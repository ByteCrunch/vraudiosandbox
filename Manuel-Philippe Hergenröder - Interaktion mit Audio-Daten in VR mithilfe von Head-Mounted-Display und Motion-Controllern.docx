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C1360B" w14:textId="43C92965" w:rsidR="001A359E" w:rsidRPr="0017539E" w:rsidRDefault="00D0674B" w:rsidP="001A359E">
      <w:pPr>
        <w:pStyle w:val="Subtitle"/>
        <w:rPr>
          <w:sz w:val="32"/>
          <w:szCs w:val="32"/>
          <w:lang w:val="de-DE"/>
        </w:rPr>
      </w:pPr>
      <w:r w:rsidRPr="001A359E">
        <w:rPr>
          <w:sz w:val="32"/>
          <w:szCs w:val="32"/>
          <w:lang w:val="de-DE"/>
        </w:rPr>
        <w:t>Hochschule für Musik Karlsruhe</w:t>
      </w:r>
    </w:p>
    <w:p w14:paraId="3437CFC1" w14:textId="054475A7" w:rsidR="00AC6BF1" w:rsidRPr="0017539E" w:rsidRDefault="00E43BE2" w:rsidP="001A359E">
      <w:pPr>
        <w:pStyle w:val="Subtitle"/>
        <w:rPr>
          <w:lang w:val="de-DE"/>
        </w:rPr>
      </w:pPr>
      <w:r w:rsidRPr="001A359E">
        <w:rPr>
          <w:noProof/>
          <w:sz w:val="32"/>
          <w:szCs w:val="32"/>
          <w14:ligatures w14:val="none"/>
        </w:rPr>
        <w:drawing>
          <wp:anchor distT="0" distB="0" distL="114300" distR="114300" simplePos="0" relativeHeight="251659264" behindDoc="0" locked="0" layoutInCell="1" allowOverlap="1" wp14:anchorId="3DEEBFB7" wp14:editId="7C32D462">
            <wp:simplePos x="0" y="0"/>
            <wp:positionH relativeFrom="column">
              <wp:posOffset>2066925</wp:posOffset>
            </wp:positionH>
            <wp:positionV relativeFrom="paragraph">
              <wp:posOffset>520286</wp:posOffset>
            </wp:positionV>
            <wp:extent cx="1717675" cy="1943100"/>
            <wp:effectExtent l="0" t="0" r="0" b="0"/>
            <wp:wrapTopAndBottom/>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sfm_ka_logo.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717675" cy="1943100"/>
                    </a:xfrm>
                    <a:prstGeom prst="rect">
                      <a:avLst/>
                    </a:prstGeom>
                  </pic:spPr>
                </pic:pic>
              </a:graphicData>
            </a:graphic>
            <wp14:sizeRelH relativeFrom="margin">
              <wp14:pctWidth>0</wp14:pctWidth>
            </wp14:sizeRelH>
            <wp14:sizeRelV relativeFrom="margin">
              <wp14:pctHeight>0</wp14:pctHeight>
            </wp14:sizeRelV>
          </wp:anchor>
        </w:drawing>
      </w:r>
      <w:r w:rsidR="001A359E" w:rsidRPr="0017539E">
        <w:rPr>
          <w:sz w:val="28"/>
          <w:szCs w:val="28"/>
          <w:lang w:val="de-DE"/>
        </w:rPr>
        <w:t xml:space="preserve">IMWI - Institut </w:t>
      </w:r>
      <w:r w:rsidR="00FC0EAA">
        <w:rPr>
          <w:sz w:val="28"/>
          <w:szCs w:val="28"/>
          <w:lang w:val="de-DE"/>
        </w:rPr>
        <w:t>für Musikinformatik</w:t>
      </w:r>
      <w:r w:rsidR="001A359E" w:rsidRPr="0017539E">
        <w:rPr>
          <w:sz w:val="28"/>
          <w:szCs w:val="28"/>
          <w:lang w:val="de-DE"/>
        </w:rPr>
        <w:t xml:space="preserve"> </w:t>
      </w:r>
      <w:r w:rsidR="00FC0EAA">
        <w:rPr>
          <w:sz w:val="28"/>
          <w:szCs w:val="28"/>
          <w:lang w:val="de-DE"/>
        </w:rPr>
        <w:t>und</w:t>
      </w:r>
      <w:r w:rsidR="001A359E" w:rsidRPr="0017539E">
        <w:rPr>
          <w:sz w:val="28"/>
          <w:szCs w:val="28"/>
          <w:lang w:val="de-DE"/>
        </w:rPr>
        <w:t xml:space="preserve"> </w:t>
      </w:r>
      <w:r w:rsidR="00FC0EAA">
        <w:rPr>
          <w:sz w:val="28"/>
          <w:szCs w:val="28"/>
          <w:lang w:val="de-DE"/>
        </w:rPr>
        <w:t>Musikwissenschaft</w:t>
      </w:r>
    </w:p>
    <w:p w14:paraId="0EF36D77" w14:textId="77777777" w:rsidR="00D0674B" w:rsidRPr="0017539E" w:rsidRDefault="00D0674B" w:rsidP="00D0674B">
      <w:pPr>
        <w:pStyle w:val="Author"/>
        <w:rPr>
          <w:lang w:val="de-DE"/>
        </w:rPr>
      </w:pPr>
    </w:p>
    <w:p w14:paraId="4692BCB5" w14:textId="77777777" w:rsidR="00D0674B" w:rsidRPr="0017539E" w:rsidRDefault="00D0674B" w:rsidP="00D0674B">
      <w:pPr>
        <w:pStyle w:val="Author"/>
        <w:rPr>
          <w:lang w:val="de-DE"/>
        </w:rPr>
      </w:pPr>
    </w:p>
    <w:p w14:paraId="7034BA63" w14:textId="2BBB2BF9" w:rsidR="00D0674B" w:rsidRPr="00D0674B" w:rsidRDefault="00D0674B" w:rsidP="00D0674B">
      <w:pPr>
        <w:pStyle w:val="Author"/>
        <w:rPr>
          <w:lang w:val="de-DE"/>
        </w:rPr>
      </w:pPr>
      <w:r w:rsidRPr="00D0674B">
        <w:rPr>
          <w:lang w:val="de-DE"/>
        </w:rPr>
        <w:t>Bachelorarbeit zum Thema:</w:t>
      </w:r>
    </w:p>
    <w:p w14:paraId="0E36AA01" w14:textId="6224B430" w:rsidR="00D0674B" w:rsidRPr="00D0674B" w:rsidRDefault="00D0674B" w:rsidP="00D0674B">
      <w:pPr>
        <w:pStyle w:val="Author"/>
        <w:rPr>
          <w:lang w:val="de-DE"/>
        </w:rPr>
      </w:pPr>
    </w:p>
    <w:p w14:paraId="1D8354D4" w14:textId="69876349" w:rsidR="00D0674B" w:rsidRPr="00800F2B" w:rsidRDefault="00F57581" w:rsidP="00D0674B">
      <w:pPr>
        <w:pStyle w:val="Author"/>
        <w:rPr>
          <w:b/>
          <w:bCs/>
          <w:lang w:val="de-DE"/>
        </w:rPr>
      </w:pPr>
      <w:r w:rsidRPr="00800F2B">
        <w:rPr>
          <w:b/>
          <w:bCs/>
          <w:lang w:val="de-DE"/>
        </w:rPr>
        <w:t>Interaktion mit Audio-Daten in VR mithilfe von</w:t>
      </w:r>
      <w:r w:rsidR="005B44E6" w:rsidRPr="00800F2B">
        <w:rPr>
          <w:b/>
          <w:bCs/>
          <w:lang w:val="de-DE"/>
        </w:rPr>
        <w:t xml:space="preserve"> Head-Mounted-Display und Motion-Controllern</w:t>
      </w:r>
    </w:p>
    <w:p w14:paraId="1593ACDE" w14:textId="3728537A" w:rsidR="00D0674B" w:rsidRPr="00800F2B" w:rsidRDefault="00D0674B" w:rsidP="00D0674B">
      <w:pPr>
        <w:pStyle w:val="Author"/>
        <w:rPr>
          <w:lang w:val="de-DE"/>
        </w:rPr>
      </w:pPr>
    </w:p>
    <w:p w14:paraId="21173E26" w14:textId="77777777" w:rsidR="006E2756" w:rsidRPr="00800F2B" w:rsidRDefault="006E2756" w:rsidP="00D0674B">
      <w:pPr>
        <w:pStyle w:val="Author"/>
        <w:rPr>
          <w:lang w:val="de-DE"/>
        </w:rPr>
      </w:pPr>
    </w:p>
    <w:p w14:paraId="1BAA7CF5" w14:textId="1BF3EB9A" w:rsidR="00D0674B" w:rsidRPr="00800F2B" w:rsidRDefault="00D0674B" w:rsidP="00D0674B">
      <w:pPr>
        <w:pStyle w:val="Author"/>
        <w:rPr>
          <w:lang w:val="de-DE"/>
        </w:rPr>
      </w:pPr>
    </w:p>
    <w:p w14:paraId="77A22B83" w14:textId="77777777" w:rsidR="00A828F9" w:rsidRPr="00800F2B" w:rsidRDefault="00A828F9" w:rsidP="00D0674B">
      <w:pPr>
        <w:pStyle w:val="Author"/>
        <w:rPr>
          <w:lang w:val="de-DE"/>
        </w:rPr>
      </w:pPr>
    </w:p>
    <w:p w14:paraId="70D38933" w14:textId="42370AB6" w:rsidR="00D0674B" w:rsidRDefault="00D0674B" w:rsidP="00D0674B">
      <w:pPr>
        <w:pStyle w:val="Author"/>
        <w:rPr>
          <w:lang w:val="de-DE"/>
        </w:rPr>
      </w:pPr>
      <w:r w:rsidRPr="00D0674B">
        <w:rPr>
          <w:lang w:val="de-DE"/>
        </w:rPr>
        <w:t>Zur Erlangung des Grades B</w:t>
      </w:r>
      <w:r>
        <w:rPr>
          <w:lang w:val="de-DE"/>
        </w:rPr>
        <w:t>achelor of Arts</w:t>
      </w:r>
    </w:p>
    <w:p w14:paraId="3BA2004A" w14:textId="2CC3FEA4" w:rsidR="00D0674B" w:rsidRDefault="00D0674B" w:rsidP="00D0674B">
      <w:pPr>
        <w:pStyle w:val="Author"/>
        <w:rPr>
          <w:lang w:val="de-DE"/>
        </w:rPr>
      </w:pPr>
    </w:p>
    <w:p w14:paraId="3716CBF2" w14:textId="009AD74A" w:rsidR="00D0674B" w:rsidRDefault="00D0674B" w:rsidP="00A61169">
      <w:pPr>
        <w:pStyle w:val="Author"/>
        <w:jc w:val="both"/>
        <w:rPr>
          <w:lang w:val="de-DE"/>
        </w:rPr>
      </w:pPr>
    </w:p>
    <w:p w14:paraId="4F41D33A" w14:textId="2B512B65" w:rsidR="00D0674B" w:rsidRDefault="00D0674B" w:rsidP="00D0674B">
      <w:pPr>
        <w:pStyle w:val="Author"/>
        <w:rPr>
          <w:lang w:val="de-DE"/>
        </w:rPr>
      </w:pPr>
    </w:p>
    <w:p w14:paraId="45547077" w14:textId="04E8DED4" w:rsidR="00D0674B" w:rsidRPr="00BD01A8" w:rsidRDefault="00D0674B" w:rsidP="00D0674B">
      <w:pPr>
        <w:pStyle w:val="Author"/>
        <w:jc w:val="left"/>
        <w:rPr>
          <w:sz w:val="22"/>
          <w:szCs w:val="22"/>
          <w:lang w:val="de-DE"/>
        </w:rPr>
      </w:pPr>
      <w:r w:rsidRPr="00BD01A8">
        <w:rPr>
          <w:sz w:val="22"/>
          <w:szCs w:val="22"/>
          <w:lang w:val="de-DE"/>
        </w:rPr>
        <w:t>Vorgelegt von:</w:t>
      </w:r>
    </w:p>
    <w:p w14:paraId="74B90D7B" w14:textId="3CF5D3D5" w:rsidR="00D0674B" w:rsidRPr="006C179B" w:rsidRDefault="00D0674B" w:rsidP="00D0674B">
      <w:pPr>
        <w:pStyle w:val="Author"/>
        <w:jc w:val="left"/>
        <w:rPr>
          <w:sz w:val="20"/>
          <w:szCs w:val="20"/>
          <w:lang w:val="de-DE"/>
        </w:rPr>
      </w:pPr>
      <w:r w:rsidRPr="006C179B">
        <w:rPr>
          <w:sz w:val="20"/>
          <w:szCs w:val="20"/>
          <w:lang w:val="de-DE"/>
        </w:rPr>
        <w:t>Manuel-Philippe Hergenröder</w:t>
      </w:r>
      <w:r w:rsidR="00A61169">
        <w:rPr>
          <w:sz w:val="20"/>
          <w:szCs w:val="20"/>
          <w:lang w:val="de-DE"/>
        </w:rPr>
        <w:t>, 12085</w:t>
      </w:r>
    </w:p>
    <w:p w14:paraId="4E8D7275" w14:textId="3DCC5930" w:rsidR="00D0674B" w:rsidRDefault="004E2BCC" w:rsidP="00D0674B">
      <w:pPr>
        <w:pStyle w:val="Author"/>
        <w:jc w:val="left"/>
        <w:rPr>
          <w:sz w:val="20"/>
          <w:szCs w:val="20"/>
          <w:lang w:val="de-DE"/>
        </w:rPr>
      </w:pPr>
      <w:r>
        <w:fldChar w:fldCharType="begin"/>
      </w:r>
      <w:r w:rsidRPr="004E2BCC">
        <w:rPr>
          <w:lang w:val="de-DE"/>
          <w:rPrChange w:id="0" w:author="Manuel Hergenröder" w:date="2020-07-16T14:56:00Z">
            <w:rPr/>
          </w:rPrChange>
        </w:rPr>
        <w:instrText xml:space="preserve"> HYPERLINK "mailto:mail@manuelhergenroeder.de" </w:instrText>
      </w:r>
      <w:r>
        <w:fldChar w:fldCharType="separate"/>
      </w:r>
      <w:r w:rsidR="00D0674B" w:rsidRPr="006C179B">
        <w:rPr>
          <w:rStyle w:val="Hyperlink"/>
          <w:sz w:val="20"/>
          <w:szCs w:val="20"/>
          <w:lang w:val="de-DE"/>
          <w14:ligatures w14:val="none"/>
        </w:rPr>
        <w:t>mail@manuelhergenroeder.de</w:t>
      </w:r>
      <w:r>
        <w:rPr>
          <w:rStyle w:val="Hyperlink"/>
          <w:sz w:val="20"/>
          <w:szCs w:val="20"/>
          <w:lang w:val="de-DE"/>
          <w14:ligatures w14:val="none"/>
        </w:rPr>
        <w:fldChar w:fldCharType="end"/>
      </w:r>
    </w:p>
    <w:p w14:paraId="4C278531" w14:textId="24828640" w:rsidR="00A61169" w:rsidRDefault="00A61169" w:rsidP="00D0674B">
      <w:pPr>
        <w:pStyle w:val="Author"/>
        <w:jc w:val="left"/>
        <w:rPr>
          <w:sz w:val="20"/>
          <w:szCs w:val="20"/>
          <w:lang w:val="de-DE"/>
        </w:rPr>
      </w:pPr>
    </w:p>
    <w:p w14:paraId="3E6507DD" w14:textId="0D968D7C" w:rsidR="00A61169" w:rsidRDefault="00A61169" w:rsidP="00D0674B">
      <w:pPr>
        <w:pStyle w:val="Author"/>
        <w:jc w:val="left"/>
        <w:rPr>
          <w:sz w:val="22"/>
          <w:szCs w:val="22"/>
          <w:lang w:val="de-DE"/>
        </w:rPr>
      </w:pPr>
      <w:r>
        <w:rPr>
          <w:sz w:val="22"/>
          <w:szCs w:val="22"/>
          <w:lang w:val="de-DE"/>
        </w:rPr>
        <w:t>Betreuender Dozent:</w:t>
      </w:r>
      <w:r w:rsidR="009D718A">
        <w:rPr>
          <w:sz w:val="22"/>
          <w:szCs w:val="22"/>
          <w:lang w:val="de-DE"/>
        </w:rPr>
        <w:tab/>
      </w:r>
      <w:r w:rsidR="009D718A">
        <w:rPr>
          <w:sz w:val="22"/>
          <w:szCs w:val="22"/>
          <w:lang w:val="de-DE"/>
        </w:rPr>
        <w:tab/>
      </w:r>
      <w:r w:rsidR="009D718A">
        <w:rPr>
          <w:sz w:val="22"/>
          <w:szCs w:val="22"/>
          <w:lang w:val="de-DE"/>
        </w:rPr>
        <w:tab/>
      </w:r>
      <w:r w:rsidR="009D718A">
        <w:rPr>
          <w:sz w:val="22"/>
          <w:szCs w:val="22"/>
          <w:lang w:val="de-DE"/>
        </w:rPr>
        <w:tab/>
      </w:r>
      <w:r w:rsidR="009D718A">
        <w:rPr>
          <w:sz w:val="22"/>
          <w:szCs w:val="22"/>
          <w:lang w:val="de-DE"/>
        </w:rPr>
        <w:tab/>
      </w:r>
      <w:r w:rsidR="009D718A">
        <w:rPr>
          <w:sz w:val="22"/>
          <w:szCs w:val="22"/>
          <w:lang w:val="de-DE"/>
        </w:rPr>
        <w:tab/>
      </w:r>
      <w:r w:rsidR="009D718A">
        <w:rPr>
          <w:sz w:val="22"/>
          <w:szCs w:val="22"/>
          <w:lang w:val="de-DE"/>
        </w:rPr>
        <w:tab/>
      </w:r>
      <w:r w:rsidR="009D718A">
        <w:rPr>
          <w:sz w:val="22"/>
          <w:szCs w:val="22"/>
          <w:lang w:val="de-DE"/>
        </w:rPr>
        <w:tab/>
        <w:t>Zweitkorrekt</w:t>
      </w:r>
      <w:r w:rsidR="006E1510">
        <w:rPr>
          <w:sz w:val="22"/>
          <w:szCs w:val="22"/>
          <w:lang w:val="de-DE"/>
        </w:rPr>
        <w:t>o</w:t>
      </w:r>
      <w:r w:rsidR="009D718A">
        <w:rPr>
          <w:sz w:val="22"/>
          <w:szCs w:val="22"/>
          <w:lang w:val="de-DE"/>
        </w:rPr>
        <w:t>r:</w:t>
      </w:r>
    </w:p>
    <w:p w14:paraId="4CB892A5" w14:textId="7F8CEA41" w:rsidR="00A61169" w:rsidRPr="00660C75" w:rsidRDefault="00A61169" w:rsidP="00D0674B">
      <w:pPr>
        <w:pStyle w:val="Author"/>
        <w:jc w:val="left"/>
        <w:rPr>
          <w:sz w:val="20"/>
          <w:szCs w:val="20"/>
          <w:lang w:val="de-DE"/>
        </w:rPr>
      </w:pPr>
      <w:r w:rsidRPr="00660C75">
        <w:rPr>
          <w:sz w:val="20"/>
          <w:szCs w:val="20"/>
          <w:lang w:val="de-DE"/>
        </w:rPr>
        <w:t>Prof</w:t>
      </w:r>
      <w:r w:rsidR="00B32834" w:rsidRPr="00660C75">
        <w:rPr>
          <w:sz w:val="20"/>
          <w:szCs w:val="20"/>
          <w:lang w:val="de-DE"/>
        </w:rPr>
        <w:t>.</w:t>
      </w:r>
      <w:r w:rsidRPr="00660C75">
        <w:rPr>
          <w:sz w:val="20"/>
          <w:szCs w:val="20"/>
          <w:lang w:val="de-DE"/>
        </w:rPr>
        <w:t xml:space="preserve"> Dr. Damon</w:t>
      </w:r>
      <w:r w:rsidR="00690EED" w:rsidRPr="00660C75">
        <w:rPr>
          <w:sz w:val="20"/>
          <w:szCs w:val="20"/>
          <w:lang w:val="de-DE"/>
        </w:rPr>
        <w:t xml:space="preserve"> T.</w:t>
      </w:r>
      <w:r w:rsidRPr="00660C75">
        <w:rPr>
          <w:sz w:val="20"/>
          <w:szCs w:val="20"/>
          <w:lang w:val="de-DE"/>
        </w:rPr>
        <w:t xml:space="preserve"> Lee</w:t>
      </w:r>
      <w:r w:rsidR="009D718A" w:rsidRPr="00660C75">
        <w:rPr>
          <w:sz w:val="20"/>
          <w:szCs w:val="20"/>
          <w:lang w:val="de-DE"/>
        </w:rPr>
        <w:tab/>
      </w:r>
      <w:r w:rsidR="009D718A" w:rsidRPr="00660C75">
        <w:rPr>
          <w:sz w:val="20"/>
          <w:szCs w:val="20"/>
          <w:lang w:val="de-DE"/>
        </w:rPr>
        <w:tab/>
      </w:r>
      <w:r w:rsidR="009D718A" w:rsidRPr="00660C75">
        <w:rPr>
          <w:sz w:val="20"/>
          <w:szCs w:val="20"/>
          <w:lang w:val="de-DE"/>
        </w:rPr>
        <w:tab/>
      </w:r>
      <w:r w:rsidR="009D718A" w:rsidRPr="00660C75">
        <w:rPr>
          <w:sz w:val="20"/>
          <w:szCs w:val="20"/>
          <w:lang w:val="de-DE"/>
        </w:rPr>
        <w:tab/>
      </w:r>
      <w:r w:rsidR="009D718A" w:rsidRPr="00660C75">
        <w:rPr>
          <w:sz w:val="20"/>
          <w:szCs w:val="20"/>
          <w:lang w:val="de-DE"/>
        </w:rPr>
        <w:tab/>
      </w:r>
      <w:r w:rsidR="009D718A" w:rsidRPr="00660C75">
        <w:rPr>
          <w:sz w:val="20"/>
          <w:szCs w:val="20"/>
          <w:lang w:val="de-DE"/>
        </w:rPr>
        <w:tab/>
      </w:r>
      <w:r w:rsidR="009D718A" w:rsidRPr="00660C75">
        <w:rPr>
          <w:sz w:val="20"/>
          <w:szCs w:val="20"/>
          <w:lang w:val="de-DE"/>
        </w:rPr>
        <w:tab/>
      </w:r>
      <w:r w:rsidR="009D718A" w:rsidRPr="00660C75">
        <w:rPr>
          <w:sz w:val="20"/>
          <w:szCs w:val="20"/>
          <w:lang w:val="de-DE"/>
        </w:rPr>
        <w:tab/>
        <w:t>Patrick Borgeat</w:t>
      </w:r>
    </w:p>
    <w:p w14:paraId="22A646F9" w14:textId="77777777" w:rsidR="00E370C7" w:rsidRPr="00660C75" w:rsidRDefault="00E370C7" w:rsidP="00D0674B">
      <w:pPr>
        <w:pStyle w:val="Author"/>
        <w:jc w:val="left"/>
        <w:rPr>
          <w:sz w:val="22"/>
          <w:szCs w:val="22"/>
          <w:lang w:val="de-DE"/>
        </w:rPr>
      </w:pPr>
    </w:p>
    <w:p w14:paraId="0738727C" w14:textId="77777777" w:rsidR="00A61169" w:rsidRDefault="00D0674B" w:rsidP="00D0674B">
      <w:pPr>
        <w:pStyle w:val="Author"/>
        <w:jc w:val="left"/>
        <w:rPr>
          <w:sz w:val="22"/>
          <w:szCs w:val="22"/>
          <w:lang w:val="de-DE"/>
        </w:rPr>
      </w:pPr>
      <w:r w:rsidRPr="00BD01A8">
        <w:rPr>
          <w:sz w:val="22"/>
          <w:szCs w:val="22"/>
          <w:lang w:val="de-DE"/>
        </w:rPr>
        <w:t>Studiengang:</w:t>
      </w:r>
    </w:p>
    <w:p w14:paraId="5BEEBF11" w14:textId="23AEE29D" w:rsidR="00D0674B" w:rsidRPr="00A61169" w:rsidRDefault="00D0674B" w:rsidP="00D0674B">
      <w:pPr>
        <w:pStyle w:val="Author"/>
        <w:jc w:val="left"/>
        <w:rPr>
          <w:sz w:val="20"/>
          <w:szCs w:val="20"/>
          <w:lang w:val="de-DE"/>
        </w:rPr>
      </w:pPr>
      <w:r w:rsidRPr="00A61169">
        <w:rPr>
          <w:sz w:val="20"/>
          <w:szCs w:val="20"/>
          <w:lang w:val="de-DE"/>
        </w:rPr>
        <w:t>Musikinformatik (Hauptfach)</w:t>
      </w:r>
      <w:r w:rsidR="00BD01A8" w:rsidRPr="00A61169">
        <w:rPr>
          <w:sz w:val="20"/>
          <w:szCs w:val="20"/>
          <w:lang w:val="de-DE"/>
        </w:rPr>
        <w:t xml:space="preserve"> /</w:t>
      </w:r>
      <w:r w:rsidRPr="00A61169">
        <w:rPr>
          <w:sz w:val="20"/>
          <w:szCs w:val="20"/>
          <w:lang w:val="de-DE"/>
        </w:rPr>
        <w:t xml:space="preserve"> Musikwissenschaften (Nebenfach)</w:t>
      </w:r>
    </w:p>
    <w:p w14:paraId="197FD902" w14:textId="58B4CF0F" w:rsidR="00D0674B" w:rsidRPr="00BD01A8" w:rsidRDefault="00D0674B" w:rsidP="00D0674B">
      <w:pPr>
        <w:pStyle w:val="Author"/>
        <w:jc w:val="left"/>
        <w:rPr>
          <w:sz w:val="22"/>
          <w:szCs w:val="22"/>
          <w:lang w:val="de-DE"/>
        </w:rPr>
      </w:pPr>
    </w:p>
    <w:p w14:paraId="6F838B43" w14:textId="77777777" w:rsidR="00A61169" w:rsidRDefault="00D0674B" w:rsidP="00D0674B">
      <w:pPr>
        <w:pStyle w:val="Author"/>
        <w:jc w:val="left"/>
        <w:rPr>
          <w:sz w:val="22"/>
          <w:szCs w:val="22"/>
          <w:lang w:val="de-DE"/>
        </w:rPr>
      </w:pPr>
      <w:r w:rsidRPr="00BD01A8">
        <w:rPr>
          <w:sz w:val="22"/>
          <w:szCs w:val="22"/>
          <w:lang w:val="de-DE"/>
        </w:rPr>
        <w:t>Abgabe:</w:t>
      </w:r>
    </w:p>
    <w:p w14:paraId="3173B8F1" w14:textId="4B89E43A" w:rsidR="00F32148" w:rsidRPr="00F32148" w:rsidRDefault="004E2BCC" w:rsidP="00F32148">
      <w:pPr>
        <w:pStyle w:val="Author"/>
        <w:tabs>
          <w:tab w:val="center" w:pos="4606"/>
        </w:tabs>
        <w:jc w:val="left"/>
        <w:rPr>
          <w:sz w:val="20"/>
          <w:szCs w:val="20"/>
          <w:lang w:val="de-DE"/>
        </w:rPr>
      </w:pPr>
      <w:del w:id="1" w:author="Manuel Hergenröder" w:date="2020-07-16T15:36:00Z">
        <w:r w:rsidRPr="00A61169" w:rsidDel="004E2BCC">
          <w:rPr>
            <w:sz w:val="20"/>
            <w:szCs w:val="20"/>
            <w:lang w:val="de-DE"/>
          </w:rPr>
          <w:delText>X</w:delText>
        </w:r>
      </w:del>
      <w:ins w:id="2" w:author="Manuel Hergenröder" w:date="2020-07-16T15:36:00Z">
        <w:r>
          <w:rPr>
            <w:sz w:val="20"/>
            <w:szCs w:val="20"/>
            <w:lang w:val="de-DE"/>
          </w:rPr>
          <w:t>16</w:t>
        </w:r>
      </w:ins>
      <w:del w:id="3" w:author="Manuel Hergenröder" w:date="2020-07-16T15:36:00Z">
        <w:r w:rsidR="00D0674B" w:rsidRPr="00A61169" w:rsidDel="004E2BCC">
          <w:rPr>
            <w:sz w:val="20"/>
            <w:szCs w:val="20"/>
            <w:lang w:val="de-DE"/>
          </w:rPr>
          <w:delText>x</w:delText>
        </w:r>
      </w:del>
      <w:r w:rsidR="00D0674B" w:rsidRPr="00A61169">
        <w:rPr>
          <w:sz w:val="20"/>
          <w:szCs w:val="20"/>
          <w:lang w:val="de-DE"/>
        </w:rPr>
        <w:t>.</w:t>
      </w:r>
      <w:r w:rsidR="00593EA8">
        <w:rPr>
          <w:sz w:val="20"/>
          <w:szCs w:val="20"/>
          <w:lang w:val="de-DE"/>
        </w:rPr>
        <w:t>07</w:t>
      </w:r>
      <w:r w:rsidR="00D0674B" w:rsidRPr="00A61169">
        <w:rPr>
          <w:sz w:val="20"/>
          <w:szCs w:val="20"/>
          <w:lang w:val="de-DE"/>
        </w:rPr>
        <w:t>.2020</w:t>
      </w:r>
      <w:r w:rsidR="00532B61">
        <w:rPr>
          <w:sz w:val="20"/>
          <w:szCs w:val="20"/>
          <w:lang w:val="de-DE"/>
        </w:rPr>
        <w:tab/>
      </w:r>
    </w:p>
    <w:p w14:paraId="69109523" w14:textId="2738052E" w:rsidR="00F32148" w:rsidRPr="00F32148" w:rsidRDefault="00F32148" w:rsidP="00F32148">
      <w:pPr>
        <w:tabs>
          <w:tab w:val="clear" w:pos="7200"/>
          <w:tab w:val="left" w:pos="5430"/>
        </w:tabs>
        <w:rPr>
          <w:lang w:val="de-DE"/>
        </w:rPr>
        <w:sectPr w:rsidR="00F32148" w:rsidRPr="00F32148" w:rsidSect="00532B61">
          <w:footerReference w:type="default" r:id="rId10"/>
          <w:footerReference w:type="first" r:id="rId11"/>
          <w:pgSz w:w="12240" w:h="15840"/>
          <w:pgMar w:top="1135" w:right="1467" w:bottom="993" w:left="1560" w:header="737" w:footer="517" w:gutter="0"/>
          <w:pgNumType w:fmt="upperRoman" w:start="1"/>
          <w:cols w:space="720"/>
          <w:titlePg/>
          <w:docGrid w:linePitch="299"/>
        </w:sectPr>
      </w:pPr>
    </w:p>
    <w:p w14:paraId="2B78482B" w14:textId="04F5E9A2" w:rsidR="00D0674B" w:rsidRPr="00A61169" w:rsidRDefault="00D0674B" w:rsidP="00D0674B">
      <w:pPr>
        <w:pStyle w:val="Author"/>
        <w:jc w:val="left"/>
        <w:rPr>
          <w:sz w:val="20"/>
          <w:szCs w:val="20"/>
          <w:lang w:val="de-DE"/>
        </w:rPr>
      </w:pPr>
    </w:p>
    <w:sdt>
      <w:sdtPr>
        <w:rPr>
          <w:rFonts w:asciiTheme="minorHAnsi" w:eastAsiaTheme="minorHAnsi" w:hAnsiTheme="minorHAnsi" w:cstheme="minorBidi"/>
          <w:color w:val="auto"/>
          <w:sz w:val="24"/>
          <w:szCs w:val="28"/>
          <w:lang w:val="de-DE"/>
        </w:rPr>
        <w:id w:val="-320737402"/>
        <w:docPartObj>
          <w:docPartGallery w:val="Table of Contents"/>
          <w:docPartUnique/>
        </w:docPartObj>
      </w:sdtPr>
      <w:sdtEndPr>
        <w:rPr>
          <w:b/>
          <w:bCs/>
          <w:sz w:val="18"/>
          <w:szCs w:val="20"/>
          <w:lang w:val="en-US"/>
        </w:rPr>
      </w:sdtEndPr>
      <w:sdtContent>
        <w:p w14:paraId="3A25AD3B" w14:textId="45DC7CBE" w:rsidR="002003CD" w:rsidRPr="00977AD8" w:rsidRDefault="002003CD">
          <w:pPr>
            <w:pStyle w:val="TOCHeading"/>
            <w:rPr>
              <w:color w:val="auto"/>
            </w:rPr>
          </w:pPr>
          <w:r w:rsidRPr="00977AD8">
            <w:rPr>
              <w:color w:val="auto"/>
              <w:lang w:val="de-DE"/>
            </w:rPr>
            <w:t>Inhalt</w:t>
          </w:r>
          <w:r w:rsidR="00AC6BF1" w:rsidRPr="00977AD8">
            <w:rPr>
              <w:color w:val="auto"/>
              <w:lang w:val="de-DE"/>
            </w:rPr>
            <w:t>sverzeichnis</w:t>
          </w:r>
        </w:p>
        <w:p w14:paraId="4A09DDD4" w14:textId="0C554498" w:rsidR="0094651E" w:rsidRDefault="002003CD">
          <w:pPr>
            <w:pStyle w:val="TOC1"/>
            <w:rPr>
              <w:rFonts w:eastAsiaTheme="minorEastAsia"/>
              <w:noProof/>
              <w:szCs w:val="22"/>
              <w:lang w:val="de-DE" w:eastAsia="de-DE"/>
              <w14:ligatures w14:val="none"/>
            </w:rPr>
          </w:pPr>
          <w:r w:rsidRPr="00677D65">
            <w:rPr>
              <w:sz w:val="16"/>
              <w:szCs w:val="18"/>
            </w:rPr>
            <w:fldChar w:fldCharType="begin"/>
          </w:r>
          <w:r w:rsidRPr="00677D65">
            <w:rPr>
              <w:sz w:val="16"/>
              <w:szCs w:val="18"/>
            </w:rPr>
            <w:instrText xml:space="preserve"> TOC \o "1-3" \h \z \u </w:instrText>
          </w:r>
          <w:r w:rsidRPr="00677D65">
            <w:rPr>
              <w:sz w:val="16"/>
              <w:szCs w:val="18"/>
            </w:rPr>
            <w:fldChar w:fldCharType="separate"/>
          </w:r>
          <w:hyperlink w:anchor="_Toc45809437" w:history="1">
            <w:r w:rsidR="0094651E" w:rsidRPr="00131A41">
              <w:rPr>
                <w:rStyle w:val="Hyperlink"/>
                <w:noProof/>
              </w:rPr>
              <w:t>2</w:t>
            </w:r>
            <w:r w:rsidR="0094651E">
              <w:rPr>
                <w:rFonts w:eastAsiaTheme="minorEastAsia"/>
                <w:noProof/>
                <w:szCs w:val="22"/>
                <w:lang w:val="de-DE" w:eastAsia="de-DE"/>
                <w14:ligatures w14:val="none"/>
              </w:rPr>
              <w:tab/>
            </w:r>
            <w:r w:rsidR="0094651E" w:rsidRPr="00131A41">
              <w:rPr>
                <w:rStyle w:val="Hyperlink"/>
                <w:noProof/>
              </w:rPr>
              <w:t>Einleitung</w:t>
            </w:r>
            <w:r w:rsidR="0094651E">
              <w:rPr>
                <w:noProof/>
                <w:webHidden/>
              </w:rPr>
              <w:tab/>
            </w:r>
            <w:r w:rsidR="0094651E">
              <w:rPr>
                <w:noProof/>
                <w:webHidden/>
              </w:rPr>
              <w:fldChar w:fldCharType="begin"/>
            </w:r>
            <w:r w:rsidR="0094651E">
              <w:rPr>
                <w:noProof/>
                <w:webHidden/>
              </w:rPr>
              <w:instrText xml:space="preserve"> PAGEREF _Toc45809437 \h </w:instrText>
            </w:r>
            <w:r w:rsidR="0094651E">
              <w:rPr>
                <w:noProof/>
                <w:webHidden/>
              </w:rPr>
            </w:r>
            <w:r w:rsidR="0094651E">
              <w:rPr>
                <w:noProof/>
                <w:webHidden/>
              </w:rPr>
              <w:fldChar w:fldCharType="separate"/>
            </w:r>
            <w:r w:rsidR="00200AE9">
              <w:rPr>
                <w:noProof/>
                <w:webHidden/>
              </w:rPr>
              <w:t>1</w:t>
            </w:r>
            <w:r w:rsidR="0094651E">
              <w:rPr>
                <w:noProof/>
                <w:webHidden/>
              </w:rPr>
              <w:fldChar w:fldCharType="end"/>
            </w:r>
          </w:hyperlink>
        </w:p>
        <w:p w14:paraId="778FF663" w14:textId="3510FF0C" w:rsidR="0094651E" w:rsidRDefault="0094651E">
          <w:pPr>
            <w:pStyle w:val="TOC1"/>
            <w:rPr>
              <w:rFonts w:eastAsiaTheme="minorEastAsia"/>
              <w:noProof/>
              <w:szCs w:val="22"/>
              <w:lang w:val="de-DE" w:eastAsia="de-DE"/>
              <w14:ligatures w14:val="none"/>
            </w:rPr>
          </w:pPr>
          <w:hyperlink w:anchor="_Toc45809438" w:history="1">
            <w:r w:rsidRPr="00131A41">
              <w:rPr>
                <w:rStyle w:val="Hyperlink"/>
                <w:noProof/>
              </w:rPr>
              <w:t>3</w:t>
            </w:r>
            <w:r>
              <w:rPr>
                <w:rFonts w:eastAsiaTheme="minorEastAsia"/>
                <w:noProof/>
                <w:szCs w:val="22"/>
                <w:lang w:val="de-DE" w:eastAsia="de-DE"/>
                <w14:ligatures w14:val="none"/>
              </w:rPr>
              <w:tab/>
            </w:r>
            <w:r w:rsidRPr="00131A41">
              <w:rPr>
                <w:rStyle w:val="Hyperlink"/>
                <w:noProof/>
              </w:rPr>
              <w:t>Grundlagen</w:t>
            </w:r>
            <w:r>
              <w:rPr>
                <w:noProof/>
                <w:webHidden/>
              </w:rPr>
              <w:tab/>
            </w:r>
            <w:r>
              <w:rPr>
                <w:noProof/>
                <w:webHidden/>
              </w:rPr>
              <w:fldChar w:fldCharType="begin"/>
            </w:r>
            <w:r>
              <w:rPr>
                <w:noProof/>
                <w:webHidden/>
              </w:rPr>
              <w:instrText xml:space="preserve"> PAGEREF _Toc45809438 \h </w:instrText>
            </w:r>
            <w:r>
              <w:rPr>
                <w:noProof/>
                <w:webHidden/>
              </w:rPr>
            </w:r>
            <w:r>
              <w:rPr>
                <w:noProof/>
                <w:webHidden/>
              </w:rPr>
              <w:fldChar w:fldCharType="separate"/>
            </w:r>
            <w:r w:rsidR="00200AE9">
              <w:rPr>
                <w:noProof/>
                <w:webHidden/>
              </w:rPr>
              <w:t>2</w:t>
            </w:r>
            <w:r>
              <w:rPr>
                <w:noProof/>
                <w:webHidden/>
              </w:rPr>
              <w:fldChar w:fldCharType="end"/>
            </w:r>
          </w:hyperlink>
        </w:p>
        <w:p w14:paraId="68EC3524" w14:textId="11335765" w:rsidR="0094651E" w:rsidRDefault="0094651E">
          <w:pPr>
            <w:pStyle w:val="TOC2"/>
            <w:tabs>
              <w:tab w:val="left" w:pos="880"/>
              <w:tab w:val="right" w:pos="9203"/>
            </w:tabs>
            <w:rPr>
              <w:rFonts w:eastAsiaTheme="minorEastAsia"/>
              <w:noProof/>
              <w:szCs w:val="22"/>
              <w:lang w:val="de-DE" w:eastAsia="de-DE"/>
              <w14:ligatures w14:val="none"/>
            </w:rPr>
          </w:pPr>
          <w:hyperlink w:anchor="_Toc45809439" w:history="1">
            <w:r w:rsidRPr="00131A41">
              <w:rPr>
                <w:rStyle w:val="Hyperlink"/>
                <w:noProof/>
              </w:rPr>
              <w:t>3.1</w:t>
            </w:r>
            <w:r>
              <w:rPr>
                <w:rFonts w:eastAsiaTheme="minorEastAsia"/>
                <w:noProof/>
                <w:szCs w:val="22"/>
                <w:lang w:val="de-DE" w:eastAsia="de-DE"/>
                <w14:ligatures w14:val="none"/>
              </w:rPr>
              <w:tab/>
            </w:r>
            <w:r w:rsidRPr="00131A41">
              <w:rPr>
                <w:rStyle w:val="Hyperlink"/>
                <w:noProof/>
              </w:rPr>
              <w:t>Virtual Reality</w:t>
            </w:r>
            <w:r>
              <w:rPr>
                <w:noProof/>
                <w:webHidden/>
              </w:rPr>
              <w:tab/>
            </w:r>
            <w:r>
              <w:rPr>
                <w:noProof/>
                <w:webHidden/>
              </w:rPr>
              <w:fldChar w:fldCharType="begin"/>
            </w:r>
            <w:r>
              <w:rPr>
                <w:noProof/>
                <w:webHidden/>
              </w:rPr>
              <w:instrText xml:space="preserve"> PAGEREF _Toc45809439 \h </w:instrText>
            </w:r>
            <w:r>
              <w:rPr>
                <w:noProof/>
                <w:webHidden/>
              </w:rPr>
            </w:r>
            <w:r>
              <w:rPr>
                <w:noProof/>
                <w:webHidden/>
              </w:rPr>
              <w:fldChar w:fldCharType="separate"/>
            </w:r>
            <w:r w:rsidR="00200AE9">
              <w:rPr>
                <w:noProof/>
                <w:webHidden/>
              </w:rPr>
              <w:t>2</w:t>
            </w:r>
            <w:r>
              <w:rPr>
                <w:noProof/>
                <w:webHidden/>
              </w:rPr>
              <w:fldChar w:fldCharType="end"/>
            </w:r>
          </w:hyperlink>
        </w:p>
        <w:p w14:paraId="48BF859D" w14:textId="69D43564" w:rsidR="0094651E" w:rsidRDefault="0094651E">
          <w:pPr>
            <w:pStyle w:val="TOC3"/>
            <w:tabs>
              <w:tab w:val="left" w:pos="1320"/>
              <w:tab w:val="right" w:pos="9203"/>
            </w:tabs>
            <w:rPr>
              <w:rFonts w:eastAsiaTheme="minorEastAsia"/>
              <w:noProof/>
              <w:szCs w:val="22"/>
              <w:lang w:val="de-DE" w:eastAsia="de-DE"/>
              <w14:ligatures w14:val="none"/>
            </w:rPr>
          </w:pPr>
          <w:hyperlink w:anchor="_Toc45809440" w:history="1">
            <w:r w:rsidRPr="00131A41">
              <w:rPr>
                <w:rStyle w:val="Hyperlink"/>
                <w:noProof/>
                <w:lang w:val="de-DE"/>
              </w:rPr>
              <w:t>3.1.1</w:t>
            </w:r>
            <w:r>
              <w:rPr>
                <w:rFonts w:eastAsiaTheme="minorEastAsia"/>
                <w:noProof/>
                <w:szCs w:val="22"/>
                <w:lang w:val="de-DE" w:eastAsia="de-DE"/>
                <w14:ligatures w14:val="none"/>
              </w:rPr>
              <w:tab/>
            </w:r>
            <w:r w:rsidRPr="00131A41">
              <w:rPr>
                <w:rStyle w:val="Hyperlink"/>
                <w:noProof/>
                <w:lang w:val="de-DE"/>
              </w:rPr>
              <w:t>Definition und Historie</w:t>
            </w:r>
            <w:r>
              <w:rPr>
                <w:noProof/>
                <w:webHidden/>
              </w:rPr>
              <w:tab/>
            </w:r>
            <w:r>
              <w:rPr>
                <w:noProof/>
                <w:webHidden/>
              </w:rPr>
              <w:fldChar w:fldCharType="begin"/>
            </w:r>
            <w:r>
              <w:rPr>
                <w:noProof/>
                <w:webHidden/>
              </w:rPr>
              <w:instrText xml:space="preserve"> PAGEREF _Toc45809440 \h </w:instrText>
            </w:r>
            <w:r>
              <w:rPr>
                <w:noProof/>
                <w:webHidden/>
              </w:rPr>
            </w:r>
            <w:r>
              <w:rPr>
                <w:noProof/>
                <w:webHidden/>
              </w:rPr>
              <w:fldChar w:fldCharType="separate"/>
            </w:r>
            <w:r w:rsidR="00200AE9">
              <w:rPr>
                <w:noProof/>
                <w:webHidden/>
              </w:rPr>
              <w:t>2</w:t>
            </w:r>
            <w:r>
              <w:rPr>
                <w:noProof/>
                <w:webHidden/>
              </w:rPr>
              <w:fldChar w:fldCharType="end"/>
            </w:r>
          </w:hyperlink>
        </w:p>
        <w:p w14:paraId="7675A236" w14:textId="676CF35B" w:rsidR="0094651E" w:rsidRDefault="0094651E">
          <w:pPr>
            <w:pStyle w:val="TOC3"/>
            <w:tabs>
              <w:tab w:val="left" w:pos="1320"/>
              <w:tab w:val="right" w:pos="9203"/>
            </w:tabs>
            <w:rPr>
              <w:rFonts w:eastAsiaTheme="minorEastAsia"/>
              <w:noProof/>
              <w:szCs w:val="22"/>
              <w:lang w:val="de-DE" w:eastAsia="de-DE"/>
              <w14:ligatures w14:val="none"/>
            </w:rPr>
          </w:pPr>
          <w:hyperlink w:anchor="_Toc45809441" w:history="1">
            <w:r w:rsidRPr="00131A41">
              <w:rPr>
                <w:rStyle w:val="Hyperlink"/>
                <w:noProof/>
                <w:lang w:val="de-DE"/>
              </w:rPr>
              <w:t>3.1.2</w:t>
            </w:r>
            <w:r>
              <w:rPr>
                <w:rFonts w:eastAsiaTheme="minorEastAsia"/>
                <w:noProof/>
                <w:szCs w:val="22"/>
                <w:lang w:val="de-DE" w:eastAsia="de-DE"/>
                <w14:ligatures w14:val="none"/>
              </w:rPr>
              <w:tab/>
            </w:r>
            <w:r w:rsidRPr="00131A41">
              <w:rPr>
                <w:rStyle w:val="Hyperlink"/>
                <w:noProof/>
                <w:lang w:val="de-DE"/>
              </w:rPr>
              <w:t>Anforderungen an VR-Software und -Hardware</w:t>
            </w:r>
            <w:r>
              <w:rPr>
                <w:noProof/>
                <w:webHidden/>
              </w:rPr>
              <w:tab/>
            </w:r>
            <w:r>
              <w:rPr>
                <w:noProof/>
                <w:webHidden/>
              </w:rPr>
              <w:fldChar w:fldCharType="begin"/>
            </w:r>
            <w:r>
              <w:rPr>
                <w:noProof/>
                <w:webHidden/>
              </w:rPr>
              <w:instrText xml:space="preserve"> PAGEREF _Toc45809441 \h </w:instrText>
            </w:r>
            <w:r>
              <w:rPr>
                <w:noProof/>
                <w:webHidden/>
              </w:rPr>
            </w:r>
            <w:r>
              <w:rPr>
                <w:noProof/>
                <w:webHidden/>
              </w:rPr>
              <w:fldChar w:fldCharType="separate"/>
            </w:r>
            <w:r w:rsidR="00200AE9">
              <w:rPr>
                <w:noProof/>
                <w:webHidden/>
              </w:rPr>
              <w:t>6</w:t>
            </w:r>
            <w:r>
              <w:rPr>
                <w:noProof/>
                <w:webHidden/>
              </w:rPr>
              <w:fldChar w:fldCharType="end"/>
            </w:r>
          </w:hyperlink>
        </w:p>
        <w:p w14:paraId="19DCEB14" w14:textId="55054AC2" w:rsidR="0094651E" w:rsidRDefault="0094651E">
          <w:pPr>
            <w:pStyle w:val="TOC2"/>
            <w:tabs>
              <w:tab w:val="left" w:pos="880"/>
              <w:tab w:val="right" w:pos="9203"/>
            </w:tabs>
            <w:rPr>
              <w:rFonts w:eastAsiaTheme="minorEastAsia"/>
              <w:noProof/>
              <w:szCs w:val="22"/>
              <w:lang w:val="de-DE" w:eastAsia="de-DE"/>
              <w14:ligatures w14:val="none"/>
            </w:rPr>
          </w:pPr>
          <w:hyperlink w:anchor="_Toc45809442" w:history="1">
            <w:r w:rsidRPr="00131A41">
              <w:rPr>
                <w:rStyle w:val="Hyperlink"/>
                <w:noProof/>
                <w:lang w:val="de-DE"/>
              </w:rPr>
              <w:t>3.2</w:t>
            </w:r>
            <w:r>
              <w:rPr>
                <w:rFonts w:eastAsiaTheme="minorEastAsia"/>
                <w:noProof/>
                <w:szCs w:val="22"/>
                <w:lang w:val="de-DE" w:eastAsia="de-DE"/>
                <w14:ligatures w14:val="none"/>
              </w:rPr>
              <w:tab/>
            </w:r>
            <w:r w:rsidRPr="00131A41">
              <w:rPr>
                <w:rStyle w:val="Hyperlink"/>
                <w:noProof/>
                <w:lang w:val="de-DE"/>
              </w:rPr>
              <w:t>Diskrete Fourier-Transformation</w:t>
            </w:r>
            <w:r>
              <w:rPr>
                <w:noProof/>
                <w:webHidden/>
              </w:rPr>
              <w:tab/>
            </w:r>
            <w:r>
              <w:rPr>
                <w:noProof/>
                <w:webHidden/>
              </w:rPr>
              <w:fldChar w:fldCharType="begin"/>
            </w:r>
            <w:r>
              <w:rPr>
                <w:noProof/>
                <w:webHidden/>
              </w:rPr>
              <w:instrText xml:space="preserve"> PAGEREF _Toc45809442 \h </w:instrText>
            </w:r>
            <w:r>
              <w:rPr>
                <w:noProof/>
                <w:webHidden/>
              </w:rPr>
            </w:r>
            <w:r>
              <w:rPr>
                <w:noProof/>
                <w:webHidden/>
              </w:rPr>
              <w:fldChar w:fldCharType="separate"/>
            </w:r>
            <w:r w:rsidR="00200AE9">
              <w:rPr>
                <w:noProof/>
                <w:webHidden/>
              </w:rPr>
              <w:t>10</w:t>
            </w:r>
            <w:r>
              <w:rPr>
                <w:noProof/>
                <w:webHidden/>
              </w:rPr>
              <w:fldChar w:fldCharType="end"/>
            </w:r>
          </w:hyperlink>
        </w:p>
        <w:p w14:paraId="4B3322AD" w14:textId="120AC0C1" w:rsidR="0094651E" w:rsidRDefault="0094651E">
          <w:pPr>
            <w:pStyle w:val="TOC1"/>
            <w:rPr>
              <w:rFonts w:eastAsiaTheme="minorEastAsia"/>
              <w:noProof/>
              <w:szCs w:val="22"/>
              <w:lang w:val="de-DE" w:eastAsia="de-DE"/>
              <w14:ligatures w14:val="none"/>
            </w:rPr>
          </w:pPr>
          <w:hyperlink w:anchor="_Toc45809443" w:history="1">
            <w:r w:rsidRPr="00131A41">
              <w:rPr>
                <w:rStyle w:val="Hyperlink"/>
                <w:noProof/>
                <w:lang w:val="de-DE"/>
              </w:rPr>
              <w:t>4</w:t>
            </w:r>
            <w:r>
              <w:rPr>
                <w:rFonts w:eastAsiaTheme="minorEastAsia"/>
                <w:noProof/>
                <w:szCs w:val="22"/>
                <w:lang w:val="de-DE" w:eastAsia="de-DE"/>
                <w14:ligatures w14:val="none"/>
              </w:rPr>
              <w:tab/>
            </w:r>
            <w:r w:rsidRPr="00131A41">
              <w:rPr>
                <w:rStyle w:val="Hyperlink"/>
                <w:noProof/>
                <w:lang w:val="de-DE"/>
              </w:rPr>
              <w:t>Praktische Implementation „VrAudioSandbox“</w:t>
            </w:r>
            <w:r>
              <w:rPr>
                <w:noProof/>
                <w:webHidden/>
              </w:rPr>
              <w:tab/>
            </w:r>
            <w:r>
              <w:rPr>
                <w:noProof/>
                <w:webHidden/>
              </w:rPr>
              <w:fldChar w:fldCharType="begin"/>
            </w:r>
            <w:r>
              <w:rPr>
                <w:noProof/>
                <w:webHidden/>
              </w:rPr>
              <w:instrText xml:space="preserve"> PAGEREF _Toc45809443 \h </w:instrText>
            </w:r>
            <w:r>
              <w:rPr>
                <w:noProof/>
                <w:webHidden/>
              </w:rPr>
            </w:r>
            <w:r>
              <w:rPr>
                <w:noProof/>
                <w:webHidden/>
              </w:rPr>
              <w:fldChar w:fldCharType="separate"/>
            </w:r>
            <w:r w:rsidR="00200AE9">
              <w:rPr>
                <w:noProof/>
                <w:webHidden/>
              </w:rPr>
              <w:t>11</w:t>
            </w:r>
            <w:r>
              <w:rPr>
                <w:noProof/>
                <w:webHidden/>
              </w:rPr>
              <w:fldChar w:fldCharType="end"/>
            </w:r>
          </w:hyperlink>
        </w:p>
        <w:p w14:paraId="03C61A79" w14:textId="03519B68" w:rsidR="0094651E" w:rsidRDefault="0094651E">
          <w:pPr>
            <w:pStyle w:val="TOC2"/>
            <w:tabs>
              <w:tab w:val="left" w:pos="880"/>
              <w:tab w:val="right" w:pos="9203"/>
            </w:tabs>
            <w:rPr>
              <w:rFonts w:eastAsiaTheme="minorEastAsia"/>
              <w:noProof/>
              <w:szCs w:val="22"/>
              <w:lang w:val="de-DE" w:eastAsia="de-DE"/>
              <w14:ligatures w14:val="none"/>
            </w:rPr>
          </w:pPr>
          <w:hyperlink w:anchor="_Toc45809444" w:history="1">
            <w:r w:rsidRPr="00131A41">
              <w:rPr>
                <w:rStyle w:val="Hyperlink"/>
                <w:noProof/>
                <w:lang w:val="de-DE"/>
              </w:rPr>
              <w:t>4.1</w:t>
            </w:r>
            <w:r>
              <w:rPr>
                <w:rFonts w:eastAsiaTheme="minorEastAsia"/>
                <w:noProof/>
                <w:szCs w:val="22"/>
                <w:lang w:val="de-DE" w:eastAsia="de-DE"/>
                <w14:ligatures w14:val="none"/>
              </w:rPr>
              <w:tab/>
            </w:r>
            <w:r w:rsidRPr="00131A41">
              <w:rPr>
                <w:rStyle w:val="Hyperlink"/>
                <w:noProof/>
                <w:lang w:val="de-DE"/>
              </w:rPr>
              <w:t>Repository und Systemvoraussetzungen</w:t>
            </w:r>
            <w:r>
              <w:rPr>
                <w:noProof/>
                <w:webHidden/>
              </w:rPr>
              <w:tab/>
            </w:r>
            <w:r>
              <w:rPr>
                <w:noProof/>
                <w:webHidden/>
              </w:rPr>
              <w:fldChar w:fldCharType="begin"/>
            </w:r>
            <w:r>
              <w:rPr>
                <w:noProof/>
                <w:webHidden/>
              </w:rPr>
              <w:instrText xml:space="preserve"> PAGEREF _Toc45809444 \h </w:instrText>
            </w:r>
            <w:r>
              <w:rPr>
                <w:noProof/>
                <w:webHidden/>
              </w:rPr>
            </w:r>
            <w:r>
              <w:rPr>
                <w:noProof/>
                <w:webHidden/>
              </w:rPr>
              <w:fldChar w:fldCharType="separate"/>
            </w:r>
            <w:r w:rsidR="00200AE9">
              <w:rPr>
                <w:noProof/>
                <w:webHidden/>
              </w:rPr>
              <w:t>11</w:t>
            </w:r>
            <w:r>
              <w:rPr>
                <w:noProof/>
                <w:webHidden/>
              </w:rPr>
              <w:fldChar w:fldCharType="end"/>
            </w:r>
          </w:hyperlink>
        </w:p>
        <w:p w14:paraId="61F23C57" w14:textId="285E5A83" w:rsidR="0094651E" w:rsidRDefault="0094651E">
          <w:pPr>
            <w:pStyle w:val="TOC2"/>
            <w:tabs>
              <w:tab w:val="left" w:pos="880"/>
              <w:tab w:val="right" w:pos="9203"/>
            </w:tabs>
            <w:rPr>
              <w:rFonts w:eastAsiaTheme="minorEastAsia"/>
              <w:noProof/>
              <w:szCs w:val="22"/>
              <w:lang w:val="de-DE" w:eastAsia="de-DE"/>
              <w14:ligatures w14:val="none"/>
            </w:rPr>
          </w:pPr>
          <w:hyperlink w:anchor="_Toc45809445" w:history="1">
            <w:r w:rsidRPr="00131A41">
              <w:rPr>
                <w:rStyle w:val="Hyperlink"/>
                <w:noProof/>
                <w:lang w:val="de-DE"/>
              </w:rPr>
              <w:t>4.2</w:t>
            </w:r>
            <w:r>
              <w:rPr>
                <w:rFonts w:eastAsiaTheme="minorEastAsia"/>
                <w:noProof/>
                <w:szCs w:val="22"/>
                <w:lang w:val="de-DE" w:eastAsia="de-DE"/>
                <w14:ligatures w14:val="none"/>
              </w:rPr>
              <w:tab/>
            </w:r>
            <w:r w:rsidRPr="00131A41">
              <w:rPr>
                <w:rStyle w:val="Hyperlink"/>
                <w:noProof/>
                <w:lang w:val="de-DE"/>
              </w:rPr>
              <w:t>Architektur und externe Bibliotheken</w:t>
            </w:r>
            <w:r>
              <w:rPr>
                <w:noProof/>
                <w:webHidden/>
              </w:rPr>
              <w:tab/>
            </w:r>
            <w:r>
              <w:rPr>
                <w:noProof/>
                <w:webHidden/>
              </w:rPr>
              <w:fldChar w:fldCharType="begin"/>
            </w:r>
            <w:r>
              <w:rPr>
                <w:noProof/>
                <w:webHidden/>
              </w:rPr>
              <w:instrText xml:space="preserve"> PAGEREF _Toc45809445 \h </w:instrText>
            </w:r>
            <w:r>
              <w:rPr>
                <w:noProof/>
                <w:webHidden/>
              </w:rPr>
            </w:r>
            <w:r>
              <w:rPr>
                <w:noProof/>
                <w:webHidden/>
              </w:rPr>
              <w:fldChar w:fldCharType="separate"/>
            </w:r>
            <w:r w:rsidR="00200AE9">
              <w:rPr>
                <w:noProof/>
                <w:webHidden/>
              </w:rPr>
              <w:t>12</w:t>
            </w:r>
            <w:r>
              <w:rPr>
                <w:noProof/>
                <w:webHidden/>
              </w:rPr>
              <w:fldChar w:fldCharType="end"/>
            </w:r>
          </w:hyperlink>
        </w:p>
        <w:p w14:paraId="2501D223" w14:textId="46EC7B11" w:rsidR="0094651E" w:rsidRDefault="0094651E">
          <w:pPr>
            <w:pStyle w:val="TOC3"/>
            <w:tabs>
              <w:tab w:val="left" w:pos="1320"/>
              <w:tab w:val="right" w:pos="9203"/>
            </w:tabs>
            <w:rPr>
              <w:rFonts w:eastAsiaTheme="minorEastAsia"/>
              <w:noProof/>
              <w:szCs w:val="22"/>
              <w:lang w:val="de-DE" w:eastAsia="de-DE"/>
              <w14:ligatures w14:val="none"/>
            </w:rPr>
          </w:pPr>
          <w:hyperlink w:anchor="_Toc45809446" w:history="1">
            <w:r w:rsidRPr="00131A41">
              <w:rPr>
                <w:rStyle w:val="Hyperlink"/>
                <w:noProof/>
              </w:rPr>
              <w:t>4.2.1</w:t>
            </w:r>
            <w:r>
              <w:rPr>
                <w:rFonts w:eastAsiaTheme="minorEastAsia"/>
                <w:noProof/>
                <w:szCs w:val="22"/>
                <w:lang w:val="de-DE" w:eastAsia="de-DE"/>
                <w14:ligatures w14:val="none"/>
              </w:rPr>
              <w:tab/>
            </w:r>
            <w:r w:rsidRPr="00131A41">
              <w:rPr>
                <w:rStyle w:val="Hyperlink"/>
                <w:noProof/>
              </w:rPr>
              <w:t>Unity als Laufzeitumgebung</w:t>
            </w:r>
            <w:r>
              <w:rPr>
                <w:noProof/>
                <w:webHidden/>
              </w:rPr>
              <w:tab/>
            </w:r>
            <w:r>
              <w:rPr>
                <w:noProof/>
                <w:webHidden/>
              </w:rPr>
              <w:fldChar w:fldCharType="begin"/>
            </w:r>
            <w:r>
              <w:rPr>
                <w:noProof/>
                <w:webHidden/>
              </w:rPr>
              <w:instrText xml:space="preserve"> PAGEREF _Toc45809446 \h </w:instrText>
            </w:r>
            <w:r>
              <w:rPr>
                <w:noProof/>
                <w:webHidden/>
              </w:rPr>
            </w:r>
            <w:r>
              <w:rPr>
                <w:noProof/>
                <w:webHidden/>
              </w:rPr>
              <w:fldChar w:fldCharType="separate"/>
            </w:r>
            <w:r w:rsidR="00200AE9">
              <w:rPr>
                <w:noProof/>
                <w:webHidden/>
              </w:rPr>
              <w:t>13</w:t>
            </w:r>
            <w:r>
              <w:rPr>
                <w:noProof/>
                <w:webHidden/>
              </w:rPr>
              <w:fldChar w:fldCharType="end"/>
            </w:r>
          </w:hyperlink>
        </w:p>
        <w:p w14:paraId="51E75E35" w14:textId="440B8EB6" w:rsidR="0094651E" w:rsidRDefault="0094651E">
          <w:pPr>
            <w:pStyle w:val="TOC3"/>
            <w:tabs>
              <w:tab w:val="left" w:pos="1320"/>
              <w:tab w:val="right" w:pos="9203"/>
            </w:tabs>
            <w:rPr>
              <w:rFonts w:eastAsiaTheme="minorEastAsia"/>
              <w:noProof/>
              <w:szCs w:val="22"/>
              <w:lang w:val="de-DE" w:eastAsia="de-DE"/>
              <w14:ligatures w14:val="none"/>
            </w:rPr>
          </w:pPr>
          <w:hyperlink w:anchor="_Toc45809447" w:history="1">
            <w:r w:rsidRPr="00131A41">
              <w:rPr>
                <w:rStyle w:val="Hyperlink"/>
                <w:noProof/>
              </w:rPr>
              <w:t>4.2.2</w:t>
            </w:r>
            <w:r>
              <w:rPr>
                <w:rFonts w:eastAsiaTheme="minorEastAsia"/>
                <w:noProof/>
                <w:szCs w:val="22"/>
                <w:lang w:val="de-DE" w:eastAsia="de-DE"/>
                <w14:ligatures w14:val="none"/>
              </w:rPr>
              <w:tab/>
            </w:r>
            <w:r w:rsidRPr="00131A41">
              <w:rPr>
                <w:rStyle w:val="Hyperlink"/>
                <w:noProof/>
              </w:rPr>
              <w:t>SteamVR / OpenVR</w:t>
            </w:r>
            <w:r>
              <w:rPr>
                <w:noProof/>
                <w:webHidden/>
              </w:rPr>
              <w:tab/>
            </w:r>
            <w:r>
              <w:rPr>
                <w:noProof/>
                <w:webHidden/>
              </w:rPr>
              <w:fldChar w:fldCharType="begin"/>
            </w:r>
            <w:r>
              <w:rPr>
                <w:noProof/>
                <w:webHidden/>
              </w:rPr>
              <w:instrText xml:space="preserve"> PAGEREF _Toc45809447 \h </w:instrText>
            </w:r>
            <w:r>
              <w:rPr>
                <w:noProof/>
                <w:webHidden/>
              </w:rPr>
            </w:r>
            <w:r>
              <w:rPr>
                <w:noProof/>
                <w:webHidden/>
              </w:rPr>
              <w:fldChar w:fldCharType="separate"/>
            </w:r>
            <w:r w:rsidR="00200AE9">
              <w:rPr>
                <w:noProof/>
                <w:webHidden/>
              </w:rPr>
              <w:t>13</w:t>
            </w:r>
            <w:r>
              <w:rPr>
                <w:noProof/>
                <w:webHidden/>
              </w:rPr>
              <w:fldChar w:fldCharType="end"/>
            </w:r>
          </w:hyperlink>
        </w:p>
        <w:p w14:paraId="3415FAC2" w14:textId="5516405D" w:rsidR="0094651E" w:rsidRDefault="0094651E">
          <w:pPr>
            <w:pStyle w:val="TOC3"/>
            <w:tabs>
              <w:tab w:val="left" w:pos="1320"/>
              <w:tab w:val="right" w:pos="9203"/>
            </w:tabs>
            <w:rPr>
              <w:rFonts w:eastAsiaTheme="minorEastAsia"/>
              <w:noProof/>
              <w:szCs w:val="22"/>
              <w:lang w:val="de-DE" w:eastAsia="de-DE"/>
              <w14:ligatures w14:val="none"/>
            </w:rPr>
          </w:pPr>
          <w:hyperlink w:anchor="_Toc45809448" w:history="1">
            <w:r w:rsidRPr="00131A41">
              <w:rPr>
                <w:rStyle w:val="Hyperlink"/>
                <w:noProof/>
              </w:rPr>
              <w:t>4.2.3</w:t>
            </w:r>
            <w:r>
              <w:rPr>
                <w:rFonts w:eastAsiaTheme="minorEastAsia"/>
                <w:noProof/>
                <w:szCs w:val="22"/>
                <w:lang w:val="de-DE" w:eastAsia="de-DE"/>
                <w14:ligatures w14:val="none"/>
              </w:rPr>
              <w:tab/>
            </w:r>
            <w:r w:rsidRPr="00131A41">
              <w:rPr>
                <w:rStyle w:val="Hyperlink"/>
                <w:noProof/>
              </w:rPr>
              <w:t>NAudio Bibliothek</w:t>
            </w:r>
            <w:r>
              <w:rPr>
                <w:noProof/>
                <w:webHidden/>
              </w:rPr>
              <w:tab/>
            </w:r>
            <w:r>
              <w:rPr>
                <w:noProof/>
                <w:webHidden/>
              </w:rPr>
              <w:fldChar w:fldCharType="begin"/>
            </w:r>
            <w:r>
              <w:rPr>
                <w:noProof/>
                <w:webHidden/>
              </w:rPr>
              <w:instrText xml:space="preserve"> PAGEREF _Toc45809448 \h </w:instrText>
            </w:r>
            <w:r>
              <w:rPr>
                <w:noProof/>
                <w:webHidden/>
              </w:rPr>
            </w:r>
            <w:r>
              <w:rPr>
                <w:noProof/>
                <w:webHidden/>
              </w:rPr>
              <w:fldChar w:fldCharType="separate"/>
            </w:r>
            <w:r w:rsidR="00200AE9">
              <w:rPr>
                <w:noProof/>
                <w:webHidden/>
              </w:rPr>
              <w:t>14</w:t>
            </w:r>
            <w:r>
              <w:rPr>
                <w:noProof/>
                <w:webHidden/>
              </w:rPr>
              <w:fldChar w:fldCharType="end"/>
            </w:r>
          </w:hyperlink>
        </w:p>
        <w:p w14:paraId="4A41C6B5" w14:textId="6AE3BFFB" w:rsidR="0094651E" w:rsidRDefault="0094651E">
          <w:pPr>
            <w:pStyle w:val="TOC3"/>
            <w:tabs>
              <w:tab w:val="left" w:pos="1320"/>
              <w:tab w:val="right" w:pos="9203"/>
            </w:tabs>
            <w:rPr>
              <w:rFonts w:eastAsiaTheme="minorEastAsia"/>
              <w:noProof/>
              <w:szCs w:val="22"/>
              <w:lang w:val="de-DE" w:eastAsia="de-DE"/>
              <w14:ligatures w14:val="none"/>
            </w:rPr>
          </w:pPr>
          <w:hyperlink w:anchor="_Toc45809449" w:history="1">
            <w:r w:rsidRPr="00131A41">
              <w:rPr>
                <w:rStyle w:val="Hyperlink"/>
                <w:noProof/>
                <w:lang w:val="de-DE"/>
              </w:rPr>
              <w:t>4.2.4</w:t>
            </w:r>
            <w:r>
              <w:rPr>
                <w:rFonts w:eastAsiaTheme="minorEastAsia"/>
                <w:noProof/>
                <w:szCs w:val="22"/>
                <w:lang w:val="de-DE" w:eastAsia="de-DE"/>
                <w14:ligatures w14:val="none"/>
              </w:rPr>
              <w:tab/>
            </w:r>
            <w:r w:rsidRPr="00131A41">
              <w:rPr>
                <w:rStyle w:val="Hyperlink"/>
                <w:noProof/>
                <w:lang w:val="de-DE"/>
              </w:rPr>
              <w:t>DFT mit FFTW3</w:t>
            </w:r>
            <w:r>
              <w:rPr>
                <w:noProof/>
                <w:webHidden/>
              </w:rPr>
              <w:tab/>
            </w:r>
            <w:r>
              <w:rPr>
                <w:noProof/>
                <w:webHidden/>
              </w:rPr>
              <w:fldChar w:fldCharType="begin"/>
            </w:r>
            <w:r>
              <w:rPr>
                <w:noProof/>
                <w:webHidden/>
              </w:rPr>
              <w:instrText xml:space="preserve"> PAGEREF _Toc45809449 \h </w:instrText>
            </w:r>
            <w:r>
              <w:rPr>
                <w:noProof/>
                <w:webHidden/>
              </w:rPr>
            </w:r>
            <w:r>
              <w:rPr>
                <w:noProof/>
                <w:webHidden/>
              </w:rPr>
              <w:fldChar w:fldCharType="separate"/>
            </w:r>
            <w:r w:rsidR="00200AE9">
              <w:rPr>
                <w:noProof/>
                <w:webHidden/>
              </w:rPr>
              <w:t>14</w:t>
            </w:r>
            <w:r>
              <w:rPr>
                <w:noProof/>
                <w:webHidden/>
              </w:rPr>
              <w:fldChar w:fldCharType="end"/>
            </w:r>
          </w:hyperlink>
        </w:p>
        <w:p w14:paraId="5870EC9D" w14:textId="11C3262A" w:rsidR="0094651E" w:rsidRDefault="0094651E">
          <w:pPr>
            <w:pStyle w:val="TOC3"/>
            <w:tabs>
              <w:tab w:val="left" w:pos="1320"/>
              <w:tab w:val="right" w:pos="9203"/>
            </w:tabs>
            <w:rPr>
              <w:rFonts w:eastAsiaTheme="minorEastAsia"/>
              <w:noProof/>
              <w:szCs w:val="22"/>
              <w:lang w:val="de-DE" w:eastAsia="de-DE"/>
              <w14:ligatures w14:val="none"/>
            </w:rPr>
          </w:pPr>
          <w:hyperlink w:anchor="_Toc45809450" w:history="1">
            <w:r w:rsidRPr="00131A41">
              <w:rPr>
                <w:rStyle w:val="Hyperlink"/>
                <w:noProof/>
                <w:lang w:val="de-DE"/>
              </w:rPr>
              <w:t>4.2.5</w:t>
            </w:r>
            <w:r>
              <w:rPr>
                <w:rFonts w:eastAsiaTheme="minorEastAsia"/>
                <w:noProof/>
                <w:szCs w:val="22"/>
                <w:lang w:val="de-DE" w:eastAsia="de-DE"/>
                <w14:ligatures w14:val="none"/>
              </w:rPr>
              <w:tab/>
            </w:r>
            <w:r w:rsidRPr="00131A41">
              <w:rPr>
                <w:rStyle w:val="Hyperlink"/>
                <w:noProof/>
                <w:lang w:val="de-DE"/>
              </w:rPr>
              <w:t>FFTWSharp</w:t>
            </w:r>
            <w:r>
              <w:rPr>
                <w:noProof/>
                <w:webHidden/>
              </w:rPr>
              <w:tab/>
            </w:r>
            <w:r>
              <w:rPr>
                <w:noProof/>
                <w:webHidden/>
              </w:rPr>
              <w:fldChar w:fldCharType="begin"/>
            </w:r>
            <w:r>
              <w:rPr>
                <w:noProof/>
                <w:webHidden/>
              </w:rPr>
              <w:instrText xml:space="preserve"> PAGEREF _Toc45809450 \h </w:instrText>
            </w:r>
            <w:r>
              <w:rPr>
                <w:noProof/>
                <w:webHidden/>
              </w:rPr>
            </w:r>
            <w:r>
              <w:rPr>
                <w:noProof/>
                <w:webHidden/>
              </w:rPr>
              <w:fldChar w:fldCharType="separate"/>
            </w:r>
            <w:r w:rsidR="00200AE9">
              <w:rPr>
                <w:noProof/>
                <w:webHidden/>
              </w:rPr>
              <w:t>15</w:t>
            </w:r>
            <w:r>
              <w:rPr>
                <w:noProof/>
                <w:webHidden/>
              </w:rPr>
              <w:fldChar w:fldCharType="end"/>
            </w:r>
          </w:hyperlink>
        </w:p>
        <w:p w14:paraId="7F321B39" w14:textId="215AC1DC" w:rsidR="0094651E" w:rsidRDefault="0094651E">
          <w:pPr>
            <w:pStyle w:val="TOC3"/>
            <w:tabs>
              <w:tab w:val="left" w:pos="1320"/>
              <w:tab w:val="right" w:pos="9203"/>
            </w:tabs>
            <w:rPr>
              <w:rFonts w:eastAsiaTheme="minorEastAsia"/>
              <w:noProof/>
              <w:szCs w:val="22"/>
              <w:lang w:val="de-DE" w:eastAsia="de-DE"/>
              <w14:ligatures w14:val="none"/>
            </w:rPr>
          </w:pPr>
          <w:hyperlink w:anchor="_Toc45809451" w:history="1">
            <w:r w:rsidRPr="00131A41">
              <w:rPr>
                <w:rStyle w:val="Hyperlink"/>
                <w:noProof/>
                <w:lang w:val="de-DE"/>
              </w:rPr>
              <w:t>4.2.6</w:t>
            </w:r>
            <w:r>
              <w:rPr>
                <w:rFonts w:eastAsiaTheme="minorEastAsia"/>
                <w:noProof/>
                <w:szCs w:val="22"/>
                <w:lang w:val="de-DE" w:eastAsia="de-DE"/>
                <w14:ligatures w14:val="none"/>
              </w:rPr>
              <w:tab/>
            </w:r>
            <w:r w:rsidRPr="00131A41">
              <w:rPr>
                <w:rStyle w:val="Hyperlink"/>
                <w:noProof/>
                <w:lang w:val="de-DE"/>
              </w:rPr>
              <w:t>CurvedUI</w:t>
            </w:r>
            <w:r>
              <w:rPr>
                <w:noProof/>
                <w:webHidden/>
              </w:rPr>
              <w:tab/>
            </w:r>
            <w:r>
              <w:rPr>
                <w:noProof/>
                <w:webHidden/>
              </w:rPr>
              <w:fldChar w:fldCharType="begin"/>
            </w:r>
            <w:r>
              <w:rPr>
                <w:noProof/>
                <w:webHidden/>
              </w:rPr>
              <w:instrText xml:space="preserve"> PAGEREF _Toc45809451 \h </w:instrText>
            </w:r>
            <w:r>
              <w:rPr>
                <w:noProof/>
                <w:webHidden/>
              </w:rPr>
            </w:r>
            <w:r>
              <w:rPr>
                <w:noProof/>
                <w:webHidden/>
              </w:rPr>
              <w:fldChar w:fldCharType="separate"/>
            </w:r>
            <w:r w:rsidR="00200AE9">
              <w:rPr>
                <w:noProof/>
                <w:webHidden/>
              </w:rPr>
              <w:t>15</w:t>
            </w:r>
            <w:r>
              <w:rPr>
                <w:noProof/>
                <w:webHidden/>
              </w:rPr>
              <w:fldChar w:fldCharType="end"/>
            </w:r>
          </w:hyperlink>
        </w:p>
        <w:p w14:paraId="404B51E4" w14:textId="74EFFEE6" w:rsidR="0094651E" w:rsidRDefault="0094651E">
          <w:pPr>
            <w:pStyle w:val="TOC2"/>
            <w:tabs>
              <w:tab w:val="left" w:pos="880"/>
              <w:tab w:val="right" w:pos="9203"/>
            </w:tabs>
            <w:rPr>
              <w:rFonts w:eastAsiaTheme="minorEastAsia"/>
              <w:noProof/>
              <w:szCs w:val="22"/>
              <w:lang w:val="de-DE" w:eastAsia="de-DE"/>
              <w14:ligatures w14:val="none"/>
            </w:rPr>
          </w:pPr>
          <w:hyperlink w:anchor="_Toc45809452" w:history="1">
            <w:r w:rsidRPr="00131A41">
              <w:rPr>
                <w:rStyle w:val="Hyperlink"/>
                <w:noProof/>
                <w:lang w:val="de-DE"/>
              </w:rPr>
              <w:t>4.3</w:t>
            </w:r>
            <w:r>
              <w:rPr>
                <w:rFonts w:eastAsiaTheme="minorEastAsia"/>
                <w:noProof/>
                <w:szCs w:val="22"/>
                <w:lang w:val="de-DE" w:eastAsia="de-DE"/>
                <w14:ligatures w14:val="none"/>
              </w:rPr>
              <w:tab/>
            </w:r>
            <w:r w:rsidRPr="00131A41">
              <w:rPr>
                <w:rStyle w:val="Hyperlink"/>
                <w:noProof/>
                <w:lang w:val="de-DE"/>
              </w:rPr>
              <w:t>Implementation in Unity</w:t>
            </w:r>
            <w:r>
              <w:rPr>
                <w:noProof/>
                <w:webHidden/>
              </w:rPr>
              <w:tab/>
            </w:r>
            <w:r>
              <w:rPr>
                <w:noProof/>
                <w:webHidden/>
              </w:rPr>
              <w:fldChar w:fldCharType="begin"/>
            </w:r>
            <w:r>
              <w:rPr>
                <w:noProof/>
                <w:webHidden/>
              </w:rPr>
              <w:instrText xml:space="preserve"> PAGEREF _Toc45809452 \h </w:instrText>
            </w:r>
            <w:r>
              <w:rPr>
                <w:noProof/>
                <w:webHidden/>
              </w:rPr>
            </w:r>
            <w:r>
              <w:rPr>
                <w:noProof/>
                <w:webHidden/>
              </w:rPr>
              <w:fldChar w:fldCharType="separate"/>
            </w:r>
            <w:r w:rsidR="00200AE9">
              <w:rPr>
                <w:noProof/>
                <w:webHidden/>
              </w:rPr>
              <w:t>15</w:t>
            </w:r>
            <w:r>
              <w:rPr>
                <w:noProof/>
                <w:webHidden/>
              </w:rPr>
              <w:fldChar w:fldCharType="end"/>
            </w:r>
          </w:hyperlink>
        </w:p>
        <w:p w14:paraId="24917F28" w14:textId="095C9DEA" w:rsidR="0094651E" w:rsidRDefault="0094651E">
          <w:pPr>
            <w:pStyle w:val="TOC3"/>
            <w:tabs>
              <w:tab w:val="left" w:pos="1320"/>
              <w:tab w:val="right" w:pos="9203"/>
            </w:tabs>
            <w:rPr>
              <w:rFonts w:eastAsiaTheme="minorEastAsia"/>
              <w:noProof/>
              <w:szCs w:val="22"/>
              <w:lang w:val="de-DE" w:eastAsia="de-DE"/>
              <w14:ligatures w14:val="none"/>
            </w:rPr>
          </w:pPr>
          <w:hyperlink w:anchor="_Toc45809453" w:history="1">
            <w:r w:rsidRPr="00131A41">
              <w:rPr>
                <w:rStyle w:val="Hyperlink"/>
                <w:noProof/>
                <w:lang w:val="de-DE"/>
              </w:rPr>
              <w:t>4.3.1</w:t>
            </w:r>
            <w:r>
              <w:rPr>
                <w:rFonts w:eastAsiaTheme="minorEastAsia"/>
                <w:noProof/>
                <w:szCs w:val="22"/>
                <w:lang w:val="de-DE" w:eastAsia="de-DE"/>
                <w14:ligatures w14:val="none"/>
              </w:rPr>
              <w:tab/>
            </w:r>
            <w:r w:rsidRPr="00131A41">
              <w:rPr>
                <w:rStyle w:val="Hyperlink"/>
                <w:noProof/>
                <w:lang w:val="de-DE"/>
              </w:rPr>
              <w:t>Import und Fast-Fourier-Transformation</w:t>
            </w:r>
            <w:r>
              <w:rPr>
                <w:noProof/>
                <w:webHidden/>
              </w:rPr>
              <w:tab/>
            </w:r>
            <w:r>
              <w:rPr>
                <w:noProof/>
                <w:webHidden/>
              </w:rPr>
              <w:fldChar w:fldCharType="begin"/>
            </w:r>
            <w:r>
              <w:rPr>
                <w:noProof/>
                <w:webHidden/>
              </w:rPr>
              <w:instrText xml:space="preserve"> PAGEREF _Toc45809453 \h </w:instrText>
            </w:r>
            <w:r>
              <w:rPr>
                <w:noProof/>
                <w:webHidden/>
              </w:rPr>
            </w:r>
            <w:r>
              <w:rPr>
                <w:noProof/>
                <w:webHidden/>
              </w:rPr>
              <w:fldChar w:fldCharType="separate"/>
            </w:r>
            <w:r w:rsidR="00200AE9">
              <w:rPr>
                <w:noProof/>
                <w:webHidden/>
              </w:rPr>
              <w:t>16</w:t>
            </w:r>
            <w:r>
              <w:rPr>
                <w:noProof/>
                <w:webHidden/>
              </w:rPr>
              <w:fldChar w:fldCharType="end"/>
            </w:r>
          </w:hyperlink>
        </w:p>
        <w:p w14:paraId="7CC7E783" w14:textId="6CB69C4C" w:rsidR="0094651E" w:rsidRDefault="0094651E">
          <w:pPr>
            <w:pStyle w:val="TOC3"/>
            <w:tabs>
              <w:tab w:val="left" w:pos="1320"/>
              <w:tab w:val="right" w:pos="9203"/>
            </w:tabs>
            <w:rPr>
              <w:rFonts w:eastAsiaTheme="minorEastAsia"/>
              <w:noProof/>
              <w:szCs w:val="22"/>
              <w:lang w:val="de-DE" w:eastAsia="de-DE"/>
              <w14:ligatures w14:val="none"/>
            </w:rPr>
          </w:pPr>
          <w:hyperlink w:anchor="_Toc45809454" w:history="1">
            <w:r w:rsidRPr="00131A41">
              <w:rPr>
                <w:rStyle w:val="Hyperlink"/>
                <w:noProof/>
                <w:lang w:val="de-DE"/>
              </w:rPr>
              <w:t>4.3.2</w:t>
            </w:r>
            <w:r>
              <w:rPr>
                <w:rFonts w:eastAsiaTheme="minorEastAsia"/>
                <w:noProof/>
                <w:szCs w:val="22"/>
                <w:lang w:val="de-DE" w:eastAsia="de-DE"/>
                <w14:ligatures w14:val="none"/>
              </w:rPr>
              <w:tab/>
            </w:r>
            <w:r w:rsidRPr="00131A41">
              <w:rPr>
                <w:rStyle w:val="Hyperlink"/>
                <w:noProof/>
                <w:lang w:val="de-DE"/>
              </w:rPr>
              <w:t>Visualisierung der Spektrum-Daten durch Meshes</w:t>
            </w:r>
            <w:r>
              <w:rPr>
                <w:noProof/>
                <w:webHidden/>
              </w:rPr>
              <w:tab/>
            </w:r>
            <w:r>
              <w:rPr>
                <w:noProof/>
                <w:webHidden/>
              </w:rPr>
              <w:fldChar w:fldCharType="begin"/>
            </w:r>
            <w:r>
              <w:rPr>
                <w:noProof/>
                <w:webHidden/>
              </w:rPr>
              <w:instrText xml:space="preserve"> PAGEREF _Toc45809454 \h </w:instrText>
            </w:r>
            <w:r>
              <w:rPr>
                <w:noProof/>
                <w:webHidden/>
              </w:rPr>
            </w:r>
            <w:r>
              <w:rPr>
                <w:noProof/>
                <w:webHidden/>
              </w:rPr>
              <w:fldChar w:fldCharType="separate"/>
            </w:r>
            <w:r w:rsidR="00200AE9">
              <w:rPr>
                <w:noProof/>
                <w:webHidden/>
              </w:rPr>
              <w:t>19</w:t>
            </w:r>
            <w:r>
              <w:rPr>
                <w:noProof/>
                <w:webHidden/>
              </w:rPr>
              <w:fldChar w:fldCharType="end"/>
            </w:r>
          </w:hyperlink>
        </w:p>
        <w:p w14:paraId="1C097F75" w14:textId="20B6E236" w:rsidR="0094651E" w:rsidRDefault="0094651E">
          <w:pPr>
            <w:pStyle w:val="TOC3"/>
            <w:tabs>
              <w:tab w:val="left" w:pos="1320"/>
              <w:tab w:val="right" w:pos="9203"/>
            </w:tabs>
            <w:rPr>
              <w:rFonts w:eastAsiaTheme="minorEastAsia"/>
              <w:noProof/>
              <w:szCs w:val="22"/>
              <w:lang w:val="de-DE" w:eastAsia="de-DE"/>
              <w14:ligatures w14:val="none"/>
            </w:rPr>
          </w:pPr>
          <w:hyperlink w:anchor="_Toc45809455" w:history="1">
            <w:r w:rsidRPr="00131A41">
              <w:rPr>
                <w:rStyle w:val="Hyperlink"/>
                <w:noProof/>
                <w:lang w:val="de-DE"/>
              </w:rPr>
              <w:t>4.3.3</w:t>
            </w:r>
            <w:r>
              <w:rPr>
                <w:rFonts w:eastAsiaTheme="minorEastAsia"/>
                <w:noProof/>
                <w:szCs w:val="22"/>
                <w:lang w:val="de-DE" w:eastAsia="de-DE"/>
                <w14:ligatures w14:val="none"/>
              </w:rPr>
              <w:tab/>
            </w:r>
            <w:r w:rsidRPr="00131A41">
              <w:rPr>
                <w:rStyle w:val="Hyperlink"/>
                <w:noProof/>
                <w:lang w:val="de-DE"/>
              </w:rPr>
              <w:t>Manipulation der Spektrum-Meshes</w:t>
            </w:r>
            <w:r>
              <w:rPr>
                <w:noProof/>
                <w:webHidden/>
              </w:rPr>
              <w:tab/>
            </w:r>
            <w:r>
              <w:rPr>
                <w:noProof/>
                <w:webHidden/>
              </w:rPr>
              <w:fldChar w:fldCharType="begin"/>
            </w:r>
            <w:r>
              <w:rPr>
                <w:noProof/>
                <w:webHidden/>
              </w:rPr>
              <w:instrText xml:space="preserve"> PAGEREF _Toc45809455 \h </w:instrText>
            </w:r>
            <w:r>
              <w:rPr>
                <w:noProof/>
                <w:webHidden/>
              </w:rPr>
            </w:r>
            <w:r>
              <w:rPr>
                <w:noProof/>
                <w:webHidden/>
              </w:rPr>
              <w:fldChar w:fldCharType="separate"/>
            </w:r>
            <w:r w:rsidR="00200AE9">
              <w:rPr>
                <w:noProof/>
                <w:webHidden/>
              </w:rPr>
              <w:t>21</w:t>
            </w:r>
            <w:r>
              <w:rPr>
                <w:noProof/>
                <w:webHidden/>
              </w:rPr>
              <w:fldChar w:fldCharType="end"/>
            </w:r>
          </w:hyperlink>
        </w:p>
        <w:p w14:paraId="336B7084" w14:textId="5F7B7E7A" w:rsidR="0094651E" w:rsidRDefault="0094651E">
          <w:pPr>
            <w:pStyle w:val="TOC3"/>
            <w:tabs>
              <w:tab w:val="left" w:pos="1320"/>
              <w:tab w:val="right" w:pos="9203"/>
            </w:tabs>
            <w:rPr>
              <w:rFonts w:eastAsiaTheme="minorEastAsia"/>
              <w:noProof/>
              <w:szCs w:val="22"/>
              <w:lang w:val="de-DE" w:eastAsia="de-DE"/>
              <w14:ligatures w14:val="none"/>
            </w:rPr>
          </w:pPr>
          <w:hyperlink w:anchor="_Toc45809456" w:history="1">
            <w:r w:rsidRPr="00131A41">
              <w:rPr>
                <w:rStyle w:val="Hyperlink"/>
                <w:noProof/>
                <w:lang w:val="de-DE"/>
              </w:rPr>
              <w:t>4.3.4</w:t>
            </w:r>
            <w:r>
              <w:rPr>
                <w:rFonts w:eastAsiaTheme="minorEastAsia"/>
                <w:noProof/>
                <w:szCs w:val="22"/>
                <w:lang w:val="de-DE" w:eastAsia="de-DE"/>
                <w14:ligatures w14:val="none"/>
              </w:rPr>
              <w:tab/>
            </w:r>
            <w:r w:rsidRPr="00131A41">
              <w:rPr>
                <w:rStyle w:val="Hyperlink"/>
                <w:noProof/>
                <w:lang w:val="de-DE"/>
              </w:rPr>
              <w:t>Inverse Fast-Fourier-Transformation, Wiedergabe und Export</w:t>
            </w:r>
            <w:r>
              <w:rPr>
                <w:noProof/>
                <w:webHidden/>
              </w:rPr>
              <w:tab/>
            </w:r>
            <w:r>
              <w:rPr>
                <w:noProof/>
                <w:webHidden/>
              </w:rPr>
              <w:fldChar w:fldCharType="begin"/>
            </w:r>
            <w:r>
              <w:rPr>
                <w:noProof/>
                <w:webHidden/>
              </w:rPr>
              <w:instrText xml:space="preserve"> PAGEREF _Toc45809456 \h </w:instrText>
            </w:r>
            <w:r>
              <w:rPr>
                <w:noProof/>
                <w:webHidden/>
              </w:rPr>
            </w:r>
            <w:r>
              <w:rPr>
                <w:noProof/>
                <w:webHidden/>
              </w:rPr>
              <w:fldChar w:fldCharType="separate"/>
            </w:r>
            <w:r w:rsidR="00200AE9">
              <w:rPr>
                <w:noProof/>
                <w:webHidden/>
              </w:rPr>
              <w:t>23</w:t>
            </w:r>
            <w:r>
              <w:rPr>
                <w:noProof/>
                <w:webHidden/>
              </w:rPr>
              <w:fldChar w:fldCharType="end"/>
            </w:r>
          </w:hyperlink>
        </w:p>
        <w:p w14:paraId="3BC83698" w14:textId="3CAC0493" w:rsidR="0094651E" w:rsidRDefault="0094651E">
          <w:pPr>
            <w:pStyle w:val="TOC3"/>
            <w:tabs>
              <w:tab w:val="left" w:pos="1320"/>
              <w:tab w:val="right" w:pos="9203"/>
            </w:tabs>
            <w:rPr>
              <w:rFonts w:eastAsiaTheme="minorEastAsia"/>
              <w:noProof/>
              <w:szCs w:val="22"/>
              <w:lang w:val="de-DE" w:eastAsia="de-DE"/>
              <w14:ligatures w14:val="none"/>
            </w:rPr>
          </w:pPr>
          <w:hyperlink w:anchor="_Toc45809457" w:history="1">
            <w:r w:rsidRPr="00131A41">
              <w:rPr>
                <w:rStyle w:val="Hyperlink"/>
                <w:noProof/>
                <w:lang w:val="de-DE"/>
              </w:rPr>
              <w:t>4.3.5</w:t>
            </w:r>
            <w:r>
              <w:rPr>
                <w:rFonts w:eastAsiaTheme="minorEastAsia"/>
                <w:noProof/>
                <w:szCs w:val="22"/>
                <w:lang w:val="de-DE" w:eastAsia="de-DE"/>
                <w14:ligatures w14:val="none"/>
              </w:rPr>
              <w:tab/>
            </w:r>
            <w:r w:rsidRPr="00131A41">
              <w:rPr>
                <w:rStyle w:val="Hyperlink"/>
                <w:noProof/>
                <w:lang w:val="de-DE"/>
              </w:rPr>
              <w:t>User Interface und Steuerung</w:t>
            </w:r>
            <w:r>
              <w:rPr>
                <w:noProof/>
                <w:webHidden/>
              </w:rPr>
              <w:tab/>
            </w:r>
            <w:r>
              <w:rPr>
                <w:noProof/>
                <w:webHidden/>
              </w:rPr>
              <w:fldChar w:fldCharType="begin"/>
            </w:r>
            <w:r>
              <w:rPr>
                <w:noProof/>
                <w:webHidden/>
              </w:rPr>
              <w:instrText xml:space="preserve"> PAGEREF _Toc45809457 \h </w:instrText>
            </w:r>
            <w:r>
              <w:rPr>
                <w:noProof/>
                <w:webHidden/>
              </w:rPr>
            </w:r>
            <w:r>
              <w:rPr>
                <w:noProof/>
                <w:webHidden/>
              </w:rPr>
              <w:fldChar w:fldCharType="separate"/>
            </w:r>
            <w:r w:rsidR="00200AE9">
              <w:rPr>
                <w:noProof/>
                <w:webHidden/>
              </w:rPr>
              <w:t>27</w:t>
            </w:r>
            <w:r>
              <w:rPr>
                <w:noProof/>
                <w:webHidden/>
              </w:rPr>
              <w:fldChar w:fldCharType="end"/>
            </w:r>
          </w:hyperlink>
        </w:p>
        <w:p w14:paraId="0AE3395E" w14:textId="3EB2C528" w:rsidR="0094651E" w:rsidRDefault="0094651E">
          <w:pPr>
            <w:pStyle w:val="TOC1"/>
            <w:rPr>
              <w:rFonts w:eastAsiaTheme="minorEastAsia"/>
              <w:noProof/>
              <w:szCs w:val="22"/>
              <w:lang w:val="de-DE" w:eastAsia="de-DE"/>
              <w14:ligatures w14:val="none"/>
            </w:rPr>
          </w:pPr>
          <w:hyperlink w:anchor="_Toc45809458" w:history="1">
            <w:r w:rsidRPr="00131A41">
              <w:rPr>
                <w:rStyle w:val="Hyperlink"/>
                <w:noProof/>
                <w:lang w:val="de-DE"/>
              </w:rPr>
              <w:t>5</w:t>
            </w:r>
            <w:r>
              <w:rPr>
                <w:rFonts w:eastAsiaTheme="minorEastAsia"/>
                <w:noProof/>
                <w:szCs w:val="22"/>
                <w:lang w:val="de-DE" w:eastAsia="de-DE"/>
                <w14:ligatures w14:val="none"/>
              </w:rPr>
              <w:tab/>
            </w:r>
            <w:r w:rsidRPr="00131A41">
              <w:rPr>
                <w:rStyle w:val="Hyperlink"/>
                <w:noProof/>
                <w:lang w:val="de-DE"/>
              </w:rPr>
              <w:t>Schlussbetrachtung</w:t>
            </w:r>
            <w:r>
              <w:rPr>
                <w:noProof/>
                <w:webHidden/>
              </w:rPr>
              <w:tab/>
            </w:r>
            <w:r>
              <w:rPr>
                <w:noProof/>
                <w:webHidden/>
              </w:rPr>
              <w:fldChar w:fldCharType="begin"/>
            </w:r>
            <w:r>
              <w:rPr>
                <w:noProof/>
                <w:webHidden/>
              </w:rPr>
              <w:instrText xml:space="preserve"> PAGEREF _Toc45809458 \h </w:instrText>
            </w:r>
            <w:r>
              <w:rPr>
                <w:noProof/>
                <w:webHidden/>
              </w:rPr>
            </w:r>
            <w:r>
              <w:rPr>
                <w:noProof/>
                <w:webHidden/>
              </w:rPr>
              <w:fldChar w:fldCharType="separate"/>
            </w:r>
            <w:r w:rsidR="00200AE9">
              <w:rPr>
                <w:noProof/>
                <w:webHidden/>
              </w:rPr>
              <w:t>34</w:t>
            </w:r>
            <w:r>
              <w:rPr>
                <w:noProof/>
                <w:webHidden/>
              </w:rPr>
              <w:fldChar w:fldCharType="end"/>
            </w:r>
          </w:hyperlink>
        </w:p>
        <w:p w14:paraId="4A1C7DF3" w14:textId="6EDC8727" w:rsidR="0094651E" w:rsidRDefault="0094651E">
          <w:pPr>
            <w:pStyle w:val="TOC1"/>
            <w:rPr>
              <w:rFonts w:eastAsiaTheme="minorEastAsia"/>
              <w:noProof/>
              <w:szCs w:val="22"/>
              <w:lang w:val="de-DE" w:eastAsia="de-DE"/>
              <w14:ligatures w14:val="none"/>
            </w:rPr>
          </w:pPr>
          <w:hyperlink w:anchor="_Toc45809459" w:history="1">
            <w:r w:rsidRPr="00131A41">
              <w:rPr>
                <w:rStyle w:val="Hyperlink"/>
                <w:noProof/>
                <w:lang w:val="de-DE"/>
              </w:rPr>
              <w:t>6</w:t>
            </w:r>
            <w:r>
              <w:rPr>
                <w:rFonts w:eastAsiaTheme="minorEastAsia"/>
                <w:noProof/>
                <w:szCs w:val="22"/>
                <w:lang w:val="de-DE" w:eastAsia="de-DE"/>
                <w14:ligatures w14:val="none"/>
              </w:rPr>
              <w:tab/>
            </w:r>
            <w:r w:rsidRPr="00131A41">
              <w:rPr>
                <w:rStyle w:val="Hyperlink"/>
                <w:noProof/>
                <w:lang w:val="de-DE"/>
              </w:rPr>
              <w:t>Literatur</w:t>
            </w:r>
            <w:r>
              <w:rPr>
                <w:noProof/>
                <w:webHidden/>
              </w:rPr>
              <w:tab/>
            </w:r>
            <w:r>
              <w:rPr>
                <w:noProof/>
                <w:webHidden/>
              </w:rPr>
              <w:fldChar w:fldCharType="begin"/>
            </w:r>
            <w:r>
              <w:rPr>
                <w:noProof/>
                <w:webHidden/>
              </w:rPr>
              <w:instrText xml:space="preserve"> PAGEREF _Toc45809459 \h </w:instrText>
            </w:r>
            <w:r>
              <w:rPr>
                <w:noProof/>
                <w:webHidden/>
              </w:rPr>
            </w:r>
            <w:r>
              <w:rPr>
                <w:noProof/>
                <w:webHidden/>
              </w:rPr>
              <w:fldChar w:fldCharType="separate"/>
            </w:r>
            <w:r w:rsidR="00200AE9">
              <w:rPr>
                <w:noProof/>
                <w:webHidden/>
              </w:rPr>
              <w:t>III</w:t>
            </w:r>
            <w:r>
              <w:rPr>
                <w:noProof/>
                <w:webHidden/>
              </w:rPr>
              <w:fldChar w:fldCharType="end"/>
            </w:r>
          </w:hyperlink>
        </w:p>
        <w:p w14:paraId="4218B2F6" w14:textId="50D48542" w:rsidR="0094651E" w:rsidRDefault="0094651E">
          <w:pPr>
            <w:pStyle w:val="TOC1"/>
            <w:rPr>
              <w:rFonts w:eastAsiaTheme="minorEastAsia"/>
              <w:noProof/>
              <w:szCs w:val="22"/>
              <w:lang w:val="de-DE" w:eastAsia="de-DE"/>
              <w14:ligatures w14:val="none"/>
            </w:rPr>
          </w:pPr>
          <w:hyperlink w:anchor="_Toc45809460" w:history="1">
            <w:r w:rsidRPr="00131A41">
              <w:rPr>
                <w:rStyle w:val="Hyperlink"/>
                <w:noProof/>
                <w:lang w:val="de-DE"/>
              </w:rPr>
              <w:t>7</w:t>
            </w:r>
            <w:r>
              <w:rPr>
                <w:rFonts w:eastAsiaTheme="minorEastAsia"/>
                <w:noProof/>
                <w:szCs w:val="22"/>
                <w:lang w:val="de-DE" w:eastAsia="de-DE"/>
                <w14:ligatures w14:val="none"/>
              </w:rPr>
              <w:tab/>
            </w:r>
            <w:r w:rsidRPr="00131A41">
              <w:rPr>
                <w:rStyle w:val="Hyperlink"/>
                <w:noProof/>
                <w:lang w:val="de-DE"/>
              </w:rPr>
              <w:t>Sonstige Quellen</w:t>
            </w:r>
            <w:r>
              <w:rPr>
                <w:noProof/>
                <w:webHidden/>
              </w:rPr>
              <w:tab/>
            </w:r>
            <w:r>
              <w:rPr>
                <w:noProof/>
                <w:webHidden/>
              </w:rPr>
              <w:fldChar w:fldCharType="begin"/>
            </w:r>
            <w:r>
              <w:rPr>
                <w:noProof/>
                <w:webHidden/>
              </w:rPr>
              <w:instrText xml:space="preserve"> PAGEREF _Toc45809460 \h </w:instrText>
            </w:r>
            <w:r>
              <w:rPr>
                <w:noProof/>
                <w:webHidden/>
              </w:rPr>
            </w:r>
            <w:r>
              <w:rPr>
                <w:noProof/>
                <w:webHidden/>
              </w:rPr>
              <w:fldChar w:fldCharType="separate"/>
            </w:r>
            <w:r w:rsidR="00200AE9">
              <w:rPr>
                <w:noProof/>
                <w:webHidden/>
              </w:rPr>
              <w:t>V</w:t>
            </w:r>
            <w:r>
              <w:rPr>
                <w:noProof/>
                <w:webHidden/>
              </w:rPr>
              <w:fldChar w:fldCharType="end"/>
            </w:r>
          </w:hyperlink>
        </w:p>
        <w:p w14:paraId="48965F7C" w14:textId="6B844E58" w:rsidR="0094651E" w:rsidRDefault="0094651E">
          <w:pPr>
            <w:pStyle w:val="TOC1"/>
            <w:rPr>
              <w:rFonts w:eastAsiaTheme="minorEastAsia"/>
              <w:noProof/>
              <w:szCs w:val="22"/>
              <w:lang w:val="de-DE" w:eastAsia="de-DE"/>
              <w14:ligatures w14:val="none"/>
            </w:rPr>
          </w:pPr>
          <w:hyperlink w:anchor="_Toc45809461" w:history="1">
            <w:r w:rsidRPr="00131A41">
              <w:rPr>
                <w:rStyle w:val="Hyperlink"/>
                <w:noProof/>
                <w:lang w:val="de-DE"/>
              </w:rPr>
              <w:t>8</w:t>
            </w:r>
            <w:r>
              <w:rPr>
                <w:rFonts w:eastAsiaTheme="minorEastAsia"/>
                <w:noProof/>
                <w:szCs w:val="22"/>
                <w:lang w:val="de-DE" w:eastAsia="de-DE"/>
                <w14:ligatures w14:val="none"/>
              </w:rPr>
              <w:tab/>
            </w:r>
            <w:r w:rsidRPr="00131A41">
              <w:rPr>
                <w:rStyle w:val="Hyperlink"/>
                <w:noProof/>
                <w:lang w:val="de-DE"/>
              </w:rPr>
              <w:t>Abbildungsverzeichnis</w:t>
            </w:r>
            <w:r>
              <w:rPr>
                <w:noProof/>
                <w:webHidden/>
              </w:rPr>
              <w:tab/>
            </w:r>
            <w:r>
              <w:rPr>
                <w:noProof/>
                <w:webHidden/>
              </w:rPr>
              <w:fldChar w:fldCharType="begin"/>
            </w:r>
            <w:r>
              <w:rPr>
                <w:noProof/>
                <w:webHidden/>
              </w:rPr>
              <w:instrText xml:space="preserve"> PAGEREF _Toc45809461 \h </w:instrText>
            </w:r>
            <w:r>
              <w:rPr>
                <w:noProof/>
                <w:webHidden/>
              </w:rPr>
            </w:r>
            <w:r>
              <w:rPr>
                <w:noProof/>
                <w:webHidden/>
              </w:rPr>
              <w:fldChar w:fldCharType="separate"/>
            </w:r>
            <w:r w:rsidR="00200AE9">
              <w:rPr>
                <w:noProof/>
                <w:webHidden/>
              </w:rPr>
              <w:t>VII</w:t>
            </w:r>
            <w:r>
              <w:rPr>
                <w:noProof/>
                <w:webHidden/>
              </w:rPr>
              <w:fldChar w:fldCharType="end"/>
            </w:r>
          </w:hyperlink>
        </w:p>
        <w:p w14:paraId="4BD9E2E6" w14:textId="1F200F53" w:rsidR="0094651E" w:rsidRDefault="0094651E">
          <w:pPr>
            <w:pStyle w:val="TOC1"/>
            <w:rPr>
              <w:rFonts w:eastAsiaTheme="minorEastAsia"/>
              <w:noProof/>
              <w:szCs w:val="22"/>
              <w:lang w:val="de-DE" w:eastAsia="de-DE"/>
              <w14:ligatures w14:val="none"/>
            </w:rPr>
          </w:pPr>
          <w:hyperlink w:anchor="_Toc45809462" w:history="1">
            <w:r w:rsidRPr="00131A41">
              <w:rPr>
                <w:rStyle w:val="Hyperlink"/>
                <w:noProof/>
                <w:lang w:val="de-DE"/>
              </w:rPr>
              <w:t>9</w:t>
            </w:r>
            <w:r>
              <w:rPr>
                <w:rFonts w:eastAsiaTheme="minorEastAsia"/>
                <w:noProof/>
                <w:szCs w:val="22"/>
                <w:lang w:val="de-DE" w:eastAsia="de-DE"/>
                <w14:ligatures w14:val="none"/>
              </w:rPr>
              <w:tab/>
            </w:r>
            <w:r w:rsidRPr="00131A41">
              <w:rPr>
                <w:rStyle w:val="Hyperlink"/>
                <w:noProof/>
                <w:lang w:val="de-DE"/>
              </w:rPr>
              <w:t>Code-Listing-Verzeichnis</w:t>
            </w:r>
            <w:r>
              <w:rPr>
                <w:noProof/>
                <w:webHidden/>
              </w:rPr>
              <w:tab/>
            </w:r>
            <w:r>
              <w:rPr>
                <w:noProof/>
                <w:webHidden/>
              </w:rPr>
              <w:fldChar w:fldCharType="begin"/>
            </w:r>
            <w:r>
              <w:rPr>
                <w:noProof/>
                <w:webHidden/>
              </w:rPr>
              <w:instrText xml:space="preserve"> PAGEREF _Toc45809462 \h </w:instrText>
            </w:r>
            <w:r>
              <w:rPr>
                <w:noProof/>
                <w:webHidden/>
              </w:rPr>
            </w:r>
            <w:r>
              <w:rPr>
                <w:noProof/>
                <w:webHidden/>
              </w:rPr>
              <w:fldChar w:fldCharType="separate"/>
            </w:r>
            <w:r w:rsidR="00200AE9">
              <w:rPr>
                <w:noProof/>
                <w:webHidden/>
              </w:rPr>
              <w:t>VIII</w:t>
            </w:r>
            <w:r>
              <w:rPr>
                <w:noProof/>
                <w:webHidden/>
              </w:rPr>
              <w:fldChar w:fldCharType="end"/>
            </w:r>
          </w:hyperlink>
        </w:p>
        <w:p w14:paraId="00E27D02" w14:textId="7E6EE55A" w:rsidR="0094651E" w:rsidRDefault="0094651E">
          <w:pPr>
            <w:pStyle w:val="TOC1"/>
            <w:rPr>
              <w:rFonts w:eastAsiaTheme="minorEastAsia"/>
              <w:noProof/>
              <w:szCs w:val="22"/>
              <w:lang w:val="de-DE" w:eastAsia="de-DE"/>
              <w14:ligatures w14:val="none"/>
            </w:rPr>
          </w:pPr>
          <w:hyperlink w:anchor="_Toc45809463" w:history="1">
            <w:r w:rsidRPr="00131A41">
              <w:rPr>
                <w:rStyle w:val="Hyperlink"/>
                <w:noProof/>
              </w:rPr>
              <w:t>10</w:t>
            </w:r>
            <w:r>
              <w:rPr>
                <w:rFonts w:eastAsiaTheme="minorEastAsia"/>
                <w:noProof/>
                <w:szCs w:val="22"/>
                <w:lang w:val="de-DE" w:eastAsia="de-DE"/>
                <w14:ligatures w14:val="none"/>
              </w:rPr>
              <w:tab/>
            </w:r>
            <w:r w:rsidRPr="00131A41">
              <w:rPr>
                <w:rStyle w:val="Hyperlink"/>
                <w:noProof/>
              </w:rPr>
              <w:t>Eidesstattliche Erklärung</w:t>
            </w:r>
            <w:r>
              <w:rPr>
                <w:noProof/>
                <w:webHidden/>
              </w:rPr>
              <w:tab/>
            </w:r>
            <w:r>
              <w:rPr>
                <w:noProof/>
                <w:webHidden/>
              </w:rPr>
              <w:fldChar w:fldCharType="begin"/>
            </w:r>
            <w:r>
              <w:rPr>
                <w:noProof/>
                <w:webHidden/>
              </w:rPr>
              <w:instrText xml:space="preserve"> PAGEREF _Toc45809463 \h </w:instrText>
            </w:r>
            <w:r>
              <w:rPr>
                <w:noProof/>
                <w:webHidden/>
              </w:rPr>
            </w:r>
            <w:r>
              <w:rPr>
                <w:noProof/>
                <w:webHidden/>
              </w:rPr>
              <w:fldChar w:fldCharType="separate"/>
            </w:r>
            <w:r w:rsidR="00200AE9">
              <w:rPr>
                <w:noProof/>
                <w:webHidden/>
              </w:rPr>
              <w:t>IX</w:t>
            </w:r>
            <w:r>
              <w:rPr>
                <w:noProof/>
                <w:webHidden/>
              </w:rPr>
              <w:fldChar w:fldCharType="end"/>
            </w:r>
          </w:hyperlink>
        </w:p>
        <w:p w14:paraId="0BE254FA" w14:textId="5E14A7DC" w:rsidR="0094651E" w:rsidRDefault="0094651E">
          <w:pPr>
            <w:pStyle w:val="TOC1"/>
            <w:rPr>
              <w:rFonts w:eastAsiaTheme="minorEastAsia"/>
              <w:noProof/>
              <w:szCs w:val="22"/>
              <w:lang w:val="de-DE" w:eastAsia="de-DE"/>
              <w14:ligatures w14:val="none"/>
            </w:rPr>
          </w:pPr>
          <w:hyperlink w:anchor="_Toc45809464" w:history="1">
            <w:r w:rsidRPr="00131A41">
              <w:rPr>
                <w:rStyle w:val="Hyperlink"/>
                <w:noProof/>
              </w:rPr>
              <w:t>11</w:t>
            </w:r>
            <w:r>
              <w:rPr>
                <w:rFonts w:eastAsiaTheme="minorEastAsia"/>
                <w:noProof/>
                <w:szCs w:val="22"/>
                <w:lang w:val="de-DE" w:eastAsia="de-DE"/>
                <w14:ligatures w14:val="none"/>
              </w:rPr>
              <w:tab/>
            </w:r>
            <w:r w:rsidRPr="00131A41">
              <w:rPr>
                <w:rStyle w:val="Hyperlink"/>
                <w:noProof/>
              </w:rPr>
              <w:t>Anhang – Programmcode</w:t>
            </w:r>
            <w:r>
              <w:rPr>
                <w:noProof/>
                <w:webHidden/>
              </w:rPr>
              <w:tab/>
            </w:r>
            <w:r>
              <w:rPr>
                <w:noProof/>
                <w:webHidden/>
              </w:rPr>
              <w:fldChar w:fldCharType="begin"/>
            </w:r>
            <w:r>
              <w:rPr>
                <w:noProof/>
                <w:webHidden/>
              </w:rPr>
              <w:instrText xml:space="preserve"> PAGEREF _Toc45809464 \h </w:instrText>
            </w:r>
            <w:r>
              <w:rPr>
                <w:noProof/>
                <w:webHidden/>
              </w:rPr>
            </w:r>
            <w:r>
              <w:rPr>
                <w:noProof/>
                <w:webHidden/>
              </w:rPr>
              <w:fldChar w:fldCharType="separate"/>
            </w:r>
            <w:r w:rsidR="00200AE9">
              <w:rPr>
                <w:noProof/>
                <w:webHidden/>
              </w:rPr>
              <w:t>X</w:t>
            </w:r>
            <w:r>
              <w:rPr>
                <w:noProof/>
                <w:webHidden/>
              </w:rPr>
              <w:fldChar w:fldCharType="end"/>
            </w:r>
          </w:hyperlink>
        </w:p>
        <w:p w14:paraId="509A7C13" w14:textId="04E2A47C" w:rsidR="000051E5" w:rsidRPr="000051E5" w:rsidRDefault="002003CD" w:rsidP="00677D65">
          <w:pPr>
            <w:spacing w:before="120"/>
            <w:rPr>
              <w:b/>
              <w:bCs/>
              <w:sz w:val="16"/>
              <w:szCs w:val="18"/>
            </w:rPr>
            <w:sectPr w:rsidR="000051E5" w:rsidRPr="000051E5" w:rsidSect="00B269C6">
              <w:pgSz w:w="12240" w:h="15840"/>
              <w:pgMar w:top="284" w:right="1467" w:bottom="284" w:left="1560" w:header="720" w:footer="517" w:gutter="0"/>
              <w:pgNumType w:fmt="upperRoman" w:start="2"/>
              <w:cols w:space="720"/>
              <w:docGrid w:linePitch="299"/>
            </w:sectPr>
          </w:pPr>
          <w:r w:rsidRPr="00677D65">
            <w:rPr>
              <w:b/>
              <w:bCs/>
              <w:sz w:val="16"/>
              <w:szCs w:val="18"/>
            </w:rPr>
            <w:fldChar w:fldCharType="end"/>
          </w:r>
        </w:p>
        <w:p w14:paraId="2FECB3F5" w14:textId="03C9A5A9" w:rsidR="002003CD" w:rsidRPr="0092708E" w:rsidRDefault="00697519" w:rsidP="00977AD8">
          <w:pPr>
            <w:tabs>
              <w:tab w:val="clear" w:pos="7200"/>
              <w:tab w:val="left" w:pos="2190"/>
              <w:tab w:val="left" w:pos="3795"/>
            </w:tabs>
            <w:rPr>
              <w:b/>
              <w:bCs/>
            </w:rPr>
          </w:pPr>
        </w:p>
      </w:sdtContent>
    </w:sdt>
    <w:p w14:paraId="78D27EA6" w14:textId="52B99D3D" w:rsidR="002003CD" w:rsidRDefault="002003CD" w:rsidP="00DC4237">
      <w:pPr>
        <w:pStyle w:val="Heading1"/>
        <w:spacing w:line="276" w:lineRule="auto"/>
      </w:pPr>
      <w:bookmarkStart w:id="4" w:name="_Toc45809437"/>
      <w:r>
        <w:t>Einleitung</w:t>
      </w:r>
      <w:bookmarkEnd w:id="4"/>
    </w:p>
    <w:p w14:paraId="57FFFCBD" w14:textId="6DA804E9" w:rsidR="00DD35E0" w:rsidRDefault="001B133C" w:rsidP="00DC4237">
      <w:pPr>
        <w:spacing w:line="276" w:lineRule="auto"/>
        <w:rPr>
          <w:lang w:val="de-DE"/>
        </w:rPr>
      </w:pPr>
      <w:r>
        <w:rPr>
          <w:lang w:val="de-DE"/>
        </w:rPr>
        <w:t xml:space="preserve">Der Traum der </w:t>
      </w:r>
      <w:r w:rsidR="009F4B88" w:rsidRPr="009A2C18">
        <w:rPr>
          <w:lang w:val="de-DE"/>
        </w:rPr>
        <w:t>Virtual Reality</w:t>
      </w:r>
      <w:r w:rsidR="009F4B88" w:rsidRPr="009F4B88">
        <w:rPr>
          <w:lang w:val="de-DE"/>
        </w:rPr>
        <w:t xml:space="preserve"> (VR)</w:t>
      </w:r>
      <w:r>
        <w:rPr>
          <w:lang w:val="de-DE"/>
        </w:rPr>
        <w:t xml:space="preserve"> begleitet die Geschichte unserer technischen Entwicklung schon lange und scheint seit </w:t>
      </w:r>
      <w:ins w:id="5" w:author="Steffen Schmidt" w:date="2020-07-16T12:42:00Z">
        <w:r w:rsidR="00645ABC">
          <w:rPr>
            <w:lang w:val="de-DE"/>
          </w:rPr>
          <w:t>K</w:t>
        </w:r>
      </w:ins>
      <w:r>
        <w:rPr>
          <w:lang w:val="de-DE"/>
        </w:rPr>
        <w:t>urzem</w:t>
      </w:r>
      <w:r w:rsidR="00020559">
        <w:rPr>
          <w:lang w:val="de-DE"/>
        </w:rPr>
        <w:t xml:space="preserve"> durch immer leistungsfähigere und kostengünstigere Technik</w:t>
      </w:r>
      <w:r>
        <w:rPr>
          <w:lang w:val="de-DE"/>
        </w:rPr>
        <w:t xml:space="preserve"> kurz vor dem Durchbruch</w:t>
      </w:r>
      <w:r w:rsidR="008771E1">
        <w:rPr>
          <w:lang w:val="de-DE"/>
        </w:rPr>
        <w:t xml:space="preserve"> für ein breiteres Publikum</w:t>
      </w:r>
      <w:r>
        <w:rPr>
          <w:lang w:val="de-DE"/>
        </w:rPr>
        <w:t xml:space="preserve"> zu stehen. Abseits vom Medienkonsum durch Computerspiele und sichtfeldfüllenden Filmen stellt sich die Frage, ob VR auch unsere Art und Weise wie wir mit dem Computer arbeiten zu verändern </w:t>
      </w:r>
      <w:r w:rsidR="008017CD">
        <w:rPr>
          <w:lang w:val="de-DE"/>
        </w:rPr>
        <w:t>ver</w:t>
      </w:r>
      <w:r>
        <w:rPr>
          <w:lang w:val="de-DE"/>
        </w:rPr>
        <w:t xml:space="preserve">mag. </w:t>
      </w:r>
      <w:del w:id="6" w:author="Manuel Hergenröder" w:date="2020-07-16T15:36:00Z">
        <w:r w:rsidRPr="009A2C18" w:rsidDel="004E2BCC">
          <w:rPr>
            <w:lang w:val="de-DE"/>
          </w:rPr>
          <w:delText xml:space="preserve">Virtual </w:delText>
        </w:r>
      </w:del>
      <w:ins w:id="7" w:author="Manuel Hergenröder" w:date="2020-07-16T15:36:00Z">
        <w:r w:rsidR="004E2BCC">
          <w:rPr>
            <w:lang w:val="de-DE"/>
          </w:rPr>
          <w:t>VR</w:t>
        </w:r>
      </w:ins>
      <w:del w:id="8" w:author="Manuel Hergenröder" w:date="2020-07-16T15:36:00Z">
        <w:r w:rsidRPr="009A2C18" w:rsidDel="004E2BCC">
          <w:rPr>
            <w:lang w:val="de-DE"/>
          </w:rPr>
          <w:delText>Reality</w:delText>
        </w:r>
      </w:del>
      <w:r>
        <w:rPr>
          <w:lang w:val="de-DE"/>
        </w:rPr>
        <w:t xml:space="preserve"> </w:t>
      </w:r>
      <w:r w:rsidR="009F4B88" w:rsidRPr="009F4B88">
        <w:rPr>
          <w:lang w:val="de-DE"/>
        </w:rPr>
        <w:t>bietet das</w:t>
      </w:r>
      <w:r w:rsidR="009F4B88">
        <w:rPr>
          <w:lang w:val="de-DE"/>
        </w:rPr>
        <w:t xml:space="preserve"> Potential unserem Geist direkten und erlebbaren Zugriff </w:t>
      </w:r>
      <w:r w:rsidR="00554617">
        <w:rPr>
          <w:lang w:val="de-DE"/>
        </w:rPr>
        <w:t>auf</w:t>
      </w:r>
      <w:r>
        <w:rPr>
          <w:lang w:val="de-DE"/>
        </w:rPr>
        <w:t xml:space="preserve"> jegliche Form</w:t>
      </w:r>
      <w:r w:rsidR="00554617">
        <w:rPr>
          <w:lang w:val="de-DE"/>
        </w:rPr>
        <w:t xml:space="preserve"> digitale</w:t>
      </w:r>
      <w:r>
        <w:rPr>
          <w:lang w:val="de-DE"/>
        </w:rPr>
        <w:t>r</w:t>
      </w:r>
      <w:r w:rsidR="00554617">
        <w:rPr>
          <w:lang w:val="de-DE"/>
        </w:rPr>
        <w:t xml:space="preserve"> Daten</w:t>
      </w:r>
      <w:r w:rsidR="009B4C17">
        <w:rPr>
          <w:lang w:val="de-DE"/>
        </w:rPr>
        <w:t xml:space="preserve"> </w:t>
      </w:r>
      <w:r w:rsidR="00554617">
        <w:rPr>
          <w:lang w:val="de-DE"/>
        </w:rPr>
        <w:t>zu geben</w:t>
      </w:r>
      <w:r>
        <w:rPr>
          <w:lang w:val="de-DE"/>
        </w:rPr>
        <w:t xml:space="preserve"> und unsere Kreativität zu beflügeln.</w:t>
      </w:r>
    </w:p>
    <w:p w14:paraId="504C5719" w14:textId="49C82E52" w:rsidR="00217101" w:rsidRDefault="009F4B88" w:rsidP="00DC4237">
      <w:pPr>
        <w:spacing w:line="276" w:lineRule="auto"/>
        <w:rPr>
          <w:lang w:val="de-DE"/>
        </w:rPr>
      </w:pPr>
      <w:r w:rsidRPr="006908A3">
        <w:rPr>
          <w:lang w:val="de-DE"/>
        </w:rPr>
        <w:t>In dieser Arbeit sollen d</w:t>
      </w:r>
      <w:r>
        <w:rPr>
          <w:lang w:val="de-DE"/>
        </w:rPr>
        <w:t xml:space="preserve">ie Möglichkeiten der Interaktion mit Audio-Daten im virtuellen Raum am Beispiel der Darstellung und Manipulation von </w:t>
      </w:r>
      <w:r w:rsidR="00BC2736">
        <w:rPr>
          <w:lang w:val="de-DE"/>
        </w:rPr>
        <w:t>Audio-</w:t>
      </w:r>
      <w:r>
        <w:rPr>
          <w:lang w:val="de-DE"/>
        </w:rPr>
        <w:t xml:space="preserve">Daten mithilfe </w:t>
      </w:r>
      <w:r w:rsidR="0010556F">
        <w:rPr>
          <w:lang w:val="de-DE"/>
        </w:rPr>
        <w:t xml:space="preserve">eines </w:t>
      </w:r>
      <w:r w:rsidR="0010556F" w:rsidRPr="0035415D">
        <w:rPr>
          <w:lang w:val="de-DE"/>
        </w:rPr>
        <w:t>Head-Mounted-Display</w:t>
      </w:r>
      <w:r w:rsidR="0010556F">
        <w:rPr>
          <w:lang w:val="de-DE"/>
        </w:rPr>
        <w:t xml:space="preserve"> (engl. für „Am-Kopf-befestigter-Bildschirm“) – oder kurz </w:t>
      </w:r>
      <w:r w:rsidR="0010556F" w:rsidRPr="0035415D">
        <w:rPr>
          <w:lang w:val="de-DE"/>
        </w:rPr>
        <w:t>HMD</w:t>
      </w:r>
      <w:ins w:id="9" w:author="Steffen Schmidt" w:date="2020-07-16T12:45:00Z">
        <w:r w:rsidR="005F730C">
          <w:rPr>
            <w:lang w:val="de-DE"/>
          </w:rPr>
          <w:t xml:space="preserve"> </w:t>
        </w:r>
      </w:ins>
      <w:ins w:id="10" w:author="Steffen Schmidt" w:date="2020-07-16T12:46:00Z">
        <w:r w:rsidR="005F730C">
          <w:rPr>
            <w:lang w:val="de-DE"/>
          </w:rPr>
          <w:t xml:space="preserve">– </w:t>
        </w:r>
      </w:ins>
      <w:del w:id="11" w:author="Steffen Schmidt" w:date="2020-07-16T12:45:00Z">
        <w:r w:rsidR="0010556F" w:rsidDel="005F730C">
          <w:rPr>
            <w:lang w:val="de-DE"/>
          </w:rPr>
          <w:delText xml:space="preserve"> -</w:delText>
        </w:r>
        <w:r w:rsidDel="005F730C">
          <w:rPr>
            <w:lang w:val="de-DE"/>
          </w:rPr>
          <w:delText xml:space="preserve"> </w:delText>
        </w:r>
      </w:del>
      <w:r>
        <w:rPr>
          <w:lang w:val="de-DE"/>
        </w:rPr>
        <w:t>und Motion-Tracking-Controllern untersucht werden.</w:t>
      </w:r>
      <w:r w:rsidR="0010556F">
        <w:rPr>
          <w:rStyle w:val="FootnoteReference"/>
          <w:lang w:val="de-DE"/>
        </w:rPr>
        <w:footnoteReference w:id="2"/>
      </w:r>
      <w:r w:rsidR="004117B3">
        <w:rPr>
          <w:lang w:val="de-DE"/>
        </w:rPr>
        <w:t xml:space="preserve"> Gegenstand </w:t>
      </w:r>
      <w:r w:rsidR="00DD35E0">
        <w:rPr>
          <w:lang w:val="de-DE"/>
        </w:rPr>
        <w:t>dieser</w:t>
      </w:r>
      <w:r w:rsidR="004117B3">
        <w:rPr>
          <w:lang w:val="de-DE"/>
        </w:rPr>
        <w:t xml:space="preserve"> Arbeit ist die praktische Implementation </w:t>
      </w:r>
      <w:r w:rsidR="0071214E">
        <w:rPr>
          <w:lang w:val="de-DE"/>
        </w:rPr>
        <w:t>des</w:t>
      </w:r>
      <w:r w:rsidR="004117B3">
        <w:rPr>
          <w:lang w:val="de-DE"/>
        </w:rPr>
        <w:t xml:space="preserve"> Konzepts</w:t>
      </w:r>
      <w:r w:rsidR="0071214E">
        <w:rPr>
          <w:lang w:val="de-DE"/>
        </w:rPr>
        <w:t xml:space="preserve"> Audio-Daten durch diskrete Fourier-Transformation im virtuellen Raum erlebbar und manipulierbar zu machen</w:t>
      </w:r>
      <w:r w:rsidR="009B4A65">
        <w:rPr>
          <w:lang w:val="de-DE"/>
        </w:rPr>
        <w:t xml:space="preserve">. Dabei spielen technische Herausforderungen </w:t>
      </w:r>
      <w:r w:rsidR="00F97D21">
        <w:rPr>
          <w:lang w:val="de-DE"/>
        </w:rPr>
        <w:t xml:space="preserve">und praktische Implementationsdetails </w:t>
      </w:r>
      <w:r w:rsidR="009B4A65">
        <w:rPr>
          <w:lang w:val="de-DE"/>
        </w:rPr>
        <w:t>ebenso eine Rolle wie die Entwicklung</w:t>
      </w:r>
      <w:r w:rsidR="001B133C">
        <w:rPr>
          <w:lang w:val="de-DE"/>
        </w:rPr>
        <w:t xml:space="preserve"> eines Bedienkonzeptes</w:t>
      </w:r>
      <w:r w:rsidR="009B4A65">
        <w:rPr>
          <w:lang w:val="de-DE"/>
        </w:rPr>
        <w:t xml:space="preserve"> und</w:t>
      </w:r>
      <w:r w:rsidR="001B133C">
        <w:rPr>
          <w:lang w:val="de-DE"/>
        </w:rPr>
        <w:t xml:space="preserve"> die Frage, ob</w:t>
      </w:r>
      <w:r w:rsidR="009B4A65">
        <w:rPr>
          <w:lang w:val="de-DE"/>
        </w:rPr>
        <w:t xml:space="preserve"> </w:t>
      </w:r>
      <w:r w:rsidR="001B133C">
        <w:rPr>
          <w:lang w:val="de-DE"/>
        </w:rPr>
        <w:t>VR für diesen Anwendungsfall einen Mehrwert bietet.</w:t>
      </w:r>
    </w:p>
    <w:p w14:paraId="4A3270EF" w14:textId="77777777" w:rsidR="00217101" w:rsidRDefault="00217101">
      <w:pPr>
        <w:tabs>
          <w:tab w:val="clear" w:pos="7200"/>
        </w:tabs>
        <w:spacing w:before="0" w:after="200" w:line="240" w:lineRule="auto"/>
        <w:jc w:val="left"/>
        <w:rPr>
          <w:lang w:val="de-DE"/>
        </w:rPr>
      </w:pPr>
      <w:r>
        <w:rPr>
          <w:lang w:val="de-DE"/>
        </w:rPr>
        <w:br w:type="page"/>
      </w:r>
    </w:p>
    <w:p w14:paraId="4DFB2013" w14:textId="35E94A22" w:rsidR="0080658D" w:rsidRPr="0080658D" w:rsidRDefault="00F66F71" w:rsidP="00DC4237">
      <w:pPr>
        <w:pStyle w:val="Heading1"/>
        <w:spacing w:line="276" w:lineRule="auto"/>
      </w:pPr>
      <w:bookmarkStart w:id="13" w:name="_Toc45809438"/>
      <w:r>
        <w:lastRenderedPageBreak/>
        <w:t>Grundlagen</w:t>
      </w:r>
      <w:bookmarkEnd w:id="13"/>
    </w:p>
    <w:p w14:paraId="20D88326" w14:textId="16DF43B2" w:rsidR="00F66F71" w:rsidRDefault="0017539E" w:rsidP="00F66F71">
      <w:pPr>
        <w:pStyle w:val="Heading2"/>
        <w:spacing w:line="276" w:lineRule="auto"/>
      </w:pPr>
      <w:bookmarkStart w:id="14" w:name="_Toc45809439"/>
      <w:r w:rsidRPr="00301219">
        <w:t>Virtual Reality</w:t>
      </w:r>
      <w:bookmarkEnd w:id="14"/>
    </w:p>
    <w:p w14:paraId="4E38F4DB" w14:textId="1F95D71F" w:rsidR="00F66F71" w:rsidRPr="00223F32" w:rsidRDefault="00542DB9" w:rsidP="00F66F71">
      <w:pPr>
        <w:pStyle w:val="Heading3"/>
        <w:rPr>
          <w:lang w:val="de-DE"/>
        </w:rPr>
      </w:pPr>
      <w:bookmarkStart w:id="15" w:name="_Toc45809440"/>
      <w:r>
        <w:rPr>
          <w:lang w:val="de-DE"/>
        </w:rPr>
        <w:t>Definition</w:t>
      </w:r>
      <w:r w:rsidR="00563412">
        <w:rPr>
          <w:lang w:val="de-DE"/>
        </w:rPr>
        <w:t xml:space="preserve"> und </w:t>
      </w:r>
      <w:r w:rsidR="00F66F71" w:rsidRPr="00223F32">
        <w:rPr>
          <w:lang w:val="de-DE"/>
        </w:rPr>
        <w:t>Historie</w:t>
      </w:r>
      <w:bookmarkEnd w:id="15"/>
    </w:p>
    <w:p w14:paraId="6037ECCF" w14:textId="149BB64E" w:rsidR="00E96383" w:rsidRDefault="00C939A2" w:rsidP="00DC4237">
      <w:pPr>
        <w:spacing w:line="276" w:lineRule="auto"/>
        <w:rPr>
          <w:lang w:val="de-DE"/>
        </w:rPr>
      </w:pPr>
      <w:r w:rsidRPr="00C939A2">
        <w:rPr>
          <w:lang w:val="de-DE"/>
        </w:rPr>
        <w:t xml:space="preserve">Der Begriff </w:t>
      </w:r>
      <w:r w:rsidRPr="0035415D">
        <w:rPr>
          <w:lang w:val="de-DE"/>
        </w:rPr>
        <w:t>Virtual Reality</w:t>
      </w:r>
      <w:r w:rsidRPr="00C939A2">
        <w:rPr>
          <w:lang w:val="de-DE"/>
        </w:rPr>
        <w:t xml:space="preserve"> implizier</w:t>
      </w:r>
      <w:r>
        <w:rPr>
          <w:lang w:val="de-DE"/>
        </w:rPr>
        <w:t xml:space="preserve">t, dass eine Realität mithilfe einer Simulation geschaffen wird, welche für den Nutzer als real wahrgenommen wird. </w:t>
      </w:r>
      <w:r w:rsidR="00BC2736">
        <w:rPr>
          <w:lang w:val="de-DE"/>
        </w:rPr>
        <w:t xml:space="preserve">Bereits 1965 beschrieb der Computergrafikpionier Ivan E. Sutherland mit dem </w:t>
      </w:r>
      <w:del w:id="16" w:author="Manuel Hergenröder" w:date="2020-07-16T15:42:00Z">
        <w:r w:rsidR="00BC2736" w:rsidDel="004E2BCC">
          <w:rPr>
            <w:lang w:val="de-DE"/>
          </w:rPr>
          <w:delText>„</w:delText>
        </w:r>
      </w:del>
      <w:r w:rsidR="00C26F3F">
        <w:rPr>
          <w:lang w:val="de-DE"/>
        </w:rPr>
        <w:t>U</w:t>
      </w:r>
      <w:r w:rsidR="00BC2736">
        <w:rPr>
          <w:lang w:val="de-DE"/>
        </w:rPr>
        <w:t xml:space="preserve">ltimate </w:t>
      </w:r>
      <w:r w:rsidR="00C26F3F">
        <w:rPr>
          <w:lang w:val="de-DE"/>
        </w:rPr>
        <w:t>D</w:t>
      </w:r>
      <w:r w:rsidR="00BC2736">
        <w:rPr>
          <w:lang w:val="de-DE"/>
        </w:rPr>
        <w:t>isplay</w:t>
      </w:r>
      <w:del w:id="17" w:author="Manuel Hergenröder" w:date="2020-07-16T15:42:00Z">
        <w:r w:rsidR="00BC2736" w:rsidDel="004E2BCC">
          <w:rPr>
            <w:lang w:val="de-DE"/>
          </w:rPr>
          <w:delText>“</w:delText>
        </w:r>
      </w:del>
      <w:r w:rsidR="00BC2736">
        <w:rPr>
          <w:lang w:val="de-DE"/>
        </w:rPr>
        <w:t xml:space="preserve"> einen Raum, in dem die Materie durch den Computer gesteuert wird. Auf einen Stuhl in diesem Raum könne man sich setzen</w:t>
      </w:r>
      <w:r w:rsidR="00514F60">
        <w:rPr>
          <w:lang w:val="de-DE"/>
        </w:rPr>
        <w:t xml:space="preserve">, </w:t>
      </w:r>
      <w:r w:rsidR="00BC2736">
        <w:rPr>
          <w:lang w:val="de-DE"/>
        </w:rPr>
        <w:t>eine Pistolenkugel wäre tödlich.</w:t>
      </w:r>
      <w:r w:rsidR="009C124F">
        <w:rPr>
          <w:rStyle w:val="FootnoteReference"/>
          <w:lang w:val="de-DE"/>
        </w:rPr>
        <w:footnoteReference w:id="3"/>
      </w:r>
      <w:r w:rsidR="005A55CF">
        <w:rPr>
          <w:lang w:val="de-DE"/>
        </w:rPr>
        <w:t xml:space="preserve"> </w:t>
      </w:r>
      <w:r w:rsidR="00834EA3" w:rsidRPr="005A55CF">
        <w:rPr>
          <w:lang w:val="de-DE"/>
        </w:rPr>
        <w:t>Dieses Ziel der kompletten Immersion konnte bisher nicht umgesetzt werden.</w:t>
      </w:r>
      <w:r w:rsidR="009509CA">
        <w:rPr>
          <w:lang w:val="de-DE"/>
        </w:rPr>
        <w:t xml:space="preserve"> </w:t>
      </w:r>
      <w:r w:rsidR="008665EA">
        <w:rPr>
          <w:lang w:val="de-DE"/>
        </w:rPr>
        <w:t xml:space="preserve">Virtuelle </w:t>
      </w:r>
      <w:r w:rsidR="007B7264">
        <w:rPr>
          <w:lang w:val="de-DE"/>
        </w:rPr>
        <w:t>Realität</w:t>
      </w:r>
      <w:r w:rsidR="008665EA">
        <w:rPr>
          <w:lang w:val="de-DE"/>
        </w:rPr>
        <w:t xml:space="preserve"> muss aber nicht der „echten Realität“ komplett entsprechen, um wirksam zu sein</w:t>
      </w:r>
      <w:r w:rsidR="0035415D">
        <w:rPr>
          <w:lang w:val="de-DE"/>
        </w:rPr>
        <w:t xml:space="preserve">: </w:t>
      </w:r>
      <w:r w:rsidR="000D621E">
        <w:rPr>
          <w:lang w:val="de-DE"/>
        </w:rPr>
        <w:t>„Sobald das Nervensystem genügend Anhaltspunkte hat, um die virtuelle Welt als Grundlage für seine Erwartungen zu akzeptieren, kann sich VR real anfühlen […]“</w:t>
      </w:r>
      <w:r w:rsidR="0089547B">
        <w:rPr>
          <w:rStyle w:val="FootnoteReference"/>
          <w:lang w:val="de-DE"/>
        </w:rPr>
        <w:footnoteReference w:id="4"/>
      </w:r>
      <w:r w:rsidR="000D621E">
        <w:rPr>
          <w:lang w:val="de-DE"/>
        </w:rPr>
        <w:t xml:space="preserve">, schreibt Jaron Lanier. </w:t>
      </w:r>
      <w:r w:rsidR="00815090">
        <w:rPr>
          <w:lang w:val="de-DE"/>
        </w:rPr>
        <w:t>Das heißt dementsprechend, dass auch eine „Zeichentrick-Welt“ immersiv sein und unser Gehirn diese als Realität</w:t>
      </w:r>
      <w:r w:rsidR="0035415D">
        <w:rPr>
          <w:lang w:val="de-DE"/>
        </w:rPr>
        <w:t xml:space="preserve"> </w:t>
      </w:r>
      <w:r w:rsidR="00815090">
        <w:rPr>
          <w:lang w:val="de-DE"/>
        </w:rPr>
        <w:t>annehmen kann.</w:t>
      </w:r>
      <w:r w:rsidR="000D621E">
        <w:rPr>
          <w:lang w:val="de-DE"/>
        </w:rPr>
        <w:t xml:space="preserve"> Entscheidend ist also nicht eine möglichst </w:t>
      </w:r>
      <w:ins w:id="20" w:author="Steffen Schmidt" w:date="2020-07-16T12:49:00Z">
        <w:r w:rsidR="005F730C">
          <w:rPr>
            <w:lang w:val="de-DE"/>
          </w:rPr>
          <w:t>foto</w:t>
        </w:r>
      </w:ins>
      <w:del w:id="21" w:author="Steffen Schmidt" w:date="2020-07-16T12:49:00Z">
        <w:r w:rsidR="000D621E" w:rsidDel="005F730C">
          <w:rPr>
            <w:lang w:val="de-DE"/>
          </w:rPr>
          <w:delText>photo</w:delText>
        </w:r>
      </w:del>
      <w:r w:rsidR="000D621E">
        <w:rPr>
          <w:lang w:val="de-DE"/>
        </w:rPr>
        <w:t xml:space="preserve">realistische Darstellung oder ein realistisches Szenario innerhalb der </w:t>
      </w:r>
      <w:r w:rsidR="00762D87">
        <w:rPr>
          <w:lang w:val="de-DE"/>
        </w:rPr>
        <w:t>virtuellen Welt</w:t>
      </w:r>
      <w:r w:rsidR="000D621E">
        <w:rPr>
          <w:lang w:val="de-DE"/>
        </w:rPr>
        <w:t xml:space="preserve">, sondern eine </w:t>
      </w:r>
      <w:r w:rsidR="006F2688">
        <w:rPr>
          <w:lang w:val="de-DE"/>
        </w:rPr>
        <w:t xml:space="preserve">passende </w:t>
      </w:r>
      <w:r w:rsidR="000D621E">
        <w:rPr>
          <w:lang w:val="de-DE"/>
        </w:rPr>
        <w:t>Stimulation unserer Sinne mithilfe von Technologie, so dass unser Gehirn die Schwelle übertreten kann für eine gewisse Zeit an die virtuelle Welt zu glauben</w:t>
      </w:r>
      <w:r w:rsidR="000B5EDE">
        <w:rPr>
          <w:lang w:val="de-DE"/>
        </w:rPr>
        <w:t xml:space="preserve"> –</w:t>
      </w:r>
      <w:r w:rsidR="000D621E">
        <w:rPr>
          <w:lang w:val="de-DE"/>
        </w:rPr>
        <w:t xml:space="preserve"> anstelle der echten.</w:t>
      </w:r>
    </w:p>
    <w:p w14:paraId="1627A5FB" w14:textId="4E5C4273" w:rsidR="0035415D" w:rsidRDefault="00F801A3" w:rsidP="00DC4237">
      <w:pPr>
        <w:spacing w:line="276" w:lineRule="auto"/>
        <w:rPr>
          <w:lang w:val="de-DE"/>
        </w:rPr>
      </w:pPr>
      <w:r>
        <w:rPr>
          <w:lang w:val="de-DE"/>
        </w:rPr>
        <w:t xml:space="preserve">Virtuelle Realität </w:t>
      </w:r>
      <w:r w:rsidR="002953A6">
        <w:rPr>
          <w:lang w:val="de-DE"/>
        </w:rPr>
        <w:t>könnte man daher eher als eine Art</w:t>
      </w:r>
      <w:r>
        <w:rPr>
          <w:lang w:val="de-DE"/>
        </w:rPr>
        <w:t xml:space="preserve"> </w:t>
      </w:r>
      <w:r w:rsidR="002953A6">
        <w:rPr>
          <w:lang w:val="de-DE"/>
        </w:rPr>
        <w:t>Bewusstseinserfahrung beschreiben, die</w:t>
      </w:r>
      <w:r>
        <w:rPr>
          <w:lang w:val="de-DE"/>
        </w:rPr>
        <w:t xml:space="preserve"> geprägt </w:t>
      </w:r>
      <w:r w:rsidR="002953A6">
        <w:rPr>
          <w:lang w:val="de-DE"/>
        </w:rPr>
        <w:t xml:space="preserve">ist </w:t>
      </w:r>
      <w:r>
        <w:rPr>
          <w:lang w:val="de-DE"/>
        </w:rPr>
        <w:t xml:space="preserve">von dem Aspekt der Immersion und </w:t>
      </w:r>
      <w:r w:rsidR="002953A6">
        <w:rPr>
          <w:lang w:val="de-DE"/>
        </w:rPr>
        <w:t xml:space="preserve">der </w:t>
      </w:r>
      <w:r>
        <w:rPr>
          <w:lang w:val="de-DE"/>
        </w:rPr>
        <w:t>Auth</w:t>
      </w:r>
      <w:r w:rsidR="00DA039A">
        <w:rPr>
          <w:lang w:val="de-DE"/>
        </w:rPr>
        <w:t>entizität.</w:t>
      </w:r>
    </w:p>
    <w:p w14:paraId="65F9214D" w14:textId="13D2C426" w:rsidR="00E96383" w:rsidRDefault="00E96383" w:rsidP="00DC4237">
      <w:pPr>
        <w:spacing w:line="276" w:lineRule="auto"/>
        <w:rPr>
          <w:lang w:val="de-DE"/>
        </w:rPr>
      </w:pPr>
      <w:r>
        <w:rPr>
          <w:lang w:val="de-DE"/>
        </w:rPr>
        <w:t xml:space="preserve">Ein zentraler Aspekt ist die </w:t>
      </w:r>
      <w:del w:id="22" w:author="Manuel Hergenröder" w:date="2020-07-16T15:42:00Z">
        <w:r w:rsidDel="004E2BCC">
          <w:rPr>
            <w:lang w:val="de-DE"/>
          </w:rPr>
          <w:delText>„</w:delText>
        </w:r>
      </w:del>
      <w:r>
        <w:rPr>
          <w:lang w:val="de-DE"/>
        </w:rPr>
        <w:t>Präsenz</w:t>
      </w:r>
      <w:del w:id="23" w:author="Manuel Hergenröder" w:date="2020-07-16T15:42:00Z">
        <w:r w:rsidDel="004E2BCC">
          <w:rPr>
            <w:lang w:val="de-DE"/>
          </w:rPr>
          <w:delText>“</w:delText>
        </w:r>
      </w:del>
      <w:r>
        <w:rPr>
          <w:lang w:val="de-DE"/>
        </w:rPr>
        <w:t>. Dieses Konzept ist im Zusammenhang mit der Telerobotik entstanden und beschreibt das Gefühl sich innerhalb der virtuellen Umgebung zu befinden und auf diese so zu reagieren, als ob es sich um die reale Umgebung handeln würde</w:t>
      </w:r>
      <w:r w:rsidR="00FE3BC8">
        <w:rPr>
          <w:lang w:val="de-DE"/>
        </w:rPr>
        <w:t>.</w:t>
      </w:r>
      <w:r>
        <w:rPr>
          <w:lang w:val="de-DE"/>
        </w:rPr>
        <w:t xml:space="preserve"> Weiter präzisieren lässt sich dieser Aspekt in drei Teilaspekte</w:t>
      </w:r>
      <w:r w:rsidR="00983CC0">
        <w:rPr>
          <w:lang w:val="de-DE"/>
        </w:rPr>
        <w:t xml:space="preserve"> (entsprechend der Terminologie von Slater, 2009)</w:t>
      </w:r>
      <w:r w:rsidR="00983CC0">
        <w:rPr>
          <w:rStyle w:val="FootnoteReference"/>
          <w:lang w:val="de-DE"/>
        </w:rPr>
        <w:footnoteReference w:id="5"/>
      </w:r>
      <w:r>
        <w:rPr>
          <w:lang w:val="de-DE"/>
        </w:rPr>
        <w:t>:</w:t>
      </w:r>
    </w:p>
    <w:p w14:paraId="0ABD7897" w14:textId="18A92075" w:rsidR="00E96383" w:rsidRDefault="009F646E" w:rsidP="00DC4237">
      <w:pPr>
        <w:spacing w:line="276" w:lineRule="auto"/>
        <w:rPr>
          <w:lang w:val="de-DE"/>
        </w:rPr>
      </w:pPr>
      <w:r>
        <w:rPr>
          <w:lang w:val="de-DE"/>
        </w:rPr>
        <w:t>Die Ortsillusion beschreibt das Gefühl, sich am dargestellten Ort zu befinden. Dies wird insbesondere durch eine korrekte blickwinkelabhängige Darstellung, die unmittelbar auf die Drehung des Kopfes reagiert, unterstützt.</w:t>
      </w:r>
    </w:p>
    <w:p w14:paraId="2B4EEBF1" w14:textId="602768F2" w:rsidR="00A95142" w:rsidRDefault="00A95142" w:rsidP="00DC4237">
      <w:pPr>
        <w:spacing w:line="276" w:lineRule="auto"/>
        <w:rPr>
          <w:lang w:val="de-DE"/>
        </w:rPr>
      </w:pPr>
      <w:r>
        <w:rPr>
          <w:lang w:val="de-DE"/>
        </w:rPr>
        <w:lastRenderedPageBreak/>
        <w:t>Die Plausibilitätsillusion bezieht sich eher auf den Inhalt bzw. auf die Ereignisse innerhalb der virtuellen Umgebung.</w:t>
      </w:r>
      <w:r w:rsidR="00983CC0">
        <w:rPr>
          <w:lang w:val="de-DE"/>
        </w:rPr>
        <w:t xml:space="preserve"> Entscheidend ist nicht die Präsentation, sondern die Glaubwürdigkeit von Ereignissen – </w:t>
      </w:r>
      <w:r w:rsidR="00D44504">
        <w:rPr>
          <w:lang w:val="de-DE"/>
        </w:rPr>
        <w:t>insbesondere,</w:t>
      </w:r>
      <w:r w:rsidR="00983CC0">
        <w:rPr>
          <w:lang w:val="de-DE"/>
        </w:rPr>
        <w:t xml:space="preserve"> wenn diese ohne Zutun des Rezipienten geschehen.</w:t>
      </w:r>
    </w:p>
    <w:p w14:paraId="2CC8D868" w14:textId="679B19C1" w:rsidR="00E0384C" w:rsidRDefault="002426C7" w:rsidP="00DC4237">
      <w:pPr>
        <w:spacing w:line="276" w:lineRule="auto"/>
        <w:rPr>
          <w:lang w:val="de-DE"/>
        </w:rPr>
      </w:pPr>
      <w:r>
        <w:rPr>
          <w:lang w:val="de-DE"/>
        </w:rPr>
        <w:t>Ähnlich verhält es sich bei der Involviertheit, welche das Interesse und die Aufmerksamkeit des Nutzers beschreibt. Auch hier spielt weniger die Qualität der Darstellung eine Rolle. Eine niedrige Involviertheit würde sich demnach als „Langeweile“ beim Nutzer manifestieren.</w:t>
      </w:r>
    </w:p>
    <w:p w14:paraId="6032437F" w14:textId="7900BFBE" w:rsidR="00207CC4" w:rsidRDefault="002426C7" w:rsidP="00DC4237">
      <w:pPr>
        <w:spacing w:line="276" w:lineRule="auto"/>
        <w:rPr>
          <w:lang w:val="de-DE"/>
        </w:rPr>
      </w:pPr>
      <w:r>
        <w:rPr>
          <w:lang w:val="de-DE"/>
        </w:rPr>
        <w:t>Ein VR-System entspricht demnach einem Gesamtkonzept aus Hard- und Softwarekomponenten und fungiert als Mensch-Maschine-Schnittstelle. Die Wahrnehmung bestimmt die Realität. Dabei spielt es keine Rolle, welche Technologien genutzt werden, um diesen Zustand zu erreichen.</w:t>
      </w:r>
    </w:p>
    <w:p w14:paraId="7D255E15" w14:textId="0712A6D9" w:rsidR="0096113F" w:rsidRDefault="009509CA" w:rsidP="00DC4237">
      <w:pPr>
        <w:spacing w:line="276" w:lineRule="auto"/>
        <w:rPr>
          <w:lang w:val="de-DE"/>
        </w:rPr>
      </w:pPr>
      <w:r>
        <w:rPr>
          <w:lang w:val="de-DE"/>
        </w:rPr>
        <w:t xml:space="preserve">Die Geschichte </w:t>
      </w:r>
      <w:r w:rsidR="0035415D">
        <w:rPr>
          <w:lang w:val="de-DE"/>
        </w:rPr>
        <w:t>der</w:t>
      </w:r>
      <w:r>
        <w:rPr>
          <w:lang w:val="de-DE"/>
        </w:rPr>
        <w:t xml:space="preserve"> Entwicklung </w:t>
      </w:r>
      <w:r w:rsidR="0035415D">
        <w:rPr>
          <w:lang w:val="de-DE"/>
        </w:rPr>
        <w:t>dieser</w:t>
      </w:r>
      <w:r>
        <w:rPr>
          <w:lang w:val="de-DE"/>
        </w:rPr>
        <w:t xml:space="preserve"> Technologien geht weit zurück</w:t>
      </w:r>
      <w:r w:rsidR="00E1474A">
        <w:rPr>
          <w:lang w:val="de-DE"/>
        </w:rPr>
        <w:t>.</w:t>
      </w:r>
      <w:r w:rsidR="001B69AD">
        <w:rPr>
          <w:lang w:val="de-DE"/>
        </w:rPr>
        <w:t xml:space="preserve"> So stellen schon Panoramabilder des 19. Jahrhunderts, deren Zweck es war</w:t>
      </w:r>
      <w:ins w:id="26" w:author="Steffen Schmidt" w:date="2020-07-16T12:51:00Z">
        <w:r w:rsidR="005F730C">
          <w:rPr>
            <w:lang w:val="de-DE"/>
          </w:rPr>
          <w:t>,</w:t>
        </w:r>
      </w:ins>
      <w:r w:rsidR="001B69AD">
        <w:rPr>
          <w:lang w:val="de-DE"/>
        </w:rPr>
        <w:t xml:space="preserve"> das Sichtfeld des Betrachters auszufüllen, erste Techniken der Immersion dar.</w:t>
      </w:r>
      <w:r w:rsidR="00040F44">
        <w:rPr>
          <w:lang w:val="de-DE"/>
        </w:rPr>
        <w:t xml:space="preserve"> Auch die Entdeckung der Stereoskopie durch </w:t>
      </w:r>
      <w:r w:rsidR="00040F44" w:rsidRPr="00040F44">
        <w:rPr>
          <w:lang w:val="de-DE"/>
        </w:rPr>
        <w:t>Charles Wheatstone</w:t>
      </w:r>
      <w:r w:rsidR="00A95B36">
        <w:rPr>
          <w:rStyle w:val="FootnoteReference"/>
          <w:lang w:val="de-DE"/>
        </w:rPr>
        <w:footnoteReference w:id="6"/>
      </w:r>
      <w:r w:rsidR="00040F44">
        <w:rPr>
          <w:lang w:val="de-DE"/>
        </w:rPr>
        <w:t xml:space="preserve">, bei der der Eindruck des räumlichen Sehens durch zwei blickwinkelverschiedene Bilder hervorgerufen werden kann, ist eine </w:t>
      </w:r>
      <w:r w:rsidR="00E04F23">
        <w:rPr>
          <w:lang w:val="de-DE"/>
        </w:rPr>
        <w:t xml:space="preserve">noch </w:t>
      </w:r>
      <w:r w:rsidR="00040F44">
        <w:rPr>
          <w:lang w:val="de-DE"/>
        </w:rPr>
        <w:t>heute relevante Technik.</w:t>
      </w:r>
    </w:p>
    <w:p w14:paraId="53227AFD" w14:textId="2E1AABFD" w:rsidR="00E305A6" w:rsidRDefault="004E2BCC" w:rsidP="00DC4237">
      <w:pPr>
        <w:spacing w:line="276" w:lineRule="auto"/>
        <w:rPr>
          <w:lang w:val="de-DE"/>
        </w:rPr>
      </w:pPr>
      <w:r>
        <w:rPr>
          <w:noProof/>
        </w:rPr>
        <w:drawing>
          <wp:anchor distT="0" distB="0" distL="114300" distR="114300" simplePos="0" relativeHeight="251675648" behindDoc="0" locked="0" layoutInCell="1" allowOverlap="1" wp14:anchorId="502CC3A8" wp14:editId="20168650">
            <wp:simplePos x="0" y="0"/>
            <wp:positionH relativeFrom="column">
              <wp:posOffset>1876425</wp:posOffset>
            </wp:positionH>
            <wp:positionV relativeFrom="paragraph">
              <wp:posOffset>739140</wp:posOffset>
            </wp:positionV>
            <wp:extent cx="2162810" cy="2771775"/>
            <wp:effectExtent l="0" t="0" r="8890" b="9525"/>
            <wp:wrapTopAndBottom/>
            <wp:docPr id="13" name="Picture 13" descr="Morton Heilig »Senso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rton Heilig »Sensoram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62810" cy="2771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7696" behindDoc="0" locked="0" layoutInCell="1" allowOverlap="1" wp14:anchorId="289FCA9D" wp14:editId="4E9100B3">
                <wp:simplePos x="0" y="0"/>
                <wp:positionH relativeFrom="column">
                  <wp:posOffset>66675</wp:posOffset>
                </wp:positionH>
                <wp:positionV relativeFrom="paragraph">
                  <wp:posOffset>3579495</wp:posOffset>
                </wp:positionV>
                <wp:extent cx="5724525" cy="400050"/>
                <wp:effectExtent l="0" t="0" r="9525" b="0"/>
                <wp:wrapTopAndBottom/>
                <wp:docPr id="14" name="Text Box 14"/>
                <wp:cNvGraphicFramePr/>
                <a:graphic xmlns:a="http://schemas.openxmlformats.org/drawingml/2006/main">
                  <a:graphicData uri="http://schemas.microsoft.com/office/word/2010/wordprocessingShape">
                    <wps:wsp>
                      <wps:cNvSpPr txBox="1"/>
                      <wps:spPr>
                        <a:xfrm>
                          <a:off x="0" y="0"/>
                          <a:ext cx="5724525" cy="400050"/>
                        </a:xfrm>
                        <a:prstGeom prst="rect">
                          <a:avLst/>
                        </a:prstGeom>
                        <a:solidFill>
                          <a:prstClr val="white"/>
                        </a:solidFill>
                        <a:ln>
                          <a:noFill/>
                        </a:ln>
                      </wps:spPr>
                      <wps:txbx>
                        <w:txbxContent>
                          <w:p w14:paraId="79BC2151" w14:textId="1C9251B1" w:rsidR="00697519" w:rsidRPr="004A4137" w:rsidRDefault="00697519" w:rsidP="004A4137">
                            <w:pPr>
                              <w:pStyle w:val="Caption"/>
                              <w:rPr>
                                <w:noProof/>
                                <w:lang w:val="de-DE"/>
                              </w:rPr>
                            </w:pPr>
                            <w:bookmarkStart w:id="28" w:name="_Toc45808393"/>
                            <w:r w:rsidRPr="004A4137">
                              <w:rPr>
                                <w:lang w:val="de-DE"/>
                              </w:rPr>
                              <w:t xml:space="preserve">Abbildung </w:t>
                            </w:r>
                            <w:r>
                              <w:fldChar w:fldCharType="begin"/>
                            </w:r>
                            <w:r w:rsidRPr="004A4137">
                              <w:rPr>
                                <w:lang w:val="de-DE"/>
                              </w:rPr>
                              <w:instrText xml:space="preserve"> SEQ Abbildung \* ARABIC </w:instrText>
                            </w:r>
                            <w:r>
                              <w:fldChar w:fldCharType="separate"/>
                            </w:r>
                            <w:r w:rsidR="00200AE9">
                              <w:rPr>
                                <w:noProof/>
                                <w:lang w:val="de-DE"/>
                              </w:rPr>
                              <w:t>1</w:t>
                            </w:r>
                            <w:r>
                              <w:fldChar w:fldCharType="end"/>
                            </w:r>
                            <w:r w:rsidRPr="004A4137">
                              <w:rPr>
                                <w:lang w:val="de-DE"/>
                              </w:rPr>
                              <w:t xml:space="preserve"> – </w:t>
                            </w:r>
                            <w:r>
                              <w:rPr>
                                <w:lang w:val="de-DE"/>
                              </w:rPr>
                              <w:t>Fotografie „</w:t>
                            </w:r>
                            <w:r w:rsidRPr="004A4137">
                              <w:rPr>
                                <w:lang w:val="de-DE"/>
                              </w:rPr>
                              <w:t>Sensorama</w:t>
                            </w:r>
                            <w:r>
                              <w:rPr>
                                <w:lang w:val="de-DE"/>
                              </w:rPr>
                              <w:t>“</w:t>
                            </w:r>
                            <w:r w:rsidRPr="004A4137">
                              <w:rPr>
                                <w:lang w:val="de-DE"/>
                              </w:rPr>
                              <w:t xml:space="preserve">, 1962, Copyright Morton Heilig – </w:t>
                            </w:r>
                            <w:r>
                              <w:fldChar w:fldCharType="begin"/>
                            </w:r>
                            <w:r w:rsidRPr="004E2BCC">
                              <w:rPr>
                                <w:lang w:val="de-DE"/>
                                <w:rPrChange w:id="29" w:author="Manuel Hergenröder" w:date="2020-07-16T14:56:00Z">
                                  <w:rPr/>
                                </w:rPrChange>
                              </w:rPr>
                              <w:instrText xml:space="preserve"> HYPERLINK "http://www.medienkunstnetz.de/assets/img/data/3331/bild.jpg" </w:instrText>
                            </w:r>
                            <w:r>
                              <w:fldChar w:fldCharType="separate"/>
                            </w:r>
                            <w:r w:rsidRPr="004A4137">
                              <w:rPr>
                                <w:rStyle w:val="Hyperlink"/>
                                <w:sz w:val="20"/>
                                <w:lang w:val="de-DE"/>
                              </w:rPr>
                              <w:t>http://www.medienkunstnetz.de/assets/img/data/3331/bild.jpg</w:t>
                            </w:r>
                            <w:r>
                              <w:rPr>
                                <w:rStyle w:val="Hyperlink"/>
                                <w:sz w:val="20"/>
                                <w:lang w:val="de-DE"/>
                              </w:rPr>
                              <w:fldChar w:fldCharType="end"/>
                            </w:r>
                            <w:r w:rsidRPr="004A4137">
                              <w:rPr>
                                <w:lang w:val="de-DE"/>
                              </w:rPr>
                              <w:t>, letz</w:t>
                            </w:r>
                            <w:r>
                              <w:rPr>
                                <w:lang w:val="de-DE"/>
                              </w:rPr>
                              <w:t>ter Abruf: 08.07.2020</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9FCA9D" id="_x0000_t202" coordsize="21600,21600" o:spt="202" path="m,l,21600r21600,l21600,xe">
                <v:stroke joinstyle="miter"/>
                <v:path gradientshapeok="t" o:connecttype="rect"/>
              </v:shapetype>
              <v:shape id="Text Box 14" o:spid="_x0000_s1026" type="#_x0000_t202" style="position:absolute;left:0;text-align:left;margin-left:5.25pt;margin-top:281.85pt;width:450.75pt;height:3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" stroked="f">
                <v:textbox inset="0,0,0,0">
                  <w:txbxContent>
                    <w:p w14:paraId="79BC2151" w14:textId="1C9251B1" w:rsidR="00697519" w:rsidRPr="004A4137" w:rsidRDefault="00697519" w:rsidP="004A4137">
                      <w:pPr>
                        <w:pStyle w:val="Caption"/>
                        <w:rPr>
                          <w:noProof/>
                          <w:lang w:val="de-DE"/>
                        </w:rPr>
                      </w:pPr>
                      <w:bookmarkStart w:id="30" w:name="_Toc45808393"/>
                      <w:r w:rsidRPr="004A4137">
                        <w:rPr>
                          <w:lang w:val="de-DE"/>
                        </w:rPr>
                        <w:t xml:space="preserve">Abbildung </w:t>
                      </w:r>
                      <w:r>
                        <w:fldChar w:fldCharType="begin"/>
                      </w:r>
                      <w:r w:rsidRPr="004A4137">
                        <w:rPr>
                          <w:lang w:val="de-DE"/>
                        </w:rPr>
                        <w:instrText xml:space="preserve"> SEQ Abbildung \* ARABIC </w:instrText>
                      </w:r>
                      <w:r>
                        <w:fldChar w:fldCharType="separate"/>
                      </w:r>
                      <w:r w:rsidR="00200AE9">
                        <w:rPr>
                          <w:noProof/>
                          <w:lang w:val="de-DE"/>
                        </w:rPr>
                        <w:t>1</w:t>
                      </w:r>
                      <w:r>
                        <w:fldChar w:fldCharType="end"/>
                      </w:r>
                      <w:r w:rsidRPr="004A4137">
                        <w:rPr>
                          <w:lang w:val="de-DE"/>
                        </w:rPr>
                        <w:t xml:space="preserve"> – </w:t>
                      </w:r>
                      <w:r>
                        <w:rPr>
                          <w:lang w:val="de-DE"/>
                        </w:rPr>
                        <w:t>Fotografie „</w:t>
                      </w:r>
                      <w:r w:rsidRPr="004A4137">
                        <w:rPr>
                          <w:lang w:val="de-DE"/>
                        </w:rPr>
                        <w:t>Sensorama</w:t>
                      </w:r>
                      <w:r>
                        <w:rPr>
                          <w:lang w:val="de-DE"/>
                        </w:rPr>
                        <w:t>“</w:t>
                      </w:r>
                      <w:r w:rsidRPr="004A4137">
                        <w:rPr>
                          <w:lang w:val="de-DE"/>
                        </w:rPr>
                        <w:t xml:space="preserve">, 1962, Copyright Morton Heilig – </w:t>
                      </w:r>
                      <w:r>
                        <w:fldChar w:fldCharType="begin"/>
                      </w:r>
                      <w:r w:rsidRPr="004E2BCC">
                        <w:rPr>
                          <w:lang w:val="de-DE"/>
                          <w:rPrChange w:id="31" w:author="Manuel Hergenröder" w:date="2020-07-16T14:56:00Z">
                            <w:rPr/>
                          </w:rPrChange>
                        </w:rPr>
                        <w:instrText xml:space="preserve"> HYPERLINK "http://www.medienkunstnetz.de/assets/img/data/3331/bild.jpg" </w:instrText>
                      </w:r>
                      <w:r>
                        <w:fldChar w:fldCharType="separate"/>
                      </w:r>
                      <w:r w:rsidRPr="004A4137">
                        <w:rPr>
                          <w:rStyle w:val="Hyperlink"/>
                          <w:sz w:val="20"/>
                          <w:lang w:val="de-DE"/>
                        </w:rPr>
                        <w:t>http://www.medienkunstnetz.de/assets/img/data/3331/bild.jpg</w:t>
                      </w:r>
                      <w:r>
                        <w:rPr>
                          <w:rStyle w:val="Hyperlink"/>
                          <w:sz w:val="20"/>
                          <w:lang w:val="de-DE"/>
                        </w:rPr>
                        <w:fldChar w:fldCharType="end"/>
                      </w:r>
                      <w:r w:rsidRPr="004A4137">
                        <w:rPr>
                          <w:lang w:val="de-DE"/>
                        </w:rPr>
                        <w:t>, letz</w:t>
                      </w:r>
                      <w:r>
                        <w:rPr>
                          <w:lang w:val="de-DE"/>
                        </w:rPr>
                        <w:t>ter Abruf: 08.07.2020</w:t>
                      </w:r>
                      <w:bookmarkEnd w:id="30"/>
                    </w:p>
                  </w:txbxContent>
                </v:textbox>
                <w10:wrap type="topAndBottom"/>
              </v:shape>
            </w:pict>
          </mc:Fallback>
        </mc:AlternateContent>
      </w:r>
      <w:r w:rsidR="00E305A6">
        <w:rPr>
          <w:lang w:val="de-DE"/>
        </w:rPr>
        <w:t xml:space="preserve">Morton Heilig baute 1962 einen VR-Automat, den er </w:t>
      </w:r>
      <w:ins w:id="32" w:author="Manuel Hergenröder" w:date="2020-07-16T15:47:00Z">
        <w:r w:rsidR="009431AF">
          <w:rPr>
            <w:lang w:val="de-DE"/>
          </w:rPr>
          <w:t>„</w:t>
        </w:r>
      </w:ins>
      <w:del w:id="33" w:author="Manuel Hergenröder" w:date="2020-07-16T15:41:00Z">
        <w:r w:rsidR="00E305A6" w:rsidDel="004E2BCC">
          <w:rPr>
            <w:lang w:val="de-DE"/>
          </w:rPr>
          <w:delText>„</w:delText>
        </w:r>
      </w:del>
      <w:r w:rsidR="00E305A6">
        <w:rPr>
          <w:lang w:val="de-DE"/>
        </w:rPr>
        <w:t>Sensorama</w:t>
      </w:r>
      <w:ins w:id="34" w:author="Manuel Hergenröder" w:date="2020-07-16T15:47:00Z">
        <w:r w:rsidR="009431AF">
          <w:rPr>
            <w:lang w:val="de-DE"/>
          </w:rPr>
          <w:t>“</w:t>
        </w:r>
      </w:ins>
      <w:del w:id="35" w:author="Manuel Hergenröder" w:date="2020-07-16T15:41:00Z">
        <w:r w:rsidR="00E305A6" w:rsidDel="004E2BCC">
          <w:rPr>
            <w:lang w:val="de-DE"/>
          </w:rPr>
          <w:delText>“</w:delText>
        </w:r>
      </w:del>
      <w:r w:rsidR="00E305A6">
        <w:rPr>
          <w:lang w:val="de-DE"/>
        </w:rPr>
        <w:t xml:space="preserve"> nannte. Durch Stereoskopie, Stereo-Sound, Rüttelmechanik, sowie einem Wind- und Geruchsystem konnte eine Einzelperson für 25 Cent eine Auswahl von etwa zehn-minütigen immersiven Filmen betrachten (u.a. eine </w:t>
      </w:r>
      <w:r w:rsidR="00E305A6">
        <w:rPr>
          <w:lang w:val="de-DE"/>
        </w:rPr>
        <w:lastRenderedPageBreak/>
        <w:t>Motorradfahrt durch New York, die Fahrt in einem Strandbuggy oder der Tanz einer exotischen Bauchtänzerin</w:t>
      </w:r>
      <w:ins w:id="36" w:author="Manuel Hergenröder" w:date="2020-07-16T15:40:00Z">
        <w:r>
          <w:rPr>
            <w:rStyle w:val="FootnoteReference"/>
            <w:lang w:val="de-DE"/>
          </w:rPr>
          <w:footnoteReference w:id="7"/>
        </w:r>
      </w:ins>
      <w:r w:rsidR="00E305A6">
        <w:rPr>
          <w:lang w:val="de-DE"/>
        </w:rPr>
        <w:t>).</w:t>
      </w:r>
    </w:p>
    <w:p w14:paraId="7F256DF2" w14:textId="70FA99D7" w:rsidR="00DE2359" w:rsidRDefault="00B628B3" w:rsidP="00DC4237">
      <w:pPr>
        <w:spacing w:line="276" w:lineRule="auto"/>
        <w:rPr>
          <w:lang w:val="de-DE"/>
        </w:rPr>
      </w:pPr>
      <w:r>
        <w:rPr>
          <w:lang w:val="de-DE"/>
        </w:rPr>
        <w:t xml:space="preserve">Heilig, der </w:t>
      </w:r>
      <w:r w:rsidR="002D028D">
        <w:rPr>
          <w:lang w:val="de-DE"/>
        </w:rPr>
        <w:t>für die Filmindustrie als Kameramann arbeitete, hatte dabei die Vision des „Experience Theaters“. Riesige Kino-Säle – ausgestattet mit Sensorama-Technik und einer sichtfeld-füllenden Leinwand</w:t>
      </w:r>
      <w:r w:rsidR="008C2C04">
        <w:rPr>
          <w:lang w:val="de-DE"/>
        </w:rPr>
        <w:t xml:space="preserve"> –</w:t>
      </w:r>
      <w:r w:rsidR="002D028D">
        <w:rPr>
          <w:lang w:val="de-DE"/>
        </w:rPr>
        <w:t xml:space="preserve"> sollten „The Cinema of the Future“ bilden.</w:t>
      </w:r>
      <w:r w:rsidR="002D028D">
        <w:rPr>
          <w:rStyle w:val="FootnoteReference"/>
          <w:lang w:val="de-DE"/>
        </w:rPr>
        <w:footnoteReference w:id="8"/>
      </w:r>
    </w:p>
    <w:p w14:paraId="3012112C" w14:textId="2CC49926" w:rsidR="004A4137" w:rsidRDefault="008C2C04" w:rsidP="00DC4237">
      <w:pPr>
        <w:spacing w:line="276" w:lineRule="auto"/>
        <w:rPr>
          <w:lang w:val="de-DE"/>
        </w:rPr>
      </w:pPr>
      <w:r>
        <w:rPr>
          <w:lang w:val="de-DE"/>
        </w:rPr>
        <w:t xml:space="preserve">Dabei hat sich Heilig detailliert mit </w:t>
      </w:r>
      <w:r w:rsidR="002B55E1">
        <w:rPr>
          <w:lang w:val="de-DE"/>
        </w:rPr>
        <w:t>dem menschlichen Sichtfeld, dem Zusammenspiel mit anderen Sinneswahrnehmungen und der Steuerung der Aufmerksamkeit der Rezipienten beschäftigt.</w:t>
      </w:r>
      <w:r w:rsidR="002B55E1">
        <w:rPr>
          <w:rStyle w:val="FootnoteReference"/>
          <w:lang w:val="de-DE"/>
        </w:rPr>
        <w:footnoteReference w:id="9"/>
      </w:r>
      <w:r w:rsidR="002B55E1">
        <w:rPr>
          <w:lang w:val="de-DE"/>
        </w:rPr>
        <w:t xml:space="preserve"> </w:t>
      </w:r>
      <w:r w:rsidR="005F7273">
        <w:rPr>
          <w:lang w:val="de-DE"/>
        </w:rPr>
        <w:t>All dies war ohne Computer möglich</w:t>
      </w:r>
      <w:r w:rsidR="008B7038">
        <w:rPr>
          <w:lang w:val="de-DE"/>
        </w:rPr>
        <w:t xml:space="preserve"> – </w:t>
      </w:r>
      <w:r w:rsidR="005F7273">
        <w:rPr>
          <w:lang w:val="de-DE"/>
        </w:rPr>
        <w:t>allerdings als passive Erfahrung ohne Interaktivität.</w:t>
      </w:r>
    </w:p>
    <w:p w14:paraId="34F7A5DD" w14:textId="1B2B7685" w:rsidR="004C0C8F" w:rsidDel="004E2BCC" w:rsidRDefault="004C0C8F" w:rsidP="00DC4237">
      <w:pPr>
        <w:spacing w:line="276" w:lineRule="auto"/>
        <w:rPr>
          <w:del w:id="44" w:author="Manuel Hergenröder" w:date="2020-07-16T15:45:00Z"/>
          <w:lang w:val="de-DE"/>
        </w:rPr>
      </w:pPr>
    </w:p>
    <w:p w14:paraId="51C55A18" w14:textId="42A8063D" w:rsidR="004C0C8F" w:rsidDel="004E2BCC" w:rsidRDefault="004C0C8F" w:rsidP="00DC4237">
      <w:pPr>
        <w:spacing w:line="276" w:lineRule="auto"/>
        <w:rPr>
          <w:del w:id="45" w:author="Manuel Hergenröder" w:date="2020-07-16T15:45:00Z"/>
          <w:lang w:val="de-DE"/>
        </w:rPr>
      </w:pPr>
    </w:p>
    <w:p w14:paraId="4106BC6F" w14:textId="6070DB7D" w:rsidR="00834EA3" w:rsidRDefault="00D67724" w:rsidP="00DC4237">
      <w:pPr>
        <w:spacing w:line="276" w:lineRule="auto"/>
        <w:rPr>
          <w:lang w:val="de-DE"/>
        </w:rPr>
      </w:pPr>
      <w:r>
        <w:rPr>
          <w:lang w:val="de-DE"/>
        </w:rPr>
        <w:t xml:space="preserve">Vom heutigen Standpunkt aus, bei dem virtuelle Realität hauptsächlich mit einer mithilfe des Computers simulierten Welt assoziiert wird, spielte die Entwicklung des sogenannten Head-Mounted-Display eine wichtige Rolle. </w:t>
      </w:r>
      <w:r w:rsidR="00D910AA">
        <w:rPr>
          <w:lang w:val="de-DE"/>
        </w:rPr>
        <w:t xml:space="preserve">Ein </w:t>
      </w:r>
      <w:r w:rsidR="00D910AA" w:rsidRPr="0035415D">
        <w:rPr>
          <w:lang w:val="de-DE"/>
        </w:rPr>
        <w:t>HMD</w:t>
      </w:r>
      <w:r w:rsidR="00D910AA">
        <w:rPr>
          <w:lang w:val="de-DE"/>
        </w:rPr>
        <w:t xml:space="preserve"> besteht aus einem oder mehreren Displays</w:t>
      </w:r>
      <w:r w:rsidR="00515410">
        <w:rPr>
          <w:lang w:val="de-DE"/>
        </w:rPr>
        <w:t xml:space="preserve"> und stellt</w:t>
      </w:r>
      <w:r w:rsidR="00D910AA">
        <w:rPr>
          <w:lang w:val="de-DE"/>
        </w:rPr>
        <w:t xml:space="preserve"> am Kopf befestigt eine Schnittstelle zwischen der visuellen Wahrnehmung des Menschen und der Grafikausgabe eines Computers her</w:t>
      </w:r>
      <w:r w:rsidR="00515410">
        <w:rPr>
          <w:lang w:val="de-DE"/>
        </w:rPr>
        <w:t>.</w:t>
      </w:r>
      <w:r w:rsidR="003F20B1">
        <w:rPr>
          <w:lang w:val="de-DE"/>
        </w:rPr>
        <w:t xml:space="preserve"> Ivan E. Sutherland hat 1968 ein solches System mit dem Namen „The Sword of Damocles“ mithilfe seiner Studenten realisiert.</w:t>
      </w:r>
      <w:r w:rsidR="003F20B1">
        <w:rPr>
          <w:rStyle w:val="FootnoteReference"/>
          <w:lang w:val="de-DE"/>
        </w:rPr>
        <w:footnoteReference w:id="10"/>
      </w:r>
      <w:r w:rsidR="00666173">
        <w:rPr>
          <w:lang w:val="de-DE"/>
        </w:rPr>
        <w:t xml:space="preserve"> Dies legte die Grundlagen zum einen für die stereoskopische Darstellung des im Computer erzeugten Raums in Vektorgrafik, zum anderen für die notwendige schnelle Synchronisierung der angezeigten Bilder mit den Kopfbewegungen </w:t>
      </w:r>
      <w:r w:rsidR="00CC4700">
        <w:rPr>
          <w:lang w:val="de-DE"/>
        </w:rPr>
        <w:t>des Benutzers.</w:t>
      </w:r>
      <w:r w:rsidR="004505C4">
        <w:rPr>
          <w:lang w:val="de-DE"/>
        </w:rPr>
        <w:t xml:space="preserve"> Im Gegensatz zur</w:t>
      </w:r>
      <w:r w:rsidR="004503CE">
        <w:rPr>
          <w:lang w:val="de-DE"/>
        </w:rPr>
        <w:t xml:space="preserve"> passiven</w:t>
      </w:r>
      <w:r w:rsidR="004505C4">
        <w:rPr>
          <w:lang w:val="de-DE"/>
        </w:rPr>
        <w:t xml:space="preserve"> Sensorama-Erfahrung ist </w:t>
      </w:r>
      <w:r w:rsidR="004503CE">
        <w:rPr>
          <w:lang w:val="de-DE"/>
        </w:rPr>
        <w:t>hierbei</w:t>
      </w:r>
      <w:r w:rsidR="004505C4">
        <w:rPr>
          <w:lang w:val="de-DE"/>
        </w:rPr>
        <w:t xml:space="preserve"> das angezeigte Bild an die physische Blickrichtung des Rezipienten gekoppelt.</w:t>
      </w:r>
      <w:r w:rsidR="002742B2">
        <w:rPr>
          <w:lang w:val="de-DE"/>
        </w:rPr>
        <w:t xml:space="preserve"> Ein Sensor mit mechanischem Arm hat zunächst die Kopfposition ermittelt. Später wurde dies für bessere Bewegungsfreiheit mithilfe von Ultraschall-Emittern und -</w:t>
      </w:r>
      <w:r w:rsidR="00B3477C">
        <w:rPr>
          <w:lang w:val="de-DE"/>
        </w:rPr>
        <w:t>E</w:t>
      </w:r>
      <w:r w:rsidR="002742B2">
        <w:rPr>
          <w:lang w:val="de-DE"/>
        </w:rPr>
        <w:t>mpfängern umgesetzt.</w:t>
      </w:r>
      <w:r w:rsidR="002742B2">
        <w:rPr>
          <w:rStyle w:val="FootnoteReference"/>
          <w:lang w:val="de-DE"/>
        </w:rPr>
        <w:footnoteReference w:id="11"/>
      </w:r>
      <w:r w:rsidR="001E6EAD">
        <w:rPr>
          <w:lang w:val="de-DE"/>
        </w:rPr>
        <w:t xml:space="preserve"> D</w:t>
      </w:r>
      <w:r w:rsidR="00B3477C">
        <w:rPr>
          <w:lang w:val="de-DE"/>
        </w:rPr>
        <w:t>ieses</w:t>
      </w:r>
      <w:r w:rsidR="001E6EAD">
        <w:rPr>
          <w:lang w:val="de-DE"/>
        </w:rPr>
        <w:t xml:space="preserve"> sogenannte </w:t>
      </w:r>
      <w:r w:rsidR="001E6EAD" w:rsidRPr="0035415D">
        <w:rPr>
          <w:lang w:val="de-DE"/>
        </w:rPr>
        <w:t>Head-Tracking</w:t>
      </w:r>
      <w:r w:rsidR="001E6EAD">
        <w:rPr>
          <w:lang w:val="de-DE"/>
        </w:rPr>
        <w:t xml:space="preserve"> und die </w:t>
      </w:r>
      <w:r w:rsidR="00E76BC3">
        <w:rPr>
          <w:lang w:val="de-DE"/>
        </w:rPr>
        <w:t xml:space="preserve">zeitnahe </w:t>
      </w:r>
      <w:r w:rsidR="001E6EAD">
        <w:rPr>
          <w:lang w:val="de-DE"/>
        </w:rPr>
        <w:t xml:space="preserve">Abstimmung der angezeigten Bilder an Kopfposition und -bewegungen ist auch heute noch ein wichtiger Aspekt bei </w:t>
      </w:r>
      <w:r w:rsidR="001E6EAD" w:rsidRPr="0035415D">
        <w:rPr>
          <w:lang w:val="de-DE"/>
        </w:rPr>
        <w:t>HMDs</w:t>
      </w:r>
      <w:r w:rsidR="006D37AD">
        <w:rPr>
          <w:lang w:val="de-DE"/>
        </w:rPr>
        <w:t xml:space="preserve">. Einerseits um das Präsenzgefühl überhaupt erst zu erzeugen zwischen virtueller Welt und dem physischen Körperempfinden, andererseits um </w:t>
      </w:r>
      <w:r w:rsidR="00E76BC3">
        <w:rPr>
          <w:lang w:val="de-DE"/>
        </w:rPr>
        <w:t xml:space="preserve">Übelkeit </w:t>
      </w:r>
      <w:r w:rsidR="00B3477C">
        <w:rPr>
          <w:lang w:val="de-DE"/>
        </w:rPr>
        <w:t xml:space="preserve">(sogenannte </w:t>
      </w:r>
      <w:r w:rsidR="00B3477C" w:rsidRPr="0035415D">
        <w:rPr>
          <w:lang w:val="de-DE"/>
        </w:rPr>
        <w:t>Motion-Sickness</w:t>
      </w:r>
      <w:r w:rsidR="00B3477C">
        <w:rPr>
          <w:lang w:val="de-DE"/>
        </w:rPr>
        <w:t>), die in unserem Gehirn entsteht, wenn widersprüchliche Reize – in diesem Fall die visuellen Informationen unseres Sehapparates und die körperliche Wahrnehmung bezüglich der Bewegung und Stellung des Kopfes verarbeitet werden</w:t>
      </w:r>
      <w:r w:rsidR="00E76BC3">
        <w:rPr>
          <w:lang w:val="de-DE"/>
        </w:rPr>
        <w:t xml:space="preserve"> – beim Benutzer vorzubeugen.</w:t>
      </w:r>
      <w:r w:rsidR="008B7038">
        <w:rPr>
          <w:lang w:val="de-DE"/>
        </w:rPr>
        <w:t xml:space="preserve"> </w:t>
      </w:r>
    </w:p>
    <w:p w14:paraId="4AA00F88" w14:textId="5240E15B" w:rsidR="00D10AEA" w:rsidRDefault="00D10AEA" w:rsidP="00DC4237">
      <w:pPr>
        <w:spacing w:line="276" w:lineRule="auto"/>
        <w:rPr>
          <w:lang w:val="de-DE"/>
        </w:rPr>
      </w:pPr>
      <w:r w:rsidRPr="00D10AEA">
        <w:rPr>
          <w:lang w:val="de-DE"/>
        </w:rPr>
        <w:lastRenderedPageBreak/>
        <w:t xml:space="preserve">Prinzipiell können alle erdenklichen Sinne durch technische Einrichtungen stimuliert werden – z.B. auch taktile oder olfaktorische. </w:t>
      </w:r>
      <w:r w:rsidR="00124886">
        <w:rPr>
          <w:lang w:val="de-DE"/>
        </w:rPr>
        <w:t>Beispiele sind Aktoren in Ganzkörperanzügen; Geräte, die Duftstoffe absondern; Wind- oder Wärmegeneratoren</w:t>
      </w:r>
      <w:r w:rsidR="00B65DE5">
        <w:rPr>
          <w:lang w:val="de-DE"/>
        </w:rPr>
        <w:t xml:space="preserve"> </w:t>
      </w:r>
      <w:r w:rsidR="00124886">
        <w:rPr>
          <w:lang w:val="de-DE"/>
        </w:rPr>
        <w:t>etc.</w:t>
      </w:r>
      <w:r w:rsidR="00FB24D2">
        <w:rPr>
          <w:lang w:val="de-DE"/>
        </w:rPr>
        <w:t xml:space="preserve"> </w:t>
      </w:r>
      <w:r w:rsidR="00FB24D2" w:rsidRPr="00D10AEA">
        <w:rPr>
          <w:lang w:val="de-DE"/>
        </w:rPr>
        <w:t xml:space="preserve">Sofern diese zur Immersion und dem Präsenzgefühl beitragen, können sie </w:t>
      </w:r>
      <w:r w:rsidR="00FB24D2">
        <w:rPr>
          <w:lang w:val="de-DE"/>
        </w:rPr>
        <w:t xml:space="preserve">ein </w:t>
      </w:r>
      <w:r w:rsidR="00FB24D2" w:rsidRPr="00D10AEA">
        <w:rPr>
          <w:lang w:val="de-DE"/>
        </w:rPr>
        <w:t>Teil de</w:t>
      </w:r>
      <w:r w:rsidR="00FB24D2">
        <w:rPr>
          <w:lang w:val="de-DE"/>
        </w:rPr>
        <w:t>s</w:t>
      </w:r>
      <w:r w:rsidR="00FB24D2" w:rsidRPr="00D10AEA">
        <w:rPr>
          <w:lang w:val="de-DE"/>
        </w:rPr>
        <w:t xml:space="preserve"> VR-</w:t>
      </w:r>
      <w:r w:rsidR="00FB24D2">
        <w:rPr>
          <w:lang w:val="de-DE"/>
        </w:rPr>
        <w:t>Konzeptes</w:t>
      </w:r>
      <w:r w:rsidR="00FB24D2" w:rsidRPr="00D10AEA">
        <w:rPr>
          <w:lang w:val="de-DE"/>
        </w:rPr>
        <w:t xml:space="preserve"> sein.</w:t>
      </w:r>
    </w:p>
    <w:p w14:paraId="6C5F5703" w14:textId="11161950" w:rsidR="000F3F9E" w:rsidRDefault="00B92CD5" w:rsidP="00DC4237">
      <w:pPr>
        <w:spacing w:line="276" w:lineRule="auto"/>
        <w:rPr>
          <w:ins w:id="48" w:author="Steffen Schmidt" w:date="2020-07-16T12:55:00Z"/>
          <w:lang w:val="de-DE"/>
        </w:rPr>
      </w:pPr>
      <w:r>
        <w:rPr>
          <w:lang w:val="de-DE"/>
        </w:rPr>
        <w:t>VR wird in Wissenschaft und Forschung,</w:t>
      </w:r>
      <w:r w:rsidR="00DD432F">
        <w:rPr>
          <w:lang w:val="de-DE"/>
        </w:rPr>
        <w:t xml:space="preserve"> beim Militär,</w:t>
      </w:r>
      <w:r>
        <w:rPr>
          <w:lang w:val="de-DE"/>
        </w:rPr>
        <w:t xml:space="preserve"> im Ingenieurwesen, im Bereich der Architektur, in der Medienkunst und zunehmend im Unterhaltungssektor eingesetzt. </w:t>
      </w:r>
      <w:r w:rsidR="00F23079">
        <w:rPr>
          <w:lang w:val="de-DE"/>
        </w:rPr>
        <w:t xml:space="preserve">Die Firma </w:t>
      </w:r>
      <w:del w:id="49" w:author="Manuel Hergenröder" w:date="2020-07-16T15:45:00Z">
        <w:r w:rsidR="00F23079" w:rsidDel="004E2BCC">
          <w:rPr>
            <w:lang w:val="de-DE"/>
          </w:rPr>
          <w:delText>„</w:delText>
        </w:r>
      </w:del>
      <w:r w:rsidR="00F23079">
        <w:rPr>
          <w:lang w:val="de-DE"/>
        </w:rPr>
        <w:t>Virtualit</w:t>
      </w:r>
      <w:ins w:id="50" w:author="Manuel Hergenröder" w:date="2020-07-16T15:45:00Z">
        <w:r w:rsidR="004E2BCC">
          <w:rPr>
            <w:lang w:val="de-DE"/>
          </w:rPr>
          <w:t>y</w:t>
        </w:r>
      </w:ins>
      <w:del w:id="51" w:author="Manuel Hergenröder" w:date="2020-07-16T15:45:00Z">
        <w:r w:rsidR="00F23079" w:rsidDel="004E2BCC">
          <w:rPr>
            <w:lang w:val="de-DE"/>
          </w:rPr>
          <w:delText>y“</w:delText>
        </w:r>
      </w:del>
      <w:r w:rsidR="00F23079">
        <w:rPr>
          <w:lang w:val="de-DE"/>
        </w:rPr>
        <w:t xml:space="preserve"> führte 1991 erste VR-Spielautomaten in Spielhallen ein, die </w:t>
      </w:r>
      <w:r w:rsidR="00DA26D6">
        <w:rPr>
          <w:lang w:val="de-DE"/>
        </w:rPr>
        <w:t xml:space="preserve">u.a. vernetzte </w:t>
      </w:r>
      <w:r w:rsidR="00F23079">
        <w:rPr>
          <w:lang w:val="de-DE"/>
        </w:rPr>
        <w:t>Multiplayer-Partien ermöglichte</w:t>
      </w:r>
      <w:r w:rsidR="00DA26D6">
        <w:rPr>
          <w:lang w:val="de-DE"/>
        </w:rPr>
        <w:t>n</w:t>
      </w:r>
      <w:r w:rsidR="00F23079">
        <w:rPr>
          <w:lang w:val="de-DE"/>
        </w:rPr>
        <w:t xml:space="preserve">. </w:t>
      </w:r>
      <w:r w:rsidR="00DD432F">
        <w:rPr>
          <w:lang w:val="de-DE"/>
        </w:rPr>
        <w:t xml:space="preserve">Produkte für den Privatgebrauch wie der </w:t>
      </w:r>
      <w:del w:id="52" w:author="Manuel Hergenröder" w:date="2020-07-16T15:45:00Z">
        <w:r w:rsidR="00DD432F" w:rsidDel="004E2BCC">
          <w:rPr>
            <w:lang w:val="de-DE"/>
          </w:rPr>
          <w:delText>„</w:delText>
        </w:r>
      </w:del>
      <w:r w:rsidR="00DD432F">
        <w:rPr>
          <w:lang w:val="de-DE"/>
        </w:rPr>
        <w:t>Virtual Boy</w:t>
      </w:r>
      <w:del w:id="53" w:author="Manuel Hergenröder" w:date="2020-07-16T15:45:00Z">
        <w:r w:rsidR="00DD432F" w:rsidDel="004E2BCC">
          <w:rPr>
            <w:lang w:val="de-DE"/>
          </w:rPr>
          <w:delText>“</w:delText>
        </w:r>
      </w:del>
      <w:r w:rsidR="00DD432F">
        <w:rPr>
          <w:lang w:val="de-DE"/>
        </w:rPr>
        <w:t xml:space="preserve"> von Nintendo, der 1995 erschien und keinen kommerziellen Erfolg brachte, waren </w:t>
      </w:r>
      <w:r w:rsidR="008E3745">
        <w:rPr>
          <w:lang w:val="de-DE"/>
        </w:rPr>
        <w:t xml:space="preserve">allerdings </w:t>
      </w:r>
      <w:r w:rsidR="00DD432F">
        <w:rPr>
          <w:lang w:val="de-DE"/>
        </w:rPr>
        <w:t>technisch</w:t>
      </w:r>
      <w:r w:rsidR="00F23079">
        <w:rPr>
          <w:lang w:val="de-DE"/>
        </w:rPr>
        <w:t xml:space="preserve"> unausgereift. Die Kosten für </w:t>
      </w:r>
      <w:r w:rsidR="00791553">
        <w:rPr>
          <w:lang w:val="de-DE"/>
        </w:rPr>
        <w:t xml:space="preserve">eine überzeugende und immersive Erfahrung wären mit dem damaligen Stand der Technik zu </w:t>
      </w:r>
      <w:r w:rsidR="007B050A">
        <w:rPr>
          <w:lang w:val="de-DE"/>
        </w:rPr>
        <w:t>hoch</w:t>
      </w:r>
      <w:r w:rsidR="00791553">
        <w:rPr>
          <w:lang w:val="de-DE"/>
        </w:rPr>
        <w:t xml:space="preserve"> gewesen. </w:t>
      </w:r>
      <w:r w:rsidR="00791553" w:rsidRPr="00791553">
        <w:rPr>
          <w:lang w:val="de-DE"/>
        </w:rPr>
        <w:t>So hatte der „Virtual Boy“ ein monochromes Display auf Basis von roten LEDs</w:t>
      </w:r>
      <w:r w:rsidR="00791553">
        <w:rPr>
          <w:lang w:val="de-DE"/>
        </w:rPr>
        <w:t>, konnte nicht am Kopf befestigt, sondern nur in unbequemer Haltung auf den Tisch stehend benutzt werden und hat schnell zu Kopfschmerzen und anderen physiologischen Belastungen geführt.</w:t>
      </w:r>
      <w:r w:rsidR="00EB6C8E">
        <w:rPr>
          <w:lang w:val="de-DE"/>
        </w:rPr>
        <w:t xml:space="preserve"> Es ist außerdem fragwürdig, ob es sich beim „Virtual Boy“ trotz entsprechendem Marketing um eine VR-Erfahrung handelt. Konzeptionell entsprachen die Spiele eher den im Markt etablierten 2D-Spielen, die zusätzlich mit Tiefeninformationen angereichert waren und wie zuvor in der Branche üblich mit einem Gamepad gesteuert wurden.</w:t>
      </w:r>
      <w:r w:rsidR="005E4EE2">
        <w:rPr>
          <w:rStyle w:val="FootnoteReference"/>
          <w:lang w:val="de-DE"/>
        </w:rPr>
        <w:footnoteReference w:id="12"/>
      </w:r>
      <w:r w:rsidR="00E12106">
        <w:rPr>
          <w:lang w:val="de-DE"/>
        </w:rPr>
        <w:t xml:space="preserve"> </w:t>
      </w:r>
    </w:p>
    <w:p w14:paraId="1E1233FB" w14:textId="36996E36" w:rsidR="00F64535" w:rsidRDefault="007B050A" w:rsidP="00DC4237">
      <w:pPr>
        <w:spacing w:line="276" w:lineRule="auto"/>
        <w:rPr>
          <w:lang w:val="de-DE"/>
        </w:rPr>
      </w:pPr>
      <w:r>
        <w:rPr>
          <w:lang w:val="de-DE"/>
        </w:rPr>
        <w:t xml:space="preserve">Beim </w:t>
      </w:r>
      <w:ins w:id="54" w:author="Manuel Hergenröder" w:date="2020-07-16T15:47:00Z">
        <w:r w:rsidR="009431AF">
          <w:rPr>
            <w:lang w:val="de-DE"/>
          </w:rPr>
          <w:t>„</w:t>
        </w:r>
      </w:ins>
      <w:del w:id="55" w:author="Manuel Hergenröder" w:date="2020-07-16T15:46:00Z">
        <w:r w:rsidDel="009431AF">
          <w:rPr>
            <w:lang w:val="de-DE"/>
          </w:rPr>
          <w:delText>„</w:delText>
        </w:r>
      </w:del>
      <w:r>
        <w:rPr>
          <w:lang w:val="de-DE"/>
        </w:rPr>
        <w:t>Sega</w:t>
      </w:r>
      <w:ins w:id="56" w:author="Manuel Hergenröder" w:date="2020-07-16T15:47:00Z">
        <w:r w:rsidR="009431AF">
          <w:rPr>
            <w:lang w:val="de-DE"/>
          </w:rPr>
          <w:t xml:space="preserve"> </w:t>
        </w:r>
      </w:ins>
      <w:del w:id="57" w:author="Manuel Hergenröder" w:date="2020-07-16T15:46:00Z">
        <w:r w:rsidDel="009431AF">
          <w:rPr>
            <w:lang w:val="de-DE"/>
          </w:rPr>
          <w:delText xml:space="preserve"> </w:delText>
        </w:r>
      </w:del>
      <w:r>
        <w:rPr>
          <w:lang w:val="de-DE"/>
        </w:rPr>
        <w:t>VR</w:t>
      </w:r>
      <w:ins w:id="58" w:author="Manuel Hergenröder" w:date="2020-07-16T15:47:00Z">
        <w:r w:rsidR="009431AF">
          <w:rPr>
            <w:lang w:val="de-DE"/>
          </w:rPr>
          <w:t>“</w:t>
        </w:r>
      </w:ins>
      <w:del w:id="59" w:author="Manuel Hergenröder" w:date="2020-07-16T15:46:00Z">
        <w:r w:rsidDel="009431AF">
          <w:rPr>
            <w:lang w:val="de-DE"/>
          </w:rPr>
          <w:delText>“</w:delText>
        </w:r>
      </w:del>
      <w:ins w:id="60" w:author="Manuel Hergenröder" w:date="2020-07-16T15:46:00Z">
        <w:r w:rsidR="009431AF">
          <w:rPr>
            <w:lang w:val="de-DE"/>
          </w:rPr>
          <w:t>-</w:t>
        </w:r>
      </w:ins>
      <w:del w:id="61" w:author="Manuel Hergenröder" w:date="2020-07-16T15:46:00Z">
        <w:r w:rsidDel="009431AF">
          <w:rPr>
            <w:lang w:val="de-DE"/>
          </w:rPr>
          <w:delText xml:space="preserve"> </w:delText>
        </w:r>
      </w:del>
      <w:r>
        <w:rPr>
          <w:lang w:val="de-DE"/>
        </w:rPr>
        <w:t>Headset der Firma Sega handelte es sich um ein am Kopf befestigtes HMD mit Tracking-Sensoren und Kopfhörern, das aber nie zur Marktreife entwickelt wurde. Zu groß waren die Probleme bzgl. Überanstrengung der Augen und Motion-Sickness.</w:t>
      </w:r>
      <w:r>
        <w:rPr>
          <w:rStyle w:val="FootnoteReference"/>
          <w:lang w:val="de-DE"/>
        </w:rPr>
        <w:footnoteReference w:id="13"/>
      </w:r>
      <w:r w:rsidR="003C676B">
        <w:rPr>
          <w:lang w:val="de-DE"/>
        </w:rPr>
        <w:t xml:space="preserve"> Auch war das Sichtfeld sehr klein, so dass der Eindruck entstand</w:t>
      </w:r>
      <w:ins w:id="62" w:author="Steffen Schmidt" w:date="2020-07-16T12:56:00Z">
        <w:r w:rsidR="000F3F9E">
          <w:rPr>
            <w:lang w:val="de-DE"/>
          </w:rPr>
          <w:t>,</w:t>
        </w:r>
      </w:ins>
      <w:del w:id="63" w:author="Steffen Schmidt" w:date="2020-07-16T12:56:00Z">
        <w:r w:rsidR="003C676B" w:rsidDel="000F3F9E">
          <w:rPr>
            <w:lang w:val="de-DE"/>
          </w:rPr>
          <w:delText>en sei</w:delText>
        </w:r>
      </w:del>
      <w:r w:rsidR="003C676B">
        <w:rPr>
          <w:lang w:val="de-DE"/>
        </w:rPr>
        <w:t xml:space="preserve"> auf einen entfernten rechteckigen Monitor zu schauen</w:t>
      </w:r>
      <w:r w:rsidR="00044F45">
        <w:rPr>
          <w:lang w:val="de-DE"/>
        </w:rPr>
        <w:t xml:space="preserve"> – ohne ein blickfeldfüllendes immersives Gefühl.</w:t>
      </w:r>
    </w:p>
    <w:p w14:paraId="1920C5BF" w14:textId="449C256E" w:rsidR="00A1176B" w:rsidRDefault="00B2042B" w:rsidP="00DC4237">
      <w:pPr>
        <w:spacing w:line="276" w:lineRule="auto"/>
        <w:rPr>
          <w:lang w:val="de-DE"/>
        </w:rPr>
      </w:pPr>
      <w:r>
        <w:rPr>
          <w:lang w:val="de-DE"/>
        </w:rPr>
        <w:t>Erst ab etwa 2013 wurde die Technik leistungsfähiger und</w:t>
      </w:r>
      <w:r w:rsidR="001F67C9">
        <w:rPr>
          <w:lang w:val="de-DE"/>
        </w:rPr>
        <w:t xml:space="preserve"> damit</w:t>
      </w:r>
      <w:r>
        <w:rPr>
          <w:lang w:val="de-DE"/>
        </w:rPr>
        <w:t xml:space="preserve"> insbesondere </w:t>
      </w:r>
      <w:r w:rsidR="001F67C9">
        <w:rPr>
          <w:lang w:val="de-DE"/>
        </w:rPr>
        <w:t xml:space="preserve">auch </w:t>
      </w:r>
      <w:r>
        <w:rPr>
          <w:lang w:val="de-DE"/>
        </w:rPr>
        <w:t>günstiger</w:t>
      </w:r>
      <w:r w:rsidR="001F67C9">
        <w:rPr>
          <w:lang w:val="de-DE"/>
        </w:rPr>
        <w:t xml:space="preserve">, so dass sich eine breitere Masse HMDs und andere Technologien leisten konnte. Zuvor waren die Preise – u.a. auch für </w:t>
      </w:r>
      <w:r w:rsidR="004E6211">
        <w:rPr>
          <w:lang w:val="de-DE"/>
        </w:rPr>
        <w:t xml:space="preserve">die </w:t>
      </w:r>
      <w:r w:rsidR="001F67C9">
        <w:rPr>
          <w:lang w:val="de-DE"/>
        </w:rPr>
        <w:t>Workstations, die leistungsfähig</w:t>
      </w:r>
      <w:r w:rsidR="004E6211">
        <w:rPr>
          <w:lang w:val="de-DE"/>
        </w:rPr>
        <w:t xml:space="preserve"> genug</w:t>
      </w:r>
      <w:r w:rsidR="001F67C9">
        <w:rPr>
          <w:lang w:val="de-DE"/>
        </w:rPr>
        <w:t xml:space="preserve"> waren die Grafiken für die HMDs oder Projektionsflächen zu erzeugen – astronomisch hoch. Somit waren VR-Erfahrungen in der Regel der Industrie, den Universitäten oder dem Militär vorbehalten. Hervorzuheben sind dabei die HMDs „Rift DK 1“ und „Rift DK 2“ der Firma Oculus</w:t>
      </w:r>
      <w:r w:rsidR="00B7395A">
        <w:rPr>
          <w:lang w:val="de-DE"/>
        </w:rPr>
        <w:t xml:space="preserve">, welche zu einem erneuten VR-Boom führten, </w:t>
      </w:r>
      <w:r w:rsidR="00044401">
        <w:rPr>
          <w:lang w:val="de-DE"/>
        </w:rPr>
        <w:t>bei dem die</w:t>
      </w:r>
      <w:r w:rsidR="00B7395A">
        <w:rPr>
          <w:lang w:val="de-DE"/>
        </w:rPr>
        <w:t xml:space="preserve"> Hürde für den Einstieg des Konsums oder der Programmierung von</w:t>
      </w:r>
      <w:del w:id="64" w:author="Manuel Hergenröder" w:date="2020-07-16T16:14:00Z">
        <w:r w:rsidR="00B7395A" w:rsidDel="00AF4ECF">
          <w:rPr>
            <w:lang w:val="de-DE"/>
          </w:rPr>
          <w:delText xml:space="preserve"> </w:delText>
        </w:r>
      </w:del>
      <w:ins w:id="65" w:author="Manuel Hergenröder" w:date="2020-07-16T16:14:00Z">
        <w:r w:rsidR="00AF4ECF">
          <w:rPr>
            <w:lang w:val="de-DE"/>
          </w:rPr>
          <w:t xml:space="preserve"> </w:t>
        </w:r>
      </w:ins>
      <w:r w:rsidR="00B7395A">
        <w:rPr>
          <w:lang w:val="de-DE"/>
        </w:rPr>
        <w:lastRenderedPageBreak/>
        <w:t xml:space="preserve">VR-Erfahrungen signifikant </w:t>
      </w:r>
      <w:r w:rsidR="00044401">
        <w:rPr>
          <w:lang w:val="de-DE"/>
        </w:rPr>
        <w:t>gesenkt wurde</w:t>
      </w:r>
      <w:r w:rsidR="00B7395A">
        <w:rPr>
          <w:lang w:val="de-DE"/>
        </w:rPr>
        <w:t>.</w:t>
      </w:r>
      <w:r w:rsidR="004E6211">
        <w:rPr>
          <w:lang w:val="de-DE"/>
        </w:rPr>
        <w:t xml:space="preserve"> </w:t>
      </w:r>
      <w:r w:rsidR="004225D8">
        <w:rPr>
          <w:lang w:val="de-DE"/>
        </w:rPr>
        <w:t>Andere Hersteller folgten, so dass es ab etwa 2016 eine große Auswahl an erschwinglicher VR-Hardware für den Privatgebrauch gibt.</w:t>
      </w:r>
      <w:r w:rsidR="003E236D">
        <w:rPr>
          <w:rStyle w:val="FootnoteReference"/>
          <w:lang w:val="de-DE"/>
        </w:rPr>
        <w:footnoteReference w:id="14"/>
      </w:r>
    </w:p>
    <w:p w14:paraId="220527D7" w14:textId="1E6643B4" w:rsidR="009F744E" w:rsidRDefault="009F744E" w:rsidP="00DC4237">
      <w:pPr>
        <w:spacing w:line="276" w:lineRule="auto"/>
        <w:rPr>
          <w:lang w:val="de-DE"/>
        </w:rPr>
      </w:pPr>
      <w:r>
        <w:rPr>
          <w:lang w:val="de-DE"/>
        </w:rPr>
        <w:t xml:space="preserve">Das VR-System „HTC Vive“, welches in Kooperation der Firmen </w:t>
      </w:r>
      <w:del w:id="68" w:author="Manuel Hergenröder" w:date="2020-07-16T15:47:00Z">
        <w:r w:rsidDel="009431AF">
          <w:rPr>
            <w:lang w:val="de-DE"/>
          </w:rPr>
          <w:delText xml:space="preserve">htc </w:delText>
        </w:r>
      </w:del>
      <w:ins w:id="69" w:author="Manuel Hergenröder" w:date="2020-07-16T15:47:00Z">
        <w:r w:rsidR="009431AF">
          <w:rPr>
            <w:lang w:val="de-DE"/>
          </w:rPr>
          <w:t xml:space="preserve">HTC </w:t>
        </w:r>
      </w:ins>
      <w:r>
        <w:rPr>
          <w:lang w:val="de-DE"/>
        </w:rPr>
        <w:t xml:space="preserve">und der Valve Corporation entstanden ist, erschien 2016 für den Endkunden und </w:t>
      </w:r>
      <w:ins w:id="70" w:author="Steffen Schmidt" w:date="2020-07-16T12:58:00Z">
        <w:r w:rsidR="000F3F9E">
          <w:rPr>
            <w:lang w:val="de-DE"/>
          </w:rPr>
          <w:t>w</w:t>
        </w:r>
      </w:ins>
      <w:ins w:id="71" w:author="Steffen Schmidt" w:date="2020-07-16T12:59:00Z">
        <w:r w:rsidR="000F3F9E">
          <w:rPr>
            <w:lang w:val="de-DE"/>
          </w:rPr>
          <w:t>ar gebaut</w:t>
        </w:r>
      </w:ins>
      <w:del w:id="72" w:author="Steffen Schmidt" w:date="2020-07-16T12:58:00Z">
        <w:r w:rsidDel="000F3F9E">
          <w:rPr>
            <w:lang w:val="de-DE"/>
          </w:rPr>
          <w:delText>bestand</w:delText>
        </w:r>
      </w:del>
      <w:r>
        <w:rPr>
          <w:lang w:val="de-DE"/>
        </w:rPr>
        <w:t xml:space="preserve"> aus einem Set bestehend aus dem HMD, zwei Motion-Tracking-Controllern, sowie zwei Infrarot-Laser-Basisstationen. Der Fokus lag hier auf einer Komplettlösung, die sogenanntes Room-Scale-VR mit sehr präzisem </w:t>
      </w:r>
      <w:r w:rsidR="00305699">
        <w:rPr>
          <w:lang w:val="de-DE"/>
        </w:rPr>
        <w:t>Positional-</w:t>
      </w:r>
      <w:r>
        <w:rPr>
          <w:lang w:val="de-DE"/>
        </w:rPr>
        <w:t xml:space="preserve">Tracking </w:t>
      </w:r>
      <w:r w:rsidR="00305699">
        <w:rPr>
          <w:lang w:val="de-DE"/>
        </w:rPr>
        <w:t>für dieses Preissegment</w:t>
      </w:r>
      <w:r>
        <w:rPr>
          <w:lang w:val="de-DE"/>
        </w:rPr>
        <w:t xml:space="preserve"> realisierte. </w:t>
      </w:r>
      <w:r w:rsidR="00305699">
        <w:rPr>
          <w:lang w:val="de-DE"/>
        </w:rPr>
        <w:t>Room-Scale-VR bedeutet dabei, dass die Dimensionen des realen Raums auf den virtuellen Raum übertragen werden. Dies ermöglichte andere Konzepte als bspw. vorher verbreitete VR-Anwendungen, die primär im Sitzen genutzt wurden (u.a. Cockpit-VR-Erfahrungen für Autorennen- oder Flugsimulatoren).</w:t>
      </w:r>
    </w:p>
    <w:p w14:paraId="5D215652" w14:textId="7E2746CC" w:rsidR="0034083B" w:rsidRDefault="0034083B" w:rsidP="00DC4237">
      <w:pPr>
        <w:spacing w:line="276" w:lineRule="auto"/>
        <w:rPr>
          <w:lang w:val="de-DE"/>
        </w:rPr>
      </w:pPr>
      <w:r>
        <w:rPr>
          <w:lang w:val="de-DE"/>
        </w:rPr>
        <w:t xml:space="preserve">Ein mit </w:t>
      </w:r>
      <w:del w:id="73" w:author="Manuel Hergenröder" w:date="2020-07-16T15:48:00Z">
        <w:r w:rsidDel="009431AF">
          <w:rPr>
            <w:lang w:val="de-DE"/>
          </w:rPr>
          <w:delText xml:space="preserve">der </w:delText>
        </w:r>
        <w:r w:rsidRPr="0035415D" w:rsidDel="009431AF">
          <w:rPr>
            <w:lang w:val="de-DE"/>
          </w:rPr>
          <w:delText>Virtual Reality</w:delText>
        </w:r>
      </w:del>
      <w:ins w:id="74" w:author="Manuel Hergenröder" w:date="2020-07-16T15:48:00Z">
        <w:r w:rsidR="009431AF">
          <w:rPr>
            <w:lang w:val="de-DE"/>
          </w:rPr>
          <w:t>VR</w:t>
        </w:r>
      </w:ins>
      <w:r>
        <w:rPr>
          <w:lang w:val="de-DE"/>
        </w:rPr>
        <w:t xml:space="preserve"> verwandtes Feld ist die sogenannte </w:t>
      </w:r>
      <w:r w:rsidRPr="0035415D">
        <w:rPr>
          <w:lang w:val="de-DE"/>
        </w:rPr>
        <w:t>Augmented Reality</w:t>
      </w:r>
      <w:ins w:id="75" w:author="Manuel Hergenröder" w:date="2020-07-16T15:48:00Z">
        <w:r w:rsidR="009431AF">
          <w:rPr>
            <w:lang w:val="de-DE"/>
          </w:rPr>
          <w:t xml:space="preserve"> (AR)</w:t>
        </w:r>
      </w:ins>
      <w:r>
        <w:rPr>
          <w:lang w:val="de-DE"/>
        </w:rPr>
        <w:t xml:space="preserve"> bei der die echte Realität mit zusätzlichen Informationen angereichert wird. Im Gegensatz zur VR werden reales Umfeld und virtuelle </w:t>
      </w:r>
      <w:r w:rsidR="002E0A53">
        <w:rPr>
          <w:lang w:val="de-DE"/>
        </w:rPr>
        <w:t>Bestandteile</w:t>
      </w:r>
      <w:r>
        <w:rPr>
          <w:lang w:val="de-DE"/>
        </w:rPr>
        <w:t xml:space="preserve"> </w:t>
      </w:r>
      <w:r w:rsidR="00400F30">
        <w:rPr>
          <w:lang w:val="de-DE"/>
        </w:rPr>
        <w:t>vermischt</w:t>
      </w:r>
      <w:r w:rsidR="006241BB">
        <w:rPr>
          <w:lang w:val="de-DE"/>
        </w:rPr>
        <w:t xml:space="preserve"> – z.B. durch ein transparentes Display oder mithilfe eines eingeblendeten Live-Kamera-Bildes.</w:t>
      </w:r>
      <w:r w:rsidR="00400F30">
        <w:rPr>
          <w:lang w:val="de-DE"/>
        </w:rPr>
        <w:t xml:space="preserve"> Bei einer starken Interaktion zwischen </w:t>
      </w:r>
      <w:r w:rsidR="00B230B2">
        <w:rPr>
          <w:lang w:val="de-DE"/>
        </w:rPr>
        <w:t xml:space="preserve">Bestandteilen </w:t>
      </w:r>
      <w:r w:rsidR="00400F30">
        <w:rPr>
          <w:lang w:val="de-DE"/>
        </w:rPr>
        <w:t xml:space="preserve">realer und virtueller Welt wird zudem auch der Begriff </w:t>
      </w:r>
      <w:r w:rsidR="00400F30" w:rsidRPr="0035415D">
        <w:rPr>
          <w:lang w:val="de-DE"/>
        </w:rPr>
        <w:t>Mixed-Reality</w:t>
      </w:r>
      <w:r w:rsidR="00400F30">
        <w:rPr>
          <w:lang w:val="de-DE"/>
        </w:rPr>
        <w:t xml:space="preserve"> </w:t>
      </w:r>
      <w:r w:rsidR="002C1061">
        <w:rPr>
          <w:lang w:val="de-DE"/>
        </w:rPr>
        <w:t>verwendet</w:t>
      </w:r>
      <w:r w:rsidR="00400F30">
        <w:rPr>
          <w:lang w:val="de-DE"/>
        </w:rPr>
        <w:t>.</w:t>
      </w:r>
      <w:r w:rsidR="003313A0">
        <w:rPr>
          <w:lang w:val="de-DE"/>
        </w:rPr>
        <w:t xml:space="preserve"> AR ist</w:t>
      </w:r>
      <w:r w:rsidR="0035415D">
        <w:rPr>
          <w:lang w:val="de-DE"/>
        </w:rPr>
        <w:t xml:space="preserve"> dementsprechend</w:t>
      </w:r>
      <w:r w:rsidR="003313A0">
        <w:rPr>
          <w:lang w:val="de-DE"/>
        </w:rPr>
        <w:t xml:space="preserve"> nicht Gegenstand dieser Arbeit.</w:t>
      </w:r>
    </w:p>
    <w:p w14:paraId="4F290B2C" w14:textId="77777777" w:rsidR="0036345D" w:rsidRPr="00C939A2" w:rsidRDefault="0036345D" w:rsidP="00DC4237">
      <w:pPr>
        <w:spacing w:line="276" w:lineRule="auto"/>
        <w:rPr>
          <w:lang w:val="de-DE"/>
        </w:rPr>
      </w:pPr>
    </w:p>
    <w:p w14:paraId="066B548F" w14:textId="698BA5A0" w:rsidR="00E43BE2" w:rsidRDefault="00966DAC" w:rsidP="00F66F71">
      <w:pPr>
        <w:pStyle w:val="Heading3"/>
        <w:rPr>
          <w:lang w:val="de-DE"/>
        </w:rPr>
      </w:pPr>
      <w:bookmarkStart w:id="76" w:name="_Toc45809441"/>
      <w:r w:rsidRPr="00194F3A">
        <w:rPr>
          <w:lang w:val="de-DE"/>
        </w:rPr>
        <w:t>Anforderungen an VR</w:t>
      </w:r>
      <w:r w:rsidR="00194F3A" w:rsidRPr="00194F3A">
        <w:rPr>
          <w:lang w:val="de-DE"/>
        </w:rPr>
        <w:t>-S</w:t>
      </w:r>
      <w:r w:rsidR="00194F3A">
        <w:rPr>
          <w:lang w:val="de-DE"/>
        </w:rPr>
        <w:t>oftware</w:t>
      </w:r>
      <w:r w:rsidR="004F4BD9">
        <w:rPr>
          <w:lang w:val="de-DE"/>
        </w:rPr>
        <w:t xml:space="preserve"> und -Hardware</w:t>
      </w:r>
      <w:bookmarkEnd w:id="76"/>
    </w:p>
    <w:p w14:paraId="3998F0F0" w14:textId="16517A60" w:rsidR="00AC67A1" w:rsidRDefault="00A14AA7" w:rsidP="00A14AA7">
      <w:pPr>
        <w:spacing w:line="276" w:lineRule="auto"/>
        <w:rPr>
          <w:lang w:val="de-DE"/>
        </w:rPr>
      </w:pPr>
      <w:r w:rsidRPr="00A14AA7">
        <w:rPr>
          <w:lang w:val="de-DE"/>
        </w:rPr>
        <w:t xml:space="preserve">Gängige etablierte Bedienparadigma, </w:t>
      </w:r>
      <w:r>
        <w:rPr>
          <w:lang w:val="de-DE"/>
        </w:rPr>
        <w:t xml:space="preserve">die auf </w:t>
      </w:r>
      <w:del w:id="77" w:author="Steffen Schmidt" w:date="2020-07-16T13:04:00Z">
        <w:r w:rsidDel="00227893">
          <w:rPr>
            <w:lang w:val="de-DE"/>
          </w:rPr>
          <w:delText xml:space="preserve">der </w:delText>
        </w:r>
      </w:del>
      <w:r>
        <w:rPr>
          <w:lang w:val="de-DE"/>
        </w:rPr>
        <w:t>der Computer- und Medientechnik basieren</w:t>
      </w:r>
      <w:r w:rsidR="007D1539">
        <w:rPr>
          <w:lang w:val="de-DE"/>
        </w:rPr>
        <w:t xml:space="preserve"> und</w:t>
      </w:r>
      <w:r>
        <w:rPr>
          <w:lang w:val="de-DE"/>
        </w:rPr>
        <w:t xml:space="preserve"> sich über die letzten Jahrzehnte entwickelt und etabliert </w:t>
      </w:r>
      <w:r w:rsidR="003B4736">
        <w:rPr>
          <w:lang w:val="de-DE"/>
        </w:rPr>
        <w:t>haben</w:t>
      </w:r>
      <w:r>
        <w:rPr>
          <w:lang w:val="de-DE"/>
        </w:rPr>
        <w:t xml:space="preserve">, sind für VR-Anwendungen nicht </w:t>
      </w:r>
      <w:r w:rsidR="00A8298C">
        <w:rPr>
          <w:lang w:val="de-DE"/>
        </w:rPr>
        <w:t xml:space="preserve">in Gänze </w:t>
      </w:r>
      <w:r>
        <w:rPr>
          <w:lang w:val="de-DE"/>
        </w:rPr>
        <w:t>übertragbar. Insbesondere die Gestaltung in Form einer zweidimensionalen Bedienoberfläche (</w:t>
      </w:r>
      <w:r w:rsidRPr="00C466C8">
        <w:rPr>
          <w:lang w:val="de-DE"/>
        </w:rPr>
        <w:t>User Interface</w:t>
      </w:r>
      <w:r>
        <w:rPr>
          <w:lang w:val="de-DE"/>
        </w:rPr>
        <w:t xml:space="preserve">), welche </w:t>
      </w:r>
      <w:r w:rsidR="00A8298C">
        <w:rPr>
          <w:lang w:val="de-DE"/>
        </w:rPr>
        <w:t>auf einem zweidimensionalen Display</w:t>
      </w:r>
      <w:r>
        <w:rPr>
          <w:lang w:val="de-DE"/>
        </w:rPr>
        <w:t xml:space="preserve"> dargestellt wird und mit Maus, Tastatur oder via Touch bedient wird, lässt sich nur</w:t>
      </w:r>
      <w:r w:rsidR="000D7CD5">
        <w:rPr>
          <w:lang w:val="de-DE"/>
        </w:rPr>
        <w:t xml:space="preserve"> mit Einschränkungen bzgl. der Ergonomie und Nutzerfreundlichkeit bei</w:t>
      </w:r>
      <w:r>
        <w:rPr>
          <w:lang w:val="de-DE"/>
        </w:rPr>
        <w:t xml:space="preserve"> </w:t>
      </w:r>
      <w:del w:id="78" w:author="Manuel Hergenröder" w:date="2020-07-16T15:48:00Z">
        <w:r w:rsidDel="009431AF">
          <w:rPr>
            <w:lang w:val="de-DE"/>
          </w:rPr>
          <w:delText>Virtual Reality</w:delText>
        </w:r>
      </w:del>
      <w:ins w:id="79" w:author="Manuel Hergenröder" w:date="2020-07-16T15:48:00Z">
        <w:r w:rsidR="009431AF">
          <w:rPr>
            <w:lang w:val="de-DE"/>
          </w:rPr>
          <w:t>VR</w:t>
        </w:r>
      </w:ins>
      <w:r>
        <w:rPr>
          <w:lang w:val="de-DE"/>
        </w:rPr>
        <w:t xml:space="preserve"> </w:t>
      </w:r>
      <w:r w:rsidR="00E876EC">
        <w:rPr>
          <w:lang w:val="de-DE"/>
        </w:rPr>
        <w:t>anwenden</w:t>
      </w:r>
      <w:r>
        <w:rPr>
          <w:lang w:val="de-DE"/>
        </w:rPr>
        <w:t>.</w:t>
      </w:r>
      <w:r w:rsidR="007D1539">
        <w:rPr>
          <w:lang w:val="de-DE"/>
        </w:rPr>
        <w:t xml:space="preserve"> </w:t>
      </w:r>
      <w:r w:rsidR="00136A26">
        <w:rPr>
          <w:lang w:val="de-DE"/>
        </w:rPr>
        <w:t>Speziell</w:t>
      </w:r>
      <w:r w:rsidR="007D1539">
        <w:rPr>
          <w:lang w:val="de-DE"/>
        </w:rPr>
        <w:t xml:space="preserve"> die damit einhergehenden v</w:t>
      </w:r>
      <w:r w:rsidR="005F5432">
        <w:rPr>
          <w:lang w:val="de-DE"/>
        </w:rPr>
        <w:t>erschachtelte</w:t>
      </w:r>
      <w:r w:rsidR="007D1539">
        <w:rPr>
          <w:lang w:val="de-DE"/>
        </w:rPr>
        <w:t>n</w:t>
      </w:r>
      <w:r w:rsidR="005F5432">
        <w:rPr>
          <w:lang w:val="de-DE"/>
        </w:rPr>
        <w:t xml:space="preserve"> Menüstrukturen, die viel Feinmotorik zur Interaktion benötigen, sind nicht für die Bedienung mit </w:t>
      </w:r>
      <w:r w:rsidR="005F5432" w:rsidRPr="00C937F5">
        <w:rPr>
          <w:lang w:val="de-DE"/>
        </w:rPr>
        <w:t>Motion-Controllern</w:t>
      </w:r>
      <w:r w:rsidR="005F5432">
        <w:rPr>
          <w:lang w:val="de-DE"/>
        </w:rPr>
        <w:t xml:space="preserve"> ausgelegt.</w:t>
      </w:r>
      <w:r w:rsidR="00B72FC5">
        <w:rPr>
          <w:lang w:val="de-DE"/>
        </w:rPr>
        <w:t xml:space="preserve"> </w:t>
      </w:r>
      <w:r w:rsidR="00EF58DA">
        <w:rPr>
          <w:lang w:val="de-DE"/>
        </w:rPr>
        <w:t xml:space="preserve">Motion-Tracking ist </w:t>
      </w:r>
      <w:r w:rsidR="00B72FC5">
        <w:rPr>
          <w:lang w:val="de-DE"/>
        </w:rPr>
        <w:t xml:space="preserve">in der Regel Teil eines Virtual-Reality-Konzepts und </w:t>
      </w:r>
      <w:r w:rsidR="00EF58DA">
        <w:rPr>
          <w:lang w:val="de-DE"/>
        </w:rPr>
        <w:t>wird</w:t>
      </w:r>
      <w:r w:rsidR="00B72FC5">
        <w:rPr>
          <w:lang w:val="de-DE"/>
        </w:rPr>
        <w:t xml:space="preserve"> demzufolge häufig mit HMDs zusammen entwickelt und verkauft.</w:t>
      </w:r>
      <w:r w:rsidR="001E6BBF">
        <w:rPr>
          <w:lang w:val="de-DE"/>
        </w:rPr>
        <w:t xml:space="preserve"> Dies macht deutlich, dass neue Bedienkonzepte – zugeschnitten auf die Bedienung durch Handbewegungen und -gesten – </w:t>
      </w:r>
      <w:r w:rsidR="002E6C4A">
        <w:rPr>
          <w:lang w:val="de-DE"/>
        </w:rPr>
        <w:t>eine große Rolle spielen.</w:t>
      </w:r>
    </w:p>
    <w:p w14:paraId="5EC96AAB" w14:textId="1ED36452" w:rsidR="003C5D9A" w:rsidRDefault="003C5D9A" w:rsidP="00A14AA7">
      <w:pPr>
        <w:spacing w:line="276" w:lineRule="auto"/>
        <w:rPr>
          <w:lang w:val="de-DE"/>
        </w:rPr>
      </w:pPr>
      <w:r>
        <w:rPr>
          <w:lang w:val="de-DE"/>
        </w:rPr>
        <w:t xml:space="preserve">Ein Beispiel zur Verdeutlichung des Wandels etablierter Konzepte sind die in vielen Computerspielen – aber auch in Software fernab des Unterhaltungssektors – vorhandenen </w:t>
      </w:r>
      <w:r w:rsidRPr="00D63762">
        <w:rPr>
          <w:lang w:val="de-DE"/>
        </w:rPr>
        <w:t>HUD-</w:t>
      </w:r>
      <w:r w:rsidRPr="00D63762">
        <w:rPr>
          <w:lang w:val="de-DE"/>
        </w:rPr>
        <w:lastRenderedPageBreak/>
        <w:t>UI-Elemente</w:t>
      </w:r>
      <w:r>
        <w:rPr>
          <w:lang w:val="de-DE"/>
        </w:rPr>
        <w:t xml:space="preserve">. </w:t>
      </w:r>
      <w:r w:rsidRPr="00D63762">
        <w:rPr>
          <w:lang w:val="de-DE"/>
        </w:rPr>
        <w:t>HUD</w:t>
      </w:r>
      <w:r>
        <w:rPr>
          <w:lang w:val="de-DE"/>
        </w:rPr>
        <w:t xml:space="preserve"> steht für </w:t>
      </w:r>
      <w:r w:rsidRPr="00D63762">
        <w:rPr>
          <w:lang w:val="de-DE"/>
        </w:rPr>
        <w:t xml:space="preserve">Head-Up-Display </w:t>
      </w:r>
      <w:r>
        <w:rPr>
          <w:lang w:val="de-DE"/>
        </w:rPr>
        <w:t xml:space="preserve">und beschreibt das Platzieren von informativen Elementen oder Elementen zur Steuerung im sogenannten </w:t>
      </w:r>
      <w:r w:rsidRPr="00D63762">
        <w:rPr>
          <w:lang w:val="de-DE"/>
        </w:rPr>
        <w:t>Screen-Space</w:t>
      </w:r>
      <w:r>
        <w:rPr>
          <w:lang w:val="de-DE"/>
        </w:rPr>
        <w:t xml:space="preserve"> – d.h. überlagernd ohne Bezug zur dreidimensional dargestellten Szene. Durch die stereoskopische Darstellung in VR kann dieser fehlende Bezug zur Geometrie des virtuellen Raumes irritierend wirken. Auch</w:t>
      </w:r>
      <w:ins w:id="80" w:author="Steffen Schmidt" w:date="2020-07-16T13:06:00Z">
        <w:r w:rsidR="00450DB5">
          <w:rPr>
            <w:lang w:val="de-DE"/>
          </w:rPr>
          <w:t xml:space="preserve">, </w:t>
        </w:r>
      </w:ins>
      <w:del w:id="81" w:author="Steffen Schmidt" w:date="2020-07-16T13:06:00Z">
        <w:r w:rsidDel="00450DB5">
          <w:rPr>
            <w:lang w:val="de-DE"/>
          </w:rPr>
          <w:delText xml:space="preserve"> </w:delText>
        </w:r>
      </w:del>
      <w:r>
        <w:rPr>
          <w:lang w:val="de-DE"/>
        </w:rPr>
        <w:t>dass der Benutzer sich im Raum orientieren muss und seine Blickrichtung dabei frei wählbar ist, kann dazu führen, dass UI-Elemente im Sichtbereich stören können. Das VR-Computerspiel „Half-Life Alyx“ der Firma Valve zeigt den Ansatz traditionelle HUD-Elemente durch virtuell-physische Elemente zu ersetzen. Gesundheitszustand des Spielers und Munitionsanzeige sind Teil der Spielwelt und können durch entsprechenden Blick des Spielers bei Bedarf erfasst werden ohne zu stören (siehe Abbildung 2 – unterer Teil; oberer Teil: die traditionell genutzte Methode durch HUD-UI-Elemente).</w:t>
      </w:r>
    </w:p>
    <w:p w14:paraId="73366E65" w14:textId="304E1172" w:rsidR="0024235D" w:rsidRDefault="009431AF" w:rsidP="00A14AA7">
      <w:pPr>
        <w:spacing w:line="276" w:lineRule="auto"/>
        <w:rPr>
          <w:lang w:val="de-DE"/>
        </w:rPr>
      </w:pPr>
      <w:r>
        <w:rPr>
          <w:noProof/>
          <w:lang w:val="de-DE"/>
        </w:rPr>
        <w:drawing>
          <wp:anchor distT="0" distB="0" distL="114300" distR="114300" simplePos="0" relativeHeight="251688960" behindDoc="0" locked="0" layoutInCell="1" allowOverlap="1" wp14:anchorId="2087935F" wp14:editId="63C27BF0">
            <wp:simplePos x="0" y="0"/>
            <wp:positionH relativeFrom="column">
              <wp:posOffset>933450</wp:posOffset>
            </wp:positionH>
            <wp:positionV relativeFrom="page">
              <wp:posOffset>4555490</wp:posOffset>
            </wp:positionV>
            <wp:extent cx="4476750" cy="3745865"/>
            <wp:effectExtent l="0" t="0" r="0" b="698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76750" cy="3745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4288D86B" wp14:editId="7D98A36D">
                <wp:simplePos x="0" y="0"/>
                <wp:positionH relativeFrom="column">
                  <wp:posOffset>85725</wp:posOffset>
                </wp:positionH>
                <wp:positionV relativeFrom="paragraph">
                  <wp:posOffset>4852035</wp:posOffset>
                </wp:positionV>
                <wp:extent cx="6105525" cy="1095375"/>
                <wp:effectExtent l="0" t="0" r="9525" b="9525"/>
                <wp:wrapTopAndBottom/>
                <wp:docPr id="6" name="Text Box 6"/>
                <wp:cNvGraphicFramePr/>
                <a:graphic xmlns:a="http://schemas.openxmlformats.org/drawingml/2006/main">
                  <a:graphicData uri="http://schemas.microsoft.com/office/word/2010/wordprocessingShape">
                    <wps:wsp>
                      <wps:cNvSpPr txBox="1"/>
                      <wps:spPr>
                        <a:xfrm>
                          <a:off x="0" y="0"/>
                          <a:ext cx="6105525" cy="1095375"/>
                        </a:xfrm>
                        <a:prstGeom prst="rect">
                          <a:avLst/>
                        </a:prstGeom>
                        <a:solidFill>
                          <a:prstClr val="white"/>
                        </a:solidFill>
                        <a:ln>
                          <a:noFill/>
                        </a:ln>
                      </wps:spPr>
                      <wps:txbx>
                        <w:txbxContent>
                          <w:p w14:paraId="74ED817E" w14:textId="1C797248" w:rsidR="00697519" w:rsidRDefault="00697519" w:rsidP="003C5D9A">
                            <w:pPr>
                              <w:pStyle w:val="Caption"/>
                              <w:rPr>
                                <w:lang w:val="de-DE"/>
                              </w:rPr>
                            </w:pPr>
                            <w:bookmarkStart w:id="82" w:name="_Toc45808394"/>
                            <w:r w:rsidRPr="00220A23">
                              <w:rPr>
                                <w:lang w:val="de-DE"/>
                              </w:rPr>
                              <w:t xml:space="preserve">Abbildung </w:t>
                            </w:r>
                            <w:r>
                              <w:fldChar w:fldCharType="begin"/>
                            </w:r>
                            <w:r w:rsidRPr="00220A23">
                              <w:rPr>
                                <w:lang w:val="de-DE"/>
                              </w:rPr>
                              <w:instrText xml:space="preserve"> SEQ Abbildung \* ARABIC </w:instrText>
                            </w:r>
                            <w:r>
                              <w:fldChar w:fldCharType="separate"/>
                            </w:r>
                            <w:r w:rsidR="00200AE9">
                              <w:rPr>
                                <w:noProof/>
                                <w:lang w:val="de-DE"/>
                              </w:rPr>
                              <w:t>2</w:t>
                            </w:r>
                            <w:r>
                              <w:fldChar w:fldCharType="end"/>
                            </w:r>
                            <w:r w:rsidRPr="00220A23">
                              <w:rPr>
                                <w:lang w:val="de-DE"/>
                              </w:rPr>
                              <w:t xml:space="preserve"> </w:t>
                            </w:r>
                            <w:r>
                              <w:rPr>
                                <w:lang w:val="de-DE"/>
                              </w:rPr>
                              <w:t>–</w:t>
                            </w:r>
                            <w:r w:rsidRPr="00220A23">
                              <w:rPr>
                                <w:lang w:val="de-DE"/>
                              </w:rPr>
                              <w:t xml:space="preserve"> Vergleich HUD</w:t>
                            </w:r>
                            <w:r>
                              <w:rPr>
                                <w:lang w:val="de-DE"/>
                              </w:rPr>
                              <w:t>-</w:t>
                            </w:r>
                            <w:r w:rsidRPr="00220A23">
                              <w:rPr>
                                <w:lang w:val="de-DE"/>
                              </w:rPr>
                              <w:t>basierte Darstellung</w:t>
                            </w:r>
                            <w:r>
                              <w:rPr>
                                <w:lang w:val="de-DE"/>
                              </w:rPr>
                              <w:t xml:space="preserve"> (oben)</w:t>
                            </w:r>
                            <w:r w:rsidRPr="00220A23">
                              <w:rPr>
                                <w:lang w:val="de-DE"/>
                              </w:rPr>
                              <w:t xml:space="preserve"> von </w:t>
                            </w:r>
                            <w:r>
                              <w:rPr>
                                <w:lang w:val="de-DE"/>
                              </w:rPr>
                              <w:t>Gesundheit und Munition mit im virtuellen Raum als physische Objekte manifestierter Darstellung (unten)</w:t>
                            </w:r>
                            <w:bookmarkEnd w:id="82"/>
                          </w:p>
                          <w:p w14:paraId="568DA62C" w14:textId="77777777" w:rsidR="00697519" w:rsidRPr="00FB116D" w:rsidRDefault="00697519" w:rsidP="003C5D9A">
                            <w:pPr>
                              <w:pStyle w:val="Caption"/>
                              <w:rPr>
                                <w:sz w:val="16"/>
                                <w:szCs w:val="16"/>
                              </w:rPr>
                            </w:pPr>
                            <w:r w:rsidRPr="00FB116D">
                              <w:rPr>
                                <w:sz w:val="16"/>
                                <w:szCs w:val="16"/>
                              </w:rPr>
                              <w:t>Einzelquellen (von oben n. unten):</w:t>
                            </w:r>
                            <w:r>
                              <w:rPr>
                                <w:sz w:val="16"/>
                                <w:szCs w:val="16"/>
                              </w:rPr>
                              <w:t xml:space="preserve"> </w:t>
                            </w:r>
                            <w:r w:rsidRPr="00FB116D">
                              <w:rPr>
                                <w:sz w:val="16"/>
                                <w:szCs w:val="16"/>
                              </w:rPr>
                              <w:t>Steam Workshop Half-Life: Alyx [HUD], Screenshot von „Alex“</w:t>
                            </w:r>
                            <w:r>
                              <w:rPr>
                                <w:sz w:val="16"/>
                                <w:szCs w:val="16"/>
                              </w:rPr>
                              <w:t xml:space="preserve"> – </w:t>
                            </w:r>
                            <w:hyperlink r:id="rId14" w:history="1">
                              <w:r w:rsidRPr="00F066D2">
                                <w:rPr>
                                  <w:rStyle w:val="Hyperlink"/>
                                  <w:sz w:val="16"/>
                                  <w:szCs w:val="16"/>
                                </w:rPr>
                                <w:t>https://steamuserimages-a.akamaihd.net/ugc/1016065725020200218/B47282DABAFC22E8A6C5770FE46BCA8FCFFBF718/</w:t>
                              </w:r>
                            </w:hyperlink>
                            <w:r w:rsidRPr="00FB116D">
                              <w:rPr>
                                <w:sz w:val="16"/>
                                <w:szCs w:val="16"/>
                              </w:rPr>
                              <w:t>; IGDB Half-Life: Alyx Press kit</w:t>
                            </w:r>
                            <w:r>
                              <w:rPr>
                                <w:sz w:val="16"/>
                                <w:szCs w:val="16"/>
                              </w:rPr>
                              <w:t xml:space="preserve"> –</w:t>
                            </w:r>
                            <w:r w:rsidRPr="00FB116D">
                              <w:rPr>
                                <w:sz w:val="16"/>
                                <w:szCs w:val="16"/>
                              </w:rPr>
                              <w:t xml:space="preserve"> </w:t>
                            </w:r>
                            <w:hyperlink r:id="rId15" w:history="1">
                              <w:r w:rsidRPr="00F066D2">
                                <w:rPr>
                                  <w:rStyle w:val="Hyperlink"/>
                                  <w:sz w:val="16"/>
                                  <w:szCs w:val="16"/>
                                </w:rPr>
                                <w:t>https://images.igdb.com/igdb/image/upload/t_original/sc7dad.png</w:t>
                              </w:r>
                            </w:hyperlink>
                            <w:r w:rsidRPr="00FB116D">
                              <w:rPr>
                                <w:sz w:val="16"/>
                                <w:szCs w:val="16"/>
                              </w:rPr>
                              <w:t>;</w:t>
                            </w:r>
                            <w:r>
                              <w:rPr>
                                <w:sz w:val="16"/>
                                <w:szCs w:val="16"/>
                              </w:rPr>
                              <w:t xml:space="preserve"> </w:t>
                            </w:r>
                            <w:r w:rsidRPr="00FB116D">
                              <w:rPr>
                                <w:sz w:val="16"/>
                                <w:szCs w:val="16"/>
                              </w:rPr>
                              <w:t>Screenshot von SuperQGS, reddit</w:t>
                            </w:r>
                            <w:r>
                              <w:rPr>
                                <w:sz w:val="16"/>
                                <w:szCs w:val="16"/>
                              </w:rPr>
                              <w:t xml:space="preserve"> –</w:t>
                            </w:r>
                            <w:hyperlink r:id="rId16" w:history="1">
                              <w:r w:rsidRPr="00F066D2">
                                <w:rPr>
                                  <w:rStyle w:val="Hyperlink"/>
                                  <w:sz w:val="16"/>
                                  <w:szCs w:val="16"/>
                                </w:rPr>
                                <w:t>https://i.redd.it/yojg6f875rg41.jpg</w:t>
                              </w:r>
                            </w:hyperlink>
                            <w:r w:rsidRPr="00FB116D">
                              <w:rPr>
                                <w:sz w:val="16"/>
                                <w:szCs w:val="16"/>
                              </w:rPr>
                              <w:t xml:space="preserve"> </w:t>
                            </w:r>
                            <w:r>
                              <w:rPr>
                                <w:sz w:val="16"/>
                                <w:szCs w:val="16"/>
                              </w:rPr>
                              <w:t>– alle Screenshots Copyright</w:t>
                            </w:r>
                            <w:r w:rsidRPr="00FB116D">
                              <w:rPr>
                                <w:sz w:val="16"/>
                                <w:szCs w:val="16"/>
                              </w:rPr>
                              <w:t xml:space="preserve"> 2019 Valve Corporation, letzter Abruf 17.06.2020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8D86B" id="Text Box 6" o:spid="_x0000_s1027" type="#_x0000_t202" style="position:absolute;left:0;text-align:left;margin-left:6.75pt;margin-top:382.05pt;width:480.75pt;height:86.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" stroked="f">
                <v:textbox inset="0,0,0,0">
                  <w:txbxContent>
                    <w:p w14:paraId="74ED817E" w14:textId="1C797248" w:rsidR="00697519" w:rsidRDefault="00697519" w:rsidP="003C5D9A">
                      <w:pPr>
                        <w:pStyle w:val="Caption"/>
                        <w:rPr>
                          <w:lang w:val="de-DE"/>
                        </w:rPr>
                      </w:pPr>
                      <w:bookmarkStart w:id="83" w:name="_Toc45808394"/>
                      <w:r w:rsidRPr="00220A23">
                        <w:rPr>
                          <w:lang w:val="de-DE"/>
                        </w:rPr>
                        <w:t xml:space="preserve">Abbildung </w:t>
                      </w:r>
                      <w:r>
                        <w:fldChar w:fldCharType="begin"/>
                      </w:r>
                      <w:r w:rsidRPr="00220A23">
                        <w:rPr>
                          <w:lang w:val="de-DE"/>
                        </w:rPr>
                        <w:instrText xml:space="preserve"> SEQ Abbildung \* ARABIC </w:instrText>
                      </w:r>
                      <w:r>
                        <w:fldChar w:fldCharType="separate"/>
                      </w:r>
                      <w:r w:rsidR="00200AE9">
                        <w:rPr>
                          <w:noProof/>
                          <w:lang w:val="de-DE"/>
                        </w:rPr>
                        <w:t>2</w:t>
                      </w:r>
                      <w:r>
                        <w:fldChar w:fldCharType="end"/>
                      </w:r>
                      <w:r w:rsidRPr="00220A23">
                        <w:rPr>
                          <w:lang w:val="de-DE"/>
                        </w:rPr>
                        <w:t xml:space="preserve"> </w:t>
                      </w:r>
                      <w:r>
                        <w:rPr>
                          <w:lang w:val="de-DE"/>
                        </w:rPr>
                        <w:t>–</w:t>
                      </w:r>
                      <w:r w:rsidRPr="00220A23">
                        <w:rPr>
                          <w:lang w:val="de-DE"/>
                        </w:rPr>
                        <w:t xml:space="preserve"> Vergleich HUD</w:t>
                      </w:r>
                      <w:r>
                        <w:rPr>
                          <w:lang w:val="de-DE"/>
                        </w:rPr>
                        <w:t>-</w:t>
                      </w:r>
                      <w:r w:rsidRPr="00220A23">
                        <w:rPr>
                          <w:lang w:val="de-DE"/>
                        </w:rPr>
                        <w:t>basierte Darstellung</w:t>
                      </w:r>
                      <w:r>
                        <w:rPr>
                          <w:lang w:val="de-DE"/>
                        </w:rPr>
                        <w:t xml:space="preserve"> (oben)</w:t>
                      </w:r>
                      <w:r w:rsidRPr="00220A23">
                        <w:rPr>
                          <w:lang w:val="de-DE"/>
                        </w:rPr>
                        <w:t xml:space="preserve"> von </w:t>
                      </w:r>
                      <w:r>
                        <w:rPr>
                          <w:lang w:val="de-DE"/>
                        </w:rPr>
                        <w:t>Gesundheit und Munition mit im virtuellen Raum als physische Objekte manifestierter Darstellung (unten)</w:t>
                      </w:r>
                      <w:bookmarkEnd w:id="83"/>
                    </w:p>
                    <w:p w14:paraId="568DA62C" w14:textId="77777777" w:rsidR="00697519" w:rsidRPr="00FB116D" w:rsidRDefault="00697519" w:rsidP="003C5D9A">
                      <w:pPr>
                        <w:pStyle w:val="Caption"/>
                        <w:rPr>
                          <w:sz w:val="16"/>
                          <w:szCs w:val="16"/>
                        </w:rPr>
                      </w:pPr>
                      <w:r w:rsidRPr="00FB116D">
                        <w:rPr>
                          <w:sz w:val="16"/>
                          <w:szCs w:val="16"/>
                        </w:rPr>
                        <w:t>Einzelquellen (von oben n. unten):</w:t>
                      </w:r>
                      <w:r>
                        <w:rPr>
                          <w:sz w:val="16"/>
                          <w:szCs w:val="16"/>
                        </w:rPr>
                        <w:t xml:space="preserve"> </w:t>
                      </w:r>
                      <w:r w:rsidRPr="00FB116D">
                        <w:rPr>
                          <w:sz w:val="16"/>
                          <w:szCs w:val="16"/>
                        </w:rPr>
                        <w:t>Steam Workshop Half-Life: Alyx [HUD], Screenshot von „Alex“</w:t>
                      </w:r>
                      <w:r>
                        <w:rPr>
                          <w:sz w:val="16"/>
                          <w:szCs w:val="16"/>
                        </w:rPr>
                        <w:t xml:space="preserve"> – </w:t>
                      </w:r>
                      <w:hyperlink r:id="rId17" w:history="1">
                        <w:r w:rsidRPr="00F066D2">
                          <w:rPr>
                            <w:rStyle w:val="Hyperlink"/>
                            <w:sz w:val="16"/>
                            <w:szCs w:val="16"/>
                          </w:rPr>
                          <w:t>https://steamuserimages-a.akamaihd.net/ugc/1016065725020200218/B47282DABAFC22E8A6C5770FE46BCA8FCFFBF718/</w:t>
                        </w:r>
                      </w:hyperlink>
                      <w:r w:rsidRPr="00FB116D">
                        <w:rPr>
                          <w:sz w:val="16"/>
                          <w:szCs w:val="16"/>
                        </w:rPr>
                        <w:t>; IGDB Half-Life: Alyx Press kit</w:t>
                      </w:r>
                      <w:r>
                        <w:rPr>
                          <w:sz w:val="16"/>
                          <w:szCs w:val="16"/>
                        </w:rPr>
                        <w:t xml:space="preserve"> –</w:t>
                      </w:r>
                      <w:r w:rsidRPr="00FB116D">
                        <w:rPr>
                          <w:sz w:val="16"/>
                          <w:szCs w:val="16"/>
                        </w:rPr>
                        <w:t xml:space="preserve"> </w:t>
                      </w:r>
                      <w:hyperlink r:id="rId18" w:history="1">
                        <w:r w:rsidRPr="00F066D2">
                          <w:rPr>
                            <w:rStyle w:val="Hyperlink"/>
                            <w:sz w:val="16"/>
                            <w:szCs w:val="16"/>
                          </w:rPr>
                          <w:t>https://images.igdb.com/igdb/image/upload/t_original/sc7dad.png</w:t>
                        </w:r>
                      </w:hyperlink>
                      <w:r w:rsidRPr="00FB116D">
                        <w:rPr>
                          <w:sz w:val="16"/>
                          <w:szCs w:val="16"/>
                        </w:rPr>
                        <w:t>;</w:t>
                      </w:r>
                      <w:r>
                        <w:rPr>
                          <w:sz w:val="16"/>
                          <w:szCs w:val="16"/>
                        </w:rPr>
                        <w:t xml:space="preserve"> </w:t>
                      </w:r>
                      <w:r w:rsidRPr="00FB116D">
                        <w:rPr>
                          <w:sz w:val="16"/>
                          <w:szCs w:val="16"/>
                        </w:rPr>
                        <w:t>Screenshot von SuperQGS, reddit</w:t>
                      </w:r>
                      <w:r>
                        <w:rPr>
                          <w:sz w:val="16"/>
                          <w:szCs w:val="16"/>
                        </w:rPr>
                        <w:t xml:space="preserve"> –</w:t>
                      </w:r>
                      <w:hyperlink r:id="rId19" w:history="1">
                        <w:r w:rsidRPr="00F066D2">
                          <w:rPr>
                            <w:rStyle w:val="Hyperlink"/>
                            <w:sz w:val="16"/>
                            <w:szCs w:val="16"/>
                          </w:rPr>
                          <w:t>https://i.redd.it/yojg6f875rg41.jpg</w:t>
                        </w:r>
                      </w:hyperlink>
                      <w:r w:rsidRPr="00FB116D">
                        <w:rPr>
                          <w:sz w:val="16"/>
                          <w:szCs w:val="16"/>
                        </w:rPr>
                        <w:t xml:space="preserve"> </w:t>
                      </w:r>
                      <w:r>
                        <w:rPr>
                          <w:sz w:val="16"/>
                          <w:szCs w:val="16"/>
                        </w:rPr>
                        <w:t>– alle Screenshots Copyright</w:t>
                      </w:r>
                      <w:r w:rsidRPr="00FB116D">
                        <w:rPr>
                          <w:sz w:val="16"/>
                          <w:szCs w:val="16"/>
                        </w:rPr>
                        <w:t xml:space="preserve"> 2019 Valve Corporation, letzter Abruf 17.06.2020</w:t>
                      </w:r>
                    </w:p>
                  </w:txbxContent>
                </v:textbox>
                <w10:wrap type="topAndBottom"/>
              </v:shape>
            </w:pict>
          </mc:Fallback>
        </mc:AlternateContent>
      </w:r>
      <w:r w:rsidR="00EF58DA">
        <w:rPr>
          <w:lang w:val="de-DE"/>
        </w:rPr>
        <w:t xml:space="preserve">Diese virtuelle Physikalität </w:t>
      </w:r>
      <w:r w:rsidR="009C758D">
        <w:rPr>
          <w:lang w:val="de-DE"/>
        </w:rPr>
        <w:t>lässt sich aber auch auf die Steuerung in VR übertragen.</w:t>
      </w:r>
      <w:r w:rsidR="009A7D9F">
        <w:rPr>
          <w:lang w:val="de-DE"/>
        </w:rPr>
        <w:t xml:space="preserve"> Etablierte Eingabegeräte wie Maus, Tastatur oder Gamepad stellen eine Abstraktionsschicht dar, die der Immersion abträglich ist. </w:t>
      </w:r>
      <w:r w:rsidR="003200B7">
        <w:rPr>
          <w:lang w:val="de-DE"/>
        </w:rPr>
        <w:t>Das Bewegen einer Spielfigur mit Richtungstasten bspw. erfordert eine Abstraktion und entspricht nicht intuitiv unserer Vorstellung des Gehens.</w:t>
      </w:r>
      <w:r w:rsidR="0088053D">
        <w:rPr>
          <w:lang w:val="de-DE"/>
        </w:rPr>
        <w:t xml:space="preserve"> Zusätzlich ist durch </w:t>
      </w:r>
      <w:r w:rsidR="0088053D">
        <w:rPr>
          <w:lang w:val="de-DE"/>
        </w:rPr>
        <w:lastRenderedPageBreak/>
        <w:t>die Nutzung eines HMDs die Bedienung über die traditionellen Eingabegeräte unpraktikabel.</w:t>
      </w:r>
      <w:r w:rsidR="003200B7">
        <w:rPr>
          <w:lang w:val="de-DE"/>
        </w:rPr>
        <w:t xml:space="preserve"> </w:t>
      </w:r>
      <w:r w:rsidR="009A7D9F">
        <w:rPr>
          <w:lang w:val="de-DE"/>
        </w:rPr>
        <w:t>Hand-Controller stellen dabei momentan noch einen Kompromiss dar, deuten aber schon das Wegfallen dieser Abstraktionsebene an, indem Bewegungen des Armes und einzelner Finger auf die virtuelle Welt übertragen werden</w:t>
      </w:r>
      <w:r w:rsidR="007D0A33">
        <w:rPr>
          <w:lang w:val="de-DE"/>
        </w:rPr>
        <w:t xml:space="preserve"> und für die Interaktion mit virtuellen Objekten genutzt werden können.</w:t>
      </w:r>
      <w:r w:rsidR="00AF5969">
        <w:rPr>
          <w:lang w:val="de-DE"/>
        </w:rPr>
        <w:t xml:space="preserve"> Motion-Tracking des gesamten Körpers </w:t>
      </w:r>
      <w:r w:rsidR="00EB4BA0">
        <w:rPr>
          <w:lang w:val="de-DE"/>
        </w:rPr>
        <w:t xml:space="preserve">– inklusive fein-motorischer Details – </w:t>
      </w:r>
      <w:r w:rsidR="00AF5969">
        <w:rPr>
          <w:lang w:val="de-DE"/>
        </w:rPr>
        <w:t>stellt dabei den Idealfall dar.</w:t>
      </w:r>
    </w:p>
    <w:p w14:paraId="48C7FE17" w14:textId="5BB38E83" w:rsidR="005D4706" w:rsidRDefault="00987F8B" w:rsidP="005D4706">
      <w:pPr>
        <w:spacing w:line="276" w:lineRule="auto"/>
        <w:rPr>
          <w:lang w:val="de-DE"/>
        </w:rPr>
      </w:pPr>
      <w:r>
        <w:rPr>
          <w:lang w:val="de-DE"/>
        </w:rPr>
        <w:t xml:space="preserve">Sowohl die </w:t>
      </w:r>
      <w:r w:rsidR="00B24B07">
        <w:rPr>
          <w:lang w:val="de-DE"/>
        </w:rPr>
        <w:t>Eingabe</w:t>
      </w:r>
      <w:r>
        <w:rPr>
          <w:lang w:val="de-DE"/>
        </w:rPr>
        <w:t xml:space="preserve">, als auch die </w:t>
      </w:r>
      <w:r w:rsidR="00B24B07">
        <w:rPr>
          <w:lang w:val="de-DE"/>
        </w:rPr>
        <w:t xml:space="preserve">Ausgabe </w:t>
      </w:r>
      <w:r>
        <w:rPr>
          <w:lang w:val="de-DE"/>
        </w:rPr>
        <w:t>von VR-Anwendungen</w:t>
      </w:r>
      <w:r w:rsidR="00B24B07">
        <w:rPr>
          <w:lang w:val="de-DE"/>
        </w:rPr>
        <w:t xml:space="preserve"> sind also besonders immersiv</w:t>
      </w:r>
      <w:r>
        <w:rPr>
          <w:lang w:val="de-DE"/>
        </w:rPr>
        <w:t xml:space="preserve"> und intuitiv</w:t>
      </w:r>
      <w:r w:rsidR="00B24B07">
        <w:rPr>
          <w:lang w:val="de-DE"/>
        </w:rPr>
        <w:t xml:space="preserve">, wenn sie </w:t>
      </w:r>
      <w:r w:rsidR="005962DB">
        <w:rPr>
          <w:lang w:val="de-DE"/>
        </w:rPr>
        <w:t xml:space="preserve">konzeptionell </w:t>
      </w:r>
      <w:r w:rsidR="00B24B07">
        <w:rPr>
          <w:lang w:val="de-DE"/>
        </w:rPr>
        <w:t xml:space="preserve">nach dieser Physikalität </w:t>
      </w:r>
      <w:r w:rsidR="005962DB">
        <w:rPr>
          <w:lang w:val="de-DE"/>
        </w:rPr>
        <w:t>gestaltet</w:t>
      </w:r>
      <w:r w:rsidR="00B24B07">
        <w:rPr>
          <w:lang w:val="de-DE"/>
        </w:rPr>
        <w:t xml:space="preserve"> sind.</w:t>
      </w:r>
      <w:r w:rsidR="00F34836">
        <w:rPr>
          <w:lang w:val="de-DE"/>
        </w:rPr>
        <w:t xml:space="preserve"> Dies kann z.B. noch mit taktiler Rückmeldung (Force-Feedback) verstärkt werden.</w:t>
      </w:r>
    </w:p>
    <w:p w14:paraId="20264C33" w14:textId="30D3FC4B" w:rsidR="005D4706" w:rsidRDefault="009431AF" w:rsidP="005D4706">
      <w:pPr>
        <w:spacing w:line="276" w:lineRule="auto"/>
        <w:rPr>
          <w:lang w:val="de-DE"/>
        </w:rPr>
      </w:pPr>
      <w:r w:rsidRPr="00FF7625">
        <w:rPr>
          <w:noProof/>
          <w:lang w:val="de-DE"/>
        </w:rPr>
        <mc:AlternateContent>
          <mc:Choice Requires="wps">
            <w:drawing>
              <wp:anchor distT="0" distB="0" distL="114300" distR="114300" simplePos="0" relativeHeight="251668480" behindDoc="0" locked="0" layoutInCell="1" allowOverlap="1" wp14:anchorId="2F89FAD1" wp14:editId="03BEB8FD">
                <wp:simplePos x="0" y="0"/>
                <wp:positionH relativeFrom="column">
                  <wp:posOffset>219075</wp:posOffset>
                </wp:positionH>
                <wp:positionV relativeFrom="paragraph">
                  <wp:posOffset>3676015</wp:posOffset>
                </wp:positionV>
                <wp:extent cx="5494020" cy="68580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494020" cy="685800"/>
                        </a:xfrm>
                        <a:prstGeom prst="rect">
                          <a:avLst/>
                        </a:prstGeom>
                        <a:solidFill>
                          <a:prstClr val="white"/>
                        </a:solidFill>
                        <a:ln>
                          <a:noFill/>
                        </a:ln>
                      </wps:spPr>
                      <wps:txbx>
                        <w:txbxContent>
                          <w:p w14:paraId="4927AB73" w14:textId="298B2FD0" w:rsidR="00697519" w:rsidRPr="00D927F3" w:rsidRDefault="00697519" w:rsidP="00BB375E">
                            <w:pPr>
                              <w:pStyle w:val="Compact"/>
                              <w:jc w:val="center"/>
                              <w:rPr>
                                <w:noProof/>
                                <w:sz w:val="20"/>
                                <w:szCs w:val="20"/>
                              </w:rPr>
                            </w:pPr>
                            <w:bookmarkStart w:id="84" w:name="_Toc45808395"/>
                            <w:r w:rsidRPr="00D927F3">
                              <w:rPr>
                                <w:sz w:val="20"/>
                                <w:szCs w:val="20"/>
                              </w:rPr>
                              <w:t>Abbildung</w:t>
                            </w:r>
                            <w:r>
                              <w:rPr>
                                <w:sz w:val="20"/>
                                <w:szCs w:val="20"/>
                              </w:rPr>
                              <w:t xml:space="preserve"> </w:t>
                            </w:r>
                            <w:r w:rsidRPr="00D927F3">
                              <w:rPr>
                                <w:sz w:val="20"/>
                                <w:szCs w:val="20"/>
                              </w:rPr>
                              <w:fldChar w:fldCharType="begin"/>
                            </w:r>
                            <w:r w:rsidRPr="00D927F3">
                              <w:rPr>
                                <w:sz w:val="20"/>
                                <w:szCs w:val="20"/>
                              </w:rPr>
                              <w:instrText xml:space="preserve"> SEQ Abbildung \* ARABIC </w:instrText>
                            </w:r>
                            <w:r w:rsidRPr="00D927F3">
                              <w:rPr>
                                <w:sz w:val="20"/>
                                <w:szCs w:val="20"/>
                              </w:rPr>
                              <w:fldChar w:fldCharType="separate"/>
                            </w:r>
                            <w:r w:rsidR="00200AE9">
                              <w:rPr>
                                <w:noProof/>
                                <w:sz w:val="20"/>
                                <w:szCs w:val="20"/>
                              </w:rPr>
                              <w:t>3</w:t>
                            </w:r>
                            <w:r w:rsidRPr="00D927F3">
                              <w:rPr>
                                <w:sz w:val="20"/>
                                <w:szCs w:val="20"/>
                              </w:rPr>
                              <w:fldChar w:fldCharType="end"/>
                            </w:r>
                            <w:r w:rsidRPr="00D927F3">
                              <w:rPr>
                                <w:sz w:val="20"/>
                                <w:szCs w:val="20"/>
                              </w:rPr>
                              <w:t xml:space="preserve"> – Cone of Focus, UploadVR Copyright 2019 UVR Media LLC – </w:t>
                            </w:r>
                            <w:hyperlink r:id="rId20" w:history="1">
                              <w:r w:rsidRPr="00D927F3">
                                <w:rPr>
                                  <w:sz w:val="20"/>
                                  <w:szCs w:val="20"/>
                                </w:rPr>
                                <w:t>https://mk0uploadvrcom4bcwhj.kinstacdn.com/wp-content/uploads/2016/07/cone-of-focus.jpg</w:t>
                              </w:r>
                            </w:hyperlink>
                            <w:r w:rsidRPr="00D927F3">
                              <w:rPr>
                                <w:sz w:val="20"/>
                                <w:szCs w:val="20"/>
                              </w:rPr>
                              <w:t>, letzter Abruf 17.06.2020</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9FAD1" id="Text Box 8" o:spid="_x0000_s1028" type="#_x0000_t202" style="position:absolute;left:0;text-align:left;margin-left:17.25pt;margin-top:289.45pt;width:432.6pt;height:5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" stroked="f">
                <v:textbox inset="0,0,0,0">
                  <w:txbxContent>
                    <w:p w14:paraId="4927AB73" w14:textId="298B2FD0" w:rsidR="00697519" w:rsidRPr="00D927F3" w:rsidRDefault="00697519" w:rsidP="00BB375E">
                      <w:pPr>
                        <w:pStyle w:val="Compact"/>
                        <w:jc w:val="center"/>
                        <w:rPr>
                          <w:noProof/>
                          <w:sz w:val="20"/>
                          <w:szCs w:val="20"/>
                        </w:rPr>
                      </w:pPr>
                      <w:bookmarkStart w:id="85" w:name="_Toc45808395"/>
                      <w:r w:rsidRPr="00D927F3">
                        <w:rPr>
                          <w:sz w:val="20"/>
                          <w:szCs w:val="20"/>
                        </w:rPr>
                        <w:t>Abbildung</w:t>
                      </w:r>
                      <w:r>
                        <w:rPr>
                          <w:sz w:val="20"/>
                          <w:szCs w:val="20"/>
                        </w:rPr>
                        <w:t xml:space="preserve"> </w:t>
                      </w:r>
                      <w:r w:rsidRPr="00D927F3">
                        <w:rPr>
                          <w:sz w:val="20"/>
                          <w:szCs w:val="20"/>
                        </w:rPr>
                        <w:fldChar w:fldCharType="begin"/>
                      </w:r>
                      <w:r w:rsidRPr="00D927F3">
                        <w:rPr>
                          <w:sz w:val="20"/>
                          <w:szCs w:val="20"/>
                        </w:rPr>
                        <w:instrText xml:space="preserve"> SEQ Abbildung \* ARABIC </w:instrText>
                      </w:r>
                      <w:r w:rsidRPr="00D927F3">
                        <w:rPr>
                          <w:sz w:val="20"/>
                          <w:szCs w:val="20"/>
                        </w:rPr>
                        <w:fldChar w:fldCharType="separate"/>
                      </w:r>
                      <w:r w:rsidR="00200AE9">
                        <w:rPr>
                          <w:noProof/>
                          <w:sz w:val="20"/>
                          <w:szCs w:val="20"/>
                        </w:rPr>
                        <w:t>3</w:t>
                      </w:r>
                      <w:r w:rsidRPr="00D927F3">
                        <w:rPr>
                          <w:sz w:val="20"/>
                          <w:szCs w:val="20"/>
                        </w:rPr>
                        <w:fldChar w:fldCharType="end"/>
                      </w:r>
                      <w:r w:rsidRPr="00D927F3">
                        <w:rPr>
                          <w:sz w:val="20"/>
                          <w:szCs w:val="20"/>
                        </w:rPr>
                        <w:t xml:space="preserve"> – Cone of Focus, UploadVR Copyright 2019 UVR Media LLC – </w:t>
                      </w:r>
                      <w:hyperlink r:id="rId21" w:history="1">
                        <w:r w:rsidRPr="00D927F3">
                          <w:rPr>
                            <w:sz w:val="20"/>
                            <w:szCs w:val="20"/>
                          </w:rPr>
                          <w:t>https://mk0uploadvrcom4bcwhj.kinstacdn.com/wp-content/uploads/2016/07/cone-of-focus.jpg</w:t>
                        </w:r>
                      </w:hyperlink>
                      <w:r w:rsidRPr="00D927F3">
                        <w:rPr>
                          <w:sz w:val="20"/>
                          <w:szCs w:val="20"/>
                        </w:rPr>
                        <w:t>, letzter Abruf 17.06.2020</w:t>
                      </w:r>
                      <w:bookmarkEnd w:id="85"/>
                    </w:p>
                  </w:txbxContent>
                </v:textbox>
                <w10:wrap type="topAndBottom"/>
              </v:shape>
            </w:pict>
          </mc:Fallback>
        </mc:AlternateContent>
      </w:r>
      <w:r w:rsidRPr="00FF7625">
        <w:rPr>
          <w:noProof/>
          <w:lang w:val="de-DE"/>
        </w:rPr>
        <w:drawing>
          <wp:anchor distT="0" distB="0" distL="114300" distR="114300" simplePos="0" relativeHeight="251667456" behindDoc="0" locked="0" layoutInCell="1" allowOverlap="1" wp14:anchorId="3BEA73AE" wp14:editId="6C693C30">
            <wp:simplePos x="0" y="0"/>
            <wp:positionH relativeFrom="column">
              <wp:posOffset>1304925</wp:posOffset>
            </wp:positionH>
            <wp:positionV relativeFrom="page">
              <wp:posOffset>4229100</wp:posOffset>
            </wp:positionV>
            <wp:extent cx="3277235" cy="25908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77235"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706">
        <w:rPr>
          <w:lang w:val="de-DE"/>
        </w:rPr>
        <w:t>Dadurch, dass der Benutzer seine Blickrichtung jederzeit frei wählen kann bzw. muss, ergeben sich Anforderungen an die Steuerung der Aufmerksamkeit durch das Design der VR-Applikation. Das Cone-Of-Focus-Modell (siehe Abbildung 2) teilt dabei das Umfeld des Spielers in verschiedene Zonen ein.</w:t>
      </w:r>
    </w:p>
    <w:p w14:paraId="76E0F65B" w14:textId="4BC4D709" w:rsidR="006B2D1C" w:rsidRDefault="0018085F" w:rsidP="00A14AA7">
      <w:pPr>
        <w:spacing w:line="276" w:lineRule="auto"/>
        <w:rPr>
          <w:lang w:val="de-DE"/>
        </w:rPr>
      </w:pPr>
      <w:r>
        <w:rPr>
          <w:lang w:val="de-DE"/>
        </w:rPr>
        <w:t xml:space="preserve">Alle wichtigen Ereignisse sollten sich im Zentrum der Aufmerksamkeit und Blickrichtung des Benutzers abspielen. Sollte es gewünscht sein, dass der Nutzer seine Aufmerksamkeit auf eine andere Zone lenkt, bieten sich visuelle Anhaltspunkte über </w:t>
      </w:r>
      <w:r w:rsidR="00F82E27">
        <w:rPr>
          <w:lang w:val="de-DE"/>
        </w:rPr>
        <w:t>den</w:t>
      </w:r>
      <w:r>
        <w:rPr>
          <w:lang w:val="de-DE"/>
        </w:rPr>
        <w:t xml:space="preserve"> primären und sekundären peripheren Sichtbereich an, um den Nutzer zur Änderung seiner Blickrichtung zu motivieren.</w:t>
      </w:r>
      <w:r>
        <w:rPr>
          <w:rStyle w:val="FootnoteReference"/>
          <w:lang w:val="de-DE"/>
        </w:rPr>
        <w:footnoteReference w:id="15"/>
      </w:r>
      <w:r>
        <w:rPr>
          <w:lang w:val="de-DE"/>
        </w:rPr>
        <w:t xml:space="preserve"> </w:t>
      </w:r>
      <w:r w:rsidR="00F9755A">
        <w:rPr>
          <w:lang w:val="de-DE"/>
        </w:rPr>
        <w:t>Dies</w:t>
      </w:r>
      <w:r w:rsidR="00BC6C40">
        <w:rPr>
          <w:lang w:val="de-DE"/>
        </w:rPr>
        <w:t>e</w:t>
      </w:r>
      <w:r w:rsidR="00F9755A">
        <w:rPr>
          <w:lang w:val="de-DE"/>
        </w:rPr>
        <w:t xml:space="preserve"> könnten ein Wechsel der Beleuchtung, Aufblinken bestimmter Elemente oder Animationen </w:t>
      </w:r>
      <w:r w:rsidR="00F9755A">
        <w:rPr>
          <w:lang w:val="de-DE"/>
        </w:rPr>
        <w:lastRenderedPageBreak/>
        <w:t>sein, die den Blick des Benutzers lenken.</w:t>
      </w:r>
      <w:r w:rsidR="00BC6C40">
        <w:rPr>
          <w:lang w:val="de-DE"/>
        </w:rPr>
        <w:t xml:space="preserve"> </w:t>
      </w:r>
      <w:r w:rsidR="00EF58DA">
        <w:rPr>
          <w:lang w:val="de-DE"/>
        </w:rPr>
        <w:t>HMDs bieten dabei einen größeres Sichtfeld als zwei-dimensionale Bildschirme</w:t>
      </w:r>
      <w:r w:rsidR="005E474B">
        <w:rPr>
          <w:lang w:val="de-DE"/>
        </w:rPr>
        <w:t>, so dass dieser Aspekt eine größere Rolle spielt.</w:t>
      </w:r>
    </w:p>
    <w:p w14:paraId="1E7496D0" w14:textId="4B1676D8" w:rsidR="00FF7625" w:rsidRPr="00F82C02" w:rsidRDefault="00F82C02" w:rsidP="00A14AA7">
      <w:pPr>
        <w:spacing w:line="276" w:lineRule="auto"/>
        <w:rPr>
          <w:lang w:val="de-DE"/>
        </w:rPr>
      </w:pPr>
      <w:r>
        <w:rPr>
          <w:lang w:val="de-DE"/>
        </w:rPr>
        <w:t>Bei Szenen- oder Positionswechsel bieten sich Fade-Out und Fade-In an, um den Übergang weicher zu gestalten. Schnelle Bewegungen der virtuellen Figur sollten vermieden werden</w:t>
      </w:r>
      <w:r w:rsidR="00D17796">
        <w:rPr>
          <w:lang w:val="de-DE"/>
        </w:rPr>
        <w:t>, wenn</w:t>
      </w:r>
      <w:r w:rsidR="00C1713C">
        <w:rPr>
          <w:lang w:val="de-DE"/>
        </w:rPr>
        <w:t xml:space="preserve"> sie nicht mit den Bewegungen des Körpers in der realen Welt korrespondieren. </w:t>
      </w:r>
      <w:r w:rsidR="00D17796">
        <w:rPr>
          <w:lang w:val="de-DE"/>
        </w:rPr>
        <w:t xml:space="preserve"> </w:t>
      </w:r>
      <w:r w:rsidRPr="0084172A">
        <w:rPr>
          <w:lang w:val="de-DE"/>
        </w:rPr>
        <w:t>Room-Scale-VR</w:t>
      </w:r>
      <w:r>
        <w:rPr>
          <w:i/>
          <w:iCs/>
          <w:lang w:val="de-DE"/>
        </w:rPr>
        <w:t xml:space="preserve"> </w:t>
      </w:r>
      <w:r>
        <w:rPr>
          <w:lang w:val="de-DE"/>
        </w:rPr>
        <w:t>ist insofern unproblematischer, da</w:t>
      </w:r>
      <w:r w:rsidR="005C2627">
        <w:rPr>
          <w:lang w:val="de-DE"/>
        </w:rPr>
        <w:t>ss</w:t>
      </w:r>
      <w:r>
        <w:rPr>
          <w:lang w:val="de-DE"/>
        </w:rPr>
        <w:t xml:space="preserve"> die virtuellen Bewegungen denen des Benutzers in der realen Welt entsprechen. Es bietet sich </w:t>
      </w:r>
      <w:r w:rsidR="005C2627">
        <w:rPr>
          <w:lang w:val="de-DE"/>
        </w:rPr>
        <w:t xml:space="preserve">dabei </w:t>
      </w:r>
      <w:r>
        <w:rPr>
          <w:lang w:val="de-DE"/>
        </w:rPr>
        <w:t xml:space="preserve">ein Warnmechanismus z.B. in Form eines Gitters an, </w:t>
      </w:r>
      <w:r w:rsidR="003262BE">
        <w:rPr>
          <w:lang w:val="de-DE"/>
        </w:rPr>
        <w:t>welches bei Annäherung an Hindernisse in der realen Welt eingeblendet wird oder das Einblenden der realen Welt als Echtzeit-Kamerabild.</w:t>
      </w:r>
      <w:r w:rsidR="003262BE">
        <w:rPr>
          <w:rStyle w:val="FootnoteReference"/>
          <w:lang w:val="de-DE"/>
        </w:rPr>
        <w:footnoteReference w:id="16"/>
      </w:r>
    </w:p>
    <w:p w14:paraId="5102C938" w14:textId="70D2E4C3" w:rsidR="00F66F71" w:rsidRDefault="00AA0291" w:rsidP="00F33341">
      <w:pPr>
        <w:spacing w:line="276" w:lineRule="auto"/>
        <w:rPr>
          <w:lang w:val="de-DE"/>
        </w:rPr>
      </w:pPr>
      <w:r>
        <w:rPr>
          <w:lang w:val="de-DE"/>
        </w:rPr>
        <w:t>Ein weiterer Aspekt</w:t>
      </w:r>
      <w:r w:rsidR="00C0176E">
        <w:rPr>
          <w:lang w:val="de-DE"/>
        </w:rPr>
        <w:t xml:space="preserve"> – </w:t>
      </w:r>
      <w:r w:rsidR="00A8298C">
        <w:rPr>
          <w:lang w:val="de-DE"/>
        </w:rPr>
        <w:t xml:space="preserve">bei </w:t>
      </w:r>
      <w:r>
        <w:rPr>
          <w:lang w:val="de-DE"/>
        </w:rPr>
        <w:t>dem insbesondere</w:t>
      </w:r>
      <w:r w:rsidR="00A8298C">
        <w:rPr>
          <w:lang w:val="de-DE"/>
        </w:rPr>
        <w:t xml:space="preserve"> das Zusammenspiel zwischen Software und Hardware wichtig ist</w:t>
      </w:r>
      <w:r w:rsidR="00C0176E">
        <w:rPr>
          <w:lang w:val="de-DE"/>
        </w:rPr>
        <w:t xml:space="preserve"> –</w:t>
      </w:r>
      <w:r w:rsidR="00A8298C">
        <w:rPr>
          <w:lang w:val="de-DE"/>
        </w:rPr>
        <w:t xml:space="preserve"> </w:t>
      </w:r>
      <w:r>
        <w:rPr>
          <w:lang w:val="de-DE"/>
        </w:rPr>
        <w:t>ist</w:t>
      </w:r>
      <w:r w:rsidR="00E876EC">
        <w:rPr>
          <w:lang w:val="de-DE"/>
        </w:rPr>
        <w:t xml:space="preserve"> </w:t>
      </w:r>
      <w:r>
        <w:rPr>
          <w:lang w:val="de-DE"/>
        </w:rPr>
        <w:t xml:space="preserve">die </w:t>
      </w:r>
      <w:r w:rsidR="00E876EC">
        <w:rPr>
          <w:lang w:val="de-DE"/>
        </w:rPr>
        <w:t>Latenz</w:t>
      </w:r>
      <w:r>
        <w:rPr>
          <w:lang w:val="de-DE"/>
        </w:rPr>
        <w:t xml:space="preserve"> zwischen Bewegung (beispielsweise des Kopfes) und der entsprechenden Berechnung des angezeigten Bildes, welche die ausgeführte Bewegung berücksichtigt. </w:t>
      </w:r>
      <w:r w:rsidR="00390420">
        <w:rPr>
          <w:lang w:val="de-DE"/>
        </w:rPr>
        <w:t xml:space="preserve">Wichtig ist dabei Latenz des gesamten Systems bestehend aus Motion-Tracking, Verarbeitung im Computer </w:t>
      </w:r>
      <w:r w:rsidR="00563621">
        <w:rPr>
          <w:lang w:val="de-DE"/>
        </w:rPr>
        <w:t>(</w:t>
      </w:r>
      <w:r w:rsidR="00A7309B">
        <w:rPr>
          <w:lang w:val="de-DE"/>
        </w:rPr>
        <w:t>Applikation</w:t>
      </w:r>
      <w:r w:rsidR="00563621">
        <w:rPr>
          <w:lang w:val="de-DE"/>
        </w:rPr>
        <w:t xml:space="preserve">, Rendering) </w:t>
      </w:r>
      <w:r w:rsidR="00390420">
        <w:rPr>
          <w:lang w:val="de-DE"/>
        </w:rPr>
        <w:t>und die Ausgabe auf dem HMD. Hier spielen auch Faktoren wie die Frequenz des Trackings</w:t>
      </w:r>
      <w:r w:rsidR="00952A49">
        <w:rPr>
          <w:lang w:val="de-DE"/>
        </w:rPr>
        <w:t xml:space="preserve">, </w:t>
      </w:r>
      <w:r w:rsidR="00390420">
        <w:rPr>
          <w:lang w:val="de-DE"/>
        </w:rPr>
        <w:t>Bildwiederholrate des HMD</w:t>
      </w:r>
      <w:r w:rsidR="00952A49">
        <w:rPr>
          <w:lang w:val="de-DE"/>
        </w:rPr>
        <w:t xml:space="preserve"> und die Verwendung von Framebuffer</w:t>
      </w:r>
      <w:r w:rsidR="007A5817">
        <w:rPr>
          <w:lang w:val="de-DE"/>
        </w:rPr>
        <w:t>n</w:t>
      </w:r>
      <w:r w:rsidR="00390420">
        <w:rPr>
          <w:lang w:val="de-DE"/>
        </w:rPr>
        <w:t xml:space="preserve"> eine Rolle. </w:t>
      </w:r>
      <w:r>
        <w:rPr>
          <w:lang w:val="de-DE"/>
        </w:rPr>
        <w:t xml:space="preserve">Diese Latenz muss möglichst gering ausfallen, da ansonsten das Präsenz-Gefühl des VR-Nutzers leide und es </w:t>
      </w:r>
      <w:r w:rsidR="00BA36DA">
        <w:rPr>
          <w:lang w:val="de-DE"/>
        </w:rPr>
        <w:t xml:space="preserve">schnell </w:t>
      </w:r>
      <w:r>
        <w:rPr>
          <w:lang w:val="de-DE"/>
        </w:rPr>
        <w:t xml:space="preserve">zu Übelkeit bei der Nutzung kommen </w:t>
      </w:r>
      <w:r w:rsidR="008F12F2">
        <w:rPr>
          <w:lang w:val="de-DE"/>
        </w:rPr>
        <w:t>könne</w:t>
      </w:r>
      <w:r>
        <w:rPr>
          <w:lang w:val="de-DE"/>
        </w:rPr>
        <w:t>.</w:t>
      </w:r>
      <w:r>
        <w:rPr>
          <w:rStyle w:val="FootnoteReference"/>
          <w:lang w:val="de-DE"/>
        </w:rPr>
        <w:footnoteReference w:id="17"/>
      </w:r>
      <w:r w:rsidR="00390420">
        <w:rPr>
          <w:lang w:val="de-DE"/>
        </w:rPr>
        <w:t xml:space="preserve"> </w:t>
      </w:r>
      <w:r w:rsidR="00565A4D">
        <w:rPr>
          <w:lang w:val="de-DE"/>
        </w:rPr>
        <w:t>Experimente am NASA Ames Research Center</w:t>
      </w:r>
      <w:r w:rsidR="00CA68EF">
        <w:rPr>
          <w:rStyle w:val="FootnoteReference"/>
          <w:lang w:val="de-DE"/>
        </w:rPr>
        <w:footnoteReference w:id="18"/>
      </w:r>
      <w:r w:rsidR="00565A4D">
        <w:rPr>
          <w:lang w:val="de-DE"/>
        </w:rPr>
        <w:t xml:space="preserve"> legen </w:t>
      </w:r>
      <w:r w:rsidR="00960414">
        <w:rPr>
          <w:lang w:val="de-DE"/>
        </w:rPr>
        <w:t>nahe, dass</w:t>
      </w:r>
      <w:r w:rsidR="007433B9">
        <w:rPr>
          <w:lang w:val="de-DE"/>
        </w:rPr>
        <w:t xml:space="preserve"> einerseits Probanden unterschiedlich</w:t>
      </w:r>
      <w:r w:rsidR="00D3200A">
        <w:rPr>
          <w:lang w:val="de-DE"/>
        </w:rPr>
        <w:t xml:space="preserve"> sensibel auf verschiedene</w:t>
      </w:r>
      <w:r w:rsidR="007433B9">
        <w:rPr>
          <w:lang w:val="de-DE"/>
        </w:rPr>
        <w:t xml:space="preserve"> Latenzen reagieren und teilweise bei einem VR-System mit 7.4</w:t>
      </w:r>
      <w:r w:rsidR="00563621">
        <w:rPr>
          <w:lang w:val="de-DE"/>
        </w:rPr>
        <w:t xml:space="preserve"> </w:t>
      </w:r>
      <w:r w:rsidR="007433B9">
        <w:rPr>
          <w:lang w:val="de-DE"/>
        </w:rPr>
        <w:t xml:space="preserve">ms Latenz noch </w:t>
      </w:r>
      <w:r w:rsidR="00B5199C">
        <w:rPr>
          <w:lang w:val="de-DE"/>
        </w:rPr>
        <w:t>U</w:t>
      </w:r>
      <w:r w:rsidR="007433B9">
        <w:rPr>
          <w:lang w:val="de-DE"/>
        </w:rPr>
        <w:t>nterschiede im Bereich von 3.2</w:t>
      </w:r>
      <w:r w:rsidR="00563621">
        <w:rPr>
          <w:lang w:val="de-DE"/>
        </w:rPr>
        <w:t xml:space="preserve"> </w:t>
      </w:r>
      <w:r w:rsidR="007433B9">
        <w:rPr>
          <w:lang w:val="de-DE"/>
        </w:rPr>
        <w:t xml:space="preserve">ms wahrgenommen werden konnten. </w:t>
      </w:r>
      <w:r w:rsidR="00190D63">
        <w:rPr>
          <w:lang w:val="de-DE"/>
        </w:rPr>
        <w:t>Gängige HMDs</w:t>
      </w:r>
      <w:r w:rsidR="00960414">
        <w:rPr>
          <w:lang w:val="de-DE"/>
        </w:rPr>
        <w:t xml:space="preserve"> (Stand 2015)</w:t>
      </w:r>
      <w:r w:rsidR="00190D63">
        <w:rPr>
          <w:lang w:val="de-DE"/>
        </w:rPr>
        <w:t xml:space="preserve"> </w:t>
      </w:r>
      <w:r w:rsidR="00960414">
        <w:rPr>
          <w:lang w:val="de-DE"/>
        </w:rPr>
        <w:t>liegen laut Messungen von Kjetil Raaen und Ivar Kiellmo</w:t>
      </w:r>
      <w:r w:rsidR="00190D63">
        <w:rPr>
          <w:lang w:val="de-DE"/>
        </w:rPr>
        <w:t xml:space="preserve"> bei einer Latenz von etwa 40</w:t>
      </w:r>
      <w:r w:rsidR="00563621">
        <w:rPr>
          <w:lang w:val="de-DE"/>
        </w:rPr>
        <w:t xml:space="preserve"> </w:t>
      </w:r>
      <w:r w:rsidR="00190D63">
        <w:rPr>
          <w:lang w:val="de-DE"/>
        </w:rPr>
        <w:t>ms.</w:t>
      </w:r>
      <w:r w:rsidR="00190D63">
        <w:rPr>
          <w:rStyle w:val="FootnoteReference"/>
          <w:lang w:val="de-DE"/>
        </w:rPr>
        <w:footnoteReference w:id="19"/>
      </w:r>
      <w:r w:rsidR="00565A4D">
        <w:rPr>
          <w:lang w:val="de-DE"/>
        </w:rPr>
        <w:t xml:space="preserve"> </w:t>
      </w:r>
      <w:r w:rsidR="004E5C68">
        <w:rPr>
          <w:lang w:val="de-DE"/>
        </w:rPr>
        <w:t>Auch wenn die Fähigkeiten der eingesetzten Hardware vom Softwareentwickler nur bedingt beeinflusst werden können, sollte die Software auf stabile und hohe Frameraten hin optimiert werden, um Irritationen und Übelkeit zu vermeiden.</w:t>
      </w:r>
      <w:r w:rsidR="00ED2713">
        <w:rPr>
          <w:lang w:val="de-DE"/>
        </w:rPr>
        <w:t xml:space="preserve"> Auch können Effekte wie Lichtempfindlichkeit oder Epilepsie, die auch bei zwei-dimensionaler Darstellung auftreten, durch das große Blickfeld und die Immersion verstärkt werden.</w:t>
      </w:r>
    </w:p>
    <w:p w14:paraId="7D63D3B1" w14:textId="77777777" w:rsidR="005A1E1D" w:rsidRDefault="005A1E1D" w:rsidP="00F33341">
      <w:pPr>
        <w:spacing w:line="276" w:lineRule="auto"/>
        <w:rPr>
          <w:lang w:val="de-DE"/>
        </w:rPr>
      </w:pPr>
    </w:p>
    <w:p w14:paraId="4573EC06" w14:textId="6D4ED259" w:rsidR="00F66F71" w:rsidRDefault="00F66F71" w:rsidP="00F66F71">
      <w:pPr>
        <w:pStyle w:val="Heading2"/>
        <w:rPr>
          <w:lang w:val="de-DE"/>
        </w:rPr>
      </w:pPr>
      <w:bookmarkStart w:id="92" w:name="_Toc45809442"/>
      <w:r>
        <w:rPr>
          <w:lang w:val="de-DE"/>
        </w:rPr>
        <w:lastRenderedPageBreak/>
        <w:t>Diskrete Fourier-Transformation</w:t>
      </w:r>
      <w:bookmarkEnd w:id="92"/>
    </w:p>
    <w:p w14:paraId="76BA8743" w14:textId="49F8E8A4" w:rsidR="00411804" w:rsidRDefault="00F66F71" w:rsidP="00F66F71">
      <w:pPr>
        <w:spacing w:line="276" w:lineRule="auto"/>
        <w:rPr>
          <w:lang w:val="de-DE"/>
        </w:rPr>
      </w:pPr>
      <w:r>
        <w:rPr>
          <w:lang w:val="de-DE"/>
        </w:rPr>
        <w:t>Die diskrete Fourier-Transformation</w:t>
      </w:r>
      <w:r w:rsidR="003C6C94">
        <w:rPr>
          <w:lang w:val="de-DE"/>
        </w:rPr>
        <w:t xml:space="preserve"> (DFT)</w:t>
      </w:r>
      <w:r>
        <w:rPr>
          <w:lang w:val="de-DE"/>
        </w:rPr>
        <w:t xml:space="preserve"> ist ein wichtiger Algorithmus in der digitalen Signalverarbeitung und überführt Signal-Daten aus dem Zeitbereich in den Frequenzbereich. </w:t>
      </w:r>
      <w:r w:rsidR="00791E08" w:rsidRPr="00D0195F">
        <w:rPr>
          <w:lang w:val="de-DE"/>
        </w:rPr>
        <w:t>Der Frequenzbereich bietet Möglichkeiten</w:t>
      </w:r>
      <w:ins w:id="93" w:author="Steffen Schmidt" w:date="2020-07-16T13:12:00Z">
        <w:r w:rsidR="002E23FD">
          <w:rPr>
            <w:lang w:val="de-DE"/>
          </w:rPr>
          <w:t>,</w:t>
        </w:r>
      </w:ins>
      <w:r w:rsidR="00791E08" w:rsidRPr="00D0195F">
        <w:rPr>
          <w:lang w:val="de-DE"/>
        </w:rPr>
        <w:t xml:space="preserve"> Eigenschaften des Signals abzuleiten </w:t>
      </w:r>
      <w:r w:rsidR="005C02F2" w:rsidRPr="00D0195F">
        <w:rPr>
          <w:lang w:val="de-DE"/>
        </w:rPr>
        <w:t>oder</w:t>
      </w:r>
      <w:r w:rsidR="00791E08" w:rsidRPr="00D0195F">
        <w:rPr>
          <w:lang w:val="de-DE"/>
        </w:rPr>
        <w:t xml:space="preserve"> das Signal zu bearbeiten, welche im Zeitbereich nur schwer oder nicht möglich sind.</w:t>
      </w:r>
      <w:r w:rsidR="003C6C94">
        <w:rPr>
          <w:lang w:val="de-DE"/>
        </w:rPr>
        <w:t xml:space="preserve"> Eine </w:t>
      </w:r>
      <w:r w:rsidR="003C6C94" w:rsidRPr="003C6C94">
        <w:rPr>
          <w:lang w:val="de-DE"/>
        </w:rPr>
        <w:t xml:space="preserve">beliebige Wellenform </w:t>
      </w:r>
      <w:r w:rsidR="003C6C94">
        <w:rPr>
          <w:lang w:val="de-DE"/>
        </w:rPr>
        <w:t xml:space="preserve">kann </w:t>
      </w:r>
      <w:r w:rsidR="003C6C94" w:rsidRPr="003C6C94">
        <w:rPr>
          <w:lang w:val="de-DE"/>
        </w:rPr>
        <w:t xml:space="preserve">in </w:t>
      </w:r>
      <w:r w:rsidR="003C6C94">
        <w:rPr>
          <w:lang w:val="de-DE"/>
        </w:rPr>
        <w:t xml:space="preserve">sinoidale </w:t>
      </w:r>
      <w:r w:rsidR="003C6C94" w:rsidRPr="003C6C94">
        <w:rPr>
          <w:lang w:val="de-DE"/>
        </w:rPr>
        <w:t>Einzelbestandteile auf</w:t>
      </w:r>
      <w:r w:rsidR="003C6C94">
        <w:rPr>
          <w:lang w:val="de-DE"/>
        </w:rPr>
        <w:t>gespalten werden</w:t>
      </w:r>
      <w:r w:rsidR="003C6C94" w:rsidRPr="003C6C94">
        <w:rPr>
          <w:lang w:val="de-DE"/>
        </w:rPr>
        <w:t xml:space="preserve"> und zeigt so die Zusammensetzung eine</w:t>
      </w:r>
      <w:r w:rsidR="003C6C94">
        <w:rPr>
          <w:lang w:val="de-DE"/>
        </w:rPr>
        <w:t>s</w:t>
      </w:r>
      <w:r w:rsidR="003C6C94" w:rsidRPr="003C6C94">
        <w:rPr>
          <w:lang w:val="de-DE"/>
        </w:rPr>
        <w:t xml:space="preserve"> </w:t>
      </w:r>
      <w:r w:rsidR="003C6C94">
        <w:rPr>
          <w:lang w:val="de-DE"/>
        </w:rPr>
        <w:t>Signals</w:t>
      </w:r>
      <w:r w:rsidR="00CC55D5">
        <w:rPr>
          <w:lang w:val="de-DE"/>
        </w:rPr>
        <w:t xml:space="preserve"> – metaphorisch ähnlich wie bei der Zerlegung von Licht mithilfe eines Prismas.</w:t>
      </w:r>
    </w:p>
    <w:p w14:paraId="44303FFE" w14:textId="3FC2F88C" w:rsidR="00217101" w:rsidRDefault="00F66F71" w:rsidP="00F66F71">
      <w:pPr>
        <w:spacing w:line="276" w:lineRule="auto"/>
        <w:rPr>
          <w:lang w:val="de-DE"/>
        </w:rPr>
      </w:pPr>
      <w:r w:rsidRPr="009E1CA9">
        <w:rPr>
          <w:lang w:val="de-DE"/>
        </w:rPr>
        <w:t>Fast-Fourier-Transform (kurz. FFT) beschreibt dabei eine Untermenge von Implementationen der DFT, die besonders effizient und schnell zu berechnen sind</w:t>
      </w:r>
      <w:r w:rsidR="0068226E">
        <w:rPr>
          <w:lang w:val="de-DE"/>
        </w:rPr>
        <w:t>.</w:t>
      </w:r>
      <w:r w:rsidR="004B4A8F">
        <w:rPr>
          <w:lang w:val="de-DE"/>
        </w:rPr>
        <w:t xml:space="preserve"> </w:t>
      </w:r>
      <w:r w:rsidR="003C6C94">
        <w:rPr>
          <w:lang w:val="de-DE"/>
        </w:rPr>
        <w:t>Die DFT bildet die Grundlage für die Visualisierung und Modifikation der Audio-Daten in VrAudioSandbox</w:t>
      </w:r>
      <w:r w:rsidR="006E0B3F">
        <w:rPr>
          <w:lang w:val="de-DE"/>
        </w:rPr>
        <w:t xml:space="preserve"> (siehe Kapitel 4</w:t>
      </w:r>
      <w:r w:rsidR="00257403">
        <w:rPr>
          <w:lang w:val="de-DE"/>
        </w:rPr>
        <w:t>.2.1</w:t>
      </w:r>
      <w:r w:rsidR="006E0B3F">
        <w:rPr>
          <w:lang w:val="de-DE"/>
        </w:rPr>
        <w:t>).</w:t>
      </w:r>
    </w:p>
    <w:p w14:paraId="35C5E535" w14:textId="77777777" w:rsidR="00217101" w:rsidRDefault="00217101">
      <w:pPr>
        <w:tabs>
          <w:tab w:val="clear" w:pos="7200"/>
        </w:tabs>
        <w:spacing w:before="0" w:after="200" w:line="240" w:lineRule="auto"/>
        <w:jc w:val="left"/>
        <w:rPr>
          <w:lang w:val="de-DE"/>
        </w:rPr>
      </w:pPr>
      <w:r>
        <w:rPr>
          <w:lang w:val="de-DE"/>
        </w:rPr>
        <w:br w:type="page"/>
      </w:r>
    </w:p>
    <w:p w14:paraId="20F990E9" w14:textId="65B2C779" w:rsidR="009221E7" w:rsidRPr="009221E7" w:rsidRDefault="009221E7" w:rsidP="009221E7">
      <w:pPr>
        <w:pStyle w:val="Heading1"/>
        <w:spacing w:line="276" w:lineRule="auto"/>
        <w:rPr>
          <w:lang w:val="de-DE"/>
        </w:rPr>
      </w:pPr>
      <w:bookmarkStart w:id="94" w:name="_Toc45809443"/>
      <w:r>
        <w:rPr>
          <w:lang w:val="de-DE"/>
        </w:rPr>
        <w:lastRenderedPageBreak/>
        <w:t>Praktische Implementation</w:t>
      </w:r>
      <w:r w:rsidR="00D2237B" w:rsidRPr="005B12C8">
        <w:rPr>
          <w:lang w:val="de-DE"/>
        </w:rPr>
        <w:t xml:space="preserve"> </w:t>
      </w:r>
      <w:r>
        <w:rPr>
          <w:lang w:val="de-DE"/>
        </w:rPr>
        <w:t>„</w:t>
      </w:r>
      <w:r w:rsidR="00EB24CF" w:rsidRPr="005B12C8">
        <w:rPr>
          <w:lang w:val="de-DE"/>
        </w:rPr>
        <w:t>VrAudioSandbox</w:t>
      </w:r>
      <w:r>
        <w:rPr>
          <w:lang w:val="de-DE"/>
        </w:rPr>
        <w:t>“</w:t>
      </w:r>
      <w:bookmarkEnd w:id="94"/>
    </w:p>
    <w:p w14:paraId="42B44F44" w14:textId="0B4EE414" w:rsidR="009221E7" w:rsidRDefault="009221E7" w:rsidP="00304D1D">
      <w:pPr>
        <w:pStyle w:val="Heading2"/>
        <w:rPr>
          <w:lang w:val="de-DE"/>
        </w:rPr>
      </w:pPr>
      <w:bookmarkStart w:id="95" w:name="_Toc45809444"/>
      <w:r>
        <w:rPr>
          <w:lang w:val="de-DE"/>
        </w:rPr>
        <w:t>Repository und Systemvoraussetzungen</w:t>
      </w:r>
      <w:bookmarkEnd w:id="95"/>
    </w:p>
    <w:p w14:paraId="2A4DCC0C" w14:textId="67118F3A" w:rsidR="00945357" w:rsidRDefault="00FA1DAF" w:rsidP="00FA1DAF">
      <w:pPr>
        <w:spacing w:line="276" w:lineRule="auto"/>
        <w:rPr>
          <w:lang w:val="de-DE"/>
        </w:rPr>
      </w:pPr>
      <w:r>
        <w:rPr>
          <w:lang w:val="de-DE"/>
        </w:rPr>
        <w:t xml:space="preserve">Das gesamte Projekt kann über das Github-Repository unter der URL </w:t>
      </w:r>
    </w:p>
    <w:p w14:paraId="43BCF36F" w14:textId="77777777" w:rsidR="00945357" w:rsidRDefault="004E2BCC" w:rsidP="00FA1DAF">
      <w:pPr>
        <w:spacing w:line="276" w:lineRule="auto"/>
        <w:rPr>
          <w:lang w:val="de-DE"/>
        </w:rPr>
      </w:pPr>
      <w:r>
        <w:fldChar w:fldCharType="begin"/>
      </w:r>
      <w:r w:rsidRPr="004E2BCC">
        <w:rPr>
          <w:lang w:val="de-DE"/>
          <w:rPrChange w:id="96" w:author="Manuel Hergenröder" w:date="2020-07-16T14:55:00Z">
            <w:rPr/>
          </w:rPrChange>
        </w:rPr>
        <w:instrText xml:space="preserve"> HYPERLINK "https://github.com/ByteCrunch/vraudiosandbox" </w:instrText>
      </w:r>
      <w:r>
        <w:fldChar w:fldCharType="separate"/>
      </w:r>
      <w:r w:rsidR="00945357" w:rsidRPr="00A20F99">
        <w:rPr>
          <w:rStyle w:val="Hyperlink"/>
          <w:lang w:val="de-DE"/>
        </w:rPr>
        <w:t>https://github.com/ByteCrunch/vraudiosandbox</w:t>
      </w:r>
      <w:r>
        <w:rPr>
          <w:rStyle w:val="Hyperlink"/>
          <w:lang w:val="de-DE"/>
        </w:rPr>
        <w:fldChar w:fldCharType="end"/>
      </w:r>
    </w:p>
    <w:p w14:paraId="4AF2E569" w14:textId="27B086C1" w:rsidR="009221E7" w:rsidRDefault="00FA1DAF" w:rsidP="00FA1DAF">
      <w:pPr>
        <w:spacing w:line="276" w:lineRule="auto"/>
        <w:rPr>
          <w:lang w:val="de-DE"/>
        </w:rPr>
      </w:pPr>
      <w:r>
        <w:rPr>
          <w:lang w:val="de-DE"/>
        </w:rPr>
        <w:t>geladen werden.</w:t>
      </w:r>
      <w:r w:rsidR="00C74BB9">
        <w:rPr>
          <w:lang w:val="de-DE"/>
        </w:rPr>
        <w:t xml:space="preserve"> </w:t>
      </w:r>
      <w:r w:rsidR="00945357">
        <w:rPr>
          <w:lang w:val="de-DE"/>
        </w:rPr>
        <w:t>Durch Klonen des Repositor</w:t>
      </w:r>
      <w:r w:rsidR="006E7497">
        <w:rPr>
          <w:lang w:val="de-DE"/>
        </w:rPr>
        <w:t>y</w:t>
      </w:r>
      <w:r w:rsidR="00945357">
        <w:rPr>
          <w:lang w:val="de-DE"/>
        </w:rPr>
        <w:t xml:space="preserve"> </w:t>
      </w:r>
      <w:r w:rsidR="006E7497">
        <w:rPr>
          <w:lang w:val="de-DE"/>
        </w:rPr>
        <w:t>kann das gesamte Projekt begutachtet, im Unity Editor ausgeführt bzw. modifiziert oder als Build exportiert werden. Ein solcher Build, welcher</w:t>
      </w:r>
      <w:r w:rsidR="00242166">
        <w:rPr>
          <w:lang w:val="de-DE"/>
        </w:rPr>
        <w:t xml:space="preserve"> auch</w:t>
      </w:r>
      <w:r w:rsidR="006E7497">
        <w:rPr>
          <w:lang w:val="de-DE"/>
        </w:rPr>
        <w:t xml:space="preserve"> ohne Unity-Installation nutzbar ist, findet sich unter dem Bereich „Releases“ ebenfalls zum Download.</w:t>
      </w:r>
    </w:p>
    <w:p w14:paraId="3A2E560E" w14:textId="6663955C" w:rsidR="00A1176B" w:rsidRDefault="00A1176B" w:rsidP="00FA1DAF">
      <w:pPr>
        <w:spacing w:line="276" w:lineRule="auto"/>
        <w:rPr>
          <w:lang w:val="de-DE"/>
        </w:rPr>
      </w:pPr>
      <w:r>
        <w:rPr>
          <w:lang w:val="de-DE"/>
        </w:rPr>
        <w:t>Zusätzlich findet sich der Programm-Code der selbst-geschriebenen Klassen unter „Anhang-Programmcode“.</w:t>
      </w:r>
    </w:p>
    <w:p w14:paraId="68493195" w14:textId="571E67B3" w:rsidR="00B86303" w:rsidRDefault="00002026" w:rsidP="00FA1DAF">
      <w:pPr>
        <w:spacing w:line="276" w:lineRule="auto"/>
        <w:rPr>
          <w:lang w:val="de-DE"/>
        </w:rPr>
      </w:pPr>
      <w:r>
        <w:rPr>
          <w:lang w:val="de-DE"/>
        </w:rPr>
        <w:t>Es</w:t>
      </w:r>
      <w:r w:rsidR="007042DB">
        <w:rPr>
          <w:lang w:val="de-DE"/>
        </w:rPr>
        <w:t xml:space="preserve"> wird Microsoft Windows 7 SP1 oder höher und eine Steam-Installation mit installierter SteamVR-Client-Runtime benötigt.</w:t>
      </w:r>
    </w:p>
    <w:p w14:paraId="447D20DC" w14:textId="0DCE710B" w:rsidR="00242166" w:rsidRDefault="00242166" w:rsidP="00FA1DAF">
      <w:pPr>
        <w:spacing w:line="276" w:lineRule="auto"/>
        <w:rPr>
          <w:lang w:val="de-DE"/>
        </w:rPr>
      </w:pPr>
      <w:r>
        <w:rPr>
          <w:lang w:val="de-DE"/>
        </w:rPr>
        <w:t xml:space="preserve">Außerdem ist das Projekt für ein </w:t>
      </w:r>
      <w:del w:id="97" w:author="Manuel Hergenröder" w:date="2020-07-16T15:50:00Z">
        <w:r w:rsidDel="009431AF">
          <w:rPr>
            <w:lang w:val="de-DE"/>
          </w:rPr>
          <w:delText xml:space="preserve">htc </w:delText>
        </w:r>
      </w:del>
      <w:ins w:id="98" w:author="Manuel Hergenröder" w:date="2020-07-16T15:50:00Z">
        <w:r w:rsidR="009431AF">
          <w:rPr>
            <w:lang w:val="de-DE"/>
          </w:rPr>
          <w:t>HTC-</w:t>
        </w:r>
      </w:ins>
      <w:del w:id="99" w:author="Manuel Hergenröder" w:date="2020-07-16T15:50:00Z">
        <w:r w:rsidDel="009431AF">
          <w:rPr>
            <w:lang w:val="de-DE"/>
          </w:rPr>
          <w:delText>VIVE</w:delText>
        </w:r>
      </w:del>
      <w:ins w:id="100" w:author="Manuel Hergenröder" w:date="2020-07-16T15:50:00Z">
        <w:r w:rsidR="009431AF">
          <w:rPr>
            <w:lang w:val="de-DE"/>
          </w:rPr>
          <w:t>Vive-</w:t>
        </w:r>
      </w:ins>
      <w:del w:id="101" w:author="Manuel Hergenröder" w:date="2020-07-16T15:50:00Z">
        <w:r w:rsidDel="009431AF">
          <w:rPr>
            <w:lang w:val="de-DE"/>
          </w:rPr>
          <w:delText xml:space="preserve"> </w:delText>
        </w:r>
      </w:del>
      <w:r>
        <w:rPr>
          <w:lang w:val="de-DE"/>
        </w:rPr>
        <w:t>HMD mit den dazugehörigen Motion-Controllern und Basisstationen konzipiert. Prinzipiell könnten auch andere Hersteller und Modelle unterstützt werden – hier können jedoch Einschränkungen bzgl. der Funktionalität auftreten und es muss ein separates Controller-Mapping erstellt werden.</w:t>
      </w:r>
    </w:p>
    <w:p w14:paraId="31247BE9" w14:textId="6B760930" w:rsidR="00002026" w:rsidRDefault="00002026" w:rsidP="00FA1DAF">
      <w:pPr>
        <w:spacing w:line="276" w:lineRule="auto"/>
        <w:rPr>
          <w:lang w:val="de-DE"/>
        </w:rPr>
      </w:pPr>
      <w:r>
        <w:rPr>
          <w:lang w:val="de-DE"/>
        </w:rPr>
        <w:t>Für das Öffnen des Projektes in Unity ist Version 2019.3.13f1 notwendig.</w:t>
      </w:r>
    </w:p>
    <w:p w14:paraId="36BF92A9" w14:textId="5E673807" w:rsidR="000C770D" w:rsidRPr="00260291" w:rsidRDefault="002F0E61" w:rsidP="003C5D9A">
      <w:pPr>
        <w:spacing w:line="276" w:lineRule="auto"/>
        <w:rPr>
          <w:lang w:val="de-DE"/>
        </w:rPr>
      </w:pPr>
      <w:r>
        <w:rPr>
          <w:lang w:val="de-DE"/>
        </w:rPr>
        <w:t xml:space="preserve">Als Entwicklungssystem wurde ein Windows-10--PC mit Intel i9-9900K, 32 Gigabyte DDR4-3200 RAM und einer GeForce RTX 2070 mit </w:t>
      </w:r>
      <w:ins w:id="102" w:author="Manuel Hergenröder" w:date="2020-07-16T15:51:00Z">
        <w:r w:rsidR="009431AF">
          <w:rPr>
            <w:lang w:val="de-DE"/>
          </w:rPr>
          <w:t>acht</w:t>
        </w:r>
      </w:ins>
      <w:del w:id="103" w:author="Manuel Hergenröder" w:date="2020-07-16T15:51:00Z">
        <w:r w:rsidDel="009431AF">
          <w:rPr>
            <w:lang w:val="de-DE"/>
          </w:rPr>
          <w:delText>8</w:delText>
        </w:r>
      </w:del>
      <w:r>
        <w:rPr>
          <w:lang w:val="de-DE"/>
        </w:rPr>
        <w:t xml:space="preserve"> Gigabyte VRAM genutzt. Auf diesem System ist die Darstellung bei Audio-Dateien mit einer Länge unter einer Minute bei Sampling-Raten bis 96 kHz und 24 Bit flüssig möglich. </w:t>
      </w:r>
      <w:r w:rsidR="00970863">
        <w:rPr>
          <w:lang w:val="de-DE"/>
        </w:rPr>
        <w:t>Die Anforderungen an den Arbeitsspeicher sind</w:t>
      </w:r>
      <w:r>
        <w:rPr>
          <w:lang w:val="de-DE"/>
        </w:rPr>
        <w:t xml:space="preserve"> hoch: </w:t>
      </w:r>
      <w:r w:rsidRPr="00260291">
        <w:rPr>
          <w:lang w:val="de-DE"/>
        </w:rPr>
        <w:t xml:space="preserve">VrAudioSandbox benötigt nach dem Laden einer </w:t>
      </w:r>
      <w:ins w:id="104" w:author="Manuel Hergenröder" w:date="2020-07-16T15:51:00Z">
        <w:r w:rsidR="009431AF">
          <w:rPr>
            <w:lang w:val="de-DE"/>
          </w:rPr>
          <w:t>Zehn</w:t>
        </w:r>
      </w:ins>
      <w:del w:id="105" w:author="Manuel Hergenröder" w:date="2020-07-16T15:51:00Z">
        <w:r w:rsidR="00260291" w:rsidRPr="00260291" w:rsidDel="009431AF">
          <w:rPr>
            <w:lang w:val="de-DE"/>
          </w:rPr>
          <w:delText>10</w:delText>
        </w:r>
      </w:del>
      <w:ins w:id="106" w:author="Steffen Schmidt" w:date="2020-07-16T13:13:00Z">
        <w:r w:rsidR="002E23FD">
          <w:rPr>
            <w:lang w:val="de-DE"/>
          </w:rPr>
          <w:t>-</w:t>
        </w:r>
      </w:ins>
      <w:del w:id="107" w:author="Steffen Schmidt" w:date="2020-07-16T13:13:00Z">
        <w:r w:rsidRPr="00260291" w:rsidDel="002E23FD">
          <w:rPr>
            <w:lang w:val="de-DE"/>
          </w:rPr>
          <w:delText xml:space="preserve"> </w:delText>
        </w:r>
      </w:del>
      <w:r w:rsidRPr="00260291">
        <w:rPr>
          <w:lang w:val="de-DE"/>
        </w:rPr>
        <w:t>Sekunden</w:t>
      </w:r>
      <w:ins w:id="108" w:author="Steffen Schmidt" w:date="2020-07-16T13:13:00Z">
        <w:r w:rsidR="002E23FD">
          <w:rPr>
            <w:lang w:val="de-DE"/>
          </w:rPr>
          <w:t>-</w:t>
        </w:r>
      </w:ins>
      <w:del w:id="109" w:author="Steffen Schmidt" w:date="2020-07-16T13:13:00Z">
        <w:r w:rsidRPr="00260291" w:rsidDel="002E23FD">
          <w:rPr>
            <w:lang w:val="de-DE"/>
          </w:rPr>
          <w:delText xml:space="preserve"> </w:delText>
        </w:r>
      </w:del>
      <w:r w:rsidRPr="00260291">
        <w:rPr>
          <w:lang w:val="de-DE"/>
        </w:rPr>
        <w:t xml:space="preserve">langen Audio-Datei mit einer Samplingrate von </w:t>
      </w:r>
      <w:r w:rsidR="00260291" w:rsidRPr="00260291">
        <w:rPr>
          <w:lang w:val="de-DE"/>
        </w:rPr>
        <w:t>48 kHz</w:t>
      </w:r>
      <w:r w:rsidRPr="00260291">
        <w:rPr>
          <w:lang w:val="de-DE"/>
        </w:rPr>
        <w:t xml:space="preserve"> und</w:t>
      </w:r>
      <w:r w:rsidR="00260291" w:rsidRPr="00260291">
        <w:rPr>
          <w:lang w:val="de-DE"/>
        </w:rPr>
        <w:t xml:space="preserve"> 16</w:t>
      </w:r>
      <w:r w:rsidRPr="00260291">
        <w:rPr>
          <w:lang w:val="de-DE"/>
        </w:rPr>
        <w:t xml:space="preserve"> </w:t>
      </w:r>
      <w:r w:rsidR="00260291" w:rsidRPr="00260291">
        <w:rPr>
          <w:lang w:val="de-DE"/>
        </w:rPr>
        <w:t>B</w:t>
      </w:r>
      <w:r w:rsidRPr="00260291">
        <w:rPr>
          <w:lang w:val="de-DE"/>
        </w:rPr>
        <w:t xml:space="preserve">it etwa </w:t>
      </w:r>
      <w:r w:rsidR="00260291" w:rsidRPr="00260291">
        <w:rPr>
          <w:lang w:val="de-DE"/>
        </w:rPr>
        <w:t>700 Megabyte</w:t>
      </w:r>
      <w:r w:rsidRPr="00260291">
        <w:rPr>
          <w:lang w:val="de-DE"/>
        </w:rPr>
        <w:t xml:space="preserve"> Arbeitsspeicher</w:t>
      </w:r>
      <w:r w:rsidR="00260291">
        <w:rPr>
          <w:lang w:val="de-DE"/>
        </w:rPr>
        <w:t>. Wird diese Datei innerhalb der Unity-IDE geladen, ist der Speicherverbrauch noch höher.</w:t>
      </w:r>
    </w:p>
    <w:p w14:paraId="5B9EB6C3" w14:textId="0DE6D2BC" w:rsidR="00304D1D" w:rsidRDefault="00304D1D" w:rsidP="00304D1D">
      <w:pPr>
        <w:pStyle w:val="Heading2"/>
        <w:rPr>
          <w:lang w:val="de-DE"/>
        </w:rPr>
      </w:pPr>
      <w:bookmarkStart w:id="110" w:name="_Toc45809445"/>
      <w:r>
        <w:rPr>
          <w:lang w:val="de-DE"/>
        </w:rPr>
        <w:lastRenderedPageBreak/>
        <w:t>Architektur</w:t>
      </w:r>
      <w:r w:rsidR="00F73D3D">
        <w:rPr>
          <w:lang w:val="de-DE"/>
        </w:rPr>
        <w:t xml:space="preserve"> und externe Bibliotheken</w:t>
      </w:r>
      <w:bookmarkEnd w:id="110"/>
    </w:p>
    <w:p w14:paraId="1F0E3D0B" w14:textId="33F03C0E" w:rsidR="00DF575A" w:rsidRPr="00DF575A" w:rsidRDefault="009431AF" w:rsidP="00DF575A">
      <w:pPr>
        <w:spacing w:line="276" w:lineRule="auto"/>
        <w:rPr>
          <w:lang w:val="de-DE"/>
        </w:rPr>
      </w:pPr>
      <w:r w:rsidRPr="00993957">
        <w:rPr>
          <w:noProof/>
          <w:lang w:val="de-DE"/>
        </w:rPr>
        <mc:AlternateContent>
          <mc:Choice Requires="wps">
            <w:drawing>
              <wp:anchor distT="0" distB="0" distL="114300" distR="114300" simplePos="0" relativeHeight="251662336" behindDoc="0" locked="0" layoutInCell="1" allowOverlap="1" wp14:anchorId="7924899A" wp14:editId="1A142CED">
                <wp:simplePos x="0" y="0"/>
                <wp:positionH relativeFrom="column">
                  <wp:posOffset>-415290</wp:posOffset>
                </wp:positionH>
                <wp:positionV relativeFrom="paragraph">
                  <wp:posOffset>6024245</wp:posOffset>
                </wp:positionV>
                <wp:extent cx="6607175" cy="635"/>
                <wp:effectExtent l="0" t="0" r="3175" b="0"/>
                <wp:wrapTopAndBottom/>
                <wp:docPr id="5" name="Text Box 5"/>
                <wp:cNvGraphicFramePr/>
                <a:graphic xmlns:a="http://schemas.openxmlformats.org/drawingml/2006/main">
                  <a:graphicData uri="http://schemas.microsoft.com/office/word/2010/wordprocessingShape">
                    <wps:wsp>
                      <wps:cNvSpPr txBox="1"/>
                      <wps:spPr>
                        <a:xfrm>
                          <a:off x="0" y="0"/>
                          <a:ext cx="6607175" cy="635"/>
                        </a:xfrm>
                        <a:prstGeom prst="rect">
                          <a:avLst/>
                        </a:prstGeom>
                        <a:solidFill>
                          <a:prstClr val="white"/>
                        </a:solidFill>
                        <a:ln>
                          <a:noFill/>
                        </a:ln>
                      </wps:spPr>
                      <wps:txbx>
                        <w:txbxContent>
                          <w:p w14:paraId="11C27FDF" w14:textId="50EFDE3D" w:rsidR="00697519" w:rsidRPr="000904A1" w:rsidRDefault="00697519" w:rsidP="00993957">
                            <w:pPr>
                              <w:pStyle w:val="Caption"/>
                              <w:rPr>
                                <w:b/>
                                <w:bCs/>
                                <w:noProof/>
                                <w:sz w:val="28"/>
                                <w:lang w:val="de-DE"/>
                              </w:rPr>
                            </w:pPr>
                            <w:bookmarkStart w:id="111" w:name="_Toc45808396"/>
                            <w:r w:rsidRPr="000904A1">
                              <w:rPr>
                                <w:lang w:val="de-DE"/>
                              </w:rPr>
                              <w:t xml:space="preserve">Abbildung </w:t>
                            </w:r>
                            <w:r>
                              <w:fldChar w:fldCharType="begin"/>
                            </w:r>
                            <w:r w:rsidRPr="000904A1">
                              <w:rPr>
                                <w:lang w:val="de-DE"/>
                              </w:rPr>
                              <w:instrText xml:space="preserve"> SEQ Abbildung \* ARABIC </w:instrText>
                            </w:r>
                            <w:r>
                              <w:fldChar w:fldCharType="separate"/>
                            </w:r>
                            <w:r w:rsidR="00200AE9">
                              <w:rPr>
                                <w:noProof/>
                                <w:lang w:val="de-DE"/>
                              </w:rPr>
                              <w:t>4</w:t>
                            </w:r>
                            <w:r>
                              <w:fldChar w:fldCharType="end"/>
                            </w:r>
                            <w:r w:rsidRPr="000904A1">
                              <w:rPr>
                                <w:lang w:val="de-DE"/>
                              </w:rPr>
                              <w:t xml:space="preserve"> </w:t>
                            </w:r>
                            <w:r>
                              <w:rPr>
                                <w:lang w:val="de-DE"/>
                              </w:rPr>
                              <w:t>–</w:t>
                            </w:r>
                            <w:r w:rsidRPr="000904A1">
                              <w:rPr>
                                <w:lang w:val="de-DE"/>
                              </w:rPr>
                              <w:t xml:space="preserve"> Eine abstrakte</w:t>
                            </w:r>
                            <w:r>
                              <w:rPr>
                                <w:lang w:val="de-DE"/>
                              </w:rPr>
                              <w:t xml:space="preserve"> Darstellung der Architektur - </w:t>
                            </w:r>
                            <w:r w:rsidRPr="000904A1">
                              <w:rPr>
                                <w:lang w:val="de-DE"/>
                              </w:rPr>
                              <w:t>Eigene Darstellung</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4899A" id="Text Box 5" o:spid="_x0000_s1029" type="#_x0000_t202" style="position:absolute;left:0;text-align:left;margin-left:-32.7pt;margin-top:474.35pt;width:520.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" stroked="f">
                <v:textbox style="mso-fit-shape-to-text:t" inset="0,0,0,0">
                  <w:txbxContent>
                    <w:p w14:paraId="11C27FDF" w14:textId="50EFDE3D" w:rsidR="00697519" w:rsidRPr="000904A1" w:rsidRDefault="00697519" w:rsidP="00993957">
                      <w:pPr>
                        <w:pStyle w:val="Caption"/>
                        <w:rPr>
                          <w:b/>
                          <w:bCs/>
                          <w:noProof/>
                          <w:sz w:val="28"/>
                          <w:lang w:val="de-DE"/>
                        </w:rPr>
                      </w:pPr>
                      <w:bookmarkStart w:id="112" w:name="_Toc45808396"/>
                      <w:r w:rsidRPr="000904A1">
                        <w:rPr>
                          <w:lang w:val="de-DE"/>
                        </w:rPr>
                        <w:t xml:space="preserve">Abbildung </w:t>
                      </w:r>
                      <w:r>
                        <w:fldChar w:fldCharType="begin"/>
                      </w:r>
                      <w:r w:rsidRPr="000904A1">
                        <w:rPr>
                          <w:lang w:val="de-DE"/>
                        </w:rPr>
                        <w:instrText xml:space="preserve"> SEQ Abbildung \* ARABIC </w:instrText>
                      </w:r>
                      <w:r>
                        <w:fldChar w:fldCharType="separate"/>
                      </w:r>
                      <w:r w:rsidR="00200AE9">
                        <w:rPr>
                          <w:noProof/>
                          <w:lang w:val="de-DE"/>
                        </w:rPr>
                        <w:t>4</w:t>
                      </w:r>
                      <w:r>
                        <w:fldChar w:fldCharType="end"/>
                      </w:r>
                      <w:r w:rsidRPr="000904A1">
                        <w:rPr>
                          <w:lang w:val="de-DE"/>
                        </w:rPr>
                        <w:t xml:space="preserve"> </w:t>
                      </w:r>
                      <w:r>
                        <w:rPr>
                          <w:lang w:val="de-DE"/>
                        </w:rPr>
                        <w:t>–</w:t>
                      </w:r>
                      <w:r w:rsidRPr="000904A1">
                        <w:rPr>
                          <w:lang w:val="de-DE"/>
                        </w:rPr>
                        <w:t xml:space="preserve"> Eine abstrakte</w:t>
                      </w:r>
                      <w:r>
                        <w:rPr>
                          <w:lang w:val="de-DE"/>
                        </w:rPr>
                        <w:t xml:space="preserve"> Darstellung der Architektur - </w:t>
                      </w:r>
                      <w:r w:rsidRPr="000904A1">
                        <w:rPr>
                          <w:lang w:val="de-DE"/>
                        </w:rPr>
                        <w:t>Eigene Darstellung</w:t>
                      </w:r>
                      <w:bookmarkEnd w:id="112"/>
                    </w:p>
                  </w:txbxContent>
                </v:textbox>
                <w10:wrap type="topAndBottom"/>
              </v:shape>
            </w:pict>
          </mc:Fallback>
        </mc:AlternateContent>
      </w:r>
      <w:r w:rsidR="00A1176B" w:rsidRPr="00993957">
        <w:rPr>
          <w:noProof/>
          <w:lang w:val="de-DE"/>
        </w:rPr>
        <w:drawing>
          <wp:anchor distT="0" distB="0" distL="114300" distR="114300" simplePos="0" relativeHeight="251661312" behindDoc="0" locked="0" layoutInCell="1" allowOverlap="1" wp14:anchorId="1F82166D" wp14:editId="1EB10CB5">
            <wp:simplePos x="0" y="0"/>
            <wp:positionH relativeFrom="column">
              <wp:posOffset>-419100</wp:posOffset>
            </wp:positionH>
            <wp:positionV relativeFrom="paragraph">
              <wp:posOffset>1357630</wp:posOffset>
            </wp:positionV>
            <wp:extent cx="6820535" cy="4551680"/>
            <wp:effectExtent l="0" t="0" r="0"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stract-overview.png"/>
                    <pic:cNvPicPr/>
                  </pic:nvPicPr>
                  <pic:blipFill>
                    <a:blip r:embed="rId23">
                      <a:extLst>
                        <a:ext uri="{28A0092B-C50C-407E-A947-70E740481C1C}">
                          <a14:useLocalDpi xmlns:a14="http://schemas.microsoft.com/office/drawing/2010/main" val="0"/>
                        </a:ext>
                      </a:extLst>
                    </a:blip>
                    <a:stretch>
                      <a:fillRect/>
                    </a:stretch>
                  </pic:blipFill>
                  <pic:spPr>
                    <a:xfrm>
                      <a:off x="0" y="0"/>
                      <a:ext cx="6820535" cy="4551680"/>
                    </a:xfrm>
                    <a:prstGeom prst="rect">
                      <a:avLst/>
                    </a:prstGeom>
                  </pic:spPr>
                </pic:pic>
              </a:graphicData>
            </a:graphic>
            <wp14:sizeRelH relativeFrom="page">
              <wp14:pctWidth>0</wp14:pctWidth>
            </wp14:sizeRelH>
            <wp14:sizeRelV relativeFrom="page">
              <wp14:pctHeight>0</wp14:pctHeight>
            </wp14:sizeRelV>
          </wp:anchor>
        </w:drawing>
      </w:r>
      <w:r w:rsidR="00DF575A" w:rsidRPr="0034083B">
        <w:rPr>
          <w:lang w:val="de-DE"/>
        </w:rPr>
        <w:t>Im Rahmen dieser Arbeit w</w:t>
      </w:r>
      <w:r w:rsidR="00DF575A">
        <w:rPr>
          <w:lang w:val="de-DE"/>
        </w:rPr>
        <w:t xml:space="preserve">urde die Möglichkeit der Darstellung und Manipulation von Audio-Daten innerhalb der Virtual Reality praktisch implementiert. Dazu wurde neben den technischen Voraussetzungen ein Bedienkonzept zugeschnitten auf die Motion Tracking Controller der </w:t>
      </w:r>
      <w:del w:id="113" w:author="Manuel Hergenröder" w:date="2020-07-16T15:51:00Z">
        <w:r w:rsidR="00DF575A" w:rsidDel="009431AF">
          <w:rPr>
            <w:lang w:val="de-DE"/>
          </w:rPr>
          <w:delText xml:space="preserve">htc </w:delText>
        </w:r>
      </w:del>
      <w:ins w:id="114" w:author="Manuel Hergenröder" w:date="2020-07-16T15:51:00Z">
        <w:r>
          <w:rPr>
            <w:lang w:val="de-DE"/>
          </w:rPr>
          <w:t xml:space="preserve">HTC </w:t>
        </w:r>
      </w:ins>
      <w:r w:rsidR="00DF575A">
        <w:rPr>
          <w:lang w:val="de-DE"/>
        </w:rPr>
        <w:t xml:space="preserve">Vive entwickelt. Der Benutzer kann vorhandenes Audiomaterial importieren, mithilfe des </w:t>
      </w:r>
      <w:del w:id="115" w:author="Manuel Hergenröder" w:date="2020-07-16T15:51:00Z">
        <w:r w:rsidR="00DF575A" w:rsidDel="009431AF">
          <w:rPr>
            <w:lang w:val="de-DE"/>
          </w:rPr>
          <w:delText xml:space="preserve">htc </w:delText>
        </w:r>
      </w:del>
      <w:ins w:id="116" w:author="Manuel Hergenröder" w:date="2020-07-16T15:51:00Z">
        <w:r>
          <w:rPr>
            <w:lang w:val="de-DE"/>
          </w:rPr>
          <w:t xml:space="preserve">HTC- </w:t>
        </w:r>
      </w:ins>
      <w:r w:rsidR="00DF575A">
        <w:rPr>
          <w:lang w:val="de-DE"/>
        </w:rPr>
        <w:t>Vive</w:t>
      </w:r>
      <w:ins w:id="117" w:author="Manuel Hergenröder" w:date="2020-07-16T15:51:00Z">
        <w:r>
          <w:rPr>
            <w:lang w:val="de-DE"/>
          </w:rPr>
          <w:t>-</w:t>
        </w:r>
      </w:ins>
      <w:del w:id="118" w:author="Manuel Hergenröder" w:date="2020-07-16T15:51:00Z">
        <w:r w:rsidR="00DF575A" w:rsidDel="009431AF">
          <w:rPr>
            <w:lang w:val="de-DE"/>
          </w:rPr>
          <w:delText xml:space="preserve"> </w:delText>
        </w:r>
      </w:del>
      <w:r w:rsidR="00DF575A">
        <w:rPr>
          <w:lang w:val="de-DE"/>
        </w:rPr>
        <w:t>HMD und der dazugehörigen Motion-Controller modifizieren und das Ergebnis probehören oder als Audio-Datei exportieren. Die Bedienung findet dabei vollständig in VR statt.</w:t>
      </w:r>
    </w:p>
    <w:p w14:paraId="70124C70" w14:textId="4FDB87A9" w:rsidR="005D417C" w:rsidRDefault="00586F87" w:rsidP="00DB6529">
      <w:pPr>
        <w:spacing w:line="276" w:lineRule="auto"/>
        <w:rPr>
          <w:lang w:val="de-DE"/>
        </w:rPr>
      </w:pPr>
      <w:r>
        <w:rPr>
          <w:lang w:val="de-DE"/>
        </w:rPr>
        <w:t>Im Mittelpunkt steht</w:t>
      </w:r>
      <w:r w:rsidR="003D28DA">
        <w:rPr>
          <w:lang w:val="de-DE"/>
        </w:rPr>
        <w:t xml:space="preserve"> die Laufzeitumgebung Unity</w:t>
      </w:r>
      <w:r w:rsidR="00A3275A">
        <w:rPr>
          <w:lang w:val="de-DE"/>
        </w:rPr>
        <w:t xml:space="preserve"> in der sämtliche Programmlogik in Form von </w:t>
      </w:r>
      <w:r w:rsidR="00AE0B0D">
        <w:rPr>
          <w:lang w:val="de-DE"/>
        </w:rPr>
        <w:t>eigenen</w:t>
      </w:r>
      <w:r w:rsidR="00A3275A">
        <w:rPr>
          <w:lang w:val="de-DE"/>
        </w:rPr>
        <w:t xml:space="preserve"> Klassen implementiert ist</w:t>
      </w:r>
      <w:r w:rsidR="003D28DA">
        <w:rPr>
          <w:lang w:val="de-DE"/>
        </w:rPr>
        <w:t>.</w:t>
      </w:r>
      <w:r w:rsidR="00E01CD2">
        <w:rPr>
          <w:lang w:val="de-DE"/>
        </w:rPr>
        <w:t xml:space="preserve"> Darüber hinaus werden</w:t>
      </w:r>
      <w:r w:rsidR="0068080F">
        <w:rPr>
          <w:lang w:val="de-DE"/>
        </w:rPr>
        <w:t xml:space="preserve"> </w:t>
      </w:r>
      <w:r w:rsidR="00A3275A">
        <w:rPr>
          <w:lang w:val="de-DE"/>
        </w:rPr>
        <w:t>e</w:t>
      </w:r>
      <w:r w:rsidR="00E01CD2">
        <w:rPr>
          <w:lang w:val="de-DE"/>
        </w:rPr>
        <w:t xml:space="preserve">inige </w:t>
      </w:r>
      <w:r w:rsidR="005D417C">
        <w:rPr>
          <w:lang w:val="de-DE"/>
        </w:rPr>
        <w:t>externe Bibliotheken</w:t>
      </w:r>
      <w:r w:rsidR="00E01CD2">
        <w:rPr>
          <w:lang w:val="de-DE"/>
        </w:rPr>
        <w:t xml:space="preserve"> genutzt, die im Folgenden</w:t>
      </w:r>
      <w:r w:rsidR="00DA6483">
        <w:rPr>
          <w:lang w:val="de-DE"/>
        </w:rPr>
        <w:t xml:space="preserve"> vorgestellt und</w:t>
      </w:r>
      <w:r w:rsidR="005D417C">
        <w:rPr>
          <w:lang w:val="de-DE"/>
        </w:rPr>
        <w:t xml:space="preserve"> näher erläutert</w:t>
      </w:r>
      <w:r w:rsidR="00E01CD2">
        <w:rPr>
          <w:lang w:val="de-DE"/>
        </w:rPr>
        <w:t xml:space="preserve"> werden</w:t>
      </w:r>
      <w:r w:rsidR="005D417C">
        <w:rPr>
          <w:lang w:val="de-DE"/>
        </w:rPr>
        <w:t>.</w:t>
      </w:r>
    </w:p>
    <w:p w14:paraId="77159358" w14:textId="22CA0303" w:rsidR="00993957" w:rsidRPr="00993957" w:rsidRDefault="00993957" w:rsidP="00993957">
      <w:pPr>
        <w:rPr>
          <w:lang w:val="de-DE"/>
        </w:rPr>
      </w:pPr>
    </w:p>
    <w:p w14:paraId="3776E50B" w14:textId="7E6CCB47" w:rsidR="00B50688" w:rsidRDefault="00B50688" w:rsidP="00993957">
      <w:pPr>
        <w:pStyle w:val="Heading3"/>
      </w:pPr>
      <w:bookmarkStart w:id="119" w:name="_Toc45809446"/>
      <w:r>
        <w:lastRenderedPageBreak/>
        <w:t>Unity als Laufzeitumgebung</w:t>
      </w:r>
      <w:bookmarkEnd w:id="119"/>
    </w:p>
    <w:p w14:paraId="7FB5CF8A" w14:textId="6F15EBE6" w:rsidR="00CF601F" w:rsidRDefault="00B50688" w:rsidP="00B50688">
      <w:pPr>
        <w:spacing w:line="276" w:lineRule="auto"/>
        <w:rPr>
          <w:lang w:val="de-DE"/>
        </w:rPr>
      </w:pPr>
      <w:r w:rsidRPr="00DC4237">
        <w:rPr>
          <w:lang w:val="de-DE"/>
        </w:rPr>
        <w:t>Die Laufzeit- und Entwicklungsumgebung U</w:t>
      </w:r>
      <w:r>
        <w:rPr>
          <w:lang w:val="de-DE"/>
        </w:rPr>
        <w:t xml:space="preserve">nity </w:t>
      </w:r>
      <w:r w:rsidR="00CF601F">
        <w:rPr>
          <w:lang w:val="de-DE"/>
        </w:rPr>
        <w:t>ist eine weitverbreitete Spiele-Engine mit etwa 50% Marktanteil für den Bereich PC/Konsole/Mobile Games.</w:t>
      </w:r>
      <w:r w:rsidR="00CF601F">
        <w:rPr>
          <w:rStyle w:val="FootnoteReference"/>
          <w:lang w:val="de-DE"/>
        </w:rPr>
        <w:footnoteReference w:id="20"/>
      </w:r>
      <w:r w:rsidR="00CF601F">
        <w:rPr>
          <w:lang w:val="de-DE"/>
        </w:rPr>
        <w:t xml:space="preserve"> Das dazugehörige Unternehmen </w:t>
      </w:r>
      <w:del w:id="122" w:author="Manuel Hergenröder" w:date="2020-07-16T15:52:00Z">
        <w:r w:rsidR="00CF601F" w:rsidDel="009431AF">
          <w:rPr>
            <w:lang w:val="de-DE"/>
          </w:rPr>
          <w:delText>„</w:delText>
        </w:r>
      </w:del>
      <w:r w:rsidR="00CF601F">
        <w:rPr>
          <w:lang w:val="de-DE"/>
        </w:rPr>
        <w:t>Unity Technologies</w:t>
      </w:r>
      <w:del w:id="123" w:author="Manuel Hergenröder" w:date="2020-07-16T15:52:00Z">
        <w:r w:rsidR="00CF601F" w:rsidDel="009431AF">
          <w:rPr>
            <w:lang w:val="de-DE"/>
          </w:rPr>
          <w:delText>“</w:delText>
        </w:r>
      </w:del>
      <w:r w:rsidR="00CF601F">
        <w:rPr>
          <w:lang w:val="de-DE"/>
        </w:rPr>
        <w:t xml:space="preserve"> (ehemals </w:t>
      </w:r>
      <w:del w:id="124" w:author="Manuel Hergenröder" w:date="2020-07-16T15:52:00Z">
        <w:r w:rsidR="00CF601F" w:rsidDel="009431AF">
          <w:rPr>
            <w:lang w:val="de-DE"/>
          </w:rPr>
          <w:delText>„</w:delText>
        </w:r>
      </w:del>
      <w:r w:rsidR="00CF601F">
        <w:rPr>
          <w:lang w:val="de-DE"/>
        </w:rPr>
        <w:t>Over the edg</w:t>
      </w:r>
      <w:del w:id="125" w:author="Manuel Hergenröder" w:date="2020-07-16T15:52:00Z">
        <w:r w:rsidR="00CF601F" w:rsidDel="009431AF">
          <w:rPr>
            <w:lang w:val="de-DE"/>
          </w:rPr>
          <w:delText>e“</w:delText>
        </w:r>
      </w:del>
      <w:ins w:id="126" w:author="Manuel Hergenröder" w:date="2020-07-16T15:52:00Z">
        <w:r w:rsidR="009431AF">
          <w:rPr>
            <w:lang w:val="de-DE"/>
          </w:rPr>
          <w:t>e</w:t>
        </w:r>
      </w:ins>
      <w:r w:rsidR="00CF601F">
        <w:rPr>
          <w:lang w:val="de-DE"/>
        </w:rPr>
        <w:t>) wurde 2004 von David Helgason, Nicholas Francis und Joachim Ante gegründet.</w:t>
      </w:r>
      <w:r w:rsidR="00FD0C64">
        <w:rPr>
          <w:lang w:val="de-DE"/>
        </w:rPr>
        <w:t xml:space="preserve"> Auch außerhalb der kommerziellen Spiele-Entwicklung ist Unity sehr beliebt – </w:t>
      </w:r>
      <w:r w:rsidR="00C742ED">
        <w:rPr>
          <w:lang w:val="de-DE"/>
        </w:rPr>
        <w:t>u.a. auch</w:t>
      </w:r>
      <w:r w:rsidR="00FD0C64">
        <w:rPr>
          <w:lang w:val="de-DE"/>
        </w:rPr>
        <w:t xml:space="preserve"> da es eine für nicht-kommerzielle Zwecke kostenlose „Personal“-Lizenz gibt, welche den Hauptteil des Funktionsumfangs von Unity bereitstellt.</w:t>
      </w:r>
      <w:r w:rsidR="00FD0C64">
        <w:rPr>
          <w:rStyle w:val="FootnoteReference"/>
          <w:lang w:val="de-DE"/>
        </w:rPr>
        <w:footnoteReference w:id="21"/>
      </w:r>
      <w:r w:rsidR="001F0334">
        <w:rPr>
          <w:lang w:val="de-DE"/>
        </w:rPr>
        <w:t xml:space="preserve"> Momentan </w:t>
      </w:r>
      <w:r w:rsidR="006C5780">
        <w:rPr>
          <w:lang w:val="de-DE"/>
        </w:rPr>
        <w:t>(Stand</w:t>
      </w:r>
      <w:r w:rsidR="00F07C23">
        <w:rPr>
          <w:lang w:val="de-DE"/>
        </w:rPr>
        <w:t>:</w:t>
      </w:r>
      <w:r w:rsidR="006C5780">
        <w:rPr>
          <w:lang w:val="de-DE"/>
        </w:rPr>
        <w:t xml:space="preserve"> Juni 2020) </w:t>
      </w:r>
      <w:r w:rsidR="001F0334">
        <w:rPr>
          <w:lang w:val="de-DE"/>
        </w:rPr>
        <w:t>unterstützt Unity 18 verschiedene Zielplattformen.</w:t>
      </w:r>
      <w:r w:rsidR="001F0334">
        <w:rPr>
          <w:rStyle w:val="FootnoteReference"/>
          <w:lang w:val="de-DE"/>
        </w:rPr>
        <w:footnoteReference w:id="22"/>
      </w:r>
    </w:p>
    <w:p w14:paraId="6AB0AAFD" w14:textId="1B920A3A" w:rsidR="00B0292E" w:rsidRPr="00B0292E" w:rsidRDefault="004B24CF" w:rsidP="00B50688">
      <w:pPr>
        <w:spacing w:line="276" w:lineRule="auto"/>
        <w:rPr>
          <w:lang w:val="de-DE"/>
        </w:rPr>
      </w:pPr>
      <w:r>
        <w:rPr>
          <w:lang w:val="de-DE"/>
        </w:rPr>
        <w:t xml:space="preserve">Unity bietet eine Vielzahl von </w:t>
      </w:r>
      <w:r w:rsidR="005407DF">
        <w:rPr>
          <w:lang w:val="de-DE"/>
        </w:rPr>
        <w:t xml:space="preserve">vorgefertigten </w:t>
      </w:r>
      <w:r>
        <w:rPr>
          <w:lang w:val="de-DE"/>
        </w:rPr>
        <w:t>Komponenten im Bereich Grafik, Animation, Audio, Netzwerk, Physik und anderen Bereichen</w:t>
      </w:r>
      <w:r w:rsidR="005407DF">
        <w:rPr>
          <w:lang w:val="de-DE"/>
        </w:rPr>
        <w:t xml:space="preserve"> an</w:t>
      </w:r>
      <w:r>
        <w:rPr>
          <w:lang w:val="de-DE"/>
        </w:rPr>
        <w:t xml:space="preserve">. Außerdem </w:t>
      </w:r>
      <w:r w:rsidR="005407DF">
        <w:rPr>
          <w:lang w:val="de-DE"/>
        </w:rPr>
        <w:t>liefert</w:t>
      </w:r>
      <w:r>
        <w:rPr>
          <w:lang w:val="de-DE"/>
        </w:rPr>
        <w:t xml:space="preserve"> Unity viele Werkzeuge innerhalb des Unity-Editors </w:t>
      </w:r>
      <w:r w:rsidR="005407DF">
        <w:rPr>
          <w:lang w:val="de-DE"/>
        </w:rPr>
        <w:t>mit</w:t>
      </w:r>
      <w:r>
        <w:rPr>
          <w:lang w:val="de-DE"/>
        </w:rPr>
        <w:t xml:space="preserve">, die bei der Spieleentwicklung hilfreich sind. </w:t>
      </w:r>
      <w:r w:rsidR="00211702">
        <w:rPr>
          <w:lang w:val="de-DE"/>
        </w:rPr>
        <w:t xml:space="preserve">Die Kernkomponenten von Unity sind in nativem C++ geschrieben. </w:t>
      </w:r>
      <w:r>
        <w:rPr>
          <w:lang w:val="de-DE"/>
        </w:rPr>
        <w:t>Die</w:t>
      </w:r>
      <w:r w:rsidR="00211702">
        <w:rPr>
          <w:lang w:val="de-DE"/>
        </w:rPr>
        <w:t xml:space="preserve"> </w:t>
      </w:r>
      <w:r w:rsidR="00FB0CD4">
        <w:rPr>
          <w:lang w:val="de-DE"/>
        </w:rPr>
        <w:t>Logik</w:t>
      </w:r>
      <w:r w:rsidR="00D251AE">
        <w:rPr>
          <w:lang w:val="de-DE"/>
        </w:rPr>
        <w:t xml:space="preserve"> und auch Erweiterung oder Modifikation der mitgelieferten Komponenten</w:t>
      </w:r>
      <w:r>
        <w:rPr>
          <w:lang w:val="de-DE"/>
        </w:rPr>
        <w:t xml:space="preserve"> kann</w:t>
      </w:r>
      <w:r w:rsidR="00211702">
        <w:rPr>
          <w:lang w:val="de-DE"/>
        </w:rPr>
        <w:t xml:space="preserve"> in der Sprache C# – ausgeführt innerhalb der freien, alternativen und quelloffenen Implementierung von Microsofts .NET Framework </w:t>
      </w:r>
      <w:del w:id="130" w:author="Manuel Hergenröder" w:date="2020-07-16T15:52:00Z">
        <w:r w:rsidR="001F0334" w:rsidDel="009431AF">
          <w:rPr>
            <w:lang w:val="de-DE"/>
          </w:rPr>
          <w:delText>„</w:delText>
        </w:r>
      </w:del>
      <w:r w:rsidR="00211702">
        <w:rPr>
          <w:lang w:val="de-DE"/>
        </w:rPr>
        <w:t>Mono</w:t>
      </w:r>
      <w:del w:id="131" w:author="Manuel Hergenröder" w:date="2020-07-16T15:52:00Z">
        <w:r w:rsidR="001F0334" w:rsidDel="009431AF">
          <w:rPr>
            <w:lang w:val="de-DE"/>
          </w:rPr>
          <w:delText>“</w:delText>
        </w:r>
      </w:del>
      <w:r>
        <w:rPr>
          <w:lang w:val="de-DE"/>
        </w:rPr>
        <w:t xml:space="preserve"> –</w:t>
      </w:r>
      <w:r w:rsidR="00211702">
        <w:rPr>
          <w:lang w:val="de-DE"/>
        </w:rPr>
        <w:t xml:space="preserve"> implementiert</w:t>
      </w:r>
      <w:r w:rsidR="00FB0CD4">
        <w:rPr>
          <w:lang w:val="de-DE"/>
        </w:rPr>
        <w:t xml:space="preserve"> werden</w:t>
      </w:r>
      <w:r w:rsidR="00211702">
        <w:rPr>
          <w:lang w:val="de-DE"/>
        </w:rPr>
        <w:t>.</w:t>
      </w:r>
      <w:r w:rsidR="00211702">
        <w:rPr>
          <w:rStyle w:val="FootnoteReference"/>
          <w:lang w:val="de-DE"/>
        </w:rPr>
        <w:footnoteReference w:id="23"/>
      </w:r>
      <w:r w:rsidR="00211702">
        <w:rPr>
          <w:lang w:val="de-DE"/>
        </w:rPr>
        <w:t xml:space="preserve"> </w:t>
      </w:r>
      <w:r w:rsidR="00FB0CD4">
        <w:rPr>
          <w:lang w:val="de-DE"/>
        </w:rPr>
        <w:t xml:space="preserve">Alternativ steht das </w:t>
      </w:r>
      <w:r w:rsidR="003313A0">
        <w:rPr>
          <w:lang w:val="de-DE"/>
        </w:rPr>
        <w:t>Scripting</w:t>
      </w:r>
      <w:r w:rsidR="00FB0CD4">
        <w:rPr>
          <w:lang w:val="de-DE"/>
        </w:rPr>
        <w:t xml:space="preserve">-Backend </w:t>
      </w:r>
      <w:r w:rsidR="00FB0CD4" w:rsidRPr="00FB0CD4">
        <w:rPr>
          <w:lang w:val="de-DE"/>
        </w:rPr>
        <w:t>IL2CPP (</w:t>
      </w:r>
      <w:ins w:id="133" w:author="Manuel Hergenröder" w:date="2020-07-16T15:52:00Z">
        <w:r w:rsidR="009431AF">
          <w:rPr>
            <w:lang w:val="de-DE"/>
          </w:rPr>
          <w:t xml:space="preserve">Akronym für </w:t>
        </w:r>
      </w:ins>
      <w:del w:id="134" w:author="Manuel Hergenröder" w:date="2020-07-16T15:52:00Z">
        <w:r w:rsidR="002B123C" w:rsidDel="009431AF">
          <w:rPr>
            <w:lang w:val="de-DE"/>
          </w:rPr>
          <w:delText>„</w:delText>
        </w:r>
      </w:del>
      <w:r w:rsidR="00FB0CD4" w:rsidRPr="00FB0CD4">
        <w:rPr>
          <w:lang w:val="de-DE"/>
        </w:rPr>
        <w:t>Intermediate Language To C++</w:t>
      </w:r>
      <w:del w:id="135" w:author="Manuel Hergenröder" w:date="2020-07-16T15:52:00Z">
        <w:r w:rsidR="002B123C" w:rsidDel="009431AF">
          <w:rPr>
            <w:lang w:val="de-DE"/>
          </w:rPr>
          <w:delText>“</w:delText>
        </w:r>
      </w:del>
      <w:r w:rsidR="00FB0CD4" w:rsidRPr="00FB0CD4">
        <w:rPr>
          <w:lang w:val="de-DE"/>
        </w:rPr>
        <w:t xml:space="preserve">) für einige </w:t>
      </w:r>
      <w:r w:rsidR="00FB0CD4">
        <w:rPr>
          <w:lang w:val="de-DE"/>
        </w:rPr>
        <w:t>Zielplattformen zur Verfügung.</w:t>
      </w:r>
      <w:r w:rsidR="00B0292E">
        <w:rPr>
          <w:lang w:val="de-DE"/>
        </w:rPr>
        <w:t xml:space="preserve"> </w:t>
      </w:r>
    </w:p>
    <w:p w14:paraId="6E2A42C1" w14:textId="77777777" w:rsidR="0068080F" w:rsidRPr="0068080F" w:rsidRDefault="0068080F" w:rsidP="00B50688">
      <w:pPr>
        <w:spacing w:line="276" w:lineRule="auto"/>
        <w:rPr>
          <w:lang w:val="de-DE"/>
        </w:rPr>
      </w:pPr>
    </w:p>
    <w:p w14:paraId="5BE98690" w14:textId="6BCA9808" w:rsidR="00CB2DB5" w:rsidRDefault="00CB2DB5" w:rsidP="00F66F71">
      <w:pPr>
        <w:pStyle w:val="Heading3"/>
      </w:pPr>
      <w:bookmarkStart w:id="136" w:name="_Toc45809447"/>
      <w:r>
        <w:t>SteamVR</w:t>
      </w:r>
      <w:r w:rsidR="00EE6864">
        <w:t xml:space="preserve"> / OpenVR</w:t>
      </w:r>
      <w:bookmarkEnd w:id="136"/>
    </w:p>
    <w:p w14:paraId="78B810E2" w14:textId="7FF6E84F" w:rsidR="00DD7F6E" w:rsidRDefault="001214A5" w:rsidP="007F02C5">
      <w:pPr>
        <w:spacing w:line="276" w:lineRule="auto"/>
        <w:rPr>
          <w:lang w:val="de-DE"/>
        </w:rPr>
      </w:pPr>
      <w:r w:rsidRPr="001214A5">
        <w:rPr>
          <w:lang w:val="de-DE"/>
        </w:rPr>
        <w:t>SteamVR</w:t>
      </w:r>
      <w:r>
        <w:rPr>
          <w:lang w:val="de-DE"/>
        </w:rPr>
        <w:t xml:space="preserve"> </w:t>
      </w:r>
      <w:r w:rsidRPr="001214A5">
        <w:rPr>
          <w:lang w:val="de-DE"/>
        </w:rPr>
        <w:t xml:space="preserve">ein </w:t>
      </w:r>
      <w:r>
        <w:rPr>
          <w:lang w:val="de-DE"/>
        </w:rPr>
        <w:t>Sammelbegriff</w:t>
      </w:r>
      <w:r w:rsidRPr="001214A5">
        <w:rPr>
          <w:lang w:val="de-DE"/>
        </w:rPr>
        <w:t xml:space="preserve"> </w:t>
      </w:r>
      <w:r>
        <w:rPr>
          <w:lang w:val="de-DE"/>
        </w:rPr>
        <w:t>für das Virtual Reality Konzept der Firma Valve und umfasst eine API-Spezifikation (</w:t>
      </w:r>
      <w:ins w:id="137" w:author="Manuel Hergenröder" w:date="2020-07-16T15:59:00Z">
        <w:r w:rsidR="00534AF0">
          <w:rPr>
            <w:lang w:val="de-DE"/>
          </w:rPr>
          <w:t xml:space="preserve">Akronym für </w:t>
        </w:r>
      </w:ins>
      <w:r>
        <w:rPr>
          <w:lang w:val="de-DE"/>
        </w:rPr>
        <w:t>Application Programming Interface), eine Runtime, um mit OpenVR entwickelte Applikationen auszuführen und wird auch als Markenbegriff im Zusammenhang mit</w:t>
      </w:r>
      <w:r w:rsidR="00923BCE">
        <w:rPr>
          <w:lang w:val="de-DE"/>
        </w:rPr>
        <w:t xml:space="preserve"> eigener</w:t>
      </w:r>
      <w:r>
        <w:rPr>
          <w:lang w:val="de-DE"/>
        </w:rPr>
        <w:t xml:space="preserve"> VR-Hardware genutzt. OpenVR ist dabei das dazugehörige Software-Development-Kit, das auch</w:t>
      </w:r>
      <w:del w:id="138" w:author="Steffen Schmidt" w:date="2020-07-16T13:38:00Z">
        <w:r w:rsidDel="00E94F86">
          <w:rPr>
            <w:lang w:val="de-DE"/>
          </w:rPr>
          <w:delText xml:space="preserve"> </w:delText>
        </w:r>
        <w:r w:rsidR="00DF6D3F" w:rsidDel="00E94F86">
          <w:rPr>
            <w:lang w:val="de-DE"/>
          </w:rPr>
          <w:delText>auch</w:delText>
        </w:r>
      </w:del>
      <w:r w:rsidR="00DF6D3F">
        <w:rPr>
          <w:lang w:val="de-DE"/>
        </w:rPr>
        <w:t xml:space="preserve"> mit Produkten anderer Hersteller nutzbar ist</w:t>
      </w:r>
      <w:r w:rsidR="007F02C5">
        <w:rPr>
          <w:lang w:val="de-DE"/>
        </w:rPr>
        <w:t xml:space="preserve">. </w:t>
      </w:r>
      <w:r w:rsidR="00337CFD">
        <w:rPr>
          <w:lang w:val="de-DE"/>
        </w:rPr>
        <w:t xml:space="preserve">In diesem SDK sind bereits viele vorgefertigte Bausteine enthalten – etwa für das Motion-Tracking, Teleportation, </w:t>
      </w:r>
      <w:r w:rsidR="00DD7F6E">
        <w:rPr>
          <w:lang w:val="de-DE"/>
        </w:rPr>
        <w:t>etc.</w:t>
      </w:r>
    </w:p>
    <w:p w14:paraId="119447E7" w14:textId="3DCF2F65" w:rsidR="00EE4FB3" w:rsidRPr="001214A5" w:rsidRDefault="00EE4FB3" w:rsidP="007F02C5">
      <w:pPr>
        <w:spacing w:line="276" w:lineRule="auto"/>
        <w:rPr>
          <w:lang w:val="de-DE"/>
        </w:rPr>
      </w:pPr>
      <w:r>
        <w:rPr>
          <w:lang w:val="de-DE"/>
        </w:rPr>
        <w:t xml:space="preserve">Außerdem bietet der Unity Asset Store das kostenlose </w:t>
      </w:r>
      <w:del w:id="139" w:author="Manuel Hergenröder" w:date="2020-07-16T15:52:00Z">
        <w:r w:rsidDel="009431AF">
          <w:rPr>
            <w:lang w:val="de-DE"/>
          </w:rPr>
          <w:delText>„</w:delText>
        </w:r>
      </w:del>
      <w:r>
        <w:rPr>
          <w:lang w:val="de-DE"/>
        </w:rPr>
        <w:t>SteamVR</w:t>
      </w:r>
      <w:ins w:id="140" w:author="Manuel Hergenröder" w:date="2020-07-16T15:52:00Z">
        <w:r w:rsidR="009431AF">
          <w:rPr>
            <w:lang w:val="de-DE"/>
          </w:rPr>
          <w:t>-</w:t>
        </w:r>
      </w:ins>
      <w:del w:id="141" w:author="Manuel Hergenröder" w:date="2020-07-16T15:52:00Z">
        <w:r w:rsidDel="009431AF">
          <w:rPr>
            <w:lang w:val="de-DE"/>
          </w:rPr>
          <w:delText xml:space="preserve"> </w:delText>
        </w:r>
      </w:del>
      <w:r>
        <w:rPr>
          <w:lang w:val="de-DE"/>
        </w:rPr>
        <w:t>Plugin</w:t>
      </w:r>
      <w:del w:id="142" w:author="Manuel Hergenröder" w:date="2020-07-16T15:52:00Z">
        <w:r w:rsidDel="009431AF">
          <w:rPr>
            <w:lang w:val="de-DE"/>
          </w:rPr>
          <w:delText>“</w:delText>
        </w:r>
      </w:del>
      <w:r>
        <w:rPr>
          <w:rStyle w:val="FootnoteReference"/>
          <w:lang w:val="de-DE"/>
        </w:rPr>
        <w:footnoteReference w:id="24"/>
      </w:r>
      <w:r>
        <w:rPr>
          <w:lang w:val="de-DE"/>
        </w:rPr>
        <w:t>, welches eine Vielzahl von Komponenten mitliefert, die direkt in Unity genutzt werden können.</w:t>
      </w:r>
      <w:r w:rsidR="00F70DF9">
        <w:rPr>
          <w:lang w:val="de-DE"/>
        </w:rPr>
        <w:t xml:space="preserve"> Essentielle Funktionen wie das Tracking des HMD und der Motion-Controller im Raum werden durch direkt nutzbare Unity-Komponenten bereitgestellt. Zusätzliche Funktionen wie etwa</w:t>
      </w:r>
      <w:r w:rsidR="00BE24FD">
        <w:rPr>
          <w:lang w:val="de-DE"/>
        </w:rPr>
        <w:t xml:space="preserve"> das Greifen von Objekten,</w:t>
      </w:r>
      <w:r w:rsidR="00F70DF9">
        <w:rPr>
          <w:lang w:val="de-DE"/>
        </w:rPr>
        <w:t xml:space="preserve"> </w:t>
      </w:r>
      <w:r w:rsidR="00F70DF9">
        <w:rPr>
          <w:lang w:val="de-DE"/>
        </w:rPr>
        <w:lastRenderedPageBreak/>
        <w:t>Teleportation oder ein mit Raycasting nutzbarer Laser-Pointer können bei Bedarf hinzugefügt werden.</w:t>
      </w:r>
      <w:r w:rsidR="008F0769">
        <w:rPr>
          <w:lang w:val="de-DE"/>
        </w:rPr>
        <w:t xml:space="preserve"> Um diese Funktionalität in der Praxis sinnvoll nutzen zu können, </w:t>
      </w:r>
      <w:r w:rsidR="00E33D9F">
        <w:rPr>
          <w:lang w:val="de-DE"/>
        </w:rPr>
        <w:t>sind</w:t>
      </w:r>
      <w:r w:rsidR="008F0769">
        <w:rPr>
          <w:lang w:val="de-DE"/>
        </w:rPr>
        <w:t xml:space="preserve"> jedoch trotzdem eigene </w:t>
      </w:r>
      <w:r w:rsidR="007C3F26">
        <w:rPr>
          <w:lang w:val="de-DE"/>
        </w:rPr>
        <w:t>Erweiterung</w:t>
      </w:r>
      <w:r w:rsidR="00E33D9F">
        <w:rPr>
          <w:lang w:val="de-DE"/>
        </w:rPr>
        <w:t>en</w:t>
      </w:r>
      <w:r w:rsidR="007C3F26">
        <w:rPr>
          <w:lang w:val="de-DE"/>
        </w:rPr>
        <w:t xml:space="preserve"> oder Modifikation</w:t>
      </w:r>
      <w:r w:rsidR="00E33D9F">
        <w:rPr>
          <w:lang w:val="de-DE"/>
        </w:rPr>
        <w:t>en in Form von Programmcode</w:t>
      </w:r>
      <w:r w:rsidR="008F0769">
        <w:rPr>
          <w:lang w:val="de-DE"/>
        </w:rPr>
        <w:t xml:space="preserve"> notwendig – </w:t>
      </w:r>
      <w:del w:id="145" w:author="Manuel Hergenröder" w:date="2020-07-16T15:53:00Z">
        <w:r w:rsidR="008F0769" w:rsidDel="009431AF">
          <w:rPr>
            <w:lang w:val="de-DE"/>
          </w:rPr>
          <w:delText>insbesondere</w:delText>
        </w:r>
      </w:del>
      <w:ins w:id="146" w:author="Manuel Hergenröder" w:date="2020-07-16T15:53:00Z">
        <w:r w:rsidR="009431AF">
          <w:rPr>
            <w:lang w:val="de-DE"/>
          </w:rPr>
          <w:t>insbesondere,</w:t>
        </w:r>
      </w:ins>
      <w:r w:rsidR="008F0769">
        <w:rPr>
          <w:lang w:val="de-DE"/>
        </w:rPr>
        <w:t xml:space="preserve"> wenn das Verhalten dieser Funktionen nicht den Vorgaben entsprechen soll</w:t>
      </w:r>
      <w:r w:rsidR="007C3F26">
        <w:rPr>
          <w:lang w:val="de-DE"/>
        </w:rPr>
        <w:t xml:space="preserve"> oder komplexere Bedienparadigma umgesetzt werden sollen.</w:t>
      </w:r>
      <w:r w:rsidR="00C1594E">
        <w:rPr>
          <w:lang w:val="de-DE"/>
        </w:rPr>
        <w:t xml:space="preserve"> </w:t>
      </w:r>
      <w:r w:rsidR="00E67D17">
        <w:rPr>
          <w:lang w:val="de-DE"/>
        </w:rPr>
        <w:t>Eine Abstraktionsschicht für die Steuerung durch externe Controller vereinfacht außerdem die Unterstützung verschiedener Eingabegeräte der etablierten Hersteller.</w:t>
      </w:r>
    </w:p>
    <w:p w14:paraId="40E1DDBF" w14:textId="77777777" w:rsidR="00CB2DB5" w:rsidRPr="001214A5" w:rsidRDefault="00CB2DB5" w:rsidP="00CB2DB5">
      <w:pPr>
        <w:rPr>
          <w:lang w:val="de-DE"/>
        </w:rPr>
      </w:pPr>
    </w:p>
    <w:p w14:paraId="77C2BF0E" w14:textId="50A0E2B4" w:rsidR="00C54859" w:rsidRPr="00F66F71" w:rsidRDefault="00F66F71" w:rsidP="00F66F71">
      <w:pPr>
        <w:pStyle w:val="Heading3"/>
      </w:pPr>
      <w:bookmarkStart w:id="147" w:name="_Toc45809448"/>
      <w:r>
        <w:t>NAudio Bibliothek</w:t>
      </w:r>
      <w:bookmarkEnd w:id="147"/>
    </w:p>
    <w:p w14:paraId="1051F476" w14:textId="5F98CF6E" w:rsidR="00800F2B" w:rsidRPr="00503F1B" w:rsidRDefault="00503F1B" w:rsidP="00503F1B">
      <w:pPr>
        <w:spacing w:line="276" w:lineRule="auto"/>
        <w:rPr>
          <w:lang w:val="de-DE"/>
        </w:rPr>
      </w:pPr>
      <w:r w:rsidRPr="00503F1B">
        <w:rPr>
          <w:lang w:val="de-DE"/>
        </w:rPr>
        <w:t>NAudio ist eine</w:t>
      </w:r>
      <w:r>
        <w:rPr>
          <w:lang w:val="de-DE"/>
        </w:rPr>
        <w:t xml:space="preserve"> von Mark Heath entwickelte</w:t>
      </w:r>
      <w:r w:rsidRPr="00503F1B">
        <w:rPr>
          <w:lang w:val="de-DE"/>
        </w:rPr>
        <w:t xml:space="preserve"> </w:t>
      </w:r>
      <w:r>
        <w:rPr>
          <w:lang w:val="de-DE"/>
        </w:rPr>
        <w:t>O</w:t>
      </w:r>
      <w:r w:rsidRPr="00503F1B">
        <w:rPr>
          <w:lang w:val="de-DE"/>
        </w:rPr>
        <w:t>pen-</w:t>
      </w:r>
      <w:r>
        <w:rPr>
          <w:lang w:val="de-DE"/>
        </w:rPr>
        <w:t>S</w:t>
      </w:r>
      <w:r w:rsidRPr="00503F1B">
        <w:rPr>
          <w:lang w:val="de-DE"/>
        </w:rPr>
        <w:t>ource</w:t>
      </w:r>
      <w:r>
        <w:rPr>
          <w:lang w:val="de-DE"/>
        </w:rPr>
        <w:t>-</w:t>
      </w:r>
      <w:r w:rsidRPr="00503F1B">
        <w:rPr>
          <w:lang w:val="de-DE"/>
        </w:rPr>
        <w:t xml:space="preserve">Audio-API </w:t>
      </w:r>
      <w:r w:rsidR="00E01CD0">
        <w:rPr>
          <w:lang w:val="de-DE"/>
        </w:rPr>
        <w:t xml:space="preserve">und Bibliothek </w:t>
      </w:r>
      <w:r w:rsidRPr="00503F1B">
        <w:rPr>
          <w:lang w:val="de-DE"/>
        </w:rPr>
        <w:t>für .NET und ist</w:t>
      </w:r>
      <w:r>
        <w:rPr>
          <w:lang w:val="de-DE"/>
        </w:rPr>
        <w:t xml:space="preserve"> in C# geschrieben.</w:t>
      </w:r>
      <w:r w:rsidR="00E01CD0">
        <w:rPr>
          <w:rStyle w:val="FootnoteReference"/>
          <w:lang w:val="de-DE"/>
        </w:rPr>
        <w:footnoteReference w:id="25"/>
      </w:r>
      <w:r w:rsidR="00E01CD0">
        <w:rPr>
          <w:lang w:val="de-DE"/>
        </w:rPr>
        <w:t xml:space="preserve"> </w:t>
      </w:r>
      <w:r w:rsidR="000F32E6">
        <w:rPr>
          <w:lang w:val="de-DE"/>
        </w:rPr>
        <w:t>Es</w:t>
      </w:r>
      <w:r w:rsidR="00800F2B">
        <w:rPr>
          <w:lang w:val="de-DE"/>
        </w:rPr>
        <w:t xml:space="preserve"> wird für den Import der Audio-Dateien, die Wiedergabe und den Export als Audio-Datei genutzt.</w:t>
      </w:r>
      <w:r w:rsidR="000F32E6">
        <w:rPr>
          <w:lang w:val="de-DE"/>
        </w:rPr>
        <w:t xml:space="preserve"> Darüber</w:t>
      </w:r>
      <w:r w:rsidR="00956DA1">
        <w:rPr>
          <w:lang w:val="de-DE"/>
        </w:rPr>
        <w:t xml:space="preserve"> hinaus</w:t>
      </w:r>
      <w:r w:rsidR="000F32E6">
        <w:rPr>
          <w:lang w:val="de-DE"/>
        </w:rPr>
        <w:t xml:space="preserve"> </w:t>
      </w:r>
      <w:r w:rsidR="00447F56">
        <w:rPr>
          <w:lang w:val="de-DE"/>
        </w:rPr>
        <w:t>würde</w:t>
      </w:r>
      <w:r w:rsidR="000F32E6">
        <w:rPr>
          <w:lang w:val="de-DE"/>
        </w:rPr>
        <w:t xml:space="preserve"> NAudio </w:t>
      </w:r>
      <w:r w:rsidR="00956DA1">
        <w:rPr>
          <w:lang w:val="de-DE"/>
        </w:rPr>
        <w:t>auch die Möglichkeit</w:t>
      </w:r>
      <w:r w:rsidR="00447F56">
        <w:rPr>
          <w:lang w:val="de-DE"/>
        </w:rPr>
        <w:t xml:space="preserve"> bieten</w:t>
      </w:r>
      <w:r w:rsidR="00956DA1">
        <w:rPr>
          <w:lang w:val="de-DE"/>
        </w:rPr>
        <w:t xml:space="preserve"> Audio-Streams zu manipulieren, zu mixen und MIDI-Daten </w:t>
      </w:r>
      <w:r w:rsidR="00DC1F04">
        <w:rPr>
          <w:lang w:val="de-DE"/>
        </w:rPr>
        <w:t>einzulesen und auszugeben.</w:t>
      </w:r>
    </w:p>
    <w:p w14:paraId="5718C8E9" w14:textId="77777777" w:rsidR="00CB2DB5" w:rsidRPr="00503F1B" w:rsidRDefault="00CB2DB5" w:rsidP="00CB2DB5">
      <w:pPr>
        <w:rPr>
          <w:lang w:val="de-DE"/>
        </w:rPr>
      </w:pPr>
    </w:p>
    <w:p w14:paraId="5D1063D9" w14:textId="529E10EE" w:rsidR="00C54859" w:rsidRDefault="00237806" w:rsidP="00993957">
      <w:pPr>
        <w:pStyle w:val="Heading3"/>
        <w:rPr>
          <w:lang w:val="de-DE"/>
        </w:rPr>
      </w:pPr>
      <w:bookmarkStart w:id="149" w:name="_Toc45809449"/>
      <w:r>
        <w:rPr>
          <w:lang w:val="de-DE"/>
        </w:rPr>
        <w:t xml:space="preserve">DFT mit </w:t>
      </w:r>
      <w:r w:rsidR="00FD7015">
        <w:rPr>
          <w:lang w:val="de-DE"/>
        </w:rPr>
        <w:t>FFTW3</w:t>
      </w:r>
      <w:bookmarkEnd w:id="149"/>
    </w:p>
    <w:p w14:paraId="5C8CB1AF" w14:textId="087972BD" w:rsidR="00993957" w:rsidRPr="00993957" w:rsidRDefault="00993957" w:rsidP="00C83517">
      <w:pPr>
        <w:spacing w:line="276" w:lineRule="auto"/>
        <w:rPr>
          <w:lang w:val="de-DE"/>
        </w:rPr>
      </w:pPr>
      <w:r w:rsidRPr="00993957">
        <w:rPr>
          <w:lang w:val="de-DE"/>
        </w:rPr>
        <w:t xml:space="preserve">FFTW (Akronym für </w:t>
      </w:r>
      <w:ins w:id="150" w:author="Manuel Hergenröder" w:date="2020-07-16T15:53:00Z">
        <w:r w:rsidR="009431AF">
          <w:rPr>
            <w:lang w:val="de-DE"/>
          </w:rPr>
          <w:t>„</w:t>
        </w:r>
      </w:ins>
      <w:del w:id="151" w:author="Manuel Hergenröder" w:date="2020-07-16T15:53:00Z">
        <w:r w:rsidRPr="00993957" w:rsidDel="009431AF">
          <w:rPr>
            <w:lang w:val="de-DE"/>
          </w:rPr>
          <w:delText>„</w:delText>
        </w:r>
      </w:del>
      <w:r w:rsidRPr="00993957">
        <w:rPr>
          <w:lang w:val="de-DE"/>
        </w:rPr>
        <w:t>The Fastest Fourier Transform in the West”) ist eine frei</w:t>
      </w:r>
      <w:r>
        <w:rPr>
          <w:lang w:val="de-DE"/>
        </w:rPr>
        <w:t>e FFT-Bibliothek zur Berechnung der diskreten Fourier-Transformation und wurde von Matteo Frigo und Steven G. Johnson am Massachusetts Institute of Technology entwickelt.</w:t>
      </w:r>
      <w:r>
        <w:rPr>
          <w:rStyle w:val="FootnoteReference"/>
          <w:lang w:val="de-DE"/>
        </w:rPr>
        <w:footnoteReference w:id="26"/>
      </w:r>
      <w:r>
        <w:rPr>
          <w:lang w:val="de-DE"/>
        </w:rPr>
        <w:t xml:space="preserve"> </w:t>
      </w:r>
      <w:r w:rsidR="003C1E7B">
        <w:rPr>
          <w:lang w:val="de-DE"/>
        </w:rPr>
        <w:t>Die in C</w:t>
      </w:r>
      <w:r w:rsidR="00A93542">
        <w:rPr>
          <w:lang w:val="de-DE"/>
        </w:rPr>
        <w:t xml:space="preserve"> und OCaml</w:t>
      </w:r>
      <w:r w:rsidR="003C1E7B">
        <w:rPr>
          <w:lang w:val="de-DE"/>
        </w:rPr>
        <w:t xml:space="preserve"> geschriebene Bibliothek </w:t>
      </w:r>
      <w:r w:rsidR="00FF0F24">
        <w:rPr>
          <w:lang w:val="de-DE"/>
        </w:rPr>
        <w:t>ist im Quelltext verfügbar, sehr portabel und unterstützt daher</w:t>
      </w:r>
      <w:r w:rsidR="00AF7AB7">
        <w:rPr>
          <w:lang w:val="de-DE"/>
        </w:rPr>
        <w:t xml:space="preserve"> viele Plattform</w:t>
      </w:r>
      <w:r w:rsidR="00FF0F24">
        <w:rPr>
          <w:lang w:val="de-DE"/>
        </w:rPr>
        <w:t>en. Außerdem</w:t>
      </w:r>
      <w:r w:rsidR="00AF7AB7">
        <w:rPr>
          <w:lang w:val="de-DE"/>
        </w:rPr>
        <w:t xml:space="preserve"> biete</w:t>
      </w:r>
      <w:r w:rsidR="00FF0F24">
        <w:rPr>
          <w:lang w:val="de-DE"/>
        </w:rPr>
        <w:t xml:space="preserve"> sie</w:t>
      </w:r>
      <w:r w:rsidR="009855D3">
        <w:rPr>
          <w:lang w:val="de-DE"/>
        </w:rPr>
        <w:t xml:space="preserve"> laut den Autoren</w:t>
      </w:r>
      <w:r w:rsidR="00FF0F24">
        <w:rPr>
          <w:lang w:val="de-DE"/>
        </w:rPr>
        <w:t xml:space="preserve"> im Vergleich zu anderen Implementationen</w:t>
      </w:r>
      <w:r w:rsidR="00AF7AB7">
        <w:rPr>
          <w:lang w:val="de-DE"/>
        </w:rPr>
        <w:t xml:space="preserve"> eine sehr </w:t>
      </w:r>
      <w:r w:rsidR="00FF0F24">
        <w:rPr>
          <w:lang w:val="de-DE"/>
        </w:rPr>
        <w:t>gute Performance.</w:t>
      </w:r>
      <w:r w:rsidR="00FF0F24">
        <w:rPr>
          <w:rStyle w:val="FootnoteReference"/>
          <w:lang w:val="de-DE"/>
        </w:rPr>
        <w:footnoteReference w:id="27"/>
      </w:r>
    </w:p>
    <w:p w14:paraId="7CECF920" w14:textId="134184E5" w:rsidR="009E1CA9" w:rsidRPr="009E1CA9" w:rsidRDefault="00636F2C" w:rsidP="00C83517">
      <w:pPr>
        <w:spacing w:line="276" w:lineRule="auto"/>
        <w:rPr>
          <w:lang w:val="de-DE"/>
        </w:rPr>
      </w:pPr>
      <w:r>
        <w:rPr>
          <w:lang w:val="de-DE"/>
        </w:rPr>
        <w:t xml:space="preserve">FFTW bietet eine Vielzahl an Algorithmen und Funktionen an. </w:t>
      </w:r>
      <w:r w:rsidR="009E1CA9" w:rsidRPr="009E1CA9">
        <w:rPr>
          <w:lang w:val="de-DE"/>
        </w:rPr>
        <w:t>Für die DFT und inverse DFT in VrAudioSandbox wird auf die „1d Discrete Fourier Transform (DFT)“ aus der FFTW3-Biblitohek mit Double-Precision zurückgegriffen, welche durch folgende mathematische Summenformel beschrieben wird</w:t>
      </w:r>
      <w:r w:rsidR="004339CC">
        <w:rPr>
          <w:lang w:val="de-DE"/>
        </w:rPr>
        <w:t>:</w:t>
      </w:r>
      <w:r w:rsidR="009E1CA9">
        <w:rPr>
          <w:rStyle w:val="FootnoteReference"/>
          <w:lang w:val="de-DE"/>
        </w:rPr>
        <w:footnoteReference w:id="28"/>
      </w:r>
    </w:p>
    <w:p w14:paraId="4D0DE229" w14:textId="2509C8EF" w:rsidR="009E1CA9" w:rsidRPr="00F6231F" w:rsidRDefault="00697519" w:rsidP="00F6231F">
      <w:pPr>
        <w:rPr>
          <w:rFonts w:eastAsiaTheme="minorEastAsia"/>
          <w:lang w:val="de-DE"/>
        </w:rPr>
      </w:pPr>
      <m:oMathPara>
        <m:oMath>
          <m:sSub>
            <m:sSubPr>
              <m:ctrlPr>
                <w:rPr>
                  <w:rFonts w:ascii="Latin Modern Math" w:eastAsiaTheme="minorEastAsia" w:hAnsi="Latin Modern Math"/>
                  <w:i/>
                  <w:lang w:val="de-DE"/>
                </w:rPr>
              </m:ctrlPr>
            </m:sSubPr>
            <m:e>
              <m:r>
                <w:rPr>
                  <w:rFonts w:ascii="Latin Modern Math" w:eastAsiaTheme="minorEastAsia" w:hAnsi="Latin Modern Math"/>
                  <w:lang w:val="de-DE"/>
                </w:rPr>
                <m:t>Y</m:t>
              </m:r>
            </m:e>
            <m:sub>
              <m:r>
                <w:rPr>
                  <w:rFonts w:ascii="Latin Modern Math" w:eastAsiaTheme="minorEastAsia" w:hAnsi="Latin Modern Math"/>
                  <w:lang w:val="de-DE"/>
                </w:rPr>
                <m:t>k</m:t>
              </m:r>
            </m:sub>
          </m:sSub>
          <m:r>
            <w:rPr>
              <w:rFonts w:ascii="Latin Modern Math" w:eastAsiaTheme="minorEastAsia" w:hAnsi="Latin Modern Math"/>
              <w:lang w:val="de-DE"/>
            </w:rPr>
            <m:t>=</m:t>
          </m:r>
          <m:nary>
            <m:naryPr>
              <m:chr m:val="∑"/>
              <m:ctrlPr>
                <w:rPr>
                  <w:rFonts w:ascii="Latin Modern Math" w:eastAsiaTheme="minorEastAsia" w:hAnsi="Latin Modern Math"/>
                  <w:lang w:val="de-DE"/>
                </w:rPr>
              </m:ctrlPr>
            </m:naryPr>
            <m:sub>
              <m:r>
                <w:rPr>
                  <w:rFonts w:ascii="Latin Modern Math" w:eastAsiaTheme="minorEastAsia" w:hAnsi="Latin Modern Math"/>
                  <w:lang w:val="de-DE"/>
                </w:rPr>
                <m:t>j=0</m:t>
              </m:r>
              <m:ctrlPr>
                <w:rPr>
                  <w:rFonts w:ascii="Latin Modern Math" w:eastAsiaTheme="minorEastAsia" w:hAnsi="Latin Modern Math"/>
                  <w:i/>
                  <w:lang w:val="de-DE"/>
                </w:rPr>
              </m:ctrlPr>
            </m:sub>
            <m:sup>
              <m:r>
                <w:rPr>
                  <w:rFonts w:ascii="Latin Modern Math" w:eastAsiaTheme="minorEastAsia" w:hAnsi="Latin Modern Math"/>
                  <w:lang w:val="de-DE"/>
                </w:rPr>
                <m:t>n-1</m:t>
              </m:r>
              <m:ctrlPr>
                <w:rPr>
                  <w:rFonts w:ascii="Latin Modern Math" w:eastAsiaTheme="minorEastAsia" w:hAnsi="Latin Modern Math"/>
                  <w:i/>
                  <w:lang w:val="de-DE"/>
                </w:rPr>
              </m:ctrlPr>
            </m:sup>
            <m:e>
              <m:sSub>
                <m:sSubPr>
                  <m:ctrlPr>
                    <w:rPr>
                      <w:rFonts w:ascii="Latin Modern Math" w:eastAsiaTheme="minorEastAsia" w:hAnsi="Latin Modern Math"/>
                      <w:i/>
                      <w:lang w:val="de-DE"/>
                    </w:rPr>
                  </m:ctrlPr>
                </m:sSubPr>
                <m:e>
                  <m:r>
                    <w:rPr>
                      <w:rFonts w:ascii="Latin Modern Math" w:eastAsiaTheme="minorEastAsia" w:hAnsi="Latin Modern Math"/>
                      <w:lang w:val="de-DE"/>
                    </w:rPr>
                    <m:t>X</m:t>
                  </m:r>
                </m:e>
                <m:sub>
                  <m:r>
                    <w:rPr>
                      <w:rFonts w:ascii="Latin Modern Math" w:eastAsiaTheme="minorEastAsia" w:hAnsi="Latin Modern Math"/>
                      <w:lang w:val="de-DE"/>
                    </w:rPr>
                    <m:t>j</m:t>
                  </m:r>
                </m:sub>
              </m:sSub>
              <m:sSup>
                <m:sSupPr>
                  <m:ctrlPr>
                    <w:rPr>
                      <w:rFonts w:ascii="Latin Modern Math" w:eastAsiaTheme="minorEastAsia" w:hAnsi="Latin Modern Math"/>
                      <w:i/>
                      <w:lang w:val="de-DE"/>
                    </w:rPr>
                  </m:ctrlPr>
                </m:sSupPr>
                <m:e>
                  <m:r>
                    <w:rPr>
                      <w:rFonts w:ascii="Latin Modern Math" w:eastAsiaTheme="minorEastAsia" w:hAnsi="Latin Modern Math"/>
                      <w:lang w:val="de-DE"/>
                    </w:rPr>
                    <m:t>e</m:t>
                  </m:r>
                </m:e>
                <m:sup>
                  <m:r>
                    <w:rPr>
                      <w:rFonts w:ascii="Latin Modern Math" w:eastAsiaTheme="minorEastAsia" w:hAnsi="Latin Modern Math"/>
                      <w:lang w:val="de-DE"/>
                    </w:rPr>
                    <m:t>-2πjk</m:t>
                  </m:r>
                  <m:rad>
                    <m:radPr>
                      <m:degHide m:val="1"/>
                      <m:ctrlPr>
                        <w:rPr>
                          <w:rFonts w:ascii="Latin Modern Math" w:eastAsiaTheme="minorEastAsia" w:hAnsi="Latin Modern Math"/>
                          <w:lang w:val="de-DE"/>
                        </w:rPr>
                      </m:ctrlPr>
                    </m:radPr>
                    <m:deg>
                      <m:ctrlPr>
                        <w:rPr>
                          <w:rFonts w:ascii="Latin Modern Math" w:eastAsiaTheme="minorEastAsia" w:hAnsi="Latin Modern Math"/>
                          <w:i/>
                          <w:lang w:val="de-DE"/>
                        </w:rPr>
                      </m:ctrlPr>
                    </m:deg>
                    <m:e>
                      <m:r>
                        <w:rPr>
                          <w:rFonts w:ascii="Latin Modern Math" w:eastAsiaTheme="minorEastAsia" w:hAnsi="Latin Modern Math"/>
                          <w:lang w:val="de-DE"/>
                        </w:rPr>
                        <m:t>-1</m:t>
                      </m:r>
                      <m:r>
                        <m:rPr>
                          <m:lit/>
                        </m:rPr>
                        <w:rPr>
                          <w:rFonts w:ascii="Latin Modern Math" w:eastAsiaTheme="minorEastAsia" w:hAnsi="Latin Modern Math"/>
                          <w:lang w:val="de-DE"/>
                        </w:rPr>
                        <m:t>/</m:t>
                      </m:r>
                      <m:r>
                        <w:rPr>
                          <w:rFonts w:ascii="Latin Modern Math" w:eastAsiaTheme="minorEastAsia" w:hAnsi="Latin Modern Math"/>
                          <w:lang w:val="de-DE"/>
                        </w:rPr>
                        <m:t>n</m:t>
                      </m:r>
                    </m:e>
                  </m:rad>
                </m:sup>
              </m:sSup>
              <m:ctrlPr>
                <w:rPr>
                  <w:rFonts w:ascii="Latin Modern Math" w:eastAsiaTheme="minorEastAsia" w:hAnsi="Latin Modern Math"/>
                  <w:i/>
                  <w:lang w:val="de-DE"/>
                </w:rPr>
              </m:ctrlPr>
            </m:e>
          </m:nary>
        </m:oMath>
      </m:oMathPara>
    </w:p>
    <w:p w14:paraId="7560DE43" w14:textId="77777777" w:rsidR="00C83517" w:rsidRDefault="00C83517" w:rsidP="00C83517">
      <w:pPr>
        <w:spacing w:line="276" w:lineRule="auto"/>
        <w:rPr>
          <w:rFonts w:eastAsiaTheme="minorEastAsia"/>
          <w:lang w:val="de-DE"/>
        </w:rPr>
      </w:pPr>
      <w:r>
        <w:rPr>
          <w:rFonts w:eastAsiaTheme="minorEastAsia"/>
          <w:lang w:val="de-DE"/>
        </w:rPr>
        <w:t xml:space="preserve">Die Eingabe </w:t>
      </w:r>
      <w:r w:rsidR="009E1CA9">
        <w:rPr>
          <w:rFonts w:eastAsiaTheme="minorEastAsia"/>
          <w:lang w:val="de-DE"/>
        </w:rPr>
        <w:t xml:space="preserve">X ist </w:t>
      </w:r>
      <w:r>
        <w:rPr>
          <w:rFonts w:eastAsiaTheme="minorEastAsia"/>
          <w:lang w:val="de-DE"/>
        </w:rPr>
        <w:t xml:space="preserve">dabei ein ein-dimensionales Array komplexer Zahlen der Größe </w:t>
      </w:r>
      <w:r w:rsidRPr="00C83517">
        <w:rPr>
          <w:rFonts w:eastAsiaTheme="minorEastAsia"/>
          <w:i/>
          <w:iCs/>
          <w:lang w:val="de-DE"/>
        </w:rPr>
        <w:t>n</w:t>
      </w:r>
      <w:r>
        <w:rPr>
          <w:rFonts w:eastAsiaTheme="minorEastAsia"/>
          <w:lang w:val="de-DE"/>
        </w:rPr>
        <w:t xml:space="preserve"> und </w:t>
      </w:r>
      <w:r>
        <w:rPr>
          <w:rFonts w:eastAsiaTheme="minorEastAsia"/>
          <w:i/>
          <w:iCs/>
          <w:lang w:val="de-DE"/>
        </w:rPr>
        <w:t>Y</w:t>
      </w:r>
      <w:r>
        <w:rPr>
          <w:rFonts w:eastAsiaTheme="minorEastAsia"/>
          <w:lang w:val="de-DE"/>
        </w:rPr>
        <w:t xml:space="preserve"> das Ausgabe-Array, wobei das </w:t>
      </w:r>
      <w:r>
        <w:rPr>
          <w:rFonts w:eastAsiaTheme="minorEastAsia"/>
          <w:i/>
          <w:iCs/>
          <w:lang w:val="de-DE"/>
        </w:rPr>
        <w:t>k</w:t>
      </w:r>
      <w:r w:rsidRPr="00C83517">
        <w:rPr>
          <w:rFonts w:eastAsiaTheme="minorEastAsia"/>
          <w:lang w:val="de-DE"/>
        </w:rPr>
        <w:t>-</w:t>
      </w:r>
      <w:r>
        <w:rPr>
          <w:rFonts w:eastAsiaTheme="minorEastAsia"/>
          <w:lang w:val="de-DE"/>
        </w:rPr>
        <w:t xml:space="preserve">te Element der Frequenz </w:t>
      </w:r>
      <w:r>
        <w:rPr>
          <w:rFonts w:eastAsiaTheme="minorEastAsia"/>
          <w:i/>
          <w:iCs/>
          <w:lang w:val="de-DE"/>
        </w:rPr>
        <w:t xml:space="preserve">k/n </w:t>
      </w:r>
      <w:r>
        <w:rPr>
          <w:rFonts w:eastAsiaTheme="minorEastAsia"/>
          <w:lang w:val="de-DE"/>
        </w:rPr>
        <w:t>entspricht.</w:t>
      </w:r>
    </w:p>
    <w:p w14:paraId="1CC9BBDD" w14:textId="239B4822" w:rsidR="00B02F2D" w:rsidRPr="00C83517" w:rsidRDefault="009E1CA9" w:rsidP="00C83517">
      <w:pPr>
        <w:spacing w:line="276" w:lineRule="auto"/>
        <w:rPr>
          <w:rFonts w:eastAsiaTheme="minorEastAsia"/>
          <w:lang w:val="de-DE"/>
        </w:rPr>
      </w:pPr>
      <w:r w:rsidRPr="00C83517">
        <w:rPr>
          <w:rFonts w:eastAsiaTheme="minorEastAsia"/>
          <w:lang w:val="de-DE"/>
        </w:rPr>
        <w:lastRenderedPageBreak/>
        <w:t>Bei</w:t>
      </w:r>
      <w:r w:rsidRPr="009E1CA9">
        <w:rPr>
          <w:rFonts w:eastAsiaTheme="minorEastAsia"/>
          <w:lang w:val="de-DE"/>
        </w:rPr>
        <w:t xml:space="preserve"> der inversen Funktion</w:t>
      </w:r>
      <w:r w:rsidR="00B4516C">
        <w:rPr>
          <w:rFonts w:eastAsiaTheme="minorEastAsia"/>
          <w:lang w:val="de-DE"/>
        </w:rPr>
        <w:t xml:space="preserve"> handelt es sich um die gleiche Funktion der DFT:</w:t>
      </w:r>
    </w:p>
    <w:p w14:paraId="5D27DB4B" w14:textId="19C70267" w:rsidR="00CD6BC6" w:rsidRPr="0031080A" w:rsidRDefault="00697519" w:rsidP="0031080A">
      <w:pPr>
        <w:rPr>
          <w:rFonts w:eastAsiaTheme="minorEastAsia"/>
          <w:lang w:val="de-DE"/>
        </w:rPr>
      </w:pPr>
      <m:oMathPara>
        <m:oMath>
          <m:sSub>
            <m:sSubPr>
              <m:ctrlPr>
                <w:rPr>
                  <w:rFonts w:ascii="Latin Modern Math" w:eastAsiaTheme="minorEastAsia" w:hAnsi="Latin Modern Math"/>
                  <w:i/>
                  <w:lang w:val="de-DE"/>
                </w:rPr>
              </m:ctrlPr>
            </m:sSubPr>
            <m:e>
              <m:r>
                <w:rPr>
                  <w:rFonts w:ascii="Latin Modern Math" w:eastAsiaTheme="minorEastAsia" w:hAnsi="Latin Modern Math"/>
                  <w:lang w:val="de-DE"/>
                </w:rPr>
                <m:t>Y</m:t>
              </m:r>
            </m:e>
            <m:sub>
              <m:r>
                <w:rPr>
                  <w:rFonts w:ascii="Latin Modern Math" w:eastAsiaTheme="minorEastAsia" w:hAnsi="Latin Modern Math"/>
                  <w:lang w:val="de-DE"/>
                </w:rPr>
                <m:t>k</m:t>
              </m:r>
            </m:sub>
          </m:sSub>
          <m:r>
            <w:rPr>
              <w:rFonts w:ascii="Latin Modern Math" w:eastAsiaTheme="minorEastAsia" w:hAnsi="Latin Modern Math"/>
              <w:lang w:val="de-DE"/>
            </w:rPr>
            <m:t>=</m:t>
          </m:r>
          <m:nary>
            <m:naryPr>
              <m:chr m:val="∑"/>
              <m:ctrlPr>
                <w:rPr>
                  <w:rFonts w:ascii="Latin Modern Math" w:eastAsiaTheme="minorEastAsia" w:hAnsi="Latin Modern Math"/>
                  <w:lang w:val="de-DE"/>
                </w:rPr>
              </m:ctrlPr>
            </m:naryPr>
            <m:sub>
              <m:r>
                <w:rPr>
                  <w:rFonts w:ascii="Latin Modern Math" w:eastAsiaTheme="minorEastAsia" w:hAnsi="Latin Modern Math"/>
                  <w:lang w:val="de-DE"/>
                </w:rPr>
                <m:t>j=0</m:t>
              </m:r>
              <m:ctrlPr>
                <w:rPr>
                  <w:rFonts w:ascii="Latin Modern Math" w:eastAsiaTheme="minorEastAsia" w:hAnsi="Latin Modern Math"/>
                  <w:i/>
                  <w:lang w:val="de-DE"/>
                </w:rPr>
              </m:ctrlPr>
            </m:sub>
            <m:sup>
              <m:r>
                <w:rPr>
                  <w:rFonts w:ascii="Latin Modern Math" w:eastAsiaTheme="minorEastAsia" w:hAnsi="Latin Modern Math"/>
                  <w:lang w:val="de-DE"/>
                </w:rPr>
                <m:t>n-1</m:t>
              </m:r>
              <m:ctrlPr>
                <w:rPr>
                  <w:rFonts w:ascii="Latin Modern Math" w:eastAsiaTheme="minorEastAsia" w:hAnsi="Latin Modern Math"/>
                  <w:i/>
                  <w:lang w:val="de-DE"/>
                </w:rPr>
              </m:ctrlPr>
            </m:sup>
            <m:e>
              <m:sSub>
                <m:sSubPr>
                  <m:ctrlPr>
                    <w:rPr>
                      <w:rFonts w:ascii="Latin Modern Math" w:eastAsiaTheme="minorEastAsia" w:hAnsi="Latin Modern Math"/>
                      <w:i/>
                      <w:lang w:val="de-DE"/>
                    </w:rPr>
                  </m:ctrlPr>
                </m:sSubPr>
                <m:e>
                  <m:r>
                    <w:rPr>
                      <w:rFonts w:ascii="Latin Modern Math" w:eastAsiaTheme="minorEastAsia" w:hAnsi="Latin Modern Math"/>
                      <w:lang w:val="de-DE"/>
                    </w:rPr>
                    <m:t>X</m:t>
                  </m:r>
                </m:e>
                <m:sub>
                  <m:r>
                    <w:rPr>
                      <w:rFonts w:ascii="Latin Modern Math" w:eastAsiaTheme="minorEastAsia" w:hAnsi="Latin Modern Math"/>
                      <w:lang w:val="de-DE"/>
                    </w:rPr>
                    <m:t>j</m:t>
                  </m:r>
                </m:sub>
              </m:sSub>
              <m:sSup>
                <m:sSupPr>
                  <m:ctrlPr>
                    <w:rPr>
                      <w:rFonts w:ascii="Latin Modern Math" w:eastAsiaTheme="minorEastAsia" w:hAnsi="Latin Modern Math"/>
                      <w:i/>
                      <w:lang w:val="de-DE"/>
                    </w:rPr>
                  </m:ctrlPr>
                </m:sSupPr>
                <m:e>
                  <m:r>
                    <w:rPr>
                      <w:rFonts w:ascii="Latin Modern Math" w:eastAsiaTheme="minorEastAsia" w:hAnsi="Latin Modern Math"/>
                      <w:lang w:val="de-DE"/>
                    </w:rPr>
                    <m:t>e</m:t>
                  </m:r>
                </m:e>
                <m:sup>
                  <m:r>
                    <w:rPr>
                      <w:rFonts w:ascii="Latin Modern Math" w:eastAsiaTheme="minorEastAsia" w:hAnsi="Latin Modern Math"/>
                      <w:lang w:val="de-DE"/>
                    </w:rPr>
                    <m:t>2πjk</m:t>
                  </m:r>
                  <m:rad>
                    <m:radPr>
                      <m:degHide m:val="1"/>
                      <m:ctrlPr>
                        <w:rPr>
                          <w:rFonts w:ascii="Latin Modern Math" w:eastAsiaTheme="minorEastAsia" w:hAnsi="Latin Modern Math"/>
                          <w:lang w:val="de-DE"/>
                        </w:rPr>
                      </m:ctrlPr>
                    </m:radPr>
                    <m:deg>
                      <m:ctrlPr>
                        <w:rPr>
                          <w:rFonts w:ascii="Latin Modern Math" w:eastAsiaTheme="minorEastAsia" w:hAnsi="Latin Modern Math"/>
                          <w:i/>
                          <w:lang w:val="de-DE"/>
                        </w:rPr>
                      </m:ctrlPr>
                    </m:deg>
                    <m:e>
                      <m:r>
                        <w:rPr>
                          <w:rFonts w:ascii="Latin Modern Math" w:eastAsiaTheme="minorEastAsia" w:hAnsi="Latin Modern Math"/>
                          <w:lang w:val="de-DE"/>
                        </w:rPr>
                        <m:t>-1</m:t>
                      </m:r>
                      <m:r>
                        <m:rPr>
                          <m:lit/>
                        </m:rPr>
                        <w:rPr>
                          <w:rFonts w:ascii="Latin Modern Math" w:eastAsiaTheme="minorEastAsia" w:hAnsi="Latin Modern Math"/>
                          <w:lang w:val="de-DE"/>
                        </w:rPr>
                        <m:t>/</m:t>
                      </m:r>
                      <m:r>
                        <w:rPr>
                          <w:rFonts w:ascii="Latin Modern Math" w:eastAsiaTheme="minorEastAsia" w:hAnsi="Latin Modern Math"/>
                          <w:lang w:val="de-DE"/>
                        </w:rPr>
                        <m:t>n</m:t>
                      </m:r>
                    </m:e>
                  </m:rad>
                </m:sup>
              </m:sSup>
              <m:ctrlPr>
                <w:rPr>
                  <w:rFonts w:ascii="Latin Modern Math" w:eastAsiaTheme="minorEastAsia" w:hAnsi="Latin Modern Math"/>
                  <w:i/>
                  <w:lang w:val="de-DE"/>
                </w:rPr>
              </m:ctrlPr>
            </m:e>
          </m:nary>
        </m:oMath>
      </m:oMathPara>
    </w:p>
    <w:p w14:paraId="02B3D794" w14:textId="4F5D4492" w:rsidR="009E1CA9" w:rsidRDefault="00F6231F" w:rsidP="00FD7015">
      <w:pPr>
        <w:spacing w:line="276" w:lineRule="auto"/>
        <w:rPr>
          <w:rFonts w:eastAsiaTheme="minorEastAsia"/>
          <w:lang w:val="de-DE"/>
        </w:rPr>
      </w:pPr>
      <w:r>
        <w:rPr>
          <w:rFonts w:eastAsiaTheme="minorEastAsia"/>
          <w:lang w:val="de-DE"/>
        </w:rPr>
        <w:t>FFTW berechnet eine un</w:t>
      </w:r>
      <w:r w:rsidR="00495F67">
        <w:rPr>
          <w:rFonts w:eastAsiaTheme="minorEastAsia"/>
          <w:lang w:val="de-DE"/>
        </w:rPr>
        <w:t>-</w:t>
      </w:r>
      <w:r>
        <w:rPr>
          <w:rFonts w:eastAsiaTheme="minorEastAsia"/>
          <w:lang w:val="de-DE"/>
        </w:rPr>
        <w:t>normalisierte Transformation ohne Koeffizienten vor der Summe der DFT, d.h. eine vorwärts</w:t>
      </w:r>
      <w:r w:rsidR="00495F67">
        <w:rPr>
          <w:rFonts w:eastAsiaTheme="minorEastAsia"/>
          <w:lang w:val="de-DE"/>
        </w:rPr>
        <w:t xml:space="preserve"> </w:t>
      </w:r>
      <w:r>
        <w:rPr>
          <w:rFonts w:eastAsiaTheme="minorEastAsia"/>
          <w:lang w:val="de-DE"/>
        </w:rPr>
        <w:t>gerichtete DFT gefolgt von der rückwärtsgerichteten DFT</w:t>
      </w:r>
      <w:r w:rsidR="00486586">
        <w:rPr>
          <w:rFonts w:eastAsiaTheme="minorEastAsia"/>
          <w:lang w:val="de-DE"/>
        </w:rPr>
        <w:t xml:space="preserve"> ergibt als Ergebnis die Eingabe</w:t>
      </w:r>
      <w:r>
        <w:rPr>
          <w:rFonts w:eastAsiaTheme="minorEastAsia"/>
          <w:lang w:val="de-DE"/>
        </w:rPr>
        <w:t xml:space="preserve"> multipliziert mit </w:t>
      </w:r>
      <w:r w:rsidRPr="00F6231F">
        <w:rPr>
          <w:rFonts w:eastAsiaTheme="minorEastAsia"/>
          <w:i/>
          <w:iCs/>
          <w:lang w:val="de-DE"/>
        </w:rPr>
        <w:t>n</w:t>
      </w:r>
      <w:r w:rsidRPr="00F6231F">
        <w:rPr>
          <w:rFonts w:eastAsiaTheme="minorEastAsia"/>
          <w:lang w:val="de-DE"/>
        </w:rPr>
        <w:t>.</w:t>
      </w:r>
    </w:p>
    <w:p w14:paraId="0E475E60" w14:textId="77777777" w:rsidR="00D50876" w:rsidRDefault="00D50876" w:rsidP="00FD7015">
      <w:pPr>
        <w:spacing w:line="276" w:lineRule="auto"/>
        <w:rPr>
          <w:rFonts w:eastAsiaTheme="minorEastAsia"/>
          <w:lang w:val="de-DE"/>
        </w:rPr>
      </w:pPr>
    </w:p>
    <w:p w14:paraId="6E921996" w14:textId="4ED3A824" w:rsidR="00D30A9E" w:rsidRDefault="00D30A9E" w:rsidP="00D30A9E">
      <w:pPr>
        <w:pStyle w:val="Heading3"/>
        <w:rPr>
          <w:lang w:val="de-DE"/>
        </w:rPr>
      </w:pPr>
      <w:bookmarkStart w:id="157" w:name="_Toc45809450"/>
      <w:r>
        <w:rPr>
          <w:lang w:val="de-DE"/>
        </w:rPr>
        <w:t>FFTWSharp</w:t>
      </w:r>
      <w:bookmarkEnd w:id="157"/>
    </w:p>
    <w:p w14:paraId="1A9EF336" w14:textId="07570836" w:rsidR="00484393" w:rsidRDefault="006C6D69" w:rsidP="00AB0842">
      <w:pPr>
        <w:spacing w:line="276" w:lineRule="auto"/>
        <w:rPr>
          <w:lang w:val="de-DE"/>
        </w:rPr>
      </w:pPr>
      <w:r>
        <w:rPr>
          <w:lang w:val="de-DE"/>
        </w:rPr>
        <w:t xml:space="preserve">FFTWSharp ist ein Wrapper um die C-Bibliothek FFTW3 </w:t>
      </w:r>
      <w:r w:rsidR="00E83C59">
        <w:rPr>
          <w:lang w:val="de-DE"/>
        </w:rPr>
        <w:t>aus C# heraus zu nutzen.</w:t>
      </w:r>
      <w:r w:rsidR="00484393">
        <w:rPr>
          <w:rStyle w:val="FootnoteReference"/>
          <w:lang w:val="de-DE"/>
        </w:rPr>
        <w:footnoteReference w:id="29"/>
      </w:r>
      <w:r w:rsidR="00E83C59">
        <w:rPr>
          <w:lang w:val="de-DE"/>
        </w:rPr>
        <w:t xml:space="preserve"> Es vereinfacht und abstrahiert vor allem den Datenaustausch über </w:t>
      </w:r>
      <w:del w:id="161" w:author="Manuel Hergenröder" w:date="2020-07-16T15:53:00Z">
        <w:r w:rsidR="00E83C59" w:rsidDel="009431AF">
          <w:rPr>
            <w:lang w:val="de-DE"/>
          </w:rPr>
          <w:delText>„</w:delText>
        </w:r>
      </w:del>
      <w:r w:rsidR="00E83C59">
        <w:rPr>
          <w:lang w:val="de-DE"/>
        </w:rPr>
        <w:t>unmanaged</w:t>
      </w:r>
      <w:del w:id="162" w:author="Manuel Hergenröder" w:date="2020-07-16T15:53:00Z">
        <w:r w:rsidR="00E83C59" w:rsidDel="009431AF">
          <w:rPr>
            <w:lang w:val="de-DE"/>
          </w:rPr>
          <w:delText>“</w:delText>
        </w:r>
      </w:del>
      <w:r w:rsidR="00E83C59">
        <w:rPr>
          <w:lang w:val="de-DE"/>
        </w:rPr>
        <w:t xml:space="preserve"> Arrays (Arrays, die nicht vom Garbage-Collector </w:t>
      </w:r>
      <w:r w:rsidR="00E76C7D">
        <w:rPr>
          <w:lang w:val="de-DE"/>
        </w:rPr>
        <w:t>der</w:t>
      </w:r>
      <w:r w:rsidR="00E83C59">
        <w:rPr>
          <w:lang w:val="de-DE"/>
        </w:rPr>
        <w:t xml:space="preserve"> .NET</w:t>
      </w:r>
      <w:r w:rsidR="00E76C7D">
        <w:rPr>
          <w:lang w:val="de-DE"/>
        </w:rPr>
        <w:t xml:space="preserve">-Laufzeitumgebung </w:t>
      </w:r>
      <w:r w:rsidR="00E83C59">
        <w:rPr>
          <w:lang w:val="de-DE"/>
        </w:rPr>
        <w:t>verwaltet werden) zwischen C# und C.</w:t>
      </w:r>
    </w:p>
    <w:p w14:paraId="30E2A35C" w14:textId="44FA70D8" w:rsidR="009D0817" w:rsidRDefault="009D0817" w:rsidP="00AB0842">
      <w:pPr>
        <w:spacing w:line="276" w:lineRule="auto"/>
        <w:rPr>
          <w:lang w:val="de-DE"/>
        </w:rPr>
      </w:pPr>
    </w:p>
    <w:p w14:paraId="56C7F6D8" w14:textId="58F3E845" w:rsidR="009D0817" w:rsidRDefault="009D0817" w:rsidP="009D0817">
      <w:pPr>
        <w:pStyle w:val="Heading3"/>
        <w:rPr>
          <w:lang w:val="de-DE"/>
        </w:rPr>
      </w:pPr>
      <w:bookmarkStart w:id="163" w:name="_Toc45809451"/>
      <w:r>
        <w:rPr>
          <w:lang w:val="de-DE"/>
        </w:rPr>
        <w:t>CurvedUI</w:t>
      </w:r>
      <w:bookmarkEnd w:id="163"/>
    </w:p>
    <w:p w14:paraId="20227743" w14:textId="55144092" w:rsidR="009D0817" w:rsidRPr="009D0817" w:rsidRDefault="009D0817" w:rsidP="008572BE">
      <w:pPr>
        <w:spacing w:line="276" w:lineRule="auto"/>
        <w:rPr>
          <w:lang w:val="de-DE"/>
        </w:rPr>
      </w:pPr>
      <w:r>
        <w:rPr>
          <w:lang w:val="de-DE"/>
        </w:rPr>
        <w:t xml:space="preserve">Für die Anzeige und Interaktion mit Unity-Canvases im World-Space wurde das CurvedUI-Interface-System des Entwicklers </w:t>
      </w:r>
      <w:r w:rsidR="00176F60">
        <w:rPr>
          <w:lang w:val="de-DE"/>
        </w:rPr>
        <w:t>„Chisely“ aus dem Unity Asset Store</w:t>
      </w:r>
      <w:r w:rsidR="00176F60">
        <w:rPr>
          <w:rStyle w:val="FootnoteReference"/>
          <w:lang w:val="de-DE"/>
        </w:rPr>
        <w:footnoteReference w:id="30"/>
      </w:r>
      <w:r w:rsidR="008572BE">
        <w:rPr>
          <w:lang w:val="de-DE"/>
        </w:rPr>
        <w:t xml:space="preserve"> in das Projekt importiert.</w:t>
      </w:r>
      <w:r w:rsidR="0037740F">
        <w:rPr>
          <w:lang w:val="de-DE"/>
        </w:rPr>
        <w:t xml:space="preserve"> Dieses vereinfacht das Raycasting von Canvas-Elementen stark. Unity ermöglicht im Auslieferungszustand nur das Raycasting von Collider-Komponenten, so dass es bei komplexen Canvas-UI-Elementen sehr aufwendig ist, diese Collider zu erstellen und zu verwalten.</w:t>
      </w:r>
      <w:r w:rsidR="00DE61FA">
        <w:rPr>
          <w:lang w:val="de-DE"/>
        </w:rPr>
        <w:t xml:space="preserve"> Zusätzlich werden noch andere Komfort-Funktionen angeboten, u.a. die namensgebene Möglichkeit für einen Canvas eine Biegung für bessere Blickwinkel-Ergonomie zu definieren.</w:t>
      </w:r>
    </w:p>
    <w:p w14:paraId="65A657C5" w14:textId="77777777" w:rsidR="00E83C59" w:rsidRPr="00484393" w:rsidRDefault="00E83C59" w:rsidP="00AB0842">
      <w:pPr>
        <w:spacing w:line="276" w:lineRule="auto"/>
        <w:rPr>
          <w:lang w:val="de-DE"/>
        </w:rPr>
      </w:pPr>
    </w:p>
    <w:p w14:paraId="3D9DD303" w14:textId="3EAAA336" w:rsidR="00007AC9" w:rsidRDefault="00221E10" w:rsidP="00007AC9">
      <w:pPr>
        <w:pStyle w:val="Heading2"/>
        <w:rPr>
          <w:lang w:val="de-DE"/>
        </w:rPr>
      </w:pPr>
      <w:bookmarkStart w:id="165" w:name="_Toc45809452"/>
      <w:r>
        <w:rPr>
          <w:lang w:val="de-DE"/>
        </w:rPr>
        <w:t>Implementation</w:t>
      </w:r>
      <w:r w:rsidR="003A0B61">
        <w:rPr>
          <w:lang w:val="de-DE"/>
        </w:rPr>
        <w:t xml:space="preserve"> in Unity</w:t>
      </w:r>
      <w:bookmarkEnd w:id="165"/>
    </w:p>
    <w:p w14:paraId="029C503C" w14:textId="7A871E14" w:rsidR="00404DB2" w:rsidRDefault="001059FA" w:rsidP="001059FA">
      <w:pPr>
        <w:spacing w:line="276" w:lineRule="auto"/>
        <w:rPr>
          <w:lang w:val="de-DE"/>
        </w:rPr>
      </w:pPr>
      <w:r>
        <w:rPr>
          <w:lang w:val="de-DE"/>
        </w:rPr>
        <w:t xml:space="preserve">Im </w:t>
      </w:r>
      <w:ins w:id="166" w:author="Steffen Schmidt" w:date="2020-07-16T13:42:00Z">
        <w:r w:rsidR="00E94F86">
          <w:rPr>
            <w:lang w:val="de-DE"/>
          </w:rPr>
          <w:t>f</w:t>
        </w:r>
      </w:ins>
      <w:del w:id="167" w:author="Steffen Schmidt" w:date="2020-07-16T13:42:00Z">
        <w:r w:rsidDel="00E94F86">
          <w:rPr>
            <w:lang w:val="de-DE"/>
          </w:rPr>
          <w:delText>F</w:delText>
        </w:r>
      </w:del>
      <w:r>
        <w:rPr>
          <w:lang w:val="de-DE"/>
        </w:rPr>
        <w:t>olgenden Abschnitt werden exemplarisch einige Besonderheiten, technische Details und Herausforderungen näher erläutert. Dazu werden einige Code-Beispiele aufgeführt. Für eine komplette Auflistung des Programmcodes sei auf d</w:t>
      </w:r>
      <w:ins w:id="168" w:author="Manuel Hergenröder" w:date="2020-07-16T15:54:00Z">
        <w:r w:rsidR="009431AF">
          <w:rPr>
            <w:lang w:val="de-DE"/>
          </w:rPr>
          <w:t>as Kaptiel „11</w:t>
        </w:r>
      </w:ins>
      <w:del w:id="169" w:author="Manuel Hergenröder" w:date="2020-07-16T15:54:00Z">
        <w:r w:rsidDel="009431AF">
          <w:rPr>
            <w:lang w:val="de-DE"/>
          </w:rPr>
          <w:delText xml:space="preserve">en Anhang VIII </w:delText>
        </w:r>
      </w:del>
      <w:ins w:id="170" w:author="Manuel Hergenröder" w:date="2020-07-16T15:54:00Z">
        <w:r w:rsidR="009431AF">
          <w:rPr>
            <w:lang w:val="de-DE"/>
          </w:rPr>
          <w:t xml:space="preserve"> Anhang - </w:t>
        </w:r>
      </w:ins>
      <w:del w:id="171" w:author="Manuel Hergenröder" w:date="2020-07-16T15:55:00Z">
        <w:r w:rsidDel="009431AF">
          <w:rPr>
            <w:lang w:val="de-DE"/>
          </w:rPr>
          <w:delText>„</w:delText>
        </w:r>
      </w:del>
      <w:r>
        <w:rPr>
          <w:lang w:val="de-DE"/>
        </w:rPr>
        <w:t xml:space="preserve">Programmcode“ </w:t>
      </w:r>
      <w:r w:rsidR="000C770D">
        <w:rPr>
          <w:lang w:val="de-DE"/>
        </w:rPr>
        <w:t>oder das in 4.1 genannte</w:t>
      </w:r>
      <w:r>
        <w:rPr>
          <w:lang w:val="de-DE"/>
        </w:rPr>
        <w:t xml:space="preserve"> Github-Repository </w:t>
      </w:r>
      <w:r w:rsidR="000C770D">
        <w:rPr>
          <w:lang w:val="de-DE"/>
        </w:rPr>
        <w:t>verwiesen.</w:t>
      </w:r>
    </w:p>
    <w:p w14:paraId="4B6D21AD" w14:textId="77777777" w:rsidR="001059FA" w:rsidRPr="00404DB2" w:rsidRDefault="001059FA" w:rsidP="00404DB2">
      <w:pPr>
        <w:rPr>
          <w:lang w:val="de-DE"/>
        </w:rPr>
      </w:pPr>
    </w:p>
    <w:p w14:paraId="77A5A712" w14:textId="1233EC35" w:rsidR="00221E10" w:rsidRDefault="008F2378" w:rsidP="00221E10">
      <w:pPr>
        <w:pStyle w:val="Heading3"/>
        <w:rPr>
          <w:lang w:val="de-DE"/>
        </w:rPr>
      </w:pPr>
      <w:bookmarkStart w:id="172" w:name="_Toc45809453"/>
      <w:r>
        <w:rPr>
          <w:lang w:val="de-DE"/>
        </w:rPr>
        <w:lastRenderedPageBreak/>
        <w:t xml:space="preserve">Import und </w:t>
      </w:r>
      <w:r w:rsidR="00221E10">
        <w:rPr>
          <w:lang w:val="de-DE"/>
        </w:rPr>
        <w:t>F</w:t>
      </w:r>
      <w:r w:rsidR="00C51215">
        <w:rPr>
          <w:lang w:val="de-DE"/>
        </w:rPr>
        <w:t>ast-</w:t>
      </w:r>
      <w:r w:rsidR="00221E10">
        <w:rPr>
          <w:lang w:val="de-DE"/>
        </w:rPr>
        <w:t>F</w:t>
      </w:r>
      <w:r w:rsidR="00C51215">
        <w:rPr>
          <w:lang w:val="de-DE"/>
        </w:rPr>
        <w:t>ourier-</w:t>
      </w:r>
      <w:r w:rsidR="00221E10">
        <w:rPr>
          <w:lang w:val="de-DE"/>
        </w:rPr>
        <w:t>T</w:t>
      </w:r>
      <w:r w:rsidR="00C51215">
        <w:rPr>
          <w:lang w:val="de-DE"/>
        </w:rPr>
        <w:t>ransformation</w:t>
      </w:r>
      <w:bookmarkEnd w:id="172"/>
    </w:p>
    <w:p w14:paraId="253B2E83" w14:textId="6AF3A159" w:rsidR="00595108" w:rsidRDefault="0054081B" w:rsidP="0054081B">
      <w:pPr>
        <w:spacing w:line="276" w:lineRule="auto"/>
        <w:rPr>
          <w:lang w:val="de-DE"/>
        </w:rPr>
      </w:pPr>
      <w:r>
        <w:rPr>
          <w:lang w:val="de-DE"/>
        </w:rPr>
        <w:t xml:space="preserve">Nachdem der Benutzer eine Audio-Datei für den Import ausgewählt hat, wird diese mithilfe der NAudio-Bibliothek zunächst </w:t>
      </w:r>
      <w:r w:rsidR="003A6CE0">
        <w:rPr>
          <w:lang w:val="de-DE"/>
        </w:rPr>
        <w:t xml:space="preserve">für die Weiterverarbeitung </w:t>
      </w:r>
      <w:r>
        <w:rPr>
          <w:lang w:val="de-DE"/>
        </w:rPr>
        <w:t>in ein Array</w:t>
      </w:r>
      <w:del w:id="173" w:author="Manuel Hergenröder" w:date="2020-07-16T15:55:00Z">
        <w:r w:rsidDel="009431AF">
          <w:rPr>
            <w:lang w:val="de-DE"/>
          </w:rPr>
          <w:delText xml:space="preserve"> </w:delText>
        </w:r>
      </w:del>
      <w:ins w:id="174" w:author="Steffen Schmidt" w:date="2020-07-16T13:43:00Z">
        <w:r w:rsidR="00E94F86">
          <w:rPr>
            <w:lang w:val="de-DE"/>
          </w:rPr>
          <w:t>,</w:t>
        </w:r>
      </w:ins>
      <w:ins w:id="175" w:author="Manuel Hergenröder" w:date="2020-07-16T15:55:00Z">
        <w:r w:rsidR="009431AF">
          <w:rPr>
            <w:lang w:val="de-DE"/>
          </w:rPr>
          <w:t xml:space="preserve"> </w:t>
        </w:r>
      </w:ins>
      <w:r>
        <w:rPr>
          <w:lang w:val="de-DE"/>
        </w:rPr>
        <w:t>bestehend aus den einzelnen Audio-Frames in Form von 32-Bit-</w:t>
      </w:r>
      <w:r w:rsidR="004D0567">
        <w:rPr>
          <w:lang w:val="de-DE"/>
        </w:rPr>
        <w:t>Float-</w:t>
      </w:r>
      <w:r>
        <w:rPr>
          <w:lang w:val="de-DE"/>
        </w:rPr>
        <w:t>Werten</w:t>
      </w:r>
      <w:ins w:id="176" w:author="Steffen Schmidt" w:date="2020-07-16T13:43:00Z">
        <w:r w:rsidR="00E94F86">
          <w:rPr>
            <w:lang w:val="de-DE"/>
          </w:rPr>
          <w:t>,</w:t>
        </w:r>
      </w:ins>
      <w:r>
        <w:rPr>
          <w:lang w:val="de-DE"/>
        </w:rPr>
        <w:t xml:space="preserve"> überführt.</w:t>
      </w:r>
      <w:r w:rsidR="004D0567">
        <w:rPr>
          <w:lang w:val="de-DE"/>
        </w:rPr>
        <w:t xml:space="preserve"> </w:t>
      </w:r>
      <w:r w:rsidR="00230B25">
        <w:rPr>
          <w:lang w:val="de-DE"/>
        </w:rPr>
        <w:t>Je</w:t>
      </w:r>
      <w:r w:rsidR="004D0567">
        <w:rPr>
          <w:lang w:val="de-DE"/>
        </w:rPr>
        <w:t xml:space="preserve"> nach Bit-Tiefe der Eingangsdaten </w:t>
      </w:r>
      <w:r w:rsidR="00230B25">
        <w:rPr>
          <w:lang w:val="de-DE"/>
        </w:rPr>
        <w:t xml:space="preserve">werden dabei </w:t>
      </w:r>
      <w:r w:rsidR="004D0567">
        <w:rPr>
          <w:lang w:val="de-DE"/>
        </w:rPr>
        <w:t>Bytes der PCM-Rohdaten zusammengefasst</w:t>
      </w:r>
      <w:ins w:id="177" w:author="Steffen Schmidt" w:date="2020-07-16T13:43:00Z">
        <w:r w:rsidR="00E94F86">
          <w:rPr>
            <w:lang w:val="de-DE"/>
          </w:rPr>
          <w:t xml:space="preserve"> </w:t>
        </w:r>
      </w:ins>
      <w:r w:rsidR="004D0567">
        <w:rPr>
          <w:lang w:val="de-DE"/>
        </w:rPr>
        <w:t xml:space="preserve">– bspw. bei 16-Bit Audio ergeben </w:t>
      </w:r>
      <w:ins w:id="178" w:author="Manuel Hergenröder" w:date="2020-07-16T15:55:00Z">
        <w:r w:rsidR="009431AF">
          <w:rPr>
            <w:lang w:val="de-DE"/>
          </w:rPr>
          <w:t>zwei</w:t>
        </w:r>
      </w:ins>
      <w:commentRangeStart w:id="179"/>
      <w:del w:id="180" w:author="Manuel Hergenröder" w:date="2020-07-16T15:55:00Z">
        <w:r w:rsidR="004D0567" w:rsidDel="009431AF">
          <w:rPr>
            <w:lang w:val="de-DE"/>
          </w:rPr>
          <w:delText>2</w:delText>
        </w:r>
      </w:del>
      <w:commentRangeEnd w:id="179"/>
      <w:r w:rsidR="00B223DA">
        <w:rPr>
          <w:rStyle w:val="CommentReference"/>
        </w:rPr>
        <w:commentReference w:id="179"/>
      </w:r>
      <w:r w:rsidR="004D0567">
        <w:rPr>
          <w:lang w:val="de-DE"/>
        </w:rPr>
        <w:t xml:space="preserve"> Bytes ein Audio-Frame, bei 24-Bit-Audio </w:t>
      </w:r>
      <w:del w:id="181" w:author="Manuel Hergenröder" w:date="2020-07-16T15:55:00Z">
        <w:r w:rsidR="004D0567" w:rsidDel="009431AF">
          <w:rPr>
            <w:lang w:val="de-DE"/>
          </w:rPr>
          <w:delText>3</w:delText>
        </w:r>
      </w:del>
      <w:ins w:id="182" w:author="Manuel Hergenröder" w:date="2020-07-16T15:55:00Z">
        <w:r w:rsidR="009431AF">
          <w:rPr>
            <w:lang w:val="de-DE"/>
          </w:rPr>
          <w:t>drei</w:t>
        </w:r>
      </w:ins>
      <w:r w:rsidR="004D0567">
        <w:rPr>
          <w:lang w:val="de-DE"/>
        </w:rPr>
        <w:t xml:space="preserve"> Bytes etc.</w:t>
      </w:r>
      <w:r w:rsidR="00796A31">
        <w:rPr>
          <w:lang w:val="de-DE"/>
        </w:rPr>
        <w:t xml:space="preserve"> </w:t>
      </w:r>
      <w:r w:rsidR="006C4B60">
        <w:rPr>
          <w:lang w:val="de-DE"/>
        </w:rPr>
        <w:t>NAudio</w:t>
      </w:r>
      <w:r w:rsidR="00851F17">
        <w:rPr>
          <w:lang w:val="de-DE"/>
        </w:rPr>
        <w:t xml:space="preserve"> beachtet </w:t>
      </w:r>
      <w:r w:rsidR="006C4B60">
        <w:rPr>
          <w:lang w:val="de-DE"/>
        </w:rPr>
        <w:t>außerdem</w:t>
      </w:r>
      <w:r w:rsidR="00851F17">
        <w:rPr>
          <w:lang w:val="de-DE"/>
        </w:rPr>
        <w:t>, ob die Daten in Big-Endian- oder Little-Endian-Reihenfolge gespeichert sind, d.h. ob das höchstwertige Bit an erster oder letzter Stelle positioniert ist.</w:t>
      </w:r>
      <w:r w:rsidR="006C700F">
        <w:rPr>
          <w:lang w:val="de-DE"/>
        </w:rPr>
        <w:t xml:space="preserve"> </w:t>
      </w:r>
      <w:r w:rsidR="0019062B">
        <w:rPr>
          <w:lang w:val="de-DE"/>
        </w:rPr>
        <w:t>Da NAudio die Ausgabe von Rohdaten nur als 32-Bit-Float-Array unterstützt, findet beim Import von Audio-Daten mit 64 Bit ein Verlust der</w:t>
      </w:r>
      <w:r w:rsidR="00230B25">
        <w:rPr>
          <w:lang w:val="de-DE"/>
        </w:rPr>
        <w:t xml:space="preserve"> Genauigkeit bzw. der</w:t>
      </w:r>
      <w:r w:rsidR="0019062B">
        <w:rPr>
          <w:lang w:val="de-DE"/>
        </w:rPr>
        <w:t xml:space="preserve"> entsprechenden Nachkommastellen statt.</w:t>
      </w:r>
    </w:p>
    <w:p w14:paraId="55A64841" w14:textId="3276D15C" w:rsidR="00763C6D" w:rsidRDefault="00A5023A" w:rsidP="0054081B">
      <w:pPr>
        <w:spacing w:line="276" w:lineRule="auto"/>
        <w:rPr>
          <w:lang w:val="de-DE"/>
        </w:rPr>
      </w:pPr>
      <w:r>
        <w:rPr>
          <w:lang w:val="de-DE"/>
        </w:rPr>
        <w:t xml:space="preserve">Bevor die Audio-Daten der FFT zugeführt werden, wird die FFT-Size abhängig von der Sampling-Rate festgelegt. Bei 44.100 kHz hat sich eine FFT Size von 1024 als </w:t>
      </w:r>
      <w:r w:rsidR="00615183">
        <w:rPr>
          <w:lang w:val="de-DE"/>
        </w:rPr>
        <w:t>guter Kompromiss zwischen temporaler Auflösung</w:t>
      </w:r>
      <w:r w:rsidR="008C703F">
        <w:rPr>
          <w:lang w:val="de-DE"/>
        </w:rPr>
        <w:t>, frequenzbezogener Auflösung und Rechenleistung für Berechnung und Visualisierung</w:t>
      </w:r>
      <w:r w:rsidR="00615183">
        <w:rPr>
          <w:lang w:val="de-DE"/>
        </w:rPr>
        <w:t xml:space="preserve"> herausgestellt</w:t>
      </w:r>
      <w:r>
        <w:rPr>
          <w:lang w:val="de-DE"/>
        </w:rPr>
        <w:t>.</w:t>
      </w:r>
      <w:r w:rsidR="00F504E4">
        <w:rPr>
          <w:lang w:val="de-DE"/>
        </w:rPr>
        <w:t xml:space="preserve"> Diese</w:t>
      </w:r>
      <w:r w:rsidR="00B271B0">
        <w:rPr>
          <w:lang w:val="de-DE"/>
        </w:rPr>
        <w:t>s</w:t>
      </w:r>
      <w:r w:rsidR="00F504E4">
        <w:rPr>
          <w:lang w:val="de-DE"/>
        </w:rPr>
        <w:t xml:space="preserve"> Verhältnis zwischen Sampling-Rate und FFT-Size wird auch bei anderen Sampling-Raten verwendet.</w:t>
      </w:r>
    </w:p>
    <w:p w14:paraId="3F546945" w14:textId="29D2C727" w:rsidR="002E62E8" w:rsidRDefault="002E62E8" w:rsidP="0054081B">
      <w:pPr>
        <w:spacing w:line="276" w:lineRule="auto"/>
        <w:rPr>
          <w:lang w:val="de-DE"/>
        </w:rPr>
      </w:pPr>
      <w:r>
        <w:rPr>
          <w:lang w:val="de-DE"/>
        </w:rPr>
        <w:t>Aus der FFT-Size folgt die Anzahl der FFT-Bins</w:t>
      </w:r>
      <w:r w:rsidR="00165850">
        <w:rPr>
          <w:rStyle w:val="FootnoteReference"/>
          <w:lang w:val="de-DE"/>
        </w:rPr>
        <w:footnoteReference w:id="31"/>
      </w:r>
      <w:r>
        <w:rPr>
          <w:lang w:val="de-DE"/>
        </w:rPr>
        <w:t>:</w:t>
      </w:r>
    </w:p>
    <w:p w14:paraId="7FF18B56" w14:textId="51F4A4C2" w:rsidR="000B5809" w:rsidRPr="003A6811" w:rsidRDefault="007D295F" w:rsidP="0054081B">
      <w:pPr>
        <w:spacing w:line="276" w:lineRule="auto"/>
        <w:rPr>
          <w:rFonts w:eastAsiaTheme="minorEastAsia"/>
          <w:lang w:val="de-DE"/>
        </w:rPr>
      </w:pPr>
      <m:oMathPara>
        <m:oMath>
          <m:r>
            <w:rPr>
              <w:rFonts w:ascii="Latin Modern Math" w:hAnsi="Latin Modern Math"/>
              <w:lang w:val="de-DE"/>
            </w:rPr>
            <m:t>Anzahl FFT Bins = FFTSize / 2</m:t>
          </m:r>
        </m:oMath>
      </m:oMathPara>
    </w:p>
    <w:p w14:paraId="06A4569F" w14:textId="5D0BCA38" w:rsidR="00A5023A" w:rsidRDefault="00A5023A" w:rsidP="0054081B">
      <w:pPr>
        <w:spacing w:line="276" w:lineRule="auto"/>
        <w:rPr>
          <w:lang w:val="de-DE"/>
        </w:rPr>
      </w:pPr>
      <w:r>
        <w:rPr>
          <w:lang w:val="de-DE"/>
        </w:rPr>
        <w:t>Die Frequenz-Auflösung eines Bins beträgt</w:t>
      </w:r>
      <w:r w:rsidR="00165850">
        <w:rPr>
          <w:rStyle w:val="FootnoteReference"/>
          <w:lang w:val="de-DE"/>
        </w:rPr>
        <w:footnoteReference w:id="32"/>
      </w:r>
      <w:r>
        <w:rPr>
          <w:lang w:val="de-DE"/>
        </w:rPr>
        <w:t>:</w:t>
      </w:r>
    </w:p>
    <w:p w14:paraId="155ECA7F" w14:textId="31618629" w:rsidR="00A5023A" w:rsidRDefault="00A5023A" w:rsidP="0054081B">
      <w:pPr>
        <w:spacing w:line="276" w:lineRule="auto"/>
        <w:rPr>
          <w:lang w:val="de-DE"/>
        </w:rPr>
      </w:pPr>
      <m:oMathPara>
        <m:oMath>
          <m:r>
            <w:rPr>
              <w:rFonts w:ascii="Latin Modern Math" w:hAnsi="Latin Modern Math"/>
              <w:lang w:val="de-DE"/>
            </w:rPr>
            <m:t>Frequenzauflösung = Samplingrate / FFTSize</m:t>
          </m:r>
        </m:oMath>
      </m:oMathPara>
    </w:p>
    <w:p w14:paraId="13806D6E" w14:textId="47F0592A" w:rsidR="00615183" w:rsidRDefault="00615183" w:rsidP="00EB04A0">
      <w:pPr>
        <w:spacing w:line="276" w:lineRule="auto"/>
        <w:jc w:val="left"/>
        <w:rPr>
          <w:lang w:val="de-DE"/>
        </w:rPr>
      </w:pPr>
      <w:r w:rsidRPr="00615183">
        <w:rPr>
          <w:lang w:val="de-DE"/>
        </w:rPr>
        <w:t xml:space="preserve">Beispielhaft </w:t>
      </w:r>
      <w:r w:rsidR="001810E9">
        <w:rPr>
          <w:lang w:val="de-DE"/>
        </w:rPr>
        <w:t>beträgt</w:t>
      </w:r>
      <w:r w:rsidR="001810E9" w:rsidRPr="00615183">
        <w:rPr>
          <w:lang w:val="de-DE"/>
        </w:rPr>
        <w:t xml:space="preserve"> </w:t>
      </w:r>
      <w:r w:rsidRPr="00615183">
        <w:rPr>
          <w:lang w:val="de-DE"/>
        </w:rPr>
        <w:t>bei 44.100 kHz</w:t>
      </w:r>
      <w:r w:rsidR="001810E9">
        <w:rPr>
          <w:lang w:val="de-DE"/>
        </w:rPr>
        <w:t xml:space="preserve"> Sampling-Rate und einer FFT-Size von 1024 die Frequenz-Auflösung </w:t>
      </w:r>
      <w:r w:rsidR="002264E2">
        <w:rPr>
          <w:lang w:val="de-DE"/>
        </w:rPr>
        <w:t xml:space="preserve">eines Bins </w:t>
      </w:r>
      <w:r w:rsidR="001810E9">
        <w:rPr>
          <w:lang w:val="de-DE"/>
        </w:rPr>
        <w:t>e</w:t>
      </w:r>
      <w:r w:rsidRPr="00615183">
        <w:rPr>
          <w:lang w:val="de-DE"/>
        </w:rPr>
        <w:t>twa 43 Hz</w:t>
      </w:r>
      <w:r w:rsidR="002264E2">
        <w:rPr>
          <w:lang w:val="de-DE"/>
        </w:rPr>
        <w:t xml:space="preserve"> – </w:t>
      </w:r>
      <w:r w:rsidR="001810E9">
        <w:rPr>
          <w:lang w:val="de-DE"/>
        </w:rPr>
        <w:t>bei einer Anzahl von 512 Bins.</w:t>
      </w:r>
    </w:p>
    <w:p w14:paraId="0733FB63" w14:textId="76BB2778" w:rsidR="00E006CA" w:rsidRDefault="00B859E9" w:rsidP="00EB04A0">
      <w:pPr>
        <w:spacing w:line="276" w:lineRule="auto"/>
        <w:jc w:val="left"/>
        <w:rPr>
          <w:lang w:val="de-DE"/>
        </w:rPr>
      </w:pPr>
      <w:r>
        <w:rPr>
          <w:lang w:val="de-DE"/>
        </w:rPr>
        <w:t xml:space="preserve">Die Audio-Daten werden </w:t>
      </w:r>
      <w:r w:rsidR="00E442B3">
        <w:rPr>
          <w:lang w:val="de-DE"/>
        </w:rPr>
        <w:t>nun in einzelne Teile</w:t>
      </w:r>
      <w:r w:rsidR="00EF7C02">
        <w:rPr>
          <w:lang w:val="de-DE"/>
        </w:rPr>
        <w:t xml:space="preserve"> entsprechend der FFT-Size aufgeteilt mit 50 % Überlappung</w:t>
      </w:r>
      <w:r w:rsidR="00E006CA">
        <w:rPr>
          <w:lang w:val="de-DE"/>
        </w:rPr>
        <w:t xml:space="preserve"> – d.h. bis auf das erste und letzte Segment enthält jedes Segment die zweite Hälfte des vorherigen Segments und die erste Hälfte des nachfolgenden.</w:t>
      </w:r>
      <w:r w:rsidR="00EF7C02">
        <w:rPr>
          <w:lang w:val="de-DE"/>
        </w:rPr>
        <w:t xml:space="preserve"> Der letzte Teil wird – wenn er nicht der FFT-Size entspricht – mit Nullen aufgefüllt.</w:t>
      </w:r>
    </w:p>
    <w:p w14:paraId="39F8239E" w14:textId="1F9E2F32" w:rsidR="00A73304" w:rsidRPr="00B82078" w:rsidRDefault="00E006CA" w:rsidP="00A73304">
      <w:pPr>
        <w:spacing w:line="276" w:lineRule="auto"/>
        <w:jc w:val="left"/>
        <w:rPr>
          <w:lang w:val="de-DE"/>
        </w:rPr>
      </w:pPr>
      <w:r>
        <w:rPr>
          <w:lang w:val="de-DE"/>
        </w:rPr>
        <w:t>Auf jedes dieser Segmente w</w:t>
      </w:r>
      <w:r w:rsidR="00B10412">
        <w:rPr>
          <w:lang w:val="de-DE"/>
        </w:rPr>
        <w:t>erd</w:t>
      </w:r>
      <w:r w:rsidR="003B06D8">
        <w:rPr>
          <w:lang w:val="de-DE"/>
        </w:rPr>
        <w:t xml:space="preserve">en die Koeffizienten der Von-Hann-Fensterfunktion angewendet. </w:t>
      </w:r>
      <w:r w:rsidR="00A73304">
        <w:rPr>
          <w:lang w:val="de-DE"/>
        </w:rPr>
        <w:t>Die Fensterfunktion (oder auch</w:t>
      </w:r>
      <w:r w:rsidR="00C553D7">
        <w:rPr>
          <w:lang w:val="de-DE"/>
        </w:rPr>
        <w:t xml:space="preserve"> das</w:t>
      </w:r>
      <w:r w:rsidR="00A73304">
        <w:rPr>
          <w:lang w:val="de-DE"/>
        </w:rPr>
        <w:t xml:space="preserve"> „Windowing“) vermindert den Leck-Effekt (auch „Spectral leakage“ genannt): Durch das Zerlegen des Signals in einzelne Segmente sind im Regelfall die Endpunkte des FFT-Windows nicht kontinuierlich. Dies führt bei der FFT ohne vorherige Fensterfunktion zu einer spektralen Streuung</w:t>
      </w:r>
      <w:r w:rsidR="00AE5D3D">
        <w:rPr>
          <w:lang w:val="de-DE"/>
        </w:rPr>
        <w:t>,</w:t>
      </w:r>
      <w:r w:rsidR="00A73304">
        <w:rPr>
          <w:lang w:val="de-DE"/>
        </w:rPr>
        <w:t xml:space="preserve"> die scheinbar existierende </w:t>
      </w:r>
      <w:r w:rsidR="00A73304">
        <w:rPr>
          <w:lang w:val="de-DE"/>
        </w:rPr>
        <w:lastRenderedPageBreak/>
        <w:t xml:space="preserve">Spitzen in benachbarten Frequenzen erzeugt. Das Spektrum erscheint „verschmiert“. </w:t>
      </w:r>
      <w:r w:rsidR="00C76C06">
        <w:rPr>
          <w:lang w:val="de-DE"/>
        </w:rPr>
        <w:t>Eine Fensterfunktion reduziert die Amplitude zum Randbereich hin, so dass diesem Effekt entgegengewirkt wird. Durch die zuvor durchgeführte Überlappung wird sichergestellt, dass nicht zu viele Informationen, die in diesem Randbereich eines Segments liegen, verloren gehen.</w:t>
      </w:r>
      <w:ins w:id="185" w:author="Manuel Hergenröder" w:date="2020-07-16T15:57:00Z">
        <w:r w:rsidR="00534AF0">
          <w:rPr>
            <w:rStyle w:val="FootnoteReference"/>
            <w:lang w:val="de-DE"/>
          </w:rPr>
          <w:footnoteReference w:id="33"/>
        </w:r>
      </w:ins>
      <w:r w:rsidR="008242A3">
        <w:rPr>
          <w:lang w:val="de-DE"/>
        </w:rPr>
        <w:t xml:space="preserve"> Das Anwenden der Fensterfunktion geschieht durch Multiplikation der Audio-Samples innerhalb eines FFT-Segments mit den Fensterfunktionskoeffizienten.</w:t>
      </w:r>
    </w:p>
    <w:p w14:paraId="558E49BF" w14:textId="2608A809" w:rsidR="00C3358C" w:rsidRDefault="003B06D8" w:rsidP="008D1C8C">
      <w:pPr>
        <w:spacing w:line="276" w:lineRule="auto"/>
        <w:jc w:val="left"/>
        <w:rPr>
          <w:lang w:val="de-DE"/>
        </w:rPr>
      </w:pPr>
      <w:r>
        <w:rPr>
          <w:lang w:val="de-DE"/>
        </w:rPr>
        <w:t>Diese werden entsprechend der FFT-Size</w:t>
      </w:r>
      <w:r w:rsidR="00D17EAD">
        <w:rPr>
          <w:lang w:val="de-DE"/>
        </w:rPr>
        <w:t xml:space="preserve"> </w:t>
      </w:r>
      <w:r w:rsidR="00D17EAD">
        <w:rPr>
          <w:i/>
          <w:iCs/>
          <w:lang w:val="de-DE"/>
        </w:rPr>
        <w:t>n</w:t>
      </w:r>
      <w:r w:rsidR="00C553D7">
        <w:rPr>
          <w:i/>
          <w:iCs/>
          <w:lang w:val="de-DE"/>
        </w:rPr>
        <w:t xml:space="preserve"> </w:t>
      </w:r>
      <w:r w:rsidR="00C553D7">
        <w:rPr>
          <w:lang w:val="de-DE"/>
        </w:rPr>
        <w:t xml:space="preserve">für jedes Element </w:t>
      </w:r>
      <w:r w:rsidR="00C553D7">
        <w:rPr>
          <w:i/>
          <w:iCs/>
          <w:lang w:val="de-DE"/>
        </w:rPr>
        <w:t>i</w:t>
      </w:r>
      <w:r w:rsidR="00C553D7">
        <w:rPr>
          <w:lang w:val="de-DE"/>
        </w:rPr>
        <w:t xml:space="preserve"> eines Segments</w:t>
      </w:r>
      <w:r>
        <w:rPr>
          <w:lang w:val="de-DE"/>
        </w:rPr>
        <w:t xml:space="preserve"> generiert:</w:t>
      </w:r>
    </w:p>
    <w:p w14:paraId="2F559B3D" w14:textId="4446425F" w:rsidR="00723A0A" w:rsidRPr="00B2328C" w:rsidRDefault="00723A0A" w:rsidP="00132B62">
      <w:pPr>
        <w:spacing w:line="276" w:lineRule="auto"/>
        <w:jc w:val="left"/>
        <w:rPr>
          <w:lang w:val="de-DE"/>
        </w:rPr>
      </w:pPr>
      <w:r w:rsidRPr="00723A0A">
        <w:rPr>
          <w:b/>
          <w:bCs/>
          <w:lang w:val="de-DE"/>
        </w:rPr>
        <w:t>Fft.cs</w:t>
      </w:r>
      <w:bookmarkStart w:id="194" w:name="_MON_1655125927"/>
      <w:bookmarkEnd w:id="194"/>
      <w:r w:rsidR="00347A41" w:rsidRPr="00347A41">
        <w:rPr>
          <w:noProof/>
          <w:lang w:val="de-DE"/>
          <w14:ligatures w14:val="none"/>
        </w:rPr>
        <w:object w:dxaOrig="9101" w:dyaOrig="1239" w14:anchorId="72CF1A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5.5pt;height:34.3pt;mso-width-percent:0;mso-height-percent:0;mso-width-percent:0;mso-height-percent:0" o:ole="">
            <v:imagedata r:id="rId28" o:title="" cropbottom="30004f"/>
          </v:shape>
          <o:OLEObject Type="Embed" ProgID="Word.OpenDocumentText.12" ShapeID="_x0000_i1025" DrawAspect="Content" ObjectID="_1656422303" r:id="rId29"/>
        </w:object>
      </w:r>
    </w:p>
    <w:p w14:paraId="2C882DC4" w14:textId="17FB4CFA" w:rsidR="00723A0A" w:rsidRPr="00723A0A" w:rsidRDefault="00723A0A" w:rsidP="00723A0A">
      <w:pPr>
        <w:pStyle w:val="Caption"/>
        <w:jc w:val="left"/>
        <w:rPr>
          <w:lang w:val="de-DE"/>
        </w:rPr>
      </w:pPr>
      <w:bookmarkStart w:id="195" w:name="_Toc45808407"/>
      <w:r w:rsidRPr="00723A0A">
        <w:rPr>
          <w:lang w:val="de-DE"/>
        </w:rPr>
        <w:t xml:space="preserve">Listing </w:t>
      </w:r>
      <w:r>
        <w:fldChar w:fldCharType="begin"/>
      </w:r>
      <w:r w:rsidRPr="00723A0A">
        <w:rPr>
          <w:lang w:val="de-DE"/>
        </w:rPr>
        <w:instrText xml:space="preserve"> SEQ Listing \* ARABIC </w:instrText>
      </w:r>
      <w:r>
        <w:fldChar w:fldCharType="separate"/>
      </w:r>
      <w:r w:rsidR="00200AE9">
        <w:rPr>
          <w:noProof/>
          <w:lang w:val="de-DE"/>
        </w:rPr>
        <w:t>1</w:t>
      </w:r>
      <w:r>
        <w:fldChar w:fldCharType="end"/>
      </w:r>
      <w:r w:rsidRPr="00723A0A">
        <w:rPr>
          <w:lang w:val="de-DE"/>
        </w:rPr>
        <w:t xml:space="preserve"> – Generierung der Von-Hann-Koeffizienten</w:t>
      </w:r>
      <w:bookmarkEnd w:id="195"/>
    </w:p>
    <w:p w14:paraId="77E0D32C" w14:textId="256C572A" w:rsidR="00AE5D3D" w:rsidRDefault="00743B6A" w:rsidP="00611610">
      <w:pPr>
        <w:spacing w:line="276" w:lineRule="auto"/>
        <w:jc w:val="left"/>
        <w:rPr>
          <w:lang w:val="de-DE"/>
        </w:rPr>
      </w:pPr>
      <w:r>
        <w:rPr>
          <w:noProof/>
        </w:rPr>
        <mc:AlternateContent>
          <mc:Choice Requires="wps">
            <w:drawing>
              <wp:anchor distT="0" distB="0" distL="114300" distR="114300" simplePos="0" relativeHeight="251671552" behindDoc="0" locked="0" layoutInCell="1" allowOverlap="1" wp14:anchorId="5224DFE2" wp14:editId="71E59D7C">
                <wp:simplePos x="0" y="0"/>
                <wp:positionH relativeFrom="column">
                  <wp:posOffset>0</wp:posOffset>
                </wp:positionH>
                <wp:positionV relativeFrom="paragraph">
                  <wp:posOffset>5640705</wp:posOffset>
                </wp:positionV>
                <wp:extent cx="5781675" cy="342900"/>
                <wp:effectExtent l="0" t="0" r="9525" b="0"/>
                <wp:wrapTopAndBottom/>
                <wp:docPr id="10" name="Text Box 10"/>
                <wp:cNvGraphicFramePr/>
                <a:graphic xmlns:a="http://schemas.openxmlformats.org/drawingml/2006/main">
                  <a:graphicData uri="http://schemas.microsoft.com/office/word/2010/wordprocessingShape">
                    <wps:wsp>
                      <wps:cNvSpPr txBox="1"/>
                      <wps:spPr>
                        <a:xfrm>
                          <a:off x="0" y="0"/>
                          <a:ext cx="5781675" cy="342900"/>
                        </a:xfrm>
                        <a:prstGeom prst="rect">
                          <a:avLst/>
                        </a:prstGeom>
                        <a:solidFill>
                          <a:prstClr val="white"/>
                        </a:solidFill>
                        <a:ln>
                          <a:noFill/>
                        </a:ln>
                      </wps:spPr>
                      <wps:txbx>
                        <w:txbxContent>
                          <w:p w14:paraId="0B26286D" w14:textId="2E34BE38" w:rsidR="00697519" w:rsidRPr="00A6731D" w:rsidRDefault="00697519" w:rsidP="00A6731D">
                            <w:pPr>
                              <w:pStyle w:val="Caption"/>
                              <w:rPr>
                                <w:noProof/>
                                <w:lang w:val="de-DE"/>
                              </w:rPr>
                            </w:pPr>
                            <w:bookmarkStart w:id="196" w:name="_Toc45808397"/>
                            <w:r w:rsidRPr="00A6731D">
                              <w:rPr>
                                <w:lang w:val="de-DE"/>
                              </w:rPr>
                              <w:t xml:space="preserve">Abbildung </w:t>
                            </w:r>
                            <w:r>
                              <w:fldChar w:fldCharType="begin"/>
                            </w:r>
                            <w:r w:rsidRPr="00A6731D">
                              <w:rPr>
                                <w:lang w:val="de-DE"/>
                              </w:rPr>
                              <w:instrText xml:space="preserve"> SEQ Abbildung \* ARABIC </w:instrText>
                            </w:r>
                            <w:r>
                              <w:fldChar w:fldCharType="separate"/>
                            </w:r>
                            <w:r w:rsidR="00200AE9">
                              <w:rPr>
                                <w:noProof/>
                                <w:lang w:val="de-DE"/>
                              </w:rPr>
                              <w:t>5</w:t>
                            </w:r>
                            <w:r>
                              <w:fldChar w:fldCharType="end"/>
                            </w:r>
                            <w:r w:rsidRPr="00A6731D">
                              <w:rPr>
                                <w:lang w:val="de-DE"/>
                              </w:rPr>
                              <w:t xml:space="preserve"> – </w:t>
                            </w:r>
                            <w:r>
                              <w:rPr>
                                <w:lang w:val="de-DE"/>
                              </w:rPr>
                              <w:t xml:space="preserve">Illustration </w:t>
                            </w:r>
                            <w:r w:rsidRPr="00A6731D">
                              <w:rPr>
                                <w:lang w:val="de-DE"/>
                              </w:rPr>
                              <w:t xml:space="preserve">Windowing mit 50 % Overlap – </w:t>
                            </w:r>
                            <w:r>
                              <w:rPr>
                                <w:lang w:val="de-DE"/>
                              </w:rPr>
                              <w:t>„</w:t>
                            </w:r>
                            <w:r w:rsidRPr="00A6731D">
                              <w:rPr>
                                <w:lang w:val="de-DE"/>
                              </w:rPr>
                              <w:t xml:space="preserve">Short-time FFT </w:t>
                            </w:r>
                            <w:r>
                              <w:rPr>
                                <w:lang w:val="de-DE"/>
                              </w:rPr>
                              <w:t>–</w:t>
                            </w:r>
                            <w:r w:rsidRPr="00A6731D">
                              <w:rPr>
                                <w:lang w:val="de-DE"/>
                              </w:rPr>
                              <w:t xml:space="preserve"> MATLAB</w:t>
                            </w:r>
                            <w:r>
                              <w:rPr>
                                <w:lang w:val="de-DE"/>
                              </w:rPr>
                              <w:t>“,</w:t>
                            </w:r>
                            <w:r w:rsidRPr="00A6731D">
                              <w:rPr>
                                <w:lang w:val="de-DE"/>
                              </w:rPr>
                              <w:t xml:space="preserve"> </w:t>
                            </w:r>
                            <w:r>
                              <w:t>© 1994-2020 The MathWorks, Inc.</w:t>
                            </w:r>
                            <w:r>
                              <w:rPr>
                                <w:lang w:val="de-DE"/>
                              </w:rPr>
                              <w:t xml:space="preserve"> – </w:t>
                            </w:r>
                            <w:hyperlink r:id="rId30" w:history="1">
                              <w:r w:rsidRPr="002F1E56">
                                <w:rPr>
                                  <w:rStyle w:val="Hyperlink"/>
                                  <w:sz w:val="20"/>
                                  <w:lang w:val="de-DE"/>
                                </w:rPr>
                                <w:t>https://www.mathworks.com/help/dsp/ref/stft_output.png</w:t>
                              </w:r>
                            </w:hyperlink>
                            <w:r>
                              <w:rPr>
                                <w:lang w:val="de-DE"/>
                              </w:rPr>
                              <w:t>, letzter Abruf: 29.06.2020</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4DFE2" id="Text Box 10" o:spid="_x0000_s1030" type="#_x0000_t202" style="position:absolute;margin-left:0;margin-top:444.15pt;width:455.25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" stroked="f">
                <v:textbox inset="0,0,0,0">
                  <w:txbxContent>
                    <w:p w14:paraId="0B26286D" w14:textId="2E34BE38" w:rsidR="00697519" w:rsidRPr="00A6731D" w:rsidRDefault="00697519" w:rsidP="00A6731D">
                      <w:pPr>
                        <w:pStyle w:val="Caption"/>
                        <w:rPr>
                          <w:noProof/>
                          <w:lang w:val="de-DE"/>
                        </w:rPr>
                      </w:pPr>
                      <w:bookmarkStart w:id="197" w:name="_Toc45808397"/>
                      <w:r w:rsidRPr="00A6731D">
                        <w:rPr>
                          <w:lang w:val="de-DE"/>
                        </w:rPr>
                        <w:t xml:space="preserve">Abbildung </w:t>
                      </w:r>
                      <w:r>
                        <w:fldChar w:fldCharType="begin"/>
                      </w:r>
                      <w:r w:rsidRPr="00A6731D">
                        <w:rPr>
                          <w:lang w:val="de-DE"/>
                        </w:rPr>
                        <w:instrText xml:space="preserve"> SEQ Abbildung \* ARABIC </w:instrText>
                      </w:r>
                      <w:r>
                        <w:fldChar w:fldCharType="separate"/>
                      </w:r>
                      <w:r w:rsidR="00200AE9">
                        <w:rPr>
                          <w:noProof/>
                          <w:lang w:val="de-DE"/>
                        </w:rPr>
                        <w:t>5</w:t>
                      </w:r>
                      <w:r>
                        <w:fldChar w:fldCharType="end"/>
                      </w:r>
                      <w:r w:rsidRPr="00A6731D">
                        <w:rPr>
                          <w:lang w:val="de-DE"/>
                        </w:rPr>
                        <w:t xml:space="preserve"> – </w:t>
                      </w:r>
                      <w:r>
                        <w:rPr>
                          <w:lang w:val="de-DE"/>
                        </w:rPr>
                        <w:t xml:space="preserve">Illustration </w:t>
                      </w:r>
                      <w:r w:rsidRPr="00A6731D">
                        <w:rPr>
                          <w:lang w:val="de-DE"/>
                        </w:rPr>
                        <w:t xml:space="preserve">Windowing mit 50 % Overlap – </w:t>
                      </w:r>
                      <w:r>
                        <w:rPr>
                          <w:lang w:val="de-DE"/>
                        </w:rPr>
                        <w:t>„</w:t>
                      </w:r>
                      <w:r w:rsidRPr="00A6731D">
                        <w:rPr>
                          <w:lang w:val="de-DE"/>
                        </w:rPr>
                        <w:t xml:space="preserve">Short-time FFT </w:t>
                      </w:r>
                      <w:r>
                        <w:rPr>
                          <w:lang w:val="de-DE"/>
                        </w:rPr>
                        <w:t>–</w:t>
                      </w:r>
                      <w:r w:rsidRPr="00A6731D">
                        <w:rPr>
                          <w:lang w:val="de-DE"/>
                        </w:rPr>
                        <w:t xml:space="preserve"> MATLAB</w:t>
                      </w:r>
                      <w:r>
                        <w:rPr>
                          <w:lang w:val="de-DE"/>
                        </w:rPr>
                        <w:t>“,</w:t>
                      </w:r>
                      <w:r w:rsidRPr="00A6731D">
                        <w:rPr>
                          <w:lang w:val="de-DE"/>
                        </w:rPr>
                        <w:t xml:space="preserve"> </w:t>
                      </w:r>
                      <w:r>
                        <w:t>© 1994-2020 The MathWorks, Inc.</w:t>
                      </w:r>
                      <w:r>
                        <w:rPr>
                          <w:lang w:val="de-DE"/>
                        </w:rPr>
                        <w:t xml:space="preserve"> – </w:t>
                      </w:r>
                      <w:hyperlink r:id="rId31" w:history="1">
                        <w:r w:rsidRPr="002F1E56">
                          <w:rPr>
                            <w:rStyle w:val="Hyperlink"/>
                            <w:sz w:val="20"/>
                            <w:lang w:val="de-DE"/>
                          </w:rPr>
                          <w:t>https://www.mathworks.com/help/dsp/ref/stft_output.png</w:t>
                        </w:r>
                      </w:hyperlink>
                      <w:r>
                        <w:rPr>
                          <w:lang w:val="de-DE"/>
                        </w:rPr>
                        <w:t>, letzter Abruf: 29.06.2020</w:t>
                      </w:r>
                      <w:bookmarkEnd w:id="197"/>
                    </w:p>
                  </w:txbxContent>
                </v:textbox>
                <w10:wrap type="topAndBottom"/>
              </v:shape>
            </w:pict>
          </mc:Fallback>
        </mc:AlternateContent>
      </w:r>
      <w:r>
        <w:rPr>
          <w:noProof/>
        </w:rPr>
        <w:drawing>
          <wp:anchor distT="0" distB="0" distL="114300" distR="114300" simplePos="0" relativeHeight="251669504" behindDoc="0" locked="0" layoutInCell="1" allowOverlap="1" wp14:anchorId="3A00443E" wp14:editId="6BA2CDEC">
            <wp:simplePos x="0" y="0"/>
            <wp:positionH relativeFrom="column">
              <wp:posOffset>876300</wp:posOffset>
            </wp:positionH>
            <wp:positionV relativeFrom="paragraph">
              <wp:posOffset>1279525</wp:posOffset>
            </wp:positionV>
            <wp:extent cx="4029075" cy="4354195"/>
            <wp:effectExtent l="0" t="0" r="9525"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b="11985"/>
                    <a:stretch/>
                  </pic:blipFill>
                  <pic:spPr bwMode="auto">
                    <a:xfrm>
                      <a:off x="0" y="0"/>
                      <a:ext cx="4029075" cy="4354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49C2">
        <w:rPr>
          <w:lang w:val="de-DE"/>
        </w:rPr>
        <w:t>D</w:t>
      </w:r>
      <w:r w:rsidR="00D675ED">
        <w:rPr>
          <w:lang w:val="de-DE"/>
        </w:rPr>
        <w:t xml:space="preserve">ie FFT wird </w:t>
      </w:r>
      <w:r w:rsidR="003C49C2">
        <w:rPr>
          <w:lang w:val="de-DE"/>
        </w:rPr>
        <w:t>jetzt</w:t>
      </w:r>
      <w:r w:rsidR="00D675ED">
        <w:rPr>
          <w:lang w:val="de-DE"/>
        </w:rPr>
        <w:t xml:space="preserve"> </w:t>
      </w:r>
      <w:r w:rsidR="003C49C2">
        <w:rPr>
          <w:lang w:val="de-DE"/>
        </w:rPr>
        <w:t>für</w:t>
      </w:r>
      <w:r w:rsidR="00D675ED">
        <w:rPr>
          <w:lang w:val="de-DE"/>
        </w:rPr>
        <w:t xml:space="preserve"> jedes dieser überlappenden Segmente durchgeführt.</w:t>
      </w:r>
      <w:r w:rsidR="003C49C2">
        <w:rPr>
          <w:lang w:val="de-DE"/>
        </w:rPr>
        <w:t xml:space="preserve"> Da FFTW für die FFT „</w:t>
      </w:r>
      <w:r w:rsidR="003C49C2" w:rsidRPr="003C49C2">
        <w:rPr>
          <w:lang w:val="de-DE"/>
        </w:rPr>
        <w:t>dft_1d</w:t>
      </w:r>
      <w:r w:rsidR="003C49C2">
        <w:rPr>
          <w:lang w:val="de-DE"/>
        </w:rPr>
        <w:t>“ komplexe Zahlen</w:t>
      </w:r>
      <w:r w:rsidR="00FC5096">
        <w:rPr>
          <w:lang w:val="de-DE"/>
        </w:rPr>
        <w:t xml:space="preserve"> erwartet</w:t>
      </w:r>
      <w:r w:rsidR="003C49C2">
        <w:rPr>
          <w:lang w:val="de-DE"/>
        </w:rPr>
        <w:t xml:space="preserve">, wird dazu ein double-Array mit doppelter Größe </w:t>
      </w:r>
      <w:r w:rsidR="003C49C2">
        <w:rPr>
          <w:lang w:val="de-DE"/>
        </w:rPr>
        <w:lastRenderedPageBreak/>
        <w:t>initialisiert und alle gerade Indi</w:t>
      </w:r>
      <w:r w:rsidR="00472A05">
        <w:rPr>
          <w:lang w:val="de-DE"/>
        </w:rPr>
        <w:t>z</w:t>
      </w:r>
      <w:r w:rsidR="003C49C2">
        <w:rPr>
          <w:lang w:val="de-DE"/>
        </w:rPr>
        <w:t>es mit den Amplituden-Werten gefüllt. Die ungeraden Indi</w:t>
      </w:r>
      <w:r w:rsidR="00472A05">
        <w:rPr>
          <w:lang w:val="de-DE"/>
        </w:rPr>
        <w:t>z</w:t>
      </w:r>
      <w:r w:rsidR="003C49C2">
        <w:rPr>
          <w:lang w:val="de-DE"/>
        </w:rPr>
        <w:t>es enthalten laut FFTW-Konvention den Imaginärteil, der in diesem Fall immer 0 beträgt.</w:t>
      </w:r>
    </w:p>
    <w:p w14:paraId="19EFA58C" w14:textId="622F948F" w:rsidR="00211C93" w:rsidRDefault="00211C93" w:rsidP="003C49C2">
      <w:pPr>
        <w:spacing w:line="276" w:lineRule="auto"/>
        <w:rPr>
          <w:lang w:val="de-DE"/>
        </w:rPr>
      </w:pPr>
      <w:r>
        <w:rPr>
          <w:lang w:val="de-DE"/>
        </w:rPr>
        <w:t>Da es sich bei FFTW um eine C-Bibliothek handelt, erfolgt der Austausch über einen separaten Speicherbereich, der manuell instanziert und im Anschluss auch wieder freigegeben werden muss. Nachdem die Fourier-Transformation als sogenannter „Plan“ konfiguriert ist, wird er durch „fftw.execute“ in Zeile 90 ausgeführt.</w:t>
      </w:r>
      <w:r w:rsidR="00A5563F">
        <w:rPr>
          <w:lang w:val="de-DE"/>
        </w:rPr>
        <w:t xml:space="preserve"> Vorher und nach</w:t>
      </w:r>
      <w:ins w:id="198" w:author="Steffen Schmidt" w:date="2020-07-16T13:46:00Z">
        <w:r w:rsidR="00E94F86">
          <w:rPr>
            <w:lang w:val="de-DE"/>
          </w:rPr>
          <w:t>h</w:t>
        </w:r>
      </w:ins>
      <w:r w:rsidR="00A5563F">
        <w:rPr>
          <w:lang w:val="de-DE"/>
        </w:rPr>
        <w:t>er werden die Daten zwischen „managed“ Speicherbereich der Mono-Lauftzeitumgebung und dem „unmanaged“ Speicherbereich von FFTW hin und her kopiert.</w:t>
      </w:r>
    </w:p>
    <w:p w14:paraId="7DEBEDAE" w14:textId="7C0D8542" w:rsidR="00211C93" w:rsidRPr="00A5563F" w:rsidRDefault="00211C93" w:rsidP="00211C93">
      <w:pPr>
        <w:spacing w:line="276" w:lineRule="auto"/>
        <w:rPr>
          <w:lang w:val="de-DE"/>
        </w:rPr>
      </w:pPr>
      <w:r w:rsidRPr="00211C93">
        <w:rPr>
          <w:b/>
          <w:bCs/>
          <w:lang w:val="de-DE"/>
        </w:rPr>
        <w:t>Fft.cs</w:t>
      </w:r>
      <w:bookmarkStart w:id="199" w:name="_MON_1655301041"/>
      <w:bookmarkEnd w:id="199"/>
      <w:r w:rsidR="00347A41" w:rsidRPr="00347A41">
        <w:rPr>
          <w:noProof/>
          <w:lang w:val="de-DE"/>
          <w14:ligatures w14:val="none"/>
        </w:rPr>
        <w:object w:dxaOrig="9101" w:dyaOrig="4182" w14:anchorId="35A5003E">
          <v:shape id="_x0000_i1026" type="#_x0000_t75" alt="" style="width:455.5pt;height:181.7pt;mso-width-percent:0;mso-height-percent:0;mso-width-percent:0;mso-height-percent:0" o:ole="">
            <v:imagedata r:id="rId33" o:title="" cropbottom="8426f"/>
          </v:shape>
          <o:OLEObject Type="Embed" ProgID="Word.OpenDocumentText.12" ShapeID="_x0000_i1026" DrawAspect="Content" ObjectID="_1656422304" r:id="rId34"/>
        </w:object>
      </w:r>
    </w:p>
    <w:p w14:paraId="32BF53A6" w14:textId="259FB288" w:rsidR="00904943" w:rsidRDefault="00211C93" w:rsidP="00211C93">
      <w:pPr>
        <w:pStyle w:val="Caption"/>
        <w:jc w:val="both"/>
        <w:rPr>
          <w:lang w:val="de-DE"/>
        </w:rPr>
      </w:pPr>
      <w:bookmarkStart w:id="200" w:name="_Toc45808408"/>
      <w:r w:rsidRPr="00211C93">
        <w:rPr>
          <w:lang w:val="de-DE"/>
        </w:rPr>
        <w:t xml:space="preserve">Listing </w:t>
      </w:r>
      <w:r>
        <w:fldChar w:fldCharType="begin"/>
      </w:r>
      <w:r w:rsidRPr="00211C93">
        <w:rPr>
          <w:lang w:val="de-DE"/>
        </w:rPr>
        <w:instrText xml:space="preserve"> SEQ Listing \* ARABIC </w:instrText>
      </w:r>
      <w:r>
        <w:fldChar w:fldCharType="separate"/>
      </w:r>
      <w:r w:rsidR="00200AE9">
        <w:rPr>
          <w:noProof/>
          <w:lang w:val="de-DE"/>
        </w:rPr>
        <w:t>2</w:t>
      </w:r>
      <w:r>
        <w:fldChar w:fldCharType="end"/>
      </w:r>
      <w:r w:rsidRPr="00211C93">
        <w:rPr>
          <w:lang w:val="de-DE"/>
        </w:rPr>
        <w:t xml:space="preserve"> – Instanzieren des Speicherbereichs, Erstellung fftw-Plan und Ausführung</w:t>
      </w:r>
      <w:bookmarkEnd w:id="200"/>
    </w:p>
    <w:p w14:paraId="314410BD" w14:textId="600D1EE3" w:rsidR="00904943" w:rsidRDefault="00904943" w:rsidP="00904943">
      <w:pPr>
        <w:keepNext/>
        <w:spacing w:line="276" w:lineRule="auto"/>
        <w:rPr>
          <w:lang w:val="de-DE"/>
        </w:rPr>
      </w:pPr>
      <w:r>
        <w:rPr>
          <w:lang w:val="de-DE"/>
        </w:rPr>
        <w:t>Anschließende Freigabe der Speicher-Allokation:</w:t>
      </w:r>
    </w:p>
    <w:p w14:paraId="5ECB21BE" w14:textId="2AE951EA" w:rsidR="00904943" w:rsidRPr="001C36E2" w:rsidRDefault="00904943" w:rsidP="00904943">
      <w:pPr>
        <w:keepNext/>
        <w:spacing w:line="276" w:lineRule="auto"/>
        <w:rPr>
          <w:lang w:val="de-DE"/>
        </w:rPr>
      </w:pPr>
      <w:r w:rsidRPr="00211C93">
        <w:rPr>
          <w:b/>
          <w:bCs/>
          <w:lang w:val="de-DE"/>
        </w:rPr>
        <w:t>Fft.cs</w:t>
      </w:r>
      <w:bookmarkStart w:id="201" w:name="_MON_1655301202"/>
      <w:bookmarkEnd w:id="201"/>
      <w:r w:rsidR="00347A41" w:rsidRPr="00347A41">
        <w:rPr>
          <w:noProof/>
          <w:lang w:val="de-DE"/>
          <w14:ligatures w14:val="none"/>
        </w:rPr>
        <w:object w:dxaOrig="9101" w:dyaOrig="1655" w14:anchorId="200F87CC">
          <v:shape id="_x0000_i1027" type="#_x0000_t75" alt="" style="width:455.5pt;height:54.35pt;mso-width-percent:0;mso-height-percent:0;mso-width-percent:0;mso-height-percent:0" o:ole="">
            <v:imagedata r:id="rId35" o:title="" cropbottom="22728f"/>
          </v:shape>
          <o:OLEObject Type="Embed" ProgID="Word.OpenDocumentText.12" ShapeID="_x0000_i1027" DrawAspect="Content" ObjectID="_1656422305" r:id="rId36"/>
        </w:object>
      </w:r>
    </w:p>
    <w:p w14:paraId="61B850C9" w14:textId="0182F76E" w:rsidR="00A5563F" w:rsidRDefault="00904943" w:rsidP="00904943">
      <w:pPr>
        <w:pStyle w:val="Caption"/>
        <w:jc w:val="both"/>
        <w:rPr>
          <w:lang w:val="de-DE"/>
        </w:rPr>
      </w:pPr>
      <w:bookmarkStart w:id="202" w:name="_Toc45808409"/>
      <w:r w:rsidRPr="00904943">
        <w:rPr>
          <w:lang w:val="de-DE"/>
        </w:rPr>
        <w:t xml:space="preserve">Listing </w:t>
      </w:r>
      <w:r>
        <w:fldChar w:fldCharType="begin"/>
      </w:r>
      <w:r w:rsidRPr="00904943">
        <w:rPr>
          <w:lang w:val="de-DE"/>
        </w:rPr>
        <w:instrText xml:space="preserve"> SEQ Listing \* ARABIC </w:instrText>
      </w:r>
      <w:r>
        <w:fldChar w:fldCharType="separate"/>
      </w:r>
      <w:r w:rsidR="00200AE9">
        <w:rPr>
          <w:noProof/>
          <w:lang w:val="de-DE"/>
        </w:rPr>
        <w:t>3</w:t>
      </w:r>
      <w:r>
        <w:fldChar w:fldCharType="end"/>
      </w:r>
      <w:r w:rsidRPr="00904943">
        <w:rPr>
          <w:lang w:val="de-DE"/>
        </w:rPr>
        <w:t xml:space="preserve"> – Freigeben der fftw-Speicher-Allokation</w:t>
      </w:r>
      <w:bookmarkEnd w:id="202"/>
    </w:p>
    <w:p w14:paraId="1F575B54" w14:textId="00B2AD8B" w:rsidR="00B95852" w:rsidRDefault="00A84DE9" w:rsidP="003C49C2">
      <w:pPr>
        <w:spacing w:line="276" w:lineRule="auto"/>
        <w:rPr>
          <w:lang w:val="de-DE"/>
        </w:rPr>
      </w:pPr>
      <w:r>
        <w:rPr>
          <w:lang w:val="de-DE"/>
        </w:rPr>
        <w:t>Um die Magnituden für die Darstellung des Spektrums zu erhalten, muss nun der mathematische Betrag für jedes der Elemente der FFT-Daten berechnet werden. Dieser ist für komplexe Zahlen wie folgt definiert:</w:t>
      </w:r>
    </w:p>
    <w:p w14:paraId="3A8C5441" w14:textId="6F3806BB" w:rsidR="00A84DE9" w:rsidRDefault="00697519" w:rsidP="003C49C2">
      <w:pPr>
        <w:spacing w:line="276" w:lineRule="auto"/>
        <w:rPr>
          <w:rFonts w:eastAsiaTheme="minorEastAsia"/>
          <w:lang w:val="de-DE"/>
        </w:rPr>
      </w:pPr>
      <m:oMathPara>
        <m:oMath>
          <m:d>
            <m:dPr>
              <m:begChr m:val="|"/>
              <m:endChr m:val="|"/>
              <m:ctrlPr>
                <w:rPr>
                  <w:rFonts w:ascii="Latin Modern Math" w:hAnsi="Latin Modern Math"/>
                  <w:i/>
                  <w:lang w:val="de-DE"/>
                </w:rPr>
              </m:ctrlPr>
            </m:dPr>
            <m:e>
              <m:r>
                <w:rPr>
                  <w:rFonts w:ascii="Latin Modern Math" w:hAnsi="Latin Modern Math"/>
                  <w:lang w:val="de-DE"/>
                </w:rPr>
                <m:t>z</m:t>
              </m:r>
            </m:e>
          </m:d>
          <m:r>
            <w:rPr>
              <w:rFonts w:ascii="Latin Modern Math" w:hAnsi="Latin Modern Math"/>
              <w:lang w:val="de-DE"/>
            </w:rPr>
            <m:t>=</m:t>
          </m:r>
          <m:rad>
            <m:radPr>
              <m:degHide m:val="1"/>
              <m:ctrlPr>
                <w:rPr>
                  <w:rFonts w:ascii="Latin Modern Math" w:hAnsi="Latin Modern Math"/>
                  <w:lang w:val="de-DE"/>
                </w:rPr>
              </m:ctrlPr>
            </m:radPr>
            <m:deg>
              <m:ctrlPr>
                <w:rPr>
                  <w:rFonts w:ascii="Latin Modern Math" w:hAnsi="Latin Modern Math"/>
                  <w:i/>
                  <w:lang w:val="de-DE"/>
                </w:rPr>
              </m:ctrlPr>
            </m:deg>
            <m:e>
              <m:r>
                <w:rPr>
                  <w:rFonts w:ascii="Latin Modern Math" w:hAnsi="Latin Modern Math"/>
                  <w:lang w:val="de-DE"/>
                </w:rPr>
                <m:t>Re</m:t>
              </m:r>
              <m:sSup>
                <m:sSupPr>
                  <m:ctrlPr>
                    <w:rPr>
                      <w:rFonts w:ascii="Latin Modern Math" w:hAnsi="Latin Modern Math"/>
                      <w:i/>
                      <w:lang w:val="de-DE"/>
                    </w:rPr>
                  </m:ctrlPr>
                </m:sSupPr>
                <m:e>
                  <m:d>
                    <m:dPr>
                      <m:ctrlPr>
                        <w:rPr>
                          <w:rFonts w:ascii="Latin Modern Math" w:hAnsi="Latin Modern Math"/>
                          <w:i/>
                          <w:lang w:val="de-DE"/>
                        </w:rPr>
                      </m:ctrlPr>
                    </m:dPr>
                    <m:e>
                      <m:r>
                        <w:rPr>
                          <w:rFonts w:ascii="Latin Modern Math" w:hAnsi="Latin Modern Math"/>
                          <w:lang w:val="de-DE"/>
                        </w:rPr>
                        <m:t>z</m:t>
                      </m:r>
                    </m:e>
                  </m:d>
                </m:e>
                <m:sup>
                  <m:r>
                    <w:rPr>
                      <w:rFonts w:ascii="Latin Modern Math" w:hAnsi="Latin Modern Math"/>
                      <w:lang w:val="de-DE"/>
                    </w:rPr>
                    <m:t>2</m:t>
                  </m:r>
                </m:sup>
              </m:sSup>
              <m:r>
                <w:rPr>
                  <w:rFonts w:ascii="Latin Modern Math" w:hAnsi="Latin Modern Math"/>
                  <w:lang w:val="de-DE"/>
                </w:rPr>
                <m:t>+Img</m:t>
              </m:r>
              <m:sSup>
                <m:sSupPr>
                  <m:ctrlPr>
                    <w:rPr>
                      <w:rFonts w:ascii="Latin Modern Math" w:hAnsi="Latin Modern Math"/>
                      <w:i/>
                      <w:lang w:val="de-DE"/>
                    </w:rPr>
                  </m:ctrlPr>
                </m:sSupPr>
                <m:e>
                  <m:d>
                    <m:dPr>
                      <m:ctrlPr>
                        <w:rPr>
                          <w:rFonts w:ascii="Latin Modern Math" w:hAnsi="Latin Modern Math"/>
                          <w:i/>
                          <w:lang w:val="de-DE"/>
                        </w:rPr>
                      </m:ctrlPr>
                    </m:dPr>
                    <m:e>
                      <m:r>
                        <w:rPr>
                          <w:rFonts w:ascii="Latin Modern Math" w:hAnsi="Latin Modern Math"/>
                          <w:lang w:val="de-DE"/>
                        </w:rPr>
                        <m:t>z</m:t>
                      </m:r>
                    </m:e>
                  </m:d>
                </m:e>
                <m:sup>
                  <m:r>
                    <w:rPr>
                      <w:rFonts w:ascii="Latin Modern Math" w:hAnsi="Latin Modern Math"/>
                      <w:lang w:val="de-DE"/>
                    </w:rPr>
                    <m:t>2</m:t>
                  </m:r>
                </m:sup>
              </m:sSup>
            </m:e>
          </m:rad>
        </m:oMath>
      </m:oMathPara>
    </w:p>
    <w:p w14:paraId="4C8269F2" w14:textId="1D88493F" w:rsidR="00EB726A" w:rsidRDefault="00406D5A" w:rsidP="003C49C2">
      <w:pPr>
        <w:spacing w:line="276" w:lineRule="auto"/>
        <w:rPr>
          <w:rFonts w:eastAsiaTheme="minorEastAsia"/>
          <w:lang w:val="de-DE"/>
        </w:rPr>
      </w:pPr>
      <w:r>
        <w:rPr>
          <w:rFonts w:eastAsiaTheme="minorEastAsia"/>
          <w:lang w:val="de-DE"/>
        </w:rPr>
        <w:lastRenderedPageBreak/>
        <w:t>Diese Daten werden nun für die Visualisierung und Manipulation genutzt und entsprechen dem Amplituden-Spektrum.</w:t>
      </w:r>
      <w:r w:rsidR="008B31C9">
        <w:rPr>
          <w:rStyle w:val="FootnoteReference"/>
          <w:rFonts w:eastAsiaTheme="minorEastAsia"/>
          <w:lang w:val="de-DE"/>
        </w:rPr>
        <w:footnoteReference w:id="34"/>
      </w:r>
    </w:p>
    <w:p w14:paraId="106EA505" w14:textId="77777777" w:rsidR="00B43799" w:rsidRPr="00A84DE9" w:rsidRDefault="00B43799" w:rsidP="003C49C2">
      <w:pPr>
        <w:spacing w:line="276" w:lineRule="auto"/>
        <w:rPr>
          <w:rFonts w:eastAsiaTheme="minorEastAsia"/>
          <w:lang w:val="de-DE"/>
        </w:rPr>
      </w:pPr>
    </w:p>
    <w:p w14:paraId="6809809F" w14:textId="1111C301" w:rsidR="00221E10" w:rsidRDefault="00F828F7" w:rsidP="00221E10">
      <w:pPr>
        <w:pStyle w:val="Heading3"/>
        <w:rPr>
          <w:lang w:val="de-DE"/>
        </w:rPr>
      </w:pPr>
      <w:bookmarkStart w:id="204" w:name="_Toc45809454"/>
      <w:r>
        <w:rPr>
          <w:lang w:val="de-DE"/>
        </w:rPr>
        <w:t>Visualisierung der Spektrum-Daten</w:t>
      </w:r>
      <w:r w:rsidR="007838AE">
        <w:rPr>
          <w:lang w:val="de-DE"/>
        </w:rPr>
        <w:t xml:space="preserve"> durch Meshes</w:t>
      </w:r>
      <w:bookmarkEnd w:id="204"/>
    </w:p>
    <w:p w14:paraId="059B9513" w14:textId="2D16B906" w:rsidR="00514BEC" w:rsidRDefault="00AC31CD" w:rsidP="00AC31CD">
      <w:pPr>
        <w:spacing w:line="276" w:lineRule="auto"/>
        <w:rPr>
          <w:lang w:val="de-DE"/>
        </w:rPr>
      </w:pPr>
      <w:r>
        <w:rPr>
          <w:lang w:val="de-DE"/>
        </w:rPr>
        <w:t>Aus Performan</w:t>
      </w:r>
      <w:ins w:id="205" w:author="Manuel Hergenröder" w:date="2020-07-16T16:01:00Z">
        <w:r w:rsidR="00534AF0">
          <w:rPr>
            <w:lang w:val="de-DE"/>
          </w:rPr>
          <w:t>ce</w:t>
        </w:r>
      </w:ins>
      <w:del w:id="206" w:author="Manuel Hergenröder" w:date="2020-07-16T16:01:00Z">
        <w:r w:rsidDel="00534AF0">
          <w:rPr>
            <w:lang w:val="de-DE"/>
          </w:rPr>
          <w:delText>z</w:delText>
        </w:r>
      </w:del>
      <w:r>
        <w:rPr>
          <w:lang w:val="de-DE"/>
        </w:rPr>
        <w:t xml:space="preserve">-Gründen wird für jedes </w:t>
      </w:r>
      <w:r w:rsidR="00472A05">
        <w:rPr>
          <w:lang w:val="de-DE"/>
        </w:rPr>
        <w:t>Segment der Amplituden-Spektrum-Daten</w:t>
      </w:r>
      <w:r>
        <w:rPr>
          <w:lang w:val="de-DE"/>
        </w:rPr>
        <w:t xml:space="preserve"> ein eigenes Mesh </w:t>
      </w:r>
      <w:r w:rsidR="00472A05">
        <w:rPr>
          <w:lang w:val="de-DE"/>
        </w:rPr>
        <w:t xml:space="preserve">zur Laufzeit </w:t>
      </w:r>
      <w:r>
        <w:rPr>
          <w:lang w:val="de-DE"/>
        </w:rPr>
        <w:t xml:space="preserve">erzeugt. </w:t>
      </w:r>
      <w:r w:rsidR="00472A05">
        <w:rPr>
          <w:lang w:val="de-DE"/>
        </w:rPr>
        <w:t>Alle Daten in ein Mesh zu laden ist prinzipiell möglich (durch das Vergrößern der Mesh-Indizes von 16 Bit auf 32 Bit</w:t>
      </w:r>
      <w:r w:rsidR="00472A05">
        <w:rPr>
          <w:rStyle w:val="FootnoteReference"/>
          <w:lang w:val="de-DE"/>
        </w:rPr>
        <w:footnoteReference w:id="35"/>
      </w:r>
      <w:r w:rsidR="00472A05">
        <w:rPr>
          <w:lang w:val="de-DE"/>
        </w:rPr>
        <w:t>), führte jedoch zu extremen Performan</w:t>
      </w:r>
      <w:r w:rsidR="00FB7570">
        <w:rPr>
          <w:lang w:val="de-DE"/>
        </w:rPr>
        <w:t>ce-E</w:t>
      </w:r>
      <w:r w:rsidR="00472A05">
        <w:rPr>
          <w:lang w:val="de-DE"/>
        </w:rPr>
        <w:t>inbußen und teilweise zum Absturz von Unity</w:t>
      </w:r>
      <w:r w:rsidR="00A950A8">
        <w:rPr>
          <w:lang w:val="de-DE"/>
        </w:rPr>
        <w:t>.</w:t>
      </w:r>
    </w:p>
    <w:p w14:paraId="72A57B60" w14:textId="5B491C7E" w:rsidR="008336EE" w:rsidRDefault="00132D3B" w:rsidP="00AC31CD">
      <w:pPr>
        <w:spacing w:line="276" w:lineRule="auto"/>
        <w:rPr>
          <w:lang w:val="de-DE"/>
        </w:rPr>
      </w:pPr>
      <w:r>
        <w:rPr>
          <w:noProof/>
        </w:rPr>
        <w:drawing>
          <wp:anchor distT="0" distB="0" distL="114300" distR="114300" simplePos="0" relativeHeight="251672576" behindDoc="0" locked="0" layoutInCell="1" allowOverlap="1" wp14:anchorId="125C0073" wp14:editId="64179F6F">
            <wp:simplePos x="0" y="0"/>
            <wp:positionH relativeFrom="column">
              <wp:posOffset>1914525</wp:posOffset>
            </wp:positionH>
            <wp:positionV relativeFrom="paragraph">
              <wp:posOffset>1036320</wp:posOffset>
            </wp:positionV>
            <wp:extent cx="2390775" cy="239077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90775"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4624" behindDoc="0" locked="0" layoutInCell="1" allowOverlap="1" wp14:anchorId="463AAB6D" wp14:editId="21767DC0">
                <wp:simplePos x="0" y="0"/>
                <wp:positionH relativeFrom="column">
                  <wp:posOffset>-66675</wp:posOffset>
                </wp:positionH>
                <wp:positionV relativeFrom="paragraph">
                  <wp:posOffset>3542665</wp:posOffset>
                </wp:positionV>
                <wp:extent cx="5991225" cy="428625"/>
                <wp:effectExtent l="0" t="0" r="9525" b="9525"/>
                <wp:wrapTopAndBottom/>
                <wp:docPr id="12" name="Text Box 12"/>
                <wp:cNvGraphicFramePr/>
                <a:graphic xmlns:a="http://schemas.openxmlformats.org/drawingml/2006/main">
                  <a:graphicData uri="http://schemas.microsoft.com/office/word/2010/wordprocessingShape">
                    <wps:wsp>
                      <wps:cNvSpPr txBox="1"/>
                      <wps:spPr>
                        <a:xfrm>
                          <a:off x="0" y="0"/>
                          <a:ext cx="5991225" cy="428625"/>
                        </a:xfrm>
                        <a:prstGeom prst="rect">
                          <a:avLst/>
                        </a:prstGeom>
                        <a:solidFill>
                          <a:prstClr val="white"/>
                        </a:solidFill>
                        <a:ln>
                          <a:noFill/>
                        </a:ln>
                      </wps:spPr>
                      <wps:txbx>
                        <w:txbxContent>
                          <w:p w14:paraId="1EA8BFAC" w14:textId="1A89A0CC" w:rsidR="00697519" w:rsidRPr="00A46E59" w:rsidRDefault="00697519" w:rsidP="0056418D">
                            <w:pPr>
                              <w:pStyle w:val="Caption"/>
                              <w:rPr>
                                <w:noProof/>
                              </w:rPr>
                            </w:pPr>
                            <w:bookmarkStart w:id="209" w:name="_Toc45808398"/>
                            <w:r>
                              <w:t xml:space="preserve">Abbildung </w:t>
                            </w:r>
                            <w:r>
                              <w:fldChar w:fldCharType="begin"/>
                            </w:r>
                            <w:r>
                              <w:instrText xml:space="preserve"> SEQ Abbildung \* ARABIC </w:instrText>
                            </w:r>
                            <w:r>
                              <w:fldChar w:fldCharType="separate"/>
                            </w:r>
                            <w:r w:rsidR="00200AE9">
                              <w:rPr>
                                <w:noProof/>
                              </w:rPr>
                              <w:t>6</w:t>
                            </w:r>
                            <w:r>
                              <w:rPr>
                                <w:noProof/>
                              </w:rPr>
                              <w:fldChar w:fldCharType="end"/>
                            </w:r>
                            <w:r>
                              <w:t xml:space="preserve"> – Unity Forums: </w:t>
                            </w:r>
                            <w:r w:rsidRPr="007F58A9">
                              <w:t>„</w:t>
                            </w:r>
                            <w:r>
                              <w:t xml:space="preserve">Unity Winding Order”, Screenshot von Eric5h5 – </w:t>
                            </w:r>
                            <w:hyperlink r:id="rId38" w:history="1">
                              <w:r w:rsidRPr="00B009E4">
                                <w:rPr>
                                  <w:rStyle w:val="Hyperlink"/>
                                  <w:sz w:val="20"/>
                                </w:rPr>
                                <w:t>https://forum.unity.com/attachments/mesh1-png.244462/</w:t>
                              </w:r>
                            </w:hyperlink>
                            <w:r>
                              <w:t>, letzter Abruf: 03.07.2020</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AAB6D" id="Text Box 12" o:spid="_x0000_s1031" type="#_x0000_t202" style="position:absolute;left:0;text-align:left;margin-left:-5.25pt;margin-top:278.95pt;width:471.75pt;height:33.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" stroked="f">
                <v:textbox inset="0,0,0,0">
                  <w:txbxContent>
                    <w:p w14:paraId="1EA8BFAC" w14:textId="1A89A0CC" w:rsidR="00697519" w:rsidRPr="00A46E59" w:rsidRDefault="00697519" w:rsidP="0056418D">
                      <w:pPr>
                        <w:pStyle w:val="Caption"/>
                        <w:rPr>
                          <w:noProof/>
                        </w:rPr>
                      </w:pPr>
                      <w:bookmarkStart w:id="210" w:name="_Toc45808398"/>
                      <w:r>
                        <w:t xml:space="preserve">Abbildung </w:t>
                      </w:r>
                      <w:r>
                        <w:fldChar w:fldCharType="begin"/>
                      </w:r>
                      <w:r>
                        <w:instrText xml:space="preserve"> SEQ Abbildung \* ARABIC </w:instrText>
                      </w:r>
                      <w:r>
                        <w:fldChar w:fldCharType="separate"/>
                      </w:r>
                      <w:r w:rsidR="00200AE9">
                        <w:rPr>
                          <w:noProof/>
                        </w:rPr>
                        <w:t>6</w:t>
                      </w:r>
                      <w:r>
                        <w:rPr>
                          <w:noProof/>
                        </w:rPr>
                        <w:fldChar w:fldCharType="end"/>
                      </w:r>
                      <w:r>
                        <w:t xml:space="preserve"> – Unity Forums: </w:t>
                      </w:r>
                      <w:r w:rsidRPr="007F58A9">
                        <w:t>„</w:t>
                      </w:r>
                      <w:r>
                        <w:t xml:space="preserve">Unity Winding Order”, Screenshot von Eric5h5 – </w:t>
                      </w:r>
                      <w:hyperlink r:id="rId39" w:history="1">
                        <w:r w:rsidRPr="00B009E4">
                          <w:rPr>
                            <w:rStyle w:val="Hyperlink"/>
                            <w:sz w:val="20"/>
                          </w:rPr>
                          <w:t>https://forum.unity.com/attachments/mesh1-png.244462/</w:t>
                        </w:r>
                      </w:hyperlink>
                      <w:r>
                        <w:t>, letzter Abruf: 03.07.2020</w:t>
                      </w:r>
                      <w:bookmarkEnd w:id="210"/>
                    </w:p>
                  </w:txbxContent>
                </v:textbox>
                <w10:wrap type="topAndBottom"/>
              </v:shape>
            </w:pict>
          </mc:Fallback>
        </mc:AlternateContent>
      </w:r>
      <w:r w:rsidR="008336EE">
        <w:rPr>
          <w:lang w:val="de-DE"/>
        </w:rPr>
        <w:t xml:space="preserve">Zur Erzeugung </w:t>
      </w:r>
      <w:r w:rsidR="000C7DC0">
        <w:rPr>
          <w:lang w:val="de-DE"/>
        </w:rPr>
        <w:t>eines dieser</w:t>
      </w:r>
      <w:r w:rsidR="008336EE">
        <w:rPr>
          <w:lang w:val="de-DE"/>
        </w:rPr>
        <w:t xml:space="preserve"> Meshes müssen zunächst Vertices </w:t>
      </w:r>
      <w:r w:rsidR="000C7DC0">
        <w:rPr>
          <w:lang w:val="de-DE"/>
        </w:rPr>
        <w:t>erstellt</w:t>
      </w:r>
      <w:r w:rsidR="008336EE">
        <w:rPr>
          <w:lang w:val="de-DE"/>
        </w:rPr>
        <w:t xml:space="preserve"> werden. </w:t>
      </w:r>
      <w:r w:rsidR="00AB7B81">
        <w:rPr>
          <w:lang w:val="de-DE"/>
        </w:rPr>
        <w:t xml:space="preserve">Dazu wird zunächst ein Raster aus </w:t>
      </w:r>
      <w:r w:rsidR="00AC2ADA">
        <w:rPr>
          <w:lang w:val="de-DE"/>
        </w:rPr>
        <w:t>Vertices</w:t>
      </w:r>
      <w:r w:rsidR="00AB7B81">
        <w:rPr>
          <w:lang w:val="de-DE"/>
        </w:rPr>
        <w:t xml:space="preserve"> kreiert, die später </w:t>
      </w:r>
      <w:r w:rsidR="00AC2ADA">
        <w:rPr>
          <w:lang w:val="de-DE"/>
        </w:rPr>
        <w:t>die Grundfläche</w:t>
      </w:r>
      <w:r w:rsidR="00AB7B81">
        <w:rPr>
          <w:lang w:val="de-DE"/>
        </w:rPr>
        <w:t xml:space="preserve"> </w:t>
      </w:r>
      <w:r w:rsidR="00500E5E">
        <w:rPr>
          <w:lang w:val="de-DE"/>
        </w:rPr>
        <w:t>der einzelnen „Pyramiden“ ergeben, welche die Werte des Amplituden-Spektrums repräsentieren.</w:t>
      </w:r>
      <w:r w:rsidR="003A613A">
        <w:rPr>
          <w:lang w:val="de-DE"/>
        </w:rPr>
        <w:t xml:space="preserve"> </w:t>
      </w:r>
      <w:r w:rsidR="00197DBC">
        <w:rPr>
          <w:lang w:val="de-DE"/>
        </w:rPr>
        <w:t>Im Anschluss werden die Vertices für die Spitzen abhängig von der Amplitude skaliert auf der y-Achse generiert.</w:t>
      </w:r>
    </w:p>
    <w:p w14:paraId="1AF83632" w14:textId="6AA5B687" w:rsidR="0056418D" w:rsidRPr="007B4B98" w:rsidRDefault="0056418D" w:rsidP="00AC31CD">
      <w:pPr>
        <w:spacing w:line="276" w:lineRule="auto"/>
        <w:rPr>
          <w:lang w:val="de-DE"/>
        </w:rPr>
      </w:pPr>
      <w:r>
        <w:rPr>
          <w:lang w:val="de-DE"/>
        </w:rPr>
        <w:t xml:space="preserve">Damit eine sichtbare Visualisierung entsteht, müssen nun je </w:t>
      </w:r>
      <w:ins w:id="211" w:author="Manuel Hergenröder" w:date="2020-07-16T16:01:00Z">
        <w:r w:rsidR="00534AF0">
          <w:rPr>
            <w:lang w:val="de-DE"/>
          </w:rPr>
          <w:t>drei</w:t>
        </w:r>
      </w:ins>
      <w:del w:id="212" w:author="Manuel Hergenröder" w:date="2020-07-16T16:01:00Z">
        <w:r w:rsidDel="00534AF0">
          <w:rPr>
            <w:lang w:val="de-DE"/>
          </w:rPr>
          <w:delText>3</w:delText>
        </w:r>
      </w:del>
      <w:r>
        <w:rPr>
          <w:lang w:val="de-DE"/>
        </w:rPr>
        <w:t xml:space="preserve"> dieser Vertices zu Triangles (auch Polygone genannt) verbunden werden. Dabei ist aufgrund des sogenannten </w:t>
      </w:r>
      <w:del w:id="213" w:author="Manuel Hergenröder" w:date="2020-07-16T16:01:00Z">
        <w:r w:rsidDel="00534AF0">
          <w:rPr>
            <w:lang w:val="de-DE"/>
          </w:rPr>
          <w:delText>„</w:delText>
        </w:r>
      </w:del>
      <w:r>
        <w:rPr>
          <w:lang w:val="de-DE"/>
        </w:rPr>
        <w:t>Cullings</w:t>
      </w:r>
      <w:del w:id="214" w:author="Manuel Hergenröder" w:date="2020-07-16T16:01:00Z">
        <w:r w:rsidDel="00534AF0">
          <w:rPr>
            <w:lang w:val="de-DE"/>
          </w:rPr>
          <w:delText>“</w:delText>
        </w:r>
      </w:del>
      <w:r>
        <w:rPr>
          <w:lang w:val="de-DE"/>
        </w:rPr>
        <w:t xml:space="preserve">, das vereinfacht ausgedrückt Renderzeit spart, indem es Innenseiten beim Rendering ignoriert, die korrekte Reihenfolge beim Definieren der entsprechenden Vertex-Indizes zu beachten: Unity </w:t>
      </w:r>
      <w:r>
        <w:rPr>
          <w:lang w:val="de-DE"/>
        </w:rPr>
        <w:lastRenderedPageBreak/>
        <w:t xml:space="preserve">verwendet die sogenannte </w:t>
      </w:r>
      <w:del w:id="215" w:author="Manuel Hergenröder" w:date="2020-07-16T16:01:00Z">
        <w:r w:rsidDel="00534AF0">
          <w:rPr>
            <w:lang w:val="de-DE"/>
          </w:rPr>
          <w:delText>„</w:delText>
        </w:r>
      </w:del>
      <w:r>
        <w:rPr>
          <w:lang w:val="de-DE"/>
        </w:rPr>
        <w:t>Clockwise-Winding-Order</w:t>
      </w:r>
      <w:del w:id="216" w:author="Manuel Hergenröder" w:date="2020-07-16T16:01:00Z">
        <w:r w:rsidDel="00534AF0">
          <w:rPr>
            <w:lang w:val="de-DE"/>
          </w:rPr>
          <w:delText>“</w:delText>
        </w:r>
      </w:del>
      <w:r>
        <w:rPr>
          <w:lang w:val="de-DE"/>
        </w:rPr>
        <w:t>, d.h. nur Polygone die aus Sicht der Kamera im Uhrzeigersinn angeordnet sind, sind als „vorderseitig“ und damit sichtbar klassifiziert.</w:t>
      </w:r>
      <w:r w:rsidR="007B4B98" w:rsidRPr="007B4B98">
        <w:rPr>
          <w:rStyle w:val="FootnoteReference"/>
          <w:lang w:val="de-DE"/>
        </w:rPr>
        <w:footnoteReference w:id="36"/>
      </w:r>
    </w:p>
    <w:p w14:paraId="0BBC87CF" w14:textId="1B69A6D2" w:rsidR="0056418D" w:rsidRDefault="00197B32" w:rsidP="00AC31CD">
      <w:pPr>
        <w:spacing w:line="276" w:lineRule="auto"/>
        <w:rPr>
          <w:lang w:val="de-DE"/>
        </w:rPr>
      </w:pPr>
      <w:r>
        <w:rPr>
          <w:lang w:val="de-DE"/>
        </w:rPr>
        <w:t>Die Triangles werden über ein Integer-Array definiert, welches in Dreiergruppen die Indizes der Vector3-Arrays, die die Vertex-Positionen enthalten, referenziert.</w:t>
      </w:r>
    </w:p>
    <w:p w14:paraId="450D12B2" w14:textId="46A8955E" w:rsidR="001C36E2" w:rsidRPr="001E7D93" w:rsidRDefault="00E03264" w:rsidP="001C36E2">
      <w:pPr>
        <w:keepNext/>
        <w:spacing w:line="276" w:lineRule="auto"/>
        <w:rPr>
          <w:lang w:val="de-DE"/>
        </w:rPr>
      </w:pPr>
      <w:r w:rsidRPr="00E03264">
        <w:rPr>
          <w:b/>
          <w:bCs/>
          <w:lang w:val="de-DE"/>
        </w:rPr>
        <w:t>SpectrumMeshGenerator.cs</w:t>
      </w:r>
      <w:bookmarkStart w:id="219" w:name="_MON_1655302061"/>
      <w:bookmarkEnd w:id="219"/>
      <w:r w:rsidR="00347A41" w:rsidRPr="00347A41">
        <w:rPr>
          <w:noProof/>
          <w:lang w:val="de-DE"/>
          <w14:ligatures w14:val="none"/>
        </w:rPr>
        <w:object w:dxaOrig="9101" w:dyaOrig="6924" w14:anchorId="32EFECCE">
          <v:shape id="_x0000_i1028" type="#_x0000_t75" alt="" style="width:461.4pt;height:317.45pt;mso-width-percent:0;mso-height-percent:0;mso-width-percent:0;mso-height-percent:0" o:ole="">
            <v:imagedata r:id="rId40" o:title="" cropbottom="5436f"/>
          </v:shape>
          <o:OLEObject Type="Embed" ProgID="Word.OpenDocumentText.12" ShapeID="_x0000_i1028" DrawAspect="Content" ObjectID="_1656422306" r:id="rId41"/>
        </w:object>
      </w:r>
    </w:p>
    <w:p w14:paraId="5D1A8445" w14:textId="06905EC7" w:rsidR="0056418D" w:rsidRPr="00514BEC" w:rsidRDefault="001C36E2" w:rsidP="001C36E2">
      <w:pPr>
        <w:pStyle w:val="Caption"/>
        <w:jc w:val="both"/>
        <w:rPr>
          <w:lang w:val="de-DE"/>
        </w:rPr>
      </w:pPr>
      <w:bookmarkStart w:id="220" w:name="_Toc45808410"/>
      <w:r w:rsidRPr="007B4B98">
        <w:rPr>
          <w:lang w:val="de-DE"/>
        </w:rPr>
        <w:t xml:space="preserve">Listing </w:t>
      </w:r>
      <w:r>
        <w:fldChar w:fldCharType="begin"/>
      </w:r>
      <w:r w:rsidRPr="007B4B98">
        <w:rPr>
          <w:lang w:val="de-DE"/>
        </w:rPr>
        <w:instrText xml:space="preserve"> SEQ Listing \* ARABIC </w:instrText>
      </w:r>
      <w:r>
        <w:fldChar w:fldCharType="separate"/>
      </w:r>
      <w:r w:rsidR="00200AE9">
        <w:rPr>
          <w:noProof/>
          <w:lang w:val="de-DE"/>
        </w:rPr>
        <w:t>4</w:t>
      </w:r>
      <w:r>
        <w:fldChar w:fldCharType="end"/>
      </w:r>
      <w:r w:rsidRPr="007B4B98">
        <w:rPr>
          <w:lang w:val="de-DE"/>
        </w:rPr>
        <w:t xml:space="preserve"> – Definition der Triangles mit korrekter Winding-Order</w:t>
      </w:r>
      <w:bookmarkEnd w:id="220"/>
    </w:p>
    <w:p w14:paraId="45EBE93F" w14:textId="40B28B16" w:rsidR="00086883" w:rsidRDefault="00086883" w:rsidP="00223003">
      <w:pPr>
        <w:spacing w:line="276" w:lineRule="auto"/>
        <w:rPr>
          <w:lang w:val="de-DE"/>
        </w:rPr>
      </w:pPr>
      <w:r>
        <w:rPr>
          <w:lang w:val="de-DE"/>
        </w:rPr>
        <w:t xml:space="preserve">Zur Einfärbung der Pyramiden werden Vertex-Colors definiert, die über einen </w:t>
      </w:r>
      <w:r w:rsidR="009E594D">
        <w:rPr>
          <w:lang w:val="de-DE"/>
        </w:rPr>
        <w:t>benutz</w:t>
      </w:r>
      <w:ins w:id="221" w:author="Manuel Hergenröder" w:date="2020-07-16T16:01:00Z">
        <w:r w:rsidR="00534AF0">
          <w:rPr>
            <w:lang w:val="de-DE"/>
          </w:rPr>
          <w:t>er</w:t>
        </w:r>
      </w:ins>
      <w:r w:rsidR="009E594D">
        <w:rPr>
          <w:lang w:val="de-DE"/>
        </w:rPr>
        <w:t>definierten</w:t>
      </w:r>
      <w:r>
        <w:rPr>
          <w:lang w:val="de-DE"/>
        </w:rPr>
        <w:t xml:space="preserve"> Shader durch die Grafikkarte dargestellt werden.</w:t>
      </w:r>
    </w:p>
    <w:p w14:paraId="2892224F" w14:textId="77000093" w:rsidR="00F35446" w:rsidRDefault="00F35446" w:rsidP="00223003">
      <w:pPr>
        <w:spacing w:line="276" w:lineRule="auto"/>
        <w:rPr>
          <w:lang w:val="de-DE"/>
        </w:rPr>
      </w:pPr>
      <w:r>
        <w:rPr>
          <w:lang w:val="de-DE"/>
        </w:rPr>
        <w:t>Zusätzlich wird für jedes Mesh auch ein MeshCollider zur Laufzeit generiert, der später für die Manipulation der Spektrum-Meshes mithilfe von Raycasting genutzt wird.</w:t>
      </w:r>
    </w:p>
    <w:p w14:paraId="35C62456" w14:textId="77777777" w:rsidR="00223003" w:rsidRDefault="00223003" w:rsidP="00223003">
      <w:pPr>
        <w:spacing w:line="276" w:lineRule="auto"/>
        <w:rPr>
          <w:lang w:val="de-DE"/>
        </w:rPr>
      </w:pPr>
    </w:p>
    <w:p w14:paraId="1AD16807" w14:textId="39309D7B" w:rsidR="00382C92" w:rsidRDefault="006D1BFE" w:rsidP="006D1BFE">
      <w:pPr>
        <w:pStyle w:val="Heading3"/>
        <w:rPr>
          <w:lang w:val="de-DE"/>
        </w:rPr>
      </w:pPr>
      <w:bookmarkStart w:id="222" w:name="_Toc45809455"/>
      <w:r>
        <w:rPr>
          <w:lang w:val="de-DE"/>
        </w:rPr>
        <w:lastRenderedPageBreak/>
        <w:t xml:space="preserve">Manipulation der </w:t>
      </w:r>
      <w:r w:rsidR="00D61CB8">
        <w:rPr>
          <w:lang w:val="de-DE"/>
        </w:rPr>
        <w:t>Spektrum-</w:t>
      </w:r>
      <w:r>
        <w:rPr>
          <w:lang w:val="de-DE"/>
        </w:rPr>
        <w:t>Meshes</w:t>
      </w:r>
      <w:bookmarkEnd w:id="222"/>
    </w:p>
    <w:p w14:paraId="1916562C" w14:textId="4F51A125" w:rsidR="00F35446" w:rsidRDefault="00EE4FB3" w:rsidP="007416B2">
      <w:pPr>
        <w:spacing w:line="276" w:lineRule="auto"/>
        <w:rPr>
          <w:lang w:val="de-DE"/>
        </w:rPr>
      </w:pPr>
      <w:r>
        <w:rPr>
          <w:lang w:val="de-DE"/>
        </w:rPr>
        <w:t xml:space="preserve">Mithilfe der SteamVR_LasterPointer-Komponente, die </w:t>
      </w:r>
      <w:r w:rsidR="007416B2">
        <w:rPr>
          <w:lang w:val="de-DE"/>
        </w:rPr>
        <w:t xml:space="preserve">Teil des SteamVR Plugins für Unity ist, </w:t>
      </w:r>
      <w:r w:rsidR="00F57784">
        <w:rPr>
          <w:lang w:val="de-DE"/>
        </w:rPr>
        <w:t>wurde Raycasting ausgehend vom rechten Motion-Controller implementiert. Ein sichtbarer Strahl vereinfacht das Anvisieren einzelner Bereiche des Meshes. Bei Kollision mit einem Collider-Objekt, wird das Event „PointerIn“ ausgelöst. Zusätzlich gibt es das Event „PointerClick“, falls die Action „Trigger“ während einer Kollision auftritt.</w:t>
      </w:r>
      <w:r w:rsidR="00350BC6">
        <w:rPr>
          <w:lang w:val="de-DE"/>
        </w:rPr>
        <w:t xml:space="preserve"> Die Klasse „SteamVR_LaserPointer“ wurde modifiziert, um im Falle eines Events die Koordinaten des Schnittpunktes als Event-Argument mit zu übergeben. Dazu wurde das Vector3-Attribut „point“ dem Struct „PointerEventArgs“ beigefügt und der Code zur Erzeugung des Events entsprechend ergänzt. Dies erleich</w:t>
      </w:r>
      <w:ins w:id="223" w:author="Steffen Schmidt" w:date="2020-07-16T13:51:00Z">
        <w:r w:rsidR="00B223DA">
          <w:rPr>
            <w:lang w:val="de-DE"/>
          </w:rPr>
          <w:t>t</w:t>
        </w:r>
      </w:ins>
      <w:r w:rsidR="00350BC6">
        <w:rPr>
          <w:lang w:val="de-DE"/>
        </w:rPr>
        <w:t>ert die im Folgenden beschriebene Logik zur Modifizierung der Spektrum-Meshes.</w:t>
      </w:r>
    </w:p>
    <w:p w14:paraId="195774B5" w14:textId="1B40B8A4" w:rsidR="00350BC6" w:rsidRDefault="00BB6CAF" w:rsidP="007416B2">
      <w:pPr>
        <w:spacing w:line="276" w:lineRule="auto"/>
        <w:rPr>
          <w:lang w:val="de-DE"/>
        </w:rPr>
      </w:pPr>
      <w:r>
        <w:rPr>
          <w:lang w:val="de-DE"/>
        </w:rPr>
        <w:t>In der Klasse „ToolHandler.cs“ wird a</w:t>
      </w:r>
      <w:r w:rsidR="00542122">
        <w:rPr>
          <w:lang w:val="de-DE"/>
        </w:rPr>
        <w:t xml:space="preserve">usgehend vom Schnittpunkt und dem gewählten Radius </w:t>
      </w:r>
      <w:del w:id="224" w:author="Steffen Schmidt" w:date="2020-07-16T13:51:00Z">
        <w:r w:rsidR="00542122" w:rsidDel="00B223DA">
          <w:rPr>
            <w:lang w:val="de-DE"/>
          </w:rPr>
          <w:delText xml:space="preserve">werden </w:delText>
        </w:r>
      </w:del>
      <w:r w:rsidR="00B64DDE">
        <w:rPr>
          <w:lang w:val="de-DE"/>
        </w:rPr>
        <w:t xml:space="preserve">jene </w:t>
      </w:r>
      <w:r w:rsidR="00542122">
        <w:rPr>
          <w:lang w:val="de-DE"/>
        </w:rPr>
        <w:t>Vertices, welche die Spektrum-Daten repräsentieren (die Spitzen der Pyramiden) und sich innerhalb des Radius befinden</w:t>
      </w:r>
      <w:ins w:id="225" w:author="Steffen Schmidt" w:date="2020-07-16T13:51:00Z">
        <w:r w:rsidR="00B223DA">
          <w:rPr>
            <w:lang w:val="de-DE"/>
          </w:rPr>
          <w:t>,</w:t>
        </w:r>
      </w:ins>
      <w:r w:rsidR="00542122">
        <w:rPr>
          <w:lang w:val="de-DE"/>
        </w:rPr>
        <w:t xml:space="preserve"> durch </w:t>
      </w:r>
      <w:r w:rsidR="00B64DDE">
        <w:rPr>
          <w:lang w:val="de-DE"/>
        </w:rPr>
        <w:t>Skalarmultiplikation</w:t>
      </w:r>
      <w:r w:rsidR="00542122">
        <w:rPr>
          <w:lang w:val="de-DE"/>
        </w:rPr>
        <w:t xml:space="preserve"> oder einem</w:t>
      </w:r>
      <w:r w:rsidR="00B64DDE">
        <w:rPr>
          <w:lang w:val="de-DE"/>
        </w:rPr>
        <w:t xml:space="preserve"> neuen</w:t>
      </w:r>
      <w:r w:rsidR="00542122">
        <w:rPr>
          <w:lang w:val="de-DE"/>
        </w:rPr>
        <w:t xml:space="preserve"> absoluten Wert innerhalb der y-Achse modifiziert.</w:t>
      </w:r>
    </w:p>
    <w:p w14:paraId="0F33000E" w14:textId="2274548E" w:rsidR="0000035D" w:rsidRDefault="000E3C2E" w:rsidP="007416B2">
      <w:pPr>
        <w:spacing w:line="276" w:lineRule="auto"/>
        <w:rPr>
          <w:lang w:val="de-DE"/>
        </w:rPr>
      </w:pPr>
      <w:r>
        <w:rPr>
          <w:lang w:val="de-DE"/>
        </w:rPr>
        <w:t>Die Logik</w:t>
      </w:r>
      <w:r w:rsidR="002462EF">
        <w:rPr>
          <w:lang w:val="de-DE"/>
        </w:rPr>
        <w:t xml:space="preserve"> für die Veränderung des Mesh-Spektrums findet sich in der Klasse „SpectrumDeformer.cs“. </w:t>
      </w:r>
      <w:r w:rsidR="004E2DE7">
        <w:rPr>
          <w:lang w:val="de-DE"/>
        </w:rPr>
        <w:t>Als problematisch hat sich dabei die Performance erwiesen: Konzeptionell entsteht ein Flaschenhals innerhalb von Unity beim Transfer einer großen Anzahl an Mesh-Vertices zur Laufzeit. Dies ist dadurch begründet, dass diese Daten vom unmanged Speicherbereich der Mono-Laufzeitumgebung zum C++-Kern von Unity kopiert werden müssen und im Anschluss zur Grafikkarte übertragen werden</w:t>
      </w:r>
      <w:r w:rsidR="00EF77EA">
        <w:rPr>
          <w:lang w:val="de-DE"/>
        </w:rPr>
        <w:t xml:space="preserve"> (</w:t>
      </w:r>
      <w:r w:rsidR="00B751B3">
        <w:rPr>
          <w:lang w:val="de-DE"/>
        </w:rPr>
        <w:t>bzw.</w:t>
      </w:r>
      <w:r w:rsidR="00EF77EA">
        <w:rPr>
          <w:lang w:val="de-DE"/>
        </w:rPr>
        <w:t xml:space="preserve"> vice versa)</w:t>
      </w:r>
      <w:r w:rsidR="004E2DE7">
        <w:rPr>
          <w:lang w:val="de-DE"/>
        </w:rPr>
        <w:t>. Es ist nicht möglich (Stand: Unity 2019.3.13f) auf einzelne Vertices innerhalb des Mesh-Arrays zuzugreifen – sowohl beim Zugriff über Mesh.vertices, wobei es sich nicht um ein Attribut, sondern einen Getter handelt, der ein Array zurückgibt, als auch über die neuere Methode GetVertices()</w:t>
      </w:r>
      <w:r w:rsidR="00A14778">
        <w:rPr>
          <w:lang w:val="de-DE"/>
        </w:rPr>
        <w:t xml:space="preserve"> mit Rückgabetyp Liste</w:t>
      </w:r>
      <w:r w:rsidR="004E2DE7">
        <w:rPr>
          <w:lang w:val="de-DE"/>
        </w:rPr>
        <w:t xml:space="preserve"> werden immer alle Vertices des Meshes kopiert</w:t>
      </w:r>
      <w:r w:rsidR="009824FA">
        <w:rPr>
          <w:lang w:val="de-DE"/>
        </w:rPr>
        <w:t xml:space="preserve">, was </w:t>
      </w:r>
      <w:r w:rsidR="00E94B71">
        <w:rPr>
          <w:lang w:val="de-DE"/>
        </w:rPr>
        <w:t>einige Zeit dauert</w:t>
      </w:r>
      <w:r w:rsidR="009824FA">
        <w:rPr>
          <w:lang w:val="de-DE"/>
        </w:rPr>
        <w:t>.</w:t>
      </w:r>
      <w:r w:rsidR="00B751B3">
        <w:rPr>
          <w:lang w:val="de-DE"/>
        </w:rPr>
        <w:t xml:space="preserve"> Zusätzlich war zunächst die Laufzeit bei der </w:t>
      </w:r>
      <w:r w:rsidR="0000035D">
        <w:rPr>
          <w:lang w:val="de-DE"/>
        </w:rPr>
        <w:t>Identifikation der zu verändernden Vertices aufgrund der Berechnung der Distanz zum Kollisionspunkt durch Iteration über alle Vertices unpraktikabel hoch. Eine Modifikation des Spektrums dauerte mit einer ersten naiven Implementation Minuten und verzögerte das Rendering</w:t>
      </w:r>
      <w:r w:rsidR="00AD7A15">
        <w:rPr>
          <w:lang w:val="de-DE"/>
        </w:rPr>
        <w:t xml:space="preserve"> in für den Benutzer nicht zumutbarer Art und Weise.</w:t>
      </w:r>
      <w:r w:rsidR="0000035D">
        <w:rPr>
          <w:lang w:val="de-DE"/>
        </w:rPr>
        <w:t xml:space="preserve"> </w:t>
      </w:r>
    </w:p>
    <w:p w14:paraId="2C73D68A" w14:textId="47E97E4D" w:rsidR="004E2DE7" w:rsidRDefault="0000035D" w:rsidP="007416B2">
      <w:pPr>
        <w:spacing w:line="276" w:lineRule="auto"/>
        <w:rPr>
          <w:lang w:val="de-DE"/>
        </w:rPr>
      </w:pPr>
      <w:r>
        <w:rPr>
          <w:lang w:val="de-DE"/>
        </w:rPr>
        <w:t>Um diese Probleme zu umgehen, wurden zweierlei Maßnahmen ergriffen:</w:t>
      </w:r>
    </w:p>
    <w:p w14:paraId="639F1EDF" w14:textId="739A7366" w:rsidR="0007206F" w:rsidRDefault="00D41E40" w:rsidP="007416B2">
      <w:pPr>
        <w:spacing w:line="276" w:lineRule="auto"/>
        <w:rPr>
          <w:lang w:val="de-DE"/>
        </w:rPr>
      </w:pPr>
      <w:r>
        <w:rPr>
          <w:lang w:val="de-DE"/>
        </w:rPr>
        <w:t xml:space="preserve">Durch </w:t>
      </w:r>
      <w:del w:id="226" w:author="Manuel Hergenröder" w:date="2020-07-16T16:02:00Z">
        <w:r w:rsidDel="00534AF0">
          <w:rPr>
            <w:lang w:val="de-DE"/>
          </w:rPr>
          <w:delText>„</w:delText>
        </w:r>
      </w:del>
      <w:r>
        <w:rPr>
          <w:lang w:val="de-DE"/>
        </w:rPr>
        <w:t>Unity</w:t>
      </w:r>
      <w:ins w:id="227" w:author="Manuel Hergenröder" w:date="2020-07-16T16:02:00Z">
        <w:r w:rsidR="00534AF0">
          <w:rPr>
            <w:lang w:val="de-DE"/>
          </w:rPr>
          <w:t>-</w:t>
        </w:r>
      </w:ins>
      <w:del w:id="228" w:author="Manuel Hergenröder" w:date="2020-07-16T16:02:00Z">
        <w:r w:rsidDel="00534AF0">
          <w:rPr>
            <w:lang w:val="de-DE"/>
          </w:rPr>
          <w:delText xml:space="preserve"> </w:delText>
        </w:r>
      </w:del>
      <w:r>
        <w:rPr>
          <w:lang w:val="de-DE"/>
        </w:rPr>
        <w:t>Coroutines</w:t>
      </w:r>
      <w:del w:id="229" w:author="Manuel Hergenröder" w:date="2020-07-16T16:02:00Z">
        <w:r w:rsidDel="00534AF0">
          <w:rPr>
            <w:lang w:val="de-DE"/>
          </w:rPr>
          <w:delText>“</w:delText>
        </w:r>
      </w:del>
      <w:r>
        <w:rPr>
          <w:lang w:val="de-DE"/>
        </w:rPr>
        <w:t xml:space="preserve"> wird die Ausführung innerhalb des Main-Threads bei performance-kritischen Operationen ausgesetzt und bei der Berechnung des nächsten Frames </w:t>
      </w:r>
      <w:r w:rsidR="003E7044">
        <w:rPr>
          <w:lang w:val="de-DE"/>
        </w:rPr>
        <w:t>wieder</w:t>
      </w:r>
      <w:r>
        <w:rPr>
          <w:lang w:val="de-DE"/>
        </w:rPr>
        <w:t xml:space="preserve"> </w:t>
      </w:r>
      <w:r>
        <w:rPr>
          <w:lang w:val="de-DE"/>
        </w:rPr>
        <w:lastRenderedPageBreak/>
        <w:t>fortgeführt.</w:t>
      </w:r>
      <w:r>
        <w:rPr>
          <w:rStyle w:val="FootnoteReference"/>
          <w:lang w:val="de-DE"/>
        </w:rPr>
        <w:footnoteReference w:id="37"/>
      </w:r>
      <w:r>
        <w:rPr>
          <w:lang w:val="de-DE"/>
        </w:rPr>
        <w:t xml:space="preserve"> Dies ist wichtig für die Einhaltung </w:t>
      </w:r>
      <w:r w:rsidR="00C1678E">
        <w:rPr>
          <w:lang w:val="de-DE"/>
        </w:rPr>
        <w:t>einer genügend hohen Framerate</w:t>
      </w:r>
      <w:r>
        <w:rPr>
          <w:lang w:val="de-DE"/>
        </w:rPr>
        <w:t xml:space="preserve">. So kann der nächste Frame rechtzeitig gerendert werden. </w:t>
      </w:r>
      <w:r w:rsidR="003E7044">
        <w:rPr>
          <w:lang w:val="de-DE"/>
        </w:rPr>
        <w:t>Dies verlangsamt allerdings die Fertigstellung der Berechnung zusätzlich, da diese nun unterbrochen wird. Außerdem müssen durch „yield return“-Statements</w:t>
      </w:r>
      <w:ins w:id="231" w:author="Manuel Hergenröder" w:date="2020-07-16T16:02:00Z">
        <w:r w:rsidR="00534AF0">
          <w:rPr>
            <w:lang w:val="de-DE"/>
          </w:rPr>
          <w:t xml:space="preserve"> </w:t>
        </w:r>
      </w:ins>
      <w:ins w:id="232" w:author="Steffen Schmidt" w:date="2020-07-16T13:54:00Z">
        <w:del w:id="233" w:author="Manuel Hergenröder" w:date="2020-07-16T16:02:00Z">
          <w:r w:rsidR="00A06746" w:rsidDel="00534AF0">
            <w:rPr>
              <w:lang w:val="de-DE"/>
            </w:rPr>
            <w:delText>-</w:delText>
          </w:r>
        </w:del>
      </w:ins>
      <w:del w:id="234" w:author="Steffen Schmidt" w:date="2020-07-16T13:54:00Z">
        <w:r w:rsidR="003E7044" w:rsidDel="00A06746">
          <w:rPr>
            <w:lang w:val="de-DE"/>
          </w:rPr>
          <w:delText xml:space="preserve"> </w:delText>
        </w:r>
      </w:del>
      <w:r w:rsidR="003E7044">
        <w:rPr>
          <w:lang w:val="de-DE"/>
        </w:rPr>
        <w:t xml:space="preserve">Stellen im Code definiert werden, die als Ausstiegspunkte dienen. </w:t>
      </w:r>
      <w:r w:rsidR="00D540C6">
        <w:rPr>
          <w:lang w:val="de-DE"/>
        </w:rPr>
        <w:t>Es</w:t>
      </w:r>
      <w:r w:rsidR="003E7044">
        <w:rPr>
          <w:lang w:val="de-DE"/>
        </w:rPr>
        <w:t xml:space="preserve"> muss </w:t>
      </w:r>
      <w:r w:rsidR="00D540C6">
        <w:rPr>
          <w:lang w:val="de-DE"/>
        </w:rPr>
        <w:t xml:space="preserve">also </w:t>
      </w:r>
      <w:r w:rsidR="005D2F6A">
        <w:rPr>
          <w:lang w:val="de-DE"/>
        </w:rPr>
        <w:t>ein Kompromiss zwischen Latenz und Verzögerung der Berechnung gefunden werden.</w:t>
      </w:r>
    </w:p>
    <w:p w14:paraId="2E865715" w14:textId="3BA365D4" w:rsidR="00255866" w:rsidRDefault="0000035D" w:rsidP="0000035D">
      <w:pPr>
        <w:spacing w:line="276" w:lineRule="auto"/>
        <w:rPr>
          <w:lang w:val="de-DE"/>
        </w:rPr>
      </w:pPr>
      <w:r>
        <w:rPr>
          <w:lang w:val="de-DE"/>
        </w:rPr>
        <w:t xml:space="preserve">Zur drastischen Verringerung der Laufzeit für die Berechnung der zu verändernden Vertices wurde </w:t>
      </w:r>
      <w:r w:rsidR="00221DD9">
        <w:rPr>
          <w:lang w:val="de-DE"/>
        </w:rPr>
        <w:t>die entsprechende</w:t>
      </w:r>
      <w:r>
        <w:rPr>
          <w:lang w:val="de-DE"/>
        </w:rPr>
        <w:t xml:space="preserve"> Logik mit Multi-Thread-Programmierung neu implementiert. </w:t>
      </w:r>
      <w:r w:rsidRPr="0000035D">
        <w:rPr>
          <w:lang w:val="de-DE"/>
        </w:rPr>
        <w:t>Unity ist per se nicht thread-safe, so das</w:t>
      </w:r>
      <w:r>
        <w:rPr>
          <w:lang w:val="de-DE"/>
        </w:rPr>
        <w:t>s</w:t>
      </w:r>
      <w:r w:rsidRPr="0000035D">
        <w:rPr>
          <w:lang w:val="de-DE"/>
        </w:rPr>
        <w:t xml:space="preserve"> ein Zugriff</w:t>
      </w:r>
      <w:r>
        <w:rPr>
          <w:lang w:val="de-DE"/>
        </w:rPr>
        <w:t xml:space="preserve"> auf API-Funktion von Unity außerhalb des Main-Threads im besten Fall </w:t>
      </w:r>
      <w:r w:rsidR="00D47D77">
        <w:rPr>
          <w:lang w:val="de-DE"/>
        </w:rPr>
        <w:t>nicht-deterministisch</w:t>
      </w:r>
      <w:r>
        <w:rPr>
          <w:lang w:val="de-DE"/>
        </w:rPr>
        <w:t xml:space="preserve"> ist </w:t>
      </w:r>
      <w:r w:rsidR="00D47D77">
        <w:rPr>
          <w:lang w:val="de-DE"/>
        </w:rPr>
        <w:t>oder</w:t>
      </w:r>
      <w:r>
        <w:rPr>
          <w:lang w:val="de-DE"/>
        </w:rPr>
        <w:t xml:space="preserve"> </w:t>
      </w:r>
      <w:r w:rsidR="00F2098E">
        <w:rPr>
          <w:lang w:val="de-DE"/>
        </w:rPr>
        <w:t xml:space="preserve">gar </w:t>
      </w:r>
      <w:r>
        <w:rPr>
          <w:lang w:val="de-DE"/>
        </w:rPr>
        <w:t xml:space="preserve">zum Absturz führt. </w:t>
      </w:r>
      <w:r w:rsidR="00D47D77">
        <w:rPr>
          <w:lang w:val="de-DE"/>
        </w:rPr>
        <w:t>Prinzipiell könnten Funktionen, die keine Unity-API-Aufrufe enthalten multi-threaded programmiert werden, allerdings</w:t>
      </w:r>
      <w:r w:rsidR="00DF42FF">
        <w:rPr>
          <w:lang w:val="de-DE"/>
        </w:rPr>
        <w:t xml:space="preserve"> würde eine separate Multi-Thread-Implementation neben Unity bzgl. des Schedulings nicht optimal auf die Anzahl der im System verbauten Kerne skalieren.</w:t>
      </w:r>
      <w:r w:rsidR="00D47D77">
        <w:rPr>
          <w:lang w:val="de-DE"/>
        </w:rPr>
        <w:t xml:space="preserve"> Unity bietet seit Version 2018.1</w:t>
      </w:r>
      <w:r w:rsidR="00692256">
        <w:rPr>
          <w:lang w:val="de-DE"/>
        </w:rPr>
        <w:t xml:space="preserve"> das „Unity Job System“</w:t>
      </w:r>
      <w:r w:rsidR="00A853E5">
        <w:rPr>
          <w:rStyle w:val="FootnoteReference"/>
          <w:lang w:val="de-DE"/>
        </w:rPr>
        <w:footnoteReference w:id="38"/>
      </w:r>
      <w:r w:rsidR="00692256">
        <w:rPr>
          <w:lang w:val="de-DE"/>
        </w:rPr>
        <w:t xml:space="preserve">, welches eine Untermenge der aus C# ansprechbaren Funktionalität </w:t>
      </w:r>
      <w:r w:rsidR="00F2098E">
        <w:rPr>
          <w:lang w:val="de-DE"/>
        </w:rPr>
        <w:t xml:space="preserve">innerhalb des nativen, internen Job Systems ausführen kann. So kann ein Teil der Programmlogik mit C# erstellt werden und wird dann innerhalb der </w:t>
      </w:r>
      <w:del w:id="237" w:author="Manuel Hergenröder" w:date="2020-07-16T16:02:00Z">
        <w:r w:rsidR="00F2098E" w:rsidDel="00534AF0">
          <w:rPr>
            <w:lang w:val="de-DE"/>
          </w:rPr>
          <w:delText xml:space="preserve">intern </w:delText>
        </w:r>
      </w:del>
      <w:r w:rsidR="00F2098E">
        <w:rPr>
          <w:lang w:val="de-DE"/>
        </w:rPr>
        <w:t xml:space="preserve">in Unity bereits vorhandenen </w:t>
      </w:r>
      <w:del w:id="238" w:author="Manuel Hergenröder" w:date="2020-07-16T16:02:00Z">
        <w:r w:rsidR="00F2098E" w:rsidDel="00534AF0">
          <w:rPr>
            <w:lang w:val="de-DE"/>
          </w:rPr>
          <w:delText>„</w:delText>
        </w:r>
      </w:del>
      <w:r w:rsidR="00F2098E">
        <w:rPr>
          <w:lang w:val="de-DE"/>
        </w:rPr>
        <w:t>Worker</w:t>
      </w:r>
      <w:ins w:id="239" w:author="Manuel Hergenröder" w:date="2020-07-16T16:02:00Z">
        <w:r w:rsidR="00534AF0">
          <w:rPr>
            <w:lang w:val="de-DE"/>
          </w:rPr>
          <w:t>-</w:t>
        </w:r>
      </w:ins>
      <w:del w:id="240" w:author="Manuel Hergenröder" w:date="2020-07-16T16:02:00Z">
        <w:r w:rsidR="00F2098E" w:rsidDel="00534AF0">
          <w:rPr>
            <w:lang w:val="de-DE"/>
          </w:rPr>
          <w:delText xml:space="preserve"> </w:delText>
        </w:r>
      </w:del>
      <w:r w:rsidR="00F2098E">
        <w:rPr>
          <w:lang w:val="de-DE"/>
        </w:rPr>
        <w:t>Threads</w:t>
      </w:r>
      <w:del w:id="241" w:author="Manuel Hergenröder" w:date="2020-07-16T16:02:00Z">
        <w:r w:rsidR="00F2098E" w:rsidDel="00534AF0">
          <w:rPr>
            <w:lang w:val="de-DE"/>
          </w:rPr>
          <w:delText>“</w:delText>
        </w:r>
      </w:del>
      <w:r w:rsidR="00F2098E">
        <w:rPr>
          <w:lang w:val="de-DE"/>
        </w:rPr>
        <w:t xml:space="preserve"> mit echter Nebenläufigkeit </w:t>
      </w:r>
      <w:r w:rsidR="005B5A16">
        <w:rPr>
          <w:lang w:val="de-DE"/>
        </w:rPr>
        <w:t xml:space="preserve">und optimiert für die Anzahl der logischen CPU-Kerne </w:t>
      </w:r>
      <w:r w:rsidR="00F2098E">
        <w:rPr>
          <w:lang w:val="de-DE"/>
        </w:rPr>
        <w:t>ausgeführt.</w:t>
      </w:r>
      <w:r w:rsidR="005233C3">
        <w:rPr>
          <w:lang w:val="de-DE"/>
        </w:rPr>
        <w:t xml:space="preserve"> Der „Burst Compiler“ kompiliert den entsprechenden Code in nativen Code</w:t>
      </w:r>
      <w:r w:rsidR="00C362A8">
        <w:rPr>
          <w:lang w:val="de-DE"/>
        </w:rPr>
        <w:t>, der im Kontext vo</w:t>
      </w:r>
      <w:r w:rsidR="00753542">
        <w:rPr>
          <w:lang w:val="de-DE"/>
        </w:rPr>
        <w:t>m</w:t>
      </w:r>
      <w:r w:rsidR="00C362A8">
        <w:rPr>
          <w:lang w:val="de-DE"/>
        </w:rPr>
        <w:t xml:space="preserve"> Unity</w:t>
      </w:r>
      <w:r w:rsidR="00753542">
        <w:rPr>
          <w:lang w:val="de-DE"/>
        </w:rPr>
        <w:t>-Prozess</w:t>
      </w:r>
      <w:r w:rsidR="00C362A8">
        <w:rPr>
          <w:lang w:val="de-DE"/>
        </w:rPr>
        <w:t xml:space="preserve"> ausgeführt wird</w:t>
      </w:r>
      <w:r w:rsidR="005233C3">
        <w:rPr>
          <w:lang w:val="de-DE"/>
        </w:rPr>
        <w:t xml:space="preserve"> – er läuft also nicht innerhalb </w:t>
      </w:r>
      <w:r w:rsidR="00B32223">
        <w:rPr>
          <w:lang w:val="de-DE"/>
        </w:rPr>
        <w:t>der</w:t>
      </w:r>
      <w:r w:rsidR="005233C3">
        <w:rPr>
          <w:lang w:val="de-DE"/>
        </w:rPr>
        <w:t xml:space="preserve"> Mono</w:t>
      </w:r>
      <w:r w:rsidR="00B32223">
        <w:rPr>
          <w:lang w:val="de-DE"/>
        </w:rPr>
        <w:t>-Laufzeitumgebung</w:t>
      </w:r>
      <w:r w:rsidR="005233C3">
        <w:rPr>
          <w:lang w:val="de-DE"/>
        </w:rPr>
        <w:t>.</w:t>
      </w:r>
      <w:r w:rsidR="005233C3">
        <w:rPr>
          <w:rStyle w:val="FootnoteReference"/>
          <w:lang w:val="de-DE"/>
        </w:rPr>
        <w:footnoteReference w:id="39"/>
      </w:r>
      <w:r w:rsidR="00D90A12">
        <w:rPr>
          <w:lang w:val="de-DE"/>
        </w:rPr>
        <w:t xml:space="preserve"> Im Zuge dessen müssen spezifische Datentypen genutzt werden, dessen Speicherallokation</w:t>
      </w:r>
      <w:r w:rsidR="005601CC">
        <w:rPr>
          <w:lang w:val="de-DE"/>
        </w:rPr>
        <w:t>en</w:t>
      </w:r>
      <w:r w:rsidR="00D90A12">
        <w:rPr>
          <w:lang w:val="de-DE"/>
        </w:rPr>
        <w:t xml:space="preserve"> selbst verwaltet </w:t>
      </w:r>
      <w:r w:rsidR="0007206F">
        <w:rPr>
          <w:lang w:val="de-DE"/>
        </w:rPr>
        <w:t>w</w:t>
      </w:r>
      <w:r w:rsidR="005601CC">
        <w:rPr>
          <w:lang w:val="de-DE"/>
        </w:rPr>
        <w:t>e</w:t>
      </w:r>
      <w:r w:rsidR="0007206F">
        <w:rPr>
          <w:lang w:val="de-DE"/>
        </w:rPr>
        <w:t>rd</w:t>
      </w:r>
      <w:r w:rsidR="005601CC">
        <w:rPr>
          <w:lang w:val="de-DE"/>
        </w:rPr>
        <w:t>en</w:t>
      </w:r>
      <w:r w:rsidR="00D90A12">
        <w:rPr>
          <w:lang w:val="de-DE"/>
        </w:rPr>
        <w:t>.</w:t>
      </w:r>
      <w:r w:rsidR="008C045C">
        <w:rPr>
          <w:lang w:val="de-DE"/>
        </w:rPr>
        <w:t xml:space="preserve"> Der </w:t>
      </w:r>
      <w:r w:rsidR="001C516C">
        <w:rPr>
          <w:lang w:val="de-DE"/>
        </w:rPr>
        <w:t>Job-</w:t>
      </w:r>
      <w:r w:rsidR="008C045C">
        <w:rPr>
          <w:lang w:val="de-DE"/>
        </w:rPr>
        <w:t xml:space="preserve">Typ </w:t>
      </w:r>
      <w:ins w:id="243" w:author="Manuel Hergenröder" w:date="2020-07-16T16:03:00Z">
        <w:r w:rsidR="00534AF0">
          <w:rPr>
            <w:lang w:val="de-DE"/>
          </w:rPr>
          <w:t>„</w:t>
        </w:r>
      </w:ins>
      <w:r w:rsidR="008C045C">
        <w:rPr>
          <w:lang w:val="de-DE"/>
        </w:rPr>
        <w:t>IJobParallelFor</w:t>
      </w:r>
      <w:ins w:id="244" w:author="Manuel Hergenröder" w:date="2020-07-16T16:03:00Z">
        <w:r w:rsidR="00534AF0">
          <w:rPr>
            <w:lang w:val="de-DE"/>
          </w:rPr>
          <w:t>“</w:t>
        </w:r>
      </w:ins>
      <w:r w:rsidR="008C045C">
        <w:rPr>
          <w:lang w:val="de-DE"/>
        </w:rPr>
        <w:t xml:space="preserve"> </w:t>
      </w:r>
      <w:r w:rsidR="00DE49FA">
        <w:rPr>
          <w:lang w:val="de-DE"/>
        </w:rPr>
        <w:t>führt dabei ähnlich einer for-Schleife den Job-Code für Segmente des Eingabe-Arrays entsprechend der Batch-Size parallel aus.</w:t>
      </w:r>
      <w:r w:rsidR="001059FA">
        <w:rPr>
          <w:lang w:val="de-DE"/>
        </w:rPr>
        <w:t xml:space="preserve"> Diese Segmente werden durch Unity automatisch auf die Worker-Threads verteilt. </w:t>
      </w:r>
      <w:r w:rsidR="00DE49FA">
        <w:rPr>
          <w:lang w:val="de-DE"/>
        </w:rPr>
        <w:t xml:space="preserve">Da aus den Threads gemeinsam in eine Datenstruktur geschrieben werden muss, wird der Datentyp </w:t>
      </w:r>
      <w:ins w:id="245" w:author="Manuel Hergenröder" w:date="2020-07-16T16:03:00Z">
        <w:r w:rsidR="00534AF0">
          <w:rPr>
            <w:lang w:val="de-DE"/>
          </w:rPr>
          <w:t>„</w:t>
        </w:r>
      </w:ins>
      <w:r w:rsidR="00DE49FA">
        <w:rPr>
          <w:lang w:val="de-DE"/>
        </w:rPr>
        <w:t>NativeQueue</w:t>
      </w:r>
      <w:ins w:id="246" w:author="Manuel Hergenröder" w:date="2020-07-16T16:03:00Z">
        <w:r w:rsidR="00534AF0">
          <w:rPr>
            <w:lang w:val="de-DE"/>
          </w:rPr>
          <w:t>“</w:t>
        </w:r>
      </w:ins>
      <w:r w:rsidR="00DE49FA">
        <w:rPr>
          <w:lang w:val="de-DE"/>
        </w:rPr>
        <w:t xml:space="preserve"> genutzt. Nur dieser Datentyp erlaubt das Schreiben der Ergebnisse – also die Vertex-Werte, die verändert werden müssen – in eine gemeinsame Datenstruktur.</w:t>
      </w:r>
      <w:r w:rsidR="001059FA">
        <w:rPr>
          <w:lang w:val="de-DE"/>
        </w:rPr>
        <w:t xml:space="preserve"> Diese Änderungen werden dann aus den Main-Thread heraus lokal in die Kopie „modifiedVertices“ eingepflegt und je Mesh über den Mesh-Vertices-Setter zunächst in Unity und dann schlussendlich zur Grafikkarte übertragen.</w:t>
      </w:r>
      <w:r w:rsidR="001059FA">
        <w:rPr>
          <w:rStyle w:val="FootnoteReference"/>
          <w:lang w:val="de-DE"/>
        </w:rPr>
        <w:footnoteReference w:id="40"/>
      </w:r>
      <w:r w:rsidR="00B4637A">
        <w:rPr>
          <w:lang w:val="de-DE"/>
        </w:rPr>
        <w:t xml:space="preserve"> In diesem Zuge werden auch die FFT-Daten selbst, sowie die Mesh-Colliders und Mesh-Colors entsprechend angepasst.</w:t>
      </w:r>
    </w:p>
    <w:p w14:paraId="69F193A4" w14:textId="356A9C78" w:rsidR="00255866" w:rsidRDefault="00255866" w:rsidP="0000035D">
      <w:pPr>
        <w:spacing w:line="276" w:lineRule="auto"/>
        <w:rPr>
          <w:lang w:val="de-DE"/>
        </w:rPr>
      </w:pPr>
      <w:r>
        <w:rPr>
          <w:lang w:val="de-DE"/>
        </w:rPr>
        <w:lastRenderedPageBreak/>
        <w:t>Es wurde die Klasse „DeformJob“ definiert, welche als Warteschlange für die einkommenden Aufträge zur Veränderung des Meshes dient. In der Update-Methode wird diese Warteschlange kontinuierlich geprüft und für jeden Auftrag die Coroutine „</w:t>
      </w:r>
      <w:r w:rsidRPr="00255866">
        <w:rPr>
          <w:lang w:val="de-DE"/>
        </w:rPr>
        <w:t>DeformMeshMultiplePointsWorker</w:t>
      </w:r>
      <w:r>
        <w:rPr>
          <w:lang w:val="de-DE"/>
        </w:rPr>
        <w:t xml:space="preserve">“ gestartet, welche wiederum die oben beschriebenen Operationen und den multi-threaded Burst-Code ausführt. </w:t>
      </w:r>
    </w:p>
    <w:p w14:paraId="66220488" w14:textId="11FD7A71" w:rsidR="003E7044" w:rsidRDefault="00255866" w:rsidP="0000035D">
      <w:pPr>
        <w:spacing w:line="276" w:lineRule="auto"/>
        <w:rPr>
          <w:b/>
          <w:bCs/>
          <w:lang w:val="de-DE"/>
        </w:rPr>
      </w:pPr>
      <w:r>
        <w:rPr>
          <w:lang w:val="de-DE"/>
        </w:rPr>
        <w:t xml:space="preserve">Listing 5 zeigt den Burst-Code für das Multi-Threading. </w:t>
      </w:r>
    </w:p>
    <w:p w14:paraId="0AFA643B" w14:textId="247261C2" w:rsidR="00587F4F" w:rsidRPr="008C045C" w:rsidRDefault="003E7044" w:rsidP="003E7044">
      <w:pPr>
        <w:spacing w:line="276" w:lineRule="auto"/>
        <w:rPr>
          <w:lang w:val="de-DE"/>
        </w:rPr>
      </w:pPr>
      <w:r w:rsidRPr="003E7044">
        <w:rPr>
          <w:b/>
          <w:bCs/>
          <w:lang w:val="de-DE"/>
        </w:rPr>
        <w:t>SpectrumDeformer.cs</w:t>
      </w:r>
      <w:r w:rsidR="00D90A12">
        <w:rPr>
          <w:lang w:val="de-DE"/>
        </w:rPr>
        <w:t xml:space="preserve"> </w:t>
      </w:r>
      <w:bookmarkStart w:id="248" w:name="_MON_1655637738"/>
      <w:bookmarkEnd w:id="248"/>
      <w:r w:rsidR="00347A41" w:rsidRPr="00347A41">
        <w:rPr>
          <w:noProof/>
          <w:lang w:val="de-DE"/>
          <w14:ligatures w14:val="none"/>
        </w:rPr>
        <w:object w:dxaOrig="9101" w:dyaOrig="8408" w14:anchorId="2AED5796">
          <v:shape id="_x0000_i1029" type="#_x0000_t75" alt="" style="width:455.5pt;height:390.95pt;mso-width-percent:0;mso-height-percent:0;mso-width-percent:0;mso-height-percent:0" o:ole="">
            <v:imagedata r:id="rId42" o:title="" cropbottom="4556f"/>
          </v:shape>
          <o:OLEObject Type="Embed" ProgID="Word.OpenDocumentText.12" ShapeID="_x0000_i1029" DrawAspect="Content" ObjectID="_1656422307" r:id="rId43"/>
        </w:object>
      </w:r>
    </w:p>
    <w:p w14:paraId="7537AF95" w14:textId="65C74059" w:rsidR="005233C3" w:rsidRDefault="00587F4F" w:rsidP="00587F4F">
      <w:pPr>
        <w:pStyle w:val="Caption"/>
        <w:jc w:val="both"/>
        <w:rPr>
          <w:lang w:val="de-DE"/>
        </w:rPr>
      </w:pPr>
      <w:bookmarkStart w:id="249" w:name="_Toc45808411"/>
      <w:r w:rsidRPr="00D41E40">
        <w:rPr>
          <w:lang w:val="de-DE"/>
        </w:rPr>
        <w:t xml:space="preserve">Listing </w:t>
      </w:r>
      <w:r>
        <w:fldChar w:fldCharType="begin"/>
      </w:r>
      <w:r w:rsidRPr="00D41E40">
        <w:rPr>
          <w:lang w:val="de-DE"/>
        </w:rPr>
        <w:instrText xml:space="preserve"> SEQ Listing \* ARABIC </w:instrText>
      </w:r>
      <w:r>
        <w:fldChar w:fldCharType="separate"/>
      </w:r>
      <w:r w:rsidR="00200AE9">
        <w:rPr>
          <w:noProof/>
          <w:lang w:val="de-DE"/>
        </w:rPr>
        <w:t>5</w:t>
      </w:r>
      <w:r>
        <w:fldChar w:fldCharType="end"/>
      </w:r>
      <w:r w:rsidRPr="00D41E40">
        <w:rPr>
          <w:lang w:val="de-DE"/>
        </w:rPr>
        <w:t xml:space="preserve"> – Multi-threaded Burst Code zum Finden der Vertices innerhalb des Kollisionsradius</w:t>
      </w:r>
      <w:bookmarkEnd w:id="249"/>
    </w:p>
    <w:p w14:paraId="2A038EC5" w14:textId="77777777" w:rsidR="008C045C" w:rsidRPr="0000035D" w:rsidRDefault="008C045C" w:rsidP="0000035D">
      <w:pPr>
        <w:spacing w:line="276" w:lineRule="auto"/>
        <w:rPr>
          <w:lang w:val="de-DE"/>
        </w:rPr>
      </w:pPr>
    </w:p>
    <w:p w14:paraId="54DD26F7" w14:textId="6D2642B6" w:rsidR="00071064" w:rsidRDefault="00CC5073" w:rsidP="00071064">
      <w:pPr>
        <w:pStyle w:val="Heading3"/>
        <w:rPr>
          <w:lang w:val="de-DE"/>
        </w:rPr>
      </w:pPr>
      <w:bookmarkStart w:id="250" w:name="_Toc45809456"/>
      <w:r>
        <w:rPr>
          <w:lang w:val="de-DE"/>
        </w:rPr>
        <w:t>Inverse</w:t>
      </w:r>
      <w:r w:rsidR="00071064">
        <w:rPr>
          <w:lang w:val="de-DE"/>
        </w:rPr>
        <w:t xml:space="preserve"> Fast-Fourier-Transformation</w:t>
      </w:r>
      <w:r w:rsidR="007838AE">
        <w:rPr>
          <w:lang w:val="de-DE"/>
        </w:rPr>
        <w:t xml:space="preserve">, </w:t>
      </w:r>
      <w:r w:rsidR="00957AED">
        <w:rPr>
          <w:lang w:val="de-DE"/>
        </w:rPr>
        <w:t>Wiedergabe</w:t>
      </w:r>
      <w:r w:rsidR="007838AE">
        <w:rPr>
          <w:lang w:val="de-DE"/>
        </w:rPr>
        <w:t xml:space="preserve"> und Export</w:t>
      </w:r>
      <w:bookmarkEnd w:id="250"/>
    </w:p>
    <w:p w14:paraId="1041C39A" w14:textId="77777777" w:rsidR="00495F67" w:rsidRDefault="006C269C" w:rsidP="006143C0">
      <w:pPr>
        <w:spacing w:line="276" w:lineRule="auto"/>
        <w:rPr>
          <w:rFonts w:eastAsiaTheme="minorEastAsia"/>
          <w:lang w:val="de-DE"/>
        </w:rPr>
      </w:pPr>
      <w:r>
        <w:rPr>
          <w:lang w:val="de-DE"/>
        </w:rPr>
        <w:t xml:space="preserve">Um die Veränderungen im Amplituden-Spektrum hörbar zu machen bzw. eine Audio-Datei exportieren zu können, muss eine inverse oder rückwärtsgerichtete Fourier-Transformation </w:t>
      </w:r>
      <w:r>
        <w:rPr>
          <w:lang w:val="de-DE"/>
        </w:rPr>
        <w:lastRenderedPageBreak/>
        <w:t>berechnet werden.</w:t>
      </w:r>
      <w:r w:rsidR="00495F67">
        <w:rPr>
          <w:lang w:val="de-DE"/>
        </w:rPr>
        <w:t xml:space="preserve"> Dabei wird prinzipiell die gleiche mathematische Funktion wie bei der vorwärts gerichteten FFT angewandt – jedoch </w:t>
      </w:r>
      <w:r w:rsidR="00495F67">
        <w:rPr>
          <w:rFonts w:eastAsiaTheme="minorEastAsia"/>
          <w:lang w:val="de-DE"/>
        </w:rPr>
        <w:t>ohne negatives Vorzeichen im Exponenten.</w:t>
      </w:r>
    </w:p>
    <w:p w14:paraId="7FD3F967" w14:textId="4A48ABB7" w:rsidR="000D78DE" w:rsidRDefault="009921E6" w:rsidP="006143C0">
      <w:pPr>
        <w:spacing w:line="276" w:lineRule="auto"/>
        <w:rPr>
          <w:lang w:val="de-DE"/>
        </w:rPr>
      </w:pPr>
      <w:r>
        <w:rPr>
          <w:lang w:val="de-DE"/>
        </w:rPr>
        <w:t xml:space="preserve">Durch das Bilden des mathematischen Betrags (siehe 4.2.1) sind Informationen verloren gegangen, die für die Konstruktion des zeitbasierten Signals benötigt werden. </w:t>
      </w:r>
      <w:r w:rsidR="00B53214">
        <w:rPr>
          <w:lang w:val="de-DE"/>
        </w:rPr>
        <w:t>Dabei handelt es sich um die sogenannten Phaseninformation</w:t>
      </w:r>
      <w:r w:rsidR="00DE521E">
        <w:rPr>
          <w:lang w:val="de-DE"/>
        </w:rPr>
        <w:t>en</w:t>
      </w:r>
      <w:r w:rsidR="00B53214">
        <w:rPr>
          <w:lang w:val="de-DE"/>
        </w:rPr>
        <w:t xml:space="preserve"> der Frequenz-Komponenten. </w:t>
      </w:r>
      <w:r w:rsidR="008C411F">
        <w:rPr>
          <w:lang w:val="de-DE"/>
        </w:rPr>
        <w:t>Die Phaseninformation</w:t>
      </w:r>
      <w:r w:rsidR="00DE521E">
        <w:rPr>
          <w:lang w:val="de-DE"/>
        </w:rPr>
        <w:t>en</w:t>
      </w:r>
      <w:r w:rsidR="008C411F">
        <w:rPr>
          <w:lang w:val="de-DE"/>
        </w:rPr>
        <w:t xml:space="preserve"> </w:t>
      </w:r>
      <w:r w:rsidR="00DE521E">
        <w:rPr>
          <w:lang w:val="de-DE"/>
        </w:rPr>
        <w:t>lassen</w:t>
      </w:r>
      <w:r w:rsidR="008C411F">
        <w:rPr>
          <w:lang w:val="de-DE"/>
        </w:rPr>
        <w:t xml:space="preserve"> sich aus den FFT-Daten mit folgender Formel berechnen:</w:t>
      </w:r>
      <w:r w:rsidR="00070E00">
        <w:rPr>
          <w:rStyle w:val="FootnoteReference"/>
          <w:lang w:val="de-DE"/>
        </w:rPr>
        <w:footnoteReference w:id="41"/>
      </w:r>
    </w:p>
    <w:p w14:paraId="69C0FDBD" w14:textId="1F0803B5" w:rsidR="008C411F" w:rsidRPr="008C411F" w:rsidRDefault="008C411F" w:rsidP="006143C0">
      <w:pPr>
        <w:spacing w:line="276" w:lineRule="auto"/>
        <w:rPr>
          <w:rFonts w:eastAsiaTheme="minorEastAsia"/>
          <w:lang w:val="de-DE"/>
        </w:rPr>
      </w:pPr>
      <m:oMathPara>
        <m:oMath>
          <m:r>
            <m:rPr>
              <m:sty m:val="p"/>
            </m:rPr>
            <w:rPr>
              <w:rFonts w:ascii="Latin Modern Math" w:hAnsi="Latin Modern Math"/>
              <w:lang w:val="de-DE"/>
            </w:rPr>
            <m:t>∠</m:t>
          </m:r>
          <m:r>
            <w:rPr>
              <w:rFonts w:ascii="Latin Modern Math" w:hAnsi="Latin Modern Math"/>
              <w:lang w:val="de-DE"/>
            </w:rPr>
            <m:t>X</m:t>
          </m:r>
          <m:d>
            <m:dPr>
              <m:begChr m:val="["/>
              <m:endChr m:val="]"/>
              <m:ctrlPr>
                <w:rPr>
                  <w:rFonts w:ascii="Latin Modern Math" w:hAnsi="Latin Modern Math"/>
                  <w:i/>
                  <w:lang w:val="de-DE"/>
                </w:rPr>
              </m:ctrlPr>
            </m:dPr>
            <m:e>
              <m:r>
                <w:rPr>
                  <w:rFonts w:ascii="Latin Modern Math" w:hAnsi="Latin Modern Math"/>
                  <w:lang w:val="de-DE"/>
                </w:rPr>
                <m:t>k</m:t>
              </m:r>
            </m:e>
          </m:d>
          <m:r>
            <w:rPr>
              <w:rFonts w:ascii="Latin Modern Math" w:hAnsi="Latin Modern Math"/>
              <w:lang w:val="de-DE"/>
            </w:rPr>
            <m:t>=ta</m:t>
          </m:r>
          <m:sSup>
            <m:sSupPr>
              <m:ctrlPr>
                <w:rPr>
                  <w:rFonts w:ascii="Latin Modern Math" w:hAnsi="Latin Modern Math"/>
                  <w:i/>
                  <w:lang w:val="de-DE"/>
                </w:rPr>
              </m:ctrlPr>
            </m:sSupPr>
            <m:e>
              <m:r>
                <w:rPr>
                  <w:rFonts w:ascii="Latin Modern Math" w:hAnsi="Latin Modern Math"/>
                  <w:lang w:val="de-DE"/>
                </w:rPr>
                <m:t>n</m:t>
              </m:r>
            </m:e>
            <m:sup>
              <m:r>
                <w:rPr>
                  <w:rFonts w:ascii="Latin Modern Math" w:hAnsi="Latin Modern Math"/>
                  <w:lang w:val="de-DE"/>
                </w:rPr>
                <m:t>-1</m:t>
              </m:r>
            </m:sup>
          </m:sSup>
          <m:d>
            <m:dPr>
              <m:ctrlPr>
                <w:rPr>
                  <w:rFonts w:ascii="Latin Modern Math" w:hAnsi="Latin Modern Math"/>
                  <w:lang w:val="de-DE"/>
                </w:rPr>
              </m:ctrlPr>
            </m:dPr>
            <m:e>
              <m:f>
                <m:fPr>
                  <m:ctrlPr>
                    <w:rPr>
                      <w:rFonts w:ascii="Cambria Math" w:hAnsi="Cambria Math" w:cs="Cambria Math"/>
                      <w:lang w:val="de-DE"/>
                    </w:rPr>
                  </m:ctrlPr>
                </m:fPr>
                <m:num>
                  <m:sSub>
                    <m:sSubPr>
                      <m:ctrlPr>
                        <w:rPr>
                          <w:rFonts w:ascii="Latin Modern Math" w:hAnsi="Latin Modern Math"/>
                          <w:i/>
                          <w:lang w:val="de-DE"/>
                        </w:rPr>
                      </m:ctrlPr>
                    </m:sSubPr>
                    <m:e>
                      <m:r>
                        <w:rPr>
                          <w:rFonts w:ascii="Latin Modern Math" w:hAnsi="Latin Modern Math"/>
                          <w:lang w:val="de-DE"/>
                        </w:rPr>
                        <m:t>X</m:t>
                      </m:r>
                    </m:e>
                    <m:sub>
                      <m:r>
                        <w:rPr>
                          <w:rFonts w:ascii="Latin Modern Math" w:hAnsi="Latin Modern Math"/>
                          <w:lang w:val="de-DE"/>
                        </w:rPr>
                        <m:t>im</m:t>
                      </m:r>
                    </m:sub>
                  </m:sSub>
                  <m:ctrlPr>
                    <w:rPr>
                      <w:rFonts w:ascii="Latin Modern Math" w:hAnsi="Latin Modern Math"/>
                      <w:i/>
                      <w:lang w:val="de-DE"/>
                    </w:rPr>
                  </m:ctrlPr>
                </m:num>
                <m:den>
                  <m:sSub>
                    <m:sSubPr>
                      <m:ctrlPr>
                        <w:rPr>
                          <w:rFonts w:ascii="Latin Modern Math" w:hAnsi="Latin Modern Math"/>
                          <w:i/>
                          <w:lang w:val="de-DE"/>
                        </w:rPr>
                      </m:ctrlPr>
                    </m:sSubPr>
                    <m:e>
                      <m:r>
                        <w:rPr>
                          <w:rFonts w:ascii="Latin Modern Math" w:hAnsi="Latin Modern Math"/>
                          <w:lang w:val="de-DE"/>
                        </w:rPr>
                        <m:t>X</m:t>
                      </m:r>
                    </m:e>
                    <m:sub>
                      <m:r>
                        <w:rPr>
                          <w:rFonts w:ascii="Latin Modern Math" w:hAnsi="Latin Modern Math"/>
                          <w:lang w:val="de-DE"/>
                        </w:rPr>
                        <m:t>re</m:t>
                      </m:r>
                    </m:sub>
                  </m:sSub>
                  <m:ctrlPr>
                    <w:rPr>
                      <w:rFonts w:ascii="Latin Modern Math" w:hAnsi="Latin Modern Math"/>
                      <w:i/>
                      <w:lang w:val="de-DE"/>
                    </w:rPr>
                  </m:ctrlPr>
                </m:den>
              </m:f>
              <m:ctrlPr>
                <w:rPr>
                  <w:rFonts w:ascii="Latin Modern Math" w:hAnsi="Latin Modern Math"/>
                  <w:i/>
                  <w:lang w:val="de-DE"/>
                </w:rPr>
              </m:ctrlPr>
            </m:e>
          </m:d>
        </m:oMath>
      </m:oMathPara>
    </w:p>
    <w:p w14:paraId="6EAB818A" w14:textId="77777777" w:rsidR="00B87458" w:rsidRDefault="00F74EBF" w:rsidP="006143C0">
      <w:pPr>
        <w:spacing w:line="276" w:lineRule="auto"/>
        <w:rPr>
          <w:rFonts w:eastAsiaTheme="minorEastAsia"/>
          <w:lang w:val="de-DE"/>
        </w:rPr>
      </w:pPr>
      <w:r>
        <w:rPr>
          <w:rFonts w:eastAsiaTheme="minorEastAsia"/>
          <w:lang w:val="de-DE"/>
        </w:rPr>
        <w:t xml:space="preserve">In der praktischen Implementation ist zu beachten, dass für die Berechnung der inversen Winkelfunktion Arkustangens die Funktion </w:t>
      </w:r>
      <w:r w:rsidR="000428C0">
        <w:rPr>
          <w:rFonts w:eastAsiaTheme="minorEastAsia"/>
          <w:lang w:val="de-DE"/>
        </w:rPr>
        <w:t>„</w:t>
      </w:r>
      <w:r>
        <w:rPr>
          <w:rFonts w:eastAsiaTheme="minorEastAsia"/>
          <w:lang w:val="de-DE"/>
        </w:rPr>
        <w:t>atan2</w:t>
      </w:r>
      <w:r w:rsidR="000428C0">
        <w:rPr>
          <w:rFonts w:eastAsiaTheme="minorEastAsia"/>
          <w:lang w:val="de-DE"/>
        </w:rPr>
        <w:t>“</w:t>
      </w:r>
      <w:r>
        <w:rPr>
          <w:rFonts w:eastAsiaTheme="minorEastAsia"/>
          <w:lang w:val="de-DE"/>
        </w:rPr>
        <w:t xml:space="preserve"> (oder alternativ auch </w:t>
      </w:r>
      <w:r w:rsidR="000428C0">
        <w:rPr>
          <w:rFonts w:eastAsiaTheme="minorEastAsia"/>
          <w:lang w:val="de-DE"/>
        </w:rPr>
        <w:t>„</w:t>
      </w:r>
      <w:r>
        <w:rPr>
          <w:rFonts w:eastAsiaTheme="minorEastAsia"/>
          <w:lang w:val="de-DE"/>
        </w:rPr>
        <w:t>arctan2</w:t>
      </w:r>
      <w:r w:rsidR="000428C0">
        <w:rPr>
          <w:rFonts w:eastAsiaTheme="minorEastAsia"/>
          <w:lang w:val="de-DE"/>
        </w:rPr>
        <w:t>“</w:t>
      </w:r>
      <w:r w:rsidR="006600E8">
        <w:rPr>
          <w:rFonts w:eastAsiaTheme="minorEastAsia"/>
          <w:lang w:val="de-DE"/>
        </w:rPr>
        <w:t xml:space="preserve"> genannt</w:t>
      </w:r>
      <w:r>
        <w:rPr>
          <w:rFonts w:eastAsiaTheme="minorEastAsia"/>
          <w:lang w:val="de-DE"/>
        </w:rPr>
        <w:t xml:space="preserve">) genutzt </w:t>
      </w:r>
      <w:r w:rsidR="00FF37BD">
        <w:rPr>
          <w:rFonts w:eastAsiaTheme="minorEastAsia"/>
          <w:lang w:val="de-DE"/>
        </w:rPr>
        <w:t>werden muss</w:t>
      </w:r>
      <w:r>
        <w:rPr>
          <w:rFonts w:eastAsiaTheme="minorEastAsia"/>
          <w:lang w:val="de-DE"/>
        </w:rPr>
        <w:t xml:space="preserve">, da nur so der volle Wertebereich von 360° (alle vier Quadranten des Koordinatensystems) </w:t>
      </w:r>
      <w:r w:rsidR="007A7A6C">
        <w:rPr>
          <w:rFonts w:eastAsiaTheme="minorEastAsia"/>
          <w:lang w:val="de-DE"/>
        </w:rPr>
        <w:t>korrekt berücksichtigt wird.</w:t>
      </w:r>
      <w:r w:rsidR="00D966DB">
        <w:rPr>
          <w:rStyle w:val="FootnoteReference"/>
          <w:rFonts w:eastAsiaTheme="minorEastAsia"/>
          <w:lang w:val="de-DE"/>
        </w:rPr>
        <w:footnoteReference w:id="42"/>
      </w:r>
    </w:p>
    <w:p w14:paraId="1182F206" w14:textId="06865D0C" w:rsidR="008C411F" w:rsidRDefault="00827E74" w:rsidP="006143C0">
      <w:pPr>
        <w:spacing w:line="276" w:lineRule="auto"/>
        <w:rPr>
          <w:rFonts w:eastAsiaTheme="minorEastAsia"/>
          <w:lang w:val="de-DE"/>
        </w:rPr>
      </w:pPr>
      <w:r>
        <w:rPr>
          <w:rFonts w:eastAsiaTheme="minorEastAsia"/>
          <w:lang w:val="de-DE"/>
        </w:rPr>
        <w:t>Ein weiteres Problem für die Berechnung der Phaseninformation ist die Tatsache, dass kleine Rundungsfehler durch die Nutzung von Fließkommazahlen</w:t>
      </w:r>
      <w:r w:rsidR="00C81E3E">
        <w:rPr>
          <w:rFonts w:eastAsiaTheme="minorEastAsia"/>
          <w:lang w:val="de-DE"/>
        </w:rPr>
        <w:t xml:space="preserve"> bei naiver Berechnung der oben genannten Formel</w:t>
      </w:r>
      <w:r>
        <w:rPr>
          <w:rFonts w:eastAsiaTheme="minorEastAsia"/>
          <w:lang w:val="de-DE"/>
        </w:rPr>
        <w:t xml:space="preserve"> zu unbrauchbaren Ergebnissen führen. </w:t>
      </w:r>
      <w:r w:rsidR="007D03DD">
        <w:rPr>
          <w:rFonts w:eastAsiaTheme="minorEastAsia"/>
          <w:lang w:val="de-DE"/>
        </w:rPr>
        <w:t xml:space="preserve">Die </w:t>
      </w:r>
      <w:r w:rsidR="00441594">
        <w:rPr>
          <w:rFonts w:eastAsiaTheme="minorEastAsia"/>
          <w:lang w:val="de-DE"/>
        </w:rPr>
        <w:t xml:space="preserve">im Web-Blog </w:t>
      </w:r>
      <w:del w:id="253" w:author="Manuel Hergenröder" w:date="2020-07-16T16:04:00Z">
        <w:r w:rsidR="00441594" w:rsidDel="00534AF0">
          <w:rPr>
            <w:rFonts w:eastAsiaTheme="minorEastAsia"/>
            <w:lang w:val="de-DE"/>
          </w:rPr>
          <w:delText>„</w:delText>
        </w:r>
      </w:del>
      <w:r w:rsidR="00441594">
        <w:rPr>
          <w:rFonts w:eastAsiaTheme="minorEastAsia"/>
          <w:lang w:val="de-DE"/>
        </w:rPr>
        <w:t>GaussianWaves</w:t>
      </w:r>
      <w:del w:id="254" w:author="Manuel Hergenröder" w:date="2020-07-16T16:04:00Z">
        <w:r w:rsidR="00441594" w:rsidDel="00534AF0">
          <w:rPr>
            <w:rFonts w:eastAsiaTheme="minorEastAsia"/>
            <w:lang w:val="de-DE"/>
          </w:rPr>
          <w:delText>“</w:delText>
        </w:r>
      </w:del>
      <w:r w:rsidR="004A653D">
        <w:rPr>
          <w:rFonts w:eastAsiaTheme="minorEastAsia"/>
          <w:lang w:val="de-DE"/>
        </w:rPr>
        <w:t xml:space="preserve"> als Matlab-Code</w:t>
      </w:r>
      <w:r w:rsidR="00441594">
        <w:rPr>
          <w:rFonts w:eastAsiaTheme="minorEastAsia"/>
          <w:lang w:val="de-DE"/>
        </w:rPr>
        <w:t xml:space="preserve"> vorgestellte </w:t>
      </w:r>
      <w:r w:rsidR="007D03DD">
        <w:rPr>
          <w:rFonts w:eastAsiaTheme="minorEastAsia"/>
          <w:lang w:val="de-DE"/>
        </w:rPr>
        <w:t xml:space="preserve">Lösung </w:t>
      </w:r>
      <w:r w:rsidR="00441594">
        <w:rPr>
          <w:rFonts w:eastAsiaTheme="minorEastAsia"/>
          <w:lang w:val="de-DE"/>
        </w:rPr>
        <w:t xml:space="preserve">von </w:t>
      </w:r>
      <w:r w:rsidR="004E2BCC">
        <w:fldChar w:fldCharType="begin"/>
      </w:r>
      <w:r w:rsidR="004E2BCC" w:rsidRPr="004E2BCC">
        <w:rPr>
          <w:lang w:val="de-DE"/>
          <w:rPrChange w:id="255" w:author="Manuel Hergenröder" w:date="2020-07-16T14:55:00Z">
            <w:rPr/>
          </w:rPrChange>
        </w:rPr>
        <w:instrText xml:space="preserve"> HYPERLINK "https://www.linkedin.com/in/mathuranathan/" </w:instrText>
      </w:r>
      <w:r w:rsidR="004E2BCC">
        <w:fldChar w:fldCharType="separate"/>
      </w:r>
      <w:r w:rsidR="00441594" w:rsidRPr="00441594">
        <w:rPr>
          <w:rStyle w:val="Hyperlink"/>
          <w:lang w:val="de-DE"/>
        </w:rPr>
        <w:t>Mathuranathan Viswanathan</w:t>
      </w:r>
      <w:r w:rsidR="004E2BCC">
        <w:rPr>
          <w:rStyle w:val="Hyperlink"/>
          <w:lang w:val="de-DE"/>
        </w:rPr>
        <w:fldChar w:fldCharType="end"/>
      </w:r>
      <w:r w:rsidR="00441594" w:rsidRPr="00441594">
        <w:rPr>
          <w:lang w:val="de-DE"/>
        </w:rPr>
        <w:t xml:space="preserve"> </w:t>
      </w:r>
      <w:r w:rsidR="007D03DD">
        <w:rPr>
          <w:rFonts w:eastAsiaTheme="minorEastAsia"/>
          <w:lang w:val="de-DE"/>
        </w:rPr>
        <w:t xml:space="preserve">ist </w:t>
      </w:r>
      <w:r w:rsidR="004A653D">
        <w:rPr>
          <w:rFonts w:eastAsiaTheme="minorEastAsia"/>
          <w:lang w:val="de-DE"/>
        </w:rPr>
        <w:t>es</w:t>
      </w:r>
      <w:ins w:id="256" w:author="Steffen Schmidt" w:date="2020-07-16T14:04:00Z">
        <w:r w:rsidR="0095541F">
          <w:rPr>
            <w:rFonts w:eastAsiaTheme="minorEastAsia"/>
            <w:lang w:val="de-DE"/>
          </w:rPr>
          <w:t>,</w:t>
        </w:r>
      </w:ins>
      <w:r w:rsidR="004A653D">
        <w:rPr>
          <w:rFonts w:eastAsiaTheme="minorEastAsia"/>
          <w:lang w:val="de-DE"/>
        </w:rPr>
        <w:t xml:space="preserve"> </w:t>
      </w:r>
      <w:r w:rsidR="007D03DD">
        <w:rPr>
          <w:rFonts w:eastAsiaTheme="minorEastAsia"/>
          <w:lang w:val="de-DE"/>
        </w:rPr>
        <w:t>einen Schwellwert zu definieren und alle berechneten Phasenwerte unterhalb des Schwellwertes zu ignorieren.</w:t>
      </w:r>
      <w:r w:rsidR="007D03DD">
        <w:rPr>
          <w:rStyle w:val="FootnoteReference"/>
          <w:rFonts w:eastAsiaTheme="minorEastAsia"/>
          <w:lang w:val="de-DE"/>
        </w:rPr>
        <w:footnoteReference w:id="43"/>
      </w:r>
      <w:r w:rsidR="00CA3979">
        <w:rPr>
          <w:rFonts w:eastAsiaTheme="minorEastAsia"/>
          <w:lang w:val="de-DE"/>
        </w:rPr>
        <w:t xml:space="preserve"> Der Schwellwert wird in diesem Fall als 1/10000 der maximalen Magnitude definiert.</w:t>
      </w:r>
      <w:r w:rsidR="00D73098">
        <w:rPr>
          <w:rFonts w:eastAsiaTheme="minorEastAsia"/>
          <w:lang w:val="de-DE"/>
        </w:rPr>
        <w:t xml:space="preserve"> Listing 2 zeigt die Implementation dieses Konzeptes in C#.</w:t>
      </w:r>
    </w:p>
    <w:p w14:paraId="0D2D6DC9" w14:textId="6DBCAE12" w:rsidR="00072897" w:rsidRPr="00E67399" w:rsidRDefault="008C3089" w:rsidP="008C3089">
      <w:pPr>
        <w:spacing w:line="276" w:lineRule="auto"/>
        <w:rPr>
          <w:lang w:val="de-DE"/>
        </w:rPr>
      </w:pPr>
      <w:r w:rsidRPr="008C3089">
        <w:rPr>
          <w:rFonts w:eastAsiaTheme="minorEastAsia"/>
          <w:b/>
          <w:bCs/>
          <w:lang w:val="de-DE"/>
        </w:rPr>
        <w:lastRenderedPageBreak/>
        <w:t>Fft.cs</w:t>
      </w:r>
      <w:bookmarkStart w:id="258" w:name="_MON_1655217517"/>
      <w:bookmarkEnd w:id="258"/>
      <w:r w:rsidR="00347A41" w:rsidRPr="00347A41">
        <w:rPr>
          <w:noProof/>
          <w:lang w:val="de-DE"/>
          <w14:ligatures w14:val="none"/>
        </w:rPr>
        <w:object w:dxaOrig="9101" w:dyaOrig="9459" w14:anchorId="05DB7D68">
          <v:shape id="_x0000_i1030" type="#_x0000_t75" alt="" style="width:455.5pt;height:442.2pt;mso-width-percent:0;mso-height-percent:0;mso-width-percent:0;mso-height-percent:0" o:ole="">
            <v:imagedata r:id="rId44" o:title="" cropbottom="4298f"/>
          </v:shape>
          <o:OLEObject Type="Embed" ProgID="Word.OpenDocumentText.12" ShapeID="_x0000_i1030" DrawAspect="Content" ObjectID="_1656422308" r:id="rId45"/>
        </w:object>
      </w:r>
    </w:p>
    <w:p w14:paraId="0F40055B" w14:textId="0872CF8A" w:rsidR="00B81B3B" w:rsidRPr="000D78DE" w:rsidRDefault="00072897" w:rsidP="00072897">
      <w:pPr>
        <w:pStyle w:val="Caption"/>
        <w:jc w:val="both"/>
        <w:rPr>
          <w:lang w:val="de-DE"/>
        </w:rPr>
      </w:pPr>
      <w:bookmarkStart w:id="259" w:name="_Toc45808412"/>
      <w:r w:rsidRPr="00072897">
        <w:rPr>
          <w:lang w:val="de-DE"/>
        </w:rPr>
        <w:t xml:space="preserve">Listing </w:t>
      </w:r>
      <w:r>
        <w:fldChar w:fldCharType="begin"/>
      </w:r>
      <w:r w:rsidRPr="00072897">
        <w:rPr>
          <w:lang w:val="de-DE"/>
        </w:rPr>
        <w:instrText xml:space="preserve"> SEQ Listing \* ARABIC </w:instrText>
      </w:r>
      <w:r>
        <w:fldChar w:fldCharType="separate"/>
      </w:r>
      <w:r w:rsidR="00200AE9">
        <w:rPr>
          <w:noProof/>
          <w:lang w:val="de-DE"/>
        </w:rPr>
        <w:t>6</w:t>
      </w:r>
      <w:r>
        <w:fldChar w:fldCharType="end"/>
      </w:r>
      <w:r w:rsidRPr="00072897">
        <w:rPr>
          <w:lang w:val="de-DE"/>
        </w:rPr>
        <w:t xml:space="preserve"> – Schwellwert-Logik zur Berechnung der Phaseninformationen</w:t>
      </w:r>
      <w:bookmarkEnd w:id="259"/>
    </w:p>
    <w:p w14:paraId="0DFE77A7" w14:textId="4E5133E5" w:rsidR="00071051" w:rsidRDefault="00071051" w:rsidP="00071051">
      <w:pPr>
        <w:spacing w:line="276" w:lineRule="auto"/>
        <w:rPr>
          <w:lang w:val="de-DE"/>
        </w:rPr>
      </w:pPr>
      <w:r>
        <w:rPr>
          <w:lang w:val="de-DE"/>
        </w:rPr>
        <w:t xml:space="preserve">Mithilfe der berechneten Phaseninformationen und der Amplituden-Spektrum-Daten ist es nun möglich </w:t>
      </w:r>
      <w:r w:rsidR="000F1A8C">
        <w:rPr>
          <w:lang w:val="de-DE"/>
        </w:rPr>
        <w:t xml:space="preserve">die Daten der Zeit-Domäne </w:t>
      </w:r>
      <w:r w:rsidR="000A053D">
        <w:rPr>
          <w:lang w:val="de-DE"/>
        </w:rPr>
        <w:t xml:space="preserve">(also die digitale Repräsentation des Audio-Signals) </w:t>
      </w:r>
      <w:r w:rsidR="000F1A8C">
        <w:rPr>
          <w:lang w:val="de-DE"/>
        </w:rPr>
        <w:t xml:space="preserve">zu rekonstruieren. </w:t>
      </w:r>
      <w:r w:rsidR="000A053D">
        <w:rPr>
          <w:lang w:val="de-DE"/>
        </w:rPr>
        <w:t xml:space="preserve">Dazu müssen zunächst die </w:t>
      </w:r>
      <w:r w:rsidR="00D54C02">
        <w:rPr>
          <w:lang w:val="de-DE"/>
        </w:rPr>
        <w:t xml:space="preserve">komplexen </w:t>
      </w:r>
      <w:r w:rsidR="000A053D">
        <w:rPr>
          <w:lang w:val="de-DE"/>
        </w:rPr>
        <w:t xml:space="preserve">FFT-Daten aus </w:t>
      </w:r>
      <w:r w:rsidR="00B1090F">
        <w:rPr>
          <w:lang w:val="de-DE"/>
        </w:rPr>
        <w:t>jenen</w:t>
      </w:r>
      <w:r w:rsidR="000A053D">
        <w:rPr>
          <w:lang w:val="de-DE"/>
        </w:rPr>
        <w:t xml:space="preserve"> beiden </w:t>
      </w:r>
      <w:r w:rsidR="00B1090F">
        <w:rPr>
          <w:lang w:val="de-DE"/>
        </w:rPr>
        <w:t>Daten erzeugt werden</w:t>
      </w:r>
      <w:r w:rsidR="00F1560F">
        <w:rPr>
          <w:lang w:val="de-DE"/>
        </w:rPr>
        <w:t xml:space="preserve"> – also den Phaseninformationen und potenziell veränderten Amplituden.</w:t>
      </w:r>
      <w:r w:rsidR="00132B62">
        <w:rPr>
          <w:lang w:val="de-DE"/>
        </w:rPr>
        <w:t xml:space="preserve"> Mathematisch betrachtet handelt es sich dabei um die Umwandlung von Polarkoordinaten in </w:t>
      </w:r>
      <w:r w:rsidR="00132B62">
        <w:rPr>
          <w:lang w:val="de-DE"/>
        </w:rPr>
        <w:lastRenderedPageBreak/>
        <w:t>kartesische Koordinaten</w:t>
      </w:r>
      <w:r w:rsidR="002312F1">
        <w:rPr>
          <w:lang w:val="de-DE"/>
        </w:rPr>
        <w:t>. Das Ergebnis ist eine komplexe Zahl</w:t>
      </w:r>
      <w:ins w:id="260" w:author="Steffen Schmidt" w:date="2020-07-16T14:06:00Z">
        <w:r w:rsidR="0095541F">
          <w:rPr>
            <w:lang w:val="de-DE"/>
          </w:rPr>
          <w:t>,</w:t>
        </w:r>
      </w:ins>
      <w:r w:rsidR="002312F1">
        <w:rPr>
          <w:lang w:val="de-DE"/>
        </w:rPr>
        <w:t xml:space="preserve"> bestehend aus Real- und Imaginärteil</w:t>
      </w:r>
      <w:r w:rsidR="00E01E1D">
        <w:rPr>
          <w:lang w:val="de-DE"/>
        </w:rPr>
        <w:t>,</w:t>
      </w:r>
      <w:r w:rsidR="00EB6C0B">
        <w:rPr>
          <w:lang w:val="de-DE"/>
        </w:rPr>
        <w:t xml:space="preserve"> wobei </w:t>
      </w:r>
      <w:r w:rsidR="00EB6C0B">
        <w:rPr>
          <w:i/>
          <w:iCs/>
          <w:lang w:val="de-DE"/>
        </w:rPr>
        <w:t xml:space="preserve">r </w:t>
      </w:r>
      <w:r w:rsidR="00EB6C0B">
        <w:rPr>
          <w:lang w:val="de-DE"/>
        </w:rPr>
        <w:t xml:space="preserve">dem Betrag entspricht (also der Magnitude) und </w:t>
      </w:r>
      <m:oMath>
        <m:r>
          <w:rPr>
            <w:rFonts w:ascii="Latin Modern Math" w:eastAsiaTheme="minorEastAsia" w:hAnsi="Latin Modern Math"/>
          </w:rPr>
          <m:t>φ</m:t>
        </m:r>
      </m:oMath>
      <w:r w:rsidR="00E01E1D">
        <w:rPr>
          <w:lang w:val="de-DE"/>
        </w:rPr>
        <w:t xml:space="preserve"> </w:t>
      </w:r>
      <w:r w:rsidR="00EB6C0B">
        <w:rPr>
          <w:lang w:val="de-DE"/>
        </w:rPr>
        <w:t>der Phase:</w:t>
      </w:r>
      <w:r w:rsidR="00A818D5">
        <w:rPr>
          <w:rStyle w:val="FootnoteReference"/>
          <w:lang w:val="de-DE"/>
        </w:rPr>
        <w:footnoteReference w:id="44"/>
      </w:r>
    </w:p>
    <w:p w14:paraId="3957B772" w14:textId="42066C3C" w:rsidR="00E01E1D" w:rsidRPr="00E01E1D" w:rsidRDefault="00E01E1D" w:rsidP="00071051">
      <w:pPr>
        <w:spacing w:line="276" w:lineRule="auto"/>
        <w:rPr>
          <w:rFonts w:eastAsiaTheme="minorEastAsia"/>
        </w:rPr>
      </w:pPr>
      <m:oMathPara>
        <m:oMath>
          <m:r>
            <w:rPr>
              <w:rFonts w:ascii="Latin Modern Math" w:eastAsiaTheme="minorEastAsia" w:hAnsi="Latin Modern Math"/>
            </w:rPr>
            <m:t>Re = r *cos</m:t>
          </m:r>
          <m:d>
            <m:dPr>
              <m:ctrlPr>
                <w:rPr>
                  <w:rFonts w:ascii="Latin Modern Math" w:eastAsiaTheme="minorEastAsia" w:hAnsi="Latin Modern Math"/>
                </w:rPr>
              </m:ctrlPr>
            </m:dPr>
            <m:e>
              <m:r>
                <m:rPr>
                  <m:sty m:val="p"/>
                </m:rPr>
                <w:rPr>
                  <w:rFonts w:ascii="Latin Modern Math" w:eastAsiaTheme="minorEastAsia" w:hAnsi="Latin Modern Math"/>
                </w:rPr>
                <m:t>φ</m:t>
              </m:r>
              <m:ctrlPr>
                <w:rPr>
                  <w:rFonts w:ascii="Latin Modern Math" w:eastAsiaTheme="minorEastAsia" w:hAnsi="Latin Modern Math"/>
                  <w:i/>
                </w:rPr>
              </m:ctrlPr>
            </m:e>
          </m:d>
        </m:oMath>
      </m:oMathPara>
    </w:p>
    <w:p w14:paraId="42E93AF8" w14:textId="11CBFFB2" w:rsidR="0043413F" w:rsidRPr="003101CF" w:rsidRDefault="00E01E1D" w:rsidP="00071051">
      <w:pPr>
        <w:spacing w:line="276" w:lineRule="auto"/>
        <w:rPr>
          <w:rFonts w:eastAsiaTheme="minorEastAsia"/>
        </w:rPr>
      </w:pPr>
      <m:oMathPara>
        <m:oMath>
          <m:r>
            <w:rPr>
              <w:rFonts w:ascii="Latin Modern Math" w:hAnsi="Latin Modern Math"/>
            </w:rPr>
            <m:t>Img = r*sin</m:t>
          </m:r>
          <m:d>
            <m:dPr>
              <m:ctrlPr>
                <w:rPr>
                  <w:rFonts w:ascii="Latin Modern Math" w:hAnsi="Latin Modern Math"/>
                </w:rPr>
              </m:ctrlPr>
            </m:dPr>
            <m:e>
              <m:r>
                <m:rPr>
                  <m:sty m:val="p"/>
                </m:rPr>
                <w:rPr>
                  <w:rFonts w:ascii="Latin Modern Math" w:hAnsi="Latin Modern Math"/>
                </w:rPr>
                <m:t>φ</m:t>
              </m:r>
              <m:ctrlPr>
                <w:rPr>
                  <w:rFonts w:ascii="Latin Modern Math" w:hAnsi="Latin Modern Math"/>
                  <w:i/>
                </w:rPr>
              </m:ctrlPr>
            </m:e>
          </m:d>
        </m:oMath>
      </m:oMathPara>
    </w:p>
    <w:p w14:paraId="5A1D0131" w14:textId="41C754C6" w:rsidR="003101CF" w:rsidRPr="00486478" w:rsidRDefault="00486478" w:rsidP="00071051">
      <w:pPr>
        <w:spacing w:line="276" w:lineRule="auto"/>
        <w:rPr>
          <w:rFonts w:eastAsiaTheme="minorEastAsia"/>
          <w:lang w:val="de-DE"/>
        </w:rPr>
      </w:pPr>
      <w:r w:rsidRPr="00486478">
        <w:rPr>
          <w:rFonts w:eastAsiaTheme="minorEastAsia"/>
          <w:lang w:val="de-DE"/>
        </w:rPr>
        <w:t>Die Implementation in C# e</w:t>
      </w:r>
      <w:r>
        <w:rPr>
          <w:rFonts w:eastAsiaTheme="minorEastAsia"/>
          <w:lang w:val="de-DE"/>
        </w:rPr>
        <w:t>ntsprechend der FFTW-Konvention der Darstellung komplexer Zahlen als alternierende Folge von Real- und Imaginärteil:</w:t>
      </w:r>
    </w:p>
    <w:p w14:paraId="5F014A98" w14:textId="6E02B612" w:rsidR="008152E9" w:rsidRPr="00132B62" w:rsidRDefault="0043413F" w:rsidP="00D70ECC">
      <w:pPr>
        <w:spacing w:line="276" w:lineRule="auto"/>
        <w:rPr>
          <w:lang w:val="de-DE"/>
        </w:rPr>
      </w:pPr>
      <w:r w:rsidRPr="0043413F">
        <w:rPr>
          <w:b/>
          <w:bCs/>
          <w:lang w:val="de-DE"/>
        </w:rPr>
        <w:t>Fft.cs</w:t>
      </w:r>
      <w:bookmarkStart w:id="262" w:name="_MON_1655287497"/>
      <w:bookmarkEnd w:id="262"/>
      <w:r w:rsidR="00347A41" w:rsidRPr="00347A41">
        <w:rPr>
          <w:noProof/>
          <w:lang w:val="de-DE"/>
          <w14:ligatures w14:val="none"/>
        </w:rPr>
        <w:object w:dxaOrig="9101" w:dyaOrig="3979" w14:anchorId="7FA6ECAD">
          <v:shape id="_x0000_i1031" type="#_x0000_t75" alt="" style="width:455.5pt;height:166.5pt;mso-width-percent:0;mso-height-percent:0;mso-width-percent:0;mso-height-percent:0" o:ole="">
            <v:imagedata r:id="rId46" o:title="" cropbottom="10387f"/>
          </v:shape>
          <o:OLEObject Type="Embed" ProgID="Word.OpenDocumentText.12" ShapeID="_x0000_i1031" DrawAspect="Content" ObjectID="_1656422309" r:id="rId47"/>
        </w:object>
      </w:r>
    </w:p>
    <w:p w14:paraId="09E681B0" w14:textId="5608D2C9" w:rsidR="008152E9" w:rsidRDefault="008152E9" w:rsidP="008152E9">
      <w:pPr>
        <w:pStyle w:val="Caption"/>
        <w:jc w:val="both"/>
        <w:rPr>
          <w:lang w:val="de-DE"/>
        </w:rPr>
      </w:pPr>
      <w:bookmarkStart w:id="263" w:name="_Toc45808413"/>
      <w:r w:rsidRPr="008152E9">
        <w:rPr>
          <w:lang w:val="de-DE"/>
        </w:rPr>
        <w:t xml:space="preserve">Listing </w:t>
      </w:r>
      <w:r>
        <w:fldChar w:fldCharType="begin"/>
      </w:r>
      <w:r w:rsidRPr="008152E9">
        <w:rPr>
          <w:lang w:val="de-DE"/>
        </w:rPr>
        <w:instrText xml:space="preserve"> SEQ Listing \* ARABIC </w:instrText>
      </w:r>
      <w:r>
        <w:fldChar w:fldCharType="separate"/>
      </w:r>
      <w:r w:rsidR="00200AE9">
        <w:rPr>
          <w:noProof/>
          <w:lang w:val="de-DE"/>
        </w:rPr>
        <w:t>7</w:t>
      </w:r>
      <w:r>
        <w:fldChar w:fldCharType="end"/>
      </w:r>
      <w:r w:rsidRPr="008152E9">
        <w:rPr>
          <w:lang w:val="de-DE"/>
        </w:rPr>
        <w:t xml:space="preserve"> – Berechnung der FFT-Daten aus Phasen-</w:t>
      </w:r>
      <w:r>
        <w:rPr>
          <w:lang w:val="de-DE"/>
        </w:rPr>
        <w:t xml:space="preserve"> </w:t>
      </w:r>
      <w:r w:rsidRPr="008152E9">
        <w:rPr>
          <w:lang w:val="de-DE"/>
        </w:rPr>
        <w:t>und Amplitude</w:t>
      </w:r>
      <w:r>
        <w:rPr>
          <w:lang w:val="de-DE"/>
        </w:rPr>
        <w:t>n-Daten für die anschließende IFFT</w:t>
      </w:r>
      <w:bookmarkEnd w:id="263"/>
    </w:p>
    <w:p w14:paraId="632334D7" w14:textId="5F91F11D" w:rsidR="00B2328C" w:rsidRDefault="00EE74FE" w:rsidP="00EE74FE">
      <w:pPr>
        <w:spacing w:line="276" w:lineRule="auto"/>
        <w:rPr>
          <w:lang w:val="de-DE"/>
        </w:rPr>
      </w:pPr>
      <w:r>
        <w:rPr>
          <w:lang w:val="de-DE"/>
        </w:rPr>
        <w:t>Die rückwärtsgerichtete FFT</w:t>
      </w:r>
      <w:r w:rsidR="001F419E">
        <w:rPr>
          <w:lang w:val="de-DE"/>
        </w:rPr>
        <w:t xml:space="preserve"> mit der FFTW-Bibliothek</w:t>
      </w:r>
      <w:r>
        <w:rPr>
          <w:lang w:val="de-DE"/>
        </w:rPr>
        <w:t xml:space="preserve"> wird nun analog zur FFT angewandt – allerdings mit dem Parameter „</w:t>
      </w:r>
      <w:r w:rsidRPr="00EE74FE">
        <w:rPr>
          <w:lang w:val="de-DE"/>
        </w:rPr>
        <w:t>fftw_direction.Backward</w:t>
      </w:r>
      <w:r>
        <w:rPr>
          <w:lang w:val="de-DE"/>
        </w:rPr>
        <w:t>“</w:t>
      </w:r>
      <w:r w:rsidR="008A3B29">
        <w:rPr>
          <w:lang w:val="de-DE"/>
        </w:rPr>
        <w:t>, was einem veränderten Vorzeichen im Exponenten entspricht</w:t>
      </w:r>
      <w:r>
        <w:rPr>
          <w:lang w:val="de-DE"/>
        </w:rPr>
        <w:t xml:space="preserve">. </w:t>
      </w:r>
      <w:r w:rsidR="000A76E9">
        <w:rPr>
          <w:lang w:val="de-DE"/>
        </w:rPr>
        <w:t>Das Erg</w:t>
      </w:r>
      <w:r w:rsidR="00CF5186">
        <w:rPr>
          <w:lang w:val="de-DE"/>
        </w:rPr>
        <w:t>e</w:t>
      </w:r>
      <w:r w:rsidR="000A76E9">
        <w:rPr>
          <w:lang w:val="de-DE"/>
        </w:rPr>
        <w:t>bnis sind Audio-Samples, die noch d</w:t>
      </w:r>
      <w:r w:rsidR="009767FD">
        <w:rPr>
          <w:lang w:val="de-DE"/>
        </w:rPr>
        <w:t>ie Veränderungen durch die Von-Hann-Fensterfunktion mit 50 % Überlappung enthalten.</w:t>
      </w:r>
      <w:r w:rsidR="00096121">
        <w:rPr>
          <w:lang w:val="de-DE"/>
        </w:rPr>
        <w:t xml:space="preserve"> Diese können durch einfaches paarweises Summieren der Werte in den beiden Überlappungs-Regionen wieder entfernt werden. </w:t>
      </w:r>
      <w:r w:rsidR="00E97B8C">
        <w:rPr>
          <w:lang w:val="de-DE"/>
        </w:rPr>
        <w:t>Für das erste und letzte Segment werden die Daten durch die Fensterfunktion-Koeffizienten dividiert.</w:t>
      </w:r>
    </w:p>
    <w:p w14:paraId="7CDBD88C" w14:textId="0449FC5A" w:rsidR="0083134C" w:rsidRDefault="0083134C" w:rsidP="00EE74FE">
      <w:pPr>
        <w:spacing w:line="276" w:lineRule="auto"/>
        <w:rPr>
          <w:lang w:val="de-DE"/>
        </w:rPr>
      </w:pPr>
    </w:p>
    <w:p w14:paraId="2562ABFD" w14:textId="556CD197" w:rsidR="0083134C" w:rsidRDefault="0083134C" w:rsidP="00EE74FE">
      <w:pPr>
        <w:spacing w:line="276" w:lineRule="auto"/>
        <w:rPr>
          <w:lang w:val="de-DE"/>
        </w:rPr>
      </w:pPr>
    </w:p>
    <w:p w14:paraId="4AB16F0A" w14:textId="13FD9CAA" w:rsidR="0083134C" w:rsidRDefault="0083134C" w:rsidP="00EE74FE">
      <w:pPr>
        <w:spacing w:line="276" w:lineRule="auto"/>
        <w:rPr>
          <w:lang w:val="de-DE"/>
        </w:rPr>
      </w:pPr>
    </w:p>
    <w:p w14:paraId="036FEAEC" w14:textId="77777777" w:rsidR="0083134C" w:rsidRDefault="0083134C" w:rsidP="00EE74FE">
      <w:pPr>
        <w:spacing w:line="276" w:lineRule="auto"/>
        <w:rPr>
          <w:lang w:val="de-DE"/>
        </w:rPr>
      </w:pPr>
    </w:p>
    <w:p w14:paraId="2347BD93" w14:textId="4965B1BF" w:rsidR="00B2328C" w:rsidRPr="006065E9" w:rsidRDefault="00C971F1" w:rsidP="00DF4C2C">
      <w:pPr>
        <w:spacing w:line="276" w:lineRule="auto"/>
        <w:rPr>
          <w:lang w:val="de-DE"/>
        </w:rPr>
      </w:pPr>
      <w:r>
        <w:rPr>
          <w:b/>
          <w:bCs/>
          <w:lang w:val="de-DE"/>
        </w:rPr>
        <w:lastRenderedPageBreak/>
        <w:t>AudioEngine</w:t>
      </w:r>
      <w:r w:rsidRPr="0043413F">
        <w:rPr>
          <w:b/>
          <w:bCs/>
          <w:lang w:val="de-DE"/>
        </w:rPr>
        <w:t>.cs</w:t>
      </w:r>
      <w:bookmarkStart w:id="264" w:name="_MON_1655290865"/>
      <w:bookmarkEnd w:id="264"/>
      <w:r w:rsidR="00347A41" w:rsidRPr="00347A41">
        <w:rPr>
          <w:noProof/>
          <w:lang w:val="de-DE"/>
          <w14:ligatures w14:val="none"/>
        </w:rPr>
        <w:object w:dxaOrig="9101" w:dyaOrig="7773" w14:anchorId="43E27482">
          <v:shape id="_x0000_i1032" type="#_x0000_t75" alt="" style="width:455.5pt;height:357.55pt;mso-width-percent:0;mso-height-percent:0;mso-width-percent:0;mso-height-percent:0" o:ole="">
            <v:imagedata r:id="rId48" o:title="" cropbottom="5154f"/>
          </v:shape>
          <o:OLEObject Type="Embed" ProgID="Word.OpenDocumentText.12" ShapeID="_x0000_i1032" DrawAspect="Content" ObjectID="_1656422310" r:id="rId49"/>
        </w:object>
      </w:r>
    </w:p>
    <w:p w14:paraId="418B88ED" w14:textId="4C4F6DB7" w:rsidR="00C971F1" w:rsidRDefault="00B2328C" w:rsidP="00B2328C">
      <w:pPr>
        <w:pStyle w:val="Caption"/>
        <w:jc w:val="both"/>
        <w:rPr>
          <w:lang w:val="de-DE"/>
        </w:rPr>
      </w:pPr>
      <w:bookmarkStart w:id="265" w:name="_Toc45808414"/>
      <w:r w:rsidRPr="00B2328C">
        <w:rPr>
          <w:lang w:val="de-DE"/>
        </w:rPr>
        <w:t xml:space="preserve">Listing </w:t>
      </w:r>
      <w:r>
        <w:fldChar w:fldCharType="begin"/>
      </w:r>
      <w:r w:rsidRPr="00B2328C">
        <w:rPr>
          <w:lang w:val="de-DE"/>
        </w:rPr>
        <w:instrText xml:space="preserve"> SEQ Listing \* ARABIC </w:instrText>
      </w:r>
      <w:r>
        <w:fldChar w:fldCharType="separate"/>
      </w:r>
      <w:r w:rsidR="00200AE9">
        <w:rPr>
          <w:noProof/>
          <w:lang w:val="de-DE"/>
        </w:rPr>
        <w:t>8</w:t>
      </w:r>
      <w:r>
        <w:fldChar w:fldCharType="end"/>
      </w:r>
      <w:r w:rsidRPr="00B2328C">
        <w:rPr>
          <w:lang w:val="de-DE"/>
        </w:rPr>
        <w:t xml:space="preserve"> – De-Windowing eines Von-Hann-Fensters mit 50% Overlap</w:t>
      </w:r>
      <w:bookmarkEnd w:id="265"/>
    </w:p>
    <w:p w14:paraId="1BA08EA4" w14:textId="26EF0489" w:rsidR="00F01112" w:rsidRDefault="00F01112" w:rsidP="00F01112">
      <w:pPr>
        <w:spacing w:line="276" w:lineRule="auto"/>
        <w:rPr>
          <w:lang w:val="de-DE"/>
        </w:rPr>
      </w:pPr>
      <w:r>
        <w:rPr>
          <w:lang w:val="de-DE"/>
        </w:rPr>
        <w:t xml:space="preserve">Die resultierenden Sample-Daten werden nun in ein MemoryStream-Objekt geschrieben und können so durch NAudio wiedergegeben werden oder </w:t>
      </w:r>
      <w:del w:id="266" w:author="Steffen Schmidt" w:date="2020-07-16T14:07:00Z">
        <w:r w:rsidDel="00453CF1">
          <w:rPr>
            <w:lang w:val="de-DE"/>
          </w:rPr>
          <w:delText xml:space="preserve">als </w:delText>
        </w:r>
      </w:del>
      <w:r w:rsidR="002A74A3">
        <w:rPr>
          <w:lang w:val="de-DE"/>
        </w:rPr>
        <w:t xml:space="preserve">auf Wunsch als </w:t>
      </w:r>
      <w:r>
        <w:rPr>
          <w:lang w:val="de-DE"/>
        </w:rPr>
        <w:t>Audio-Datei exportiert werden.</w:t>
      </w:r>
    </w:p>
    <w:p w14:paraId="05135B68" w14:textId="77777777" w:rsidR="006A6965" w:rsidRDefault="006A6965" w:rsidP="00F01112">
      <w:pPr>
        <w:spacing w:line="276" w:lineRule="auto"/>
        <w:rPr>
          <w:lang w:val="de-DE"/>
        </w:rPr>
      </w:pPr>
    </w:p>
    <w:p w14:paraId="01F84053" w14:textId="77D81263" w:rsidR="00221E10" w:rsidRDefault="00221E10" w:rsidP="00221E10">
      <w:pPr>
        <w:pStyle w:val="Heading3"/>
        <w:rPr>
          <w:lang w:val="de-DE"/>
        </w:rPr>
      </w:pPr>
      <w:bookmarkStart w:id="267" w:name="_Toc45809457"/>
      <w:r>
        <w:rPr>
          <w:lang w:val="de-DE"/>
        </w:rPr>
        <w:t>User Interface</w:t>
      </w:r>
      <w:r w:rsidR="00C12008">
        <w:rPr>
          <w:lang w:val="de-DE"/>
        </w:rPr>
        <w:t xml:space="preserve"> und Steuerung</w:t>
      </w:r>
      <w:bookmarkEnd w:id="267"/>
    </w:p>
    <w:p w14:paraId="79A26DCA" w14:textId="532774EB" w:rsidR="00DF1B6C" w:rsidRDefault="00DF1B6C" w:rsidP="00213EFF">
      <w:pPr>
        <w:spacing w:line="276" w:lineRule="auto"/>
        <w:rPr>
          <w:lang w:val="de-DE"/>
        </w:rPr>
      </w:pPr>
      <w:r>
        <w:rPr>
          <w:lang w:val="de-DE"/>
        </w:rPr>
        <w:t xml:space="preserve">Für die Visualisierung der Spektrum Daten wurde </w:t>
      </w:r>
      <w:r w:rsidR="00D83E89">
        <w:rPr>
          <w:lang w:val="de-DE"/>
        </w:rPr>
        <w:t xml:space="preserve">eine Darstellung gewählt, die alle Daten ähnlich </w:t>
      </w:r>
      <w:r w:rsidR="00E94B71">
        <w:rPr>
          <w:lang w:val="de-DE"/>
        </w:rPr>
        <w:t xml:space="preserve">dem Blick aus </w:t>
      </w:r>
      <w:r w:rsidR="00D83E89">
        <w:rPr>
          <w:lang w:val="de-DE"/>
        </w:rPr>
        <w:t xml:space="preserve">der Vogelperspektive </w:t>
      </w:r>
      <w:r w:rsidR="00E94B71">
        <w:rPr>
          <w:lang w:val="de-DE"/>
        </w:rPr>
        <w:t>auf eine</w:t>
      </w:r>
      <w:r w:rsidR="00D83E89">
        <w:rPr>
          <w:lang w:val="de-DE"/>
        </w:rPr>
        <w:t xml:space="preserve"> Gebirgslandschaft darstellt.</w:t>
      </w:r>
      <w:r w:rsidR="008845D7">
        <w:rPr>
          <w:lang w:val="de-DE"/>
        </w:rPr>
        <w:t xml:space="preserve"> Dies sorgt für eine gute Übersicht und Orientierung. </w:t>
      </w:r>
      <w:r w:rsidR="007303A7">
        <w:rPr>
          <w:lang w:val="de-DE"/>
        </w:rPr>
        <w:t>Das User Interface soll in den Hintergrund treten – im Zentrum der Aufmerksamkeit sollen die Audio-Daten selbst sein.</w:t>
      </w:r>
    </w:p>
    <w:p w14:paraId="4ACE4994" w14:textId="53F6A6D4" w:rsidR="00D66506" w:rsidRDefault="00D66506" w:rsidP="00213EFF">
      <w:pPr>
        <w:spacing w:line="276" w:lineRule="auto"/>
        <w:rPr>
          <w:lang w:val="de-DE"/>
        </w:rPr>
      </w:pPr>
    </w:p>
    <w:p w14:paraId="2756D868" w14:textId="544AFFCA" w:rsidR="00D66506" w:rsidRDefault="00D66506" w:rsidP="00D66506">
      <w:pPr>
        <w:spacing w:line="276" w:lineRule="auto"/>
        <w:rPr>
          <w:lang w:val="de-DE"/>
        </w:rPr>
      </w:pPr>
    </w:p>
    <w:p w14:paraId="02A36ED6" w14:textId="7F843C16" w:rsidR="002A74A3" w:rsidRDefault="00213EFF" w:rsidP="00213EFF">
      <w:pPr>
        <w:spacing w:line="276" w:lineRule="auto"/>
        <w:rPr>
          <w:lang w:val="de-DE"/>
        </w:rPr>
      </w:pPr>
      <w:r>
        <w:rPr>
          <w:lang w:val="de-DE"/>
        </w:rPr>
        <w:lastRenderedPageBreak/>
        <w:t>Die</w:t>
      </w:r>
      <w:r w:rsidR="00DF655D">
        <w:rPr>
          <w:lang w:val="de-DE"/>
        </w:rPr>
        <w:t xml:space="preserve"> Prämisse für die</w:t>
      </w:r>
      <w:r>
        <w:rPr>
          <w:lang w:val="de-DE"/>
        </w:rPr>
        <w:t xml:space="preserve"> </w:t>
      </w:r>
      <w:r w:rsidR="00BD61A3">
        <w:rPr>
          <w:lang w:val="de-DE"/>
        </w:rPr>
        <w:t>Steuerung</w:t>
      </w:r>
      <w:r>
        <w:rPr>
          <w:lang w:val="de-DE"/>
        </w:rPr>
        <w:t xml:space="preserve"> </w:t>
      </w:r>
      <w:r w:rsidR="00DF655D">
        <w:rPr>
          <w:lang w:val="de-DE"/>
        </w:rPr>
        <w:t>ist es</w:t>
      </w:r>
      <w:r w:rsidR="00F918AF">
        <w:rPr>
          <w:lang w:val="de-DE"/>
        </w:rPr>
        <w:t xml:space="preserve">, dass jegliche </w:t>
      </w:r>
      <w:r w:rsidR="00EB4465">
        <w:rPr>
          <w:lang w:val="de-DE"/>
        </w:rPr>
        <w:t>Interaktion</w:t>
      </w:r>
      <w:r w:rsidR="00F918AF">
        <w:rPr>
          <w:lang w:val="de-DE"/>
        </w:rPr>
        <w:t xml:space="preserve"> </w:t>
      </w:r>
      <w:r>
        <w:rPr>
          <w:lang w:val="de-DE"/>
        </w:rPr>
        <w:t>innerhalb der VR-Umgebung</w:t>
      </w:r>
      <w:r w:rsidR="00DF655D">
        <w:rPr>
          <w:lang w:val="de-DE"/>
        </w:rPr>
        <w:t xml:space="preserve"> </w:t>
      </w:r>
      <w:r w:rsidR="003E0137">
        <w:rPr>
          <w:lang w:val="de-DE"/>
        </w:rPr>
        <w:t>stattfindet</w:t>
      </w:r>
      <w:r>
        <w:rPr>
          <w:lang w:val="de-DE"/>
        </w:rPr>
        <w:t>, um zu vermeiden, dass das HMD abgesetzt werden muss.</w:t>
      </w:r>
      <w:r w:rsidR="008845D7">
        <w:rPr>
          <w:lang w:val="de-DE"/>
        </w:rPr>
        <w:t xml:space="preserve"> Auch wird weitestgehend auf den Einsatz von </w:t>
      </w:r>
      <w:r w:rsidR="00E862AE">
        <w:rPr>
          <w:lang w:val="de-DE"/>
        </w:rPr>
        <w:t>Menüstrukturen und Unterebenen</w:t>
      </w:r>
      <w:r w:rsidR="008845D7">
        <w:rPr>
          <w:lang w:val="de-DE"/>
        </w:rPr>
        <w:t xml:space="preserve"> verzichtet bzw. diese sollen den Fokus auf die Visualisierung des Spektrums nicht stören.</w:t>
      </w:r>
      <w:r w:rsidR="00BD61A3">
        <w:rPr>
          <w:lang w:val="de-DE"/>
        </w:rPr>
        <w:t xml:space="preserve"> Neben der initialen Dateiauswahl gibt es nur ein Hauptmenü, um das Programm zu beenden oder eine neue Datei zu importieren. Außerdem kann dort die Skalierung der Spektrum-Daten bzgl. der y-Achse beeinflusst werden. Da diese Aktionen nicht versehentlich ausgelöst werden sollen bzw. im letzteren Fall selten benötigt werden, ist die Platzierung in einer Unterebene unproblematisch.</w:t>
      </w:r>
    </w:p>
    <w:p w14:paraId="4EEE5DBA" w14:textId="64AF1289" w:rsidR="007F25DF" w:rsidRDefault="00A2080D" w:rsidP="00213EFF">
      <w:pPr>
        <w:spacing w:line="276" w:lineRule="auto"/>
        <w:rPr>
          <w:lang w:val="de-DE"/>
        </w:rPr>
      </w:pPr>
      <w:r>
        <w:rPr>
          <w:noProof/>
          <w:lang w:val="de-DE"/>
        </w:rPr>
        <w:drawing>
          <wp:anchor distT="0" distB="0" distL="114300" distR="114300" simplePos="0" relativeHeight="251681792" behindDoc="0" locked="0" layoutInCell="1" allowOverlap="1" wp14:anchorId="6C8F180B" wp14:editId="2028D567">
            <wp:simplePos x="0" y="0"/>
            <wp:positionH relativeFrom="column">
              <wp:posOffset>0</wp:posOffset>
            </wp:positionH>
            <wp:positionV relativeFrom="paragraph">
              <wp:posOffset>1198880</wp:posOffset>
            </wp:positionV>
            <wp:extent cx="5829300" cy="4302760"/>
            <wp:effectExtent l="0" t="0" r="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829300" cy="4302760"/>
                    </a:xfrm>
                    <a:prstGeom prst="rect">
                      <a:avLst/>
                    </a:prstGeom>
                    <a:noFill/>
                    <a:ln>
                      <a:noFill/>
                    </a:ln>
                  </pic:spPr>
                </pic:pic>
              </a:graphicData>
            </a:graphic>
          </wp:anchor>
        </w:drawing>
      </w:r>
      <w:r>
        <w:rPr>
          <w:lang w:val="de-DE"/>
        </w:rPr>
        <w:t xml:space="preserve">Die Vielzahl der Aktionen wird direkt über die </w:t>
      </w:r>
      <w:r w:rsidR="00083C35">
        <w:rPr>
          <w:lang w:val="de-DE"/>
        </w:rPr>
        <w:t xml:space="preserve">Tasten der </w:t>
      </w:r>
      <w:r>
        <w:rPr>
          <w:lang w:val="de-DE"/>
        </w:rPr>
        <w:t>Motion-Controller gesteuert. Dabei ist die linke Hand hauptsächlich für die Navigation im Raum und die Steuerung der Wiedergabe zuständig, der rechten Hand sind beinahe alle Werkzeugfunktionen zugeordnet – mit der bewussten Ausnahme, dass die Werkzeugauswahl mit der linken Hand initiiert wird</w:t>
      </w:r>
      <w:r w:rsidR="005B0EB6">
        <w:rPr>
          <w:lang w:val="de-DE"/>
        </w:rPr>
        <w:t xml:space="preserve"> (</w:t>
      </w:r>
      <w:r>
        <w:rPr>
          <w:lang w:val="de-DE"/>
        </w:rPr>
        <w:t>Abbildungen 7 und 8 zeigen die Tastenbelegung</w:t>
      </w:r>
      <w:r w:rsidR="005B0EB6">
        <w:rPr>
          <w:lang w:val="de-DE"/>
        </w:rPr>
        <w:t>)</w:t>
      </w:r>
      <w:r>
        <w:rPr>
          <w:lang w:val="de-DE"/>
        </w:rPr>
        <w:t>.</w:t>
      </w:r>
    </w:p>
    <w:p w14:paraId="7C113908" w14:textId="0F0205D7" w:rsidR="00A2080D" w:rsidRDefault="00A2080D" w:rsidP="00213EFF">
      <w:pPr>
        <w:spacing w:line="276" w:lineRule="auto"/>
        <w:rPr>
          <w:lang w:val="de-DE"/>
        </w:rPr>
      </w:pPr>
      <w:r>
        <w:rPr>
          <w:noProof/>
        </w:rPr>
        <mc:AlternateContent>
          <mc:Choice Requires="wps">
            <w:drawing>
              <wp:anchor distT="0" distB="0" distL="114300" distR="114300" simplePos="0" relativeHeight="251683840" behindDoc="0" locked="0" layoutInCell="1" allowOverlap="1" wp14:anchorId="10F8D1DC" wp14:editId="51E2EAE6">
                <wp:simplePos x="0" y="0"/>
                <wp:positionH relativeFrom="column">
                  <wp:posOffset>-104775</wp:posOffset>
                </wp:positionH>
                <wp:positionV relativeFrom="paragraph">
                  <wp:posOffset>4704715</wp:posOffset>
                </wp:positionV>
                <wp:extent cx="58293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wps:spPr>
                      <wps:txbx>
                        <w:txbxContent>
                          <w:p w14:paraId="21FA6141" w14:textId="0EB03E43" w:rsidR="00697519" w:rsidRPr="008845D7" w:rsidRDefault="00697519" w:rsidP="008845D7">
                            <w:pPr>
                              <w:pStyle w:val="Caption"/>
                              <w:rPr>
                                <w:noProof/>
                                <w:lang w:val="de-DE"/>
                              </w:rPr>
                            </w:pPr>
                            <w:bookmarkStart w:id="268" w:name="_Toc45808399"/>
                            <w:r w:rsidRPr="008845D7">
                              <w:rPr>
                                <w:lang w:val="de-DE"/>
                              </w:rPr>
                              <w:t xml:space="preserve">Abbildung </w:t>
                            </w:r>
                            <w:r>
                              <w:fldChar w:fldCharType="begin"/>
                            </w:r>
                            <w:r w:rsidRPr="008845D7">
                              <w:rPr>
                                <w:lang w:val="de-DE"/>
                              </w:rPr>
                              <w:instrText xml:space="preserve"> SEQ Abbildung \* ARABIC </w:instrText>
                            </w:r>
                            <w:r>
                              <w:fldChar w:fldCharType="separate"/>
                            </w:r>
                            <w:r w:rsidR="00200AE9">
                              <w:rPr>
                                <w:noProof/>
                                <w:lang w:val="de-DE"/>
                              </w:rPr>
                              <w:t>7</w:t>
                            </w:r>
                            <w:r>
                              <w:fldChar w:fldCharType="end"/>
                            </w:r>
                            <w:r w:rsidRPr="008845D7">
                              <w:rPr>
                                <w:lang w:val="de-DE"/>
                              </w:rPr>
                              <w:t xml:space="preserve"> – Tastenbelegung Controller – linke Hand – eig</w:t>
                            </w:r>
                            <w:r>
                              <w:rPr>
                                <w:lang w:val="de-DE"/>
                              </w:rPr>
                              <w:t>ene Darstellung</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8D1DC" id="Text Box 16" o:spid="_x0000_s1032" type="#_x0000_t202" style="position:absolute;left:0;text-align:left;margin-left:-8.25pt;margin-top:370.45pt;width:459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" stroked="f">
                <v:textbox style="mso-fit-shape-to-text:t" inset="0,0,0,0">
                  <w:txbxContent>
                    <w:p w14:paraId="21FA6141" w14:textId="0EB03E43" w:rsidR="00697519" w:rsidRPr="008845D7" w:rsidRDefault="00697519" w:rsidP="008845D7">
                      <w:pPr>
                        <w:pStyle w:val="Caption"/>
                        <w:rPr>
                          <w:noProof/>
                          <w:lang w:val="de-DE"/>
                        </w:rPr>
                      </w:pPr>
                      <w:bookmarkStart w:id="269" w:name="_Toc45808399"/>
                      <w:r w:rsidRPr="008845D7">
                        <w:rPr>
                          <w:lang w:val="de-DE"/>
                        </w:rPr>
                        <w:t xml:space="preserve">Abbildung </w:t>
                      </w:r>
                      <w:r>
                        <w:fldChar w:fldCharType="begin"/>
                      </w:r>
                      <w:r w:rsidRPr="008845D7">
                        <w:rPr>
                          <w:lang w:val="de-DE"/>
                        </w:rPr>
                        <w:instrText xml:space="preserve"> SEQ Abbildung \* ARABIC </w:instrText>
                      </w:r>
                      <w:r>
                        <w:fldChar w:fldCharType="separate"/>
                      </w:r>
                      <w:r w:rsidR="00200AE9">
                        <w:rPr>
                          <w:noProof/>
                          <w:lang w:val="de-DE"/>
                        </w:rPr>
                        <w:t>7</w:t>
                      </w:r>
                      <w:r>
                        <w:fldChar w:fldCharType="end"/>
                      </w:r>
                      <w:r w:rsidRPr="008845D7">
                        <w:rPr>
                          <w:lang w:val="de-DE"/>
                        </w:rPr>
                        <w:t xml:space="preserve"> – Tastenbelegung Controller – linke Hand – eig</w:t>
                      </w:r>
                      <w:r>
                        <w:rPr>
                          <w:lang w:val="de-DE"/>
                        </w:rPr>
                        <w:t>ene Darstellung</w:t>
                      </w:r>
                      <w:bookmarkEnd w:id="269"/>
                    </w:p>
                  </w:txbxContent>
                </v:textbox>
                <w10:wrap type="topAndBottom"/>
              </v:shape>
            </w:pict>
          </mc:Fallback>
        </mc:AlternateContent>
      </w:r>
    </w:p>
    <w:p w14:paraId="59A6B16B" w14:textId="73A588D3" w:rsidR="007F25DF" w:rsidRDefault="002A7DF1" w:rsidP="00213EFF">
      <w:pPr>
        <w:spacing w:line="276" w:lineRule="auto"/>
        <w:rPr>
          <w:lang w:val="de-DE"/>
        </w:rPr>
      </w:pPr>
      <w:r>
        <w:rPr>
          <w:noProof/>
          <w:lang w:val="de-DE"/>
        </w:rPr>
        <w:lastRenderedPageBreak/>
        <w:drawing>
          <wp:anchor distT="0" distB="0" distL="114300" distR="114300" simplePos="0" relativeHeight="251684864" behindDoc="0" locked="0" layoutInCell="1" allowOverlap="1" wp14:anchorId="1B087A9F" wp14:editId="00F631CE">
            <wp:simplePos x="0" y="0"/>
            <wp:positionH relativeFrom="column">
              <wp:posOffset>0</wp:posOffset>
            </wp:positionH>
            <wp:positionV relativeFrom="paragraph">
              <wp:posOffset>93980</wp:posOffset>
            </wp:positionV>
            <wp:extent cx="5848350" cy="4258945"/>
            <wp:effectExtent l="0" t="0" r="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848350" cy="4258945"/>
                    </a:xfrm>
                    <a:prstGeom prst="rect">
                      <a:avLst/>
                    </a:prstGeom>
                    <a:noFill/>
                    <a:ln>
                      <a:noFill/>
                    </a:ln>
                  </pic:spPr>
                </pic:pic>
              </a:graphicData>
            </a:graphic>
            <wp14:sizeRelH relativeFrom="page">
              <wp14:pctWidth>0</wp14:pctWidth>
            </wp14:sizeRelH>
            <wp14:sizeRelV relativeFrom="page">
              <wp14:pctHeight>0</wp14:pctHeight>
            </wp14:sizeRelV>
          </wp:anchor>
        </w:drawing>
      </w:r>
      <w:r w:rsidR="00A2080D">
        <w:rPr>
          <w:noProof/>
        </w:rPr>
        <mc:AlternateContent>
          <mc:Choice Requires="wps">
            <w:drawing>
              <wp:anchor distT="0" distB="0" distL="114300" distR="114300" simplePos="0" relativeHeight="251686912" behindDoc="0" locked="0" layoutInCell="1" allowOverlap="1" wp14:anchorId="4E37B0A9" wp14:editId="58C4D6C0">
                <wp:simplePos x="0" y="0"/>
                <wp:positionH relativeFrom="column">
                  <wp:posOffset>0</wp:posOffset>
                </wp:positionH>
                <wp:positionV relativeFrom="paragraph">
                  <wp:posOffset>4444365</wp:posOffset>
                </wp:positionV>
                <wp:extent cx="58483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848350" cy="635"/>
                        </a:xfrm>
                        <a:prstGeom prst="rect">
                          <a:avLst/>
                        </a:prstGeom>
                        <a:solidFill>
                          <a:prstClr val="white"/>
                        </a:solidFill>
                        <a:ln>
                          <a:noFill/>
                        </a:ln>
                      </wps:spPr>
                      <wps:txbx>
                        <w:txbxContent>
                          <w:p w14:paraId="0B0F6F20" w14:textId="3035D106" w:rsidR="00697519" w:rsidRPr="00FF2355" w:rsidRDefault="00697519" w:rsidP="00FF2355">
                            <w:pPr>
                              <w:pStyle w:val="Caption"/>
                              <w:rPr>
                                <w:noProof/>
                                <w:lang w:val="de-DE"/>
                              </w:rPr>
                            </w:pPr>
                            <w:bookmarkStart w:id="270" w:name="_Toc45808400"/>
                            <w:r w:rsidRPr="00FF2355">
                              <w:rPr>
                                <w:lang w:val="de-DE"/>
                              </w:rPr>
                              <w:t xml:space="preserve">Abbildung </w:t>
                            </w:r>
                            <w:r>
                              <w:fldChar w:fldCharType="begin"/>
                            </w:r>
                            <w:r w:rsidRPr="00FF2355">
                              <w:rPr>
                                <w:lang w:val="de-DE"/>
                              </w:rPr>
                              <w:instrText xml:space="preserve"> SEQ Abbildung \* ARABIC </w:instrText>
                            </w:r>
                            <w:r>
                              <w:fldChar w:fldCharType="separate"/>
                            </w:r>
                            <w:r w:rsidR="00200AE9">
                              <w:rPr>
                                <w:noProof/>
                                <w:lang w:val="de-DE"/>
                              </w:rPr>
                              <w:t>8</w:t>
                            </w:r>
                            <w:r>
                              <w:fldChar w:fldCharType="end"/>
                            </w:r>
                            <w:r w:rsidRPr="00FF2355">
                              <w:rPr>
                                <w:lang w:val="de-DE"/>
                              </w:rPr>
                              <w:t xml:space="preserve"> – Tastenbelegung Controller – rechte Hand – eigene Darstellung</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7B0A9" id="Text Box 18" o:spid="_x0000_s1033" type="#_x0000_t202" style="position:absolute;left:0;text-align:left;margin-left:0;margin-top:349.95pt;width:460.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" stroked="f">
                <v:textbox style="mso-fit-shape-to-text:t" inset="0,0,0,0">
                  <w:txbxContent>
                    <w:p w14:paraId="0B0F6F20" w14:textId="3035D106" w:rsidR="00697519" w:rsidRPr="00FF2355" w:rsidRDefault="00697519" w:rsidP="00FF2355">
                      <w:pPr>
                        <w:pStyle w:val="Caption"/>
                        <w:rPr>
                          <w:noProof/>
                          <w:lang w:val="de-DE"/>
                        </w:rPr>
                      </w:pPr>
                      <w:bookmarkStart w:id="271" w:name="_Toc45808400"/>
                      <w:r w:rsidRPr="00FF2355">
                        <w:rPr>
                          <w:lang w:val="de-DE"/>
                        </w:rPr>
                        <w:t xml:space="preserve">Abbildung </w:t>
                      </w:r>
                      <w:r>
                        <w:fldChar w:fldCharType="begin"/>
                      </w:r>
                      <w:r w:rsidRPr="00FF2355">
                        <w:rPr>
                          <w:lang w:val="de-DE"/>
                        </w:rPr>
                        <w:instrText xml:space="preserve"> SEQ Abbildung \* ARABIC </w:instrText>
                      </w:r>
                      <w:r>
                        <w:fldChar w:fldCharType="separate"/>
                      </w:r>
                      <w:r w:rsidR="00200AE9">
                        <w:rPr>
                          <w:noProof/>
                          <w:lang w:val="de-DE"/>
                        </w:rPr>
                        <w:t>8</w:t>
                      </w:r>
                      <w:r>
                        <w:fldChar w:fldCharType="end"/>
                      </w:r>
                      <w:r w:rsidRPr="00FF2355">
                        <w:rPr>
                          <w:lang w:val="de-DE"/>
                        </w:rPr>
                        <w:t xml:space="preserve"> – Tastenbelegung Controller – rechte Hand – eigene Darstellung</w:t>
                      </w:r>
                      <w:bookmarkEnd w:id="271"/>
                    </w:p>
                  </w:txbxContent>
                </v:textbox>
                <w10:wrap type="square"/>
              </v:shape>
            </w:pict>
          </mc:Fallback>
        </mc:AlternateContent>
      </w:r>
      <w:r w:rsidR="00290563">
        <w:rPr>
          <w:lang w:val="de-DE"/>
        </w:rPr>
        <w:t>Zu Beginn wird der Dateiauswahldialog</w:t>
      </w:r>
      <w:r>
        <w:rPr>
          <w:lang w:val="de-DE"/>
        </w:rPr>
        <w:t xml:space="preserve"> (Abbildung 9)</w:t>
      </w:r>
      <w:r w:rsidR="003813F2">
        <w:rPr>
          <w:lang w:val="de-DE"/>
        </w:rPr>
        <w:t xml:space="preserve"> als im Raum schwebender Canvas</w:t>
      </w:r>
      <w:r w:rsidR="00290563">
        <w:rPr>
          <w:lang w:val="de-DE"/>
        </w:rPr>
        <w:t xml:space="preserve"> eingeblendet, der als einzig sichtbares Element die Blickrichtung und Aufmerksamkeit des Nutzers an die Stelle leitet, an der nach erfolgtem Import auch die Visualisierung des Spektrums sichtbar wird.</w:t>
      </w:r>
      <w:r w:rsidR="007F25DF">
        <w:rPr>
          <w:lang w:val="de-DE"/>
        </w:rPr>
        <w:t xml:space="preserve"> Dieser Teil der Interaktion folgt der etablierten Steuerung einer grafischen Oberfläche mit der Maus – hierbei wird der rechte Controller</w:t>
      </w:r>
      <w:r w:rsidR="004618C6">
        <w:rPr>
          <w:lang w:val="de-DE"/>
        </w:rPr>
        <w:t xml:space="preserve"> mit eingeblendeten Laser-Pointer</w:t>
      </w:r>
      <w:r w:rsidR="007F25DF">
        <w:rPr>
          <w:lang w:val="de-DE"/>
        </w:rPr>
        <w:t xml:space="preserve"> </w:t>
      </w:r>
      <w:r w:rsidR="00CD0BB9">
        <w:rPr>
          <w:lang w:val="de-DE"/>
        </w:rPr>
        <w:t>zum Zielen und Ausführen der gewünschten Aktion genutzt.</w:t>
      </w:r>
    </w:p>
    <w:p w14:paraId="1A20A0AA" w14:textId="5BBBF226" w:rsidR="00BD61A3" w:rsidRDefault="00BD61A3" w:rsidP="00213EFF">
      <w:pPr>
        <w:spacing w:line="276" w:lineRule="auto"/>
        <w:rPr>
          <w:lang w:val="de-DE"/>
        </w:rPr>
      </w:pPr>
      <w:r>
        <w:rPr>
          <w:lang w:val="de-DE"/>
        </w:rPr>
        <w:t>Nun kann sich der Nutzer frei im Raum bewegen und die Visualisierung erkunden. Mit der linken Hand kann bei gedrückter Teleportations</w:t>
      </w:r>
      <w:ins w:id="272" w:author="Steffen Schmidt" w:date="2020-07-16T14:09:00Z">
        <w:r w:rsidR="00ED19AC">
          <w:rPr>
            <w:lang w:val="de-DE"/>
          </w:rPr>
          <w:t>ta</w:t>
        </w:r>
      </w:ins>
      <w:del w:id="273" w:author="Steffen Schmidt" w:date="2020-07-16T14:09:00Z">
        <w:r w:rsidDel="00ED19AC">
          <w:rPr>
            <w:lang w:val="de-DE"/>
          </w:rPr>
          <w:delText>-Ta</w:delText>
        </w:r>
      </w:del>
      <w:r>
        <w:rPr>
          <w:lang w:val="de-DE"/>
        </w:rPr>
        <w:t xml:space="preserve">ste im </w:t>
      </w:r>
      <w:r w:rsidR="002608C2">
        <w:rPr>
          <w:lang w:val="de-DE"/>
        </w:rPr>
        <w:t>oberen</w:t>
      </w:r>
      <w:r>
        <w:rPr>
          <w:lang w:val="de-DE"/>
        </w:rPr>
        <w:t xml:space="preserve"> Teil des Trackpads an eine beliebige Stelle teleportiert werden. Dazu wird</w:t>
      </w:r>
      <w:r w:rsidR="008771E1">
        <w:rPr>
          <w:lang w:val="de-DE"/>
        </w:rPr>
        <w:t xml:space="preserve"> als Orientierungshilfe ein Bogen eingeblendet, der den Zielpunkt </w:t>
      </w:r>
      <w:r w:rsidR="002608C2">
        <w:rPr>
          <w:lang w:val="de-DE"/>
        </w:rPr>
        <w:t>angibt</w:t>
      </w:r>
      <w:r w:rsidR="00DC4374">
        <w:rPr>
          <w:lang w:val="de-DE"/>
        </w:rPr>
        <w:t xml:space="preserve"> (siehe Abbildung 10).</w:t>
      </w:r>
    </w:p>
    <w:p w14:paraId="134C8523" w14:textId="10E94842" w:rsidR="00DF1B6C" w:rsidRDefault="00112AAE" w:rsidP="00213EFF">
      <w:pPr>
        <w:spacing w:line="276" w:lineRule="auto"/>
        <w:rPr>
          <w:lang w:val="de-DE"/>
        </w:rPr>
      </w:pPr>
      <w:r>
        <w:rPr>
          <w:lang w:val="de-DE"/>
        </w:rPr>
        <w:t xml:space="preserve">Mit der linken Hand kann die Wiedergabe gestartet, pausiert oder zurückgespult werden. </w:t>
      </w:r>
      <w:r w:rsidR="008845D7" w:rsidRPr="00D66506">
        <w:rPr>
          <w:lang w:val="de-DE"/>
        </w:rPr>
        <w:t>Die Spektrum-Daten werden während der Wiedergabe entsprechend der Abspielposition</w:t>
      </w:r>
      <w:r w:rsidR="008845D7">
        <w:rPr>
          <w:lang w:val="de-DE"/>
        </w:rPr>
        <w:t xml:space="preserve"> </w:t>
      </w:r>
      <w:r w:rsidR="008845D7" w:rsidRPr="00D66506">
        <w:rPr>
          <w:lang w:val="de-DE"/>
        </w:rPr>
        <w:t>blau eingefärbt, um eine</w:t>
      </w:r>
      <w:r w:rsidR="00BA4096">
        <w:rPr>
          <w:lang w:val="de-DE"/>
        </w:rPr>
        <w:t>n</w:t>
      </w:r>
      <w:r w:rsidR="008845D7" w:rsidRPr="00D66506">
        <w:rPr>
          <w:lang w:val="de-DE"/>
        </w:rPr>
        <w:t xml:space="preserve"> </w:t>
      </w:r>
      <w:r w:rsidR="00BA4096">
        <w:rPr>
          <w:lang w:val="de-DE"/>
        </w:rPr>
        <w:t>einfachen Abgleich der Visualisierung mit der auditiven Wahrnehmung zu ermöglichen</w:t>
      </w:r>
      <w:r w:rsidR="008845D7">
        <w:rPr>
          <w:lang w:val="de-DE"/>
        </w:rPr>
        <w:t>.</w:t>
      </w:r>
    </w:p>
    <w:p w14:paraId="284BA66F" w14:textId="77777777" w:rsidR="002A7DF1" w:rsidRDefault="002A7DF1" w:rsidP="00B26D82">
      <w:pPr>
        <w:spacing w:line="276" w:lineRule="auto"/>
        <w:rPr>
          <w:lang w:val="de-DE"/>
        </w:rPr>
      </w:pPr>
    </w:p>
    <w:p w14:paraId="274AB6CD" w14:textId="468F23A3" w:rsidR="002A7DF1" w:rsidRDefault="009D5156" w:rsidP="00B26D82">
      <w:pPr>
        <w:spacing w:line="276" w:lineRule="auto"/>
        <w:rPr>
          <w:lang w:val="de-DE"/>
        </w:rPr>
      </w:pPr>
      <w:r>
        <w:rPr>
          <w:noProof/>
        </w:rPr>
        <w:lastRenderedPageBreak/>
        <mc:AlternateContent>
          <mc:Choice Requires="wps">
            <w:drawing>
              <wp:anchor distT="0" distB="0" distL="114300" distR="114300" simplePos="0" relativeHeight="251698176" behindDoc="0" locked="0" layoutInCell="1" allowOverlap="1" wp14:anchorId="274EC9C9" wp14:editId="278C51A4">
                <wp:simplePos x="0" y="0"/>
                <wp:positionH relativeFrom="column">
                  <wp:posOffset>9525</wp:posOffset>
                </wp:positionH>
                <wp:positionV relativeFrom="paragraph">
                  <wp:posOffset>7442835</wp:posOffset>
                </wp:positionV>
                <wp:extent cx="5838825" cy="635"/>
                <wp:effectExtent l="0" t="0" r="9525" b="0"/>
                <wp:wrapTopAndBottom/>
                <wp:docPr id="24" name="Text Box 24"/>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496D68EC" w14:textId="6C27AFA0" w:rsidR="00697519" w:rsidRPr="00C025BF" w:rsidRDefault="00697519" w:rsidP="002A7DF1">
                            <w:pPr>
                              <w:pStyle w:val="Caption"/>
                              <w:rPr>
                                <w:noProof/>
                              </w:rPr>
                            </w:pPr>
                            <w:bookmarkStart w:id="274" w:name="_Toc45808401"/>
                            <w:r>
                              <w:t xml:space="preserve">Abbildung </w:t>
                            </w:r>
                            <w:r>
                              <w:fldChar w:fldCharType="begin"/>
                            </w:r>
                            <w:r>
                              <w:instrText xml:space="preserve"> SEQ Abbildung \* ARABIC </w:instrText>
                            </w:r>
                            <w:r>
                              <w:fldChar w:fldCharType="separate"/>
                            </w:r>
                            <w:r w:rsidR="00200AE9">
                              <w:rPr>
                                <w:noProof/>
                              </w:rPr>
                              <w:t>9</w:t>
                            </w:r>
                            <w:r>
                              <w:rPr>
                                <w:noProof/>
                              </w:rPr>
                              <w:fldChar w:fldCharType="end"/>
                            </w:r>
                            <w:r>
                              <w:t xml:space="preserve"> – Teleportation</w:t>
                            </w:r>
                            <w:r w:rsidRPr="006470CE">
                              <w:t xml:space="preserve"> – selbst erstellter Screenshot</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EC9C9" id="Text Box 24" o:spid="_x0000_s1034" type="#_x0000_t202" style="position:absolute;left:0;text-align:left;margin-left:.75pt;margin-top:586.05pt;width:459.7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" stroked="f">
                <v:textbox style="mso-fit-shape-to-text:t" inset="0,0,0,0">
                  <w:txbxContent>
                    <w:p w14:paraId="496D68EC" w14:textId="6C27AFA0" w:rsidR="00697519" w:rsidRPr="00C025BF" w:rsidRDefault="00697519" w:rsidP="002A7DF1">
                      <w:pPr>
                        <w:pStyle w:val="Caption"/>
                        <w:rPr>
                          <w:noProof/>
                        </w:rPr>
                      </w:pPr>
                      <w:bookmarkStart w:id="275" w:name="_Toc45808401"/>
                      <w:r>
                        <w:t xml:space="preserve">Abbildung </w:t>
                      </w:r>
                      <w:r>
                        <w:fldChar w:fldCharType="begin"/>
                      </w:r>
                      <w:r>
                        <w:instrText xml:space="preserve"> SEQ Abbildung \* ARABIC </w:instrText>
                      </w:r>
                      <w:r>
                        <w:fldChar w:fldCharType="separate"/>
                      </w:r>
                      <w:r w:rsidR="00200AE9">
                        <w:rPr>
                          <w:noProof/>
                        </w:rPr>
                        <w:t>9</w:t>
                      </w:r>
                      <w:r>
                        <w:rPr>
                          <w:noProof/>
                        </w:rPr>
                        <w:fldChar w:fldCharType="end"/>
                      </w:r>
                      <w:r>
                        <w:t xml:space="preserve"> – Teleportation</w:t>
                      </w:r>
                      <w:r w:rsidRPr="006470CE">
                        <w:t xml:space="preserve"> – selbst erstellter Screenshot</w:t>
                      </w:r>
                      <w:bookmarkEnd w:id="275"/>
                    </w:p>
                  </w:txbxContent>
                </v:textbox>
                <w10:wrap type="topAndBottom"/>
              </v:shape>
            </w:pict>
          </mc:Fallback>
        </mc:AlternateContent>
      </w:r>
      <w:r>
        <w:rPr>
          <w:noProof/>
          <w:lang w:val="de-DE"/>
        </w:rPr>
        <w:drawing>
          <wp:anchor distT="0" distB="0" distL="114300" distR="114300" simplePos="0" relativeHeight="251694080" behindDoc="0" locked="0" layoutInCell="1" allowOverlap="1" wp14:anchorId="64C7D8AB" wp14:editId="2DFF00D8">
            <wp:simplePos x="0" y="0"/>
            <wp:positionH relativeFrom="column">
              <wp:posOffset>9525</wp:posOffset>
            </wp:positionH>
            <wp:positionV relativeFrom="paragraph">
              <wp:posOffset>4070985</wp:posOffset>
            </wp:positionV>
            <wp:extent cx="5838825" cy="32861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38825" cy="3286125"/>
                    </a:xfrm>
                    <a:prstGeom prst="rect">
                      <a:avLst/>
                    </a:prstGeom>
                    <a:noFill/>
                    <a:ln>
                      <a:noFill/>
                    </a:ln>
                  </pic:spPr>
                </pic:pic>
              </a:graphicData>
            </a:graphic>
          </wp:anchor>
        </w:drawing>
      </w:r>
      <w:r w:rsidR="002A7DF1">
        <w:rPr>
          <w:noProof/>
        </w:rPr>
        <mc:AlternateContent>
          <mc:Choice Requires="wps">
            <w:drawing>
              <wp:anchor distT="0" distB="0" distL="114300" distR="114300" simplePos="0" relativeHeight="251696128" behindDoc="0" locked="0" layoutInCell="1" allowOverlap="1" wp14:anchorId="4751A0A1" wp14:editId="1E5BE009">
                <wp:simplePos x="0" y="0"/>
                <wp:positionH relativeFrom="column">
                  <wp:posOffset>9525</wp:posOffset>
                </wp:positionH>
                <wp:positionV relativeFrom="paragraph">
                  <wp:posOffset>3486150</wp:posOffset>
                </wp:positionV>
                <wp:extent cx="58388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1A0A772C" w14:textId="0B07DA86" w:rsidR="00697519" w:rsidRPr="004F0084" w:rsidRDefault="00697519" w:rsidP="002A7DF1">
                            <w:pPr>
                              <w:pStyle w:val="Caption"/>
                              <w:rPr>
                                <w:noProof/>
                              </w:rPr>
                            </w:pPr>
                            <w:bookmarkStart w:id="276" w:name="_Toc45808402"/>
                            <w:r>
                              <w:t xml:space="preserve">Abbildung </w:t>
                            </w:r>
                            <w:r>
                              <w:fldChar w:fldCharType="begin"/>
                            </w:r>
                            <w:r>
                              <w:instrText xml:space="preserve"> SEQ Abbildung \* ARABIC </w:instrText>
                            </w:r>
                            <w:r>
                              <w:fldChar w:fldCharType="separate"/>
                            </w:r>
                            <w:r w:rsidR="00200AE9">
                              <w:rPr>
                                <w:noProof/>
                              </w:rPr>
                              <w:t>10</w:t>
                            </w:r>
                            <w:r>
                              <w:rPr>
                                <w:noProof/>
                              </w:rPr>
                              <w:fldChar w:fldCharType="end"/>
                            </w:r>
                            <w:r>
                              <w:t xml:space="preserve"> – Dateiauswahldialog – selbst erstellter Screenshot</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1A0A1" id="Text Box 23" o:spid="_x0000_s1035" type="#_x0000_t202" style="position:absolute;left:0;text-align:left;margin-left:.75pt;margin-top:274.5pt;width:459.7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T5VMAIAAGYEAAAOAAAAZHJzL2Uyb0RvYy54bWysVE2P2yAQvVfqf0DcG+dDWaV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" stroked="f">
                <v:textbox style="mso-fit-shape-to-text:t" inset="0,0,0,0">
                  <w:txbxContent>
                    <w:p w14:paraId="1A0A772C" w14:textId="0B07DA86" w:rsidR="00697519" w:rsidRPr="004F0084" w:rsidRDefault="00697519" w:rsidP="002A7DF1">
                      <w:pPr>
                        <w:pStyle w:val="Caption"/>
                        <w:rPr>
                          <w:noProof/>
                        </w:rPr>
                      </w:pPr>
                      <w:bookmarkStart w:id="277" w:name="_Toc45808402"/>
                      <w:r>
                        <w:t xml:space="preserve">Abbildung </w:t>
                      </w:r>
                      <w:r>
                        <w:fldChar w:fldCharType="begin"/>
                      </w:r>
                      <w:r>
                        <w:instrText xml:space="preserve"> SEQ Abbildung \* ARABIC </w:instrText>
                      </w:r>
                      <w:r>
                        <w:fldChar w:fldCharType="separate"/>
                      </w:r>
                      <w:r w:rsidR="00200AE9">
                        <w:rPr>
                          <w:noProof/>
                        </w:rPr>
                        <w:t>10</w:t>
                      </w:r>
                      <w:r>
                        <w:rPr>
                          <w:noProof/>
                        </w:rPr>
                        <w:fldChar w:fldCharType="end"/>
                      </w:r>
                      <w:r>
                        <w:t xml:space="preserve"> – Dateiauswahldialog – selbst erstellter Screenshot</w:t>
                      </w:r>
                      <w:bookmarkEnd w:id="277"/>
                    </w:p>
                  </w:txbxContent>
                </v:textbox>
                <w10:wrap type="topAndBottom"/>
              </v:shape>
            </w:pict>
          </mc:Fallback>
        </mc:AlternateContent>
      </w:r>
      <w:r w:rsidR="002A7DF1">
        <w:rPr>
          <w:noProof/>
          <w:lang w:val="de-DE"/>
        </w:rPr>
        <w:drawing>
          <wp:anchor distT="0" distB="0" distL="114300" distR="114300" simplePos="0" relativeHeight="251691008" behindDoc="1" locked="0" layoutInCell="1" allowOverlap="1" wp14:anchorId="25C93CDA" wp14:editId="13A433A5">
            <wp:simplePos x="0" y="0"/>
            <wp:positionH relativeFrom="column">
              <wp:posOffset>9525</wp:posOffset>
            </wp:positionH>
            <wp:positionV relativeFrom="paragraph">
              <wp:posOffset>142875</wp:posOffset>
            </wp:positionV>
            <wp:extent cx="5838825" cy="3286125"/>
            <wp:effectExtent l="0" t="0" r="952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38825"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EC473E" w14:textId="77777777" w:rsidR="00DC4374" w:rsidRDefault="00DC4374" w:rsidP="00B26D82">
      <w:pPr>
        <w:spacing w:line="276" w:lineRule="auto"/>
        <w:rPr>
          <w:lang w:val="de-DE"/>
        </w:rPr>
      </w:pPr>
    </w:p>
    <w:p w14:paraId="1D0678A1" w14:textId="6D4B8E2A" w:rsidR="00B26D82" w:rsidRDefault="00D66506" w:rsidP="00B26D82">
      <w:pPr>
        <w:spacing w:line="276" w:lineRule="auto"/>
        <w:rPr>
          <w:lang w:val="de-DE"/>
        </w:rPr>
      </w:pPr>
      <w:r>
        <w:rPr>
          <w:lang w:val="de-DE"/>
        </w:rPr>
        <w:lastRenderedPageBreak/>
        <w:t xml:space="preserve">Die Werkzeuge </w:t>
      </w:r>
      <w:r w:rsidR="00290563">
        <w:rPr>
          <w:lang w:val="de-DE"/>
        </w:rPr>
        <w:t xml:space="preserve">sind verschiedenfarbig und die individuelle Farbe spiegelt sich auch in der Farbe des Laser-Pointers </w:t>
      </w:r>
      <w:r w:rsidR="00BD61A3">
        <w:rPr>
          <w:lang w:val="de-DE"/>
        </w:rPr>
        <w:t>wider</w:t>
      </w:r>
      <w:r w:rsidR="00290563">
        <w:rPr>
          <w:lang w:val="de-DE"/>
        </w:rPr>
        <w:t>, um die aktuelle Werkzeugauswahl zu verdeutlichen.</w:t>
      </w:r>
      <w:r w:rsidR="00FE7245">
        <w:rPr>
          <w:lang w:val="de-DE"/>
        </w:rPr>
        <w:t xml:space="preserve"> Das Wechseln des Werkzeuges findet bei gedrücktem Trigger des linken Controllers durch Seitwärts-Bewegungen des Handgelenkes statt.</w:t>
      </w:r>
      <w:r w:rsidR="00B26D82">
        <w:rPr>
          <w:lang w:val="de-DE"/>
        </w:rPr>
        <w:t xml:space="preserve"> Somit kann die rechte Hand weiter auf den zu bearbeitenden Bereich zielen</w:t>
      </w:r>
      <w:ins w:id="278" w:author="Steffen Schmidt" w:date="2020-07-16T14:10:00Z">
        <w:r w:rsidR="00ED19AC">
          <w:rPr>
            <w:lang w:val="de-DE"/>
          </w:rPr>
          <w:t>,</w:t>
        </w:r>
      </w:ins>
      <w:r w:rsidR="00B26D82">
        <w:rPr>
          <w:lang w:val="de-DE"/>
        </w:rPr>
        <w:t xml:space="preserve"> ohne</w:t>
      </w:r>
      <w:ins w:id="279" w:author="Steffen Schmidt" w:date="2020-07-16T14:10:00Z">
        <w:r w:rsidR="00ED19AC">
          <w:rPr>
            <w:lang w:val="de-DE"/>
          </w:rPr>
          <w:t>,</w:t>
        </w:r>
      </w:ins>
      <w:r w:rsidR="00B26D82">
        <w:rPr>
          <w:lang w:val="de-DE"/>
        </w:rPr>
        <w:t xml:space="preserve"> dass nach dem Werkzeugwechsel eine Neuausrichtung ausgeführt werden muss. Während der Auswahl wird im linken peripheren Bereich ein kleines Overlay in Form eines World-Space-Canvas eingeblendet, das den Hauptsichtbereich frei lässt.</w:t>
      </w:r>
      <w:r w:rsidR="00AA3BF2">
        <w:rPr>
          <w:lang w:val="de-DE"/>
        </w:rPr>
        <w:t xml:space="preserve"> Dieses verschwindet nach Beendigung der Werkzeugauswahl</w:t>
      </w:r>
      <w:r w:rsidR="00996FDC">
        <w:rPr>
          <w:lang w:val="de-DE"/>
        </w:rPr>
        <w:t xml:space="preserve"> durch Loslassen des Triggers</w:t>
      </w:r>
      <w:r w:rsidR="00AA3BF2">
        <w:rPr>
          <w:lang w:val="de-DE"/>
        </w:rPr>
        <w:t>.</w:t>
      </w:r>
      <w:r w:rsidR="00A8391D">
        <w:rPr>
          <w:lang w:val="de-DE"/>
        </w:rPr>
        <w:t xml:space="preserve"> Dort finden sich nach dem Prinzip des </w:t>
      </w:r>
      <w:r w:rsidR="00A8391D" w:rsidRPr="00A8391D">
        <w:rPr>
          <w:lang w:val="de-DE"/>
        </w:rPr>
        <w:t>Skeuomorphismus</w:t>
      </w:r>
      <w:r w:rsidR="00A8391D">
        <w:rPr>
          <w:lang w:val="de-DE"/>
        </w:rPr>
        <w:t xml:space="preserve"> gestaltete Icons für die verschiedenen Werkzeuge.</w:t>
      </w:r>
    </w:p>
    <w:p w14:paraId="721B4FC7" w14:textId="4A0BBB94" w:rsidR="00E862AE" w:rsidRDefault="00F3593D" w:rsidP="00B26D82">
      <w:pPr>
        <w:spacing w:line="276" w:lineRule="auto"/>
        <w:rPr>
          <w:lang w:val="de-DE"/>
        </w:rPr>
      </w:pPr>
      <w:r>
        <w:rPr>
          <w:noProof/>
        </w:rPr>
        <mc:AlternateContent>
          <mc:Choice Requires="wps">
            <w:drawing>
              <wp:anchor distT="0" distB="0" distL="114300" distR="114300" simplePos="0" relativeHeight="251701248" behindDoc="0" locked="0" layoutInCell="1" allowOverlap="1" wp14:anchorId="0FA5AC19" wp14:editId="5B275DFF">
                <wp:simplePos x="0" y="0"/>
                <wp:positionH relativeFrom="column">
                  <wp:posOffset>0</wp:posOffset>
                </wp:positionH>
                <wp:positionV relativeFrom="paragraph">
                  <wp:posOffset>3341370</wp:posOffset>
                </wp:positionV>
                <wp:extent cx="583882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2165945F" w14:textId="0FBB339B" w:rsidR="00697519" w:rsidRPr="00F3593D" w:rsidRDefault="00697519" w:rsidP="00F3593D">
                            <w:pPr>
                              <w:pStyle w:val="Caption"/>
                              <w:rPr>
                                <w:noProof/>
                                <w:lang w:val="de-DE"/>
                              </w:rPr>
                            </w:pPr>
                            <w:bookmarkStart w:id="280" w:name="_Toc45808403"/>
                            <w:r w:rsidRPr="00F3593D">
                              <w:rPr>
                                <w:lang w:val="de-DE"/>
                              </w:rPr>
                              <w:t xml:space="preserve">Abbildung </w:t>
                            </w:r>
                            <w:r>
                              <w:fldChar w:fldCharType="begin"/>
                            </w:r>
                            <w:r w:rsidRPr="00F3593D">
                              <w:rPr>
                                <w:lang w:val="de-DE"/>
                              </w:rPr>
                              <w:instrText xml:space="preserve"> SEQ Abbildung \* ARABIC </w:instrText>
                            </w:r>
                            <w:r>
                              <w:fldChar w:fldCharType="separate"/>
                            </w:r>
                            <w:r w:rsidR="00200AE9">
                              <w:rPr>
                                <w:noProof/>
                                <w:lang w:val="de-DE"/>
                              </w:rPr>
                              <w:t>11</w:t>
                            </w:r>
                            <w:r>
                              <w:fldChar w:fldCharType="end"/>
                            </w:r>
                            <w:r w:rsidRPr="00F3593D">
                              <w:rPr>
                                <w:lang w:val="de-DE"/>
                              </w:rPr>
                              <w:t xml:space="preserve"> – Wechseln des Werkzeuges – selbst erstellter Screenshot</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5AC19" id="Text Box 26" o:spid="_x0000_s1036" type="#_x0000_t202" style="position:absolute;left:0;text-align:left;margin-left:0;margin-top:263.1pt;width:459.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" stroked="f">
                <v:textbox style="mso-fit-shape-to-text:t" inset="0,0,0,0">
                  <w:txbxContent>
                    <w:p w14:paraId="2165945F" w14:textId="0FBB339B" w:rsidR="00697519" w:rsidRPr="00F3593D" w:rsidRDefault="00697519" w:rsidP="00F3593D">
                      <w:pPr>
                        <w:pStyle w:val="Caption"/>
                        <w:rPr>
                          <w:noProof/>
                          <w:lang w:val="de-DE"/>
                        </w:rPr>
                      </w:pPr>
                      <w:bookmarkStart w:id="281" w:name="_Toc45808403"/>
                      <w:r w:rsidRPr="00F3593D">
                        <w:rPr>
                          <w:lang w:val="de-DE"/>
                        </w:rPr>
                        <w:t xml:space="preserve">Abbildung </w:t>
                      </w:r>
                      <w:r>
                        <w:fldChar w:fldCharType="begin"/>
                      </w:r>
                      <w:r w:rsidRPr="00F3593D">
                        <w:rPr>
                          <w:lang w:val="de-DE"/>
                        </w:rPr>
                        <w:instrText xml:space="preserve"> SEQ Abbildung \* ARABIC </w:instrText>
                      </w:r>
                      <w:r>
                        <w:fldChar w:fldCharType="separate"/>
                      </w:r>
                      <w:r w:rsidR="00200AE9">
                        <w:rPr>
                          <w:noProof/>
                          <w:lang w:val="de-DE"/>
                        </w:rPr>
                        <w:t>11</w:t>
                      </w:r>
                      <w:r>
                        <w:fldChar w:fldCharType="end"/>
                      </w:r>
                      <w:r w:rsidRPr="00F3593D">
                        <w:rPr>
                          <w:lang w:val="de-DE"/>
                        </w:rPr>
                        <w:t xml:space="preserve"> – Wechseln des Werkzeuges – selbst erstellter Screenshot</w:t>
                      </w:r>
                      <w:bookmarkEnd w:id="281"/>
                    </w:p>
                  </w:txbxContent>
                </v:textbox>
                <w10:wrap type="topAndBottom"/>
              </v:shape>
            </w:pict>
          </mc:Fallback>
        </mc:AlternateContent>
      </w:r>
      <w:r w:rsidR="00DC4374">
        <w:rPr>
          <w:noProof/>
          <w:lang w:val="de-DE"/>
        </w:rPr>
        <w:drawing>
          <wp:anchor distT="0" distB="0" distL="114300" distR="114300" simplePos="0" relativeHeight="251699200" behindDoc="0" locked="0" layoutInCell="1" allowOverlap="1" wp14:anchorId="4CBBBCD2" wp14:editId="2FA22357">
            <wp:simplePos x="0" y="0"/>
            <wp:positionH relativeFrom="column">
              <wp:posOffset>0</wp:posOffset>
            </wp:positionH>
            <wp:positionV relativeFrom="paragraph">
              <wp:posOffset>-1905</wp:posOffset>
            </wp:positionV>
            <wp:extent cx="5838825" cy="3286125"/>
            <wp:effectExtent l="0" t="0" r="952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38825" cy="3286125"/>
                    </a:xfrm>
                    <a:prstGeom prst="rect">
                      <a:avLst/>
                    </a:prstGeom>
                    <a:noFill/>
                    <a:ln>
                      <a:noFill/>
                    </a:ln>
                  </pic:spPr>
                </pic:pic>
              </a:graphicData>
            </a:graphic>
          </wp:anchor>
        </w:drawing>
      </w:r>
      <w:r w:rsidR="00A2080D">
        <w:rPr>
          <w:lang w:val="de-DE"/>
        </w:rPr>
        <w:t>Der Werkzeugradius wird über den linken und rechten Teil des Trackpads der rechten Hand direkt verkleinert und vergrößert. Die Dicke des Laser-Pointers spiegelt den gewählten Radius wider.</w:t>
      </w:r>
      <w:r w:rsidR="009576FE">
        <w:rPr>
          <w:lang w:val="de-DE"/>
        </w:rPr>
        <w:t xml:space="preserve"> Über den unteren und oberen Bereich des Trackpads lässt sich der absolute Wert der Amplitude für das Zeichnen im Spektrum festlegen. Dies wird innerhalb des Spektrums mit einer transparenten planen Fläche visuali</w:t>
      </w:r>
      <w:ins w:id="282" w:author="Manuel Hergenröder" w:date="2020-07-16T16:05:00Z">
        <w:r w:rsidR="00534AF0">
          <w:rPr>
            <w:lang w:val="de-DE"/>
          </w:rPr>
          <w:t>si</w:t>
        </w:r>
      </w:ins>
      <w:r w:rsidR="009576FE">
        <w:rPr>
          <w:lang w:val="de-DE"/>
        </w:rPr>
        <w:t>ert (siehe Abbildung 12).</w:t>
      </w:r>
    </w:p>
    <w:p w14:paraId="72CE5EAD" w14:textId="0C2577D2" w:rsidR="004526BF" w:rsidRDefault="004526BF" w:rsidP="00B26D82">
      <w:pPr>
        <w:spacing w:line="276" w:lineRule="auto"/>
        <w:rPr>
          <w:lang w:val="de-DE"/>
        </w:rPr>
      </w:pPr>
      <w:r>
        <w:rPr>
          <w:lang w:val="de-DE"/>
        </w:rPr>
        <w:t>Beim Pinsel- und Radierwerkzeug kann der Trigger gedrückt gehalten werden, um Veränderungen auf einen größeren Bereich anzuwenden. Dies wird visuell durch eine rote Linie unterstützt (siehe Abbildung 13). Erst danach wird die eigentliche Manipulation der Daten angestoßen.</w:t>
      </w:r>
    </w:p>
    <w:p w14:paraId="3F0D5A18" w14:textId="77777777" w:rsidR="007E7026" w:rsidRDefault="007E7026" w:rsidP="00B26D82">
      <w:pPr>
        <w:spacing w:line="276" w:lineRule="auto"/>
        <w:rPr>
          <w:noProof/>
          <w:lang w:val="de-DE"/>
        </w:rPr>
      </w:pPr>
    </w:p>
    <w:p w14:paraId="41CFDFB7" w14:textId="5D6CF2B5" w:rsidR="009576FE" w:rsidRDefault="007E7026" w:rsidP="00B26D82">
      <w:pPr>
        <w:spacing w:line="276" w:lineRule="auto"/>
        <w:rPr>
          <w:lang w:val="de-DE"/>
        </w:rPr>
      </w:pPr>
      <w:r>
        <w:rPr>
          <w:noProof/>
        </w:rPr>
        <w:lastRenderedPageBreak/>
        <mc:AlternateContent>
          <mc:Choice Requires="wps">
            <w:drawing>
              <wp:anchor distT="0" distB="0" distL="114300" distR="114300" simplePos="0" relativeHeight="251707392" behindDoc="0" locked="0" layoutInCell="1" allowOverlap="1" wp14:anchorId="090DA4D9" wp14:editId="2003AD85">
                <wp:simplePos x="0" y="0"/>
                <wp:positionH relativeFrom="column">
                  <wp:posOffset>0</wp:posOffset>
                </wp:positionH>
                <wp:positionV relativeFrom="paragraph">
                  <wp:posOffset>3472180</wp:posOffset>
                </wp:positionV>
                <wp:extent cx="57340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CB64332" w14:textId="690E9C80" w:rsidR="00697519" w:rsidRPr="007E7026" w:rsidRDefault="00697519" w:rsidP="007E7026">
                            <w:pPr>
                              <w:pStyle w:val="Caption"/>
                              <w:rPr>
                                <w:noProof/>
                                <w:lang w:val="de-DE"/>
                              </w:rPr>
                            </w:pPr>
                            <w:bookmarkStart w:id="283" w:name="_Toc45808404"/>
                            <w:r w:rsidRPr="007E7026">
                              <w:rPr>
                                <w:lang w:val="de-DE"/>
                              </w:rPr>
                              <w:t xml:space="preserve">Abbildung </w:t>
                            </w:r>
                            <w:r>
                              <w:fldChar w:fldCharType="begin"/>
                            </w:r>
                            <w:r w:rsidRPr="007E7026">
                              <w:rPr>
                                <w:lang w:val="de-DE"/>
                              </w:rPr>
                              <w:instrText xml:space="preserve"> SEQ Abbildung \* ARABIC </w:instrText>
                            </w:r>
                            <w:r>
                              <w:fldChar w:fldCharType="separate"/>
                            </w:r>
                            <w:r w:rsidR="00200AE9">
                              <w:rPr>
                                <w:noProof/>
                                <w:lang w:val="de-DE"/>
                              </w:rPr>
                              <w:t>12</w:t>
                            </w:r>
                            <w:r>
                              <w:fldChar w:fldCharType="end"/>
                            </w:r>
                            <w:r w:rsidRPr="007E7026">
                              <w:rPr>
                                <w:lang w:val="de-DE"/>
                              </w:rPr>
                              <w:t xml:space="preserve"> –Einstellung der Amplitude – selbst erstellter Screenshot</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0DA4D9" id="Text Box 31" o:spid="_x0000_s1037" type="#_x0000_t202" style="position:absolute;left:0;text-align:left;margin-left:0;margin-top:273.4pt;width:451.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q6zLwIAAGcEAAAOAAAAZHJzL2Uyb0RvYy54bWysVMFu2zAMvQ/YPwi6L06apS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" stroked="f">
                <v:textbox style="mso-fit-shape-to-text:t" inset="0,0,0,0">
                  <w:txbxContent>
                    <w:p w14:paraId="1CB64332" w14:textId="690E9C80" w:rsidR="00697519" w:rsidRPr="007E7026" w:rsidRDefault="00697519" w:rsidP="007E7026">
                      <w:pPr>
                        <w:pStyle w:val="Caption"/>
                        <w:rPr>
                          <w:noProof/>
                          <w:lang w:val="de-DE"/>
                        </w:rPr>
                      </w:pPr>
                      <w:bookmarkStart w:id="284" w:name="_Toc45808404"/>
                      <w:r w:rsidRPr="007E7026">
                        <w:rPr>
                          <w:lang w:val="de-DE"/>
                        </w:rPr>
                        <w:t xml:space="preserve">Abbildung </w:t>
                      </w:r>
                      <w:r>
                        <w:fldChar w:fldCharType="begin"/>
                      </w:r>
                      <w:r w:rsidRPr="007E7026">
                        <w:rPr>
                          <w:lang w:val="de-DE"/>
                        </w:rPr>
                        <w:instrText xml:space="preserve"> SEQ Abbildung \* ARABIC </w:instrText>
                      </w:r>
                      <w:r>
                        <w:fldChar w:fldCharType="separate"/>
                      </w:r>
                      <w:r w:rsidR="00200AE9">
                        <w:rPr>
                          <w:noProof/>
                          <w:lang w:val="de-DE"/>
                        </w:rPr>
                        <w:t>12</w:t>
                      </w:r>
                      <w:r>
                        <w:fldChar w:fldCharType="end"/>
                      </w:r>
                      <w:r w:rsidRPr="007E7026">
                        <w:rPr>
                          <w:lang w:val="de-DE"/>
                        </w:rPr>
                        <w:t xml:space="preserve"> –Einstellung der Amplitude – selbst erstellter Screenshot</w:t>
                      </w:r>
                      <w:bookmarkEnd w:id="284"/>
                    </w:p>
                  </w:txbxContent>
                </v:textbox>
                <w10:wrap type="topAndBottom"/>
              </v:shape>
            </w:pict>
          </mc:Fallback>
        </mc:AlternateContent>
      </w:r>
      <w:r>
        <w:rPr>
          <w:noProof/>
          <w:lang w:val="de-DE"/>
        </w:rPr>
        <w:drawing>
          <wp:anchor distT="0" distB="0" distL="114300" distR="114300" simplePos="0" relativeHeight="251702272" behindDoc="0" locked="0" layoutInCell="1" allowOverlap="1" wp14:anchorId="39A2E766" wp14:editId="4322CAE8">
            <wp:simplePos x="0" y="0"/>
            <wp:positionH relativeFrom="column">
              <wp:posOffset>57150</wp:posOffset>
            </wp:positionH>
            <wp:positionV relativeFrom="paragraph">
              <wp:posOffset>0</wp:posOffset>
            </wp:positionV>
            <wp:extent cx="5838190" cy="341947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a:extLst>
                        <a:ext uri="{28A0092B-C50C-407E-A947-70E740481C1C}">
                          <a14:useLocalDpi xmlns:a14="http://schemas.microsoft.com/office/drawing/2010/main" val="0"/>
                        </a:ext>
                      </a:extLst>
                    </a:blip>
                    <a:srcRect l="24510" t="8986" r="23039" b="36521"/>
                    <a:stretch/>
                  </pic:blipFill>
                  <pic:spPr bwMode="auto">
                    <a:xfrm>
                      <a:off x="0" y="0"/>
                      <a:ext cx="5838190" cy="3419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9440" behindDoc="0" locked="0" layoutInCell="1" allowOverlap="1" wp14:anchorId="52AFB8C8" wp14:editId="1D638931">
                <wp:simplePos x="0" y="0"/>
                <wp:positionH relativeFrom="column">
                  <wp:posOffset>-57150</wp:posOffset>
                </wp:positionH>
                <wp:positionV relativeFrom="paragraph">
                  <wp:posOffset>7467600</wp:posOffset>
                </wp:positionV>
                <wp:extent cx="5838825" cy="635"/>
                <wp:effectExtent l="0" t="0" r="9525" b="0"/>
                <wp:wrapTopAndBottom/>
                <wp:docPr id="32" name="Text Box 32"/>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4363A675" w14:textId="762B4F87" w:rsidR="00697519" w:rsidRPr="007E7026" w:rsidRDefault="00697519" w:rsidP="007E7026">
                            <w:pPr>
                              <w:pStyle w:val="Caption"/>
                              <w:rPr>
                                <w:b/>
                                <w:bCs/>
                                <w:noProof/>
                                <w:sz w:val="28"/>
                                <w:lang w:val="de-DE"/>
                              </w:rPr>
                            </w:pPr>
                            <w:bookmarkStart w:id="285" w:name="_Toc45808405"/>
                            <w:r w:rsidRPr="007E7026">
                              <w:rPr>
                                <w:lang w:val="de-DE"/>
                              </w:rPr>
                              <w:t xml:space="preserve">Abbildung </w:t>
                            </w:r>
                            <w:r>
                              <w:fldChar w:fldCharType="begin"/>
                            </w:r>
                            <w:r w:rsidRPr="007E7026">
                              <w:rPr>
                                <w:lang w:val="de-DE"/>
                              </w:rPr>
                              <w:instrText xml:space="preserve"> SEQ Abbildung \* ARABIC </w:instrText>
                            </w:r>
                            <w:r>
                              <w:fldChar w:fldCharType="separate"/>
                            </w:r>
                            <w:r w:rsidR="00200AE9">
                              <w:rPr>
                                <w:noProof/>
                                <w:lang w:val="de-DE"/>
                              </w:rPr>
                              <w:t>13</w:t>
                            </w:r>
                            <w:r>
                              <w:fldChar w:fldCharType="end"/>
                            </w:r>
                            <w:r w:rsidRPr="007E7026">
                              <w:rPr>
                                <w:lang w:val="de-DE"/>
                              </w:rPr>
                              <w:t xml:space="preserve"> – Visualisierung der gezeichneten Spur – selbst erstellter Screenshot</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FB8C8" id="Text Box 32" o:spid="_x0000_s1038" type="#_x0000_t202" style="position:absolute;left:0;text-align:left;margin-left:-4.5pt;margin-top:588pt;width:459.7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" stroked="f">
                <v:textbox style="mso-fit-shape-to-text:t" inset="0,0,0,0">
                  <w:txbxContent>
                    <w:p w14:paraId="4363A675" w14:textId="762B4F87" w:rsidR="00697519" w:rsidRPr="007E7026" w:rsidRDefault="00697519" w:rsidP="007E7026">
                      <w:pPr>
                        <w:pStyle w:val="Caption"/>
                        <w:rPr>
                          <w:b/>
                          <w:bCs/>
                          <w:noProof/>
                          <w:sz w:val="28"/>
                          <w:lang w:val="de-DE"/>
                        </w:rPr>
                      </w:pPr>
                      <w:bookmarkStart w:id="286" w:name="_Toc45808405"/>
                      <w:r w:rsidRPr="007E7026">
                        <w:rPr>
                          <w:lang w:val="de-DE"/>
                        </w:rPr>
                        <w:t xml:space="preserve">Abbildung </w:t>
                      </w:r>
                      <w:r>
                        <w:fldChar w:fldCharType="begin"/>
                      </w:r>
                      <w:r w:rsidRPr="007E7026">
                        <w:rPr>
                          <w:lang w:val="de-DE"/>
                        </w:rPr>
                        <w:instrText xml:space="preserve"> SEQ Abbildung \* ARABIC </w:instrText>
                      </w:r>
                      <w:r>
                        <w:fldChar w:fldCharType="separate"/>
                      </w:r>
                      <w:r w:rsidR="00200AE9">
                        <w:rPr>
                          <w:noProof/>
                          <w:lang w:val="de-DE"/>
                        </w:rPr>
                        <w:t>13</w:t>
                      </w:r>
                      <w:r>
                        <w:fldChar w:fldCharType="end"/>
                      </w:r>
                      <w:r w:rsidRPr="007E7026">
                        <w:rPr>
                          <w:lang w:val="de-DE"/>
                        </w:rPr>
                        <w:t xml:space="preserve"> – Visualisierung der gezeichneten Spur – selbst erstellter Screenshot</w:t>
                      </w:r>
                      <w:bookmarkEnd w:id="286"/>
                    </w:p>
                  </w:txbxContent>
                </v:textbox>
                <w10:wrap type="topAndBottom"/>
              </v:shape>
            </w:pict>
          </mc:Fallback>
        </mc:AlternateContent>
      </w:r>
      <w:r>
        <w:rPr>
          <w:noProof/>
          <w:lang w:val="de-DE"/>
        </w:rPr>
        <w:drawing>
          <wp:anchor distT="0" distB="0" distL="114300" distR="114300" simplePos="0" relativeHeight="251705344" behindDoc="0" locked="0" layoutInCell="1" allowOverlap="1" wp14:anchorId="3846EFE6" wp14:editId="37A7FAD2">
            <wp:simplePos x="0" y="0"/>
            <wp:positionH relativeFrom="column">
              <wp:posOffset>57150</wp:posOffset>
            </wp:positionH>
            <wp:positionV relativeFrom="paragraph">
              <wp:posOffset>4114800</wp:posOffset>
            </wp:positionV>
            <wp:extent cx="5838825" cy="3286125"/>
            <wp:effectExtent l="0" t="0" r="952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38825"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1D3A52" w14:textId="77777777" w:rsidR="00C71465" w:rsidRDefault="00C71465">
      <w:pPr>
        <w:tabs>
          <w:tab w:val="clear" w:pos="7200"/>
        </w:tabs>
        <w:spacing w:before="0" w:after="200" w:line="240" w:lineRule="auto"/>
        <w:jc w:val="left"/>
        <w:rPr>
          <w:lang w:val="de-DE"/>
        </w:rPr>
      </w:pPr>
    </w:p>
    <w:p w14:paraId="15CEC782" w14:textId="77777777" w:rsidR="00C71465" w:rsidRDefault="00C71465">
      <w:pPr>
        <w:tabs>
          <w:tab w:val="clear" w:pos="7200"/>
        </w:tabs>
        <w:spacing w:before="0" w:after="200" w:line="240" w:lineRule="auto"/>
        <w:jc w:val="left"/>
        <w:rPr>
          <w:lang w:val="de-DE"/>
        </w:rPr>
      </w:pPr>
    </w:p>
    <w:p w14:paraId="2E6CEA15" w14:textId="6A0DE9B3" w:rsidR="001D59F9" w:rsidRDefault="00534AF0">
      <w:pPr>
        <w:tabs>
          <w:tab w:val="clear" w:pos="7200"/>
        </w:tabs>
        <w:spacing w:before="0" w:after="200" w:line="240" w:lineRule="auto"/>
        <w:jc w:val="left"/>
        <w:rPr>
          <w:lang w:val="de-DE"/>
        </w:rPr>
      </w:pPr>
      <w:r>
        <w:rPr>
          <w:noProof/>
        </w:rPr>
        <w:lastRenderedPageBreak/>
        <mc:AlternateContent>
          <mc:Choice Requires="wps">
            <w:drawing>
              <wp:anchor distT="0" distB="0" distL="114300" distR="114300" simplePos="0" relativeHeight="251712512" behindDoc="0" locked="0" layoutInCell="1" allowOverlap="1" wp14:anchorId="06D4A584" wp14:editId="1E9D01E7">
                <wp:simplePos x="0" y="0"/>
                <wp:positionH relativeFrom="column">
                  <wp:posOffset>0</wp:posOffset>
                </wp:positionH>
                <wp:positionV relativeFrom="paragraph">
                  <wp:posOffset>4329430</wp:posOffset>
                </wp:positionV>
                <wp:extent cx="583882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19E9C545" w14:textId="2762C287" w:rsidR="00697519" w:rsidRPr="0055575B" w:rsidRDefault="00697519" w:rsidP="001D59F9">
                            <w:pPr>
                              <w:pStyle w:val="Caption"/>
                              <w:rPr>
                                <w:noProof/>
                              </w:rPr>
                            </w:pPr>
                            <w:bookmarkStart w:id="287" w:name="_Toc45808406"/>
                            <w:r>
                              <w:t xml:space="preserve">Abbildung </w:t>
                            </w:r>
                            <w:r>
                              <w:fldChar w:fldCharType="begin"/>
                            </w:r>
                            <w:r>
                              <w:instrText xml:space="preserve"> SEQ Abbildung \* ARABIC </w:instrText>
                            </w:r>
                            <w:r>
                              <w:fldChar w:fldCharType="separate"/>
                            </w:r>
                            <w:r w:rsidR="00200AE9">
                              <w:rPr>
                                <w:noProof/>
                              </w:rPr>
                              <w:t>14</w:t>
                            </w:r>
                            <w:r>
                              <w:rPr>
                                <w:noProof/>
                              </w:rPr>
                              <w:fldChar w:fldCharType="end"/>
                            </w:r>
                            <w:r>
                              <w:t xml:space="preserve"> – Hauptmenü – selbst erstellter Screenshot</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4A584" id="Text Box 34" o:spid="_x0000_s1039" type="#_x0000_t202" style="position:absolute;margin-left:0;margin-top:340.9pt;width:459.7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KXmMQIAAGcEAAAOAAAAZHJzL2Uyb0RvYy54bWysVE2P2yAQvVfqf0DcG+ejWUV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" stroked="f">
                <v:textbox style="mso-fit-shape-to-text:t" inset="0,0,0,0">
                  <w:txbxContent>
                    <w:p w14:paraId="19E9C545" w14:textId="2762C287" w:rsidR="00697519" w:rsidRPr="0055575B" w:rsidRDefault="00697519" w:rsidP="001D59F9">
                      <w:pPr>
                        <w:pStyle w:val="Caption"/>
                        <w:rPr>
                          <w:noProof/>
                        </w:rPr>
                      </w:pPr>
                      <w:bookmarkStart w:id="288" w:name="_Toc45808406"/>
                      <w:r>
                        <w:t xml:space="preserve">Abbildung </w:t>
                      </w:r>
                      <w:r>
                        <w:fldChar w:fldCharType="begin"/>
                      </w:r>
                      <w:r>
                        <w:instrText xml:space="preserve"> SEQ Abbildung \* ARABIC </w:instrText>
                      </w:r>
                      <w:r>
                        <w:fldChar w:fldCharType="separate"/>
                      </w:r>
                      <w:r w:rsidR="00200AE9">
                        <w:rPr>
                          <w:noProof/>
                        </w:rPr>
                        <w:t>14</w:t>
                      </w:r>
                      <w:r>
                        <w:rPr>
                          <w:noProof/>
                        </w:rPr>
                        <w:fldChar w:fldCharType="end"/>
                      </w:r>
                      <w:r>
                        <w:t xml:space="preserve"> – Hauptmenü – selbst erstellter Screenshot</w:t>
                      </w:r>
                      <w:bookmarkEnd w:id="288"/>
                    </w:p>
                  </w:txbxContent>
                </v:textbox>
                <w10:wrap type="topAndBottom"/>
              </v:shape>
            </w:pict>
          </mc:Fallback>
        </mc:AlternateContent>
      </w:r>
      <w:r>
        <w:rPr>
          <w:noProof/>
          <w:lang w:val="de-DE"/>
        </w:rPr>
        <w:drawing>
          <wp:anchor distT="0" distB="0" distL="114300" distR="114300" simplePos="0" relativeHeight="251710464" behindDoc="0" locked="0" layoutInCell="1" allowOverlap="1" wp14:anchorId="7E94DD5D" wp14:editId="659E075C">
            <wp:simplePos x="0" y="0"/>
            <wp:positionH relativeFrom="column">
              <wp:posOffset>47625</wp:posOffset>
            </wp:positionH>
            <wp:positionV relativeFrom="paragraph">
              <wp:posOffset>971550</wp:posOffset>
            </wp:positionV>
            <wp:extent cx="5838825" cy="3286125"/>
            <wp:effectExtent l="0" t="0" r="9525"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38825" cy="3286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71465">
        <w:rPr>
          <w:lang w:val="de-DE"/>
        </w:rPr>
        <w:t xml:space="preserve">Über das Hauptmenü kann </w:t>
      </w:r>
      <w:r w:rsidR="00307859">
        <w:rPr>
          <w:lang w:val="de-DE"/>
        </w:rPr>
        <w:t>eine andere Audio-Datei geladen werden,</w:t>
      </w:r>
      <w:r w:rsidR="001D59F9">
        <w:rPr>
          <w:lang w:val="de-DE"/>
        </w:rPr>
        <w:t xml:space="preserve"> oder ein Export der aktuell vorliegenden Version im Speicher veranlasst werden. Außerdem findet sich dort der Punkt, um das Programm zu beenden. Das Hauptmenü (Abbildung 14) wird bei Bedarf immer mittig im Sichtfeld des Nutzers eingeblendet und steht somit an jeder Position zur Verfügung.</w:t>
      </w:r>
    </w:p>
    <w:p w14:paraId="4ABDEE36" w14:textId="5DE82591" w:rsidR="001D59F9" w:rsidRDefault="001D59F9">
      <w:pPr>
        <w:tabs>
          <w:tab w:val="clear" w:pos="7200"/>
        </w:tabs>
        <w:spacing w:before="0" w:after="200" w:line="240" w:lineRule="auto"/>
        <w:jc w:val="left"/>
        <w:rPr>
          <w:lang w:val="de-DE"/>
        </w:rPr>
      </w:pPr>
    </w:p>
    <w:p w14:paraId="3BA049EC" w14:textId="2084862F" w:rsidR="00C31AD0" w:rsidRDefault="00C31AD0">
      <w:pPr>
        <w:tabs>
          <w:tab w:val="clear" w:pos="7200"/>
        </w:tabs>
        <w:spacing w:before="0" w:after="200" w:line="240" w:lineRule="auto"/>
        <w:jc w:val="left"/>
        <w:rPr>
          <w:lang w:val="de-DE"/>
        </w:rPr>
      </w:pPr>
      <w:r>
        <w:rPr>
          <w:lang w:val="de-DE"/>
        </w:rPr>
        <w:br w:type="page"/>
      </w:r>
    </w:p>
    <w:p w14:paraId="45E9D7F3" w14:textId="74FA2E9D" w:rsidR="00832B96" w:rsidRDefault="007776AB" w:rsidP="00DC4237">
      <w:pPr>
        <w:pStyle w:val="Heading1"/>
        <w:spacing w:line="276" w:lineRule="auto"/>
        <w:rPr>
          <w:lang w:val="de-DE"/>
        </w:rPr>
      </w:pPr>
      <w:bookmarkStart w:id="289" w:name="_Toc45809458"/>
      <w:r>
        <w:rPr>
          <w:lang w:val="de-DE"/>
        </w:rPr>
        <w:lastRenderedPageBreak/>
        <w:t>Schlussbetrachtung</w:t>
      </w:r>
      <w:bookmarkEnd w:id="289"/>
    </w:p>
    <w:p w14:paraId="07E77419" w14:textId="3B0DC13F" w:rsidR="0080242F" w:rsidRDefault="001E5EF1" w:rsidP="00714412">
      <w:pPr>
        <w:spacing w:line="276" w:lineRule="auto"/>
        <w:rPr>
          <w:lang w:val="de-DE"/>
        </w:rPr>
      </w:pPr>
      <w:r>
        <w:rPr>
          <w:lang w:val="de-DE"/>
        </w:rPr>
        <w:t>Die praktische Implementation des Konzepts Audio-Daten in VR zu manipulieren ist funktionsfähig und bietet Möglichkeiten</w:t>
      </w:r>
      <w:ins w:id="290" w:author="Steffen Schmidt" w:date="2020-07-16T14:23:00Z">
        <w:r w:rsidR="00935CFA">
          <w:rPr>
            <w:lang w:val="de-DE"/>
          </w:rPr>
          <w:t>,</w:t>
        </w:r>
      </w:ins>
      <w:r>
        <w:rPr>
          <w:lang w:val="de-DE"/>
        </w:rPr>
        <w:t xml:space="preserve"> Erkenntnisse bzgl. des Bedienkonzeptes und der Wirkung auf den Nutzer zu sammeln.</w:t>
      </w:r>
    </w:p>
    <w:p w14:paraId="5AA90473" w14:textId="287AEDA1" w:rsidR="0080242F" w:rsidRDefault="0080242F" w:rsidP="0080242F">
      <w:pPr>
        <w:spacing w:line="276" w:lineRule="auto"/>
        <w:rPr>
          <w:lang w:val="de-DE"/>
        </w:rPr>
      </w:pPr>
      <w:r>
        <w:rPr>
          <w:lang w:val="de-DE"/>
        </w:rPr>
        <w:t>Obwohl die Möglichkeiten der Manipulation der Audio-Daten sowohl technisch, als auch künstlerisch in der jetzigen Form noch begrenzt sind, stellt die Art und Weise der Interaktion in VR einen Mehrwert dar. Das Arbeiten in VR ist motivierender und es herrscht weniger Distanz zwischen Nutzer, Daten und den Manipulations</w:t>
      </w:r>
      <w:ins w:id="291" w:author="Steffen Schmidt" w:date="2020-07-16T14:24:00Z">
        <w:r w:rsidR="00935CFA">
          <w:rPr>
            <w:lang w:val="de-DE"/>
          </w:rPr>
          <w:t>w</w:t>
        </w:r>
      </w:ins>
      <w:del w:id="292" w:author="Steffen Schmidt" w:date="2020-07-16T14:24:00Z">
        <w:r w:rsidDel="00935CFA">
          <w:rPr>
            <w:lang w:val="de-DE"/>
          </w:rPr>
          <w:delText>-W</w:delText>
        </w:r>
      </w:del>
      <w:r>
        <w:rPr>
          <w:lang w:val="de-DE"/>
        </w:rPr>
        <w:t>erkzeugen als bei traditioneller Software, die zwei</w:t>
      </w:r>
      <w:del w:id="293" w:author="Steffen Schmidt" w:date="2020-07-16T14:24:00Z">
        <w:r w:rsidDel="00935CFA">
          <w:rPr>
            <w:lang w:val="de-DE"/>
          </w:rPr>
          <w:delText>-</w:delText>
        </w:r>
      </w:del>
      <w:r>
        <w:rPr>
          <w:lang w:val="de-DE"/>
        </w:rPr>
        <w:t>dimensional auf einem Bildschirm angezeigt wird. Die Bedienung fühlt sich natürlicher an und tritt dabei stellenweise in den Hintergrund. Insbesondere das Navigieren durch die Audio-Daten, welches traditionell viel feinmotorische Nutzereingaben verlangt (Scrolling durch die Wellenform, Zoom-Level, Selektion einzelner Parts etc.). Die Gestaltung in Form einer Room-Scale-VR-Erfahrung motiviert den Nutzer die Audio-Daten „zu Fuß“ zu erkunden. Die Navigation findet so unbewusst statt und es entsteht ein Raumgefühl für die einzelnen Bestandteile der importierten Audio-Datei – sowohl bezogen auf die verschiedenen Frequenzbereiche, als auch die zeitliche Abfolge der Samples. Der Aspekt der Begehbarkeit vereinfacht das Erfassen aller Klanginformationen und lässt trotzdem den Blick auf Details zu. Durch die Teleportationsmechanik muss nicht zwangsläufig viel Wegstrecke zurückgelegt werden. Das Begehen der Spektrum-Daten geschieht intuitiv punktuell und beim Betrachten oder Manipulieren von Details.</w:t>
      </w:r>
    </w:p>
    <w:p w14:paraId="4FA377DF" w14:textId="5F9F8F49" w:rsidR="0080242F" w:rsidRDefault="0080242F" w:rsidP="00714412">
      <w:pPr>
        <w:spacing w:line="276" w:lineRule="auto"/>
        <w:rPr>
          <w:lang w:val="de-DE"/>
        </w:rPr>
      </w:pPr>
      <w:r>
        <w:rPr>
          <w:lang w:val="de-DE"/>
        </w:rPr>
        <w:t>Der Aspekt, dass die Bedienung stellenweise intuitiv und auf natürliche Weise geschieht, vergrößert den Fokus auf die Daten selbst und könnte somit fö</w:t>
      </w:r>
      <w:r w:rsidR="004400BD">
        <w:rPr>
          <w:lang w:val="de-DE"/>
        </w:rPr>
        <w:t>r</w:t>
      </w:r>
      <w:r>
        <w:rPr>
          <w:lang w:val="de-DE"/>
        </w:rPr>
        <w:t>derlich für das kreative Arbeiten im kompositorischen Kontext oder im Bildungssektor sein.</w:t>
      </w:r>
      <w:r w:rsidR="00277BB5">
        <w:rPr>
          <w:lang w:val="de-DE"/>
        </w:rPr>
        <w:t xml:space="preserve"> </w:t>
      </w:r>
      <w:r w:rsidR="00BF3328">
        <w:rPr>
          <w:lang w:val="de-DE"/>
        </w:rPr>
        <w:t xml:space="preserve">Auch wenn die Komplexität der vorgestellten praktischen Lösung nicht </w:t>
      </w:r>
      <w:r w:rsidR="00ED0561">
        <w:rPr>
          <w:lang w:val="de-DE"/>
        </w:rPr>
        <w:t xml:space="preserve">ansatzweise </w:t>
      </w:r>
      <w:r w:rsidR="00BF3328">
        <w:rPr>
          <w:lang w:val="de-DE"/>
        </w:rPr>
        <w:t>an den Funktionsumfang professioneller Audio-Software heranreicht, scheint das Konzept der Physikalität beim Umgang mit den Audio-Daten eine Faszination und geringe Einstiegshürde darzustellen.</w:t>
      </w:r>
      <w:r w:rsidR="00ED0561">
        <w:rPr>
          <w:lang w:val="de-DE"/>
        </w:rPr>
        <w:t xml:space="preserve"> Dies ließ sich auch bei (einer nicht repräsentative</w:t>
      </w:r>
      <w:r w:rsidR="00817F38">
        <w:rPr>
          <w:lang w:val="de-DE"/>
        </w:rPr>
        <w:t>n</w:t>
      </w:r>
      <w:r w:rsidR="00ED0561">
        <w:rPr>
          <w:lang w:val="de-DE"/>
        </w:rPr>
        <w:t xml:space="preserve"> Anzahl von) Probanden feststellen, die die Software ausprobier</w:t>
      </w:r>
      <w:r w:rsidR="00A8379F">
        <w:rPr>
          <w:lang w:val="de-DE"/>
        </w:rPr>
        <w:t>t haben</w:t>
      </w:r>
      <w:r w:rsidR="00696109">
        <w:rPr>
          <w:lang w:val="de-DE"/>
        </w:rPr>
        <w:t xml:space="preserve"> und nicht mit Audio-Bearbeitungswerkzeugen vertraut waren.</w:t>
      </w:r>
      <w:r w:rsidR="00C71465">
        <w:rPr>
          <w:lang w:val="de-DE"/>
        </w:rPr>
        <w:t xml:space="preserve"> Zwar musste für das Bedienkonzept – insbesondere die Tastenbelegung – eine kurze Einweisung gegeben werden. Allerdings erfolgten wenig</w:t>
      </w:r>
      <w:r w:rsidR="00F13188">
        <w:rPr>
          <w:lang w:val="de-DE"/>
        </w:rPr>
        <w:t>e</w:t>
      </w:r>
      <w:r w:rsidR="00C71465">
        <w:rPr>
          <w:lang w:val="de-DE"/>
        </w:rPr>
        <w:t xml:space="preserve"> Probleme oder Rückfragen bzgl. der Bedienung.</w:t>
      </w:r>
    </w:p>
    <w:p w14:paraId="5CE405B1" w14:textId="527CCCB1" w:rsidR="0080242F" w:rsidRDefault="00950DFB" w:rsidP="00714412">
      <w:pPr>
        <w:spacing w:line="276" w:lineRule="auto"/>
        <w:rPr>
          <w:lang w:val="de-DE"/>
        </w:rPr>
      </w:pPr>
      <w:r>
        <w:rPr>
          <w:lang w:val="de-DE"/>
        </w:rPr>
        <w:t xml:space="preserve">Die Art der Interaktion ist </w:t>
      </w:r>
      <w:r w:rsidR="0017635B">
        <w:rPr>
          <w:lang w:val="de-DE"/>
        </w:rPr>
        <w:t>so</w:t>
      </w:r>
      <w:r>
        <w:rPr>
          <w:lang w:val="de-DE"/>
        </w:rPr>
        <w:t xml:space="preserve"> angenehm,</w:t>
      </w:r>
      <w:r w:rsidR="0017635B">
        <w:rPr>
          <w:lang w:val="de-DE"/>
        </w:rPr>
        <w:t xml:space="preserve"> </w:t>
      </w:r>
      <w:r>
        <w:rPr>
          <w:lang w:val="de-DE"/>
        </w:rPr>
        <w:t xml:space="preserve">dass schnell der Wunsch nach möglichen Verbesserungen </w:t>
      </w:r>
      <w:r w:rsidR="005F4521">
        <w:rPr>
          <w:lang w:val="de-DE"/>
        </w:rPr>
        <w:t xml:space="preserve">und Erweiterungen der Funktionalität </w:t>
      </w:r>
      <w:r>
        <w:rPr>
          <w:lang w:val="de-DE"/>
        </w:rPr>
        <w:t>aufkommt</w:t>
      </w:r>
      <w:r w:rsidR="005F4521">
        <w:rPr>
          <w:lang w:val="de-DE"/>
        </w:rPr>
        <w:t>:</w:t>
      </w:r>
    </w:p>
    <w:p w14:paraId="18C583A3" w14:textId="428F63E2" w:rsidR="007F25DF" w:rsidRDefault="007F25DF" w:rsidP="00714412">
      <w:pPr>
        <w:spacing w:line="276" w:lineRule="auto"/>
        <w:rPr>
          <w:lang w:val="de-DE"/>
        </w:rPr>
      </w:pPr>
      <w:r>
        <w:rPr>
          <w:lang w:val="de-DE"/>
        </w:rPr>
        <w:t>Beim Experimentieren wäre ein</w:t>
      </w:r>
      <w:r w:rsidR="00526E79">
        <w:rPr>
          <w:lang w:val="de-DE"/>
        </w:rPr>
        <w:t xml:space="preserve">e Funktion </w:t>
      </w:r>
      <w:r>
        <w:rPr>
          <w:lang w:val="de-DE"/>
        </w:rPr>
        <w:t>zum „Rückgängig-Machen“ der letzten Aktionen hilfreich wie sie bspw. in Text- oder Grafikbearbeitung üblich ist.</w:t>
      </w:r>
    </w:p>
    <w:p w14:paraId="316C4014" w14:textId="3CC1106D" w:rsidR="004D661D" w:rsidRDefault="00714412" w:rsidP="00714412">
      <w:pPr>
        <w:spacing w:line="276" w:lineRule="auto"/>
        <w:rPr>
          <w:lang w:val="de-DE"/>
        </w:rPr>
      </w:pPr>
      <w:r>
        <w:rPr>
          <w:lang w:val="de-DE"/>
        </w:rPr>
        <w:lastRenderedPageBreak/>
        <w:t>Die Unterstützung von Mehr</w:t>
      </w:r>
      <w:r w:rsidR="00B83484">
        <w:rPr>
          <w:lang w:val="de-DE"/>
        </w:rPr>
        <w:t>k</w:t>
      </w:r>
      <w:r>
        <w:rPr>
          <w:lang w:val="de-DE"/>
        </w:rPr>
        <w:t xml:space="preserve">anal-Audio oder das gleichzeitige </w:t>
      </w:r>
      <w:r w:rsidR="002119E7">
        <w:rPr>
          <w:lang w:val="de-DE"/>
        </w:rPr>
        <w:t>Ö</w:t>
      </w:r>
      <w:r>
        <w:rPr>
          <w:lang w:val="de-DE"/>
        </w:rPr>
        <w:t>ffnen mehrerer Audio-Dateien</w:t>
      </w:r>
      <w:r w:rsidR="002119E7">
        <w:rPr>
          <w:lang w:val="de-DE"/>
        </w:rPr>
        <w:t xml:space="preserve"> zum Vergleich oder Datenaustausch wäre eine mögliche Verbesserung. </w:t>
      </w:r>
      <w:r w:rsidR="00A1176B">
        <w:rPr>
          <w:lang w:val="de-DE"/>
        </w:rPr>
        <w:t xml:space="preserve">Wünschenswert wären außerdem noch </w:t>
      </w:r>
      <w:r w:rsidR="00EF09ED">
        <w:rPr>
          <w:lang w:val="de-DE"/>
        </w:rPr>
        <w:t>weitere</w:t>
      </w:r>
      <w:r w:rsidR="00A1176B">
        <w:rPr>
          <w:lang w:val="de-DE"/>
        </w:rPr>
        <w:t xml:space="preserve"> Bearbeitungswerkzeuge</w:t>
      </w:r>
      <w:r>
        <w:rPr>
          <w:lang w:val="de-DE"/>
        </w:rPr>
        <w:t>, um das Spektrum der möglichen Manipulationen der Audio-Daten zu erweitern.</w:t>
      </w:r>
      <w:r w:rsidR="002119E7">
        <w:rPr>
          <w:lang w:val="de-DE"/>
        </w:rPr>
        <w:t xml:space="preserve"> Denkbar wäre bspw. ein</w:t>
      </w:r>
      <w:r w:rsidR="007E5F26">
        <w:rPr>
          <w:lang w:val="de-DE"/>
        </w:rPr>
        <w:t>e</w:t>
      </w:r>
      <w:r w:rsidR="002119E7">
        <w:rPr>
          <w:lang w:val="de-DE"/>
        </w:rPr>
        <w:t xml:space="preserve"> </w:t>
      </w:r>
      <w:r w:rsidR="00B83484">
        <w:rPr>
          <w:lang w:val="de-DE"/>
        </w:rPr>
        <w:t>Selektion einzelner Mesh-Bestandteile</w:t>
      </w:r>
      <w:r w:rsidR="002119E7">
        <w:rPr>
          <w:lang w:val="de-DE"/>
        </w:rPr>
        <w:t xml:space="preserve"> ähnlich wie bei </w:t>
      </w:r>
      <w:ins w:id="294" w:author="Steffen Schmidt" w:date="2020-07-16T14:26:00Z">
        <w:r w:rsidR="00935CFA">
          <w:rPr>
            <w:lang w:val="de-DE"/>
          </w:rPr>
          <w:t>Foto</w:t>
        </w:r>
      </w:ins>
      <w:del w:id="295" w:author="Steffen Schmidt" w:date="2020-07-16T14:26:00Z">
        <w:r w:rsidR="002119E7" w:rsidDel="00935CFA">
          <w:rPr>
            <w:lang w:val="de-DE"/>
          </w:rPr>
          <w:delText>Photo</w:delText>
        </w:r>
      </w:del>
      <w:r w:rsidR="002119E7">
        <w:rPr>
          <w:lang w:val="de-DE"/>
        </w:rPr>
        <w:t>bearbeitungs</w:t>
      </w:r>
      <w:ins w:id="296" w:author="Steffen Schmidt" w:date="2020-07-16T14:27:00Z">
        <w:r w:rsidR="00935CFA">
          <w:rPr>
            <w:lang w:val="de-DE"/>
          </w:rPr>
          <w:t>s</w:t>
        </w:r>
      </w:ins>
      <w:del w:id="297" w:author="Steffen Schmidt" w:date="2020-07-16T14:27:00Z">
        <w:r w:rsidR="002119E7" w:rsidDel="00935CFA">
          <w:rPr>
            <w:lang w:val="de-DE"/>
          </w:rPr>
          <w:delText>-S</w:delText>
        </w:r>
      </w:del>
      <w:r w:rsidR="002119E7">
        <w:rPr>
          <w:lang w:val="de-DE"/>
        </w:rPr>
        <w:t>oftware um Teile des Spektrums zu kopieren</w:t>
      </w:r>
      <w:r w:rsidR="007E5F26">
        <w:rPr>
          <w:lang w:val="de-DE"/>
        </w:rPr>
        <w:t>,</w:t>
      </w:r>
      <w:r w:rsidR="002119E7">
        <w:rPr>
          <w:lang w:val="de-DE"/>
        </w:rPr>
        <w:t xml:space="preserve"> auszuschneiden</w:t>
      </w:r>
      <w:r w:rsidR="007E5F26">
        <w:rPr>
          <w:lang w:val="de-DE"/>
        </w:rPr>
        <w:t xml:space="preserve"> und wieder an anderer Stelle einzusetzen.</w:t>
      </w:r>
      <w:r w:rsidR="002119E7">
        <w:rPr>
          <w:lang w:val="de-DE"/>
        </w:rPr>
        <w:t xml:space="preserve"> </w:t>
      </w:r>
      <w:r w:rsidR="007E5F26">
        <w:rPr>
          <w:lang w:val="de-DE"/>
        </w:rPr>
        <w:t>I</w:t>
      </w:r>
      <w:r w:rsidR="002119E7">
        <w:rPr>
          <w:lang w:val="de-DE"/>
        </w:rPr>
        <w:t>n einer Art Bibliothek</w:t>
      </w:r>
      <w:r w:rsidR="007E5F26">
        <w:rPr>
          <w:lang w:val="de-DE"/>
        </w:rPr>
        <w:t xml:space="preserve"> könnten diese Bausteine auch</w:t>
      </w:r>
      <w:r w:rsidR="002119E7">
        <w:rPr>
          <w:lang w:val="de-DE"/>
        </w:rPr>
        <w:t xml:space="preserve"> für </w:t>
      </w:r>
      <w:r w:rsidR="007E5F26">
        <w:rPr>
          <w:lang w:val="de-DE"/>
        </w:rPr>
        <w:t>eine</w:t>
      </w:r>
      <w:r w:rsidR="002119E7">
        <w:rPr>
          <w:lang w:val="de-DE"/>
        </w:rPr>
        <w:t xml:space="preserve"> spätere Verwendung zwischen</w:t>
      </w:r>
      <w:r w:rsidR="007E5F26">
        <w:rPr>
          <w:lang w:val="de-DE"/>
        </w:rPr>
        <w:t>ge</w:t>
      </w:r>
      <w:r w:rsidR="002119E7">
        <w:rPr>
          <w:lang w:val="de-DE"/>
        </w:rPr>
        <w:t>speicher</w:t>
      </w:r>
      <w:r w:rsidR="007E5F26">
        <w:rPr>
          <w:lang w:val="de-DE"/>
        </w:rPr>
        <w:t>t werden</w:t>
      </w:r>
      <w:r w:rsidR="002119E7">
        <w:rPr>
          <w:lang w:val="de-DE"/>
        </w:rPr>
        <w:t>.</w:t>
      </w:r>
    </w:p>
    <w:p w14:paraId="7267C601" w14:textId="4C6A9F40" w:rsidR="00A1176B" w:rsidRDefault="002119E7" w:rsidP="00714412">
      <w:pPr>
        <w:spacing w:line="276" w:lineRule="auto"/>
        <w:rPr>
          <w:lang w:val="de-DE"/>
        </w:rPr>
      </w:pPr>
      <w:r>
        <w:rPr>
          <w:lang w:val="de-DE"/>
        </w:rPr>
        <w:t>Eine andere Idee wäre eine netzwerkfähige Mehrbenutzer-Funktionalität, um mit anderen Nutzern Daten und Ideen auszutauschen</w:t>
      </w:r>
      <w:r w:rsidR="007776AB">
        <w:rPr>
          <w:lang w:val="de-DE"/>
        </w:rPr>
        <w:t xml:space="preserve"> oder kollaborativ zu arbeiten.</w:t>
      </w:r>
    </w:p>
    <w:p w14:paraId="346A7C25" w14:textId="77777777" w:rsidR="004400BD" w:rsidRDefault="004400BD" w:rsidP="004400BD">
      <w:pPr>
        <w:spacing w:line="276" w:lineRule="auto"/>
        <w:rPr>
          <w:lang w:val="de-DE"/>
        </w:rPr>
      </w:pPr>
      <w:r>
        <w:rPr>
          <w:lang w:val="de-DE"/>
        </w:rPr>
        <w:t>Die Anzeige einiger technischer Daten könnte noch geschickter in das User Interface eingebunden werden – bspw. das Ablesen des Frequenzbereiches eines angepeilten Bereichs im Spektrum.</w:t>
      </w:r>
    </w:p>
    <w:p w14:paraId="5F43503F" w14:textId="75BD8080" w:rsidR="004400BD" w:rsidRDefault="004400BD" w:rsidP="00714412">
      <w:pPr>
        <w:spacing w:line="276" w:lineRule="auto"/>
        <w:rPr>
          <w:lang w:val="de-DE"/>
        </w:rPr>
      </w:pPr>
      <w:r>
        <w:rPr>
          <w:lang w:val="de-DE"/>
        </w:rPr>
        <w:t>Eine größere Palette an Fensterfunktionen und die Konfiguration der FFT-Parameter zur Laufzeit könnten je nach Charakteristik der Audio-Daten eine optimalere Visualisierung ergeben.</w:t>
      </w:r>
    </w:p>
    <w:p w14:paraId="5FB6A53E" w14:textId="00410451" w:rsidR="00C5628B" w:rsidRDefault="005F4521" w:rsidP="00C5628B">
      <w:pPr>
        <w:spacing w:line="276" w:lineRule="auto"/>
        <w:rPr>
          <w:lang w:val="de-DE"/>
        </w:rPr>
      </w:pPr>
      <w:r>
        <w:rPr>
          <w:lang w:val="de-DE"/>
        </w:rPr>
        <w:t xml:space="preserve">Die Systemanforderungen sind momentan noch sehr hoch, aber solange man sich auf Audio-Dateien mit kurzer Länge beschränkt, ist es mit Consumer-Hardware möglich flüssig in VR zu arbeiten. Zukünftige – und bereits in der Beta-Version angedeutete – Änderungen in der Architektur des Unity-Job-Systems wären ein guter Ausgangspunkt, um insbesondere die </w:t>
      </w:r>
      <w:del w:id="298" w:author="Manuel Hergenröder" w:date="2020-07-16T16:06:00Z">
        <w:r w:rsidDel="00534AF0">
          <w:rPr>
            <w:lang w:val="de-DE"/>
          </w:rPr>
          <w:delText>P</w:delText>
        </w:r>
        <w:commentRangeStart w:id="299"/>
        <w:r w:rsidDel="00534AF0">
          <w:rPr>
            <w:lang w:val="de-DE"/>
          </w:rPr>
          <w:delText>erformanz</w:delText>
        </w:r>
        <w:commentRangeEnd w:id="299"/>
        <w:r w:rsidR="00935CFA" w:rsidDel="00534AF0">
          <w:rPr>
            <w:rStyle w:val="CommentReference"/>
          </w:rPr>
          <w:commentReference w:id="299"/>
        </w:r>
        <w:r w:rsidDel="00534AF0">
          <w:rPr>
            <w:lang w:val="de-DE"/>
          </w:rPr>
          <w:delText xml:space="preserve"> </w:delText>
        </w:r>
      </w:del>
      <w:ins w:id="300" w:author="Manuel Hergenröder" w:date="2020-07-16T16:06:00Z">
        <w:r w:rsidR="00534AF0">
          <w:rPr>
            <w:lang w:val="de-DE"/>
          </w:rPr>
          <w:t xml:space="preserve">Performance </w:t>
        </w:r>
      </w:ins>
      <w:r>
        <w:rPr>
          <w:lang w:val="de-DE"/>
        </w:rPr>
        <w:t xml:space="preserve">beim Modifizieren der Meshes zu erhöhen. Durch weitere Optimierungen wie z.B. effizientere Datenstrukturen oder eine Datenkompression könnten jedoch Wartezeit und </w:t>
      </w:r>
      <w:r w:rsidR="00C5628B">
        <w:rPr>
          <w:lang w:val="de-DE"/>
        </w:rPr>
        <w:t>Bildraten weiter verbessert werden.</w:t>
      </w:r>
    </w:p>
    <w:p w14:paraId="360895F6" w14:textId="1AC29B7C" w:rsidR="00AF4ECF" w:rsidRDefault="00025A4E" w:rsidP="00C5628B">
      <w:pPr>
        <w:spacing w:line="276" w:lineRule="auto"/>
        <w:rPr>
          <w:lang w:val="de-DE"/>
        </w:rPr>
      </w:pPr>
      <w:r>
        <w:rPr>
          <w:lang w:val="de-DE"/>
        </w:rPr>
        <w:t>Das Konzept</w:t>
      </w:r>
      <w:ins w:id="301" w:author="Steffen Schmidt" w:date="2020-07-16T14:28:00Z">
        <w:r w:rsidR="00935CFA">
          <w:rPr>
            <w:lang w:val="de-DE"/>
          </w:rPr>
          <w:t>,</w:t>
        </w:r>
      </w:ins>
      <w:r>
        <w:rPr>
          <w:lang w:val="de-DE"/>
        </w:rPr>
        <w:t xml:space="preserve"> im virtuellen Raum mit Audio-Daten zu arbeiten</w:t>
      </w:r>
      <w:ins w:id="302" w:author="Steffen Schmidt" w:date="2020-07-16T14:28:00Z">
        <w:r w:rsidR="00935CFA">
          <w:rPr>
            <w:lang w:val="de-DE"/>
          </w:rPr>
          <w:t>,</w:t>
        </w:r>
      </w:ins>
      <w:r>
        <w:rPr>
          <w:lang w:val="de-DE"/>
        </w:rPr>
        <w:t xml:space="preserve"> erscheint zukunftsfähig und das Gefühl von Immersion und Präsenz wirkt motivierend</w:t>
      </w:r>
      <w:r w:rsidR="0090645E">
        <w:rPr>
          <w:lang w:val="de-DE"/>
        </w:rPr>
        <w:t xml:space="preserve"> auf die Arbeit</w:t>
      </w:r>
      <w:r>
        <w:rPr>
          <w:lang w:val="de-DE"/>
        </w:rPr>
        <w:t>.</w:t>
      </w:r>
      <w:r w:rsidR="0090645E">
        <w:rPr>
          <w:lang w:val="de-DE"/>
        </w:rPr>
        <w:t xml:space="preserve"> Die praktische Implementation war bzgl. der technischen und theoretischen Herausforderungen spannend und deutet als Machtbarkeitsstudie ein großes Potential für VR-Software an, die abseits vom reinen Konsum von Medieninhalten neue Erfahrungen der Interaktion ermöglicht.</w:t>
      </w:r>
    </w:p>
    <w:p w14:paraId="54F140D6" w14:textId="3026A9A7" w:rsidR="00C5628B" w:rsidDel="00AF4ECF" w:rsidRDefault="00AF4ECF" w:rsidP="00C5628B">
      <w:pPr>
        <w:spacing w:line="276" w:lineRule="auto"/>
        <w:rPr>
          <w:del w:id="303" w:author="Manuel Hergenröder" w:date="2020-07-16T16:08:00Z"/>
          <w:lang w:val="de-DE"/>
        </w:rPr>
      </w:pPr>
      <w:ins w:id="304" w:author="Manuel Hergenröder" w:date="2020-07-16T16:12:00Z">
        <w:r>
          <w:rPr>
            <w:noProof/>
            <w:lang w:val="de-DE"/>
            <w14:ligatures w14:val="none"/>
          </w:rPr>
          <mc:AlternateContent>
            <mc:Choice Requires="wps">
              <w:drawing>
                <wp:anchor distT="0" distB="0" distL="114300" distR="114300" simplePos="0" relativeHeight="251714560" behindDoc="0" locked="0" layoutInCell="1" allowOverlap="1" wp14:anchorId="56473C84" wp14:editId="0F155969">
                  <wp:simplePos x="0" y="0"/>
                  <wp:positionH relativeFrom="column">
                    <wp:posOffset>704850</wp:posOffset>
                  </wp:positionH>
                  <wp:positionV relativeFrom="paragraph">
                    <wp:posOffset>99060</wp:posOffset>
                  </wp:positionV>
                  <wp:extent cx="4676775" cy="2047875"/>
                  <wp:effectExtent l="0" t="0" r="28575" b="28575"/>
                  <wp:wrapNone/>
                  <wp:docPr id="20" name="Text Box 20"/>
                  <wp:cNvGraphicFramePr/>
                  <a:graphic xmlns:a="http://schemas.openxmlformats.org/drawingml/2006/main">
                    <a:graphicData uri="http://schemas.microsoft.com/office/word/2010/wordprocessingShape">
                      <wps:wsp>
                        <wps:cNvSpPr txBox="1"/>
                        <wps:spPr>
                          <a:xfrm>
                            <a:off x="0" y="0"/>
                            <a:ext cx="4676775" cy="2047875"/>
                          </a:xfrm>
                          <a:prstGeom prst="rect">
                            <a:avLst/>
                          </a:prstGeom>
                          <a:solidFill>
                            <a:schemeClr val="lt1"/>
                          </a:solidFill>
                          <a:ln w="6350">
                            <a:solidFill>
                              <a:prstClr val="black"/>
                            </a:solidFill>
                          </a:ln>
                        </wps:spPr>
                        <wps:txbx>
                          <w:txbxContent>
                            <w:p w14:paraId="71C80DFB" w14:textId="77777777" w:rsidR="00697519" w:rsidRDefault="00697519">
                              <w:pPr>
                                <w:rPr>
                                  <w:ins w:id="305" w:author="Manuel Hergenröder" w:date="2020-07-16T16:12:00Z"/>
                                </w:rPr>
                              </w:pPr>
                              <w:ins w:id="306" w:author="Manuel Hergenröder" w:date="2020-07-16T16:12:00Z">
                                <w:r w:rsidRPr="00AF4ECF">
                                  <w:t>„I am convinced that this is not going to be an extension of cinema or 3-D cinema or video games. It is something new, different, and not experienced yet. The strange thing here is that normally, in the history of culture, we have new stories and narrations and then we start to develop a tool. Or we have visions of wondrous new architecture—like, let’s say, the museum in Bilbao, or the opera house in Sydney—and technology makes it possible to fulfil these dreams. So you have the content first, and then the technology follows suit. In this case, we do have a technology, but we don’t have any clear idea how to fill it with content.”</w:t>
                                </w:r>
                              </w:ins>
                            </w:p>
                            <w:p w14:paraId="67177710" w14:textId="35C215B8" w:rsidR="00697519" w:rsidRDefault="00697519">
                              <w:pPr>
                                <w:jc w:val="right"/>
                                <w:pPrChange w:id="307" w:author="Manuel Hergenröder" w:date="2020-07-16T16:12:00Z">
                                  <w:pPr/>
                                </w:pPrChange>
                              </w:pPr>
                              <w:ins w:id="308" w:author="Manuel Hergenröder" w:date="2020-07-16T16:12:00Z">
                                <w:r w:rsidRPr="00AF4ECF">
                                  <w:t>(Chris Milk, Founder of VRSE)</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73C84" id="Text Box 20" o:spid="_x0000_s1040" type="#_x0000_t202" style="position:absolute;left:0;text-align:left;margin-left:55.5pt;margin-top:7.8pt;width:368.25pt;height:161.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" fillcolor="white [3201]" strokeweight=".5pt">
                  <v:textbox>
                    <w:txbxContent>
                      <w:p w14:paraId="71C80DFB" w14:textId="77777777" w:rsidR="00697519" w:rsidRDefault="00697519">
                        <w:pPr>
                          <w:rPr>
                            <w:ins w:id="309" w:author="Manuel Hergenröder" w:date="2020-07-16T16:12:00Z"/>
                          </w:rPr>
                        </w:pPr>
                        <w:ins w:id="310" w:author="Manuel Hergenröder" w:date="2020-07-16T16:12:00Z">
                          <w:r w:rsidRPr="00AF4ECF">
                            <w:t>„I am convinced that this is not going to be an extension of cinema or 3-D cinema or video games. It is something new, different, and not experienced yet. The strange thing here is that normally, in the history of culture, we have new stories and narrations and then we start to develop a tool. Or we have visions of wondrous new architecture—like, let’s say, the museum in Bilbao, or the opera house in Sydney—and technology makes it possible to fulfil these dreams. So you have the content first, and then the technology follows suit. In this case, we do have a technology, but we don’t have any clear idea how to fill it with content.”</w:t>
                          </w:r>
                        </w:ins>
                      </w:p>
                      <w:p w14:paraId="67177710" w14:textId="35C215B8" w:rsidR="00697519" w:rsidRDefault="00697519">
                        <w:pPr>
                          <w:jc w:val="right"/>
                          <w:pPrChange w:id="311" w:author="Manuel Hergenröder" w:date="2020-07-16T16:12:00Z">
                            <w:pPr/>
                          </w:pPrChange>
                        </w:pPr>
                        <w:ins w:id="312" w:author="Manuel Hergenröder" w:date="2020-07-16T16:12:00Z">
                          <w:r w:rsidRPr="00AF4ECF">
                            <w:t>(Chris Milk, Founder of VRSE)</w:t>
                          </w:r>
                        </w:ins>
                      </w:p>
                    </w:txbxContent>
                  </v:textbox>
                </v:shape>
              </w:pict>
            </mc:Fallback>
          </mc:AlternateContent>
        </w:r>
      </w:ins>
    </w:p>
    <w:p w14:paraId="27878883" w14:textId="77777777" w:rsidR="00AF4ECF" w:rsidRDefault="00AF4ECF" w:rsidP="00C5628B">
      <w:pPr>
        <w:spacing w:line="276" w:lineRule="auto"/>
        <w:rPr>
          <w:ins w:id="313" w:author="Manuel Hergenröder" w:date="2020-07-16T16:12:00Z"/>
          <w:lang w:val="de-DE"/>
        </w:rPr>
      </w:pPr>
    </w:p>
    <w:p w14:paraId="290366DF" w14:textId="77777777" w:rsidR="00C5628B" w:rsidDel="00AF4ECF" w:rsidRDefault="00C5628B" w:rsidP="00C5628B">
      <w:pPr>
        <w:spacing w:line="276" w:lineRule="auto"/>
        <w:rPr>
          <w:ins w:id="314" w:author="Steffen Schmidt" w:date="2020-07-16T14:29:00Z"/>
          <w:del w:id="315" w:author="Manuel Hergenröder" w:date="2020-07-16T16:08:00Z"/>
          <w:lang w:val="de-DE"/>
        </w:rPr>
      </w:pPr>
    </w:p>
    <w:p w14:paraId="695AB0B7" w14:textId="77777777" w:rsidR="00AD6AB2" w:rsidDel="00AF4ECF" w:rsidRDefault="00AD6AB2" w:rsidP="00C5628B">
      <w:pPr>
        <w:spacing w:line="276" w:lineRule="auto"/>
        <w:rPr>
          <w:ins w:id="316" w:author="Steffen Schmidt" w:date="2020-07-16T14:29:00Z"/>
          <w:del w:id="317" w:author="Manuel Hergenröder" w:date="2020-07-16T16:08:00Z"/>
          <w:lang w:val="de-DE"/>
        </w:rPr>
      </w:pPr>
    </w:p>
    <w:p w14:paraId="473EB2C1" w14:textId="082AB47C" w:rsidR="00AD6AB2" w:rsidRDefault="00AD6AB2" w:rsidP="00C5628B">
      <w:pPr>
        <w:spacing w:line="276" w:lineRule="auto"/>
        <w:rPr>
          <w:lang w:val="de-DE"/>
        </w:rPr>
        <w:sectPr w:rsidR="00AD6AB2" w:rsidSect="00B269C6">
          <w:pgSz w:w="12240" w:h="15840"/>
          <w:pgMar w:top="1440" w:right="1467" w:bottom="709" w:left="1560" w:header="510" w:footer="0" w:gutter="0"/>
          <w:pgNumType w:start="1"/>
          <w:cols w:space="720"/>
          <w:docGrid w:linePitch="299"/>
        </w:sectPr>
      </w:pPr>
    </w:p>
    <w:p w14:paraId="36CFE23C" w14:textId="733D0F2F" w:rsidR="00AB7128" w:rsidRDefault="00C90678" w:rsidP="00AB7128">
      <w:pPr>
        <w:pStyle w:val="Heading1"/>
        <w:spacing w:line="276" w:lineRule="auto"/>
        <w:rPr>
          <w:lang w:val="de-DE"/>
        </w:rPr>
      </w:pPr>
      <w:bookmarkStart w:id="318" w:name="_Toc45809459"/>
      <w:r>
        <w:rPr>
          <w:lang w:val="de-DE"/>
        </w:rPr>
        <w:lastRenderedPageBreak/>
        <w:t>Literatur</w:t>
      </w:r>
      <w:bookmarkEnd w:id="318"/>
    </w:p>
    <w:p w14:paraId="59BE6251" w14:textId="77777777" w:rsidR="004F3A10" w:rsidRPr="004F3A10" w:rsidRDefault="004F3A10" w:rsidP="004F3A10">
      <w:pPr>
        <w:rPr>
          <w:lang w:val="de-DE"/>
        </w:rPr>
      </w:pPr>
    </w:p>
    <w:p w14:paraId="1CC5169C" w14:textId="657B7B36" w:rsidR="00BD4F73" w:rsidRPr="00714A4D" w:rsidRDefault="00714A4D" w:rsidP="00714A4D">
      <w:pPr>
        <w:rPr>
          <w:sz w:val="20"/>
          <w:szCs w:val="20"/>
          <w:lang w:val="de-DE"/>
        </w:rPr>
      </w:pPr>
      <w:r w:rsidRPr="00714A4D">
        <w:rPr>
          <w:b/>
          <w:bCs/>
          <w:sz w:val="20"/>
          <w:szCs w:val="20"/>
          <w:lang w:val="de-DE"/>
        </w:rPr>
        <w:t>Dörner, Ralf; Broll, Wolfgang; Grimm, Paul; Jung, Bernhard</w:t>
      </w:r>
      <w:r w:rsidRPr="00714A4D">
        <w:rPr>
          <w:sz w:val="20"/>
          <w:szCs w:val="20"/>
          <w:lang w:val="de-DE"/>
        </w:rPr>
        <w:t>: „Virtual und Augmented Reality (VR/AR): Grundlagen und Methoden der Virtuellen und Augmentierten Realität“, Springer-Verlag, Wiesbaden (2019), ISBN 9783662588604</w:t>
      </w:r>
    </w:p>
    <w:p w14:paraId="61416B84" w14:textId="77777777" w:rsidR="00714A4D" w:rsidRPr="00BD4F73" w:rsidRDefault="00714A4D" w:rsidP="00BD4F73">
      <w:pPr>
        <w:rPr>
          <w:lang w:val="de-DE"/>
        </w:rPr>
      </w:pPr>
    </w:p>
    <w:p w14:paraId="78D12DD0" w14:textId="7EDA2440" w:rsidR="00117A6A" w:rsidRPr="00117A6A" w:rsidRDefault="00117A6A" w:rsidP="00971D0F">
      <w:pPr>
        <w:tabs>
          <w:tab w:val="clear" w:pos="7200"/>
        </w:tabs>
        <w:spacing w:before="0" w:after="200" w:line="240" w:lineRule="auto"/>
        <w:jc w:val="left"/>
        <w:rPr>
          <w:sz w:val="20"/>
          <w:szCs w:val="20"/>
          <w:lang w:val="de-DE"/>
        </w:rPr>
      </w:pPr>
      <w:r w:rsidRPr="00117A6A">
        <w:rPr>
          <w:b/>
          <w:bCs/>
          <w:sz w:val="20"/>
          <w:szCs w:val="20"/>
          <w:lang w:val="de-DE"/>
        </w:rPr>
        <w:t>Fischer-Stabel, Peter</w:t>
      </w:r>
      <w:r w:rsidRPr="00117A6A">
        <w:rPr>
          <w:sz w:val="20"/>
          <w:szCs w:val="20"/>
          <w:lang w:val="de-DE"/>
        </w:rPr>
        <w:t>: „Datenvisualisierung – V</w:t>
      </w:r>
      <w:r>
        <w:rPr>
          <w:sz w:val="20"/>
          <w:szCs w:val="20"/>
          <w:lang w:val="de-DE"/>
        </w:rPr>
        <w:t>om Diagramm zur Virtual Reality“</w:t>
      </w:r>
      <w:r w:rsidR="007A1E32">
        <w:rPr>
          <w:sz w:val="20"/>
          <w:szCs w:val="20"/>
          <w:lang w:val="de-DE"/>
        </w:rPr>
        <w:t>, utb Verlagsgemeinschaft, UVK Verlag, München (2018), ISBN 9783825250287</w:t>
      </w:r>
    </w:p>
    <w:p w14:paraId="64C853A3" w14:textId="77777777" w:rsidR="00117A6A" w:rsidRPr="00117A6A" w:rsidRDefault="00117A6A" w:rsidP="00971D0F">
      <w:pPr>
        <w:tabs>
          <w:tab w:val="clear" w:pos="7200"/>
        </w:tabs>
        <w:spacing w:before="0" w:after="200" w:line="240" w:lineRule="auto"/>
        <w:jc w:val="left"/>
        <w:rPr>
          <w:b/>
          <w:bCs/>
          <w:sz w:val="20"/>
          <w:szCs w:val="20"/>
          <w:lang w:val="de-DE"/>
        </w:rPr>
      </w:pPr>
    </w:p>
    <w:p w14:paraId="725205AA" w14:textId="2159C57D" w:rsidR="00971D0F" w:rsidRDefault="00971D0F" w:rsidP="00971D0F">
      <w:pPr>
        <w:tabs>
          <w:tab w:val="clear" w:pos="7200"/>
        </w:tabs>
        <w:spacing w:before="0" w:after="200" w:line="240" w:lineRule="auto"/>
        <w:jc w:val="left"/>
        <w:rPr>
          <w:sz w:val="20"/>
          <w:szCs w:val="20"/>
        </w:rPr>
      </w:pPr>
      <w:r w:rsidRPr="00971D0F">
        <w:rPr>
          <w:b/>
          <w:bCs/>
          <w:sz w:val="20"/>
          <w:szCs w:val="20"/>
        </w:rPr>
        <w:t>Frigo, Matteo; Johnson, Steven G.</w:t>
      </w:r>
      <w:r w:rsidRPr="00971D0F">
        <w:rPr>
          <w:sz w:val="20"/>
          <w:szCs w:val="20"/>
        </w:rPr>
        <w:t xml:space="preserve">: </w:t>
      </w:r>
      <w:r w:rsidR="00117A6A" w:rsidRPr="00D62BD1">
        <w:rPr>
          <w:sz w:val="20"/>
          <w:szCs w:val="20"/>
        </w:rPr>
        <w:t>„</w:t>
      </w:r>
      <w:r w:rsidRPr="00971D0F">
        <w:rPr>
          <w:sz w:val="20"/>
          <w:szCs w:val="20"/>
        </w:rPr>
        <w:t>The Design and Implementation of FFTW3” – Proceedings of the IEEE, Volume 93, Number 2, 2005, S. 216-231</w:t>
      </w:r>
      <w:r>
        <w:rPr>
          <w:sz w:val="20"/>
          <w:szCs w:val="20"/>
        </w:rPr>
        <w:t xml:space="preserve"> </w:t>
      </w:r>
      <w:r w:rsidRPr="00971D0F">
        <w:rPr>
          <w:sz w:val="20"/>
          <w:szCs w:val="20"/>
        </w:rPr>
        <w:t>– http://www.fftw.org/fftw-paper-ieee.pdf, letzter Abruf: 13.06.2020</w:t>
      </w:r>
    </w:p>
    <w:p w14:paraId="0BFA0E6D" w14:textId="6DE65A5E" w:rsidR="00B628B3" w:rsidRDefault="00B628B3" w:rsidP="00971D0F">
      <w:pPr>
        <w:tabs>
          <w:tab w:val="clear" w:pos="7200"/>
        </w:tabs>
        <w:spacing w:before="0" w:after="200" w:line="240" w:lineRule="auto"/>
        <w:jc w:val="left"/>
        <w:rPr>
          <w:sz w:val="20"/>
          <w:szCs w:val="20"/>
        </w:rPr>
      </w:pPr>
    </w:p>
    <w:p w14:paraId="3925C19C" w14:textId="505E19FE" w:rsidR="00B628B3" w:rsidRPr="00971D0F" w:rsidRDefault="00B628B3" w:rsidP="00B628B3">
      <w:pPr>
        <w:tabs>
          <w:tab w:val="clear" w:pos="7200"/>
        </w:tabs>
        <w:spacing w:before="0" w:after="200" w:line="240" w:lineRule="auto"/>
        <w:jc w:val="left"/>
        <w:rPr>
          <w:sz w:val="20"/>
          <w:szCs w:val="20"/>
        </w:rPr>
      </w:pPr>
      <w:r w:rsidRPr="00B628B3">
        <w:rPr>
          <w:b/>
          <w:bCs/>
          <w:sz w:val="20"/>
          <w:szCs w:val="20"/>
        </w:rPr>
        <w:t>Heilig, Morton Leonard</w:t>
      </w:r>
      <w:r>
        <w:rPr>
          <w:sz w:val="20"/>
          <w:szCs w:val="20"/>
        </w:rPr>
        <w:t xml:space="preserve">: </w:t>
      </w:r>
      <w:r w:rsidRPr="00D62BD1">
        <w:rPr>
          <w:sz w:val="20"/>
          <w:szCs w:val="20"/>
        </w:rPr>
        <w:t>„</w:t>
      </w:r>
      <w:r w:rsidRPr="00B628B3">
        <w:rPr>
          <w:sz w:val="20"/>
          <w:szCs w:val="20"/>
        </w:rPr>
        <w:t>El Cine del Futuro: The Cinema of</w:t>
      </w:r>
      <w:r>
        <w:rPr>
          <w:sz w:val="20"/>
          <w:szCs w:val="20"/>
        </w:rPr>
        <w:t xml:space="preserve"> </w:t>
      </w:r>
      <w:r w:rsidRPr="00B628B3">
        <w:rPr>
          <w:sz w:val="20"/>
          <w:szCs w:val="20"/>
        </w:rPr>
        <w:t>the Future</w:t>
      </w:r>
      <w:r>
        <w:rPr>
          <w:sz w:val="20"/>
          <w:szCs w:val="20"/>
        </w:rPr>
        <w:t>” – Presence, Volume 1, Number 3, 1992, S. 279-294</w:t>
      </w:r>
    </w:p>
    <w:p w14:paraId="7AA6F6AB" w14:textId="77777777" w:rsidR="00971D0F" w:rsidRDefault="00971D0F" w:rsidP="00D62BD1">
      <w:pPr>
        <w:rPr>
          <w:b/>
          <w:bCs/>
          <w:sz w:val="20"/>
          <w:szCs w:val="20"/>
        </w:rPr>
      </w:pPr>
    </w:p>
    <w:p w14:paraId="56275F84" w14:textId="340BD21E" w:rsidR="00D62BD1" w:rsidRDefault="00D62BD1" w:rsidP="00D62BD1">
      <w:pPr>
        <w:rPr>
          <w:sz w:val="20"/>
          <w:szCs w:val="20"/>
        </w:rPr>
      </w:pPr>
      <w:r w:rsidRPr="00D62BD1">
        <w:rPr>
          <w:b/>
          <w:bCs/>
          <w:sz w:val="20"/>
          <w:szCs w:val="20"/>
        </w:rPr>
        <w:t>Jerald, Jason</w:t>
      </w:r>
      <w:r w:rsidRPr="00D62BD1">
        <w:rPr>
          <w:sz w:val="20"/>
          <w:szCs w:val="20"/>
        </w:rPr>
        <w:t xml:space="preserve"> (Ph.d.)</w:t>
      </w:r>
      <w:r w:rsidR="00691325">
        <w:rPr>
          <w:sz w:val="20"/>
          <w:szCs w:val="20"/>
        </w:rPr>
        <w:t>:</w:t>
      </w:r>
      <w:r w:rsidRPr="00D62BD1">
        <w:rPr>
          <w:sz w:val="20"/>
          <w:szCs w:val="20"/>
        </w:rPr>
        <w:t xml:space="preserve"> „T</w:t>
      </w:r>
      <w:r>
        <w:rPr>
          <w:sz w:val="20"/>
          <w:szCs w:val="20"/>
        </w:rPr>
        <w:t>he VR Book</w:t>
      </w:r>
      <w:r w:rsidR="00156AAA">
        <w:rPr>
          <w:sz w:val="20"/>
          <w:szCs w:val="20"/>
        </w:rPr>
        <w:t xml:space="preserve">: </w:t>
      </w:r>
      <w:r>
        <w:rPr>
          <w:sz w:val="20"/>
          <w:szCs w:val="20"/>
        </w:rPr>
        <w:t xml:space="preserve">Human-Centered Design for Virtual Reality”, A publication in the ACM Book series #8, Association for Computing Machinery and Morgan &amp; Claypool Publishers, </w:t>
      </w:r>
      <w:r w:rsidRPr="00D62BD1">
        <w:rPr>
          <w:sz w:val="20"/>
          <w:szCs w:val="20"/>
        </w:rPr>
        <w:t xml:space="preserve">San Rafael </w:t>
      </w:r>
      <w:r>
        <w:rPr>
          <w:sz w:val="20"/>
          <w:szCs w:val="20"/>
        </w:rPr>
        <w:t>(</w:t>
      </w:r>
      <w:r w:rsidRPr="00D62BD1">
        <w:rPr>
          <w:sz w:val="20"/>
          <w:szCs w:val="20"/>
        </w:rPr>
        <w:t>California</w:t>
      </w:r>
      <w:r>
        <w:rPr>
          <w:sz w:val="20"/>
          <w:szCs w:val="20"/>
        </w:rPr>
        <w:t>)</w:t>
      </w:r>
      <w:r w:rsidR="00691325">
        <w:rPr>
          <w:sz w:val="20"/>
          <w:szCs w:val="20"/>
        </w:rPr>
        <w:t xml:space="preserve"> (</w:t>
      </w:r>
      <w:r>
        <w:rPr>
          <w:sz w:val="20"/>
          <w:szCs w:val="20"/>
        </w:rPr>
        <w:t>2016</w:t>
      </w:r>
      <w:r w:rsidR="00691325">
        <w:rPr>
          <w:sz w:val="20"/>
          <w:szCs w:val="20"/>
        </w:rPr>
        <w:t>)</w:t>
      </w:r>
      <w:r>
        <w:rPr>
          <w:sz w:val="20"/>
          <w:szCs w:val="20"/>
        </w:rPr>
        <w:t>, ISBN 9781970001129</w:t>
      </w:r>
    </w:p>
    <w:p w14:paraId="1A5B49D7" w14:textId="7CF14168" w:rsidR="00691325" w:rsidRDefault="00691325" w:rsidP="00D62BD1">
      <w:pPr>
        <w:rPr>
          <w:sz w:val="20"/>
          <w:szCs w:val="20"/>
        </w:rPr>
      </w:pPr>
    </w:p>
    <w:p w14:paraId="4E67213A" w14:textId="0FE9E351" w:rsidR="001E7D93" w:rsidRPr="001E7D93" w:rsidRDefault="001E7D93" w:rsidP="00D62BD1">
      <w:pPr>
        <w:rPr>
          <w:sz w:val="20"/>
          <w:szCs w:val="20"/>
        </w:rPr>
      </w:pPr>
      <w:bookmarkStart w:id="319" w:name="_Hlk44949073"/>
      <w:r w:rsidRPr="00B3169F">
        <w:rPr>
          <w:b/>
          <w:bCs/>
          <w:sz w:val="20"/>
          <w:szCs w:val="20"/>
          <w:lang w:val="de-DE"/>
        </w:rPr>
        <w:t>Lanier, Jaron</w:t>
      </w:r>
      <w:r w:rsidRPr="001E7D93">
        <w:rPr>
          <w:sz w:val="20"/>
          <w:szCs w:val="20"/>
          <w:lang w:val="de-DE"/>
        </w:rPr>
        <w:t>: „Anbruch einer neuen Zeit – Wie Virtual Reality u</w:t>
      </w:r>
      <w:r>
        <w:rPr>
          <w:sz w:val="20"/>
          <w:szCs w:val="20"/>
          <w:lang w:val="de-DE"/>
        </w:rPr>
        <w:t>nser Leben und unsere Gesellschaft verändert</w:t>
      </w:r>
      <w:r w:rsidRPr="001E7D93">
        <w:rPr>
          <w:sz w:val="20"/>
          <w:szCs w:val="20"/>
          <w:lang w:val="de-DE"/>
        </w:rPr>
        <w:t>”</w:t>
      </w:r>
      <w:r>
        <w:rPr>
          <w:sz w:val="20"/>
          <w:szCs w:val="20"/>
          <w:lang w:val="de-DE"/>
        </w:rPr>
        <w:t>, Hoffmann und Campe Verlag, Hamburg (2018)</w:t>
      </w:r>
      <w:bookmarkEnd w:id="319"/>
      <w:r>
        <w:rPr>
          <w:sz w:val="20"/>
          <w:szCs w:val="20"/>
          <w:lang w:val="de-DE"/>
        </w:rPr>
        <w:t xml:space="preserve">, übersetzt von Heike Schlatterer und Sigrid Schmid (erstveröffentlicht als: „Dawn of the New Everything. </w:t>
      </w:r>
      <w:r w:rsidRPr="001E7D93">
        <w:rPr>
          <w:sz w:val="20"/>
          <w:szCs w:val="20"/>
        </w:rPr>
        <w:t xml:space="preserve">Encounters with Reality and Virtual </w:t>
      </w:r>
      <w:r w:rsidR="00B3169F" w:rsidRPr="001E7D93">
        <w:rPr>
          <w:sz w:val="20"/>
          <w:szCs w:val="20"/>
        </w:rPr>
        <w:t>Reality“</w:t>
      </w:r>
      <w:r w:rsidRPr="001E7D93">
        <w:rPr>
          <w:sz w:val="20"/>
          <w:szCs w:val="20"/>
        </w:rPr>
        <w:t>, Henry Holt and C</w:t>
      </w:r>
      <w:r>
        <w:rPr>
          <w:sz w:val="20"/>
          <w:szCs w:val="20"/>
        </w:rPr>
        <w:t>ompany, New York [2017])</w:t>
      </w:r>
      <w:r w:rsidR="00744E4D">
        <w:rPr>
          <w:sz w:val="20"/>
          <w:szCs w:val="20"/>
        </w:rPr>
        <w:t>, ISBN 9783455003994</w:t>
      </w:r>
    </w:p>
    <w:p w14:paraId="6637D615" w14:textId="77777777" w:rsidR="001E7D93" w:rsidRPr="001E7D93" w:rsidRDefault="001E7D93" w:rsidP="00D62BD1">
      <w:pPr>
        <w:rPr>
          <w:sz w:val="20"/>
          <w:szCs w:val="20"/>
        </w:rPr>
      </w:pPr>
    </w:p>
    <w:p w14:paraId="59DE109A" w14:textId="769DC055" w:rsidR="00AE4E1A" w:rsidRDefault="00A063D2" w:rsidP="00D62BD1">
      <w:pPr>
        <w:rPr>
          <w:sz w:val="20"/>
          <w:szCs w:val="20"/>
        </w:rPr>
      </w:pPr>
      <w:r w:rsidRPr="00A063D2">
        <w:rPr>
          <w:b/>
          <w:bCs/>
          <w:sz w:val="20"/>
          <w:szCs w:val="20"/>
        </w:rPr>
        <w:t>Norman, Donald A.</w:t>
      </w:r>
      <w:r>
        <w:rPr>
          <w:sz w:val="20"/>
          <w:szCs w:val="20"/>
        </w:rPr>
        <w:t xml:space="preserve">: </w:t>
      </w:r>
      <w:r w:rsidRPr="00D62BD1">
        <w:rPr>
          <w:sz w:val="20"/>
          <w:szCs w:val="20"/>
        </w:rPr>
        <w:t>„</w:t>
      </w:r>
      <w:r>
        <w:rPr>
          <w:sz w:val="20"/>
          <w:szCs w:val="20"/>
        </w:rPr>
        <w:t>The Design of Everyday Things”, Basic Books – Hachette Book Group company, New York (2002)</w:t>
      </w:r>
      <w:r w:rsidR="00F9668B">
        <w:rPr>
          <w:sz w:val="20"/>
          <w:szCs w:val="20"/>
        </w:rPr>
        <w:t xml:space="preserve"> (erstveröffentlicht als: </w:t>
      </w:r>
      <w:r w:rsidR="00F9668B" w:rsidRPr="00D62BD1">
        <w:rPr>
          <w:sz w:val="20"/>
          <w:szCs w:val="20"/>
        </w:rPr>
        <w:t>„</w:t>
      </w:r>
      <w:r w:rsidR="00F9668B" w:rsidRPr="00A063D2">
        <w:rPr>
          <w:sz w:val="20"/>
          <w:szCs w:val="20"/>
        </w:rPr>
        <w:t>The Psychology of Everyday Things</w:t>
      </w:r>
      <w:r w:rsidR="00F9668B">
        <w:rPr>
          <w:sz w:val="20"/>
          <w:szCs w:val="20"/>
        </w:rPr>
        <w:t xml:space="preserve">” [1988]), </w:t>
      </w:r>
      <w:r>
        <w:rPr>
          <w:sz w:val="20"/>
          <w:szCs w:val="20"/>
        </w:rPr>
        <w:t xml:space="preserve">ISBN </w:t>
      </w:r>
      <w:r w:rsidRPr="00A063D2">
        <w:rPr>
          <w:sz w:val="20"/>
          <w:szCs w:val="20"/>
        </w:rPr>
        <w:t>9780465067107</w:t>
      </w:r>
    </w:p>
    <w:p w14:paraId="1CE8790A" w14:textId="69F83D2F" w:rsidR="00AE4E1A" w:rsidRDefault="00AE4E1A">
      <w:pPr>
        <w:tabs>
          <w:tab w:val="clear" w:pos="7200"/>
        </w:tabs>
        <w:spacing w:before="0" w:after="200" w:line="240" w:lineRule="auto"/>
        <w:jc w:val="left"/>
        <w:rPr>
          <w:sz w:val="20"/>
          <w:szCs w:val="20"/>
        </w:rPr>
      </w:pPr>
    </w:p>
    <w:p w14:paraId="73501DB8" w14:textId="01605290" w:rsidR="0024675C" w:rsidRDefault="0024675C">
      <w:pPr>
        <w:tabs>
          <w:tab w:val="clear" w:pos="7200"/>
        </w:tabs>
        <w:spacing w:before="0" w:after="200" w:line="240" w:lineRule="auto"/>
        <w:jc w:val="left"/>
        <w:rPr>
          <w:sz w:val="20"/>
          <w:szCs w:val="20"/>
          <w:lang w:val="de-DE"/>
        </w:rPr>
      </w:pPr>
      <w:r w:rsidRPr="0024675C">
        <w:rPr>
          <w:b/>
          <w:bCs/>
          <w:sz w:val="20"/>
          <w:szCs w:val="20"/>
          <w:lang w:val="de-DE"/>
        </w:rPr>
        <w:t>Preim, Bernhard; Dachselt, Raimund</w:t>
      </w:r>
      <w:r w:rsidRPr="0024675C">
        <w:rPr>
          <w:sz w:val="20"/>
          <w:szCs w:val="20"/>
          <w:lang w:val="de-DE"/>
        </w:rPr>
        <w:t xml:space="preserve">: </w:t>
      </w:r>
      <w:r>
        <w:rPr>
          <w:sz w:val="20"/>
          <w:szCs w:val="20"/>
          <w:lang w:val="de-DE"/>
        </w:rPr>
        <w:t>„Band 1: Interaktive Systeme – Grundlagen, Graphical User Interfaces, Informationsvisualisierung“, 2. Auflage, Springer, Heidelberg; Dordrecht; London; New York (2010), ISBN 9783642054020</w:t>
      </w:r>
    </w:p>
    <w:p w14:paraId="28646FB4" w14:textId="301E1752" w:rsidR="0024675C" w:rsidRDefault="0024675C">
      <w:pPr>
        <w:tabs>
          <w:tab w:val="clear" w:pos="7200"/>
        </w:tabs>
        <w:spacing w:before="0" w:after="200" w:line="240" w:lineRule="auto"/>
        <w:jc w:val="left"/>
        <w:rPr>
          <w:sz w:val="20"/>
          <w:szCs w:val="20"/>
          <w:lang w:val="de-DE"/>
        </w:rPr>
      </w:pPr>
    </w:p>
    <w:p w14:paraId="0D7170D8" w14:textId="651416A6" w:rsidR="0024675C" w:rsidRPr="009431AF" w:rsidRDefault="0024675C">
      <w:pPr>
        <w:tabs>
          <w:tab w:val="clear" w:pos="7200"/>
        </w:tabs>
        <w:spacing w:before="0" w:after="200" w:line="240" w:lineRule="auto"/>
        <w:jc w:val="left"/>
        <w:rPr>
          <w:sz w:val="20"/>
          <w:szCs w:val="20"/>
          <w:rPrChange w:id="320" w:author="Manuel Hergenröder" w:date="2020-07-16T15:49:00Z">
            <w:rPr>
              <w:sz w:val="20"/>
              <w:szCs w:val="20"/>
              <w:lang w:val="de-DE"/>
            </w:rPr>
          </w:rPrChange>
        </w:rPr>
      </w:pPr>
      <w:r w:rsidRPr="0024675C">
        <w:rPr>
          <w:b/>
          <w:bCs/>
          <w:sz w:val="20"/>
          <w:szCs w:val="20"/>
          <w:lang w:val="de-DE"/>
        </w:rPr>
        <w:t>Preim, Bernhard; Dachselt, Raimund</w:t>
      </w:r>
      <w:r w:rsidRPr="0024675C">
        <w:rPr>
          <w:sz w:val="20"/>
          <w:szCs w:val="20"/>
          <w:lang w:val="de-DE"/>
        </w:rPr>
        <w:t xml:space="preserve">: </w:t>
      </w:r>
      <w:r>
        <w:rPr>
          <w:sz w:val="20"/>
          <w:szCs w:val="20"/>
          <w:lang w:val="de-DE"/>
        </w:rPr>
        <w:t xml:space="preserve">„Band 2: Interaktive Systeme – User Interface Engineering, 3D-Interaktion, Natural User Interfaces“, 2. </w:t>
      </w:r>
      <w:r w:rsidRPr="009431AF">
        <w:rPr>
          <w:sz w:val="20"/>
          <w:szCs w:val="20"/>
          <w:rPrChange w:id="321" w:author="Manuel Hergenröder" w:date="2020-07-16T15:49:00Z">
            <w:rPr>
              <w:sz w:val="20"/>
              <w:szCs w:val="20"/>
              <w:lang w:val="de-DE"/>
            </w:rPr>
          </w:rPrChange>
        </w:rPr>
        <w:t>Auflage, Springer, Heidelberg; Dordrecht; London; New York (2010), ISBN 9783642452468</w:t>
      </w:r>
    </w:p>
    <w:p w14:paraId="08CE35F2" w14:textId="77777777" w:rsidR="0024675C" w:rsidRPr="009431AF" w:rsidRDefault="0024675C">
      <w:pPr>
        <w:tabs>
          <w:tab w:val="clear" w:pos="7200"/>
        </w:tabs>
        <w:spacing w:before="0" w:after="200" w:line="240" w:lineRule="auto"/>
        <w:jc w:val="left"/>
        <w:rPr>
          <w:sz w:val="20"/>
          <w:szCs w:val="20"/>
          <w:rPrChange w:id="322" w:author="Manuel Hergenröder" w:date="2020-07-16T15:49:00Z">
            <w:rPr>
              <w:sz w:val="20"/>
              <w:szCs w:val="20"/>
              <w:lang w:val="de-DE"/>
            </w:rPr>
          </w:rPrChange>
        </w:rPr>
      </w:pPr>
    </w:p>
    <w:p w14:paraId="29BB32FF" w14:textId="6C9F0DB4" w:rsidR="004F3A10" w:rsidRDefault="004F3A10" w:rsidP="00D62BD1">
      <w:pPr>
        <w:rPr>
          <w:sz w:val="20"/>
          <w:szCs w:val="20"/>
        </w:rPr>
      </w:pPr>
      <w:r w:rsidRPr="004F3A10">
        <w:rPr>
          <w:b/>
          <w:bCs/>
          <w:sz w:val="20"/>
          <w:szCs w:val="20"/>
        </w:rPr>
        <w:t>Slater, Mel</w:t>
      </w:r>
      <w:r w:rsidRPr="004F3A10">
        <w:rPr>
          <w:sz w:val="20"/>
          <w:szCs w:val="20"/>
        </w:rPr>
        <w:t>: „Place illusion and plausibility can lead to realistic behaviour in immersive</w:t>
      </w:r>
      <w:r w:rsidR="00F83C38">
        <w:rPr>
          <w:sz w:val="20"/>
          <w:szCs w:val="20"/>
        </w:rPr>
        <w:t xml:space="preserve"> </w:t>
      </w:r>
      <w:r w:rsidRPr="004F3A10">
        <w:rPr>
          <w:sz w:val="20"/>
          <w:szCs w:val="20"/>
        </w:rPr>
        <w:t>virtual environments”, Philosophical Transactions of the Royal Society (2009), 364, 3549–3557</w:t>
      </w:r>
      <w:r>
        <w:rPr>
          <w:sz w:val="20"/>
          <w:szCs w:val="20"/>
        </w:rPr>
        <w:t xml:space="preserve">, </w:t>
      </w:r>
      <w:r w:rsidRPr="004F3A10">
        <w:rPr>
          <w:sz w:val="20"/>
          <w:szCs w:val="20"/>
        </w:rPr>
        <w:t>doi:10.1098/rstb.2009.0138, EVENT Lab, Institute for Brain, Cognition and Behavior(IR3C), ICREA-University of Barcelona, 08035 Barcelona, Spain; Department of Computer Science, University College London, London WCIE 6BT, UK</w:t>
      </w:r>
    </w:p>
    <w:p w14:paraId="07B5C65B" w14:textId="77777777" w:rsidR="00A063D2" w:rsidRDefault="00A063D2" w:rsidP="00D62BD1">
      <w:pPr>
        <w:rPr>
          <w:b/>
          <w:bCs/>
          <w:sz w:val="20"/>
          <w:szCs w:val="20"/>
        </w:rPr>
      </w:pPr>
    </w:p>
    <w:p w14:paraId="451FB1A2" w14:textId="445EE64C" w:rsidR="00F62AF5" w:rsidRDefault="00F62AF5" w:rsidP="00D62BD1">
      <w:pPr>
        <w:rPr>
          <w:sz w:val="20"/>
          <w:szCs w:val="20"/>
        </w:rPr>
      </w:pPr>
      <w:r w:rsidRPr="00F62AF5">
        <w:rPr>
          <w:b/>
          <w:bCs/>
          <w:sz w:val="20"/>
          <w:szCs w:val="20"/>
        </w:rPr>
        <w:t>Sutherland, Ivan</w:t>
      </w:r>
      <w:r w:rsidRPr="00F62AF5">
        <w:rPr>
          <w:sz w:val="20"/>
          <w:szCs w:val="20"/>
        </w:rPr>
        <w:t>: „A head-mounted three dimensional display” – AFIPS '68 (Fall, part I): Proceedings of the December 9-11, 1968, fall joint computer conference, part I, December 1968 Pages 757–764, S. 757 –</w:t>
      </w:r>
      <w:r>
        <w:rPr>
          <w:sz w:val="20"/>
          <w:szCs w:val="20"/>
        </w:rPr>
        <w:t xml:space="preserve"> </w:t>
      </w:r>
      <w:hyperlink r:id="rId58" w:history="1">
        <w:r w:rsidRPr="00D12081">
          <w:rPr>
            <w:rStyle w:val="Hyperlink"/>
            <w:sz w:val="20"/>
            <w:szCs w:val="20"/>
          </w:rPr>
          <w:t>http://www.medien.ifi.lmu.de/lehre/ss09/ar/p757-sutherland.pdf</w:t>
        </w:r>
      </w:hyperlink>
      <w:r w:rsidRPr="00F62AF5">
        <w:rPr>
          <w:sz w:val="20"/>
          <w:szCs w:val="20"/>
        </w:rPr>
        <w:t>, letzter Abruf: 10.06.2020</w:t>
      </w:r>
    </w:p>
    <w:p w14:paraId="5E295903" w14:textId="77777777" w:rsidR="00F62AF5" w:rsidRDefault="00F62AF5" w:rsidP="00D62BD1">
      <w:pPr>
        <w:rPr>
          <w:sz w:val="20"/>
          <w:szCs w:val="20"/>
        </w:rPr>
      </w:pPr>
    </w:p>
    <w:p w14:paraId="7C99DCE3" w14:textId="759786A0" w:rsidR="006966DE" w:rsidRDefault="00691325" w:rsidP="00D62BD1">
      <w:pPr>
        <w:rPr>
          <w:sz w:val="20"/>
          <w:szCs w:val="20"/>
        </w:rPr>
      </w:pPr>
      <w:r w:rsidRPr="00691325">
        <w:rPr>
          <w:b/>
          <w:bCs/>
          <w:sz w:val="20"/>
          <w:szCs w:val="20"/>
        </w:rPr>
        <w:t>Sutherland, Ivan</w:t>
      </w:r>
      <w:r w:rsidRPr="00691325">
        <w:rPr>
          <w:sz w:val="20"/>
          <w:szCs w:val="20"/>
        </w:rPr>
        <w:t>: „The Ultimate Display” – Konferenzband: Information Processing 1965: proceedings of IFIP Congress / Wayne A. Kalenich [Hrsg.]. International Federation for Information Processing, Amsterdam u.a., Washington u.a. (1965)</w:t>
      </w:r>
    </w:p>
    <w:p w14:paraId="51148FAD" w14:textId="77777777" w:rsidR="00CA6F2B" w:rsidRDefault="00CA6F2B" w:rsidP="00D62BD1">
      <w:pPr>
        <w:rPr>
          <w:sz w:val="20"/>
          <w:szCs w:val="20"/>
        </w:rPr>
      </w:pPr>
    </w:p>
    <w:p w14:paraId="06EFB7BB" w14:textId="4C3BE69D" w:rsidR="006966DE" w:rsidRDefault="006966DE" w:rsidP="00D62BD1">
      <w:pPr>
        <w:rPr>
          <w:sz w:val="20"/>
          <w:szCs w:val="20"/>
        </w:rPr>
      </w:pPr>
      <w:r w:rsidRPr="006966DE">
        <w:rPr>
          <w:b/>
          <w:bCs/>
          <w:sz w:val="20"/>
          <w:szCs w:val="20"/>
        </w:rPr>
        <w:t>Wade, Nicholas J.</w:t>
      </w:r>
      <w:r w:rsidRPr="006966DE">
        <w:rPr>
          <w:sz w:val="20"/>
          <w:szCs w:val="20"/>
        </w:rPr>
        <w:t xml:space="preserve">: Guest Editorial „Charles Wheatstone (1802 - 1875)”, Perception (Journal), SAGE Publications (ehemals: Pion), </w:t>
      </w:r>
      <w:r w:rsidR="00334C27" w:rsidRPr="00334C27">
        <w:rPr>
          <w:sz w:val="20"/>
          <w:szCs w:val="20"/>
        </w:rPr>
        <w:t xml:space="preserve">Thousand Oaks </w:t>
      </w:r>
      <w:r w:rsidRPr="006966DE">
        <w:rPr>
          <w:sz w:val="20"/>
          <w:szCs w:val="20"/>
        </w:rPr>
        <w:t>(2002), Ausgabe 31, ISSN: 0301-0066</w:t>
      </w:r>
    </w:p>
    <w:p w14:paraId="59221FD5" w14:textId="0A8E03FB" w:rsidR="00AA755B" w:rsidRDefault="00AA755B">
      <w:pPr>
        <w:tabs>
          <w:tab w:val="clear" w:pos="7200"/>
        </w:tabs>
        <w:spacing w:before="0" w:after="200" w:line="240" w:lineRule="auto"/>
        <w:jc w:val="left"/>
        <w:rPr>
          <w:sz w:val="20"/>
          <w:szCs w:val="20"/>
        </w:rPr>
      </w:pPr>
      <w:r>
        <w:rPr>
          <w:sz w:val="20"/>
          <w:szCs w:val="20"/>
        </w:rPr>
        <w:br w:type="page"/>
      </w:r>
    </w:p>
    <w:p w14:paraId="12E2AAB9" w14:textId="40E3F5F5" w:rsidR="00BD4F73" w:rsidRDefault="003C4121" w:rsidP="00A840FF">
      <w:pPr>
        <w:pStyle w:val="Heading1"/>
        <w:rPr>
          <w:lang w:val="de-DE"/>
        </w:rPr>
      </w:pPr>
      <w:bookmarkStart w:id="323" w:name="_Toc45809460"/>
      <w:r>
        <w:rPr>
          <w:lang w:val="de-DE"/>
        </w:rPr>
        <w:lastRenderedPageBreak/>
        <w:t>Sonstige Quellen</w:t>
      </w:r>
      <w:bookmarkEnd w:id="323"/>
    </w:p>
    <w:p w14:paraId="045F8E53" w14:textId="77777777" w:rsidR="00BD4F73" w:rsidRPr="00BD4F73" w:rsidRDefault="00BD4F73" w:rsidP="00BD4F73">
      <w:pPr>
        <w:rPr>
          <w:lang w:val="de-DE"/>
        </w:rPr>
      </w:pPr>
    </w:p>
    <w:p w14:paraId="35AA31F7" w14:textId="23AD7B3A" w:rsidR="00A840FF" w:rsidRPr="00925806" w:rsidDel="00697519" w:rsidRDefault="005A342B" w:rsidP="00A840FF">
      <w:pPr>
        <w:rPr>
          <w:del w:id="324" w:author="Manuel Hergenröder" w:date="2020-07-16T15:58:00Z"/>
          <w:sz w:val="18"/>
          <w:szCs w:val="18"/>
          <w:rPrChange w:id="325" w:author="Manuel Hergenröder" w:date="2020-07-16T16:28:00Z">
            <w:rPr>
              <w:del w:id="326" w:author="Manuel Hergenröder" w:date="2020-07-16T15:58:00Z"/>
              <w:sz w:val="20"/>
              <w:szCs w:val="20"/>
            </w:rPr>
          </w:rPrChange>
        </w:rPr>
      </w:pPr>
      <w:r w:rsidRPr="00925806">
        <w:rPr>
          <w:b/>
          <w:bCs/>
          <w:sz w:val="18"/>
          <w:szCs w:val="18"/>
          <w:rPrChange w:id="327" w:author="Manuel Hergenröder" w:date="2020-07-16T16:28:00Z">
            <w:rPr>
              <w:b/>
              <w:bCs/>
              <w:sz w:val="20"/>
              <w:szCs w:val="20"/>
            </w:rPr>
          </w:rPrChange>
        </w:rPr>
        <w:t>Business Insider</w:t>
      </w:r>
      <w:r w:rsidRPr="00925806">
        <w:rPr>
          <w:sz w:val="18"/>
          <w:szCs w:val="18"/>
          <w:rPrChange w:id="328" w:author="Manuel Hergenröder" w:date="2020-07-16T16:28:00Z">
            <w:rPr>
              <w:sz w:val="20"/>
              <w:szCs w:val="20"/>
            </w:rPr>
          </w:rPrChange>
        </w:rPr>
        <w:t>: „The incredible story of the 'Virtual Boy' — Nintendo's VR headset from 1995 that failed spectacularly”, 26.03.2018 – https://www.businessinsider.com/nintendo-virtual-boy-reality-3d-video-games-super-mario-2018-3?IR=T, letzter Abruf: 13.07.2020</w:t>
      </w:r>
    </w:p>
    <w:p w14:paraId="515D133F" w14:textId="77777777" w:rsidR="00697519" w:rsidRPr="00925806" w:rsidRDefault="00697519" w:rsidP="00A840FF">
      <w:pPr>
        <w:rPr>
          <w:ins w:id="329" w:author="Manuel Hergenröder" w:date="2020-07-16T16:28:00Z"/>
          <w:sz w:val="18"/>
          <w:szCs w:val="18"/>
          <w:rPrChange w:id="330" w:author="Manuel Hergenröder" w:date="2020-07-16T16:28:00Z">
            <w:rPr>
              <w:ins w:id="331" w:author="Manuel Hergenröder" w:date="2020-07-16T16:28:00Z"/>
              <w:sz w:val="20"/>
              <w:szCs w:val="20"/>
            </w:rPr>
          </w:rPrChange>
        </w:rPr>
      </w:pPr>
    </w:p>
    <w:p w14:paraId="0A97C932" w14:textId="77777777" w:rsidR="005A342B" w:rsidRPr="00925806" w:rsidRDefault="005A342B" w:rsidP="00A840FF">
      <w:pPr>
        <w:rPr>
          <w:sz w:val="20"/>
          <w:szCs w:val="22"/>
          <w:rPrChange w:id="332" w:author="Manuel Hergenröder" w:date="2020-07-16T16:28:00Z">
            <w:rPr/>
          </w:rPrChange>
        </w:rPr>
      </w:pPr>
    </w:p>
    <w:p w14:paraId="4D1EF5E2" w14:textId="4376BC99" w:rsidR="00145AAB" w:rsidRPr="00925806" w:rsidDel="00697519" w:rsidRDefault="00192E2B" w:rsidP="00192E2B">
      <w:pPr>
        <w:tabs>
          <w:tab w:val="clear" w:pos="7200"/>
        </w:tabs>
        <w:spacing w:before="0" w:after="200" w:line="240" w:lineRule="auto"/>
        <w:jc w:val="left"/>
        <w:rPr>
          <w:del w:id="333" w:author="Manuel Hergenröder" w:date="2020-07-16T15:58:00Z"/>
          <w:sz w:val="18"/>
          <w:szCs w:val="18"/>
          <w:lang w:val="de-DE"/>
          <w:rPrChange w:id="334" w:author="Manuel Hergenröder" w:date="2020-07-16T16:28:00Z">
            <w:rPr>
              <w:del w:id="335" w:author="Manuel Hergenröder" w:date="2020-07-16T15:58:00Z"/>
              <w:sz w:val="20"/>
              <w:szCs w:val="20"/>
              <w:lang w:val="de-DE"/>
            </w:rPr>
          </w:rPrChange>
        </w:rPr>
      </w:pPr>
      <w:r w:rsidRPr="00925806">
        <w:rPr>
          <w:b/>
          <w:bCs/>
          <w:sz w:val="18"/>
          <w:szCs w:val="18"/>
          <w:lang w:val="de-DE"/>
          <w:rPrChange w:id="336" w:author="Manuel Hergenröder" w:date="2020-07-16T16:28:00Z">
            <w:rPr>
              <w:b/>
              <w:bCs/>
              <w:sz w:val="20"/>
              <w:szCs w:val="20"/>
              <w:lang w:val="de-DE"/>
            </w:rPr>
          </w:rPrChange>
        </w:rPr>
        <w:t>FFTW</w:t>
      </w:r>
      <w:r w:rsidRPr="00925806">
        <w:rPr>
          <w:sz w:val="18"/>
          <w:szCs w:val="18"/>
          <w:lang w:val="de-DE"/>
          <w:rPrChange w:id="337" w:author="Manuel Hergenröder" w:date="2020-07-16T16:28:00Z">
            <w:rPr>
              <w:sz w:val="20"/>
              <w:szCs w:val="20"/>
              <w:lang w:val="de-DE"/>
            </w:rPr>
          </w:rPrChange>
        </w:rPr>
        <w:t>: „FFT Benchmark Results“ – http://www.fftw.org/speed/, letzter Abruf: 13.06.2020</w:t>
      </w:r>
    </w:p>
    <w:p w14:paraId="3D2E1A64" w14:textId="77777777" w:rsidR="00697519" w:rsidRPr="00925806" w:rsidRDefault="00697519" w:rsidP="00192E2B">
      <w:pPr>
        <w:tabs>
          <w:tab w:val="clear" w:pos="7200"/>
        </w:tabs>
        <w:spacing w:before="0" w:after="200" w:line="240" w:lineRule="auto"/>
        <w:jc w:val="left"/>
        <w:rPr>
          <w:ins w:id="338" w:author="Manuel Hergenröder" w:date="2020-07-16T16:28:00Z"/>
          <w:sz w:val="18"/>
          <w:szCs w:val="18"/>
          <w:lang w:val="de-DE"/>
          <w:rPrChange w:id="339" w:author="Manuel Hergenröder" w:date="2020-07-16T16:28:00Z">
            <w:rPr>
              <w:ins w:id="340" w:author="Manuel Hergenröder" w:date="2020-07-16T16:28:00Z"/>
              <w:sz w:val="20"/>
              <w:szCs w:val="20"/>
              <w:lang w:val="de-DE"/>
            </w:rPr>
          </w:rPrChange>
        </w:rPr>
      </w:pPr>
    </w:p>
    <w:p w14:paraId="3A11950A" w14:textId="77777777" w:rsidR="000A15B8" w:rsidRPr="00925806" w:rsidRDefault="000A15B8" w:rsidP="00192E2B">
      <w:pPr>
        <w:tabs>
          <w:tab w:val="clear" w:pos="7200"/>
        </w:tabs>
        <w:spacing w:before="0" w:after="200" w:line="240" w:lineRule="auto"/>
        <w:jc w:val="left"/>
        <w:rPr>
          <w:sz w:val="18"/>
          <w:szCs w:val="18"/>
          <w:lang w:val="de-DE"/>
          <w:rPrChange w:id="341" w:author="Manuel Hergenröder" w:date="2020-07-16T16:28:00Z">
            <w:rPr>
              <w:sz w:val="20"/>
              <w:szCs w:val="20"/>
              <w:lang w:val="de-DE"/>
            </w:rPr>
          </w:rPrChange>
        </w:rPr>
      </w:pPr>
    </w:p>
    <w:p w14:paraId="1FE9EB8D" w14:textId="2CB73BE1" w:rsidR="00145AAB" w:rsidRPr="00925806" w:rsidDel="00697519" w:rsidRDefault="00192E2B" w:rsidP="00971D0F">
      <w:pPr>
        <w:tabs>
          <w:tab w:val="clear" w:pos="7200"/>
        </w:tabs>
        <w:spacing w:before="0" w:after="200" w:line="240" w:lineRule="auto"/>
        <w:jc w:val="left"/>
        <w:rPr>
          <w:del w:id="342" w:author="Manuel Hergenröder" w:date="2020-07-16T15:58:00Z"/>
          <w:sz w:val="18"/>
          <w:szCs w:val="18"/>
          <w:lang w:val="de-DE"/>
          <w:rPrChange w:id="343" w:author="Manuel Hergenröder" w:date="2020-07-16T16:28:00Z">
            <w:rPr>
              <w:del w:id="344" w:author="Manuel Hergenröder" w:date="2020-07-16T15:58:00Z"/>
              <w:sz w:val="20"/>
              <w:szCs w:val="20"/>
              <w:lang w:val="de-DE"/>
            </w:rPr>
          </w:rPrChange>
        </w:rPr>
      </w:pPr>
      <w:r w:rsidRPr="00925806">
        <w:rPr>
          <w:b/>
          <w:bCs/>
          <w:sz w:val="18"/>
          <w:szCs w:val="18"/>
          <w:lang w:val="de-DE"/>
          <w:rPrChange w:id="345" w:author="Manuel Hergenröder" w:date="2020-07-16T16:28:00Z">
            <w:rPr>
              <w:b/>
              <w:bCs/>
              <w:sz w:val="20"/>
              <w:szCs w:val="20"/>
              <w:lang w:val="de-DE"/>
            </w:rPr>
          </w:rPrChange>
        </w:rPr>
        <w:t>FFTW</w:t>
      </w:r>
      <w:r w:rsidRPr="00925806">
        <w:rPr>
          <w:sz w:val="18"/>
          <w:szCs w:val="18"/>
          <w:lang w:val="de-DE"/>
          <w:rPrChange w:id="346" w:author="Manuel Hergenröder" w:date="2020-07-16T16:28:00Z">
            <w:rPr>
              <w:sz w:val="20"/>
              <w:szCs w:val="20"/>
              <w:lang w:val="de-DE"/>
            </w:rPr>
          </w:rPrChange>
        </w:rPr>
        <w:t>: 3.3.8 Manual, Kapitel 4.8.1 „The 1d Discrete Fourier Transform (DFT)” – http://www.fftw.org/fftw3_doc/The-1d-Discrete-Fourier-Transform-_0028DFT_0029.html, letzter Abruf: 13.06.2020</w:t>
      </w:r>
    </w:p>
    <w:p w14:paraId="0C810081" w14:textId="77777777" w:rsidR="00697519" w:rsidRPr="00925806" w:rsidRDefault="00697519" w:rsidP="00971D0F">
      <w:pPr>
        <w:tabs>
          <w:tab w:val="clear" w:pos="7200"/>
        </w:tabs>
        <w:spacing w:before="0" w:after="200" w:line="240" w:lineRule="auto"/>
        <w:jc w:val="left"/>
        <w:rPr>
          <w:ins w:id="347" w:author="Manuel Hergenröder" w:date="2020-07-16T16:28:00Z"/>
          <w:sz w:val="18"/>
          <w:szCs w:val="18"/>
          <w:lang w:val="de-DE"/>
          <w:rPrChange w:id="348" w:author="Manuel Hergenröder" w:date="2020-07-16T16:28:00Z">
            <w:rPr>
              <w:ins w:id="349" w:author="Manuel Hergenröder" w:date="2020-07-16T16:28:00Z"/>
              <w:sz w:val="20"/>
              <w:szCs w:val="20"/>
              <w:lang w:val="de-DE"/>
            </w:rPr>
          </w:rPrChange>
        </w:rPr>
      </w:pPr>
    </w:p>
    <w:p w14:paraId="4F4BBAC4" w14:textId="77777777" w:rsidR="000A15B8" w:rsidRPr="00925806" w:rsidRDefault="000A15B8" w:rsidP="00971D0F">
      <w:pPr>
        <w:tabs>
          <w:tab w:val="clear" w:pos="7200"/>
        </w:tabs>
        <w:spacing w:before="0" w:after="200" w:line="240" w:lineRule="auto"/>
        <w:jc w:val="left"/>
        <w:rPr>
          <w:sz w:val="18"/>
          <w:szCs w:val="18"/>
          <w:lang w:val="de-DE"/>
          <w:rPrChange w:id="350" w:author="Manuel Hergenröder" w:date="2020-07-16T16:28:00Z">
            <w:rPr>
              <w:sz w:val="20"/>
              <w:szCs w:val="20"/>
              <w:lang w:val="de-DE"/>
            </w:rPr>
          </w:rPrChange>
        </w:rPr>
      </w:pPr>
    </w:p>
    <w:p w14:paraId="4AB2FCBE" w14:textId="4BFD1F91" w:rsidR="00136184" w:rsidRPr="00925806" w:rsidDel="00697519" w:rsidRDefault="00136184" w:rsidP="00971D0F">
      <w:pPr>
        <w:tabs>
          <w:tab w:val="clear" w:pos="7200"/>
        </w:tabs>
        <w:spacing w:before="0" w:after="200" w:line="240" w:lineRule="auto"/>
        <w:jc w:val="left"/>
        <w:rPr>
          <w:del w:id="351" w:author="Manuel Hergenröder" w:date="2020-07-16T15:58:00Z"/>
          <w:sz w:val="18"/>
          <w:szCs w:val="18"/>
          <w:rPrChange w:id="352" w:author="Manuel Hergenröder" w:date="2020-07-16T16:28:00Z">
            <w:rPr>
              <w:del w:id="353" w:author="Manuel Hergenröder" w:date="2020-07-16T15:58:00Z"/>
              <w:sz w:val="20"/>
              <w:szCs w:val="20"/>
            </w:rPr>
          </w:rPrChange>
        </w:rPr>
      </w:pPr>
      <w:r w:rsidRPr="00925806">
        <w:rPr>
          <w:b/>
          <w:bCs/>
          <w:sz w:val="18"/>
          <w:szCs w:val="18"/>
          <w:rPrChange w:id="354" w:author="Manuel Hergenröder" w:date="2020-07-16T16:28:00Z">
            <w:rPr>
              <w:b/>
              <w:bCs/>
              <w:sz w:val="20"/>
              <w:szCs w:val="20"/>
            </w:rPr>
          </w:rPrChange>
        </w:rPr>
        <w:t>Gaussian Waves</w:t>
      </w:r>
      <w:r w:rsidRPr="00925806">
        <w:rPr>
          <w:sz w:val="18"/>
          <w:szCs w:val="18"/>
          <w:rPrChange w:id="355" w:author="Manuel Hergenröder" w:date="2020-07-16T16:28:00Z">
            <w:rPr>
              <w:sz w:val="20"/>
              <w:szCs w:val="20"/>
            </w:rPr>
          </w:rPrChange>
        </w:rPr>
        <w:t>: How to interpret FFT results – obtaining magnitude and phase information</w:t>
      </w:r>
      <w:r w:rsidR="005929D8" w:rsidRPr="00925806">
        <w:rPr>
          <w:sz w:val="18"/>
          <w:szCs w:val="18"/>
          <w:rPrChange w:id="356" w:author="Manuel Hergenröder" w:date="2020-07-16T16:28:00Z">
            <w:rPr>
              <w:sz w:val="20"/>
              <w:szCs w:val="20"/>
            </w:rPr>
          </w:rPrChange>
        </w:rPr>
        <w:t xml:space="preserve"> </w:t>
      </w:r>
      <w:r w:rsidRPr="00925806">
        <w:rPr>
          <w:sz w:val="18"/>
          <w:szCs w:val="18"/>
          <w:rPrChange w:id="357" w:author="Manuel Hergenröder" w:date="2020-07-16T16:28:00Z">
            <w:rPr>
              <w:sz w:val="20"/>
              <w:szCs w:val="20"/>
            </w:rPr>
          </w:rPrChange>
        </w:rPr>
        <w:t xml:space="preserve"> – https://www.gaussianwaves.com/2015/11/interpreting-fft-results-obtaining-magnitude-and-phase-information/, letzter Abruf: 01.07.2020</w:t>
      </w:r>
    </w:p>
    <w:p w14:paraId="48B0DB30" w14:textId="77777777" w:rsidR="00697519" w:rsidRPr="00925806" w:rsidRDefault="00697519" w:rsidP="00971D0F">
      <w:pPr>
        <w:tabs>
          <w:tab w:val="clear" w:pos="7200"/>
        </w:tabs>
        <w:spacing w:before="0" w:after="200" w:line="240" w:lineRule="auto"/>
        <w:jc w:val="left"/>
        <w:rPr>
          <w:ins w:id="358" w:author="Manuel Hergenröder" w:date="2020-07-16T16:28:00Z"/>
          <w:sz w:val="18"/>
          <w:szCs w:val="18"/>
          <w:rPrChange w:id="359" w:author="Manuel Hergenröder" w:date="2020-07-16T16:28:00Z">
            <w:rPr>
              <w:ins w:id="360" w:author="Manuel Hergenröder" w:date="2020-07-16T16:28:00Z"/>
              <w:sz w:val="20"/>
              <w:szCs w:val="20"/>
            </w:rPr>
          </w:rPrChange>
        </w:rPr>
      </w:pPr>
    </w:p>
    <w:p w14:paraId="2E6E78FF" w14:textId="77777777" w:rsidR="000A15B8" w:rsidRPr="00925806" w:rsidRDefault="000A15B8" w:rsidP="00971D0F">
      <w:pPr>
        <w:tabs>
          <w:tab w:val="clear" w:pos="7200"/>
        </w:tabs>
        <w:spacing w:before="0" w:after="200" w:line="240" w:lineRule="auto"/>
        <w:jc w:val="left"/>
        <w:rPr>
          <w:sz w:val="18"/>
          <w:szCs w:val="18"/>
          <w:rPrChange w:id="361" w:author="Manuel Hergenröder" w:date="2020-07-16T16:28:00Z">
            <w:rPr>
              <w:sz w:val="20"/>
              <w:szCs w:val="20"/>
            </w:rPr>
          </w:rPrChange>
        </w:rPr>
      </w:pPr>
    </w:p>
    <w:p w14:paraId="222A7729" w14:textId="43D58E4A" w:rsidR="003A0A30" w:rsidRPr="00925806" w:rsidDel="00697519" w:rsidRDefault="003A0A30" w:rsidP="00971D0F">
      <w:pPr>
        <w:tabs>
          <w:tab w:val="clear" w:pos="7200"/>
        </w:tabs>
        <w:spacing w:before="0" w:after="200" w:line="240" w:lineRule="auto"/>
        <w:jc w:val="left"/>
        <w:rPr>
          <w:del w:id="362" w:author="Manuel Hergenröder" w:date="2020-07-16T15:58:00Z"/>
          <w:sz w:val="18"/>
          <w:szCs w:val="18"/>
          <w:rPrChange w:id="363" w:author="Manuel Hergenröder" w:date="2020-07-16T16:28:00Z">
            <w:rPr>
              <w:del w:id="364" w:author="Manuel Hergenröder" w:date="2020-07-16T15:58:00Z"/>
              <w:sz w:val="20"/>
              <w:szCs w:val="20"/>
            </w:rPr>
          </w:rPrChange>
        </w:rPr>
      </w:pPr>
      <w:r w:rsidRPr="00925806">
        <w:rPr>
          <w:b/>
          <w:bCs/>
          <w:sz w:val="18"/>
          <w:szCs w:val="18"/>
          <w:rPrChange w:id="365" w:author="Manuel Hergenröder" w:date="2020-07-16T16:28:00Z">
            <w:rPr>
              <w:b/>
              <w:bCs/>
              <w:sz w:val="20"/>
              <w:szCs w:val="20"/>
            </w:rPr>
          </w:rPrChange>
        </w:rPr>
        <w:t>Github</w:t>
      </w:r>
      <w:r w:rsidRPr="00925806">
        <w:rPr>
          <w:sz w:val="18"/>
          <w:szCs w:val="18"/>
          <w:rPrChange w:id="366" w:author="Manuel Hergenröder" w:date="2020-07-16T16:28:00Z">
            <w:rPr>
              <w:sz w:val="20"/>
              <w:szCs w:val="20"/>
            </w:rPr>
          </w:rPrChange>
        </w:rPr>
        <w:t>: AudioTest/fft.cs at master, – Code von Thomas Buck – https://github.com/101010b/AudioTest/blob/master/fft.cs, letzter Abruf: 01.07.2020</w:t>
      </w:r>
    </w:p>
    <w:p w14:paraId="72C07C27" w14:textId="77777777" w:rsidR="00697519" w:rsidRPr="00925806" w:rsidRDefault="00697519" w:rsidP="00971D0F">
      <w:pPr>
        <w:tabs>
          <w:tab w:val="clear" w:pos="7200"/>
        </w:tabs>
        <w:spacing w:before="0" w:after="200" w:line="240" w:lineRule="auto"/>
        <w:jc w:val="left"/>
        <w:rPr>
          <w:ins w:id="367" w:author="Manuel Hergenröder" w:date="2020-07-16T16:28:00Z"/>
          <w:sz w:val="18"/>
          <w:szCs w:val="18"/>
          <w:rPrChange w:id="368" w:author="Manuel Hergenröder" w:date="2020-07-16T16:28:00Z">
            <w:rPr>
              <w:ins w:id="369" w:author="Manuel Hergenröder" w:date="2020-07-16T16:28:00Z"/>
              <w:sz w:val="20"/>
              <w:szCs w:val="20"/>
            </w:rPr>
          </w:rPrChange>
        </w:rPr>
      </w:pPr>
    </w:p>
    <w:p w14:paraId="1BED272B" w14:textId="77777777" w:rsidR="000A15B8" w:rsidRPr="00925806" w:rsidRDefault="000A15B8" w:rsidP="00971D0F">
      <w:pPr>
        <w:tabs>
          <w:tab w:val="clear" w:pos="7200"/>
        </w:tabs>
        <w:spacing w:before="0" w:after="200" w:line="240" w:lineRule="auto"/>
        <w:jc w:val="left"/>
        <w:rPr>
          <w:sz w:val="18"/>
          <w:szCs w:val="18"/>
          <w:rPrChange w:id="370" w:author="Manuel Hergenröder" w:date="2020-07-16T16:28:00Z">
            <w:rPr>
              <w:sz w:val="20"/>
              <w:szCs w:val="20"/>
            </w:rPr>
          </w:rPrChange>
        </w:rPr>
      </w:pPr>
    </w:p>
    <w:p w14:paraId="7BD7CFBB" w14:textId="5D67EB1D" w:rsidR="00171DDA" w:rsidRPr="00925806" w:rsidDel="00697519" w:rsidRDefault="00171DDA" w:rsidP="00971D0F">
      <w:pPr>
        <w:tabs>
          <w:tab w:val="clear" w:pos="7200"/>
        </w:tabs>
        <w:spacing w:before="0" w:after="200" w:line="240" w:lineRule="auto"/>
        <w:jc w:val="left"/>
        <w:rPr>
          <w:del w:id="371" w:author="Manuel Hergenröder" w:date="2020-07-16T15:58:00Z"/>
          <w:sz w:val="18"/>
          <w:szCs w:val="18"/>
          <w:rPrChange w:id="372" w:author="Manuel Hergenröder" w:date="2020-07-16T16:28:00Z">
            <w:rPr>
              <w:del w:id="373" w:author="Manuel Hergenröder" w:date="2020-07-16T15:58:00Z"/>
              <w:sz w:val="20"/>
              <w:szCs w:val="20"/>
            </w:rPr>
          </w:rPrChange>
        </w:rPr>
      </w:pPr>
      <w:r w:rsidRPr="00925806">
        <w:rPr>
          <w:b/>
          <w:bCs/>
          <w:sz w:val="18"/>
          <w:szCs w:val="18"/>
          <w:rPrChange w:id="374" w:author="Manuel Hergenröder" w:date="2020-07-16T16:28:00Z">
            <w:rPr>
              <w:b/>
              <w:bCs/>
              <w:sz w:val="20"/>
              <w:szCs w:val="20"/>
            </w:rPr>
          </w:rPrChange>
        </w:rPr>
        <w:t>Github</w:t>
      </w:r>
      <w:r w:rsidRPr="00925806">
        <w:rPr>
          <w:sz w:val="18"/>
          <w:szCs w:val="18"/>
          <w:rPrChange w:id="375" w:author="Manuel Hergenröder" w:date="2020-07-16T16:28:00Z">
            <w:rPr>
              <w:sz w:val="20"/>
              <w:szCs w:val="20"/>
            </w:rPr>
          </w:rPrChange>
        </w:rPr>
        <w:t>:</w:t>
      </w:r>
      <w:r w:rsidRPr="00925806">
        <w:rPr>
          <w:b/>
          <w:bCs/>
          <w:sz w:val="18"/>
          <w:szCs w:val="18"/>
          <w:rPrChange w:id="376" w:author="Manuel Hergenröder" w:date="2020-07-16T16:28:00Z">
            <w:rPr>
              <w:b/>
              <w:bCs/>
              <w:sz w:val="20"/>
              <w:szCs w:val="20"/>
            </w:rPr>
          </w:rPrChange>
        </w:rPr>
        <w:t xml:space="preserve"> </w:t>
      </w:r>
      <w:r w:rsidRPr="00925806">
        <w:rPr>
          <w:sz w:val="18"/>
          <w:szCs w:val="18"/>
          <w:rPrChange w:id="377" w:author="Manuel Hergenröder" w:date="2020-07-16T16:28:00Z">
            <w:rPr>
              <w:sz w:val="20"/>
              <w:szCs w:val="20"/>
            </w:rPr>
          </w:rPrChange>
        </w:rPr>
        <w:t>C# wrapper for FFTW – https://github.com/tszalay/FFTWSharp, letzter Abruf: 23.06.2020</w:t>
      </w:r>
    </w:p>
    <w:p w14:paraId="76B3969E" w14:textId="77777777" w:rsidR="00697519" w:rsidRPr="00925806" w:rsidRDefault="00697519" w:rsidP="00971D0F">
      <w:pPr>
        <w:tabs>
          <w:tab w:val="clear" w:pos="7200"/>
        </w:tabs>
        <w:spacing w:before="0" w:after="200" w:line="240" w:lineRule="auto"/>
        <w:jc w:val="left"/>
        <w:rPr>
          <w:ins w:id="378" w:author="Manuel Hergenröder" w:date="2020-07-16T16:28:00Z"/>
          <w:sz w:val="18"/>
          <w:szCs w:val="18"/>
          <w:rPrChange w:id="379" w:author="Manuel Hergenröder" w:date="2020-07-16T16:28:00Z">
            <w:rPr>
              <w:ins w:id="380" w:author="Manuel Hergenröder" w:date="2020-07-16T16:28:00Z"/>
              <w:sz w:val="20"/>
              <w:szCs w:val="20"/>
            </w:rPr>
          </w:rPrChange>
        </w:rPr>
      </w:pPr>
    </w:p>
    <w:p w14:paraId="66254DDF" w14:textId="77777777" w:rsidR="000A15B8" w:rsidRPr="00925806" w:rsidRDefault="000A15B8" w:rsidP="00971D0F">
      <w:pPr>
        <w:tabs>
          <w:tab w:val="clear" w:pos="7200"/>
        </w:tabs>
        <w:spacing w:before="0" w:after="200" w:line="240" w:lineRule="auto"/>
        <w:jc w:val="left"/>
        <w:rPr>
          <w:b/>
          <w:bCs/>
          <w:sz w:val="18"/>
          <w:szCs w:val="18"/>
          <w:rPrChange w:id="381" w:author="Manuel Hergenröder" w:date="2020-07-16T16:28:00Z">
            <w:rPr>
              <w:b/>
              <w:bCs/>
              <w:sz w:val="20"/>
              <w:szCs w:val="20"/>
            </w:rPr>
          </w:rPrChange>
        </w:rPr>
      </w:pPr>
    </w:p>
    <w:p w14:paraId="5449D58F" w14:textId="62A6187E" w:rsidR="00B84230" w:rsidRPr="00925806" w:rsidDel="00697519" w:rsidRDefault="00B84230" w:rsidP="00971D0F">
      <w:pPr>
        <w:tabs>
          <w:tab w:val="clear" w:pos="7200"/>
        </w:tabs>
        <w:spacing w:before="0" w:after="200" w:line="240" w:lineRule="auto"/>
        <w:jc w:val="left"/>
        <w:rPr>
          <w:del w:id="382" w:author="Manuel Hergenröder" w:date="2020-07-16T15:58:00Z"/>
          <w:sz w:val="18"/>
          <w:szCs w:val="18"/>
          <w:rPrChange w:id="383" w:author="Manuel Hergenröder" w:date="2020-07-16T16:28:00Z">
            <w:rPr>
              <w:del w:id="384" w:author="Manuel Hergenröder" w:date="2020-07-16T15:58:00Z"/>
              <w:sz w:val="20"/>
              <w:szCs w:val="20"/>
            </w:rPr>
          </w:rPrChange>
        </w:rPr>
      </w:pPr>
      <w:r w:rsidRPr="00925806">
        <w:rPr>
          <w:b/>
          <w:bCs/>
          <w:sz w:val="18"/>
          <w:szCs w:val="18"/>
          <w:rPrChange w:id="385" w:author="Manuel Hergenröder" w:date="2020-07-16T16:28:00Z">
            <w:rPr>
              <w:b/>
              <w:bCs/>
              <w:sz w:val="20"/>
              <w:szCs w:val="20"/>
            </w:rPr>
          </w:rPrChange>
        </w:rPr>
        <w:t>Github</w:t>
      </w:r>
      <w:r w:rsidRPr="00925806">
        <w:rPr>
          <w:sz w:val="18"/>
          <w:szCs w:val="18"/>
          <w:rPrChange w:id="386" w:author="Manuel Hergenröder" w:date="2020-07-16T16:28:00Z">
            <w:rPr>
              <w:sz w:val="20"/>
              <w:szCs w:val="20"/>
            </w:rPr>
          </w:rPrChange>
        </w:rPr>
        <w:t>:</w:t>
      </w:r>
      <w:r w:rsidRPr="00925806">
        <w:rPr>
          <w:b/>
          <w:bCs/>
          <w:sz w:val="18"/>
          <w:szCs w:val="18"/>
          <w:rPrChange w:id="387" w:author="Manuel Hergenröder" w:date="2020-07-16T16:28:00Z">
            <w:rPr>
              <w:b/>
              <w:bCs/>
              <w:sz w:val="20"/>
              <w:szCs w:val="20"/>
            </w:rPr>
          </w:rPrChange>
        </w:rPr>
        <w:t xml:space="preserve"> </w:t>
      </w:r>
      <w:r w:rsidRPr="00925806">
        <w:rPr>
          <w:sz w:val="18"/>
          <w:szCs w:val="18"/>
          <w:rPrChange w:id="388" w:author="Manuel Hergenröder" w:date="2020-07-16T16:28:00Z">
            <w:rPr>
              <w:sz w:val="20"/>
              <w:szCs w:val="20"/>
            </w:rPr>
          </w:rPrChange>
        </w:rPr>
        <w:t>NAudio repository – https://github.com/naudio/NAudio, letzter Abruf: 23.06.2020</w:t>
      </w:r>
    </w:p>
    <w:p w14:paraId="19068599" w14:textId="77777777" w:rsidR="00697519" w:rsidRPr="00925806" w:rsidRDefault="00697519" w:rsidP="00971D0F">
      <w:pPr>
        <w:tabs>
          <w:tab w:val="clear" w:pos="7200"/>
        </w:tabs>
        <w:spacing w:before="0" w:after="200" w:line="240" w:lineRule="auto"/>
        <w:jc w:val="left"/>
        <w:rPr>
          <w:ins w:id="389" w:author="Manuel Hergenröder" w:date="2020-07-16T16:28:00Z"/>
          <w:sz w:val="18"/>
          <w:szCs w:val="18"/>
          <w:rPrChange w:id="390" w:author="Manuel Hergenröder" w:date="2020-07-16T16:28:00Z">
            <w:rPr>
              <w:ins w:id="391" w:author="Manuel Hergenröder" w:date="2020-07-16T16:28:00Z"/>
              <w:sz w:val="20"/>
              <w:szCs w:val="20"/>
            </w:rPr>
          </w:rPrChange>
        </w:rPr>
      </w:pPr>
    </w:p>
    <w:p w14:paraId="0AF711B2" w14:textId="77777777" w:rsidR="000A15B8" w:rsidRPr="00925806" w:rsidRDefault="000A15B8" w:rsidP="00971D0F">
      <w:pPr>
        <w:tabs>
          <w:tab w:val="clear" w:pos="7200"/>
        </w:tabs>
        <w:spacing w:before="0" w:after="200" w:line="240" w:lineRule="auto"/>
        <w:jc w:val="left"/>
        <w:rPr>
          <w:sz w:val="18"/>
          <w:szCs w:val="18"/>
          <w:rPrChange w:id="392" w:author="Manuel Hergenröder" w:date="2020-07-16T16:28:00Z">
            <w:rPr>
              <w:sz w:val="20"/>
              <w:szCs w:val="20"/>
            </w:rPr>
          </w:rPrChange>
        </w:rPr>
      </w:pPr>
    </w:p>
    <w:p w14:paraId="336E61E3" w14:textId="16D102E7" w:rsidR="00E06925" w:rsidRPr="00925806" w:rsidDel="00925806" w:rsidRDefault="00E06925" w:rsidP="00971D0F">
      <w:pPr>
        <w:tabs>
          <w:tab w:val="clear" w:pos="7200"/>
        </w:tabs>
        <w:spacing w:before="0" w:after="200" w:line="240" w:lineRule="auto"/>
        <w:jc w:val="left"/>
        <w:rPr>
          <w:del w:id="393" w:author="Manuel Hergenröder" w:date="2020-07-16T15:58:00Z"/>
          <w:sz w:val="18"/>
          <w:szCs w:val="18"/>
          <w:rPrChange w:id="394" w:author="Manuel Hergenröder" w:date="2020-07-16T16:28:00Z">
            <w:rPr>
              <w:del w:id="395" w:author="Manuel Hergenröder" w:date="2020-07-16T15:58:00Z"/>
              <w:sz w:val="20"/>
              <w:szCs w:val="20"/>
            </w:rPr>
          </w:rPrChange>
        </w:rPr>
      </w:pPr>
      <w:r w:rsidRPr="00925806">
        <w:rPr>
          <w:b/>
          <w:bCs/>
          <w:sz w:val="18"/>
          <w:szCs w:val="18"/>
          <w:rPrChange w:id="396" w:author="Manuel Hergenröder" w:date="2020-07-16T16:28:00Z">
            <w:rPr>
              <w:b/>
              <w:bCs/>
              <w:sz w:val="20"/>
              <w:szCs w:val="20"/>
            </w:rPr>
          </w:rPrChange>
        </w:rPr>
        <w:t>Ircam</w:t>
      </w:r>
      <w:r w:rsidRPr="00925806">
        <w:rPr>
          <w:sz w:val="18"/>
          <w:szCs w:val="18"/>
          <w:rPrChange w:id="397" w:author="Manuel Hergenröder" w:date="2020-07-16T16:28:00Z">
            <w:rPr>
              <w:sz w:val="20"/>
              <w:szCs w:val="20"/>
            </w:rPr>
          </w:rPrChange>
        </w:rPr>
        <w:t xml:space="preserve">: </w:t>
      </w:r>
      <w:r w:rsidR="004F05DD" w:rsidRPr="00925806">
        <w:rPr>
          <w:sz w:val="18"/>
          <w:szCs w:val="18"/>
          <w:rPrChange w:id="398" w:author="Manuel Hergenröder" w:date="2020-07-16T16:28:00Z">
            <w:rPr>
              <w:sz w:val="20"/>
              <w:szCs w:val="20"/>
            </w:rPr>
          </w:rPrChange>
        </w:rPr>
        <w:t xml:space="preserve">AudioSculpt 3.0 User Manual </w:t>
      </w:r>
      <w:r w:rsidRPr="00925806">
        <w:rPr>
          <w:sz w:val="18"/>
          <w:szCs w:val="18"/>
          <w:rPrChange w:id="399" w:author="Manuel Hergenröder" w:date="2020-07-16T16:28:00Z">
            <w:rPr>
              <w:sz w:val="20"/>
              <w:szCs w:val="20"/>
            </w:rPr>
          </w:rPrChange>
        </w:rPr>
        <w:t>„Introduction - FFT Size“ – http://support.ircam.fr/docs/AudioSculpt/3.0/co/FFT%20Size.html, letzter Abruf: 29.06.2020</w:t>
      </w:r>
    </w:p>
    <w:p w14:paraId="6B6907A5" w14:textId="77777777" w:rsidR="00925806" w:rsidRPr="00925806" w:rsidRDefault="00925806" w:rsidP="00971D0F">
      <w:pPr>
        <w:tabs>
          <w:tab w:val="clear" w:pos="7200"/>
        </w:tabs>
        <w:spacing w:before="0" w:after="200" w:line="240" w:lineRule="auto"/>
        <w:jc w:val="left"/>
        <w:rPr>
          <w:ins w:id="400" w:author="Manuel Hergenröder" w:date="2020-07-16T16:28:00Z"/>
          <w:sz w:val="18"/>
          <w:szCs w:val="18"/>
          <w:rPrChange w:id="401" w:author="Manuel Hergenröder" w:date="2020-07-16T16:28:00Z">
            <w:rPr>
              <w:ins w:id="402" w:author="Manuel Hergenröder" w:date="2020-07-16T16:28:00Z"/>
              <w:sz w:val="20"/>
              <w:szCs w:val="20"/>
            </w:rPr>
          </w:rPrChange>
        </w:rPr>
      </w:pPr>
    </w:p>
    <w:p w14:paraId="047CA07E" w14:textId="4D89946C" w:rsidR="000A15B8" w:rsidRPr="00925806" w:rsidRDefault="000A15B8" w:rsidP="00971D0F">
      <w:pPr>
        <w:tabs>
          <w:tab w:val="clear" w:pos="7200"/>
        </w:tabs>
        <w:spacing w:before="0" w:after="200" w:line="240" w:lineRule="auto"/>
        <w:jc w:val="left"/>
        <w:rPr>
          <w:ins w:id="403" w:author="Manuel Hergenröder" w:date="2020-07-16T15:41:00Z"/>
          <w:sz w:val="18"/>
          <w:szCs w:val="18"/>
          <w:rPrChange w:id="404" w:author="Manuel Hergenröder" w:date="2020-07-16T16:28:00Z">
            <w:rPr>
              <w:ins w:id="405" w:author="Manuel Hergenröder" w:date="2020-07-16T15:41:00Z"/>
              <w:sz w:val="20"/>
              <w:szCs w:val="20"/>
            </w:rPr>
          </w:rPrChange>
        </w:rPr>
      </w:pPr>
    </w:p>
    <w:p w14:paraId="0F1902B5" w14:textId="375739D5" w:rsidR="004E2BCC" w:rsidRPr="00925806" w:rsidRDefault="004E2BCC" w:rsidP="00971D0F">
      <w:pPr>
        <w:tabs>
          <w:tab w:val="clear" w:pos="7200"/>
        </w:tabs>
        <w:spacing w:before="0" w:after="200" w:line="240" w:lineRule="auto"/>
        <w:jc w:val="left"/>
        <w:rPr>
          <w:ins w:id="406" w:author="Manuel Hergenröder" w:date="2020-07-16T16:28:00Z"/>
          <w:sz w:val="18"/>
          <w:szCs w:val="18"/>
          <w:rPrChange w:id="407" w:author="Manuel Hergenröder" w:date="2020-07-16T16:28:00Z">
            <w:rPr>
              <w:ins w:id="408" w:author="Manuel Hergenröder" w:date="2020-07-16T16:28:00Z"/>
              <w:sz w:val="20"/>
              <w:szCs w:val="20"/>
            </w:rPr>
          </w:rPrChange>
        </w:rPr>
      </w:pPr>
      <w:ins w:id="409" w:author="Manuel Hergenröder" w:date="2020-07-16T15:41:00Z">
        <w:r w:rsidRPr="00925806">
          <w:rPr>
            <w:b/>
            <w:bCs/>
            <w:sz w:val="18"/>
            <w:szCs w:val="18"/>
            <w:rPrChange w:id="410" w:author="Manuel Hergenröder" w:date="2020-07-16T16:28:00Z">
              <w:rPr>
                <w:sz w:val="20"/>
                <w:szCs w:val="20"/>
              </w:rPr>
            </w:rPrChange>
          </w:rPr>
          <w:t>InvisionStudio</w:t>
        </w:r>
        <w:r w:rsidRPr="00925806">
          <w:rPr>
            <w:sz w:val="18"/>
            <w:szCs w:val="18"/>
            <w:rPrChange w:id="411" w:author="Manuel Hergenröder" w:date="2020-07-16T16:28:00Z">
              <w:rPr>
                <w:sz w:val="20"/>
                <w:szCs w:val="20"/>
              </w:rPr>
            </w:rPrChange>
          </w:rPr>
          <w:t>: „The History of Virtual Reality (VR)”, https://invisionstudio.com/the-history-of-vr-virtual-reality/, letzter Abruf: 13.07.2020</w:t>
        </w:r>
      </w:ins>
    </w:p>
    <w:p w14:paraId="285261A5" w14:textId="77777777" w:rsidR="00925806" w:rsidRPr="00925806" w:rsidRDefault="00925806" w:rsidP="00971D0F">
      <w:pPr>
        <w:tabs>
          <w:tab w:val="clear" w:pos="7200"/>
        </w:tabs>
        <w:spacing w:before="0" w:after="200" w:line="240" w:lineRule="auto"/>
        <w:jc w:val="left"/>
        <w:rPr>
          <w:sz w:val="18"/>
          <w:szCs w:val="18"/>
          <w:rPrChange w:id="412" w:author="Manuel Hergenröder" w:date="2020-07-16T16:28:00Z">
            <w:rPr>
              <w:sz w:val="20"/>
              <w:szCs w:val="20"/>
            </w:rPr>
          </w:rPrChange>
        </w:rPr>
      </w:pPr>
    </w:p>
    <w:p w14:paraId="5FFC4063" w14:textId="7B78B26E" w:rsidR="004F38C3" w:rsidRPr="00925806" w:rsidDel="00925806" w:rsidRDefault="004F38C3" w:rsidP="00971D0F">
      <w:pPr>
        <w:tabs>
          <w:tab w:val="clear" w:pos="7200"/>
        </w:tabs>
        <w:spacing w:before="0" w:after="200" w:line="240" w:lineRule="auto"/>
        <w:jc w:val="left"/>
        <w:rPr>
          <w:del w:id="413" w:author="Manuel Hergenröder" w:date="2020-07-16T15:58:00Z"/>
          <w:sz w:val="18"/>
          <w:szCs w:val="18"/>
          <w:rPrChange w:id="414" w:author="Manuel Hergenröder" w:date="2020-07-16T16:28:00Z">
            <w:rPr>
              <w:del w:id="415" w:author="Manuel Hergenröder" w:date="2020-07-16T15:58:00Z"/>
              <w:sz w:val="20"/>
              <w:szCs w:val="20"/>
            </w:rPr>
          </w:rPrChange>
        </w:rPr>
      </w:pPr>
      <w:r w:rsidRPr="00925806">
        <w:rPr>
          <w:b/>
          <w:bCs/>
          <w:sz w:val="18"/>
          <w:szCs w:val="18"/>
          <w:rPrChange w:id="416" w:author="Manuel Hergenröder" w:date="2020-07-16T16:28:00Z">
            <w:rPr>
              <w:b/>
              <w:bCs/>
              <w:sz w:val="20"/>
              <w:szCs w:val="20"/>
            </w:rPr>
          </w:rPrChange>
        </w:rPr>
        <w:t>Khan Academy</w:t>
      </w:r>
      <w:r w:rsidRPr="00925806">
        <w:rPr>
          <w:sz w:val="18"/>
          <w:szCs w:val="18"/>
          <w:rPrChange w:id="417" w:author="Manuel Hergenröder" w:date="2020-07-16T16:28:00Z">
            <w:rPr>
              <w:sz w:val="20"/>
              <w:szCs w:val="20"/>
            </w:rPr>
          </w:rPrChange>
        </w:rPr>
        <w:t>: „Polar &amp; rectangular form of complex number” – https://www.khanacademy.org/math/precalculus/x9e81a4f98389efdf:complex/x9e81a4f98389efdf:complex-polar/v/polar-form-complex-number, letzter Abruf: 03.07.2020</w:t>
      </w:r>
    </w:p>
    <w:p w14:paraId="60622EB4" w14:textId="77777777" w:rsidR="00925806" w:rsidRPr="00925806" w:rsidRDefault="00925806" w:rsidP="00971D0F">
      <w:pPr>
        <w:tabs>
          <w:tab w:val="clear" w:pos="7200"/>
        </w:tabs>
        <w:spacing w:before="0" w:after="200" w:line="240" w:lineRule="auto"/>
        <w:jc w:val="left"/>
        <w:rPr>
          <w:ins w:id="418" w:author="Manuel Hergenröder" w:date="2020-07-16T16:28:00Z"/>
          <w:sz w:val="18"/>
          <w:szCs w:val="18"/>
          <w:rPrChange w:id="419" w:author="Manuel Hergenröder" w:date="2020-07-16T16:28:00Z">
            <w:rPr>
              <w:ins w:id="420" w:author="Manuel Hergenröder" w:date="2020-07-16T16:28:00Z"/>
              <w:sz w:val="20"/>
              <w:szCs w:val="20"/>
            </w:rPr>
          </w:rPrChange>
        </w:rPr>
      </w:pPr>
    </w:p>
    <w:p w14:paraId="0F73153C" w14:textId="77777777" w:rsidR="000A15B8" w:rsidRPr="00925806" w:rsidRDefault="000A15B8" w:rsidP="00971D0F">
      <w:pPr>
        <w:tabs>
          <w:tab w:val="clear" w:pos="7200"/>
        </w:tabs>
        <w:spacing w:before="0" w:after="200" w:line="240" w:lineRule="auto"/>
        <w:jc w:val="left"/>
        <w:rPr>
          <w:b/>
          <w:bCs/>
          <w:sz w:val="18"/>
          <w:szCs w:val="18"/>
          <w:rPrChange w:id="421" w:author="Manuel Hergenröder" w:date="2020-07-16T16:28:00Z">
            <w:rPr>
              <w:b/>
              <w:bCs/>
              <w:sz w:val="20"/>
              <w:szCs w:val="20"/>
            </w:rPr>
          </w:rPrChange>
        </w:rPr>
      </w:pPr>
    </w:p>
    <w:p w14:paraId="609EB96F" w14:textId="31A69C43" w:rsidR="009932F5" w:rsidRPr="00925806" w:rsidDel="00925806" w:rsidRDefault="009932F5" w:rsidP="00971D0F">
      <w:pPr>
        <w:tabs>
          <w:tab w:val="clear" w:pos="7200"/>
        </w:tabs>
        <w:spacing w:before="0" w:after="200" w:line="240" w:lineRule="auto"/>
        <w:jc w:val="left"/>
        <w:rPr>
          <w:del w:id="422" w:author="Manuel Hergenröder" w:date="2020-07-16T15:58:00Z"/>
          <w:sz w:val="18"/>
          <w:szCs w:val="18"/>
          <w:rPrChange w:id="423" w:author="Manuel Hergenröder" w:date="2020-07-16T16:28:00Z">
            <w:rPr>
              <w:del w:id="424" w:author="Manuel Hergenröder" w:date="2020-07-16T15:58:00Z"/>
              <w:sz w:val="20"/>
              <w:szCs w:val="20"/>
            </w:rPr>
          </w:rPrChange>
        </w:rPr>
      </w:pPr>
      <w:r w:rsidRPr="00925806">
        <w:rPr>
          <w:b/>
          <w:bCs/>
          <w:sz w:val="18"/>
          <w:szCs w:val="18"/>
          <w:rPrChange w:id="425" w:author="Manuel Hergenröder" w:date="2020-07-16T16:28:00Z">
            <w:rPr>
              <w:b/>
              <w:bCs/>
              <w:sz w:val="20"/>
              <w:szCs w:val="20"/>
            </w:rPr>
          </w:rPrChange>
        </w:rPr>
        <w:t>Martin Ritter</w:t>
      </w:r>
      <w:r w:rsidRPr="00925806">
        <w:rPr>
          <w:sz w:val="18"/>
          <w:szCs w:val="18"/>
          <w:rPrChange w:id="426" w:author="Manuel Hergenröder" w:date="2020-07-16T16:28:00Z">
            <w:rPr>
              <w:sz w:val="20"/>
              <w:szCs w:val="20"/>
            </w:rPr>
          </w:rPrChange>
        </w:rPr>
        <w:t>: „Unity mesh generation: vertices, triangles, winding” – http://www.martin-ritter.com/2019/01/unity-mesh-generation-vertices-triangles-winding/, letzter Abruf: 02.07.2020</w:t>
      </w:r>
    </w:p>
    <w:p w14:paraId="5FC58D41" w14:textId="77777777" w:rsidR="00925806" w:rsidRPr="00925806" w:rsidRDefault="00925806" w:rsidP="00971D0F">
      <w:pPr>
        <w:tabs>
          <w:tab w:val="clear" w:pos="7200"/>
        </w:tabs>
        <w:spacing w:before="0" w:after="200" w:line="240" w:lineRule="auto"/>
        <w:jc w:val="left"/>
        <w:rPr>
          <w:ins w:id="427" w:author="Manuel Hergenröder" w:date="2020-07-16T16:28:00Z"/>
          <w:sz w:val="18"/>
          <w:szCs w:val="18"/>
          <w:rPrChange w:id="428" w:author="Manuel Hergenröder" w:date="2020-07-16T16:28:00Z">
            <w:rPr>
              <w:ins w:id="429" w:author="Manuel Hergenröder" w:date="2020-07-16T16:28:00Z"/>
              <w:sz w:val="20"/>
              <w:szCs w:val="20"/>
            </w:rPr>
          </w:rPrChange>
        </w:rPr>
      </w:pPr>
    </w:p>
    <w:p w14:paraId="6BF5E64A" w14:textId="3B0EE397" w:rsidR="000A15B8" w:rsidRPr="00925806" w:rsidRDefault="000A15B8" w:rsidP="00971D0F">
      <w:pPr>
        <w:tabs>
          <w:tab w:val="clear" w:pos="7200"/>
        </w:tabs>
        <w:spacing w:before="0" w:after="200" w:line="240" w:lineRule="auto"/>
        <w:jc w:val="left"/>
        <w:rPr>
          <w:ins w:id="430" w:author="Manuel Hergenröder" w:date="2020-07-16T15:58:00Z"/>
          <w:sz w:val="18"/>
          <w:szCs w:val="18"/>
          <w:rPrChange w:id="431" w:author="Manuel Hergenröder" w:date="2020-07-16T16:28:00Z">
            <w:rPr>
              <w:ins w:id="432" w:author="Manuel Hergenröder" w:date="2020-07-16T15:58:00Z"/>
              <w:sz w:val="20"/>
              <w:szCs w:val="20"/>
            </w:rPr>
          </w:rPrChange>
        </w:rPr>
      </w:pPr>
    </w:p>
    <w:p w14:paraId="04B551C7" w14:textId="38C8EB6D" w:rsidR="00534AF0" w:rsidRPr="00925806" w:rsidRDefault="00534AF0" w:rsidP="00971D0F">
      <w:pPr>
        <w:tabs>
          <w:tab w:val="clear" w:pos="7200"/>
        </w:tabs>
        <w:spacing w:before="0" w:after="200" w:line="240" w:lineRule="auto"/>
        <w:jc w:val="left"/>
        <w:rPr>
          <w:ins w:id="433" w:author="Manuel Hergenröder" w:date="2020-07-16T16:28:00Z"/>
          <w:sz w:val="18"/>
          <w:szCs w:val="18"/>
          <w:rPrChange w:id="434" w:author="Manuel Hergenröder" w:date="2020-07-16T16:28:00Z">
            <w:rPr>
              <w:ins w:id="435" w:author="Manuel Hergenröder" w:date="2020-07-16T16:28:00Z"/>
              <w:sz w:val="20"/>
              <w:szCs w:val="20"/>
            </w:rPr>
          </w:rPrChange>
        </w:rPr>
      </w:pPr>
      <w:ins w:id="436" w:author="Manuel Hergenröder" w:date="2020-07-16T15:58:00Z">
        <w:r w:rsidRPr="00925806">
          <w:rPr>
            <w:b/>
            <w:bCs/>
            <w:sz w:val="18"/>
            <w:szCs w:val="18"/>
            <w:rPrChange w:id="437" w:author="Manuel Hergenröder" w:date="2020-07-16T16:28:00Z">
              <w:rPr>
                <w:sz w:val="20"/>
                <w:szCs w:val="20"/>
              </w:rPr>
            </w:rPrChange>
          </w:rPr>
          <w:lastRenderedPageBreak/>
          <w:t>National Instruments</w:t>
        </w:r>
        <w:r w:rsidRPr="00925806">
          <w:rPr>
            <w:sz w:val="18"/>
            <w:szCs w:val="18"/>
            <w:rPrChange w:id="438" w:author="Manuel Hergenröder" w:date="2020-07-16T16:28:00Z">
              <w:rPr>
                <w:sz w:val="20"/>
                <w:szCs w:val="20"/>
              </w:rPr>
            </w:rPrChange>
          </w:rPr>
          <w:t>: „Understanding FFTs and Windowing”, https://download.ni.com/evaluation/pxi/Understanding%20FFTs%20and%20Windowing.pdf, letzter Abruf: 12.05.2020</w:t>
        </w:r>
      </w:ins>
    </w:p>
    <w:p w14:paraId="0EFC9542" w14:textId="77777777" w:rsidR="00925806" w:rsidRPr="00925806" w:rsidRDefault="00925806" w:rsidP="00971D0F">
      <w:pPr>
        <w:tabs>
          <w:tab w:val="clear" w:pos="7200"/>
        </w:tabs>
        <w:spacing w:before="0" w:after="200" w:line="240" w:lineRule="auto"/>
        <w:jc w:val="left"/>
        <w:rPr>
          <w:sz w:val="18"/>
          <w:szCs w:val="18"/>
          <w:rPrChange w:id="439" w:author="Manuel Hergenröder" w:date="2020-07-16T16:28:00Z">
            <w:rPr>
              <w:sz w:val="20"/>
              <w:szCs w:val="20"/>
            </w:rPr>
          </w:rPrChange>
        </w:rPr>
      </w:pPr>
    </w:p>
    <w:p w14:paraId="27FF3A5C" w14:textId="0AF6C498" w:rsidR="00A840FF" w:rsidRPr="00925806" w:rsidDel="00925806" w:rsidRDefault="00A840FF" w:rsidP="00971D0F">
      <w:pPr>
        <w:tabs>
          <w:tab w:val="clear" w:pos="7200"/>
        </w:tabs>
        <w:spacing w:before="0" w:after="200" w:line="240" w:lineRule="auto"/>
        <w:jc w:val="left"/>
        <w:rPr>
          <w:del w:id="440" w:author="Manuel Hergenröder" w:date="2020-07-16T15:58:00Z"/>
          <w:sz w:val="18"/>
          <w:szCs w:val="18"/>
          <w:rPrChange w:id="441" w:author="Manuel Hergenröder" w:date="2020-07-16T16:28:00Z">
            <w:rPr>
              <w:del w:id="442" w:author="Manuel Hergenröder" w:date="2020-07-16T15:58:00Z"/>
              <w:sz w:val="20"/>
              <w:szCs w:val="20"/>
            </w:rPr>
          </w:rPrChange>
        </w:rPr>
      </w:pPr>
      <w:r w:rsidRPr="00925806">
        <w:rPr>
          <w:b/>
          <w:bCs/>
          <w:sz w:val="18"/>
          <w:szCs w:val="18"/>
          <w:rPrChange w:id="443" w:author="Manuel Hergenröder" w:date="2020-07-16T16:28:00Z">
            <w:rPr>
              <w:b/>
              <w:bCs/>
              <w:sz w:val="20"/>
              <w:szCs w:val="20"/>
            </w:rPr>
          </w:rPrChange>
        </w:rPr>
        <w:t>Unity</w:t>
      </w:r>
      <w:r w:rsidRPr="00925806">
        <w:rPr>
          <w:sz w:val="18"/>
          <w:szCs w:val="18"/>
          <w:rPrChange w:id="444" w:author="Manuel Hergenröder" w:date="2020-07-16T16:28:00Z">
            <w:rPr>
              <w:sz w:val="20"/>
              <w:szCs w:val="20"/>
            </w:rPr>
          </w:rPrChange>
        </w:rPr>
        <w:t>: “Burst User Guide” – https://docs.unity3d.com/Packages/com.unity.burst@0.2/manual/index.html, letzter Abruf: 07.07.2020</w:t>
      </w:r>
    </w:p>
    <w:p w14:paraId="37E0B6DD" w14:textId="77777777" w:rsidR="00925806" w:rsidRPr="00925806" w:rsidRDefault="00925806" w:rsidP="00971D0F">
      <w:pPr>
        <w:tabs>
          <w:tab w:val="clear" w:pos="7200"/>
        </w:tabs>
        <w:spacing w:before="0" w:after="200" w:line="240" w:lineRule="auto"/>
        <w:jc w:val="left"/>
        <w:rPr>
          <w:ins w:id="445" w:author="Manuel Hergenröder" w:date="2020-07-16T16:28:00Z"/>
          <w:sz w:val="18"/>
          <w:szCs w:val="18"/>
          <w:rPrChange w:id="446" w:author="Manuel Hergenröder" w:date="2020-07-16T16:28:00Z">
            <w:rPr>
              <w:ins w:id="447" w:author="Manuel Hergenröder" w:date="2020-07-16T16:28:00Z"/>
              <w:sz w:val="20"/>
              <w:szCs w:val="20"/>
            </w:rPr>
          </w:rPrChange>
        </w:rPr>
      </w:pPr>
    </w:p>
    <w:p w14:paraId="35DDBEE9" w14:textId="77777777" w:rsidR="00C810B1" w:rsidRPr="00925806" w:rsidRDefault="00C810B1" w:rsidP="00971D0F">
      <w:pPr>
        <w:tabs>
          <w:tab w:val="clear" w:pos="7200"/>
        </w:tabs>
        <w:spacing w:before="0" w:after="200" w:line="240" w:lineRule="auto"/>
        <w:jc w:val="left"/>
        <w:rPr>
          <w:b/>
          <w:bCs/>
          <w:sz w:val="18"/>
          <w:szCs w:val="18"/>
          <w:rPrChange w:id="448" w:author="Manuel Hergenröder" w:date="2020-07-16T16:28:00Z">
            <w:rPr>
              <w:b/>
              <w:bCs/>
              <w:sz w:val="20"/>
              <w:szCs w:val="20"/>
            </w:rPr>
          </w:rPrChange>
        </w:rPr>
      </w:pPr>
    </w:p>
    <w:p w14:paraId="3105F4AF" w14:textId="42D4063D" w:rsidR="00E23EA3" w:rsidRPr="00925806" w:rsidDel="00925806" w:rsidRDefault="00E23EA3" w:rsidP="00971D0F">
      <w:pPr>
        <w:tabs>
          <w:tab w:val="clear" w:pos="7200"/>
        </w:tabs>
        <w:spacing w:before="0" w:after="200" w:line="240" w:lineRule="auto"/>
        <w:jc w:val="left"/>
        <w:rPr>
          <w:del w:id="449" w:author="Manuel Hergenröder" w:date="2020-07-16T15:58:00Z"/>
          <w:sz w:val="18"/>
          <w:szCs w:val="18"/>
          <w:rPrChange w:id="450" w:author="Manuel Hergenröder" w:date="2020-07-16T16:28:00Z">
            <w:rPr>
              <w:del w:id="451" w:author="Manuel Hergenröder" w:date="2020-07-16T15:58:00Z"/>
              <w:sz w:val="20"/>
              <w:szCs w:val="20"/>
            </w:rPr>
          </w:rPrChange>
        </w:rPr>
      </w:pPr>
      <w:r w:rsidRPr="00925806">
        <w:rPr>
          <w:b/>
          <w:bCs/>
          <w:sz w:val="18"/>
          <w:szCs w:val="18"/>
          <w:rPrChange w:id="452" w:author="Manuel Hergenröder" w:date="2020-07-16T16:28:00Z">
            <w:rPr>
              <w:b/>
              <w:bCs/>
              <w:sz w:val="20"/>
              <w:szCs w:val="20"/>
            </w:rPr>
          </w:rPrChange>
        </w:rPr>
        <w:t>Unity Asset Store</w:t>
      </w:r>
      <w:r w:rsidRPr="00925806">
        <w:rPr>
          <w:sz w:val="18"/>
          <w:szCs w:val="18"/>
          <w:rPrChange w:id="453" w:author="Manuel Hergenröder" w:date="2020-07-16T16:28:00Z">
            <w:rPr>
              <w:sz w:val="20"/>
              <w:szCs w:val="20"/>
            </w:rPr>
          </w:rPrChange>
        </w:rPr>
        <w:t xml:space="preserve">: </w:t>
      </w:r>
      <w:r w:rsidR="0046421C" w:rsidRPr="00925806">
        <w:rPr>
          <w:sz w:val="18"/>
          <w:szCs w:val="18"/>
          <w:rPrChange w:id="454" w:author="Manuel Hergenröder" w:date="2020-07-16T16:28:00Z">
            <w:rPr>
              <w:sz w:val="20"/>
              <w:szCs w:val="20"/>
            </w:rPr>
          </w:rPrChange>
        </w:rPr>
        <w:t>„</w:t>
      </w:r>
      <w:r w:rsidRPr="00925806">
        <w:rPr>
          <w:sz w:val="18"/>
          <w:szCs w:val="18"/>
          <w:rPrChange w:id="455" w:author="Manuel Hergenröder" w:date="2020-07-16T16:28:00Z">
            <w:rPr>
              <w:sz w:val="20"/>
              <w:szCs w:val="20"/>
            </w:rPr>
          </w:rPrChange>
        </w:rPr>
        <w:t>CurvedUI</w:t>
      </w:r>
      <w:r w:rsidR="0046421C" w:rsidRPr="00925806">
        <w:rPr>
          <w:sz w:val="18"/>
          <w:szCs w:val="18"/>
          <w:rPrChange w:id="456" w:author="Manuel Hergenröder" w:date="2020-07-16T16:28:00Z">
            <w:rPr>
              <w:sz w:val="20"/>
              <w:szCs w:val="20"/>
            </w:rPr>
          </w:rPrChange>
        </w:rPr>
        <w:t>”</w:t>
      </w:r>
      <w:r w:rsidRPr="00925806">
        <w:rPr>
          <w:sz w:val="18"/>
          <w:szCs w:val="18"/>
          <w:rPrChange w:id="457" w:author="Manuel Hergenröder" w:date="2020-07-16T16:28:00Z">
            <w:rPr>
              <w:sz w:val="20"/>
              <w:szCs w:val="20"/>
            </w:rPr>
          </w:rPrChange>
        </w:rPr>
        <w:t xml:space="preserve"> – https://assetstore.unity.com/packages/tools/gui/curved-ui-vr-ready-solution-to-bend-warp-your-canvas-53258, letzter Abruf: 07.07.2020</w:t>
      </w:r>
    </w:p>
    <w:p w14:paraId="5B0036B6" w14:textId="77777777" w:rsidR="00925806" w:rsidRPr="00925806" w:rsidRDefault="00925806" w:rsidP="00971D0F">
      <w:pPr>
        <w:tabs>
          <w:tab w:val="clear" w:pos="7200"/>
        </w:tabs>
        <w:spacing w:before="0" w:after="200" w:line="240" w:lineRule="auto"/>
        <w:jc w:val="left"/>
        <w:rPr>
          <w:ins w:id="458" w:author="Manuel Hergenröder" w:date="2020-07-16T16:28:00Z"/>
          <w:sz w:val="18"/>
          <w:szCs w:val="18"/>
          <w:rPrChange w:id="459" w:author="Manuel Hergenröder" w:date="2020-07-16T16:28:00Z">
            <w:rPr>
              <w:ins w:id="460" w:author="Manuel Hergenröder" w:date="2020-07-16T16:28:00Z"/>
              <w:sz w:val="20"/>
              <w:szCs w:val="20"/>
            </w:rPr>
          </w:rPrChange>
        </w:rPr>
      </w:pPr>
    </w:p>
    <w:p w14:paraId="6EC9925C" w14:textId="77777777" w:rsidR="000A15B8" w:rsidRPr="00925806" w:rsidRDefault="000A15B8" w:rsidP="00971D0F">
      <w:pPr>
        <w:tabs>
          <w:tab w:val="clear" w:pos="7200"/>
        </w:tabs>
        <w:spacing w:before="0" w:after="200" w:line="240" w:lineRule="auto"/>
        <w:jc w:val="left"/>
        <w:rPr>
          <w:sz w:val="18"/>
          <w:szCs w:val="18"/>
          <w:rPrChange w:id="461" w:author="Manuel Hergenröder" w:date="2020-07-16T16:28:00Z">
            <w:rPr>
              <w:sz w:val="20"/>
              <w:szCs w:val="20"/>
            </w:rPr>
          </w:rPrChange>
        </w:rPr>
      </w:pPr>
    </w:p>
    <w:p w14:paraId="08CCDB34" w14:textId="323FDB2E" w:rsidR="001E26AE" w:rsidRPr="00925806" w:rsidDel="00925806" w:rsidRDefault="000876A5" w:rsidP="00971D0F">
      <w:pPr>
        <w:tabs>
          <w:tab w:val="clear" w:pos="7200"/>
        </w:tabs>
        <w:spacing w:before="0" w:after="200" w:line="240" w:lineRule="auto"/>
        <w:jc w:val="left"/>
        <w:rPr>
          <w:del w:id="462" w:author="Manuel Hergenröder" w:date="2020-07-16T15:58:00Z"/>
          <w:sz w:val="18"/>
          <w:szCs w:val="18"/>
          <w:rPrChange w:id="463" w:author="Manuel Hergenröder" w:date="2020-07-16T16:28:00Z">
            <w:rPr>
              <w:del w:id="464" w:author="Manuel Hergenröder" w:date="2020-07-16T15:58:00Z"/>
              <w:sz w:val="20"/>
              <w:szCs w:val="20"/>
            </w:rPr>
          </w:rPrChange>
        </w:rPr>
      </w:pPr>
      <w:r w:rsidRPr="00925806">
        <w:rPr>
          <w:b/>
          <w:bCs/>
          <w:sz w:val="18"/>
          <w:szCs w:val="18"/>
          <w:rPrChange w:id="465" w:author="Manuel Hergenröder" w:date="2020-07-16T16:28:00Z">
            <w:rPr>
              <w:b/>
              <w:bCs/>
              <w:sz w:val="20"/>
              <w:szCs w:val="20"/>
            </w:rPr>
          </w:rPrChange>
        </w:rPr>
        <w:t>Unity Asset Store</w:t>
      </w:r>
      <w:r w:rsidRPr="00925806">
        <w:rPr>
          <w:sz w:val="18"/>
          <w:szCs w:val="18"/>
          <w:rPrChange w:id="466" w:author="Manuel Hergenröder" w:date="2020-07-16T16:28:00Z">
            <w:rPr>
              <w:sz w:val="20"/>
              <w:szCs w:val="20"/>
            </w:rPr>
          </w:rPrChange>
        </w:rPr>
        <w:t xml:space="preserve">: </w:t>
      </w:r>
      <w:r w:rsidR="0046421C" w:rsidRPr="00925806">
        <w:rPr>
          <w:sz w:val="18"/>
          <w:szCs w:val="18"/>
          <w:rPrChange w:id="467" w:author="Manuel Hergenröder" w:date="2020-07-16T16:28:00Z">
            <w:rPr>
              <w:sz w:val="20"/>
              <w:szCs w:val="20"/>
            </w:rPr>
          </w:rPrChange>
        </w:rPr>
        <w:t>„</w:t>
      </w:r>
      <w:r w:rsidRPr="00925806">
        <w:rPr>
          <w:sz w:val="18"/>
          <w:szCs w:val="18"/>
          <w:rPrChange w:id="468" w:author="Manuel Hergenröder" w:date="2020-07-16T16:28:00Z">
            <w:rPr>
              <w:sz w:val="20"/>
              <w:szCs w:val="20"/>
            </w:rPr>
          </w:rPrChange>
        </w:rPr>
        <w:t>SteamVR Plugin</w:t>
      </w:r>
      <w:r w:rsidR="0046421C" w:rsidRPr="00925806">
        <w:rPr>
          <w:sz w:val="18"/>
          <w:szCs w:val="18"/>
          <w:rPrChange w:id="469" w:author="Manuel Hergenröder" w:date="2020-07-16T16:28:00Z">
            <w:rPr>
              <w:sz w:val="20"/>
              <w:szCs w:val="20"/>
            </w:rPr>
          </w:rPrChange>
        </w:rPr>
        <w:t>”</w:t>
      </w:r>
      <w:r w:rsidRPr="00925806">
        <w:rPr>
          <w:sz w:val="18"/>
          <w:szCs w:val="18"/>
          <w:rPrChange w:id="470" w:author="Manuel Hergenröder" w:date="2020-07-16T16:28:00Z">
            <w:rPr>
              <w:sz w:val="20"/>
              <w:szCs w:val="20"/>
            </w:rPr>
          </w:rPrChange>
        </w:rPr>
        <w:t xml:space="preserve"> – https://assetstore.unity.com/packages/tools/integration/steamvr-plugin-32647, letzter Abruf: 07.07.2020</w:t>
      </w:r>
    </w:p>
    <w:p w14:paraId="56C83F3D" w14:textId="77777777" w:rsidR="00925806" w:rsidRPr="00925806" w:rsidRDefault="00925806" w:rsidP="00971D0F">
      <w:pPr>
        <w:tabs>
          <w:tab w:val="clear" w:pos="7200"/>
        </w:tabs>
        <w:spacing w:before="0" w:after="200" w:line="240" w:lineRule="auto"/>
        <w:jc w:val="left"/>
        <w:rPr>
          <w:ins w:id="471" w:author="Manuel Hergenröder" w:date="2020-07-16T16:28:00Z"/>
          <w:sz w:val="18"/>
          <w:szCs w:val="18"/>
          <w:rPrChange w:id="472" w:author="Manuel Hergenröder" w:date="2020-07-16T16:28:00Z">
            <w:rPr>
              <w:ins w:id="473" w:author="Manuel Hergenröder" w:date="2020-07-16T16:28:00Z"/>
              <w:sz w:val="20"/>
              <w:szCs w:val="20"/>
            </w:rPr>
          </w:rPrChange>
        </w:rPr>
      </w:pPr>
    </w:p>
    <w:p w14:paraId="24094965" w14:textId="77777777" w:rsidR="000A15B8" w:rsidRPr="00925806" w:rsidRDefault="000A15B8" w:rsidP="00971D0F">
      <w:pPr>
        <w:tabs>
          <w:tab w:val="clear" w:pos="7200"/>
        </w:tabs>
        <w:spacing w:before="0" w:after="200" w:line="240" w:lineRule="auto"/>
        <w:jc w:val="left"/>
        <w:rPr>
          <w:sz w:val="18"/>
          <w:szCs w:val="18"/>
          <w:rPrChange w:id="474" w:author="Manuel Hergenröder" w:date="2020-07-16T16:28:00Z">
            <w:rPr>
              <w:sz w:val="20"/>
              <w:szCs w:val="20"/>
            </w:rPr>
          </w:rPrChange>
        </w:rPr>
      </w:pPr>
    </w:p>
    <w:p w14:paraId="0783B4B1" w14:textId="13517146" w:rsidR="000F05AF" w:rsidRPr="00925806" w:rsidRDefault="000F05AF" w:rsidP="00971D0F">
      <w:pPr>
        <w:tabs>
          <w:tab w:val="clear" w:pos="7200"/>
        </w:tabs>
        <w:spacing w:before="0" w:after="200" w:line="240" w:lineRule="auto"/>
        <w:jc w:val="left"/>
        <w:rPr>
          <w:sz w:val="18"/>
          <w:szCs w:val="18"/>
          <w:rPrChange w:id="475" w:author="Manuel Hergenröder" w:date="2020-07-16T16:28:00Z">
            <w:rPr>
              <w:sz w:val="20"/>
              <w:szCs w:val="20"/>
            </w:rPr>
          </w:rPrChange>
        </w:rPr>
      </w:pPr>
      <w:r w:rsidRPr="00925806">
        <w:rPr>
          <w:b/>
          <w:bCs/>
          <w:sz w:val="18"/>
          <w:szCs w:val="18"/>
          <w:rPrChange w:id="476" w:author="Manuel Hergenröder" w:date="2020-07-16T16:28:00Z">
            <w:rPr>
              <w:b/>
              <w:bCs/>
              <w:sz w:val="20"/>
              <w:szCs w:val="20"/>
            </w:rPr>
          </w:rPrChange>
        </w:rPr>
        <w:t>Unity Documentation</w:t>
      </w:r>
      <w:r w:rsidRPr="00925806">
        <w:rPr>
          <w:sz w:val="18"/>
          <w:szCs w:val="18"/>
          <w:rPrChange w:id="477" w:author="Manuel Hergenröder" w:date="2020-07-16T16:28:00Z">
            <w:rPr>
              <w:sz w:val="20"/>
              <w:szCs w:val="20"/>
            </w:rPr>
          </w:rPrChange>
        </w:rPr>
        <w:t>: „C# Job System Overview“ – https://docs.unity3d.com/2019.3/Documentation/Manual/JobSystemOverview.html, letzter Abruf: 07.07.2020</w:t>
      </w:r>
    </w:p>
    <w:p w14:paraId="36734C25" w14:textId="77777777" w:rsidR="000A15B8" w:rsidRPr="00925806" w:rsidRDefault="000A15B8" w:rsidP="00971D0F">
      <w:pPr>
        <w:tabs>
          <w:tab w:val="clear" w:pos="7200"/>
        </w:tabs>
        <w:spacing w:before="0" w:after="200" w:line="240" w:lineRule="auto"/>
        <w:jc w:val="left"/>
        <w:rPr>
          <w:sz w:val="18"/>
          <w:szCs w:val="18"/>
          <w:rPrChange w:id="478" w:author="Manuel Hergenröder" w:date="2020-07-16T16:28:00Z">
            <w:rPr>
              <w:sz w:val="20"/>
              <w:szCs w:val="20"/>
            </w:rPr>
          </w:rPrChange>
        </w:rPr>
      </w:pPr>
    </w:p>
    <w:p w14:paraId="2B1F19D7" w14:textId="5B2EE498" w:rsidR="001E26AE" w:rsidRPr="00925806" w:rsidDel="00925806" w:rsidRDefault="001E26AE" w:rsidP="00971D0F">
      <w:pPr>
        <w:tabs>
          <w:tab w:val="clear" w:pos="7200"/>
        </w:tabs>
        <w:spacing w:before="0" w:after="200" w:line="240" w:lineRule="auto"/>
        <w:jc w:val="left"/>
        <w:rPr>
          <w:del w:id="479" w:author="Manuel Hergenröder" w:date="2020-07-16T15:58:00Z"/>
          <w:sz w:val="18"/>
          <w:szCs w:val="18"/>
          <w:rPrChange w:id="480" w:author="Manuel Hergenröder" w:date="2020-07-16T16:28:00Z">
            <w:rPr>
              <w:del w:id="481" w:author="Manuel Hergenröder" w:date="2020-07-16T15:58:00Z"/>
              <w:sz w:val="20"/>
              <w:szCs w:val="20"/>
            </w:rPr>
          </w:rPrChange>
        </w:rPr>
      </w:pPr>
      <w:r w:rsidRPr="00925806">
        <w:rPr>
          <w:b/>
          <w:bCs/>
          <w:sz w:val="18"/>
          <w:szCs w:val="18"/>
          <w:rPrChange w:id="482" w:author="Manuel Hergenröder" w:date="2020-07-16T16:28:00Z">
            <w:rPr>
              <w:b/>
              <w:bCs/>
              <w:sz w:val="20"/>
              <w:szCs w:val="20"/>
            </w:rPr>
          </w:rPrChange>
        </w:rPr>
        <w:t>Unity Documentation</w:t>
      </w:r>
      <w:r w:rsidRPr="00925806">
        <w:rPr>
          <w:sz w:val="18"/>
          <w:szCs w:val="18"/>
          <w:rPrChange w:id="483" w:author="Manuel Hergenröder" w:date="2020-07-16T16:28:00Z">
            <w:rPr>
              <w:sz w:val="20"/>
              <w:szCs w:val="20"/>
            </w:rPr>
          </w:rPrChange>
        </w:rPr>
        <w:t>: “Coroutine” – https://docs.unity3d.com/ScriptReference/Coroutine.html, letzter Abruf: 07.07.2020</w:t>
      </w:r>
    </w:p>
    <w:p w14:paraId="31048877" w14:textId="77777777" w:rsidR="00925806" w:rsidRPr="00925806" w:rsidRDefault="00925806" w:rsidP="00971D0F">
      <w:pPr>
        <w:tabs>
          <w:tab w:val="clear" w:pos="7200"/>
        </w:tabs>
        <w:spacing w:before="0" w:after="200" w:line="240" w:lineRule="auto"/>
        <w:jc w:val="left"/>
        <w:rPr>
          <w:ins w:id="484" w:author="Manuel Hergenröder" w:date="2020-07-16T16:28:00Z"/>
          <w:sz w:val="18"/>
          <w:szCs w:val="18"/>
          <w:rPrChange w:id="485" w:author="Manuel Hergenröder" w:date="2020-07-16T16:28:00Z">
            <w:rPr>
              <w:ins w:id="486" w:author="Manuel Hergenröder" w:date="2020-07-16T16:28:00Z"/>
              <w:sz w:val="20"/>
              <w:szCs w:val="20"/>
            </w:rPr>
          </w:rPrChange>
        </w:rPr>
      </w:pPr>
    </w:p>
    <w:p w14:paraId="3B5F0742" w14:textId="77777777" w:rsidR="000A15B8" w:rsidRPr="00925806" w:rsidRDefault="000A15B8" w:rsidP="00971D0F">
      <w:pPr>
        <w:tabs>
          <w:tab w:val="clear" w:pos="7200"/>
        </w:tabs>
        <w:spacing w:before="0" w:after="200" w:line="240" w:lineRule="auto"/>
        <w:jc w:val="left"/>
        <w:rPr>
          <w:sz w:val="18"/>
          <w:szCs w:val="18"/>
          <w:rPrChange w:id="487" w:author="Manuel Hergenröder" w:date="2020-07-16T16:28:00Z">
            <w:rPr>
              <w:sz w:val="20"/>
              <w:szCs w:val="20"/>
            </w:rPr>
          </w:rPrChange>
        </w:rPr>
      </w:pPr>
    </w:p>
    <w:p w14:paraId="5D657DAF" w14:textId="15F410A1" w:rsidR="0024242C" w:rsidRPr="00925806" w:rsidDel="00925806" w:rsidRDefault="0024242C" w:rsidP="00971D0F">
      <w:pPr>
        <w:tabs>
          <w:tab w:val="clear" w:pos="7200"/>
        </w:tabs>
        <w:spacing w:before="0" w:after="200" w:line="240" w:lineRule="auto"/>
        <w:jc w:val="left"/>
        <w:rPr>
          <w:del w:id="488" w:author="Manuel Hergenröder" w:date="2020-07-16T15:58:00Z"/>
          <w:sz w:val="18"/>
          <w:szCs w:val="18"/>
          <w:rPrChange w:id="489" w:author="Manuel Hergenröder" w:date="2020-07-16T16:28:00Z">
            <w:rPr>
              <w:del w:id="490" w:author="Manuel Hergenröder" w:date="2020-07-16T15:58:00Z"/>
              <w:sz w:val="20"/>
              <w:szCs w:val="20"/>
            </w:rPr>
          </w:rPrChange>
        </w:rPr>
      </w:pPr>
      <w:r w:rsidRPr="00925806">
        <w:rPr>
          <w:b/>
          <w:bCs/>
          <w:sz w:val="18"/>
          <w:szCs w:val="18"/>
          <w:rPrChange w:id="491" w:author="Manuel Hergenröder" w:date="2020-07-16T16:28:00Z">
            <w:rPr>
              <w:b/>
              <w:bCs/>
              <w:sz w:val="20"/>
              <w:szCs w:val="20"/>
            </w:rPr>
          </w:rPrChange>
        </w:rPr>
        <w:t>Unity Technologies</w:t>
      </w:r>
      <w:r w:rsidR="001E6AF9" w:rsidRPr="00925806">
        <w:rPr>
          <w:sz w:val="18"/>
          <w:szCs w:val="18"/>
          <w:rPrChange w:id="492" w:author="Manuel Hergenröder" w:date="2020-07-16T16:28:00Z">
            <w:rPr>
              <w:sz w:val="20"/>
              <w:szCs w:val="20"/>
            </w:rPr>
          </w:rPrChange>
        </w:rPr>
        <w:t>:</w:t>
      </w:r>
      <w:r w:rsidRPr="00925806">
        <w:rPr>
          <w:b/>
          <w:bCs/>
          <w:sz w:val="18"/>
          <w:szCs w:val="18"/>
          <w:rPrChange w:id="493" w:author="Manuel Hergenröder" w:date="2020-07-16T16:28:00Z">
            <w:rPr>
              <w:b/>
              <w:bCs/>
              <w:sz w:val="20"/>
              <w:szCs w:val="20"/>
            </w:rPr>
          </w:rPrChange>
        </w:rPr>
        <w:t xml:space="preserve"> </w:t>
      </w:r>
      <w:r w:rsidR="001E6AF9" w:rsidRPr="00925806">
        <w:rPr>
          <w:sz w:val="18"/>
          <w:szCs w:val="18"/>
          <w:rPrChange w:id="494" w:author="Manuel Hergenröder" w:date="2020-07-16T16:28:00Z">
            <w:rPr>
              <w:sz w:val="20"/>
              <w:szCs w:val="20"/>
            </w:rPr>
          </w:rPrChange>
        </w:rPr>
        <w:t xml:space="preserve">„Multiplatform  | Unity“ </w:t>
      </w:r>
      <w:r w:rsidRPr="00925806">
        <w:rPr>
          <w:sz w:val="18"/>
          <w:szCs w:val="18"/>
          <w:rPrChange w:id="495" w:author="Manuel Hergenröder" w:date="2020-07-16T16:28:00Z">
            <w:rPr>
              <w:sz w:val="20"/>
              <w:szCs w:val="20"/>
            </w:rPr>
          </w:rPrChange>
        </w:rPr>
        <w:t>– https://unity.com/features/multiplatform, letzter Abruf: 24.06.2020</w:t>
      </w:r>
    </w:p>
    <w:p w14:paraId="4F2EAA55" w14:textId="77777777" w:rsidR="00925806" w:rsidRPr="00925806" w:rsidRDefault="00925806" w:rsidP="00971D0F">
      <w:pPr>
        <w:tabs>
          <w:tab w:val="clear" w:pos="7200"/>
        </w:tabs>
        <w:spacing w:before="0" w:after="200" w:line="240" w:lineRule="auto"/>
        <w:jc w:val="left"/>
        <w:rPr>
          <w:ins w:id="496" w:author="Manuel Hergenröder" w:date="2020-07-16T16:28:00Z"/>
          <w:sz w:val="18"/>
          <w:szCs w:val="18"/>
          <w:rPrChange w:id="497" w:author="Manuel Hergenröder" w:date="2020-07-16T16:28:00Z">
            <w:rPr>
              <w:ins w:id="498" w:author="Manuel Hergenröder" w:date="2020-07-16T16:28:00Z"/>
              <w:sz w:val="20"/>
              <w:szCs w:val="20"/>
            </w:rPr>
          </w:rPrChange>
        </w:rPr>
      </w:pPr>
    </w:p>
    <w:p w14:paraId="4EB21799" w14:textId="77777777" w:rsidR="000A15B8" w:rsidRPr="00925806" w:rsidRDefault="000A15B8" w:rsidP="00971D0F">
      <w:pPr>
        <w:tabs>
          <w:tab w:val="clear" w:pos="7200"/>
        </w:tabs>
        <w:spacing w:before="0" w:after="200" w:line="240" w:lineRule="auto"/>
        <w:jc w:val="left"/>
        <w:rPr>
          <w:b/>
          <w:bCs/>
          <w:sz w:val="18"/>
          <w:szCs w:val="18"/>
          <w:rPrChange w:id="499" w:author="Manuel Hergenröder" w:date="2020-07-16T16:28:00Z">
            <w:rPr>
              <w:b/>
              <w:bCs/>
              <w:sz w:val="20"/>
              <w:szCs w:val="20"/>
            </w:rPr>
          </w:rPrChange>
        </w:rPr>
      </w:pPr>
    </w:p>
    <w:p w14:paraId="36F62632" w14:textId="4C496169" w:rsidR="00262441" w:rsidRPr="00925806" w:rsidDel="00925806" w:rsidRDefault="00262441" w:rsidP="00971D0F">
      <w:pPr>
        <w:tabs>
          <w:tab w:val="clear" w:pos="7200"/>
        </w:tabs>
        <w:spacing w:before="0" w:after="200" w:line="240" w:lineRule="auto"/>
        <w:jc w:val="left"/>
        <w:rPr>
          <w:del w:id="500" w:author="Manuel Hergenröder" w:date="2020-07-16T15:58:00Z"/>
          <w:sz w:val="18"/>
          <w:szCs w:val="18"/>
          <w:rPrChange w:id="501" w:author="Manuel Hergenröder" w:date="2020-07-16T16:28:00Z">
            <w:rPr>
              <w:del w:id="502" w:author="Manuel Hergenröder" w:date="2020-07-16T15:58:00Z"/>
              <w:sz w:val="20"/>
              <w:szCs w:val="20"/>
            </w:rPr>
          </w:rPrChange>
        </w:rPr>
      </w:pPr>
      <w:r w:rsidRPr="00925806">
        <w:rPr>
          <w:b/>
          <w:bCs/>
          <w:sz w:val="18"/>
          <w:szCs w:val="18"/>
          <w:rPrChange w:id="503" w:author="Manuel Hergenröder" w:date="2020-07-16T16:28:00Z">
            <w:rPr>
              <w:b/>
              <w:bCs/>
              <w:sz w:val="20"/>
              <w:szCs w:val="20"/>
            </w:rPr>
          </w:rPrChange>
        </w:rPr>
        <w:t>Unity Technologies</w:t>
      </w:r>
      <w:r w:rsidRPr="00925806">
        <w:rPr>
          <w:sz w:val="18"/>
          <w:szCs w:val="18"/>
          <w:rPrChange w:id="504" w:author="Manuel Hergenröder" w:date="2020-07-16T16:28:00Z">
            <w:rPr>
              <w:sz w:val="20"/>
              <w:szCs w:val="20"/>
            </w:rPr>
          </w:rPrChange>
        </w:rPr>
        <w:t>: „Powerful 2D, 3D, VR, &amp; AR software for cross-platform development of games and mobile apps.” – https://store.unity.com/#plans-individual, letzter Abruf: 11.06.2020</w:t>
      </w:r>
    </w:p>
    <w:p w14:paraId="362ACD84" w14:textId="77777777" w:rsidR="00925806" w:rsidRPr="00925806" w:rsidRDefault="00925806" w:rsidP="00971D0F">
      <w:pPr>
        <w:tabs>
          <w:tab w:val="clear" w:pos="7200"/>
        </w:tabs>
        <w:spacing w:before="0" w:after="200" w:line="240" w:lineRule="auto"/>
        <w:jc w:val="left"/>
        <w:rPr>
          <w:ins w:id="505" w:author="Manuel Hergenröder" w:date="2020-07-16T16:28:00Z"/>
          <w:sz w:val="18"/>
          <w:szCs w:val="18"/>
          <w:rPrChange w:id="506" w:author="Manuel Hergenröder" w:date="2020-07-16T16:28:00Z">
            <w:rPr>
              <w:ins w:id="507" w:author="Manuel Hergenröder" w:date="2020-07-16T16:28:00Z"/>
              <w:sz w:val="20"/>
              <w:szCs w:val="20"/>
            </w:rPr>
          </w:rPrChange>
        </w:rPr>
      </w:pPr>
    </w:p>
    <w:p w14:paraId="371E9C42" w14:textId="77777777" w:rsidR="000A15B8" w:rsidRPr="00925806" w:rsidRDefault="000A15B8" w:rsidP="00971D0F">
      <w:pPr>
        <w:tabs>
          <w:tab w:val="clear" w:pos="7200"/>
        </w:tabs>
        <w:spacing w:before="0" w:after="200" w:line="240" w:lineRule="auto"/>
        <w:jc w:val="left"/>
        <w:rPr>
          <w:sz w:val="18"/>
          <w:szCs w:val="18"/>
          <w:rPrChange w:id="508" w:author="Manuel Hergenröder" w:date="2020-07-16T16:28:00Z">
            <w:rPr>
              <w:sz w:val="20"/>
              <w:szCs w:val="20"/>
            </w:rPr>
          </w:rPrChange>
        </w:rPr>
      </w:pPr>
    </w:p>
    <w:p w14:paraId="0F7FB35C" w14:textId="231B08A9" w:rsidR="00151782" w:rsidRPr="00925806" w:rsidDel="00925806" w:rsidRDefault="00971D0F" w:rsidP="00971D0F">
      <w:pPr>
        <w:tabs>
          <w:tab w:val="clear" w:pos="7200"/>
        </w:tabs>
        <w:spacing w:before="0" w:after="200" w:line="240" w:lineRule="auto"/>
        <w:jc w:val="left"/>
        <w:rPr>
          <w:del w:id="509" w:author="Manuel Hergenröder" w:date="2020-07-16T15:58:00Z"/>
          <w:sz w:val="18"/>
          <w:szCs w:val="18"/>
          <w:lang w:val="de-DE"/>
          <w:rPrChange w:id="510" w:author="Manuel Hergenröder" w:date="2020-07-16T16:28:00Z">
            <w:rPr>
              <w:del w:id="511" w:author="Manuel Hergenröder" w:date="2020-07-16T15:58:00Z"/>
              <w:sz w:val="20"/>
              <w:szCs w:val="20"/>
              <w:lang w:val="de-DE"/>
            </w:rPr>
          </w:rPrChange>
        </w:rPr>
      </w:pPr>
      <w:r w:rsidRPr="00925806">
        <w:rPr>
          <w:b/>
          <w:bCs/>
          <w:sz w:val="18"/>
          <w:szCs w:val="18"/>
          <w:lang w:val="de-DE"/>
          <w:rPrChange w:id="512" w:author="Manuel Hergenröder" w:date="2020-07-16T16:28:00Z">
            <w:rPr>
              <w:b/>
              <w:bCs/>
              <w:sz w:val="20"/>
              <w:szCs w:val="20"/>
              <w:lang w:val="de-DE"/>
            </w:rPr>
          </w:rPrChange>
        </w:rPr>
        <w:t>Unity Technologies</w:t>
      </w:r>
      <w:r w:rsidRPr="00925806">
        <w:rPr>
          <w:sz w:val="18"/>
          <w:szCs w:val="18"/>
          <w:lang w:val="de-DE"/>
          <w:rPrChange w:id="513" w:author="Manuel Hergenröder" w:date="2020-07-16T16:28:00Z">
            <w:rPr>
              <w:sz w:val="20"/>
              <w:szCs w:val="20"/>
              <w:lang w:val="de-DE"/>
            </w:rPr>
          </w:rPrChange>
        </w:rPr>
        <w:t>: „Sie fragen sich was Unity ist? Entdecken Sie, wer wir sind, wo wir angefangen haben und wohin wir uns entwickeln | Unity“ – https://unity.com/de/our-company, letzter Abruf: 11.06.2020</w:t>
      </w:r>
    </w:p>
    <w:p w14:paraId="5F280EB7" w14:textId="77777777" w:rsidR="00925806" w:rsidRPr="00925806" w:rsidRDefault="00925806" w:rsidP="00971D0F">
      <w:pPr>
        <w:tabs>
          <w:tab w:val="clear" w:pos="7200"/>
        </w:tabs>
        <w:spacing w:before="0" w:after="200" w:line="240" w:lineRule="auto"/>
        <w:jc w:val="left"/>
        <w:rPr>
          <w:ins w:id="514" w:author="Manuel Hergenröder" w:date="2020-07-16T16:28:00Z"/>
          <w:sz w:val="18"/>
          <w:szCs w:val="18"/>
          <w:lang w:val="de-DE"/>
          <w:rPrChange w:id="515" w:author="Manuel Hergenröder" w:date="2020-07-16T16:28:00Z">
            <w:rPr>
              <w:ins w:id="516" w:author="Manuel Hergenröder" w:date="2020-07-16T16:28:00Z"/>
              <w:sz w:val="20"/>
              <w:szCs w:val="20"/>
              <w:lang w:val="de-DE"/>
            </w:rPr>
          </w:rPrChange>
        </w:rPr>
      </w:pPr>
    </w:p>
    <w:p w14:paraId="55ED4106" w14:textId="09E477B2" w:rsidR="001B041A" w:rsidRPr="00925806" w:rsidRDefault="001B041A" w:rsidP="00971D0F">
      <w:pPr>
        <w:tabs>
          <w:tab w:val="clear" w:pos="7200"/>
        </w:tabs>
        <w:spacing w:before="0" w:after="200" w:line="240" w:lineRule="auto"/>
        <w:jc w:val="left"/>
        <w:rPr>
          <w:sz w:val="18"/>
          <w:szCs w:val="18"/>
          <w:lang w:val="de-DE"/>
          <w:rPrChange w:id="517" w:author="Manuel Hergenröder" w:date="2020-07-16T16:28:00Z">
            <w:rPr>
              <w:sz w:val="20"/>
              <w:szCs w:val="20"/>
              <w:lang w:val="de-DE"/>
            </w:rPr>
          </w:rPrChange>
        </w:rPr>
      </w:pPr>
    </w:p>
    <w:p w14:paraId="1CD0AC73" w14:textId="12FF736F" w:rsidR="001B041A" w:rsidRPr="00925806" w:rsidRDefault="001B041A" w:rsidP="00971D0F">
      <w:pPr>
        <w:tabs>
          <w:tab w:val="clear" w:pos="7200"/>
        </w:tabs>
        <w:spacing w:before="0" w:after="200" w:line="240" w:lineRule="auto"/>
        <w:jc w:val="left"/>
        <w:rPr>
          <w:sz w:val="18"/>
          <w:szCs w:val="18"/>
          <w:rPrChange w:id="518" w:author="Manuel Hergenröder" w:date="2020-07-16T16:28:00Z">
            <w:rPr>
              <w:sz w:val="20"/>
              <w:szCs w:val="20"/>
            </w:rPr>
          </w:rPrChange>
        </w:rPr>
      </w:pPr>
      <w:r w:rsidRPr="00925806">
        <w:rPr>
          <w:b/>
          <w:bCs/>
          <w:sz w:val="18"/>
          <w:szCs w:val="18"/>
          <w:rPrChange w:id="519" w:author="Manuel Hergenröder" w:date="2020-07-16T16:28:00Z">
            <w:rPr>
              <w:b/>
              <w:bCs/>
              <w:sz w:val="20"/>
              <w:szCs w:val="20"/>
            </w:rPr>
          </w:rPrChange>
        </w:rPr>
        <w:t>YouTube</w:t>
      </w:r>
      <w:r w:rsidRPr="00925806">
        <w:rPr>
          <w:sz w:val="18"/>
          <w:szCs w:val="18"/>
          <w:rPrChange w:id="520" w:author="Manuel Hergenröder" w:date="2020-07-16T16:28:00Z">
            <w:rPr>
              <w:sz w:val="20"/>
              <w:szCs w:val="20"/>
            </w:rPr>
          </w:rPrChange>
        </w:rPr>
        <w:t>: „The Untold Story Of Virtual Reality On The Sega Genesis - The Unreleased The Sega VR Headset”, Wrestling With Gaming – https://www.youtube.com/watch?v=3UN_pN9ZU8Y, letzter Abruf: 13.07.2020</w:t>
      </w:r>
    </w:p>
    <w:p w14:paraId="7C6CAABD" w14:textId="77777777" w:rsidR="000F05AF" w:rsidRPr="001B041A" w:rsidRDefault="000F05AF" w:rsidP="00971D0F">
      <w:pPr>
        <w:tabs>
          <w:tab w:val="clear" w:pos="7200"/>
        </w:tabs>
        <w:spacing w:before="0" w:after="200" w:line="240" w:lineRule="auto"/>
        <w:jc w:val="left"/>
        <w:rPr>
          <w:sz w:val="20"/>
          <w:szCs w:val="20"/>
        </w:rPr>
      </w:pPr>
    </w:p>
    <w:p w14:paraId="7BEA9B71" w14:textId="77777777" w:rsidR="00115964" w:rsidRPr="001B041A" w:rsidRDefault="00115964">
      <w:pPr>
        <w:tabs>
          <w:tab w:val="clear" w:pos="7200"/>
        </w:tabs>
        <w:spacing w:before="0" w:after="200" w:line="240" w:lineRule="auto"/>
        <w:jc w:val="left"/>
        <w:rPr>
          <w:sz w:val="20"/>
          <w:szCs w:val="20"/>
        </w:rPr>
      </w:pPr>
      <w:r w:rsidRPr="001B041A">
        <w:rPr>
          <w:sz w:val="20"/>
          <w:szCs w:val="20"/>
        </w:rPr>
        <w:br w:type="page"/>
      </w:r>
    </w:p>
    <w:p w14:paraId="423F494D" w14:textId="27CAABE8" w:rsidR="00E43BE2" w:rsidRDefault="00C30E8F" w:rsidP="00B90796">
      <w:pPr>
        <w:pStyle w:val="Heading1"/>
        <w:rPr>
          <w:lang w:val="de-DE"/>
        </w:rPr>
      </w:pPr>
      <w:bookmarkStart w:id="521" w:name="_Toc45809461"/>
      <w:r w:rsidRPr="00BB7701">
        <w:rPr>
          <w:lang w:val="de-DE"/>
        </w:rPr>
        <w:lastRenderedPageBreak/>
        <w:t>Abbildungsverzeichnis</w:t>
      </w:r>
      <w:bookmarkEnd w:id="521"/>
    </w:p>
    <w:p w14:paraId="6F920D69" w14:textId="77777777" w:rsidR="00E0437C" w:rsidRPr="00E0437C" w:rsidRDefault="00E0437C" w:rsidP="00E0437C">
      <w:pPr>
        <w:rPr>
          <w:lang w:val="de-DE"/>
        </w:rPr>
      </w:pPr>
    </w:p>
    <w:p w14:paraId="719AE5A7" w14:textId="77777777" w:rsidR="00AF4ECF" w:rsidRDefault="00BB7701">
      <w:pPr>
        <w:pStyle w:val="TableofFigures"/>
        <w:tabs>
          <w:tab w:val="right" w:leader="dot" w:pos="9203"/>
        </w:tabs>
        <w:rPr>
          <w:ins w:id="522" w:author="Manuel Hergenröder" w:date="2020-07-16T16:12:00Z"/>
          <w:rFonts w:eastAsiaTheme="minorEastAsia"/>
          <w:noProof/>
          <w:szCs w:val="22"/>
          <w:lang w:val="de-DE" w:eastAsia="de-DE"/>
          <w14:ligatures w14:val="none"/>
        </w:rPr>
      </w:pPr>
      <w:r>
        <w:rPr>
          <w:lang w:val="de-DE"/>
        </w:rPr>
        <w:fldChar w:fldCharType="begin"/>
      </w:r>
      <w:r>
        <w:rPr>
          <w:lang w:val="de-DE"/>
        </w:rPr>
        <w:instrText xml:space="preserve"> TOC \h \z \c "Abbildung" </w:instrText>
      </w:r>
      <w:r>
        <w:rPr>
          <w:lang w:val="de-DE"/>
        </w:rPr>
        <w:fldChar w:fldCharType="separate"/>
      </w:r>
      <w:ins w:id="523" w:author="Manuel Hergenröder" w:date="2020-07-16T16:12:00Z">
        <w:r w:rsidR="00AF4ECF" w:rsidRPr="00367828">
          <w:rPr>
            <w:noProof/>
            <w:lang w:val="de-DE"/>
          </w:rPr>
          <w:t>Abbildung 1 – Fotografie „Sensorama“, 1962, Copyright Morton Heilig – http://www.medienkunstnetz.de/assets/img/data/3331/bild.jpg, letzter Abruf: 08.07.2020</w:t>
        </w:r>
        <w:r w:rsidR="00AF4ECF" w:rsidRPr="00AF4ECF">
          <w:rPr>
            <w:noProof/>
            <w:webHidden/>
            <w:lang w:val="de-DE"/>
            <w:rPrChange w:id="524" w:author="Manuel Hergenröder" w:date="2020-07-16T16:12:00Z">
              <w:rPr>
                <w:noProof/>
                <w:webHidden/>
              </w:rPr>
            </w:rPrChange>
          </w:rPr>
          <w:tab/>
        </w:r>
      </w:ins>
    </w:p>
    <w:p w14:paraId="5E692450" w14:textId="77777777" w:rsidR="00AF4ECF" w:rsidRDefault="00AF4ECF">
      <w:pPr>
        <w:pStyle w:val="TableofFigures"/>
        <w:tabs>
          <w:tab w:val="right" w:leader="dot" w:pos="9203"/>
        </w:tabs>
        <w:rPr>
          <w:ins w:id="525" w:author="Manuel Hergenröder" w:date="2020-07-16T16:12:00Z"/>
          <w:rFonts w:eastAsiaTheme="minorEastAsia"/>
          <w:noProof/>
          <w:szCs w:val="22"/>
          <w:lang w:val="de-DE" w:eastAsia="de-DE"/>
          <w14:ligatures w14:val="none"/>
        </w:rPr>
      </w:pPr>
      <w:ins w:id="526" w:author="Manuel Hergenröder" w:date="2020-07-16T16:12:00Z">
        <w:r w:rsidRPr="00367828">
          <w:rPr>
            <w:noProof/>
            <w:lang w:val="de-DE"/>
          </w:rPr>
          <w:t>Abbildung 2 – Vergleich HUD-basierte Darstellung (oben) von Gesundheit und Munition mit im virtuellen Raum als physische Objekte manifestierter Darstellung (unten)</w:t>
        </w:r>
        <w:r w:rsidRPr="00AF4ECF">
          <w:rPr>
            <w:noProof/>
            <w:webHidden/>
            <w:lang w:val="de-DE"/>
            <w:rPrChange w:id="527" w:author="Manuel Hergenröder" w:date="2020-07-16T16:12:00Z">
              <w:rPr>
                <w:noProof/>
                <w:webHidden/>
              </w:rPr>
            </w:rPrChange>
          </w:rPr>
          <w:tab/>
        </w:r>
      </w:ins>
    </w:p>
    <w:p w14:paraId="02A2F997" w14:textId="77777777" w:rsidR="00AF4ECF" w:rsidRPr="00AF4ECF" w:rsidRDefault="00AF4ECF">
      <w:pPr>
        <w:pStyle w:val="TableofFigures"/>
        <w:tabs>
          <w:tab w:val="right" w:leader="dot" w:pos="9203"/>
        </w:tabs>
        <w:rPr>
          <w:ins w:id="528" w:author="Manuel Hergenröder" w:date="2020-07-16T16:12:00Z"/>
          <w:rFonts w:eastAsiaTheme="minorEastAsia"/>
          <w:noProof/>
          <w:szCs w:val="22"/>
          <w:lang w:eastAsia="de-DE"/>
          <w14:ligatures w14:val="none"/>
          <w:rPrChange w:id="529" w:author="Manuel Hergenröder" w:date="2020-07-16T16:12:00Z">
            <w:rPr>
              <w:ins w:id="530" w:author="Manuel Hergenröder" w:date="2020-07-16T16:12:00Z"/>
              <w:rFonts w:eastAsiaTheme="minorEastAsia"/>
              <w:noProof/>
              <w:szCs w:val="22"/>
              <w:lang w:val="de-DE" w:eastAsia="de-DE"/>
              <w14:ligatures w14:val="none"/>
            </w:rPr>
          </w:rPrChange>
        </w:rPr>
      </w:pPr>
      <w:ins w:id="531" w:author="Manuel Hergenröder" w:date="2020-07-16T16:12:00Z">
        <w:r>
          <w:rPr>
            <w:noProof/>
          </w:rPr>
          <w:t>Abbildung 3 – Cone of Focus, UploadVR Copyright 2019 UVR Media LLC – https://mk0uploadvrcom4bcwhj.kinstacdn.com/wp-content/uploads/2016/07/cone-of-focus.jpg, letzter Abruf 17.06.2020</w:t>
        </w:r>
        <w:r>
          <w:rPr>
            <w:noProof/>
            <w:webHidden/>
          </w:rPr>
          <w:tab/>
        </w:r>
      </w:ins>
    </w:p>
    <w:p w14:paraId="414DD83E" w14:textId="77777777" w:rsidR="00AF4ECF" w:rsidRDefault="00AF4ECF">
      <w:pPr>
        <w:pStyle w:val="TableofFigures"/>
        <w:tabs>
          <w:tab w:val="right" w:leader="dot" w:pos="9203"/>
        </w:tabs>
        <w:rPr>
          <w:ins w:id="532" w:author="Manuel Hergenröder" w:date="2020-07-16T16:12:00Z"/>
          <w:rFonts w:eastAsiaTheme="minorEastAsia"/>
          <w:noProof/>
          <w:szCs w:val="22"/>
          <w:lang w:val="de-DE" w:eastAsia="de-DE"/>
          <w14:ligatures w14:val="none"/>
        </w:rPr>
      </w:pPr>
      <w:ins w:id="533" w:author="Manuel Hergenröder" w:date="2020-07-16T16:12:00Z">
        <w:r w:rsidRPr="00367828">
          <w:rPr>
            <w:noProof/>
            <w:lang w:val="de-DE"/>
          </w:rPr>
          <w:t>Abbildung 4 – Eine abstrakte Darstellung der Architektur - Eigene Darstellung</w:t>
        </w:r>
        <w:r w:rsidRPr="00AF4ECF">
          <w:rPr>
            <w:noProof/>
            <w:webHidden/>
            <w:lang w:val="de-DE"/>
            <w:rPrChange w:id="534" w:author="Manuel Hergenröder" w:date="2020-07-16T16:12:00Z">
              <w:rPr>
                <w:noProof/>
                <w:webHidden/>
              </w:rPr>
            </w:rPrChange>
          </w:rPr>
          <w:tab/>
        </w:r>
      </w:ins>
    </w:p>
    <w:p w14:paraId="626D99D1" w14:textId="77777777" w:rsidR="00AF4ECF" w:rsidRDefault="00AF4ECF">
      <w:pPr>
        <w:pStyle w:val="TableofFigures"/>
        <w:tabs>
          <w:tab w:val="right" w:leader="dot" w:pos="9203"/>
        </w:tabs>
        <w:rPr>
          <w:ins w:id="535" w:author="Manuel Hergenröder" w:date="2020-07-16T16:12:00Z"/>
          <w:rFonts w:eastAsiaTheme="minorEastAsia"/>
          <w:noProof/>
          <w:szCs w:val="22"/>
          <w:lang w:val="de-DE" w:eastAsia="de-DE"/>
          <w14:ligatures w14:val="none"/>
        </w:rPr>
      </w:pPr>
      <w:ins w:id="536" w:author="Manuel Hergenröder" w:date="2020-07-16T16:12:00Z">
        <w:r w:rsidRPr="00367828">
          <w:rPr>
            <w:noProof/>
            <w:lang w:val="de-DE"/>
          </w:rPr>
          <w:t xml:space="preserve">Abbildung 5 – Illustration Windowing mit 50 % Overlap – „Short-time FFT – MATLAB“, </w:t>
        </w:r>
        <w:r w:rsidRPr="00AF4ECF">
          <w:rPr>
            <w:noProof/>
            <w:lang w:val="de-DE"/>
            <w:rPrChange w:id="537" w:author="Manuel Hergenröder" w:date="2020-07-16T16:12:00Z">
              <w:rPr>
                <w:noProof/>
              </w:rPr>
            </w:rPrChange>
          </w:rPr>
          <w:t>© 1994-2020 The MathWorks, Inc.</w:t>
        </w:r>
        <w:r w:rsidRPr="00367828">
          <w:rPr>
            <w:noProof/>
            <w:lang w:val="de-DE"/>
          </w:rPr>
          <w:t xml:space="preserve"> – https://www.mathworks.com/help/dsp/ref/stft_output.png, letzter Abruf: 29.06.2020</w:t>
        </w:r>
        <w:r w:rsidRPr="00AF4ECF">
          <w:rPr>
            <w:noProof/>
            <w:webHidden/>
            <w:lang w:val="de-DE"/>
            <w:rPrChange w:id="538" w:author="Manuel Hergenröder" w:date="2020-07-16T16:12:00Z">
              <w:rPr>
                <w:noProof/>
                <w:webHidden/>
              </w:rPr>
            </w:rPrChange>
          </w:rPr>
          <w:tab/>
        </w:r>
      </w:ins>
    </w:p>
    <w:p w14:paraId="21B2C8DC" w14:textId="77777777" w:rsidR="00AF4ECF" w:rsidRPr="00AF4ECF" w:rsidRDefault="00AF4ECF">
      <w:pPr>
        <w:pStyle w:val="TableofFigures"/>
        <w:tabs>
          <w:tab w:val="right" w:leader="dot" w:pos="9203"/>
        </w:tabs>
        <w:rPr>
          <w:ins w:id="539" w:author="Manuel Hergenröder" w:date="2020-07-16T16:12:00Z"/>
          <w:rFonts w:eastAsiaTheme="minorEastAsia"/>
          <w:noProof/>
          <w:szCs w:val="22"/>
          <w:lang w:eastAsia="de-DE"/>
          <w14:ligatures w14:val="none"/>
          <w:rPrChange w:id="540" w:author="Manuel Hergenröder" w:date="2020-07-16T16:12:00Z">
            <w:rPr>
              <w:ins w:id="541" w:author="Manuel Hergenröder" w:date="2020-07-16T16:12:00Z"/>
              <w:rFonts w:eastAsiaTheme="minorEastAsia"/>
              <w:noProof/>
              <w:szCs w:val="22"/>
              <w:lang w:val="de-DE" w:eastAsia="de-DE"/>
              <w14:ligatures w14:val="none"/>
            </w:rPr>
          </w:rPrChange>
        </w:rPr>
      </w:pPr>
      <w:ins w:id="542" w:author="Manuel Hergenröder" w:date="2020-07-16T16:12:00Z">
        <w:r>
          <w:rPr>
            <w:noProof/>
          </w:rPr>
          <w:t>Abbildung 6 – Unity Forums: „Unity Winding Order”, Screenshot von Eric5h5 – https://forum.unity.com/attachments/mesh1-png.244462/, letzter Abruf: 03.07.2020</w:t>
        </w:r>
        <w:r>
          <w:rPr>
            <w:noProof/>
            <w:webHidden/>
          </w:rPr>
          <w:tab/>
        </w:r>
      </w:ins>
    </w:p>
    <w:p w14:paraId="62D062E8" w14:textId="77777777" w:rsidR="00AF4ECF" w:rsidRDefault="00AF4ECF">
      <w:pPr>
        <w:pStyle w:val="TableofFigures"/>
        <w:tabs>
          <w:tab w:val="right" w:leader="dot" w:pos="9203"/>
        </w:tabs>
        <w:rPr>
          <w:ins w:id="543" w:author="Manuel Hergenröder" w:date="2020-07-16T16:12:00Z"/>
          <w:rFonts w:eastAsiaTheme="minorEastAsia"/>
          <w:noProof/>
          <w:szCs w:val="22"/>
          <w:lang w:val="de-DE" w:eastAsia="de-DE"/>
          <w14:ligatures w14:val="none"/>
        </w:rPr>
      </w:pPr>
      <w:ins w:id="544" w:author="Manuel Hergenröder" w:date="2020-07-16T16:12:00Z">
        <w:r w:rsidRPr="00367828">
          <w:rPr>
            <w:noProof/>
            <w:lang w:val="de-DE"/>
          </w:rPr>
          <w:t>Abbildung 7 – Tastenbelegung Controller – linke Hand – eigene Darstellung</w:t>
        </w:r>
        <w:r w:rsidRPr="00AF4ECF">
          <w:rPr>
            <w:noProof/>
            <w:webHidden/>
            <w:lang w:val="de-DE"/>
            <w:rPrChange w:id="545" w:author="Manuel Hergenröder" w:date="2020-07-16T16:12:00Z">
              <w:rPr>
                <w:noProof/>
                <w:webHidden/>
              </w:rPr>
            </w:rPrChange>
          </w:rPr>
          <w:tab/>
        </w:r>
      </w:ins>
    </w:p>
    <w:p w14:paraId="6F6F46F4" w14:textId="77777777" w:rsidR="00AF4ECF" w:rsidRDefault="00AF4ECF">
      <w:pPr>
        <w:pStyle w:val="TableofFigures"/>
        <w:tabs>
          <w:tab w:val="right" w:leader="dot" w:pos="9203"/>
        </w:tabs>
        <w:rPr>
          <w:ins w:id="546" w:author="Manuel Hergenröder" w:date="2020-07-16T16:12:00Z"/>
          <w:rFonts w:eastAsiaTheme="minorEastAsia"/>
          <w:noProof/>
          <w:szCs w:val="22"/>
          <w:lang w:val="de-DE" w:eastAsia="de-DE"/>
          <w14:ligatures w14:val="none"/>
        </w:rPr>
      </w:pPr>
      <w:ins w:id="547" w:author="Manuel Hergenröder" w:date="2020-07-16T16:12:00Z">
        <w:r w:rsidRPr="00367828">
          <w:rPr>
            <w:noProof/>
            <w:lang w:val="de-DE"/>
          </w:rPr>
          <w:t>Abbildung 8 – Tastenbelegung Controller – rechte Hand – eigene Darstellung</w:t>
        </w:r>
        <w:r w:rsidRPr="00AF4ECF">
          <w:rPr>
            <w:noProof/>
            <w:webHidden/>
            <w:lang w:val="de-DE"/>
            <w:rPrChange w:id="548" w:author="Manuel Hergenröder" w:date="2020-07-16T16:12:00Z">
              <w:rPr>
                <w:noProof/>
                <w:webHidden/>
              </w:rPr>
            </w:rPrChange>
          </w:rPr>
          <w:tab/>
        </w:r>
      </w:ins>
    </w:p>
    <w:p w14:paraId="1B01F554" w14:textId="77777777" w:rsidR="00AF4ECF" w:rsidRDefault="00AF4ECF">
      <w:pPr>
        <w:pStyle w:val="TableofFigures"/>
        <w:tabs>
          <w:tab w:val="right" w:leader="dot" w:pos="9203"/>
        </w:tabs>
        <w:rPr>
          <w:ins w:id="549" w:author="Manuel Hergenröder" w:date="2020-07-16T16:12:00Z"/>
          <w:rFonts w:eastAsiaTheme="minorEastAsia"/>
          <w:noProof/>
          <w:szCs w:val="22"/>
          <w:lang w:val="de-DE" w:eastAsia="de-DE"/>
          <w14:ligatures w14:val="none"/>
        </w:rPr>
      </w:pPr>
      <w:ins w:id="550" w:author="Manuel Hergenröder" w:date="2020-07-16T16:12:00Z">
        <w:r w:rsidRPr="00AF4ECF">
          <w:rPr>
            <w:noProof/>
            <w:lang w:val="de-DE"/>
            <w:rPrChange w:id="551" w:author="Manuel Hergenröder" w:date="2020-07-16T16:12:00Z">
              <w:rPr>
                <w:noProof/>
              </w:rPr>
            </w:rPrChange>
          </w:rPr>
          <w:t>Abbildung 9 – Teleportation – selbst erstellter Screenshot</w:t>
        </w:r>
        <w:r w:rsidRPr="00AF4ECF">
          <w:rPr>
            <w:noProof/>
            <w:webHidden/>
            <w:lang w:val="de-DE"/>
            <w:rPrChange w:id="552" w:author="Manuel Hergenröder" w:date="2020-07-16T16:12:00Z">
              <w:rPr>
                <w:noProof/>
                <w:webHidden/>
              </w:rPr>
            </w:rPrChange>
          </w:rPr>
          <w:tab/>
        </w:r>
      </w:ins>
    </w:p>
    <w:p w14:paraId="352D6691" w14:textId="77777777" w:rsidR="00AF4ECF" w:rsidRDefault="00AF4ECF">
      <w:pPr>
        <w:pStyle w:val="TableofFigures"/>
        <w:tabs>
          <w:tab w:val="right" w:leader="dot" w:pos="9203"/>
        </w:tabs>
        <w:rPr>
          <w:ins w:id="553" w:author="Manuel Hergenröder" w:date="2020-07-16T16:12:00Z"/>
          <w:rFonts w:eastAsiaTheme="minorEastAsia"/>
          <w:noProof/>
          <w:szCs w:val="22"/>
          <w:lang w:val="de-DE" w:eastAsia="de-DE"/>
          <w14:ligatures w14:val="none"/>
        </w:rPr>
      </w:pPr>
      <w:ins w:id="554" w:author="Manuel Hergenröder" w:date="2020-07-16T16:12:00Z">
        <w:r w:rsidRPr="00AF4ECF">
          <w:rPr>
            <w:noProof/>
            <w:lang w:val="de-DE"/>
            <w:rPrChange w:id="555" w:author="Manuel Hergenröder" w:date="2020-07-16T16:12:00Z">
              <w:rPr>
                <w:noProof/>
              </w:rPr>
            </w:rPrChange>
          </w:rPr>
          <w:t>Abbildung 10 – Dateiauswahldialog – selbst erstellter Screenshot</w:t>
        </w:r>
        <w:r w:rsidRPr="00AF4ECF">
          <w:rPr>
            <w:noProof/>
            <w:webHidden/>
            <w:lang w:val="de-DE"/>
            <w:rPrChange w:id="556" w:author="Manuel Hergenröder" w:date="2020-07-16T16:12:00Z">
              <w:rPr>
                <w:noProof/>
                <w:webHidden/>
              </w:rPr>
            </w:rPrChange>
          </w:rPr>
          <w:tab/>
        </w:r>
      </w:ins>
    </w:p>
    <w:p w14:paraId="29C4945B" w14:textId="77777777" w:rsidR="00AF4ECF" w:rsidRDefault="00AF4ECF">
      <w:pPr>
        <w:pStyle w:val="TableofFigures"/>
        <w:tabs>
          <w:tab w:val="right" w:leader="dot" w:pos="9203"/>
        </w:tabs>
        <w:rPr>
          <w:ins w:id="557" w:author="Manuel Hergenröder" w:date="2020-07-16T16:12:00Z"/>
          <w:rFonts w:eastAsiaTheme="minorEastAsia"/>
          <w:noProof/>
          <w:szCs w:val="22"/>
          <w:lang w:val="de-DE" w:eastAsia="de-DE"/>
          <w14:ligatures w14:val="none"/>
        </w:rPr>
      </w:pPr>
      <w:ins w:id="558" w:author="Manuel Hergenröder" w:date="2020-07-16T16:12:00Z">
        <w:r w:rsidRPr="00367828">
          <w:rPr>
            <w:noProof/>
            <w:lang w:val="de-DE"/>
          </w:rPr>
          <w:t>Abbildung 11 – Wechseln des Werkzeuges – selbst erstellter Screenshot</w:t>
        </w:r>
        <w:r w:rsidRPr="00AF4ECF">
          <w:rPr>
            <w:noProof/>
            <w:webHidden/>
            <w:lang w:val="de-DE"/>
            <w:rPrChange w:id="559" w:author="Manuel Hergenröder" w:date="2020-07-16T16:12:00Z">
              <w:rPr>
                <w:noProof/>
                <w:webHidden/>
              </w:rPr>
            </w:rPrChange>
          </w:rPr>
          <w:tab/>
        </w:r>
      </w:ins>
    </w:p>
    <w:p w14:paraId="757C2C11" w14:textId="77777777" w:rsidR="00AF4ECF" w:rsidRDefault="00AF4ECF">
      <w:pPr>
        <w:pStyle w:val="TableofFigures"/>
        <w:tabs>
          <w:tab w:val="right" w:leader="dot" w:pos="9203"/>
        </w:tabs>
        <w:rPr>
          <w:ins w:id="560" w:author="Manuel Hergenröder" w:date="2020-07-16T16:12:00Z"/>
          <w:rFonts w:eastAsiaTheme="minorEastAsia"/>
          <w:noProof/>
          <w:szCs w:val="22"/>
          <w:lang w:val="de-DE" w:eastAsia="de-DE"/>
          <w14:ligatures w14:val="none"/>
        </w:rPr>
      </w:pPr>
      <w:ins w:id="561" w:author="Manuel Hergenröder" w:date="2020-07-16T16:12:00Z">
        <w:r w:rsidRPr="00367828">
          <w:rPr>
            <w:noProof/>
            <w:lang w:val="de-DE"/>
          </w:rPr>
          <w:t>Abbildung 12 –Einstellung der Amplitude – selbst erstellter Screenshot</w:t>
        </w:r>
        <w:r w:rsidRPr="00AF4ECF">
          <w:rPr>
            <w:noProof/>
            <w:webHidden/>
            <w:lang w:val="de-DE"/>
            <w:rPrChange w:id="562" w:author="Manuel Hergenröder" w:date="2020-07-16T16:12:00Z">
              <w:rPr>
                <w:noProof/>
                <w:webHidden/>
              </w:rPr>
            </w:rPrChange>
          </w:rPr>
          <w:tab/>
        </w:r>
      </w:ins>
    </w:p>
    <w:p w14:paraId="37B36D2E" w14:textId="77777777" w:rsidR="00AF4ECF" w:rsidRDefault="00AF4ECF">
      <w:pPr>
        <w:pStyle w:val="TableofFigures"/>
        <w:tabs>
          <w:tab w:val="right" w:leader="dot" w:pos="9203"/>
        </w:tabs>
        <w:rPr>
          <w:ins w:id="563" w:author="Manuel Hergenröder" w:date="2020-07-16T16:12:00Z"/>
          <w:rFonts w:eastAsiaTheme="minorEastAsia"/>
          <w:noProof/>
          <w:szCs w:val="22"/>
          <w:lang w:val="de-DE" w:eastAsia="de-DE"/>
          <w14:ligatures w14:val="none"/>
        </w:rPr>
      </w:pPr>
      <w:ins w:id="564" w:author="Manuel Hergenröder" w:date="2020-07-16T16:12:00Z">
        <w:r w:rsidRPr="00367828">
          <w:rPr>
            <w:noProof/>
            <w:lang w:val="de-DE"/>
          </w:rPr>
          <w:t>Abbildung 13 – Visualisierung der gezeichneten Spur – selbst erstellter Screenshot</w:t>
        </w:r>
        <w:r w:rsidRPr="00AF4ECF">
          <w:rPr>
            <w:noProof/>
            <w:webHidden/>
            <w:lang w:val="de-DE"/>
            <w:rPrChange w:id="565" w:author="Manuel Hergenröder" w:date="2020-07-16T16:12:00Z">
              <w:rPr>
                <w:noProof/>
                <w:webHidden/>
              </w:rPr>
            </w:rPrChange>
          </w:rPr>
          <w:tab/>
        </w:r>
      </w:ins>
    </w:p>
    <w:p w14:paraId="797051DA" w14:textId="77777777" w:rsidR="00AF4ECF" w:rsidRDefault="00AF4ECF">
      <w:pPr>
        <w:pStyle w:val="TableofFigures"/>
        <w:tabs>
          <w:tab w:val="right" w:leader="dot" w:pos="9203"/>
        </w:tabs>
        <w:rPr>
          <w:ins w:id="566" w:author="Manuel Hergenröder" w:date="2020-07-16T16:12:00Z"/>
          <w:rFonts w:eastAsiaTheme="minorEastAsia"/>
          <w:noProof/>
          <w:szCs w:val="22"/>
          <w:lang w:val="de-DE" w:eastAsia="de-DE"/>
          <w14:ligatures w14:val="none"/>
        </w:rPr>
      </w:pPr>
      <w:ins w:id="567" w:author="Manuel Hergenröder" w:date="2020-07-16T16:12:00Z">
        <w:r w:rsidRPr="00AF4ECF">
          <w:rPr>
            <w:noProof/>
            <w:lang w:val="de-DE"/>
            <w:rPrChange w:id="568" w:author="Manuel Hergenröder" w:date="2020-07-16T16:12:00Z">
              <w:rPr>
                <w:noProof/>
              </w:rPr>
            </w:rPrChange>
          </w:rPr>
          <w:t>Abbildung 14 – Hauptmenü – selbst erstellter Screenshot</w:t>
        </w:r>
        <w:r w:rsidRPr="00AF4ECF">
          <w:rPr>
            <w:noProof/>
            <w:webHidden/>
            <w:lang w:val="de-DE"/>
            <w:rPrChange w:id="569" w:author="Manuel Hergenröder" w:date="2020-07-16T16:12:00Z">
              <w:rPr>
                <w:noProof/>
                <w:webHidden/>
              </w:rPr>
            </w:rPrChange>
          </w:rPr>
          <w:tab/>
        </w:r>
      </w:ins>
    </w:p>
    <w:p w14:paraId="309789E3" w14:textId="77473EFA" w:rsidR="008073E2" w:rsidDel="00AF4ECF" w:rsidRDefault="004E2BCC">
      <w:pPr>
        <w:pStyle w:val="TableofFigures"/>
        <w:tabs>
          <w:tab w:val="right" w:leader="dot" w:pos="9203"/>
        </w:tabs>
        <w:rPr>
          <w:del w:id="570" w:author="Manuel Hergenröder" w:date="2020-07-16T16:12:00Z"/>
          <w:rFonts w:eastAsiaTheme="minorEastAsia"/>
          <w:noProof/>
          <w:szCs w:val="22"/>
          <w:lang w:val="de-DE" w:eastAsia="de-DE"/>
          <w14:ligatures w14:val="none"/>
        </w:rPr>
      </w:pPr>
      <w:del w:id="571" w:author="Manuel Hergenröder" w:date="2020-07-16T16:12:00Z">
        <w:r w:rsidDel="00AF4ECF">
          <w:rPr>
            <w:noProof/>
          </w:rPr>
          <w:fldChar w:fldCharType="begin"/>
        </w:r>
        <w:r w:rsidRPr="00AF4ECF" w:rsidDel="00AF4ECF">
          <w:rPr>
            <w:noProof/>
            <w:lang w:val="de-DE"/>
            <w:rPrChange w:id="572"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"_Toc45717432" </w:delInstrText>
        </w:r>
        <w:r w:rsidDel="00AF4ECF">
          <w:rPr>
            <w:noProof/>
          </w:rPr>
          <w:fldChar w:fldCharType="separate"/>
        </w:r>
      </w:del>
      <w:ins w:id="573" w:author="Manuel Hergenröder" w:date="2020-07-16T16:12:00Z">
        <w:r w:rsidR="00AF4ECF" w:rsidRPr="00AF4ECF">
          <w:rPr>
            <w:b/>
            <w:bCs/>
            <w:noProof/>
            <w:lang w:val="de-DE"/>
            <w:rPrChange w:id="574" w:author="Manuel Hergenröder" w:date="2020-07-16T16:12:00Z">
              <w:rPr>
                <w:b/>
                <w:bCs/>
                <w:noProof/>
              </w:rPr>
            </w:rPrChange>
          </w:rPr>
          <w:t>Error! Hyperlink reference not valid.</w:t>
        </w:r>
      </w:ins>
      <w:del w:id="575" w:author="Manuel Hergenröder" w:date="2020-07-16T16:12:00Z">
        <w:r w:rsidR="008073E2" w:rsidRPr="001D457B" w:rsidDel="00AF4ECF">
          <w:rPr>
            <w:rStyle w:val="Hyperlink"/>
            <w:noProof/>
            <w:lang w:val="de-DE"/>
          </w:rPr>
          <w:delText>Abbildung 1 – Fotografie „Sensorama“, 1962, Copyright Morton Heilig – http://www.medienkunstnetz.de/assets/img/data/3331/bild.jpg, letzter Abruf: 08.07.2020</w:delText>
        </w:r>
        <w:r w:rsidR="008073E2" w:rsidRPr="00AF4ECF" w:rsidDel="00AF4ECF">
          <w:rPr>
            <w:noProof/>
            <w:webHidden/>
            <w:lang w:val="de-DE"/>
            <w:rPrChange w:id="576"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577" w:author="Manuel Hergenröder" w:date="2020-07-16T16:12:00Z">
              <w:rPr>
                <w:noProof/>
                <w:webHidden/>
              </w:rPr>
            </w:rPrChange>
          </w:rPr>
          <w:delInstrText xml:space="preserve"> PAGEREF _Toc45717432 \h </w:delInstrText>
        </w:r>
        <w:r w:rsidR="008073E2" w:rsidDel="00AF4ECF">
          <w:rPr>
            <w:noProof/>
            <w:webHidden/>
          </w:rPr>
          <w:fldChar w:fldCharType="separate"/>
        </w:r>
      </w:del>
      <w:r w:rsidR="00200AE9" w:rsidRPr="00200AE9">
        <w:rPr>
          <w:b/>
          <w:bCs/>
          <w:noProof/>
          <w:webHidden/>
          <w:lang w:val="de-DE"/>
        </w:rPr>
        <w:t>Error! Bookmark not defined.</w:t>
      </w:r>
      <w:del w:id="578" w:author="Manuel Hergenröder" w:date="2020-07-16T16:12:00Z">
        <w:r w:rsidR="008073E2" w:rsidDel="00AF4ECF">
          <w:rPr>
            <w:noProof/>
            <w:webHidden/>
          </w:rPr>
          <w:fldChar w:fldCharType="end"/>
        </w:r>
        <w:r w:rsidDel="00AF4ECF">
          <w:rPr>
            <w:noProof/>
          </w:rPr>
          <w:fldChar w:fldCharType="end"/>
        </w:r>
      </w:del>
    </w:p>
    <w:p w14:paraId="40919C69" w14:textId="0FFFABFF" w:rsidR="008073E2" w:rsidDel="00AF4ECF" w:rsidRDefault="004E2BCC">
      <w:pPr>
        <w:pStyle w:val="TableofFigures"/>
        <w:tabs>
          <w:tab w:val="right" w:leader="dot" w:pos="9203"/>
        </w:tabs>
        <w:rPr>
          <w:del w:id="579" w:author="Manuel Hergenröder" w:date="2020-07-16T16:12:00Z"/>
          <w:rFonts w:eastAsiaTheme="minorEastAsia"/>
          <w:noProof/>
          <w:szCs w:val="22"/>
          <w:lang w:val="de-DE" w:eastAsia="de-DE"/>
          <w14:ligatures w14:val="none"/>
        </w:rPr>
      </w:pPr>
      <w:del w:id="580" w:author="Manuel Hergenröder" w:date="2020-07-16T16:12:00Z">
        <w:r w:rsidDel="00AF4ECF">
          <w:rPr>
            <w:noProof/>
          </w:rPr>
          <w:fldChar w:fldCharType="begin"/>
        </w:r>
        <w:r w:rsidRPr="00AF4ECF" w:rsidDel="00AF4ECF">
          <w:rPr>
            <w:noProof/>
            <w:lang w:val="de-DE"/>
            <w:rPrChange w:id="581"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"_Toc45717433" </w:delInstrText>
        </w:r>
        <w:r w:rsidDel="00AF4ECF">
          <w:rPr>
            <w:noProof/>
          </w:rPr>
          <w:fldChar w:fldCharType="separate"/>
        </w:r>
      </w:del>
      <w:ins w:id="582" w:author="Manuel Hergenröder" w:date="2020-07-16T16:12:00Z">
        <w:r w:rsidR="00AF4ECF" w:rsidRPr="00AF4ECF">
          <w:rPr>
            <w:b/>
            <w:bCs/>
            <w:noProof/>
            <w:lang w:val="de-DE"/>
            <w:rPrChange w:id="583" w:author="Manuel Hergenröder" w:date="2020-07-16T16:12:00Z">
              <w:rPr>
                <w:b/>
                <w:bCs/>
                <w:noProof/>
              </w:rPr>
            </w:rPrChange>
          </w:rPr>
          <w:t>Error! Hyperlink reference not valid.</w:t>
        </w:r>
      </w:ins>
      <w:del w:id="584" w:author="Manuel Hergenröder" w:date="2020-07-16T16:12:00Z">
        <w:r w:rsidR="008073E2" w:rsidRPr="001D457B" w:rsidDel="00AF4ECF">
          <w:rPr>
            <w:rStyle w:val="Hyperlink"/>
            <w:noProof/>
            <w:lang w:val="de-DE"/>
          </w:rPr>
          <w:delText>Abbildung 2 – Vergleich HUD-basierte Darstellung (oben) von Gesundheit und Munition mit im virtuellen Raum als physische Objekte manifestierter Darstellung (unten)</w:delText>
        </w:r>
        <w:r w:rsidR="008073E2" w:rsidRPr="00AF4ECF" w:rsidDel="00AF4ECF">
          <w:rPr>
            <w:noProof/>
            <w:webHidden/>
            <w:lang w:val="de-DE"/>
            <w:rPrChange w:id="585"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586" w:author="Manuel Hergenröder" w:date="2020-07-16T16:12:00Z">
              <w:rPr>
                <w:noProof/>
                <w:webHidden/>
              </w:rPr>
            </w:rPrChange>
          </w:rPr>
          <w:delInstrText xml:space="preserve"> PAGEREF _Toc45717433 \h </w:delInstrText>
        </w:r>
        <w:r w:rsidR="008073E2" w:rsidDel="00AF4ECF">
          <w:rPr>
            <w:noProof/>
            <w:webHidden/>
          </w:rPr>
          <w:fldChar w:fldCharType="separate"/>
        </w:r>
      </w:del>
      <w:r w:rsidR="00200AE9" w:rsidRPr="00200AE9">
        <w:rPr>
          <w:b/>
          <w:bCs/>
          <w:noProof/>
          <w:webHidden/>
          <w:lang w:val="de-DE"/>
        </w:rPr>
        <w:t>Error! Bookmark not defined.</w:t>
      </w:r>
      <w:del w:id="587" w:author="Manuel Hergenröder" w:date="2020-07-16T16:12:00Z">
        <w:r w:rsidR="008073E2" w:rsidDel="00AF4ECF">
          <w:rPr>
            <w:noProof/>
            <w:webHidden/>
          </w:rPr>
          <w:fldChar w:fldCharType="end"/>
        </w:r>
        <w:r w:rsidDel="00AF4ECF">
          <w:rPr>
            <w:noProof/>
          </w:rPr>
          <w:fldChar w:fldCharType="end"/>
        </w:r>
      </w:del>
    </w:p>
    <w:p w14:paraId="2D2A44E8" w14:textId="35C7A496" w:rsidR="008073E2" w:rsidDel="00AF4ECF" w:rsidRDefault="004E2BCC">
      <w:pPr>
        <w:pStyle w:val="TableofFigures"/>
        <w:tabs>
          <w:tab w:val="right" w:leader="dot" w:pos="9203"/>
        </w:tabs>
        <w:rPr>
          <w:del w:id="588" w:author="Manuel Hergenröder" w:date="2020-07-16T16:12:00Z"/>
          <w:rFonts w:eastAsiaTheme="minorEastAsia"/>
          <w:noProof/>
          <w:szCs w:val="22"/>
          <w:lang w:val="de-DE" w:eastAsia="de-DE"/>
          <w14:ligatures w14:val="none"/>
        </w:rPr>
      </w:pPr>
      <w:del w:id="589" w:author="Manuel Hergenröder" w:date="2020-07-16T16:12:00Z">
        <w:r w:rsidDel="00AF4ECF">
          <w:rPr>
            <w:noProof/>
          </w:rPr>
          <w:fldChar w:fldCharType="begin"/>
        </w:r>
        <w:r w:rsidRPr="00AF4ECF" w:rsidDel="00AF4ECF">
          <w:rPr>
            <w:noProof/>
            <w:lang w:val="de-DE"/>
            <w:rPrChange w:id="590"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"_Toc45717434" </w:delInstrText>
        </w:r>
        <w:r w:rsidDel="00AF4ECF">
          <w:rPr>
            <w:noProof/>
          </w:rPr>
          <w:fldChar w:fldCharType="separate"/>
        </w:r>
      </w:del>
      <w:ins w:id="591" w:author="Manuel Hergenröder" w:date="2020-07-16T16:12:00Z">
        <w:r w:rsidR="00AF4ECF" w:rsidRPr="00AF4ECF">
          <w:rPr>
            <w:b/>
            <w:bCs/>
            <w:noProof/>
            <w:lang w:val="de-DE"/>
            <w:rPrChange w:id="592" w:author="Manuel Hergenröder" w:date="2020-07-16T16:12:00Z">
              <w:rPr>
                <w:b/>
                <w:bCs/>
                <w:noProof/>
              </w:rPr>
            </w:rPrChange>
          </w:rPr>
          <w:t>Error! Hyperlink reference not valid.</w:t>
        </w:r>
      </w:ins>
      <w:del w:id="593" w:author="Manuel Hergenröder" w:date="2020-07-16T16:12:00Z">
        <w:r w:rsidR="008073E2" w:rsidRPr="00AF4ECF" w:rsidDel="00AF4ECF">
          <w:rPr>
            <w:rStyle w:val="Hyperlink"/>
            <w:noProof/>
            <w:lang w:val="de-DE"/>
            <w:rPrChange w:id="594" w:author="Manuel Hergenröder" w:date="2020-07-16T16:12:00Z">
              <w:rPr>
                <w:rStyle w:val="Hyperlink"/>
                <w:noProof/>
              </w:rPr>
            </w:rPrChange>
          </w:rPr>
          <w:delText>Abbildung 3 – Cone of Focus, UploadVR Copyright 2019 UVR Media LLC – https://mk0uploadvrcom4bcwhj.kinstacdn.com/wp-content/uploads/2016/07/cone-of-focus.jpg, letzter Abruf 17.06.2020</w:delText>
        </w:r>
        <w:r w:rsidR="008073E2" w:rsidRPr="00AF4ECF" w:rsidDel="00AF4ECF">
          <w:rPr>
            <w:noProof/>
            <w:webHidden/>
            <w:lang w:val="de-DE"/>
            <w:rPrChange w:id="595"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596" w:author="Manuel Hergenröder" w:date="2020-07-16T16:12:00Z">
              <w:rPr>
                <w:noProof/>
                <w:webHidden/>
              </w:rPr>
            </w:rPrChange>
          </w:rPr>
          <w:delInstrText xml:space="preserve"> PAGEREF _Toc45717434 \h </w:delInstrText>
        </w:r>
        <w:r w:rsidR="008073E2" w:rsidDel="00AF4ECF">
          <w:rPr>
            <w:noProof/>
            <w:webHidden/>
          </w:rPr>
          <w:fldChar w:fldCharType="separate"/>
        </w:r>
      </w:del>
      <w:r w:rsidR="00200AE9" w:rsidRPr="00200AE9">
        <w:rPr>
          <w:b/>
          <w:bCs/>
          <w:noProof/>
          <w:webHidden/>
          <w:lang w:val="de-DE"/>
        </w:rPr>
        <w:t>Error! Bookmark not defined.</w:t>
      </w:r>
      <w:del w:id="597" w:author="Manuel Hergenröder" w:date="2020-07-16T16:12:00Z">
        <w:r w:rsidR="008073E2" w:rsidDel="00AF4ECF">
          <w:rPr>
            <w:noProof/>
            <w:webHidden/>
          </w:rPr>
          <w:fldChar w:fldCharType="end"/>
        </w:r>
        <w:r w:rsidDel="00AF4ECF">
          <w:rPr>
            <w:noProof/>
          </w:rPr>
          <w:fldChar w:fldCharType="end"/>
        </w:r>
      </w:del>
    </w:p>
    <w:p w14:paraId="49A24D2D" w14:textId="1AA0E026" w:rsidR="008073E2" w:rsidDel="00AF4ECF" w:rsidRDefault="004E2BCC">
      <w:pPr>
        <w:pStyle w:val="TableofFigures"/>
        <w:tabs>
          <w:tab w:val="right" w:leader="dot" w:pos="9203"/>
        </w:tabs>
        <w:rPr>
          <w:del w:id="598" w:author="Manuel Hergenröder" w:date="2020-07-16T16:12:00Z"/>
          <w:rFonts w:eastAsiaTheme="minorEastAsia"/>
          <w:noProof/>
          <w:szCs w:val="22"/>
          <w:lang w:val="de-DE" w:eastAsia="de-DE"/>
          <w14:ligatures w14:val="none"/>
        </w:rPr>
      </w:pPr>
      <w:del w:id="599" w:author="Manuel Hergenröder" w:date="2020-07-16T16:12:00Z">
        <w:r w:rsidDel="00AF4ECF">
          <w:rPr>
            <w:noProof/>
          </w:rPr>
          <w:fldChar w:fldCharType="begin"/>
        </w:r>
        <w:r w:rsidRPr="00AF4ECF" w:rsidDel="00AF4ECF">
          <w:rPr>
            <w:noProof/>
            <w:lang w:val="de-DE"/>
            <w:rPrChange w:id="600"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"_Toc45717435" </w:delInstrText>
        </w:r>
        <w:r w:rsidDel="00AF4ECF">
          <w:rPr>
            <w:noProof/>
          </w:rPr>
          <w:fldChar w:fldCharType="separate"/>
        </w:r>
      </w:del>
      <w:ins w:id="601" w:author="Manuel Hergenröder" w:date="2020-07-16T16:12:00Z">
        <w:r w:rsidR="00AF4ECF" w:rsidRPr="00AF4ECF">
          <w:rPr>
            <w:b/>
            <w:bCs/>
            <w:noProof/>
            <w:lang w:val="de-DE"/>
            <w:rPrChange w:id="602" w:author="Manuel Hergenröder" w:date="2020-07-16T16:12:00Z">
              <w:rPr>
                <w:b/>
                <w:bCs/>
                <w:noProof/>
              </w:rPr>
            </w:rPrChange>
          </w:rPr>
          <w:t>Error! Hyperlink reference not valid.</w:t>
        </w:r>
      </w:ins>
      <w:del w:id="603" w:author="Manuel Hergenröder" w:date="2020-07-16T16:12:00Z">
        <w:r w:rsidR="008073E2" w:rsidRPr="001D457B" w:rsidDel="00AF4ECF">
          <w:rPr>
            <w:rStyle w:val="Hyperlink"/>
            <w:noProof/>
            <w:lang w:val="de-DE"/>
          </w:rPr>
          <w:delText>Abbildung 4 – Eine abstrakte Darstellung der Architektur - Eigene Darstellung</w:delText>
        </w:r>
        <w:r w:rsidR="008073E2" w:rsidRPr="00AF4ECF" w:rsidDel="00AF4ECF">
          <w:rPr>
            <w:noProof/>
            <w:webHidden/>
            <w:lang w:val="de-DE"/>
            <w:rPrChange w:id="604"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605" w:author="Manuel Hergenröder" w:date="2020-07-16T16:12:00Z">
              <w:rPr>
                <w:noProof/>
                <w:webHidden/>
              </w:rPr>
            </w:rPrChange>
          </w:rPr>
          <w:delInstrText xml:space="preserve"> PAGEREF _Toc45717435 \h </w:delInstrText>
        </w:r>
        <w:r w:rsidR="008073E2" w:rsidDel="00AF4ECF">
          <w:rPr>
            <w:noProof/>
            <w:webHidden/>
          </w:rPr>
          <w:fldChar w:fldCharType="separate"/>
        </w:r>
      </w:del>
      <w:r w:rsidR="00200AE9" w:rsidRPr="00200AE9">
        <w:rPr>
          <w:b/>
          <w:bCs/>
          <w:noProof/>
          <w:webHidden/>
          <w:lang w:val="de-DE"/>
        </w:rPr>
        <w:t>Error! Bookmark not defined.</w:t>
      </w:r>
      <w:del w:id="606" w:author="Manuel Hergenröder" w:date="2020-07-16T16:12:00Z">
        <w:r w:rsidR="008073E2" w:rsidDel="00AF4ECF">
          <w:rPr>
            <w:noProof/>
            <w:webHidden/>
          </w:rPr>
          <w:fldChar w:fldCharType="end"/>
        </w:r>
        <w:r w:rsidDel="00AF4ECF">
          <w:rPr>
            <w:noProof/>
          </w:rPr>
          <w:fldChar w:fldCharType="end"/>
        </w:r>
      </w:del>
    </w:p>
    <w:p w14:paraId="72778977" w14:textId="3D0E4308" w:rsidR="008073E2" w:rsidDel="00AF4ECF" w:rsidRDefault="004E2BCC">
      <w:pPr>
        <w:pStyle w:val="TableofFigures"/>
        <w:tabs>
          <w:tab w:val="right" w:leader="dot" w:pos="9203"/>
        </w:tabs>
        <w:rPr>
          <w:del w:id="607" w:author="Manuel Hergenröder" w:date="2020-07-16T16:12:00Z"/>
          <w:rFonts w:eastAsiaTheme="minorEastAsia"/>
          <w:noProof/>
          <w:szCs w:val="22"/>
          <w:lang w:val="de-DE" w:eastAsia="de-DE"/>
          <w14:ligatures w14:val="none"/>
        </w:rPr>
      </w:pPr>
      <w:del w:id="608" w:author="Manuel Hergenröder" w:date="2020-07-16T16:12:00Z">
        <w:r w:rsidDel="00AF4ECF">
          <w:rPr>
            <w:noProof/>
          </w:rPr>
          <w:fldChar w:fldCharType="begin"/>
        </w:r>
        <w:r w:rsidRPr="00AF4ECF" w:rsidDel="00AF4ECF">
          <w:rPr>
            <w:noProof/>
            <w:lang w:val="de-DE"/>
            <w:rPrChange w:id="609"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"_Toc45717436" </w:delInstrText>
        </w:r>
        <w:r w:rsidDel="00AF4ECF">
          <w:rPr>
            <w:noProof/>
          </w:rPr>
          <w:fldChar w:fldCharType="separate"/>
        </w:r>
      </w:del>
      <w:ins w:id="610" w:author="Manuel Hergenröder" w:date="2020-07-16T16:12:00Z">
        <w:r w:rsidR="00AF4ECF" w:rsidRPr="00AF4ECF">
          <w:rPr>
            <w:b/>
            <w:bCs/>
            <w:noProof/>
            <w:lang w:val="de-DE"/>
            <w:rPrChange w:id="611" w:author="Manuel Hergenröder" w:date="2020-07-16T16:12:00Z">
              <w:rPr>
                <w:b/>
                <w:bCs/>
                <w:noProof/>
              </w:rPr>
            </w:rPrChange>
          </w:rPr>
          <w:t>Error! Hyperlink reference not valid.</w:t>
        </w:r>
      </w:ins>
      <w:del w:id="612" w:author="Manuel Hergenröder" w:date="2020-07-16T16:12:00Z">
        <w:r w:rsidR="008073E2" w:rsidRPr="001D457B" w:rsidDel="00AF4ECF">
          <w:rPr>
            <w:rStyle w:val="Hyperlink"/>
            <w:noProof/>
            <w:lang w:val="de-DE"/>
          </w:rPr>
          <w:delText xml:space="preserve">Abbildung 5 – Illustration Windowing mit 50 % Overlap – „Short-time FFT – MATLAB“, </w:delText>
        </w:r>
        <w:r w:rsidR="008073E2" w:rsidRPr="00AF4ECF" w:rsidDel="00AF4ECF">
          <w:rPr>
            <w:rStyle w:val="Hyperlink"/>
            <w:noProof/>
            <w:lang w:val="de-DE"/>
            <w:rPrChange w:id="613" w:author="Manuel Hergenröder" w:date="2020-07-16T16:12:00Z">
              <w:rPr>
                <w:rStyle w:val="Hyperlink"/>
                <w:noProof/>
              </w:rPr>
            </w:rPrChange>
          </w:rPr>
          <w:delText>© 1994-2020 The MathWorks, Inc.</w:delText>
        </w:r>
        <w:r w:rsidR="008073E2" w:rsidRPr="001D457B" w:rsidDel="00AF4ECF">
          <w:rPr>
            <w:rStyle w:val="Hyperlink"/>
            <w:noProof/>
            <w:lang w:val="de-DE"/>
          </w:rPr>
          <w:delText xml:space="preserve"> – https://www.mathworks.com/help/dsp/ref/stft_output.png, letzter Abruf: 29.06.2020</w:delText>
        </w:r>
        <w:r w:rsidR="008073E2" w:rsidRPr="00AF4ECF" w:rsidDel="00AF4ECF">
          <w:rPr>
            <w:noProof/>
            <w:webHidden/>
            <w:lang w:val="de-DE"/>
            <w:rPrChange w:id="614"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615" w:author="Manuel Hergenröder" w:date="2020-07-16T16:12:00Z">
              <w:rPr>
                <w:noProof/>
                <w:webHidden/>
              </w:rPr>
            </w:rPrChange>
          </w:rPr>
          <w:delInstrText xml:space="preserve"> PAGEREF _Toc45717436 \h </w:delInstrText>
        </w:r>
        <w:r w:rsidR="008073E2" w:rsidDel="00AF4ECF">
          <w:rPr>
            <w:noProof/>
            <w:webHidden/>
          </w:rPr>
          <w:fldChar w:fldCharType="separate"/>
        </w:r>
      </w:del>
      <w:r w:rsidR="00200AE9" w:rsidRPr="00200AE9">
        <w:rPr>
          <w:b/>
          <w:bCs/>
          <w:noProof/>
          <w:webHidden/>
          <w:lang w:val="de-DE"/>
        </w:rPr>
        <w:t>Error! Bookmark not defined.</w:t>
      </w:r>
      <w:del w:id="616" w:author="Manuel Hergenröder" w:date="2020-07-16T16:12:00Z">
        <w:r w:rsidR="008073E2" w:rsidDel="00AF4ECF">
          <w:rPr>
            <w:noProof/>
            <w:webHidden/>
          </w:rPr>
          <w:fldChar w:fldCharType="end"/>
        </w:r>
        <w:r w:rsidDel="00AF4ECF">
          <w:rPr>
            <w:noProof/>
          </w:rPr>
          <w:fldChar w:fldCharType="end"/>
        </w:r>
      </w:del>
    </w:p>
    <w:p w14:paraId="6EE19D6D" w14:textId="1C30EED6" w:rsidR="008073E2" w:rsidDel="00AF4ECF" w:rsidRDefault="004E2BCC">
      <w:pPr>
        <w:pStyle w:val="TableofFigures"/>
        <w:tabs>
          <w:tab w:val="right" w:leader="dot" w:pos="9203"/>
        </w:tabs>
        <w:rPr>
          <w:del w:id="617" w:author="Manuel Hergenröder" w:date="2020-07-16T16:12:00Z"/>
          <w:rFonts w:eastAsiaTheme="minorEastAsia"/>
          <w:noProof/>
          <w:szCs w:val="22"/>
          <w:lang w:val="de-DE" w:eastAsia="de-DE"/>
          <w14:ligatures w14:val="none"/>
        </w:rPr>
      </w:pPr>
      <w:del w:id="618" w:author="Manuel Hergenröder" w:date="2020-07-16T16:12:00Z">
        <w:r w:rsidDel="00AF4ECF">
          <w:rPr>
            <w:noProof/>
          </w:rPr>
          <w:fldChar w:fldCharType="begin"/>
        </w:r>
        <w:r w:rsidRPr="00AF4ECF" w:rsidDel="00AF4ECF">
          <w:rPr>
            <w:noProof/>
            <w:lang w:val="de-DE"/>
            <w:rPrChange w:id="619"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"_Toc45717437" </w:delInstrText>
        </w:r>
        <w:r w:rsidDel="00AF4ECF">
          <w:rPr>
            <w:noProof/>
          </w:rPr>
          <w:fldChar w:fldCharType="separate"/>
        </w:r>
      </w:del>
      <w:ins w:id="620" w:author="Manuel Hergenröder" w:date="2020-07-16T16:12:00Z">
        <w:r w:rsidR="00AF4ECF" w:rsidRPr="00AF4ECF">
          <w:rPr>
            <w:b/>
            <w:bCs/>
            <w:noProof/>
            <w:lang w:val="de-DE"/>
            <w:rPrChange w:id="621" w:author="Manuel Hergenröder" w:date="2020-07-16T16:12:00Z">
              <w:rPr>
                <w:b/>
                <w:bCs/>
                <w:noProof/>
              </w:rPr>
            </w:rPrChange>
          </w:rPr>
          <w:t>Error! Hyperlink reference not valid.</w:t>
        </w:r>
      </w:ins>
      <w:del w:id="622" w:author="Manuel Hergenröder" w:date="2020-07-16T16:12:00Z">
        <w:r w:rsidR="008073E2" w:rsidRPr="00AF4ECF" w:rsidDel="00AF4ECF">
          <w:rPr>
            <w:rStyle w:val="Hyperlink"/>
            <w:noProof/>
            <w:lang w:val="de-DE"/>
            <w:rPrChange w:id="623" w:author="Manuel Hergenröder" w:date="2020-07-16T16:12:00Z">
              <w:rPr>
                <w:rStyle w:val="Hyperlink"/>
                <w:noProof/>
              </w:rPr>
            </w:rPrChange>
          </w:rPr>
          <w:delText>Abbildung 6 – Unity Forums: „Unity Winding Order”, Screenshot von Eric5h5 – https://forum.unity.com/attachments/mesh1-png.244462/, letzter Abruf: 03.07.2020</w:delText>
        </w:r>
        <w:r w:rsidR="008073E2" w:rsidRPr="00AF4ECF" w:rsidDel="00AF4ECF">
          <w:rPr>
            <w:noProof/>
            <w:webHidden/>
            <w:lang w:val="de-DE"/>
            <w:rPrChange w:id="624"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625" w:author="Manuel Hergenröder" w:date="2020-07-16T16:12:00Z">
              <w:rPr>
                <w:noProof/>
                <w:webHidden/>
              </w:rPr>
            </w:rPrChange>
          </w:rPr>
          <w:delInstrText xml:space="preserve"> PAGEREF _Toc45717437 \h </w:delInstrText>
        </w:r>
        <w:r w:rsidR="008073E2" w:rsidDel="00AF4ECF">
          <w:rPr>
            <w:noProof/>
            <w:webHidden/>
          </w:rPr>
          <w:fldChar w:fldCharType="separate"/>
        </w:r>
      </w:del>
      <w:r w:rsidR="00200AE9" w:rsidRPr="00200AE9">
        <w:rPr>
          <w:b/>
          <w:bCs/>
          <w:noProof/>
          <w:webHidden/>
          <w:lang w:val="de-DE"/>
        </w:rPr>
        <w:t>Error! Bookmark not defined.</w:t>
      </w:r>
      <w:del w:id="626" w:author="Manuel Hergenröder" w:date="2020-07-16T16:12:00Z">
        <w:r w:rsidR="008073E2" w:rsidDel="00AF4ECF">
          <w:rPr>
            <w:noProof/>
            <w:webHidden/>
          </w:rPr>
          <w:fldChar w:fldCharType="end"/>
        </w:r>
        <w:r w:rsidDel="00AF4ECF">
          <w:rPr>
            <w:noProof/>
          </w:rPr>
          <w:fldChar w:fldCharType="end"/>
        </w:r>
      </w:del>
    </w:p>
    <w:p w14:paraId="606160E5" w14:textId="7A8586B1" w:rsidR="008073E2" w:rsidDel="00AF4ECF" w:rsidRDefault="004E2BCC">
      <w:pPr>
        <w:pStyle w:val="TableofFigures"/>
        <w:tabs>
          <w:tab w:val="right" w:leader="dot" w:pos="9203"/>
        </w:tabs>
        <w:rPr>
          <w:del w:id="627" w:author="Manuel Hergenröder" w:date="2020-07-16T16:12:00Z"/>
          <w:rFonts w:eastAsiaTheme="minorEastAsia"/>
          <w:noProof/>
          <w:szCs w:val="22"/>
          <w:lang w:val="de-DE" w:eastAsia="de-DE"/>
          <w14:ligatures w14:val="none"/>
        </w:rPr>
      </w:pPr>
      <w:del w:id="628" w:author="Manuel Hergenröder" w:date="2020-07-16T16:12:00Z">
        <w:r w:rsidDel="00AF4ECF">
          <w:rPr>
            <w:noProof/>
          </w:rPr>
          <w:fldChar w:fldCharType="begin"/>
        </w:r>
        <w:r w:rsidRPr="00AF4ECF" w:rsidDel="00AF4ECF">
          <w:rPr>
            <w:noProof/>
            <w:lang w:val="de-DE"/>
            <w:rPrChange w:id="629"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"_Toc45717438" </w:delInstrText>
        </w:r>
        <w:r w:rsidDel="00AF4ECF">
          <w:rPr>
            <w:noProof/>
          </w:rPr>
          <w:fldChar w:fldCharType="separate"/>
        </w:r>
      </w:del>
      <w:ins w:id="630" w:author="Manuel Hergenröder" w:date="2020-07-16T16:12:00Z">
        <w:r w:rsidR="00AF4ECF" w:rsidRPr="00AF4ECF">
          <w:rPr>
            <w:b/>
            <w:bCs/>
            <w:noProof/>
            <w:lang w:val="de-DE"/>
            <w:rPrChange w:id="631" w:author="Manuel Hergenröder" w:date="2020-07-16T16:12:00Z">
              <w:rPr>
                <w:b/>
                <w:bCs/>
                <w:noProof/>
              </w:rPr>
            </w:rPrChange>
          </w:rPr>
          <w:t>Error! Hyperlink reference not valid.</w:t>
        </w:r>
      </w:ins>
      <w:del w:id="632" w:author="Manuel Hergenröder" w:date="2020-07-16T16:12:00Z">
        <w:r w:rsidR="008073E2" w:rsidRPr="001D457B" w:rsidDel="00AF4ECF">
          <w:rPr>
            <w:rStyle w:val="Hyperlink"/>
            <w:noProof/>
            <w:lang w:val="de-DE"/>
          </w:rPr>
          <w:delText>Abbildung 7 – Tastenbelegung Controller – linke Hand – eigene Darstellung</w:delText>
        </w:r>
        <w:r w:rsidR="008073E2" w:rsidRPr="00AF4ECF" w:rsidDel="00AF4ECF">
          <w:rPr>
            <w:noProof/>
            <w:webHidden/>
            <w:lang w:val="de-DE"/>
            <w:rPrChange w:id="633"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634" w:author="Manuel Hergenröder" w:date="2020-07-16T16:12:00Z">
              <w:rPr>
                <w:noProof/>
                <w:webHidden/>
              </w:rPr>
            </w:rPrChange>
          </w:rPr>
          <w:delInstrText xml:space="preserve"> PAGEREF _Toc45717438 \h </w:delInstrText>
        </w:r>
        <w:r w:rsidR="008073E2" w:rsidDel="00AF4ECF">
          <w:rPr>
            <w:noProof/>
            <w:webHidden/>
          </w:rPr>
          <w:fldChar w:fldCharType="separate"/>
        </w:r>
      </w:del>
      <w:r w:rsidR="00200AE9" w:rsidRPr="00200AE9">
        <w:rPr>
          <w:b/>
          <w:bCs/>
          <w:noProof/>
          <w:webHidden/>
          <w:lang w:val="de-DE"/>
        </w:rPr>
        <w:t>Error! Bookmark not defined.</w:t>
      </w:r>
      <w:del w:id="635" w:author="Manuel Hergenröder" w:date="2020-07-16T16:12:00Z">
        <w:r w:rsidR="008073E2" w:rsidDel="00AF4ECF">
          <w:rPr>
            <w:noProof/>
            <w:webHidden/>
          </w:rPr>
          <w:fldChar w:fldCharType="end"/>
        </w:r>
        <w:r w:rsidDel="00AF4ECF">
          <w:rPr>
            <w:noProof/>
          </w:rPr>
          <w:fldChar w:fldCharType="end"/>
        </w:r>
      </w:del>
    </w:p>
    <w:p w14:paraId="12CF2C9A" w14:textId="4D044E2A" w:rsidR="008073E2" w:rsidDel="00AF4ECF" w:rsidRDefault="004E2BCC">
      <w:pPr>
        <w:pStyle w:val="TableofFigures"/>
        <w:tabs>
          <w:tab w:val="right" w:leader="dot" w:pos="9203"/>
        </w:tabs>
        <w:rPr>
          <w:del w:id="636" w:author="Manuel Hergenröder" w:date="2020-07-16T16:12:00Z"/>
          <w:rFonts w:eastAsiaTheme="minorEastAsia"/>
          <w:noProof/>
          <w:szCs w:val="22"/>
          <w:lang w:val="de-DE" w:eastAsia="de-DE"/>
          <w14:ligatures w14:val="none"/>
        </w:rPr>
      </w:pPr>
      <w:del w:id="637" w:author="Manuel Hergenröder" w:date="2020-07-16T16:12:00Z">
        <w:r w:rsidDel="00AF4ECF">
          <w:rPr>
            <w:noProof/>
          </w:rPr>
          <w:fldChar w:fldCharType="begin"/>
        </w:r>
        <w:r w:rsidRPr="00AF4ECF" w:rsidDel="00AF4ECF">
          <w:rPr>
            <w:noProof/>
            <w:lang w:val="de-DE"/>
            <w:rPrChange w:id="638"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"_Toc45717439" </w:delInstrText>
        </w:r>
        <w:r w:rsidDel="00AF4ECF">
          <w:rPr>
            <w:noProof/>
          </w:rPr>
          <w:fldChar w:fldCharType="separate"/>
        </w:r>
      </w:del>
      <w:ins w:id="639" w:author="Manuel Hergenröder" w:date="2020-07-16T16:12:00Z">
        <w:r w:rsidR="00AF4ECF" w:rsidRPr="00AF4ECF">
          <w:rPr>
            <w:b/>
            <w:bCs/>
            <w:noProof/>
            <w:lang w:val="de-DE"/>
            <w:rPrChange w:id="640" w:author="Manuel Hergenröder" w:date="2020-07-16T16:12:00Z">
              <w:rPr>
                <w:b/>
                <w:bCs/>
                <w:noProof/>
              </w:rPr>
            </w:rPrChange>
          </w:rPr>
          <w:t>Error! Hyperlink reference not valid.</w:t>
        </w:r>
      </w:ins>
      <w:del w:id="641" w:author="Manuel Hergenröder" w:date="2020-07-16T16:12:00Z">
        <w:r w:rsidR="008073E2" w:rsidRPr="001D457B" w:rsidDel="00AF4ECF">
          <w:rPr>
            <w:rStyle w:val="Hyperlink"/>
            <w:noProof/>
            <w:lang w:val="de-DE"/>
          </w:rPr>
          <w:delText>Abbildung 8 – Tastenbelegung Controller – rechte Hand – eigene Darstellung</w:delText>
        </w:r>
        <w:r w:rsidR="008073E2" w:rsidRPr="00AF4ECF" w:rsidDel="00AF4ECF">
          <w:rPr>
            <w:noProof/>
            <w:webHidden/>
            <w:lang w:val="de-DE"/>
            <w:rPrChange w:id="642"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643" w:author="Manuel Hergenröder" w:date="2020-07-16T16:12:00Z">
              <w:rPr>
                <w:noProof/>
                <w:webHidden/>
              </w:rPr>
            </w:rPrChange>
          </w:rPr>
          <w:delInstrText xml:space="preserve"> PAGEREF _Toc45717439 \h </w:delInstrText>
        </w:r>
        <w:r w:rsidR="008073E2" w:rsidDel="00AF4ECF">
          <w:rPr>
            <w:noProof/>
            <w:webHidden/>
          </w:rPr>
          <w:fldChar w:fldCharType="separate"/>
        </w:r>
      </w:del>
      <w:r w:rsidR="00200AE9" w:rsidRPr="00200AE9">
        <w:rPr>
          <w:b/>
          <w:bCs/>
          <w:noProof/>
          <w:webHidden/>
          <w:lang w:val="de-DE"/>
        </w:rPr>
        <w:t>Error! Bookmark not defined.</w:t>
      </w:r>
      <w:del w:id="644" w:author="Manuel Hergenröder" w:date="2020-07-16T16:12:00Z">
        <w:r w:rsidR="008073E2" w:rsidDel="00AF4ECF">
          <w:rPr>
            <w:noProof/>
            <w:webHidden/>
          </w:rPr>
          <w:fldChar w:fldCharType="end"/>
        </w:r>
        <w:r w:rsidDel="00AF4ECF">
          <w:rPr>
            <w:noProof/>
          </w:rPr>
          <w:fldChar w:fldCharType="end"/>
        </w:r>
      </w:del>
    </w:p>
    <w:p w14:paraId="30EEC9A4" w14:textId="6510229F" w:rsidR="008073E2" w:rsidDel="00AF4ECF" w:rsidRDefault="004E2BCC">
      <w:pPr>
        <w:pStyle w:val="TableofFigures"/>
        <w:tabs>
          <w:tab w:val="right" w:leader="dot" w:pos="9203"/>
        </w:tabs>
        <w:rPr>
          <w:del w:id="645" w:author="Manuel Hergenröder" w:date="2020-07-16T16:12:00Z"/>
          <w:rFonts w:eastAsiaTheme="minorEastAsia"/>
          <w:noProof/>
          <w:szCs w:val="22"/>
          <w:lang w:val="de-DE" w:eastAsia="de-DE"/>
          <w14:ligatures w14:val="none"/>
        </w:rPr>
      </w:pPr>
      <w:del w:id="646" w:author="Manuel Hergenröder" w:date="2020-07-16T16:12:00Z">
        <w:r w:rsidDel="00AF4ECF">
          <w:rPr>
            <w:noProof/>
          </w:rPr>
          <w:fldChar w:fldCharType="begin"/>
        </w:r>
        <w:r w:rsidRPr="00AF4ECF" w:rsidDel="00AF4ECF">
          <w:rPr>
            <w:noProof/>
            <w:lang w:val="de-DE"/>
            <w:rPrChange w:id="647"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"_Toc45717440" </w:delInstrText>
        </w:r>
        <w:r w:rsidDel="00AF4ECF">
          <w:rPr>
            <w:noProof/>
          </w:rPr>
          <w:fldChar w:fldCharType="separate"/>
        </w:r>
      </w:del>
      <w:ins w:id="648" w:author="Manuel Hergenröder" w:date="2020-07-16T16:12:00Z">
        <w:r w:rsidR="00AF4ECF" w:rsidRPr="00AF4ECF">
          <w:rPr>
            <w:b/>
            <w:bCs/>
            <w:noProof/>
            <w:lang w:val="de-DE"/>
            <w:rPrChange w:id="649" w:author="Manuel Hergenröder" w:date="2020-07-16T16:12:00Z">
              <w:rPr>
                <w:b/>
                <w:bCs/>
                <w:noProof/>
              </w:rPr>
            </w:rPrChange>
          </w:rPr>
          <w:t>Error! Hyperlink reference not valid.</w:t>
        </w:r>
      </w:ins>
      <w:del w:id="650" w:author="Manuel Hergenröder" w:date="2020-07-16T16:12:00Z">
        <w:r w:rsidR="008073E2" w:rsidRPr="00AF4ECF" w:rsidDel="00AF4ECF">
          <w:rPr>
            <w:rStyle w:val="Hyperlink"/>
            <w:noProof/>
            <w:lang w:val="de-DE"/>
            <w:rPrChange w:id="651" w:author="Manuel Hergenröder" w:date="2020-07-16T16:12:00Z">
              <w:rPr>
                <w:rStyle w:val="Hyperlink"/>
                <w:noProof/>
              </w:rPr>
            </w:rPrChange>
          </w:rPr>
          <w:delText>Abbildung 9 – Teleportation – selbst erstellter Screenshot</w:delText>
        </w:r>
        <w:r w:rsidR="008073E2" w:rsidRPr="00AF4ECF" w:rsidDel="00AF4ECF">
          <w:rPr>
            <w:noProof/>
            <w:webHidden/>
            <w:lang w:val="de-DE"/>
            <w:rPrChange w:id="652"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653" w:author="Manuel Hergenröder" w:date="2020-07-16T16:12:00Z">
              <w:rPr>
                <w:noProof/>
                <w:webHidden/>
              </w:rPr>
            </w:rPrChange>
          </w:rPr>
          <w:delInstrText xml:space="preserve"> PAGEREF _Toc45717440 \h </w:delInstrText>
        </w:r>
        <w:r w:rsidR="008073E2" w:rsidDel="00AF4ECF">
          <w:rPr>
            <w:noProof/>
            <w:webHidden/>
          </w:rPr>
          <w:fldChar w:fldCharType="separate"/>
        </w:r>
      </w:del>
      <w:r w:rsidR="00200AE9" w:rsidRPr="00200AE9">
        <w:rPr>
          <w:b/>
          <w:bCs/>
          <w:noProof/>
          <w:webHidden/>
          <w:lang w:val="de-DE"/>
        </w:rPr>
        <w:t>Error! Bookmark not defined.</w:t>
      </w:r>
      <w:del w:id="654" w:author="Manuel Hergenröder" w:date="2020-07-16T16:12:00Z">
        <w:r w:rsidR="008073E2" w:rsidDel="00AF4ECF">
          <w:rPr>
            <w:noProof/>
            <w:webHidden/>
          </w:rPr>
          <w:fldChar w:fldCharType="end"/>
        </w:r>
        <w:r w:rsidDel="00AF4ECF">
          <w:rPr>
            <w:noProof/>
          </w:rPr>
          <w:fldChar w:fldCharType="end"/>
        </w:r>
      </w:del>
    </w:p>
    <w:p w14:paraId="53BA6D2C" w14:textId="35F9EC4B" w:rsidR="008073E2" w:rsidDel="00AF4ECF" w:rsidRDefault="004E2BCC">
      <w:pPr>
        <w:pStyle w:val="TableofFigures"/>
        <w:tabs>
          <w:tab w:val="right" w:leader="dot" w:pos="9203"/>
        </w:tabs>
        <w:rPr>
          <w:del w:id="655" w:author="Manuel Hergenröder" w:date="2020-07-16T16:12:00Z"/>
          <w:rFonts w:eastAsiaTheme="minorEastAsia"/>
          <w:noProof/>
          <w:szCs w:val="22"/>
          <w:lang w:val="de-DE" w:eastAsia="de-DE"/>
          <w14:ligatures w14:val="none"/>
        </w:rPr>
      </w:pPr>
      <w:del w:id="656" w:author="Manuel Hergenröder" w:date="2020-07-16T16:12:00Z">
        <w:r w:rsidDel="00AF4ECF">
          <w:rPr>
            <w:noProof/>
          </w:rPr>
          <w:fldChar w:fldCharType="begin"/>
        </w:r>
        <w:r w:rsidRPr="00AF4ECF" w:rsidDel="00AF4ECF">
          <w:rPr>
            <w:noProof/>
            <w:lang w:val="de-DE"/>
            <w:rPrChange w:id="657"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"_Toc45717441" </w:delInstrText>
        </w:r>
        <w:r w:rsidDel="00AF4ECF">
          <w:rPr>
            <w:noProof/>
          </w:rPr>
          <w:fldChar w:fldCharType="separate"/>
        </w:r>
      </w:del>
      <w:ins w:id="658" w:author="Manuel Hergenröder" w:date="2020-07-16T16:12:00Z">
        <w:r w:rsidR="00AF4ECF" w:rsidRPr="00AF4ECF">
          <w:rPr>
            <w:b/>
            <w:bCs/>
            <w:noProof/>
            <w:lang w:val="de-DE"/>
            <w:rPrChange w:id="659" w:author="Manuel Hergenröder" w:date="2020-07-16T16:12:00Z">
              <w:rPr>
                <w:b/>
                <w:bCs/>
                <w:noProof/>
              </w:rPr>
            </w:rPrChange>
          </w:rPr>
          <w:t>Error! Hyperlink reference not valid.</w:t>
        </w:r>
      </w:ins>
      <w:del w:id="660" w:author="Manuel Hergenröder" w:date="2020-07-16T16:12:00Z">
        <w:r w:rsidR="008073E2" w:rsidRPr="00AF4ECF" w:rsidDel="00AF4ECF">
          <w:rPr>
            <w:rStyle w:val="Hyperlink"/>
            <w:noProof/>
            <w:lang w:val="de-DE"/>
            <w:rPrChange w:id="661" w:author="Manuel Hergenröder" w:date="2020-07-16T16:12:00Z">
              <w:rPr>
                <w:rStyle w:val="Hyperlink"/>
                <w:noProof/>
              </w:rPr>
            </w:rPrChange>
          </w:rPr>
          <w:delText>Abbildung 10 – Dateiauswahldialog – selbst erstellter Screenshot</w:delText>
        </w:r>
        <w:r w:rsidR="008073E2" w:rsidRPr="00AF4ECF" w:rsidDel="00AF4ECF">
          <w:rPr>
            <w:noProof/>
            <w:webHidden/>
            <w:lang w:val="de-DE"/>
            <w:rPrChange w:id="662"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663" w:author="Manuel Hergenröder" w:date="2020-07-16T16:12:00Z">
              <w:rPr>
                <w:noProof/>
                <w:webHidden/>
              </w:rPr>
            </w:rPrChange>
          </w:rPr>
          <w:delInstrText xml:space="preserve"> PAGEREF _Toc45717441 \h </w:delInstrText>
        </w:r>
        <w:r w:rsidR="008073E2" w:rsidDel="00AF4ECF">
          <w:rPr>
            <w:noProof/>
            <w:webHidden/>
          </w:rPr>
          <w:fldChar w:fldCharType="separate"/>
        </w:r>
      </w:del>
      <w:r w:rsidR="00200AE9" w:rsidRPr="00200AE9">
        <w:rPr>
          <w:b/>
          <w:bCs/>
          <w:noProof/>
          <w:webHidden/>
          <w:lang w:val="de-DE"/>
        </w:rPr>
        <w:t>Error! Bookmark not defined.</w:t>
      </w:r>
      <w:del w:id="664" w:author="Manuel Hergenröder" w:date="2020-07-16T16:12:00Z">
        <w:r w:rsidR="008073E2" w:rsidDel="00AF4ECF">
          <w:rPr>
            <w:noProof/>
            <w:webHidden/>
          </w:rPr>
          <w:fldChar w:fldCharType="end"/>
        </w:r>
        <w:r w:rsidDel="00AF4ECF">
          <w:rPr>
            <w:noProof/>
          </w:rPr>
          <w:fldChar w:fldCharType="end"/>
        </w:r>
      </w:del>
    </w:p>
    <w:p w14:paraId="31FB0D99" w14:textId="51062D98" w:rsidR="008073E2" w:rsidDel="00AF4ECF" w:rsidRDefault="004E2BCC">
      <w:pPr>
        <w:pStyle w:val="TableofFigures"/>
        <w:tabs>
          <w:tab w:val="right" w:leader="dot" w:pos="9203"/>
        </w:tabs>
        <w:rPr>
          <w:del w:id="665" w:author="Manuel Hergenröder" w:date="2020-07-16T16:12:00Z"/>
          <w:rFonts w:eastAsiaTheme="minorEastAsia"/>
          <w:noProof/>
          <w:szCs w:val="22"/>
          <w:lang w:val="de-DE" w:eastAsia="de-DE"/>
          <w14:ligatures w14:val="none"/>
        </w:rPr>
      </w:pPr>
      <w:del w:id="666" w:author="Manuel Hergenröder" w:date="2020-07-16T16:12:00Z">
        <w:r w:rsidDel="00AF4ECF">
          <w:rPr>
            <w:noProof/>
          </w:rPr>
          <w:fldChar w:fldCharType="begin"/>
        </w:r>
        <w:r w:rsidRPr="00AF4ECF" w:rsidDel="00AF4ECF">
          <w:rPr>
            <w:noProof/>
            <w:lang w:val="de-DE"/>
            <w:rPrChange w:id="667"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"_Toc45717442" </w:delInstrText>
        </w:r>
        <w:r w:rsidDel="00AF4ECF">
          <w:rPr>
            <w:noProof/>
          </w:rPr>
          <w:fldChar w:fldCharType="separate"/>
        </w:r>
      </w:del>
      <w:ins w:id="668" w:author="Manuel Hergenröder" w:date="2020-07-16T16:12:00Z">
        <w:r w:rsidR="00AF4ECF" w:rsidRPr="00AF4ECF">
          <w:rPr>
            <w:b/>
            <w:bCs/>
            <w:noProof/>
            <w:lang w:val="de-DE"/>
            <w:rPrChange w:id="669" w:author="Manuel Hergenröder" w:date="2020-07-16T16:12:00Z">
              <w:rPr>
                <w:b/>
                <w:bCs/>
                <w:noProof/>
              </w:rPr>
            </w:rPrChange>
          </w:rPr>
          <w:t>Error! Hyperlink reference not valid.</w:t>
        </w:r>
      </w:ins>
      <w:del w:id="670" w:author="Manuel Hergenröder" w:date="2020-07-16T16:12:00Z">
        <w:r w:rsidR="008073E2" w:rsidRPr="001D457B" w:rsidDel="00AF4ECF">
          <w:rPr>
            <w:rStyle w:val="Hyperlink"/>
            <w:noProof/>
            <w:lang w:val="de-DE"/>
          </w:rPr>
          <w:delText>Abbildung 11 – Wechseln des Werkzeuges – selbst erstellter Screenshot</w:delText>
        </w:r>
        <w:r w:rsidR="008073E2" w:rsidRPr="00AF4ECF" w:rsidDel="00AF4ECF">
          <w:rPr>
            <w:noProof/>
            <w:webHidden/>
            <w:lang w:val="de-DE"/>
            <w:rPrChange w:id="671"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672" w:author="Manuel Hergenröder" w:date="2020-07-16T16:12:00Z">
              <w:rPr>
                <w:noProof/>
                <w:webHidden/>
              </w:rPr>
            </w:rPrChange>
          </w:rPr>
          <w:delInstrText xml:space="preserve"> PAGEREF _Toc45717442 \h </w:delInstrText>
        </w:r>
        <w:r w:rsidR="008073E2" w:rsidDel="00AF4ECF">
          <w:rPr>
            <w:noProof/>
            <w:webHidden/>
          </w:rPr>
          <w:fldChar w:fldCharType="separate"/>
        </w:r>
      </w:del>
      <w:r w:rsidR="00200AE9" w:rsidRPr="00200AE9">
        <w:rPr>
          <w:b/>
          <w:bCs/>
          <w:noProof/>
          <w:webHidden/>
          <w:lang w:val="de-DE"/>
        </w:rPr>
        <w:t>Error! Bookmark not defined.</w:t>
      </w:r>
      <w:del w:id="673" w:author="Manuel Hergenröder" w:date="2020-07-16T16:12:00Z">
        <w:r w:rsidR="008073E2" w:rsidDel="00AF4ECF">
          <w:rPr>
            <w:noProof/>
            <w:webHidden/>
          </w:rPr>
          <w:fldChar w:fldCharType="end"/>
        </w:r>
        <w:r w:rsidDel="00AF4ECF">
          <w:rPr>
            <w:noProof/>
          </w:rPr>
          <w:fldChar w:fldCharType="end"/>
        </w:r>
      </w:del>
    </w:p>
    <w:p w14:paraId="07456D8B" w14:textId="55937CCC" w:rsidR="008073E2" w:rsidDel="00AF4ECF" w:rsidRDefault="004E2BCC">
      <w:pPr>
        <w:pStyle w:val="TableofFigures"/>
        <w:tabs>
          <w:tab w:val="right" w:leader="dot" w:pos="9203"/>
        </w:tabs>
        <w:rPr>
          <w:del w:id="674" w:author="Manuel Hergenröder" w:date="2020-07-16T16:12:00Z"/>
          <w:rFonts w:eastAsiaTheme="minorEastAsia"/>
          <w:noProof/>
          <w:szCs w:val="22"/>
          <w:lang w:val="de-DE" w:eastAsia="de-DE"/>
          <w14:ligatures w14:val="none"/>
        </w:rPr>
      </w:pPr>
      <w:del w:id="675" w:author="Manuel Hergenröder" w:date="2020-07-16T16:12:00Z">
        <w:r w:rsidDel="00AF4ECF">
          <w:rPr>
            <w:noProof/>
          </w:rPr>
          <w:fldChar w:fldCharType="begin"/>
        </w:r>
        <w:r w:rsidRPr="00AF4ECF" w:rsidDel="00AF4ECF">
          <w:rPr>
            <w:noProof/>
            <w:lang w:val="de-DE"/>
            <w:rPrChange w:id="676"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"_Toc45717443" </w:delInstrText>
        </w:r>
        <w:r w:rsidDel="00AF4ECF">
          <w:rPr>
            <w:noProof/>
          </w:rPr>
          <w:fldChar w:fldCharType="separate"/>
        </w:r>
      </w:del>
      <w:ins w:id="677" w:author="Manuel Hergenröder" w:date="2020-07-16T16:12:00Z">
        <w:r w:rsidR="00AF4ECF" w:rsidRPr="00AF4ECF">
          <w:rPr>
            <w:b/>
            <w:bCs/>
            <w:noProof/>
            <w:lang w:val="de-DE"/>
            <w:rPrChange w:id="678" w:author="Manuel Hergenröder" w:date="2020-07-16T16:12:00Z">
              <w:rPr>
                <w:b/>
                <w:bCs/>
                <w:noProof/>
              </w:rPr>
            </w:rPrChange>
          </w:rPr>
          <w:t>Error! Hyperlink reference not valid.</w:t>
        </w:r>
      </w:ins>
      <w:del w:id="679" w:author="Manuel Hergenröder" w:date="2020-07-16T16:12:00Z">
        <w:r w:rsidR="008073E2" w:rsidRPr="001D457B" w:rsidDel="00AF4ECF">
          <w:rPr>
            <w:rStyle w:val="Hyperlink"/>
            <w:noProof/>
            <w:lang w:val="de-DE"/>
          </w:rPr>
          <w:delText>Abbildung 12 –Einstellung der Amplitude – selbst erstellter Screenshot</w:delText>
        </w:r>
        <w:r w:rsidR="008073E2" w:rsidRPr="00AF4ECF" w:rsidDel="00AF4ECF">
          <w:rPr>
            <w:noProof/>
            <w:webHidden/>
            <w:lang w:val="de-DE"/>
            <w:rPrChange w:id="680"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681" w:author="Manuel Hergenröder" w:date="2020-07-16T16:12:00Z">
              <w:rPr>
                <w:noProof/>
                <w:webHidden/>
              </w:rPr>
            </w:rPrChange>
          </w:rPr>
          <w:delInstrText xml:space="preserve"> PAGEREF _Toc45717443 \h </w:delInstrText>
        </w:r>
        <w:r w:rsidR="008073E2" w:rsidDel="00AF4ECF">
          <w:rPr>
            <w:noProof/>
            <w:webHidden/>
          </w:rPr>
          <w:fldChar w:fldCharType="separate"/>
        </w:r>
      </w:del>
      <w:r w:rsidR="00200AE9" w:rsidRPr="00200AE9">
        <w:rPr>
          <w:b/>
          <w:bCs/>
          <w:noProof/>
          <w:webHidden/>
          <w:lang w:val="de-DE"/>
        </w:rPr>
        <w:t>Error! Bookmark not defined.</w:t>
      </w:r>
      <w:del w:id="682" w:author="Manuel Hergenröder" w:date="2020-07-16T16:12:00Z">
        <w:r w:rsidR="008073E2" w:rsidDel="00AF4ECF">
          <w:rPr>
            <w:noProof/>
            <w:webHidden/>
          </w:rPr>
          <w:fldChar w:fldCharType="end"/>
        </w:r>
        <w:r w:rsidDel="00AF4ECF">
          <w:rPr>
            <w:noProof/>
          </w:rPr>
          <w:fldChar w:fldCharType="end"/>
        </w:r>
      </w:del>
    </w:p>
    <w:p w14:paraId="0D882180" w14:textId="2D2B4675" w:rsidR="008073E2" w:rsidDel="00AF4ECF" w:rsidRDefault="004E2BCC">
      <w:pPr>
        <w:pStyle w:val="TableofFigures"/>
        <w:tabs>
          <w:tab w:val="right" w:leader="dot" w:pos="9203"/>
        </w:tabs>
        <w:rPr>
          <w:del w:id="683" w:author="Manuel Hergenröder" w:date="2020-07-16T16:12:00Z"/>
          <w:rFonts w:eastAsiaTheme="minorEastAsia"/>
          <w:noProof/>
          <w:szCs w:val="22"/>
          <w:lang w:val="de-DE" w:eastAsia="de-DE"/>
          <w14:ligatures w14:val="none"/>
        </w:rPr>
      </w:pPr>
      <w:del w:id="684" w:author="Manuel Hergenröder" w:date="2020-07-16T16:12:00Z">
        <w:r w:rsidDel="00AF4ECF">
          <w:rPr>
            <w:noProof/>
          </w:rPr>
          <w:fldChar w:fldCharType="begin"/>
        </w:r>
        <w:r w:rsidRPr="00AF4ECF" w:rsidDel="00AF4ECF">
          <w:rPr>
            <w:noProof/>
            <w:lang w:val="de-DE"/>
            <w:rPrChange w:id="685"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"_Toc45717444" </w:delInstrText>
        </w:r>
        <w:r w:rsidDel="00AF4ECF">
          <w:rPr>
            <w:noProof/>
          </w:rPr>
          <w:fldChar w:fldCharType="separate"/>
        </w:r>
      </w:del>
      <w:ins w:id="686" w:author="Manuel Hergenröder" w:date="2020-07-16T16:12:00Z">
        <w:r w:rsidR="00AF4ECF" w:rsidRPr="00AF4ECF">
          <w:rPr>
            <w:b/>
            <w:bCs/>
            <w:noProof/>
            <w:lang w:val="de-DE"/>
            <w:rPrChange w:id="687" w:author="Manuel Hergenröder" w:date="2020-07-16T16:12:00Z">
              <w:rPr>
                <w:b/>
                <w:bCs/>
                <w:noProof/>
              </w:rPr>
            </w:rPrChange>
          </w:rPr>
          <w:t>Error! Hyperlink reference not valid.</w:t>
        </w:r>
      </w:ins>
      <w:del w:id="688" w:author="Manuel Hergenröder" w:date="2020-07-16T16:12:00Z">
        <w:r w:rsidR="008073E2" w:rsidRPr="001D457B" w:rsidDel="00AF4ECF">
          <w:rPr>
            <w:rStyle w:val="Hyperlink"/>
            <w:noProof/>
            <w:lang w:val="de-DE"/>
          </w:rPr>
          <w:delText>Abbildung 13 – Visualisierung der gezeichneten Spur – selbst erstellter Screenshot</w:delText>
        </w:r>
        <w:r w:rsidR="008073E2" w:rsidRPr="00AF4ECF" w:rsidDel="00AF4ECF">
          <w:rPr>
            <w:noProof/>
            <w:webHidden/>
            <w:lang w:val="de-DE"/>
            <w:rPrChange w:id="689"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690" w:author="Manuel Hergenröder" w:date="2020-07-16T16:12:00Z">
              <w:rPr>
                <w:noProof/>
                <w:webHidden/>
              </w:rPr>
            </w:rPrChange>
          </w:rPr>
          <w:delInstrText xml:space="preserve"> PAGEREF _Toc45717444 \h </w:delInstrText>
        </w:r>
        <w:r w:rsidR="008073E2" w:rsidDel="00AF4ECF">
          <w:rPr>
            <w:noProof/>
            <w:webHidden/>
          </w:rPr>
          <w:fldChar w:fldCharType="separate"/>
        </w:r>
      </w:del>
      <w:r w:rsidR="00200AE9" w:rsidRPr="00200AE9">
        <w:rPr>
          <w:b/>
          <w:bCs/>
          <w:noProof/>
          <w:webHidden/>
          <w:lang w:val="de-DE"/>
        </w:rPr>
        <w:t>Error! Bookmark not defined.</w:t>
      </w:r>
      <w:del w:id="691" w:author="Manuel Hergenröder" w:date="2020-07-16T16:12:00Z">
        <w:r w:rsidR="008073E2" w:rsidDel="00AF4ECF">
          <w:rPr>
            <w:noProof/>
            <w:webHidden/>
          </w:rPr>
          <w:fldChar w:fldCharType="end"/>
        </w:r>
        <w:r w:rsidDel="00AF4ECF">
          <w:rPr>
            <w:noProof/>
          </w:rPr>
          <w:fldChar w:fldCharType="end"/>
        </w:r>
      </w:del>
    </w:p>
    <w:p w14:paraId="3A79E139" w14:textId="1FDC441B" w:rsidR="008073E2" w:rsidDel="00AF4ECF" w:rsidRDefault="004E2BCC">
      <w:pPr>
        <w:pStyle w:val="TableofFigures"/>
        <w:tabs>
          <w:tab w:val="right" w:leader="dot" w:pos="9203"/>
        </w:tabs>
        <w:rPr>
          <w:del w:id="692" w:author="Manuel Hergenröder" w:date="2020-07-16T16:12:00Z"/>
          <w:rFonts w:eastAsiaTheme="minorEastAsia"/>
          <w:noProof/>
          <w:szCs w:val="22"/>
          <w:lang w:val="de-DE" w:eastAsia="de-DE"/>
          <w14:ligatures w14:val="none"/>
        </w:rPr>
      </w:pPr>
      <w:del w:id="693" w:author="Manuel Hergenröder" w:date="2020-07-16T16:12:00Z">
        <w:r w:rsidDel="00AF4ECF">
          <w:rPr>
            <w:noProof/>
          </w:rPr>
          <w:fldChar w:fldCharType="begin"/>
        </w:r>
        <w:r w:rsidRPr="00AF4ECF" w:rsidDel="00AF4ECF">
          <w:rPr>
            <w:noProof/>
            <w:lang w:val="de-DE"/>
            <w:rPrChange w:id="694" w:author="Manuel Hergenröder" w:date="2020-07-16T16:12:00Z">
              <w:rPr>
                <w:noProof/>
              </w:rPr>
            </w:rPrChange>
          </w:rPr>
          <w:delInstrText xml:space="preserve"> HYPERLINK "file:///C:\\Users\\bytecrunch\\Documents\\Uni\\Bachelor%20Arbeit\\vraudiosandbox\\Manuel-Philippe%20Hergenröder%20-%20Interaktion%20mit%20Audio-Daten%20in%20VR%20mithilfe%20von%20Unity,%20Head-Mounted-Display%20und%20Motion-Controllern.docx" \l "_Toc45717445" </w:delInstrText>
        </w:r>
        <w:r w:rsidDel="00AF4ECF">
          <w:rPr>
            <w:noProof/>
          </w:rPr>
          <w:fldChar w:fldCharType="separate"/>
        </w:r>
      </w:del>
      <w:ins w:id="695" w:author="Manuel Hergenröder" w:date="2020-07-16T16:12:00Z">
        <w:r w:rsidR="00AF4ECF" w:rsidRPr="00AF4ECF">
          <w:rPr>
            <w:b/>
            <w:bCs/>
            <w:noProof/>
            <w:lang w:val="de-DE"/>
            <w:rPrChange w:id="696" w:author="Manuel Hergenröder" w:date="2020-07-16T16:12:00Z">
              <w:rPr>
                <w:b/>
                <w:bCs/>
                <w:noProof/>
              </w:rPr>
            </w:rPrChange>
          </w:rPr>
          <w:t>Error! Hyperlink reference not valid.</w:t>
        </w:r>
      </w:ins>
      <w:del w:id="697" w:author="Manuel Hergenröder" w:date="2020-07-16T16:12:00Z">
        <w:r w:rsidR="008073E2" w:rsidRPr="00AF4ECF" w:rsidDel="00AF4ECF">
          <w:rPr>
            <w:rStyle w:val="Hyperlink"/>
            <w:noProof/>
            <w:lang w:val="de-DE"/>
            <w:rPrChange w:id="698" w:author="Manuel Hergenröder" w:date="2020-07-16T16:12:00Z">
              <w:rPr>
                <w:rStyle w:val="Hyperlink"/>
                <w:noProof/>
              </w:rPr>
            </w:rPrChange>
          </w:rPr>
          <w:delText>Abbildung 14 – Hauptmenü – selbst erstellter Screenshot</w:delText>
        </w:r>
        <w:r w:rsidR="008073E2" w:rsidRPr="00AF4ECF" w:rsidDel="00AF4ECF">
          <w:rPr>
            <w:noProof/>
            <w:webHidden/>
            <w:lang w:val="de-DE"/>
            <w:rPrChange w:id="699" w:author="Manuel Hergenröder" w:date="2020-07-16T16:12:00Z">
              <w:rPr>
                <w:noProof/>
                <w:webHidden/>
              </w:rPr>
            </w:rPrChange>
          </w:rPr>
          <w:tab/>
        </w:r>
        <w:r w:rsidR="008073E2" w:rsidDel="00AF4ECF">
          <w:rPr>
            <w:noProof/>
            <w:webHidden/>
          </w:rPr>
          <w:fldChar w:fldCharType="begin"/>
        </w:r>
        <w:r w:rsidR="008073E2" w:rsidRPr="00AF4ECF" w:rsidDel="00AF4ECF">
          <w:rPr>
            <w:noProof/>
            <w:webHidden/>
            <w:lang w:val="de-DE"/>
            <w:rPrChange w:id="700" w:author="Manuel Hergenröder" w:date="2020-07-16T16:12:00Z">
              <w:rPr>
                <w:noProof/>
                <w:webHidden/>
              </w:rPr>
            </w:rPrChange>
          </w:rPr>
          <w:delInstrText xml:space="preserve"> PAGEREF _Toc45717445 \h </w:delInstrText>
        </w:r>
        <w:r w:rsidR="008073E2" w:rsidDel="00AF4ECF">
          <w:rPr>
            <w:noProof/>
            <w:webHidden/>
          </w:rPr>
          <w:fldChar w:fldCharType="separate"/>
        </w:r>
      </w:del>
      <w:r w:rsidR="00200AE9" w:rsidRPr="00200AE9">
        <w:rPr>
          <w:b/>
          <w:bCs/>
          <w:noProof/>
          <w:webHidden/>
          <w:lang w:val="de-DE"/>
        </w:rPr>
        <w:t>Error! Bookmark not defined.</w:t>
      </w:r>
      <w:del w:id="701" w:author="Manuel Hergenröder" w:date="2020-07-16T16:12:00Z">
        <w:r w:rsidR="008073E2" w:rsidDel="00AF4ECF">
          <w:rPr>
            <w:noProof/>
            <w:webHidden/>
          </w:rPr>
          <w:fldChar w:fldCharType="end"/>
        </w:r>
        <w:r w:rsidDel="00AF4ECF">
          <w:rPr>
            <w:noProof/>
          </w:rPr>
          <w:fldChar w:fldCharType="end"/>
        </w:r>
      </w:del>
    </w:p>
    <w:p w14:paraId="45EAF34B" w14:textId="70C22A9C" w:rsidR="00BB7701" w:rsidRDefault="00BB7701">
      <w:pPr>
        <w:tabs>
          <w:tab w:val="clear" w:pos="7200"/>
        </w:tabs>
        <w:spacing w:before="0" w:after="200" w:line="240" w:lineRule="auto"/>
        <w:jc w:val="left"/>
        <w:rPr>
          <w:lang w:val="de-DE"/>
        </w:rPr>
      </w:pPr>
      <w:r>
        <w:rPr>
          <w:lang w:val="de-DE"/>
        </w:rPr>
        <w:fldChar w:fldCharType="end"/>
      </w:r>
    </w:p>
    <w:p w14:paraId="60D99A37" w14:textId="77777777" w:rsidR="003B06D8" w:rsidRDefault="00BB7701">
      <w:pPr>
        <w:tabs>
          <w:tab w:val="clear" w:pos="7200"/>
        </w:tabs>
        <w:spacing w:before="0" w:after="200" w:line="240" w:lineRule="auto"/>
        <w:jc w:val="left"/>
        <w:rPr>
          <w:lang w:val="de-DE"/>
        </w:rPr>
      </w:pPr>
      <w:r>
        <w:rPr>
          <w:lang w:val="de-DE"/>
        </w:rPr>
        <w:br w:type="page"/>
      </w:r>
    </w:p>
    <w:p w14:paraId="42D1E942" w14:textId="523256BA" w:rsidR="003B06D8" w:rsidRDefault="003B06D8" w:rsidP="003B06D8">
      <w:pPr>
        <w:pStyle w:val="Heading1"/>
        <w:rPr>
          <w:lang w:val="de-DE"/>
        </w:rPr>
      </w:pPr>
      <w:bookmarkStart w:id="702" w:name="_Toc45809462"/>
      <w:r>
        <w:rPr>
          <w:lang w:val="de-DE"/>
        </w:rPr>
        <w:lastRenderedPageBreak/>
        <w:t>Code-Listing-Verzeichnis</w:t>
      </w:r>
      <w:bookmarkEnd w:id="702"/>
    </w:p>
    <w:p w14:paraId="7459DC4A" w14:textId="77777777" w:rsidR="001C2D13" w:rsidRPr="001C2D13" w:rsidRDefault="001C2D13" w:rsidP="001C2D13">
      <w:pPr>
        <w:rPr>
          <w:lang w:val="de-DE"/>
        </w:rPr>
      </w:pPr>
    </w:p>
    <w:p w14:paraId="72BBB665" w14:textId="4C7594A1" w:rsidR="00AF4ECF" w:rsidRDefault="003B06D8">
      <w:pPr>
        <w:pStyle w:val="TableofFigures"/>
        <w:tabs>
          <w:tab w:val="right" w:leader="dot" w:pos="9203"/>
        </w:tabs>
        <w:rPr>
          <w:ins w:id="703" w:author="Manuel Hergenröder" w:date="2020-07-16T16:13:00Z"/>
          <w:rFonts w:eastAsiaTheme="minorEastAsia"/>
          <w:noProof/>
          <w:szCs w:val="22"/>
          <w:lang w:val="de-DE" w:eastAsia="de-DE"/>
          <w14:ligatures w14:val="none"/>
        </w:rPr>
      </w:pPr>
      <w:r>
        <w:rPr>
          <w:lang w:val="de-DE"/>
        </w:rPr>
        <w:fldChar w:fldCharType="begin"/>
      </w:r>
      <w:r w:rsidRPr="00723A0A">
        <w:instrText xml:space="preserve"> TOC \h \z \c "Listing" </w:instrText>
      </w:r>
      <w:r>
        <w:rPr>
          <w:lang w:val="de-DE"/>
        </w:rPr>
        <w:fldChar w:fldCharType="separate"/>
      </w:r>
      <w:ins w:id="704" w:author="Manuel Hergenröder" w:date="2020-07-16T16:13:00Z">
        <w:r w:rsidR="00AF4ECF" w:rsidRPr="00555FD8">
          <w:rPr>
            <w:rStyle w:val="Hyperlink"/>
            <w:noProof/>
          </w:rPr>
          <w:fldChar w:fldCharType="begin"/>
        </w:r>
        <w:r w:rsidR="00AF4ECF" w:rsidRPr="00555FD8">
          <w:rPr>
            <w:rStyle w:val="Hyperlink"/>
            <w:noProof/>
          </w:rPr>
          <w:instrText xml:space="preserve"> </w:instrText>
        </w:r>
        <w:r w:rsidR="00AF4ECF">
          <w:rPr>
            <w:noProof/>
          </w:rPr>
          <w:instrText>HYPERLINK \l "_Toc45808407"</w:instrText>
        </w:r>
        <w:r w:rsidR="00AF4ECF" w:rsidRPr="00555FD8">
          <w:rPr>
            <w:rStyle w:val="Hyperlink"/>
            <w:noProof/>
          </w:rPr>
          <w:instrText xml:space="preserve"> </w:instrText>
        </w:r>
        <w:r w:rsidR="00AF4ECF" w:rsidRPr="00555FD8">
          <w:rPr>
            <w:rStyle w:val="Hyperlink"/>
            <w:noProof/>
          </w:rPr>
          <w:fldChar w:fldCharType="separate"/>
        </w:r>
        <w:r w:rsidR="00AF4ECF" w:rsidRPr="00555FD8">
          <w:rPr>
            <w:rStyle w:val="Hyperlink"/>
            <w:noProof/>
            <w:lang w:val="de-DE"/>
          </w:rPr>
          <w:t>Listing 1 – Generierung der Von-Hann-Koeffizienten</w:t>
        </w:r>
        <w:r w:rsidR="00AF4ECF">
          <w:rPr>
            <w:noProof/>
            <w:webHidden/>
          </w:rPr>
          <w:tab/>
        </w:r>
        <w:r w:rsidR="00AF4ECF">
          <w:rPr>
            <w:noProof/>
            <w:webHidden/>
          </w:rPr>
          <w:fldChar w:fldCharType="begin"/>
        </w:r>
        <w:r w:rsidR="00AF4ECF">
          <w:rPr>
            <w:noProof/>
            <w:webHidden/>
          </w:rPr>
          <w:instrText xml:space="preserve"> PAGEREF _Toc45808407 \h </w:instrText>
        </w:r>
      </w:ins>
      <w:r w:rsidR="00AF4ECF">
        <w:rPr>
          <w:noProof/>
          <w:webHidden/>
        </w:rPr>
      </w:r>
      <w:r w:rsidR="00AF4ECF">
        <w:rPr>
          <w:noProof/>
          <w:webHidden/>
        </w:rPr>
        <w:fldChar w:fldCharType="separate"/>
      </w:r>
      <w:r w:rsidR="00200AE9">
        <w:rPr>
          <w:noProof/>
          <w:webHidden/>
        </w:rPr>
        <w:t>17</w:t>
      </w:r>
      <w:ins w:id="705" w:author="Manuel Hergenröder" w:date="2020-07-16T16:13:00Z">
        <w:r w:rsidR="00AF4ECF">
          <w:rPr>
            <w:noProof/>
            <w:webHidden/>
          </w:rPr>
          <w:fldChar w:fldCharType="end"/>
        </w:r>
        <w:r w:rsidR="00AF4ECF" w:rsidRPr="00555FD8">
          <w:rPr>
            <w:rStyle w:val="Hyperlink"/>
            <w:noProof/>
          </w:rPr>
          <w:fldChar w:fldCharType="end"/>
        </w:r>
      </w:ins>
    </w:p>
    <w:p w14:paraId="26514697" w14:textId="36B25444" w:rsidR="00AF4ECF" w:rsidRDefault="00AF4ECF">
      <w:pPr>
        <w:pStyle w:val="TableofFigures"/>
        <w:tabs>
          <w:tab w:val="right" w:leader="dot" w:pos="9203"/>
        </w:tabs>
        <w:rPr>
          <w:ins w:id="706" w:author="Manuel Hergenröder" w:date="2020-07-16T16:13:00Z"/>
          <w:rFonts w:eastAsiaTheme="minorEastAsia"/>
          <w:noProof/>
          <w:szCs w:val="22"/>
          <w:lang w:val="de-DE" w:eastAsia="de-DE"/>
          <w14:ligatures w14:val="none"/>
        </w:rPr>
      </w:pPr>
      <w:ins w:id="707" w:author="Manuel Hergenröder" w:date="2020-07-16T16:13:00Z">
        <w:r w:rsidRPr="00555FD8">
          <w:rPr>
            <w:rStyle w:val="Hyperlink"/>
            <w:noProof/>
          </w:rPr>
          <w:fldChar w:fldCharType="begin"/>
        </w:r>
        <w:r w:rsidRPr="00555FD8">
          <w:rPr>
            <w:rStyle w:val="Hyperlink"/>
            <w:noProof/>
          </w:rPr>
          <w:instrText xml:space="preserve"> </w:instrText>
        </w:r>
        <w:r>
          <w:rPr>
            <w:noProof/>
          </w:rPr>
          <w:instrText>HYPERLINK \l "_Toc45808408"</w:instrText>
        </w:r>
        <w:r w:rsidRPr="00555FD8">
          <w:rPr>
            <w:rStyle w:val="Hyperlink"/>
            <w:noProof/>
          </w:rPr>
          <w:instrText xml:space="preserve"> </w:instrText>
        </w:r>
        <w:r w:rsidRPr="00555FD8">
          <w:rPr>
            <w:rStyle w:val="Hyperlink"/>
            <w:noProof/>
          </w:rPr>
          <w:fldChar w:fldCharType="separate"/>
        </w:r>
        <w:r w:rsidRPr="00555FD8">
          <w:rPr>
            <w:rStyle w:val="Hyperlink"/>
            <w:noProof/>
            <w:lang w:val="de-DE"/>
          </w:rPr>
          <w:t>Listing 2 – Instanzieren des Speicherbereichs, Erstellung fftw-Plan und Ausführung</w:t>
        </w:r>
        <w:r>
          <w:rPr>
            <w:noProof/>
            <w:webHidden/>
          </w:rPr>
          <w:tab/>
        </w:r>
        <w:r>
          <w:rPr>
            <w:noProof/>
            <w:webHidden/>
          </w:rPr>
          <w:fldChar w:fldCharType="begin"/>
        </w:r>
        <w:r>
          <w:rPr>
            <w:noProof/>
            <w:webHidden/>
          </w:rPr>
          <w:instrText xml:space="preserve"> PAGEREF _Toc45808408 \h </w:instrText>
        </w:r>
      </w:ins>
      <w:r>
        <w:rPr>
          <w:noProof/>
          <w:webHidden/>
        </w:rPr>
      </w:r>
      <w:r>
        <w:rPr>
          <w:noProof/>
          <w:webHidden/>
        </w:rPr>
        <w:fldChar w:fldCharType="separate"/>
      </w:r>
      <w:r w:rsidR="00200AE9">
        <w:rPr>
          <w:noProof/>
          <w:webHidden/>
        </w:rPr>
        <w:t>18</w:t>
      </w:r>
      <w:ins w:id="708" w:author="Manuel Hergenröder" w:date="2020-07-16T16:13:00Z">
        <w:r>
          <w:rPr>
            <w:noProof/>
            <w:webHidden/>
          </w:rPr>
          <w:fldChar w:fldCharType="end"/>
        </w:r>
        <w:r w:rsidRPr="00555FD8">
          <w:rPr>
            <w:rStyle w:val="Hyperlink"/>
            <w:noProof/>
          </w:rPr>
          <w:fldChar w:fldCharType="end"/>
        </w:r>
      </w:ins>
    </w:p>
    <w:p w14:paraId="170DD91D" w14:textId="243AD9B6" w:rsidR="00AF4ECF" w:rsidRDefault="00AF4ECF">
      <w:pPr>
        <w:pStyle w:val="TableofFigures"/>
        <w:tabs>
          <w:tab w:val="right" w:leader="dot" w:pos="9203"/>
        </w:tabs>
        <w:rPr>
          <w:ins w:id="709" w:author="Manuel Hergenröder" w:date="2020-07-16T16:13:00Z"/>
          <w:rFonts w:eastAsiaTheme="minorEastAsia"/>
          <w:noProof/>
          <w:szCs w:val="22"/>
          <w:lang w:val="de-DE" w:eastAsia="de-DE"/>
          <w14:ligatures w14:val="none"/>
        </w:rPr>
      </w:pPr>
      <w:ins w:id="710" w:author="Manuel Hergenröder" w:date="2020-07-16T16:13:00Z">
        <w:r w:rsidRPr="00555FD8">
          <w:rPr>
            <w:rStyle w:val="Hyperlink"/>
            <w:noProof/>
          </w:rPr>
          <w:fldChar w:fldCharType="begin"/>
        </w:r>
        <w:r w:rsidRPr="00555FD8">
          <w:rPr>
            <w:rStyle w:val="Hyperlink"/>
            <w:noProof/>
          </w:rPr>
          <w:instrText xml:space="preserve"> </w:instrText>
        </w:r>
        <w:r>
          <w:rPr>
            <w:noProof/>
          </w:rPr>
          <w:instrText>HYPERLINK \l "_Toc45808409"</w:instrText>
        </w:r>
        <w:r w:rsidRPr="00555FD8">
          <w:rPr>
            <w:rStyle w:val="Hyperlink"/>
            <w:noProof/>
          </w:rPr>
          <w:instrText xml:space="preserve"> </w:instrText>
        </w:r>
        <w:r w:rsidRPr="00555FD8">
          <w:rPr>
            <w:rStyle w:val="Hyperlink"/>
            <w:noProof/>
          </w:rPr>
          <w:fldChar w:fldCharType="separate"/>
        </w:r>
        <w:r w:rsidRPr="00555FD8">
          <w:rPr>
            <w:rStyle w:val="Hyperlink"/>
            <w:noProof/>
            <w:lang w:val="de-DE"/>
          </w:rPr>
          <w:t>Listing 3 – Freigeben der fftw-Speicher-Allokation</w:t>
        </w:r>
        <w:r>
          <w:rPr>
            <w:noProof/>
            <w:webHidden/>
          </w:rPr>
          <w:tab/>
        </w:r>
        <w:r>
          <w:rPr>
            <w:noProof/>
            <w:webHidden/>
          </w:rPr>
          <w:fldChar w:fldCharType="begin"/>
        </w:r>
        <w:r>
          <w:rPr>
            <w:noProof/>
            <w:webHidden/>
          </w:rPr>
          <w:instrText xml:space="preserve"> PAGEREF _Toc45808409 \h </w:instrText>
        </w:r>
      </w:ins>
      <w:r>
        <w:rPr>
          <w:noProof/>
          <w:webHidden/>
        </w:rPr>
      </w:r>
      <w:r>
        <w:rPr>
          <w:noProof/>
          <w:webHidden/>
        </w:rPr>
        <w:fldChar w:fldCharType="separate"/>
      </w:r>
      <w:r w:rsidR="00200AE9">
        <w:rPr>
          <w:noProof/>
          <w:webHidden/>
        </w:rPr>
        <w:t>18</w:t>
      </w:r>
      <w:ins w:id="711" w:author="Manuel Hergenröder" w:date="2020-07-16T16:13:00Z">
        <w:r>
          <w:rPr>
            <w:noProof/>
            <w:webHidden/>
          </w:rPr>
          <w:fldChar w:fldCharType="end"/>
        </w:r>
        <w:r w:rsidRPr="00555FD8">
          <w:rPr>
            <w:rStyle w:val="Hyperlink"/>
            <w:noProof/>
          </w:rPr>
          <w:fldChar w:fldCharType="end"/>
        </w:r>
      </w:ins>
    </w:p>
    <w:p w14:paraId="094EE13D" w14:textId="387D700A" w:rsidR="00AF4ECF" w:rsidRDefault="00AF4ECF">
      <w:pPr>
        <w:pStyle w:val="TableofFigures"/>
        <w:tabs>
          <w:tab w:val="right" w:leader="dot" w:pos="9203"/>
        </w:tabs>
        <w:rPr>
          <w:ins w:id="712" w:author="Manuel Hergenröder" w:date="2020-07-16T16:13:00Z"/>
          <w:rFonts w:eastAsiaTheme="minorEastAsia"/>
          <w:noProof/>
          <w:szCs w:val="22"/>
          <w:lang w:val="de-DE" w:eastAsia="de-DE"/>
          <w14:ligatures w14:val="none"/>
        </w:rPr>
      </w:pPr>
      <w:ins w:id="713" w:author="Manuel Hergenröder" w:date="2020-07-16T16:13:00Z">
        <w:r w:rsidRPr="00555FD8">
          <w:rPr>
            <w:rStyle w:val="Hyperlink"/>
            <w:noProof/>
          </w:rPr>
          <w:fldChar w:fldCharType="begin"/>
        </w:r>
        <w:r w:rsidRPr="00555FD8">
          <w:rPr>
            <w:rStyle w:val="Hyperlink"/>
            <w:noProof/>
          </w:rPr>
          <w:instrText xml:space="preserve"> </w:instrText>
        </w:r>
        <w:r>
          <w:rPr>
            <w:noProof/>
          </w:rPr>
          <w:instrText>HYPERLINK \l "_Toc45808410"</w:instrText>
        </w:r>
        <w:r w:rsidRPr="00555FD8">
          <w:rPr>
            <w:rStyle w:val="Hyperlink"/>
            <w:noProof/>
          </w:rPr>
          <w:instrText xml:space="preserve"> </w:instrText>
        </w:r>
        <w:r w:rsidRPr="00555FD8">
          <w:rPr>
            <w:rStyle w:val="Hyperlink"/>
            <w:noProof/>
          </w:rPr>
          <w:fldChar w:fldCharType="separate"/>
        </w:r>
        <w:r w:rsidRPr="00555FD8">
          <w:rPr>
            <w:rStyle w:val="Hyperlink"/>
            <w:noProof/>
            <w:lang w:val="de-DE"/>
          </w:rPr>
          <w:t>Listing 4 – Definition der Triangles mit korrekter Winding-Order</w:t>
        </w:r>
        <w:r>
          <w:rPr>
            <w:noProof/>
            <w:webHidden/>
          </w:rPr>
          <w:tab/>
        </w:r>
        <w:r>
          <w:rPr>
            <w:noProof/>
            <w:webHidden/>
          </w:rPr>
          <w:fldChar w:fldCharType="begin"/>
        </w:r>
        <w:r>
          <w:rPr>
            <w:noProof/>
            <w:webHidden/>
          </w:rPr>
          <w:instrText xml:space="preserve"> PAGEREF _Toc45808410 \h </w:instrText>
        </w:r>
      </w:ins>
      <w:r>
        <w:rPr>
          <w:noProof/>
          <w:webHidden/>
        </w:rPr>
      </w:r>
      <w:r>
        <w:rPr>
          <w:noProof/>
          <w:webHidden/>
        </w:rPr>
        <w:fldChar w:fldCharType="separate"/>
      </w:r>
      <w:r w:rsidR="00200AE9">
        <w:rPr>
          <w:noProof/>
          <w:webHidden/>
        </w:rPr>
        <w:t>20</w:t>
      </w:r>
      <w:ins w:id="714" w:author="Manuel Hergenröder" w:date="2020-07-16T16:13:00Z">
        <w:r>
          <w:rPr>
            <w:noProof/>
            <w:webHidden/>
          </w:rPr>
          <w:fldChar w:fldCharType="end"/>
        </w:r>
        <w:r w:rsidRPr="00555FD8">
          <w:rPr>
            <w:rStyle w:val="Hyperlink"/>
            <w:noProof/>
          </w:rPr>
          <w:fldChar w:fldCharType="end"/>
        </w:r>
      </w:ins>
    </w:p>
    <w:p w14:paraId="3223A160" w14:textId="15765295" w:rsidR="00AF4ECF" w:rsidRDefault="00AF4ECF">
      <w:pPr>
        <w:pStyle w:val="TableofFigures"/>
        <w:tabs>
          <w:tab w:val="right" w:leader="dot" w:pos="9203"/>
        </w:tabs>
        <w:rPr>
          <w:ins w:id="715" w:author="Manuel Hergenröder" w:date="2020-07-16T16:13:00Z"/>
          <w:rFonts w:eastAsiaTheme="minorEastAsia"/>
          <w:noProof/>
          <w:szCs w:val="22"/>
          <w:lang w:val="de-DE" w:eastAsia="de-DE"/>
          <w14:ligatures w14:val="none"/>
        </w:rPr>
      </w:pPr>
      <w:ins w:id="716" w:author="Manuel Hergenröder" w:date="2020-07-16T16:13:00Z">
        <w:r w:rsidRPr="00555FD8">
          <w:rPr>
            <w:rStyle w:val="Hyperlink"/>
            <w:noProof/>
          </w:rPr>
          <w:fldChar w:fldCharType="begin"/>
        </w:r>
        <w:r w:rsidRPr="00555FD8">
          <w:rPr>
            <w:rStyle w:val="Hyperlink"/>
            <w:noProof/>
          </w:rPr>
          <w:instrText xml:space="preserve"> </w:instrText>
        </w:r>
        <w:r>
          <w:rPr>
            <w:noProof/>
          </w:rPr>
          <w:instrText>HYPERLINK \l "_Toc45808411"</w:instrText>
        </w:r>
        <w:r w:rsidRPr="00555FD8">
          <w:rPr>
            <w:rStyle w:val="Hyperlink"/>
            <w:noProof/>
          </w:rPr>
          <w:instrText xml:space="preserve"> </w:instrText>
        </w:r>
        <w:r w:rsidRPr="00555FD8">
          <w:rPr>
            <w:rStyle w:val="Hyperlink"/>
            <w:noProof/>
          </w:rPr>
          <w:fldChar w:fldCharType="separate"/>
        </w:r>
        <w:r w:rsidRPr="00555FD8">
          <w:rPr>
            <w:rStyle w:val="Hyperlink"/>
            <w:noProof/>
            <w:lang w:val="de-DE"/>
          </w:rPr>
          <w:t>Listing 5 – Multi-threaded Burst Code zum Finden der Vertices innerhalb des Kollisionsradius</w:t>
        </w:r>
        <w:r>
          <w:rPr>
            <w:noProof/>
            <w:webHidden/>
          </w:rPr>
          <w:tab/>
        </w:r>
        <w:r>
          <w:rPr>
            <w:noProof/>
            <w:webHidden/>
          </w:rPr>
          <w:fldChar w:fldCharType="begin"/>
        </w:r>
        <w:r>
          <w:rPr>
            <w:noProof/>
            <w:webHidden/>
          </w:rPr>
          <w:instrText xml:space="preserve"> PAGEREF _Toc45808411 \h </w:instrText>
        </w:r>
      </w:ins>
      <w:r>
        <w:rPr>
          <w:noProof/>
          <w:webHidden/>
        </w:rPr>
      </w:r>
      <w:r>
        <w:rPr>
          <w:noProof/>
          <w:webHidden/>
        </w:rPr>
        <w:fldChar w:fldCharType="separate"/>
      </w:r>
      <w:r w:rsidR="00200AE9">
        <w:rPr>
          <w:noProof/>
          <w:webHidden/>
        </w:rPr>
        <w:t>23</w:t>
      </w:r>
      <w:ins w:id="717" w:author="Manuel Hergenröder" w:date="2020-07-16T16:13:00Z">
        <w:r>
          <w:rPr>
            <w:noProof/>
            <w:webHidden/>
          </w:rPr>
          <w:fldChar w:fldCharType="end"/>
        </w:r>
        <w:r w:rsidRPr="00555FD8">
          <w:rPr>
            <w:rStyle w:val="Hyperlink"/>
            <w:noProof/>
          </w:rPr>
          <w:fldChar w:fldCharType="end"/>
        </w:r>
      </w:ins>
    </w:p>
    <w:p w14:paraId="1BF2ACE7" w14:textId="0B412587" w:rsidR="00AF4ECF" w:rsidRDefault="00AF4ECF">
      <w:pPr>
        <w:pStyle w:val="TableofFigures"/>
        <w:tabs>
          <w:tab w:val="right" w:leader="dot" w:pos="9203"/>
        </w:tabs>
        <w:rPr>
          <w:ins w:id="718" w:author="Manuel Hergenröder" w:date="2020-07-16T16:13:00Z"/>
          <w:rFonts w:eastAsiaTheme="minorEastAsia"/>
          <w:noProof/>
          <w:szCs w:val="22"/>
          <w:lang w:val="de-DE" w:eastAsia="de-DE"/>
          <w14:ligatures w14:val="none"/>
        </w:rPr>
      </w:pPr>
      <w:ins w:id="719" w:author="Manuel Hergenröder" w:date="2020-07-16T16:13:00Z">
        <w:r w:rsidRPr="00555FD8">
          <w:rPr>
            <w:rStyle w:val="Hyperlink"/>
            <w:noProof/>
          </w:rPr>
          <w:fldChar w:fldCharType="begin"/>
        </w:r>
        <w:r w:rsidRPr="00555FD8">
          <w:rPr>
            <w:rStyle w:val="Hyperlink"/>
            <w:noProof/>
          </w:rPr>
          <w:instrText xml:space="preserve"> </w:instrText>
        </w:r>
        <w:r>
          <w:rPr>
            <w:noProof/>
          </w:rPr>
          <w:instrText>HYPERLINK \l "_Toc45808412"</w:instrText>
        </w:r>
        <w:r w:rsidRPr="00555FD8">
          <w:rPr>
            <w:rStyle w:val="Hyperlink"/>
            <w:noProof/>
          </w:rPr>
          <w:instrText xml:space="preserve"> </w:instrText>
        </w:r>
        <w:r w:rsidRPr="00555FD8">
          <w:rPr>
            <w:rStyle w:val="Hyperlink"/>
            <w:noProof/>
          </w:rPr>
          <w:fldChar w:fldCharType="separate"/>
        </w:r>
        <w:r w:rsidRPr="00555FD8">
          <w:rPr>
            <w:rStyle w:val="Hyperlink"/>
            <w:noProof/>
            <w:lang w:val="de-DE"/>
          </w:rPr>
          <w:t>Listing 6 – Schwellwert-Logik zur Berechnung der Phaseninformationen</w:t>
        </w:r>
        <w:r>
          <w:rPr>
            <w:noProof/>
            <w:webHidden/>
          </w:rPr>
          <w:tab/>
        </w:r>
        <w:r>
          <w:rPr>
            <w:noProof/>
            <w:webHidden/>
          </w:rPr>
          <w:fldChar w:fldCharType="begin"/>
        </w:r>
        <w:r>
          <w:rPr>
            <w:noProof/>
            <w:webHidden/>
          </w:rPr>
          <w:instrText xml:space="preserve"> PAGEREF _Toc45808412 \h </w:instrText>
        </w:r>
      </w:ins>
      <w:r>
        <w:rPr>
          <w:noProof/>
          <w:webHidden/>
        </w:rPr>
      </w:r>
      <w:r>
        <w:rPr>
          <w:noProof/>
          <w:webHidden/>
        </w:rPr>
        <w:fldChar w:fldCharType="separate"/>
      </w:r>
      <w:r w:rsidR="00200AE9">
        <w:rPr>
          <w:noProof/>
          <w:webHidden/>
        </w:rPr>
        <w:t>25</w:t>
      </w:r>
      <w:ins w:id="720" w:author="Manuel Hergenröder" w:date="2020-07-16T16:13:00Z">
        <w:r>
          <w:rPr>
            <w:noProof/>
            <w:webHidden/>
          </w:rPr>
          <w:fldChar w:fldCharType="end"/>
        </w:r>
        <w:r w:rsidRPr="00555FD8">
          <w:rPr>
            <w:rStyle w:val="Hyperlink"/>
            <w:noProof/>
          </w:rPr>
          <w:fldChar w:fldCharType="end"/>
        </w:r>
      </w:ins>
    </w:p>
    <w:p w14:paraId="47DFE944" w14:textId="653DE7D4" w:rsidR="00AF4ECF" w:rsidRDefault="00AF4ECF">
      <w:pPr>
        <w:pStyle w:val="TableofFigures"/>
        <w:tabs>
          <w:tab w:val="right" w:leader="dot" w:pos="9203"/>
        </w:tabs>
        <w:rPr>
          <w:ins w:id="721" w:author="Manuel Hergenröder" w:date="2020-07-16T16:13:00Z"/>
          <w:rFonts w:eastAsiaTheme="minorEastAsia"/>
          <w:noProof/>
          <w:szCs w:val="22"/>
          <w:lang w:val="de-DE" w:eastAsia="de-DE"/>
          <w14:ligatures w14:val="none"/>
        </w:rPr>
      </w:pPr>
      <w:ins w:id="722" w:author="Manuel Hergenröder" w:date="2020-07-16T16:13:00Z">
        <w:r w:rsidRPr="00555FD8">
          <w:rPr>
            <w:rStyle w:val="Hyperlink"/>
            <w:noProof/>
          </w:rPr>
          <w:fldChar w:fldCharType="begin"/>
        </w:r>
        <w:r w:rsidRPr="00555FD8">
          <w:rPr>
            <w:rStyle w:val="Hyperlink"/>
            <w:noProof/>
          </w:rPr>
          <w:instrText xml:space="preserve"> </w:instrText>
        </w:r>
        <w:r>
          <w:rPr>
            <w:noProof/>
          </w:rPr>
          <w:instrText>HYPERLINK \l "_Toc45808413"</w:instrText>
        </w:r>
        <w:r w:rsidRPr="00555FD8">
          <w:rPr>
            <w:rStyle w:val="Hyperlink"/>
            <w:noProof/>
          </w:rPr>
          <w:instrText xml:space="preserve"> </w:instrText>
        </w:r>
        <w:r w:rsidRPr="00555FD8">
          <w:rPr>
            <w:rStyle w:val="Hyperlink"/>
            <w:noProof/>
          </w:rPr>
          <w:fldChar w:fldCharType="separate"/>
        </w:r>
        <w:r w:rsidRPr="00555FD8">
          <w:rPr>
            <w:rStyle w:val="Hyperlink"/>
            <w:noProof/>
            <w:lang w:val="de-DE"/>
          </w:rPr>
          <w:t>Listing 7 – Berechnung der FFT-Daten aus Phasen- und Amplituden-Daten für die anschließende IFFT</w:t>
        </w:r>
        <w:r>
          <w:rPr>
            <w:noProof/>
            <w:webHidden/>
          </w:rPr>
          <w:tab/>
        </w:r>
        <w:r>
          <w:rPr>
            <w:noProof/>
            <w:webHidden/>
          </w:rPr>
          <w:fldChar w:fldCharType="begin"/>
        </w:r>
        <w:r>
          <w:rPr>
            <w:noProof/>
            <w:webHidden/>
          </w:rPr>
          <w:instrText xml:space="preserve"> PAGEREF _Toc45808413 \h </w:instrText>
        </w:r>
      </w:ins>
      <w:r>
        <w:rPr>
          <w:noProof/>
          <w:webHidden/>
        </w:rPr>
      </w:r>
      <w:r>
        <w:rPr>
          <w:noProof/>
          <w:webHidden/>
        </w:rPr>
        <w:fldChar w:fldCharType="separate"/>
      </w:r>
      <w:r w:rsidR="00200AE9">
        <w:rPr>
          <w:noProof/>
          <w:webHidden/>
        </w:rPr>
        <w:t>26</w:t>
      </w:r>
      <w:ins w:id="723" w:author="Manuel Hergenröder" w:date="2020-07-16T16:13:00Z">
        <w:r>
          <w:rPr>
            <w:noProof/>
            <w:webHidden/>
          </w:rPr>
          <w:fldChar w:fldCharType="end"/>
        </w:r>
        <w:r w:rsidRPr="00555FD8">
          <w:rPr>
            <w:rStyle w:val="Hyperlink"/>
            <w:noProof/>
          </w:rPr>
          <w:fldChar w:fldCharType="end"/>
        </w:r>
      </w:ins>
    </w:p>
    <w:p w14:paraId="7404BD40" w14:textId="2674CBC8" w:rsidR="00AF4ECF" w:rsidRDefault="00AF4ECF">
      <w:pPr>
        <w:pStyle w:val="TableofFigures"/>
        <w:tabs>
          <w:tab w:val="right" w:leader="dot" w:pos="9203"/>
        </w:tabs>
        <w:rPr>
          <w:ins w:id="724" w:author="Manuel Hergenröder" w:date="2020-07-16T16:13:00Z"/>
          <w:rFonts w:eastAsiaTheme="minorEastAsia"/>
          <w:noProof/>
          <w:szCs w:val="22"/>
          <w:lang w:val="de-DE" w:eastAsia="de-DE"/>
          <w14:ligatures w14:val="none"/>
        </w:rPr>
      </w:pPr>
      <w:ins w:id="725" w:author="Manuel Hergenröder" w:date="2020-07-16T16:13:00Z">
        <w:r w:rsidRPr="00555FD8">
          <w:rPr>
            <w:rStyle w:val="Hyperlink"/>
            <w:noProof/>
          </w:rPr>
          <w:fldChar w:fldCharType="begin"/>
        </w:r>
        <w:r w:rsidRPr="00555FD8">
          <w:rPr>
            <w:rStyle w:val="Hyperlink"/>
            <w:noProof/>
          </w:rPr>
          <w:instrText xml:space="preserve"> </w:instrText>
        </w:r>
        <w:r>
          <w:rPr>
            <w:noProof/>
          </w:rPr>
          <w:instrText>HYPERLINK \l "_Toc45808414"</w:instrText>
        </w:r>
        <w:r w:rsidRPr="00555FD8">
          <w:rPr>
            <w:rStyle w:val="Hyperlink"/>
            <w:noProof/>
          </w:rPr>
          <w:instrText xml:space="preserve"> </w:instrText>
        </w:r>
        <w:r w:rsidRPr="00555FD8">
          <w:rPr>
            <w:rStyle w:val="Hyperlink"/>
            <w:noProof/>
          </w:rPr>
          <w:fldChar w:fldCharType="separate"/>
        </w:r>
        <w:r w:rsidRPr="00555FD8">
          <w:rPr>
            <w:rStyle w:val="Hyperlink"/>
            <w:noProof/>
            <w:lang w:val="de-DE"/>
          </w:rPr>
          <w:t>Listing 8 – De-Windowing eines Von-Hann-Fensters mit 50% Overlap</w:t>
        </w:r>
        <w:r>
          <w:rPr>
            <w:noProof/>
            <w:webHidden/>
          </w:rPr>
          <w:tab/>
        </w:r>
        <w:r>
          <w:rPr>
            <w:noProof/>
            <w:webHidden/>
          </w:rPr>
          <w:fldChar w:fldCharType="begin"/>
        </w:r>
        <w:r>
          <w:rPr>
            <w:noProof/>
            <w:webHidden/>
          </w:rPr>
          <w:instrText xml:space="preserve"> PAGEREF _Toc45808414 \h </w:instrText>
        </w:r>
      </w:ins>
      <w:r>
        <w:rPr>
          <w:noProof/>
          <w:webHidden/>
        </w:rPr>
      </w:r>
      <w:r>
        <w:rPr>
          <w:noProof/>
          <w:webHidden/>
        </w:rPr>
        <w:fldChar w:fldCharType="separate"/>
      </w:r>
      <w:r w:rsidR="00200AE9">
        <w:rPr>
          <w:noProof/>
          <w:webHidden/>
        </w:rPr>
        <w:t>27</w:t>
      </w:r>
      <w:ins w:id="726" w:author="Manuel Hergenröder" w:date="2020-07-16T16:13:00Z">
        <w:r>
          <w:rPr>
            <w:noProof/>
            <w:webHidden/>
          </w:rPr>
          <w:fldChar w:fldCharType="end"/>
        </w:r>
        <w:r w:rsidRPr="00555FD8">
          <w:rPr>
            <w:rStyle w:val="Hyperlink"/>
            <w:noProof/>
          </w:rPr>
          <w:fldChar w:fldCharType="end"/>
        </w:r>
      </w:ins>
    </w:p>
    <w:p w14:paraId="06F35CB6" w14:textId="78B80CAB" w:rsidR="00CD5843" w:rsidDel="00AF4ECF" w:rsidRDefault="004E2BCC">
      <w:pPr>
        <w:pStyle w:val="TableofFigures"/>
        <w:tabs>
          <w:tab w:val="right" w:leader="dot" w:pos="9203"/>
        </w:tabs>
        <w:rPr>
          <w:del w:id="727" w:author="Manuel Hergenröder" w:date="2020-07-16T16:13:00Z"/>
          <w:rFonts w:eastAsiaTheme="minorEastAsia"/>
          <w:noProof/>
          <w:szCs w:val="22"/>
          <w:lang w:val="de-DE" w:eastAsia="de-DE"/>
          <w14:ligatures w14:val="none"/>
        </w:rPr>
      </w:pPr>
      <w:del w:id="728" w:author="Manuel Hergenröder" w:date="2020-07-16T16:13:00Z">
        <w:r w:rsidDel="00AF4ECF">
          <w:rPr>
            <w:noProof/>
          </w:rPr>
          <w:fldChar w:fldCharType="begin"/>
        </w:r>
        <w:r w:rsidDel="00AF4ECF">
          <w:rPr>
            <w:noProof/>
          </w:rPr>
          <w:delInstrText xml:space="preserve"> HYPERLINK \l "_Toc45717030" </w:delInstrText>
        </w:r>
        <w:r w:rsidDel="00AF4ECF">
          <w:rPr>
            <w:noProof/>
          </w:rPr>
          <w:fldChar w:fldCharType="separate"/>
        </w:r>
      </w:del>
      <w:ins w:id="729" w:author="Manuel Hergenröder" w:date="2020-07-16T16:13:00Z">
        <w:r w:rsidR="00AF4ECF">
          <w:rPr>
            <w:b/>
            <w:bCs/>
            <w:noProof/>
          </w:rPr>
          <w:t>Error! Hyperlink reference not valid.</w:t>
        </w:r>
      </w:ins>
      <w:del w:id="730" w:author="Manuel Hergenröder" w:date="2020-07-16T16:13:00Z">
        <w:r w:rsidR="00CD5843" w:rsidRPr="00654A1D" w:rsidDel="00AF4ECF">
          <w:rPr>
            <w:rStyle w:val="Hyperlink"/>
            <w:noProof/>
            <w:lang w:val="de-DE"/>
          </w:rPr>
          <w:delText>Listing 1 – Generierung der Von-Hann-Koeffizienten</w:delText>
        </w:r>
        <w:r w:rsidR="00CD5843" w:rsidDel="00AF4ECF">
          <w:rPr>
            <w:noProof/>
            <w:webHidden/>
          </w:rPr>
          <w:tab/>
        </w:r>
        <w:r w:rsidR="00CD5843" w:rsidDel="00AF4ECF">
          <w:rPr>
            <w:noProof/>
            <w:webHidden/>
          </w:rPr>
          <w:fldChar w:fldCharType="begin"/>
        </w:r>
        <w:r w:rsidR="00CD5843" w:rsidDel="00AF4ECF">
          <w:rPr>
            <w:noProof/>
            <w:webHidden/>
          </w:rPr>
          <w:delInstrText xml:space="preserve"> PAGEREF _Toc45717030 \h </w:delInstrText>
        </w:r>
        <w:r w:rsidR="00CD5843" w:rsidDel="00AF4ECF">
          <w:rPr>
            <w:noProof/>
            <w:webHidden/>
          </w:rPr>
          <w:fldChar w:fldCharType="separate"/>
        </w:r>
      </w:del>
      <w:r w:rsidR="00200AE9">
        <w:rPr>
          <w:b/>
          <w:bCs/>
          <w:noProof/>
          <w:webHidden/>
        </w:rPr>
        <w:t>Error! Bookmark not defined.</w:t>
      </w:r>
      <w:del w:id="731" w:author="Manuel Hergenröder" w:date="2020-07-16T16:13:00Z">
        <w:r w:rsidR="00CD5843" w:rsidDel="00AF4ECF">
          <w:rPr>
            <w:noProof/>
            <w:webHidden/>
          </w:rPr>
          <w:fldChar w:fldCharType="end"/>
        </w:r>
        <w:r w:rsidDel="00AF4ECF">
          <w:rPr>
            <w:noProof/>
          </w:rPr>
          <w:fldChar w:fldCharType="end"/>
        </w:r>
      </w:del>
    </w:p>
    <w:p w14:paraId="413871CE" w14:textId="11736C33" w:rsidR="00CD5843" w:rsidDel="00AF4ECF" w:rsidRDefault="004E2BCC">
      <w:pPr>
        <w:pStyle w:val="TableofFigures"/>
        <w:tabs>
          <w:tab w:val="right" w:leader="dot" w:pos="9203"/>
        </w:tabs>
        <w:rPr>
          <w:del w:id="732" w:author="Manuel Hergenröder" w:date="2020-07-16T16:13:00Z"/>
          <w:rFonts w:eastAsiaTheme="minorEastAsia"/>
          <w:noProof/>
          <w:szCs w:val="22"/>
          <w:lang w:val="de-DE" w:eastAsia="de-DE"/>
          <w14:ligatures w14:val="none"/>
        </w:rPr>
      </w:pPr>
      <w:del w:id="733" w:author="Manuel Hergenröder" w:date="2020-07-16T16:13:00Z">
        <w:r w:rsidDel="00AF4ECF">
          <w:rPr>
            <w:noProof/>
          </w:rPr>
          <w:fldChar w:fldCharType="begin"/>
        </w:r>
        <w:r w:rsidDel="00AF4ECF">
          <w:rPr>
            <w:noProof/>
          </w:rPr>
          <w:delInstrText xml:space="preserve"> HYPERLINK \l "_Toc45717031" </w:delInstrText>
        </w:r>
        <w:r w:rsidDel="00AF4ECF">
          <w:rPr>
            <w:noProof/>
          </w:rPr>
          <w:fldChar w:fldCharType="separate"/>
        </w:r>
      </w:del>
      <w:ins w:id="734" w:author="Manuel Hergenröder" w:date="2020-07-16T16:13:00Z">
        <w:r w:rsidR="00AF4ECF">
          <w:rPr>
            <w:b/>
            <w:bCs/>
            <w:noProof/>
          </w:rPr>
          <w:t>Error! Hyperlink reference not valid.</w:t>
        </w:r>
      </w:ins>
      <w:del w:id="735" w:author="Manuel Hergenröder" w:date="2020-07-16T16:13:00Z">
        <w:r w:rsidR="00CD5843" w:rsidRPr="00654A1D" w:rsidDel="00AF4ECF">
          <w:rPr>
            <w:rStyle w:val="Hyperlink"/>
            <w:noProof/>
            <w:lang w:val="de-DE"/>
          </w:rPr>
          <w:delText>Listing 2 – Instanzieren des Speicherbereichs, Erstellung fftw-Plan und Ausführung</w:delText>
        </w:r>
        <w:r w:rsidR="00CD5843" w:rsidDel="00AF4ECF">
          <w:rPr>
            <w:noProof/>
            <w:webHidden/>
          </w:rPr>
          <w:tab/>
        </w:r>
        <w:r w:rsidR="00CD5843" w:rsidDel="00AF4ECF">
          <w:rPr>
            <w:noProof/>
            <w:webHidden/>
          </w:rPr>
          <w:fldChar w:fldCharType="begin"/>
        </w:r>
        <w:r w:rsidR="00CD5843" w:rsidDel="00AF4ECF">
          <w:rPr>
            <w:noProof/>
            <w:webHidden/>
          </w:rPr>
          <w:delInstrText xml:space="preserve"> PAGEREF _Toc45717031 \h </w:delInstrText>
        </w:r>
        <w:r w:rsidR="00CD5843" w:rsidDel="00AF4ECF">
          <w:rPr>
            <w:noProof/>
            <w:webHidden/>
          </w:rPr>
          <w:fldChar w:fldCharType="separate"/>
        </w:r>
      </w:del>
      <w:r w:rsidR="00200AE9">
        <w:rPr>
          <w:b/>
          <w:bCs/>
          <w:noProof/>
          <w:webHidden/>
        </w:rPr>
        <w:t>Error! Bookmark not defined.</w:t>
      </w:r>
      <w:del w:id="736" w:author="Manuel Hergenröder" w:date="2020-07-16T16:13:00Z">
        <w:r w:rsidR="00CD5843" w:rsidDel="00AF4ECF">
          <w:rPr>
            <w:noProof/>
            <w:webHidden/>
          </w:rPr>
          <w:fldChar w:fldCharType="end"/>
        </w:r>
        <w:r w:rsidDel="00AF4ECF">
          <w:rPr>
            <w:noProof/>
          </w:rPr>
          <w:fldChar w:fldCharType="end"/>
        </w:r>
      </w:del>
    </w:p>
    <w:p w14:paraId="2D72D4D0" w14:textId="72CBE2BF" w:rsidR="00CD5843" w:rsidDel="00AF4ECF" w:rsidRDefault="004E2BCC">
      <w:pPr>
        <w:pStyle w:val="TableofFigures"/>
        <w:tabs>
          <w:tab w:val="right" w:leader="dot" w:pos="9203"/>
        </w:tabs>
        <w:rPr>
          <w:del w:id="737" w:author="Manuel Hergenröder" w:date="2020-07-16T16:13:00Z"/>
          <w:rFonts w:eastAsiaTheme="minorEastAsia"/>
          <w:noProof/>
          <w:szCs w:val="22"/>
          <w:lang w:val="de-DE" w:eastAsia="de-DE"/>
          <w14:ligatures w14:val="none"/>
        </w:rPr>
      </w:pPr>
      <w:del w:id="738" w:author="Manuel Hergenröder" w:date="2020-07-16T16:13:00Z">
        <w:r w:rsidDel="00AF4ECF">
          <w:rPr>
            <w:noProof/>
          </w:rPr>
          <w:fldChar w:fldCharType="begin"/>
        </w:r>
        <w:r w:rsidDel="00AF4ECF">
          <w:rPr>
            <w:noProof/>
          </w:rPr>
          <w:delInstrText xml:space="preserve"> HYPERLINK \l "_Toc45717032" </w:delInstrText>
        </w:r>
        <w:r w:rsidDel="00AF4ECF">
          <w:rPr>
            <w:noProof/>
          </w:rPr>
          <w:fldChar w:fldCharType="separate"/>
        </w:r>
      </w:del>
      <w:ins w:id="739" w:author="Manuel Hergenröder" w:date="2020-07-16T16:13:00Z">
        <w:r w:rsidR="00AF4ECF">
          <w:rPr>
            <w:b/>
            <w:bCs/>
            <w:noProof/>
          </w:rPr>
          <w:t>Error! Hyperlink reference not valid.</w:t>
        </w:r>
      </w:ins>
      <w:del w:id="740" w:author="Manuel Hergenröder" w:date="2020-07-16T16:13:00Z">
        <w:r w:rsidR="00CD5843" w:rsidRPr="00654A1D" w:rsidDel="00AF4ECF">
          <w:rPr>
            <w:rStyle w:val="Hyperlink"/>
            <w:noProof/>
            <w:lang w:val="de-DE"/>
          </w:rPr>
          <w:delText>Listing 3 – Freigeben der fftw-Speicher-Allokation</w:delText>
        </w:r>
        <w:r w:rsidR="00CD5843" w:rsidDel="00AF4ECF">
          <w:rPr>
            <w:noProof/>
            <w:webHidden/>
          </w:rPr>
          <w:tab/>
        </w:r>
        <w:r w:rsidR="00CD5843" w:rsidDel="00AF4ECF">
          <w:rPr>
            <w:noProof/>
            <w:webHidden/>
          </w:rPr>
          <w:fldChar w:fldCharType="begin"/>
        </w:r>
        <w:r w:rsidR="00CD5843" w:rsidDel="00AF4ECF">
          <w:rPr>
            <w:noProof/>
            <w:webHidden/>
          </w:rPr>
          <w:delInstrText xml:space="preserve"> PAGEREF _Toc45717032 \h </w:delInstrText>
        </w:r>
        <w:r w:rsidR="00CD5843" w:rsidDel="00AF4ECF">
          <w:rPr>
            <w:noProof/>
            <w:webHidden/>
          </w:rPr>
          <w:fldChar w:fldCharType="separate"/>
        </w:r>
      </w:del>
      <w:r w:rsidR="00200AE9">
        <w:rPr>
          <w:b/>
          <w:bCs/>
          <w:noProof/>
          <w:webHidden/>
        </w:rPr>
        <w:t>Error! Bookmark not defined.</w:t>
      </w:r>
      <w:del w:id="741" w:author="Manuel Hergenröder" w:date="2020-07-16T16:13:00Z">
        <w:r w:rsidR="00CD5843" w:rsidDel="00AF4ECF">
          <w:rPr>
            <w:noProof/>
            <w:webHidden/>
          </w:rPr>
          <w:fldChar w:fldCharType="end"/>
        </w:r>
        <w:r w:rsidDel="00AF4ECF">
          <w:rPr>
            <w:noProof/>
          </w:rPr>
          <w:fldChar w:fldCharType="end"/>
        </w:r>
      </w:del>
    </w:p>
    <w:p w14:paraId="295AF566" w14:textId="0A3FA89E" w:rsidR="00CD5843" w:rsidDel="00AF4ECF" w:rsidRDefault="004E2BCC">
      <w:pPr>
        <w:pStyle w:val="TableofFigures"/>
        <w:tabs>
          <w:tab w:val="right" w:leader="dot" w:pos="9203"/>
        </w:tabs>
        <w:rPr>
          <w:del w:id="742" w:author="Manuel Hergenröder" w:date="2020-07-16T16:13:00Z"/>
          <w:rFonts w:eastAsiaTheme="minorEastAsia"/>
          <w:noProof/>
          <w:szCs w:val="22"/>
          <w:lang w:val="de-DE" w:eastAsia="de-DE"/>
          <w14:ligatures w14:val="none"/>
        </w:rPr>
      </w:pPr>
      <w:del w:id="743" w:author="Manuel Hergenröder" w:date="2020-07-16T16:13:00Z">
        <w:r w:rsidDel="00AF4ECF">
          <w:rPr>
            <w:noProof/>
          </w:rPr>
          <w:fldChar w:fldCharType="begin"/>
        </w:r>
        <w:r w:rsidDel="00AF4ECF">
          <w:rPr>
            <w:noProof/>
          </w:rPr>
          <w:delInstrText xml:space="preserve"> HYPERLINK \l "_Toc45717033" </w:delInstrText>
        </w:r>
        <w:r w:rsidDel="00AF4ECF">
          <w:rPr>
            <w:noProof/>
          </w:rPr>
          <w:fldChar w:fldCharType="separate"/>
        </w:r>
      </w:del>
      <w:ins w:id="744" w:author="Manuel Hergenröder" w:date="2020-07-16T16:13:00Z">
        <w:r w:rsidR="00AF4ECF">
          <w:rPr>
            <w:b/>
            <w:bCs/>
            <w:noProof/>
          </w:rPr>
          <w:t>Error! Hyperlink reference not valid.</w:t>
        </w:r>
      </w:ins>
      <w:del w:id="745" w:author="Manuel Hergenröder" w:date="2020-07-16T16:13:00Z">
        <w:r w:rsidR="00CD5843" w:rsidRPr="00654A1D" w:rsidDel="00AF4ECF">
          <w:rPr>
            <w:rStyle w:val="Hyperlink"/>
            <w:noProof/>
            <w:lang w:val="de-DE"/>
          </w:rPr>
          <w:delText>Listing 4 – Definition der Triangles mit korrekter Winding-Order</w:delText>
        </w:r>
        <w:r w:rsidR="00CD5843" w:rsidDel="00AF4ECF">
          <w:rPr>
            <w:noProof/>
            <w:webHidden/>
          </w:rPr>
          <w:tab/>
        </w:r>
        <w:r w:rsidR="00CD5843" w:rsidDel="00AF4ECF">
          <w:rPr>
            <w:noProof/>
            <w:webHidden/>
          </w:rPr>
          <w:fldChar w:fldCharType="begin"/>
        </w:r>
        <w:r w:rsidR="00CD5843" w:rsidDel="00AF4ECF">
          <w:rPr>
            <w:noProof/>
            <w:webHidden/>
          </w:rPr>
          <w:delInstrText xml:space="preserve"> PAGEREF _Toc45717033 \h </w:delInstrText>
        </w:r>
        <w:r w:rsidR="00CD5843" w:rsidDel="00AF4ECF">
          <w:rPr>
            <w:noProof/>
            <w:webHidden/>
          </w:rPr>
          <w:fldChar w:fldCharType="separate"/>
        </w:r>
      </w:del>
      <w:r w:rsidR="00200AE9">
        <w:rPr>
          <w:b/>
          <w:bCs/>
          <w:noProof/>
          <w:webHidden/>
        </w:rPr>
        <w:t>Error! Bookmark not defined.</w:t>
      </w:r>
      <w:del w:id="746" w:author="Manuel Hergenröder" w:date="2020-07-16T16:13:00Z">
        <w:r w:rsidR="00CD5843" w:rsidDel="00AF4ECF">
          <w:rPr>
            <w:noProof/>
            <w:webHidden/>
          </w:rPr>
          <w:fldChar w:fldCharType="end"/>
        </w:r>
        <w:r w:rsidDel="00AF4ECF">
          <w:rPr>
            <w:noProof/>
          </w:rPr>
          <w:fldChar w:fldCharType="end"/>
        </w:r>
      </w:del>
    </w:p>
    <w:p w14:paraId="2185089F" w14:textId="29A53213" w:rsidR="00CD5843" w:rsidDel="00AF4ECF" w:rsidRDefault="004E2BCC">
      <w:pPr>
        <w:pStyle w:val="TableofFigures"/>
        <w:tabs>
          <w:tab w:val="right" w:leader="dot" w:pos="9203"/>
        </w:tabs>
        <w:rPr>
          <w:del w:id="747" w:author="Manuel Hergenröder" w:date="2020-07-16T16:13:00Z"/>
          <w:rFonts w:eastAsiaTheme="minorEastAsia"/>
          <w:noProof/>
          <w:szCs w:val="22"/>
          <w:lang w:val="de-DE" w:eastAsia="de-DE"/>
          <w14:ligatures w14:val="none"/>
        </w:rPr>
      </w:pPr>
      <w:del w:id="748" w:author="Manuel Hergenröder" w:date="2020-07-16T16:13:00Z">
        <w:r w:rsidDel="00AF4ECF">
          <w:rPr>
            <w:noProof/>
          </w:rPr>
          <w:fldChar w:fldCharType="begin"/>
        </w:r>
        <w:r w:rsidDel="00AF4ECF">
          <w:rPr>
            <w:noProof/>
          </w:rPr>
          <w:delInstrText xml:space="preserve"> HYPERLINK \l "_Toc45717034" </w:delInstrText>
        </w:r>
        <w:r w:rsidDel="00AF4ECF">
          <w:rPr>
            <w:noProof/>
          </w:rPr>
          <w:fldChar w:fldCharType="separate"/>
        </w:r>
      </w:del>
      <w:ins w:id="749" w:author="Manuel Hergenröder" w:date="2020-07-16T16:13:00Z">
        <w:r w:rsidR="00AF4ECF">
          <w:rPr>
            <w:b/>
            <w:bCs/>
            <w:noProof/>
          </w:rPr>
          <w:t>Error! Hyperlink reference not valid.</w:t>
        </w:r>
      </w:ins>
      <w:del w:id="750" w:author="Manuel Hergenröder" w:date="2020-07-16T16:13:00Z">
        <w:r w:rsidR="00CD5843" w:rsidRPr="00654A1D" w:rsidDel="00AF4ECF">
          <w:rPr>
            <w:rStyle w:val="Hyperlink"/>
            <w:noProof/>
            <w:lang w:val="de-DE"/>
          </w:rPr>
          <w:delText>Listing 5 – Multi-threaded Burst Code zum Finden der Vertices innerhalb des Kollisionsradius</w:delText>
        </w:r>
        <w:r w:rsidR="00CD5843" w:rsidDel="00AF4ECF">
          <w:rPr>
            <w:noProof/>
            <w:webHidden/>
          </w:rPr>
          <w:tab/>
        </w:r>
        <w:r w:rsidR="00CD5843" w:rsidDel="00AF4ECF">
          <w:rPr>
            <w:noProof/>
            <w:webHidden/>
          </w:rPr>
          <w:fldChar w:fldCharType="begin"/>
        </w:r>
        <w:r w:rsidR="00CD5843" w:rsidDel="00AF4ECF">
          <w:rPr>
            <w:noProof/>
            <w:webHidden/>
          </w:rPr>
          <w:delInstrText xml:space="preserve"> PAGEREF _Toc45717034 \h </w:delInstrText>
        </w:r>
        <w:r w:rsidR="00CD5843" w:rsidDel="00AF4ECF">
          <w:rPr>
            <w:noProof/>
            <w:webHidden/>
          </w:rPr>
          <w:fldChar w:fldCharType="separate"/>
        </w:r>
      </w:del>
      <w:r w:rsidR="00200AE9">
        <w:rPr>
          <w:b/>
          <w:bCs/>
          <w:noProof/>
          <w:webHidden/>
        </w:rPr>
        <w:t>Error! Bookmark not defined.</w:t>
      </w:r>
      <w:del w:id="751" w:author="Manuel Hergenröder" w:date="2020-07-16T16:13:00Z">
        <w:r w:rsidR="00CD5843" w:rsidDel="00AF4ECF">
          <w:rPr>
            <w:noProof/>
            <w:webHidden/>
          </w:rPr>
          <w:fldChar w:fldCharType="end"/>
        </w:r>
        <w:r w:rsidDel="00AF4ECF">
          <w:rPr>
            <w:noProof/>
          </w:rPr>
          <w:fldChar w:fldCharType="end"/>
        </w:r>
      </w:del>
    </w:p>
    <w:p w14:paraId="07A888F1" w14:textId="6F9D518C" w:rsidR="00CD5843" w:rsidDel="00AF4ECF" w:rsidRDefault="004E2BCC">
      <w:pPr>
        <w:pStyle w:val="TableofFigures"/>
        <w:tabs>
          <w:tab w:val="right" w:leader="dot" w:pos="9203"/>
        </w:tabs>
        <w:rPr>
          <w:del w:id="752" w:author="Manuel Hergenröder" w:date="2020-07-16T16:13:00Z"/>
          <w:rFonts w:eastAsiaTheme="minorEastAsia"/>
          <w:noProof/>
          <w:szCs w:val="22"/>
          <w:lang w:val="de-DE" w:eastAsia="de-DE"/>
          <w14:ligatures w14:val="none"/>
        </w:rPr>
      </w:pPr>
      <w:del w:id="753" w:author="Manuel Hergenröder" w:date="2020-07-16T16:13:00Z">
        <w:r w:rsidDel="00AF4ECF">
          <w:rPr>
            <w:noProof/>
          </w:rPr>
          <w:fldChar w:fldCharType="begin"/>
        </w:r>
        <w:r w:rsidDel="00AF4ECF">
          <w:rPr>
            <w:noProof/>
          </w:rPr>
          <w:delInstrText xml:space="preserve"> HYPERLINK \l "_Toc45717035" </w:delInstrText>
        </w:r>
        <w:r w:rsidDel="00AF4ECF">
          <w:rPr>
            <w:noProof/>
          </w:rPr>
          <w:fldChar w:fldCharType="separate"/>
        </w:r>
      </w:del>
      <w:ins w:id="754" w:author="Manuel Hergenröder" w:date="2020-07-16T16:13:00Z">
        <w:r w:rsidR="00AF4ECF">
          <w:rPr>
            <w:b/>
            <w:bCs/>
            <w:noProof/>
          </w:rPr>
          <w:t>Error! Hyperlink reference not valid.</w:t>
        </w:r>
      </w:ins>
      <w:del w:id="755" w:author="Manuel Hergenröder" w:date="2020-07-16T16:13:00Z">
        <w:r w:rsidR="00CD5843" w:rsidRPr="00654A1D" w:rsidDel="00AF4ECF">
          <w:rPr>
            <w:rStyle w:val="Hyperlink"/>
            <w:noProof/>
            <w:lang w:val="de-DE"/>
          </w:rPr>
          <w:delText>Listing 6 – Schwellwert-Logik zur Berechnung der Phaseninformationen</w:delText>
        </w:r>
        <w:r w:rsidR="00CD5843" w:rsidDel="00AF4ECF">
          <w:rPr>
            <w:noProof/>
            <w:webHidden/>
          </w:rPr>
          <w:tab/>
        </w:r>
        <w:r w:rsidR="00CD5843" w:rsidDel="00AF4ECF">
          <w:rPr>
            <w:noProof/>
            <w:webHidden/>
          </w:rPr>
          <w:fldChar w:fldCharType="begin"/>
        </w:r>
        <w:r w:rsidR="00CD5843" w:rsidDel="00AF4ECF">
          <w:rPr>
            <w:noProof/>
            <w:webHidden/>
          </w:rPr>
          <w:delInstrText xml:space="preserve"> PAGEREF _Toc45717035 \h </w:delInstrText>
        </w:r>
        <w:r w:rsidR="00CD5843" w:rsidDel="00AF4ECF">
          <w:rPr>
            <w:noProof/>
            <w:webHidden/>
          </w:rPr>
          <w:fldChar w:fldCharType="separate"/>
        </w:r>
      </w:del>
      <w:r w:rsidR="00200AE9">
        <w:rPr>
          <w:b/>
          <w:bCs/>
          <w:noProof/>
          <w:webHidden/>
        </w:rPr>
        <w:t>Error! Bookmark not defined.</w:t>
      </w:r>
      <w:del w:id="756" w:author="Manuel Hergenröder" w:date="2020-07-16T16:13:00Z">
        <w:r w:rsidR="00CD5843" w:rsidDel="00AF4ECF">
          <w:rPr>
            <w:noProof/>
            <w:webHidden/>
          </w:rPr>
          <w:fldChar w:fldCharType="end"/>
        </w:r>
        <w:r w:rsidDel="00AF4ECF">
          <w:rPr>
            <w:noProof/>
          </w:rPr>
          <w:fldChar w:fldCharType="end"/>
        </w:r>
      </w:del>
    </w:p>
    <w:p w14:paraId="679A3C79" w14:textId="3CEB9FD8" w:rsidR="00CD5843" w:rsidDel="00AF4ECF" w:rsidRDefault="004E2BCC">
      <w:pPr>
        <w:pStyle w:val="TableofFigures"/>
        <w:tabs>
          <w:tab w:val="right" w:leader="dot" w:pos="9203"/>
        </w:tabs>
        <w:rPr>
          <w:del w:id="757" w:author="Manuel Hergenröder" w:date="2020-07-16T16:13:00Z"/>
          <w:rFonts w:eastAsiaTheme="minorEastAsia"/>
          <w:noProof/>
          <w:szCs w:val="22"/>
          <w:lang w:val="de-DE" w:eastAsia="de-DE"/>
          <w14:ligatures w14:val="none"/>
        </w:rPr>
      </w:pPr>
      <w:del w:id="758" w:author="Manuel Hergenröder" w:date="2020-07-16T16:13:00Z">
        <w:r w:rsidDel="00AF4ECF">
          <w:rPr>
            <w:noProof/>
          </w:rPr>
          <w:fldChar w:fldCharType="begin"/>
        </w:r>
        <w:r w:rsidDel="00AF4ECF">
          <w:rPr>
            <w:noProof/>
          </w:rPr>
          <w:delInstrText xml:space="preserve"> HYPERLINK \l "_Toc45717036" </w:delInstrText>
        </w:r>
        <w:r w:rsidDel="00AF4ECF">
          <w:rPr>
            <w:noProof/>
          </w:rPr>
          <w:fldChar w:fldCharType="separate"/>
        </w:r>
      </w:del>
      <w:ins w:id="759" w:author="Manuel Hergenröder" w:date="2020-07-16T16:13:00Z">
        <w:r w:rsidR="00AF4ECF">
          <w:rPr>
            <w:b/>
            <w:bCs/>
            <w:noProof/>
          </w:rPr>
          <w:t>Error! Hyperlink reference not valid.</w:t>
        </w:r>
      </w:ins>
      <w:del w:id="760" w:author="Manuel Hergenröder" w:date="2020-07-16T16:13:00Z">
        <w:r w:rsidR="00CD5843" w:rsidRPr="00654A1D" w:rsidDel="00AF4ECF">
          <w:rPr>
            <w:rStyle w:val="Hyperlink"/>
            <w:noProof/>
            <w:lang w:val="de-DE"/>
          </w:rPr>
          <w:delText>Listing 7 – Berechnung der FFT-Daten aus Phasen- und Amplituden-Daten für die anschließende IFFT</w:delText>
        </w:r>
        <w:r w:rsidR="00CD5843" w:rsidDel="00AF4ECF">
          <w:rPr>
            <w:noProof/>
            <w:webHidden/>
          </w:rPr>
          <w:tab/>
        </w:r>
        <w:r w:rsidR="00CD5843" w:rsidDel="00AF4ECF">
          <w:rPr>
            <w:noProof/>
            <w:webHidden/>
          </w:rPr>
          <w:fldChar w:fldCharType="begin"/>
        </w:r>
        <w:r w:rsidR="00CD5843" w:rsidDel="00AF4ECF">
          <w:rPr>
            <w:noProof/>
            <w:webHidden/>
          </w:rPr>
          <w:delInstrText xml:space="preserve"> PAGEREF _Toc45717036 \h </w:delInstrText>
        </w:r>
        <w:r w:rsidR="00CD5843" w:rsidDel="00AF4ECF">
          <w:rPr>
            <w:noProof/>
            <w:webHidden/>
          </w:rPr>
          <w:fldChar w:fldCharType="separate"/>
        </w:r>
      </w:del>
      <w:r w:rsidR="00200AE9">
        <w:rPr>
          <w:b/>
          <w:bCs/>
          <w:noProof/>
          <w:webHidden/>
        </w:rPr>
        <w:t>Error! Bookmark not defined.</w:t>
      </w:r>
      <w:del w:id="761" w:author="Manuel Hergenröder" w:date="2020-07-16T16:13:00Z">
        <w:r w:rsidR="00CD5843" w:rsidDel="00AF4ECF">
          <w:rPr>
            <w:noProof/>
            <w:webHidden/>
          </w:rPr>
          <w:fldChar w:fldCharType="end"/>
        </w:r>
        <w:r w:rsidDel="00AF4ECF">
          <w:rPr>
            <w:noProof/>
          </w:rPr>
          <w:fldChar w:fldCharType="end"/>
        </w:r>
      </w:del>
    </w:p>
    <w:p w14:paraId="230ECD45" w14:textId="04ED3DC9" w:rsidR="00CD5843" w:rsidDel="00AF4ECF" w:rsidRDefault="004E2BCC">
      <w:pPr>
        <w:pStyle w:val="TableofFigures"/>
        <w:tabs>
          <w:tab w:val="right" w:leader="dot" w:pos="9203"/>
        </w:tabs>
        <w:rPr>
          <w:del w:id="762" w:author="Manuel Hergenröder" w:date="2020-07-16T16:13:00Z"/>
          <w:rFonts w:eastAsiaTheme="minorEastAsia"/>
          <w:noProof/>
          <w:szCs w:val="22"/>
          <w:lang w:val="de-DE" w:eastAsia="de-DE"/>
          <w14:ligatures w14:val="none"/>
        </w:rPr>
      </w:pPr>
      <w:del w:id="763" w:author="Manuel Hergenröder" w:date="2020-07-16T16:13:00Z">
        <w:r w:rsidDel="00AF4ECF">
          <w:rPr>
            <w:noProof/>
          </w:rPr>
          <w:fldChar w:fldCharType="begin"/>
        </w:r>
        <w:r w:rsidDel="00AF4ECF">
          <w:rPr>
            <w:noProof/>
          </w:rPr>
          <w:delInstrText xml:space="preserve"> HYPERLINK \l "_Toc45717037" </w:delInstrText>
        </w:r>
        <w:r w:rsidDel="00AF4ECF">
          <w:rPr>
            <w:noProof/>
          </w:rPr>
          <w:fldChar w:fldCharType="separate"/>
        </w:r>
      </w:del>
      <w:ins w:id="764" w:author="Manuel Hergenröder" w:date="2020-07-16T16:13:00Z">
        <w:r w:rsidR="00AF4ECF">
          <w:rPr>
            <w:b/>
            <w:bCs/>
            <w:noProof/>
          </w:rPr>
          <w:t>Error! Hyperlink reference not valid.</w:t>
        </w:r>
      </w:ins>
      <w:del w:id="765" w:author="Manuel Hergenröder" w:date="2020-07-16T16:13:00Z">
        <w:r w:rsidR="00CD5843" w:rsidRPr="00654A1D" w:rsidDel="00AF4ECF">
          <w:rPr>
            <w:rStyle w:val="Hyperlink"/>
            <w:noProof/>
            <w:lang w:val="de-DE"/>
          </w:rPr>
          <w:delText>Listing 8 – De-Windowing eines Von-Hann-Fensters mit 50% Overlap</w:delText>
        </w:r>
        <w:r w:rsidR="00CD5843" w:rsidDel="00AF4ECF">
          <w:rPr>
            <w:noProof/>
            <w:webHidden/>
          </w:rPr>
          <w:tab/>
        </w:r>
        <w:r w:rsidR="00CD5843" w:rsidDel="00AF4ECF">
          <w:rPr>
            <w:noProof/>
            <w:webHidden/>
          </w:rPr>
          <w:fldChar w:fldCharType="begin"/>
        </w:r>
        <w:r w:rsidR="00CD5843" w:rsidDel="00AF4ECF">
          <w:rPr>
            <w:noProof/>
            <w:webHidden/>
          </w:rPr>
          <w:delInstrText xml:space="preserve"> PAGEREF _Toc45717037 \h </w:delInstrText>
        </w:r>
        <w:r w:rsidR="00CD5843" w:rsidDel="00AF4ECF">
          <w:rPr>
            <w:noProof/>
            <w:webHidden/>
          </w:rPr>
          <w:fldChar w:fldCharType="separate"/>
        </w:r>
      </w:del>
      <w:r w:rsidR="00200AE9">
        <w:rPr>
          <w:b/>
          <w:bCs/>
          <w:noProof/>
          <w:webHidden/>
        </w:rPr>
        <w:t>Error! Bookmark not defined.</w:t>
      </w:r>
      <w:del w:id="766" w:author="Manuel Hergenröder" w:date="2020-07-16T16:13:00Z">
        <w:r w:rsidR="00CD5843" w:rsidDel="00AF4ECF">
          <w:rPr>
            <w:noProof/>
            <w:webHidden/>
          </w:rPr>
          <w:fldChar w:fldCharType="end"/>
        </w:r>
        <w:r w:rsidDel="00AF4ECF">
          <w:rPr>
            <w:noProof/>
          </w:rPr>
          <w:fldChar w:fldCharType="end"/>
        </w:r>
      </w:del>
    </w:p>
    <w:p w14:paraId="23C4462E" w14:textId="09E58558" w:rsidR="003B06D8" w:rsidRPr="00723A0A" w:rsidRDefault="003B06D8">
      <w:pPr>
        <w:tabs>
          <w:tab w:val="clear" w:pos="7200"/>
        </w:tabs>
        <w:spacing w:before="0" w:after="200" w:line="240" w:lineRule="auto"/>
        <w:jc w:val="left"/>
      </w:pPr>
      <w:r>
        <w:rPr>
          <w:lang w:val="de-DE"/>
        </w:rPr>
        <w:fldChar w:fldCharType="end"/>
      </w:r>
    </w:p>
    <w:p w14:paraId="71D545E0" w14:textId="77777777" w:rsidR="003B06D8" w:rsidRPr="00723A0A" w:rsidRDefault="003B06D8">
      <w:pPr>
        <w:tabs>
          <w:tab w:val="clear" w:pos="7200"/>
        </w:tabs>
        <w:spacing w:before="0" w:after="200" w:line="240" w:lineRule="auto"/>
        <w:jc w:val="left"/>
      </w:pPr>
      <w:r w:rsidRPr="00723A0A">
        <w:br w:type="page"/>
      </w:r>
    </w:p>
    <w:p w14:paraId="714F5FBE" w14:textId="084D3B12" w:rsidR="002003CD" w:rsidRDefault="00E43BE2" w:rsidP="00E43BE2">
      <w:pPr>
        <w:pStyle w:val="Heading1"/>
      </w:pPr>
      <w:bookmarkStart w:id="767" w:name="_Toc45809463"/>
      <w:r>
        <w:lastRenderedPageBreak/>
        <w:t>Eidesstattliche Erklärung</w:t>
      </w:r>
      <w:bookmarkEnd w:id="767"/>
    </w:p>
    <w:p w14:paraId="4052CA24" w14:textId="77777777" w:rsidR="00E43BE2" w:rsidRPr="00E43BE2" w:rsidRDefault="00E43BE2" w:rsidP="00E43BE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547"/>
        <w:gridCol w:w="425"/>
        <w:gridCol w:w="2552"/>
        <w:gridCol w:w="425"/>
        <w:gridCol w:w="2610"/>
      </w:tblGrid>
      <w:tr w:rsidR="00E43BE2" w:rsidRPr="00543806" w14:paraId="71F7E613" w14:textId="77777777" w:rsidTr="00B90796">
        <w:tc>
          <w:tcPr>
            <w:tcW w:w="8559" w:type="dxa"/>
            <w:gridSpan w:val="5"/>
          </w:tcPr>
          <w:p w14:paraId="5BE78575" w14:textId="43E37372" w:rsidR="00E43BE2" w:rsidRPr="00AC6BF1" w:rsidRDefault="00E43BE2" w:rsidP="00B90796">
            <w:pPr>
              <w:rPr>
                <w:rFonts w:cs="Times New Roman"/>
                <w:lang w:val="de-DE"/>
              </w:rPr>
            </w:pPr>
            <w:r w:rsidRPr="00AC6BF1">
              <w:rPr>
                <w:rFonts w:cs="Times New Roman"/>
                <w:lang w:val="de-DE"/>
              </w:rPr>
              <w:t>Hiermit versichere ich, dass die vorliegende Arbeit von mir selbstständig und ohne unerlaubte Hilfe angefertigt worden ist, insbesondere</w:t>
            </w:r>
            <w:ins w:id="768" w:author="Steffen Schmidt" w:date="2020-07-16T14:30:00Z">
              <w:r w:rsidR="009779C1">
                <w:rPr>
                  <w:rFonts w:cs="Times New Roman"/>
                  <w:lang w:val="de-DE"/>
                </w:rPr>
                <w:t>,</w:t>
              </w:r>
            </w:ins>
            <w:r w:rsidRPr="00AC6BF1">
              <w:rPr>
                <w:rFonts w:cs="Times New Roman"/>
                <w:lang w:val="de-DE"/>
              </w:rPr>
              <w:t xml:space="preserve"> dass ich alle Stellen, die wörtlich oder annähernd wörtlich aus Veröffentlichungen entnommen sind, durch Zitate als solche gekennzeichnet habe.</w:t>
            </w:r>
          </w:p>
          <w:p w14:paraId="5BF7B6DD" w14:textId="77777777" w:rsidR="00E43BE2" w:rsidRPr="00AC6BF1" w:rsidRDefault="00E43BE2" w:rsidP="00B90796">
            <w:pPr>
              <w:rPr>
                <w:rFonts w:cs="Times New Roman"/>
                <w:lang w:val="de-DE"/>
              </w:rPr>
            </w:pPr>
            <w:r w:rsidRPr="00AC6BF1">
              <w:rPr>
                <w:rFonts w:cs="Times New Roman"/>
                <w:lang w:val="de-DE"/>
              </w:rPr>
              <w:t>Ich versichere auch, dass die von mir eingereichte schriftliche Version mit der digitalen Version übereinstimmt. Weiterhin erkläre ich, dass die Arbeit in gleicher oder ähnlicher Form noch keiner Prüfungsbehörde/Prüfungsstelle vorgelegen hat. Ich erkläre mich damit nicht einverstanden, dass die Arbeit der Öffentlichkeit zugänglich gemacht wird.</w:t>
            </w:r>
          </w:p>
          <w:p w14:paraId="492F2290" w14:textId="77777777" w:rsidR="00E43BE2" w:rsidRDefault="00E43BE2" w:rsidP="00B90796">
            <w:pPr>
              <w:rPr>
                <w:rFonts w:cs="Times New Roman"/>
              </w:rPr>
            </w:pPr>
            <w:r w:rsidRPr="00AC6BF1">
              <w:rPr>
                <w:rFonts w:cs="Times New Roman"/>
                <w:lang w:val="de-DE"/>
              </w:rPr>
              <w:t xml:space="preserve">Ich erkläre mich damit einverstanden, dass die Digitalversion dieser Arbeit zwecks Plagiatsprüfung auf die Server externer Anbieter hochgeladen werden darf. </w:t>
            </w:r>
            <w:r w:rsidRPr="00543806">
              <w:rPr>
                <w:rFonts w:cs="Times New Roman"/>
              </w:rPr>
              <w:t>Die Plagiatsprüfung stellt keine Zurverfügungstellung für die Öffentlichkeit dar.</w:t>
            </w:r>
          </w:p>
          <w:p w14:paraId="304DC5D4" w14:textId="77777777" w:rsidR="00E43BE2" w:rsidRDefault="00E43BE2" w:rsidP="00B90796">
            <w:pPr>
              <w:rPr>
                <w:rFonts w:cs="Times New Roman"/>
              </w:rPr>
            </w:pPr>
          </w:p>
          <w:p w14:paraId="32AB35DA" w14:textId="77777777" w:rsidR="00E43BE2" w:rsidRDefault="00E43BE2" w:rsidP="00B90796">
            <w:pPr>
              <w:rPr>
                <w:rFonts w:cs="Times New Roman"/>
              </w:rPr>
            </w:pPr>
          </w:p>
          <w:p w14:paraId="6D3DABE2" w14:textId="77777777" w:rsidR="00E43BE2" w:rsidRPr="00543806" w:rsidRDefault="00E43BE2" w:rsidP="00B90796">
            <w:pPr>
              <w:rPr>
                <w:rFonts w:cs="Times New Roman"/>
              </w:rPr>
            </w:pPr>
          </w:p>
        </w:tc>
      </w:tr>
      <w:tr w:rsidR="00E43BE2" w:rsidRPr="00543806" w14:paraId="617DAAF4" w14:textId="77777777" w:rsidTr="00B90796">
        <w:tc>
          <w:tcPr>
            <w:tcW w:w="8559" w:type="dxa"/>
            <w:gridSpan w:val="5"/>
          </w:tcPr>
          <w:p w14:paraId="4E42532C" w14:textId="77777777" w:rsidR="00E43BE2" w:rsidRPr="00543806" w:rsidRDefault="00E43BE2" w:rsidP="00B90796">
            <w:pPr>
              <w:rPr>
                <w:rFonts w:cs="Times New Roman"/>
              </w:rPr>
            </w:pPr>
          </w:p>
        </w:tc>
      </w:tr>
      <w:tr w:rsidR="00E43BE2" w:rsidRPr="00543806" w14:paraId="4B50EB83" w14:textId="77777777" w:rsidTr="00B90796">
        <w:tc>
          <w:tcPr>
            <w:tcW w:w="2547" w:type="dxa"/>
            <w:tcBorders>
              <w:bottom w:val="single" w:sz="4" w:space="0" w:color="auto"/>
            </w:tcBorders>
          </w:tcPr>
          <w:p w14:paraId="2D144907" w14:textId="77777777" w:rsidR="00E43BE2" w:rsidRDefault="00E43BE2" w:rsidP="00B90796">
            <w:pPr>
              <w:rPr>
                <w:rFonts w:cs="Times New Roman"/>
              </w:rPr>
            </w:pPr>
            <w:r>
              <w:rPr>
                <w:rFonts w:cs="Times New Roman"/>
              </w:rPr>
              <w:t>Oberboihingen,</w:t>
            </w:r>
          </w:p>
          <w:p w14:paraId="7E426B14" w14:textId="0EB9EC95" w:rsidR="00E43BE2" w:rsidRPr="00543806" w:rsidRDefault="00E43BE2" w:rsidP="00B90796">
            <w:pPr>
              <w:rPr>
                <w:rFonts w:cs="Times New Roman"/>
              </w:rPr>
            </w:pPr>
            <w:r>
              <w:rPr>
                <w:rFonts w:cs="Times New Roman"/>
              </w:rPr>
              <w:t xml:space="preserve">der </w:t>
            </w:r>
            <w:del w:id="769" w:author="Manuel Hergenröder" w:date="2020-07-16T16:13:00Z">
              <w:r w:rsidDel="00AF4ECF">
                <w:rPr>
                  <w:rFonts w:cs="Times New Roman"/>
                </w:rPr>
                <w:delText>x</w:delText>
              </w:r>
            </w:del>
            <w:ins w:id="770" w:author="Manuel Hergenröder" w:date="2020-07-16T16:13:00Z">
              <w:r w:rsidR="00AF4ECF">
                <w:rPr>
                  <w:rFonts w:cs="Times New Roman"/>
                </w:rPr>
                <w:t>16</w:t>
              </w:r>
            </w:ins>
            <w:del w:id="771" w:author="Manuel Hergenröder" w:date="2020-07-16T16:13:00Z">
              <w:r w:rsidDel="00AF4ECF">
                <w:rPr>
                  <w:rFonts w:cs="Times New Roman"/>
                </w:rPr>
                <w:delText>x</w:delText>
              </w:r>
            </w:del>
            <w:r>
              <w:rPr>
                <w:rFonts w:cs="Times New Roman"/>
              </w:rPr>
              <w:t>.</w:t>
            </w:r>
            <w:r w:rsidR="003E4200">
              <w:rPr>
                <w:rFonts w:cs="Times New Roman"/>
              </w:rPr>
              <w:t>07</w:t>
            </w:r>
            <w:r>
              <w:rPr>
                <w:rFonts w:cs="Times New Roman"/>
              </w:rPr>
              <w:t>.2020</w:t>
            </w:r>
          </w:p>
        </w:tc>
        <w:tc>
          <w:tcPr>
            <w:tcW w:w="425" w:type="dxa"/>
          </w:tcPr>
          <w:p w14:paraId="5512E0CA" w14:textId="77777777" w:rsidR="00E43BE2" w:rsidRPr="00543806" w:rsidRDefault="00E43BE2" w:rsidP="00B90796">
            <w:pPr>
              <w:rPr>
                <w:rFonts w:cs="Times New Roman"/>
              </w:rPr>
            </w:pPr>
          </w:p>
        </w:tc>
        <w:tc>
          <w:tcPr>
            <w:tcW w:w="2552" w:type="dxa"/>
            <w:tcBorders>
              <w:bottom w:val="single" w:sz="4" w:space="0" w:color="auto"/>
            </w:tcBorders>
          </w:tcPr>
          <w:p w14:paraId="50468F68" w14:textId="77777777" w:rsidR="00E43BE2" w:rsidRPr="00543806" w:rsidRDefault="00E43BE2" w:rsidP="00B90796">
            <w:pPr>
              <w:rPr>
                <w:rFonts w:cs="Times New Roman"/>
              </w:rPr>
            </w:pPr>
            <w:r>
              <w:rPr>
                <w:rFonts w:cs="Times New Roman"/>
              </w:rPr>
              <w:t>Manuel-Philippe Hergenröder</w:t>
            </w:r>
          </w:p>
        </w:tc>
        <w:tc>
          <w:tcPr>
            <w:tcW w:w="425" w:type="dxa"/>
          </w:tcPr>
          <w:p w14:paraId="3DF86372" w14:textId="77777777" w:rsidR="00E43BE2" w:rsidRPr="00543806" w:rsidRDefault="00E43BE2" w:rsidP="00B90796">
            <w:pPr>
              <w:rPr>
                <w:rFonts w:cs="Times New Roman"/>
              </w:rPr>
            </w:pPr>
          </w:p>
        </w:tc>
        <w:tc>
          <w:tcPr>
            <w:tcW w:w="2610" w:type="dxa"/>
            <w:tcBorders>
              <w:bottom w:val="single" w:sz="4" w:space="0" w:color="auto"/>
            </w:tcBorders>
          </w:tcPr>
          <w:p w14:paraId="7D0BDE02" w14:textId="77777777" w:rsidR="00E43BE2" w:rsidRPr="00543806" w:rsidRDefault="00E43BE2" w:rsidP="00B90796">
            <w:pPr>
              <w:rPr>
                <w:rFonts w:cs="Times New Roman"/>
              </w:rPr>
            </w:pPr>
            <w:r>
              <w:rPr>
                <w:noProof/>
              </w:rPr>
              <w:drawing>
                <wp:inline distT="0" distB="0" distL="0" distR="0" wp14:anchorId="2109AC8F" wp14:editId="0B2DBB2D">
                  <wp:extent cx="1657350" cy="417781"/>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35277" cy="437425"/>
                          </a:xfrm>
                          <a:prstGeom prst="rect">
                            <a:avLst/>
                          </a:prstGeom>
                        </pic:spPr>
                      </pic:pic>
                    </a:graphicData>
                  </a:graphic>
                </wp:inline>
              </w:drawing>
            </w:r>
          </w:p>
        </w:tc>
      </w:tr>
      <w:tr w:rsidR="00E43BE2" w:rsidRPr="00543806" w14:paraId="059ADC7F" w14:textId="77777777" w:rsidTr="00B90796">
        <w:tc>
          <w:tcPr>
            <w:tcW w:w="2547" w:type="dxa"/>
            <w:tcBorders>
              <w:top w:val="single" w:sz="4" w:space="0" w:color="auto"/>
            </w:tcBorders>
          </w:tcPr>
          <w:p w14:paraId="7A67D2EF" w14:textId="77777777" w:rsidR="00E43BE2" w:rsidRPr="00543806" w:rsidRDefault="00E43BE2" w:rsidP="00B90796">
            <w:pPr>
              <w:jc w:val="center"/>
              <w:rPr>
                <w:rFonts w:cs="Times New Roman"/>
                <w:sz w:val="19"/>
                <w:szCs w:val="19"/>
              </w:rPr>
            </w:pPr>
            <w:r w:rsidRPr="00543806">
              <w:rPr>
                <w:rFonts w:cs="Times New Roman"/>
                <w:sz w:val="19"/>
                <w:szCs w:val="19"/>
              </w:rPr>
              <w:t>Ort</w:t>
            </w:r>
            <w:r>
              <w:rPr>
                <w:rFonts w:cs="Times New Roman"/>
                <w:sz w:val="19"/>
                <w:szCs w:val="19"/>
              </w:rPr>
              <w:t>,</w:t>
            </w:r>
            <w:r w:rsidRPr="00543806">
              <w:rPr>
                <w:rFonts w:cs="Times New Roman"/>
                <w:sz w:val="19"/>
                <w:szCs w:val="19"/>
              </w:rPr>
              <w:t xml:space="preserve"> Datum</w:t>
            </w:r>
          </w:p>
        </w:tc>
        <w:tc>
          <w:tcPr>
            <w:tcW w:w="425" w:type="dxa"/>
          </w:tcPr>
          <w:p w14:paraId="7C140C90" w14:textId="77777777" w:rsidR="00E43BE2" w:rsidRPr="00543806" w:rsidRDefault="00E43BE2" w:rsidP="00B90796">
            <w:pPr>
              <w:jc w:val="center"/>
              <w:rPr>
                <w:rFonts w:cs="Times New Roman"/>
                <w:sz w:val="19"/>
                <w:szCs w:val="19"/>
              </w:rPr>
            </w:pPr>
          </w:p>
        </w:tc>
        <w:tc>
          <w:tcPr>
            <w:tcW w:w="2552" w:type="dxa"/>
            <w:tcBorders>
              <w:top w:val="single" w:sz="4" w:space="0" w:color="auto"/>
            </w:tcBorders>
          </w:tcPr>
          <w:p w14:paraId="2832E654" w14:textId="77777777" w:rsidR="00E43BE2" w:rsidRPr="00543806" w:rsidRDefault="00E43BE2" w:rsidP="00B90796">
            <w:pPr>
              <w:jc w:val="center"/>
              <w:rPr>
                <w:rFonts w:cs="Times New Roman"/>
                <w:sz w:val="19"/>
                <w:szCs w:val="19"/>
              </w:rPr>
            </w:pPr>
            <w:r w:rsidRPr="00543806">
              <w:rPr>
                <w:rFonts w:cs="Times New Roman"/>
                <w:sz w:val="19"/>
                <w:szCs w:val="19"/>
              </w:rPr>
              <w:t xml:space="preserve">Vorname </w:t>
            </w:r>
            <w:r>
              <w:rPr>
                <w:rFonts w:cs="Times New Roman"/>
                <w:sz w:val="19"/>
                <w:szCs w:val="19"/>
              </w:rPr>
              <w:t>Nachn</w:t>
            </w:r>
            <w:r w:rsidRPr="00543806">
              <w:rPr>
                <w:rFonts w:cs="Times New Roman"/>
                <w:sz w:val="19"/>
                <w:szCs w:val="19"/>
              </w:rPr>
              <w:t>ame</w:t>
            </w:r>
          </w:p>
        </w:tc>
        <w:tc>
          <w:tcPr>
            <w:tcW w:w="425" w:type="dxa"/>
          </w:tcPr>
          <w:p w14:paraId="43BADB4A" w14:textId="77777777" w:rsidR="00E43BE2" w:rsidRPr="00543806" w:rsidRDefault="00E43BE2" w:rsidP="00B90796">
            <w:pPr>
              <w:jc w:val="center"/>
              <w:rPr>
                <w:rFonts w:cs="Times New Roman"/>
                <w:sz w:val="19"/>
                <w:szCs w:val="19"/>
              </w:rPr>
            </w:pPr>
          </w:p>
        </w:tc>
        <w:tc>
          <w:tcPr>
            <w:tcW w:w="2610" w:type="dxa"/>
            <w:tcBorders>
              <w:top w:val="single" w:sz="4" w:space="0" w:color="auto"/>
            </w:tcBorders>
          </w:tcPr>
          <w:p w14:paraId="727B7741" w14:textId="77777777" w:rsidR="00E43BE2" w:rsidRPr="00543806" w:rsidRDefault="00E43BE2" w:rsidP="00B90796">
            <w:pPr>
              <w:jc w:val="center"/>
              <w:rPr>
                <w:rFonts w:cs="Times New Roman"/>
                <w:sz w:val="19"/>
                <w:szCs w:val="19"/>
              </w:rPr>
            </w:pPr>
            <w:r w:rsidRPr="00543806">
              <w:rPr>
                <w:rFonts w:cs="Times New Roman"/>
                <w:sz w:val="19"/>
                <w:szCs w:val="19"/>
              </w:rPr>
              <w:t>Unterschrift</w:t>
            </w:r>
          </w:p>
        </w:tc>
      </w:tr>
    </w:tbl>
    <w:p w14:paraId="2B197E80" w14:textId="23265F8B" w:rsidR="00417F74" w:rsidRDefault="00417F74" w:rsidP="002003CD"/>
    <w:p w14:paraId="122C0F52" w14:textId="77777777" w:rsidR="00417F74" w:rsidRDefault="00417F74">
      <w:pPr>
        <w:tabs>
          <w:tab w:val="clear" w:pos="7200"/>
        </w:tabs>
        <w:spacing w:before="0" w:after="200" w:line="240" w:lineRule="auto"/>
        <w:jc w:val="left"/>
      </w:pPr>
      <w:r>
        <w:br w:type="page"/>
      </w:r>
    </w:p>
    <w:p w14:paraId="4487A734" w14:textId="71372355" w:rsidR="002003CD" w:rsidRDefault="00417F74" w:rsidP="00417F74">
      <w:pPr>
        <w:pStyle w:val="Heading1"/>
      </w:pPr>
      <w:bookmarkStart w:id="772" w:name="_Toc45809464"/>
      <w:r>
        <w:lastRenderedPageBreak/>
        <w:t xml:space="preserve">Anhang </w:t>
      </w:r>
      <w:r w:rsidR="00052525">
        <w:t>–</w:t>
      </w:r>
      <w:r>
        <w:t xml:space="preserve"> Programmcode</w:t>
      </w:r>
      <w:bookmarkEnd w:id="772"/>
    </w:p>
    <w:p w14:paraId="4A8EEEAC" w14:textId="77777777" w:rsidR="008F67FA" w:rsidRDefault="008F67FA" w:rsidP="002341D0">
      <w:pPr>
        <w:rPr>
          <w:ins w:id="773" w:author="Manuel Hergenröder" w:date="2020-07-16T16:20:00Z"/>
          <w:rFonts w:ascii="Consolas" w:eastAsia="Times New Roman" w:hAnsi="Consolas" w:cs="Times New Roman"/>
          <w:color w:val="5C5C5C"/>
          <w:sz w:val="18"/>
          <w:szCs w:val="18"/>
          <w:lang w:val="de-DE" w:eastAsia="de-DE"/>
          <w14:ligatures w14:val="none"/>
        </w:rPr>
      </w:pPr>
    </w:p>
    <w:p w14:paraId="3EBBB69A" w14:textId="6867271B" w:rsidR="0070049B" w:rsidRPr="00625FEA" w:rsidRDefault="008F67FA" w:rsidP="008F67FA">
      <w:pPr>
        <w:jc w:val="right"/>
        <w:rPr>
          <w:ins w:id="774" w:author="Manuel Hergenröder" w:date="2020-07-16T16:20:00Z"/>
          <w:rFonts w:ascii="Consolas" w:eastAsia="Times New Roman" w:hAnsi="Consolas" w:cs="Times New Roman"/>
          <w:b/>
          <w:bCs/>
          <w:color w:val="5C5C5C"/>
          <w:sz w:val="16"/>
          <w:szCs w:val="16"/>
          <w:lang w:val="de-DE" w:eastAsia="de-DE"/>
          <w14:ligatures w14:val="none"/>
          <w:rPrChange w:id="775" w:author="Manuel Hergenröder" w:date="2020-07-16T16:26:00Z">
            <w:rPr>
              <w:ins w:id="776" w:author="Manuel Hergenröder" w:date="2020-07-16T16:20:00Z"/>
              <w:rFonts w:ascii="Consolas" w:eastAsia="Times New Roman" w:hAnsi="Consolas" w:cs="Times New Roman"/>
              <w:b/>
              <w:bCs/>
              <w:color w:val="5C5C5C"/>
              <w:sz w:val="18"/>
              <w:szCs w:val="18"/>
              <w:lang w:val="de-DE" w:eastAsia="de-DE"/>
              <w14:ligatures w14:val="none"/>
            </w:rPr>
          </w:rPrChange>
        </w:rPr>
        <w:pPrChange w:id="777" w:author="Manuel Hergenröder" w:date="2020-07-16T16:22:00Z">
          <w:pPr/>
        </w:pPrChange>
      </w:pPr>
      <w:ins w:id="778" w:author="Manuel Hergenröder" w:date="2020-07-16T16:20:00Z">
        <w:r w:rsidRPr="00625FEA">
          <w:rPr>
            <w:rFonts w:ascii="Consolas" w:eastAsia="Times New Roman" w:hAnsi="Consolas" w:cs="Times New Roman"/>
            <w:b/>
            <w:bCs/>
            <w:color w:val="5C5C5C"/>
            <w:sz w:val="16"/>
            <w:szCs w:val="16"/>
            <w:lang w:val="de-DE" w:eastAsia="de-DE"/>
            <w14:ligatures w14:val="none"/>
            <w:rPrChange w:id="779" w:author="Manuel Hergenröder" w:date="2020-07-16T16:26:00Z">
              <w:rPr>
                <w:rFonts w:ascii="Consolas" w:eastAsia="Times New Roman" w:hAnsi="Consolas" w:cs="Times New Roman"/>
                <w:color w:val="5C5C5C"/>
                <w:sz w:val="18"/>
                <w:szCs w:val="18"/>
                <w:lang w:val="de-DE" w:eastAsia="de-DE"/>
                <w14:ligatures w14:val="none"/>
              </w:rPr>
            </w:rPrChange>
          </w:rPr>
          <w:t>AudioEngine.cs</w:t>
        </w:r>
      </w:ins>
    </w:p>
    <w:p w14:paraId="4F5F9BC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780" w:author="Manuel Hergenröder" w:date="2020-07-16T16:21:00Z"/>
          <w:rFonts w:ascii="Consolas" w:eastAsia="Times New Roman" w:hAnsi="Consolas" w:cs="Courier New"/>
          <w:color w:val="000000"/>
          <w:sz w:val="18"/>
          <w:szCs w:val="18"/>
          <w:lang w:eastAsia="de-DE"/>
          <w14:ligatures w14:val="none"/>
          <w:rPrChange w:id="781" w:author="Manuel Hergenröder" w:date="2020-07-16T16:26:00Z">
            <w:rPr>
              <w:ins w:id="782" w:author="Manuel Hergenröder" w:date="2020-07-16T16:21:00Z"/>
              <w:rFonts w:ascii="Consolas" w:eastAsia="Times New Roman" w:hAnsi="Consolas" w:cs="Courier New"/>
              <w:color w:val="000000"/>
              <w:sz w:val="20"/>
              <w:szCs w:val="20"/>
              <w:lang w:val="de-DE" w:eastAsia="de-DE"/>
              <w14:ligatures w14:val="none"/>
            </w:rPr>
          </w:rPrChange>
        </w:rPr>
      </w:pPr>
      <w:ins w:id="783" w:author="Manuel Hergenröder" w:date="2020-07-16T16:21:00Z">
        <w:r w:rsidRPr="00625FEA">
          <w:rPr>
            <w:rFonts w:ascii="Consolas" w:eastAsia="Times New Roman" w:hAnsi="Consolas" w:cs="Courier New"/>
            <w:color w:val="0000FF"/>
            <w:sz w:val="18"/>
            <w:szCs w:val="18"/>
            <w:lang w:eastAsia="de-DE"/>
            <w14:ligatures w14:val="none"/>
            <w:rPrChange w:id="784"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785" w:author="Manuel Hergenröder" w:date="2020-07-16T16:26:00Z">
              <w:rPr>
                <w:rFonts w:ascii="Consolas" w:eastAsia="Times New Roman" w:hAnsi="Consolas" w:cs="Courier New"/>
                <w:color w:val="000000"/>
                <w:sz w:val="20"/>
                <w:szCs w:val="20"/>
                <w:lang w:val="de-DE" w:eastAsia="de-DE"/>
                <w14:ligatures w14:val="none"/>
              </w:rPr>
            </w:rPrChange>
          </w:rPr>
          <w:t> System;</w:t>
        </w:r>
      </w:ins>
    </w:p>
    <w:p w14:paraId="21E943F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786" w:author="Manuel Hergenröder" w:date="2020-07-16T16:21:00Z"/>
          <w:rFonts w:ascii="Consolas" w:eastAsia="Times New Roman" w:hAnsi="Consolas" w:cs="Courier New"/>
          <w:color w:val="000000"/>
          <w:sz w:val="18"/>
          <w:szCs w:val="18"/>
          <w:lang w:eastAsia="de-DE"/>
          <w14:ligatures w14:val="none"/>
          <w:rPrChange w:id="787" w:author="Manuel Hergenröder" w:date="2020-07-16T16:26:00Z">
            <w:rPr>
              <w:ins w:id="788" w:author="Manuel Hergenröder" w:date="2020-07-16T16:21:00Z"/>
              <w:rFonts w:ascii="Consolas" w:eastAsia="Times New Roman" w:hAnsi="Consolas" w:cs="Courier New"/>
              <w:color w:val="000000"/>
              <w:sz w:val="20"/>
              <w:szCs w:val="20"/>
              <w:lang w:val="de-DE" w:eastAsia="de-DE"/>
              <w14:ligatures w14:val="none"/>
            </w:rPr>
          </w:rPrChange>
        </w:rPr>
      </w:pPr>
      <w:ins w:id="789" w:author="Manuel Hergenröder" w:date="2020-07-16T16:21:00Z">
        <w:r w:rsidRPr="00625FEA">
          <w:rPr>
            <w:rFonts w:ascii="Consolas" w:eastAsia="Times New Roman" w:hAnsi="Consolas" w:cs="Courier New"/>
            <w:color w:val="0000FF"/>
            <w:sz w:val="18"/>
            <w:szCs w:val="18"/>
            <w:lang w:eastAsia="de-DE"/>
            <w14:ligatures w14:val="none"/>
            <w:rPrChange w:id="790"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791" w:author="Manuel Hergenröder" w:date="2020-07-16T16:26:00Z">
              <w:rPr>
                <w:rFonts w:ascii="Consolas" w:eastAsia="Times New Roman" w:hAnsi="Consolas" w:cs="Courier New"/>
                <w:color w:val="000000"/>
                <w:sz w:val="20"/>
                <w:szCs w:val="20"/>
                <w:lang w:val="de-DE" w:eastAsia="de-DE"/>
                <w14:ligatures w14:val="none"/>
              </w:rPr>
            </w:rPrChange>
          </w:rPr>
          <w:t> System.Collections;</w:t>
        </w:r>
      </w:ins>
    </w:p>
    <w:p w14:paraId="0CE2416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792" w:author="Manuel Hergenröder" w:date="2020-07-16T16:21:00Z"/>
          <w:rFonts w:ascii="Consolas" w:eastAsia="Times New Roman" w:hAnsi="Consolas" w:cs="Courier New"/>
          <w:color w:val="000000"/>
          <w:sz w:val="18"/>
          <w:szCs w:val="18"/>
          <w:lang w:eastAsia="de-DE"/>
          <w14:ligatures w14:val="none"/>
          <w:rPrChange w:id="793" w:author="Manuel Hergenröder" w:date="2020-07-16T16:26:00Z">
            <w:rPr>
              <w:ins w:id="794" w:author="Manuel Hergenröder" w:date="2020-07-16T16:21:00Z"/>
              <w:rFonts w:ascii="Consolas" w:eastAsia="Times New Roman" w:hAnsi="Consolas" w:cs="Courier New"/>
              <w:color w:val="000000"/>
              <w:sz w:val="20"/>
              <w:szCs w:val="20"/>
              <w:lang w:val="de-DE" w:eastAsia="de-DE"/>
              <w14:ligatures w14:val="none"/>
            </w:rPr>
          </w:rPrChange>
        </w:rPr>
      </w:pPr>
      <w:ins w:id="795" w:author="Manuel Hergenröder" w:date="2020-07-16T16:21:00Z">
        <w:r w:rsidRPr="00625FEA">
          <w:rPr>
            <w:rFonts w:ascii="Consolas" w:eastAsia="Times New Roman" w:hAnsi="Consolas" w:cs="Courier New"/>
            <w:color w:val="0000FF"/>
            <w:sz w:val="18"/>
            <w:szCs w:val="18"/>
            <w:lang w:eastAsia="de-DE"/>
            <w14:ligatures w14:val="none"/>
            <w:rPrChange w:id="796"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797" w:author="Manuel Hergenröder" w:date="2020-07-16T16:26:00Z">
              <w:rPr>
                <w:rFonts w:ascii="Consolas" w:eastAsia="Times New Roman" w:hAnsi="Consolas" w:cs="Courier New"/>
                <w:color w:val="000000"/>
                <w:sz w:val="20"/>
                <w:szCs w:val="20"/>
                <w:lang w:val="de-DE" w:eastAsia="de-DE"/>
                <w14:ligatures w14:val="none"/>
              </w:rPr>
            </w:rPrChange>
          </w:rPr>
          <w:t> System.Collections.Generic;</w:t>
        </w:r>
      </w:ins>
    </w:p>
    <w:p w14:paraId="5EF446B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798" w:author="Manuel Hergenröder" w:date="2020-07-16T16:21:00Z"/>
          <w:rFonts w:ascii="Consolas" w:eastAsia="Times New Roman" w:hAnsi="Consolas" w:cs="Courier New"/>
          <w:color w:val="000000"/>
          <w:sz w:val="18"/>
          <w:szCs w:val="18"/>
          <w:lang w:eastAsia="de-DE"/>
          <w14:ligatures w14:val="none"/>
          <w:rPrChange w:id="799" w:author="Manuel Hergenröder" w:date="2020-07-16T16:26:00Z">
            <w:rPr>
              <w:ins w:id="800" w:author="Manuel Hergenröder" w:date="2020-07-16T16:21:00Z"/>
              <w:rFonts w:ascii="Consolas" w:eastAsia="Times New Roman" w:hAnsi="Consolas" w:cs="Courier New"/>
              <w:color w:val="000000"/>
              <w:sz w:val="20"/>
              <w:szCs w:val="20"/>
              <w:lang w:val="de-DE" w:eastAsia="de-DE"/>
              <w14:ligatures w14:val="none"/>
            </w:rPr>
          </w:rPrChange>
        </w:rPr>
      </w:pPr>
      <w:ins w:id="801" w:author="Manuel Hergenröder" w:date="2020-07-16T16:21:00Z">
        <w:r w:rsidRPr="00625FEA">
          <w:rPr>
            <w:rFonts w:ascii="Consolas" w:eastAsia="Times New Roman" w:hAnsi="Consolas" w:cs="Courier New"/>
            <w:color w:val="0000FF"/>
            <w:sz w:val="18"/>
            <w:szCs w:val="18"/>
            <w:lang w:eastAsia="de-DE"/>
            <w14:ligatures w14:val="none"/>
            <w:rPrChange w:id="802"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803" w:author="Manuel Hergenröder" w:date="2020-07-16T16:26:00Z">
              <w:rPr>
                <w:rFonts w:ascii="Consolas" w:eastAsia="Times New Roman" w:hAnsi="Consolas" w:cs="Courier New"/>
                <w:color w:val="000000"/>
                <w:sz w:val="20"/>
                <w:szCs w:val="20"/>
                <w:lang w:val="de-DE" w:eastAsia="de-DE"/>
                <w14:ligatures w14:val="none"/>
              </w:rPr>
            </w:rPrChange>
          </w:rPr>
          <w:t> System.IO;</w:t>
        </w:r>
      </w:ins>
    </w:p>
    <w:p w14:paraId="5C48BD3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804" w:author="Manuel Hergenröder" w:date="2020-07-16T16:21:00Z"/>
          <w:rFonts w:ascii="Consolas" w:eastAsia="Times New Roman" w:hAnsi="Consolas" w:cs="Courier New"/>
          <w:color w:val="000000"/>
          <w:sz w:val="18"/>
          <w:szCs w:val="18"/>
          <w:lang w:eastAsia="de-DE"/>
          <w14:ligatures w14:val="none"/>
          <w:rPrChange w:id="805" w:author="Manuel Hergenröder" w:date="2020-07-16T16:26:00Z">
            <w:rPr>
              <w:ins w:id="806" w:author="Manuel Hergenröder" w:date="2020-07-16T16:21:00Z"/>
              <w:rFonts w:ascii="Consolas" w:eastAsia="Times New Roman" w:hAnsi="Consolas" w:cs="Courier New"/>
              <w:color w:val="000000"/>
              <w:sz w:val="20"/>
              <w:szCs w:val="20"/>
              <w:lang w:val="de-DE" w:eastAsia="de-DE"/>
              <w14:ligatures w14:val="none"/>
            </w:rPr>
          </w:rPrChange>
        </w:rPr>
      </w:pPr>
      <w:ins w:id="807" w:author="Manuel Hergenröder" w:date="2020-07-16T16:21:00Z">
        <w:r w:rsidRPr="00625FEA">
          <w:rPr>
            <w:rFonts w:ascii="Consolas" w:eastAsia="Times New Roman" w:hAnsi="Consolas" w:cs="Courier New"/>
            <w:color w:val="0000FF"/>
            <w:sz w:val="18"/>
            <w:szCs w:val="18"/>
            <w:lang w:eastAsia="de-DE"/>
            <w14:ligatures w14:val="none"/>
            <w:rPrChange w:id="808"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809" w:author="Manuel Hergenröder" w:date="2020-07-16T16:26:00Z">
              <w:rPr>
                <w:rFonts w:ascii="Consolas" w:eastAsia="Times New Roman" w:hAnsi="Consolas" w:cs="Courier New"/>
                <w:color w:val="000000"/>
                <w:sz w:val="20"/>
                <w:szCs w:val="20"/>
                <w:lang w:val="de-DE" w:eastAsia="de-DE"/>
                <w14:ligatures w14:val="none"/>
              </w:rPr>
            </w:rPrChange>
          </w:rPr>
          <w:t> System.Linq;</w:t>
        </w:r>
      </w:ins>
    </w:p>
    <w:p w14:paraId="6D8F69F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810" w:author="Manuel Hergenröder" w:date="2020-07-16T16:21:00Z"/>
          <w:rFonts w:ascii="Consolas" w:eastAsia="Times New Roman" w:hAnsi="Consolas" w:cs="Courier New"/>
          <w:color w:val="000000"/>
          <w:sz w:val="18"/>
          <w:szCs w:val="18"/>
          <w:lang w:eastAsia="de-DE"/>
          <w14:ligatures w14:val="none"/>
          <w:rPrChange w:id="811" w:author="Manuel Hergenröder" w:date="2020-07-16T16:26:00Z">
            <w:rPr>
              <w:ins w:id="812" w:author="Manuel Hergenröder" w:date="2020-07-16T16:21:00Z"/>
              <w:rFonts w:ascii="Consolas" w:eastAsia="Times New Roman" w:hAnsi="Consolas" w:cs="Courier New"/>
              <w:color w:val="000000"/>
              <w:sz w:val="20"/>
              <w:szCs w:val="20"/>
              <w:lang w:val="de-DE" w:eastAsia="de-DE"/>
              <w14:ligatures w14:val="none"/>
            </w:rPr>
          </w:rPrChange>
        </w:rPr>
      </w:pPr>
      <w:ins w:id="813" w:author="Manuel Hergenröder" w:date="2020-07-16T16:21:00Z">
        <w:r w:rsidRPr="00625FEA">
          <w:rPr>
            <w:rFonts w:ascii="Consolas" w:eastAsia="Times New Roman" w:hAnsi="Consolas" w:cs="Courier New"/>
            <w:color w:val="0000FF"/>
            <w:sz w:val="18"/>
            <w:szCs w:val="18"/>
            <w:lang w:eastAsia="de-DE"/>
            <w14:ligatures w14:val="none"/>
            <w:rPrChange w:id="814"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815" w:author="Manuel Hergenröder" w:date="2020-07-16T16:26:00Z">
              <w:rPr>
                <w:rFonts w:ascii="Consolas" w:eastAsia="Times New Roman" w:hAnsi="Consolas" w:cs="Courier New"/>
                <w:color w:val="000000"/>
                <w:sz w:val="20"/>
                <w:szCs w:val="20"/>
                <w:lang w:val="de-DE" w:eastAsia="de-DE"/>
                <w14:ligatures w14:val="none"/>
              </w:rPr>
            </w:rPrChange>
          </w:rPr>
          <w:t> NAudio;</w:t>
        </w:r>
      </w:ins>
    </w:p>
    <w:p w14:paraId="31E17FD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816" w:author="Manuel Hergenröder" w:date="2020-07-16T16:21:00Z"/>
          <w:rFonts w:ascii="Consolas" w:eastAsia="Times New Roman" w:hAnsi="Consolas" w:cs="Courier New"/>
          <w:color w:val="000000"/>
          <w:sz w:val="18"/>
          <w:szCs w:val="18"/>
          <w:lang w:eastAsia="de-DE"/>
          <w14:ligatures w14:val="none"/>
          <w:rPrChange w:id="817" w:author="Manuel Hergenröder" w:date="2020-07-16T16:26:00Z">
            <w:rPr>
              <w:ins w:id="818" w:author="Manuel Hergenröder" w:date="2020-07-16T16:21:00Z"/>
              <w:rFonts w:ascii="Consolas" w:eastAsia="Times New Roman" w:hAnsi="Consolas" w:cs="Courier New"/>
              <w:color w:val="000000"/>
              <w:sz w:val="20"/>
              <w:szCs w:val="20"/>
              <w:lang w:val="de-DE" w:eastAsia="de-DE"/>
              <w14:ligatures w14:val="none"/>
            </w:rPr>
          </w:rPrChange>
        </w:rPr>
      </w:pPr>
      <w:ins w:id="819" w:author="Manuel Hergenröder" w:date="2020-07-16T16:21:00Z">
        <w:r w:rsidRPr="00625FEA">
          <w:rPr>
            <w:rFonts w:ascii="Consolas" w:eastAsia="Times New Roman" w:hAnsi="Consolas" w:cs="Courier New"/>
            <w:color w:val="0000FF"/>
            <w:sz w:val="18"/>
            <w:szCs w:val="18"/>
            <w:lang w:eastAsia="de-DE"/>
            <w14:ligatures w14:val="none"/>
            <w:rPrChange w:id="820"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821" w:author="Manuel Hergenröder" w:date="2020-07-16T16:26:00Z">
              <w:rPr>
                <w:rFonts w:ascii="Consolas" w:eastAsia="Times New Roman" w:hAnsi="Consolas" w:cs="Courier New"/>
                <w:color w:val="000000"/>
                <w:sz w:val="20"/>
                <w:szCs w:val="20"/>
                <w:lang w:val="de-DE" w:eastAsia="de-DE"/>
                <w14:ligatures w14:val="none"/>
              </w:rPr>
            </w:rPrChange>
          </w:rPr>
          <w:t> NAudio.Wave;</w:t>
        </w:r>
      </w:ins>
    </w:p>
    <w:p w14:paraId="32F2948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822" w:author="Manuel Hergenröder" w:date="2020-07-16T16:21:00Z"/>
          <w:rFonts w:ascii="Consolas" w:eastAsia="Times New Roman" w:hAnsi="Consolas" w:cs="Courier New"/>
          <w:color w:val="000000"/>
          <w:sz w:val="18"/>
          <w:szCs w:val="18"/>
          <w:lang w:eastAsia="de-DE"/>
          <w14:ligatures w14:val="none"/>
          <w:rPrChange w:id="823" w:author="Manuel Hergenröder" w:date="2020-07-16T16:26:00Z">
            <w:rPr>
              <w:ins w:id="824" w:author="Manuel Hergenröder" w:date="2020-07-16T16:21:00Z"/>
              <w:rFonts w:ascii="Consolas" w:eastAsia="Times New Roman" w:hAnsi="Consolas" w:cs="Courier New"/>
              <w:color w:val="000000"/>
              <w:sz w:val="20"/>
              <w:szCs w:val="20"/>
              <w:lang w:val="de-DE" w:eastAsia="de-DE"/>
              <w14:ligatures w14:val="none"/>
            </w:rPr>
          </w:rPrChange>
        </w:rPr>
      </w:pPr>
      <w:ins w:id="825" w:author="Manuel Hergenröder" w:date="2020-07-16T16:21:00Z">
        <w:r w:rsidRPr="00625FEA">
          <w:rPr>
            <w:rFonts w:ascii="Consolas" w:eastAsia="Times New Roman" w:hAnsi="Consolas" w:cs="Courier New"/>
            <w:color w:val="0000FF"/>
            <w:sz w:val="18"/>
            <w:szCs w:val="18"/>
            <w:lang w:eastAsia="de-DE"/>
            <w14:ligatures w14:val="none"/>
            <w:rPrChange w:id="826"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827" w:author="Manuel Hergenröder" w:date="2020-07-16T16:26:00Z">
              <w:rPr>
                <w:rFonts w:ascii="Consolas" w:eastAsia="Times New Roman" w:hAnsi="Consolas" w:cs="Courier New"/>
                <w:color w:val="000000"/>
                <w:sz w:val="20"/>
                <w:szCs w:val="20"/>
                <w:lang w:val="de-DE" w:eastAsia="de-DE"/>
                <w14:ligatures w14:val="none"/>
              </w:rPr>
            </w:rPrChange>
          </w:rPr>
          <w:t> SimpleFileBrowser;</w:t>
        </w:r>
      </w:ins>
    </w:p>
    <w:p w14:paraId="1F39D49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828" w:author="Manuel Hergenröder" w:date="2020-07-16T16:21:00Z"/>
          <w:rFonts w:ascii="Consolas" w:eastAsia="Times New Roman" w:hAnsi="Consolas" w:cs="Courier New"/>
          <w:color w:val="000000"/>
          <w:sz w:val="18"/>
          <w:szCs w:val="18"/>
          <w:lang w:eastAsia="de-DE"/>
          <w14:ligatures w14:val="none"/>
          <w:rPrChange w:id="829" w:author="Manuel Hergenröder" w:date="2020-07-16T16:26:00Z">
            <w:rPr>
              <w:ins w:id="830" w:author="Manuel Hergenröder" w:date="2020-07-16T16:21:00Z"/>
              <w:rFonts w:ascii="Consolas" w:eastAsia="Times New Roman" w:hAnsi="Consolas" w:cs="Courier New"/>
              <w:color w:val="000000"/>
              <w:sz w:val="20"/>
              <w:szCs w:val="20"/>
              <w:lang w:val="de-DE" w:eastAsia="de-DE"/>
              <w14:ligatures w14:val="none"/>
            </w:rPr>
          </w:rPrChange>
        </w:rPr>
      </w:pPr>
      <w:ins w:id="831" w:author="Manuel Hergenröder" w:date="2020-07-16T16:21:00Z">
        <w:r w:rsidRPr="00625FEA">
          <w:rPr>
            <w:rFonts w:ascii="Consolas" w:eastAsia="Times New Roman" w:hAnsi="Consolas" w:cs="Courier New"/>
            <w:color w:val="0000FF"/>
            <w:sz w:val="18"/>
            <w:szCs w:val="18"/>
            <w:lang w:eastAsia="de-DE"/>
            <w14:ligatures w14:val="none"/>
            <w:rPrChange w:id="832"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833" w:author="Manuel Hergenröder" w:date="2020-07-16T16:26:00Z">
              <w:rPr>
                <w:rFonts w:ascii="Consolas" w:eastAsia="Times New Roman" w:hAnsi="Consolas" w:cs="Courier New"/>
                <w:color w:val="000000"/>
                <w:sz w:val="20"/>
                <w:szCs w:val="20"/>
                <w:lang w:val="de-DE" w:eastAsia="de-DE"/>
                <w14:ligatures w14:val="none"/>
              </w:rPr>
            </w:rPrChange>
          </w:rPr>
          <w:t> UnityEngine;</w:t>
        </w:r>
      </w:ins>
    </w:p>
    <w:p w14:paraId="089C955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834" w:author="Manuel Hergenröder" w:date="2020-07-16T16:21:00Z"/>
          <w:rFonts w:ascii="Consolas" w:eastAsia="Times New Roman" w:hAnsi="Consolas" w:cs="Courier New"/>
          <w:color w:val="000000"/>
          <w:sz w:val="18"/>
          <w:szCs w:val="18"/>
          <w:lang w:eastAsia="de-DE"/>
          <w14:ligatures w14:val="none"/>
          <w:rPrChange w:id="835" w:author="Manuel Hergenröder" w:date="2020-07-16T16:26:00Z">
            <w:rPr>
              <w:ins w:id="836" w:author="Manuel Hergenröder" w:date="2020-07-16T16:21:00Z"/>
              <w:rFonts w:ascii="Consolas" w:eastAsia="Times New Roman" w:hAnsi="Consolas" w:cs="Courier New"/>
              <w:color w:val="000000"/>
              <w:sz w:val="20"/>
              <w:szCs w:val="20"/>
              <w:lang w:val="de-DE" w:eastAsia="de-DE"/>
              <w14:ligatures w14:val="none"/>
            </w:rPr>
          </w:rPrChange>
        </w:rPr>
      </w:pPr>
      <w:ins w:id="837" w:author="Manuel Hergenröder" w:date="2020-07-16T16:21:00Z">
        <w:r w:rsidRPr="00625FEA">
          <w:rPr>
            <w:rFonts w:ascii="Consolas" w:eastAsia="Times New Roman" w:hAnsi="Consolas" w:cs="Courier New"/>
            <w:color w:val="0000FF"/>
            <w:sz w:val="18"/>
            <w:szCs w:val="18"/>
            <w:lang w:eastAsia="de-DE"/>
            <w14:ligatures w14:val="none"/>
            <w:rPrChange w:id="838"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839" w:author="Manuel Hergenröder" w:date="2020-07-16T16:26:00Z">
              <w:rPr>
                <w:rFonts w:ascii="Consolas" w:eastAsia="Times New Roman" w:hAnsi="Consolas" w:cs="Courier New"/>
                <w:color w:val="000000"/>
                <w:sz w:val="20"/>
                <w:szCs w:val="20"/>
                <w:lang w:val="de-DE" w:eastAsia="de-DE"/>
                <w14:ligatures w14:val="none"/>
              </w:rPr>
            </w:rPrChange>
          </w:rPr>
          <w:t> Valve.VR.Extras;</w:t>
        </w:r>
      </w:ins>
    </w:p>
    <w:p w14:paraId="7A1B170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840" w:author="Manuel Hergenröder" w:date="2020-07-16T16:21:00Z"/>
          <w:rFonts w:ascii="Consolas" w:eastAsia="Times New Roman" w:hAnsi="Consolas" w:cs="Courier New"/>
          <w:color w:val="000000"/>
          <w:sz w:val="18"/>
          <w:szCs w:val="18"/>
          <w:lang w:eastAsia="de-DE"/>
          <w14:ligatures w14:val="none"/>
          <w:rPrChange w:id="841" w:author="Manuel Hergenröder" w:date="2020-07-16T16:26:00Z">
            <w:rPr>
              <w:ins w:id="842" w:author="Manuel Hergenröder" w:date="2020-07-16T16:21:00Z"/>
              <w:rFonts w:ascii="Consolas" w:eastAsia="Times New Roman" w:hAnsi="Consolas" w:cs="Courier New"/>
              <w:color w:val="000000"/>
              <w:sz w:val="20"/>
              <w:szCs w:val="20"/>
              <w:lang w:val="de-DE" w:eastAsia="de-DE"/>
              <w14:ligatures w14:val="none"/>
            </w:rPr>
          </w:rPrChange>
        </w:rPr>
      </w:pPr>
      <w:ins w:id="843" w:author="Manuel Hergenröder" w:date="2020-07-16T16:21:00Z">
        <w:r w:rsidRPr="00625FEA">
          <w:rPr>
            <w:rFonts w:ascii="Consolas" w:eastAsia="Times New Roman" w:hAnsi="Consolas" w:cs="Courier New"/>
            <w:color w:val="000000"/>
            <w:sz w:val="18"/>
            <w:szCs w:val="18"/>
            <w:lang w:eastAsia="de-DE"/>
            <w14:ligatures w14:val="none"/>
            <w:rPrChange w:id="844"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C50611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845" w:author="Manuel Hergenröder" w:date="2020-07-16T16:21:00Z"/>
          <w:rFonts w:ascii="Consolas" w:eastAsia="Times New Roman" w:hAnsi="Consolas" w:cs="Courier New"/>
          <w:color w:val="000000"/>
          <w:sz w:val="18"/>
          <w:szCs w:val="18"/>
          <w:lang w:eastAsia="de-DE"/>
          <w14:ligatures w14:val="none"/>
          <w:rPrChange w:id="846" w:author="Manuel Hergenröder" w:date="2020-07-16T16:26:00Z">
            <w:rPr>
              <w:ins w:id="847" w:author="Manuel Hergenröder" w:date="2020-07-16T16:21:00Z"/>
              <w:rFonts w:ascii="Consolas" w:eastAsia="Times New Roman" w:hAnsi="Consolas" w:cs="Courier New"/>
              <w:color w:val="000000"/>
              <w:sz w:val="20"/>
              <w:szCs w:val="20"/>
              <w:lang w:val="de-DE" w:eastAsia="de-DE"/>
              <w14:ligatures w14:val="none"/>
            </w:rPr>
          </w:rPrChange>
        </w:rPr>
      </w:pPr>
      <w:ins w:id="848" w:author="Manuel Hergenröder" w:date="2020-07-16T16:21:00Z">
        <w:r w:rsidRPr="00625FEA">
          <w:rPr>
            <w:rFonts w:ascii="Consolas" w:eastAsia="Times New Roman" w:hAnsi="Consolas" w:cs="Courier New"/>
            <w:color w:val="0000FF"/>
            <w:sz w:val="18"/>
            <w:szCs w:val="18"/>
            <w:lang w:eastAsia="de-DE"/>
            <w14:ligatures w14:val="none"/>
            <w:rPrChange w:id="849"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85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851" w:author="Manuel Hergenröder" w:date="2020-07-16T16:26:00Z">
              <w:rPr>
                <w:rFonts w:ascii="Consolas" w:eastAsia="Times New Roman" w:hAnsi="Consolas" w:cs="Courier New"/>
                <w:color w:val="0000FF"/>
                <w:sz w:val="20"/>
                <w:szCs w:val="20"/>
                <w:lang w:val="de-DE" w:eastAsia="de-DE"/>
                <w14:ligatures w14:val="none"/>
              </w:rPr>
            </w:rPrChange>
          </w:rPr>
          <w:t>class</w:t>
        </w:r>
        <w:r w:rsidRPr="00625FEA">
          <w:rPr>
            <w:rFonts w:ascii="Consolas" w:eastAsia="Times New Roman" w:hAnsi="Consolas" w:cs="Courier New"/>
            <w:color w:val="000000"/>
            <w:sz w:val="18"/>
            <w:szCs w:val="18"/>
            <w:lang w:eastAsia="de-DE"/>
            <w14:ligatures w14:val="none"/>
            <w:rPrChange w:id="85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853" w:author="Manuel Hergenröder" w:date="2020-07-16T16:26:00Z">
              <w:rPr>
                <w:rFonts w:ascii="Consolas" w:eastAsia="Times New Roman" w:hAnsi="Consolas" w:cs="Courier New"/>
                <w:color w:val="2B91AF"/>
                <w:sz w:val="20"/>
                <w:szCs w:val="20"/>
                <w:lang w:val="de-DE" w:eastAsia="de-DE"/>
                <w14:ligatures w14:val="none"/>
              </w:rPr>
            </w:rPrChange>
          </w:rPr>
          <w:t>AudioEngine</w:t>
        </w:r>
        <w:r w:rsidRPr="00625FEA">
          <w:rPr>
            <w:rFonts w:ascii="Consolas" w:eastAsia="Times New Roman" w:hAnsi="Consolas" w:cs="Courier New"/>
            <w:color w:val="000000"/>
            <w:sz w:val="18"/>
            <w:szCs w:val="18"/>
            <w:lang w:eastAsia="de-DE"/>
            <w14:ligatures w14:val="none"/>
            <w:rPrChange w:id="854"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855" w:author="Manuel Hergenröder" w:date="2020-07-16T16:26:00Z">
              <w:rPr>
                <w:rFonts w:ascii="Consolas" w:eastAsia="Times New Roman" w:hAnsi="Consolas" w:cs="Courier New"/>
                <w:color w:val="2B91AF"/>
                <w:sz w:val="20"/>
                <w:szCs w:val="20"/>
                <w:lang w:val="de-DE" w:eastAsia="de-DE"/>
                <w14:ligatures w14:val="none"/>
              </w:rPr>
            </w:rPrChange>
          </w:rPr>
          <w:t>MonoBehaviour</w:t>
        </w:r>
      </w:ins>
    </w:p>
    <w:p w14:paraId="32AA2DB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856" w:author="Manuel Hergenröder" w:date="2020-07-16T16:21:00Z"/>
          <w:rFonts w:ascii="Consolas" w:eastAsia="Times New Roman" w:hAnsi="Consolas" w:cs="Courier New"/>
          <w:color w:val="000000"/>
          <w:sz w:val="18"/>
          <w:szCs w:val="18"/>
          <w:lang w:eastAsia="de-DE"/>
          <w14:ligatures w14:val="none"/>
          <w:rPrChange w:id="857" w:author="Manuel Hergenröder" w:date="2020-07-16T16:26:00Z">
            <w:rPr>
              <w:ins w:id="858" w:author="Manuel Hergenröder" w:date="2020-07-16T16:21:00Z"/>
              <w:rFonts w:ascii="Consolas" w:eastAsia="Times New Roman" w:hAnsi="Consolas" w:cs="Courier New"/>
              <w:color w:val="000000"/>
              <w:sz w:val="20"/>
              <w:szCs w:val="20"/>
              <w:lang w:val="de-DE" w:eastAsia="de-DE"/>
              <w14:ligatures w14:val="none"/>
            </w:rPr>
          </w:rPrChange>
        </w:rPr>
      </w:pPr>
      <w:ins w:id="859" w:author="Manuel Hergenröder" w:date="2020-07-16T16:21:00Z">
        <w:r w:rsidRPr="00625FEA">
          <w:rPr>
            <w:rFonts w:ascii="Consolas" w:eastAsia="Times New Roman" w:hAnsi="Consolas" w:cs="Courier New"/>
            <w:color w:val="000000"/>
            <w:sz w:val="18"/>
            <w:szCs w:val="18"/>
            <w:lang w:eastAsia="de-DE"/>
            <w14:ligatures w14:val="none"/>
            <w:rPrChange w:id="860" w:author="Manuel Hergenröder" w:date="2020-07-16T16:26:00Z">
              <w:rPr>
                <w:rFonts w:ascii="Consolas" w:eastAsia="Times New Roman" w:hAnsi="Consolas" w:cs="Courier New"/>
                <w:color w:val="000000"/>
                <w:sz w:val="20"/>
                <w:szCs w:val="20"/>
                <w:lang w:val="de-DE" w:eastAsia="de-DE"/>
                <w14:ligatures w14:val="none"/>
              </w:rPr>
            </w:rPrChange>
          </w:rPr>
          <w:t>{</w:t>
        </w:r>
      </w:ins>
    </w:p>
    <w:p w14:paraId="45A978E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861" w:author="Manuel Hergenröder" w:date="2020-07-16T16:21:00Z"/>
          <w:rFonts w:ascii="Consolas" w:eastAsia="Times New Roman" w:hAnsi="Consolas" w:cs="Courier New"/>
          <w:color w:val="000000"/>
          <w:sz w:val="18"/>
          <w:szCs w:val="18"/>
          <w:lang w:eastAsia="de-DE"/>
          <w14:ligatures w14:val="none"/>
          <w:rPrChange w:id="862" w:author="Manuel Hergenröder" w:date="2020-07-16T16:26:00Z">
            <w:rPr>
              <w:ins w:id="863" w:author="Manuel Hergenröder" w:date="2020-07-16T16:21:00Z"/>
              <w:rFonts w:ascii="Consolas" w:eastAsia="Times New Roman" w:hAnsi="Consolas" w:cs="Courier New"/>
              <w:color w:val="000000"/>
              <w:sz w:val="20"/>
              <w:szCs w:val="20"/>
              <w:lang w:val="de-DE" w:eastAsia="de-DE"/>
              <w14:ligatures w14:val="none"/>
            </w:rPr>
          </w:rPrChange>
        </w:rPr>
      </w:pPr>
      <w:ins w:id="864" w:author="Manuel Hergenröder" w:date="2020-07-16T16:21:00Z">
        <w:r w:rsidRPr="00625FEA">
          <w:rPr>
            <w:rFonts w:ascii="Consolas" w:eastAsia="Times New Roman" w:hAnsi="Consolas" w:cs="Courier New"/>
            <w:color w:val="000000"/>
            <w:sz w:val="18"/>
            <w:szCs w:val="18"/>
            <w:lang w:eastAsia="de-DE"/>
            <w14:ligatures w14:val="none"/>
            <w:rPrChange w:id="86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866" w:author="Manuel Hergenröder" w:date="2020-07-16T16:26:00Z">
              <w:rPr>
                <w:rFonts w:ascii="Consolas" w:eastAsia="Times New Roman" w:hAnsi="Consolas" w:cs="Courier New"/>
                <w:color w:val="008000"/>
                <w:sz w:val="20"/>
                <w:szCs w:val="20"/>
                <w:lang w:val="de-DE" w:eastAsia="de-DE"/>
                <w14:ligatures w14:val="none"/>
              </w:rPr>
            </w:rPrChange>
          </w:rPr>
          <w:t>// just for testing in Unity play mode</w:t>
        </w:r>
      </w:ins>
    </w:p>
    <w:p w14:paraId="119066E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867" w:author="Manuel Hergenröder" w:date="2020-07-16T16:21:00Z"/>
          <w:rFonts w:ascii="Consolas" w:eastAsia="Times New Roman" w:hAnsi="Consolas" w:cs="Courier New"/>
          <w:color w:val="000000"/>
          <w:sz w:val="18"/>
          <w:szCs w:val="18"/>
          <w:lang w:eastAsia="de-DE"/>
          <w14:ligatures w14:val="none"/>
          <w:rPrChange w:id="868" w:author="Manuel Hergenröder" w:date="2020-07-16T16:26:00Z">
            <w:rPr>
              <w:ins w:id="869" w:author="Manuel Hergenröder" w:date="2020-07-16T16:21:00Z"/>
              <w:rFonts w:ascii="Consolas" w:eastAsia="Times New Roman" w:hAnsi="Consolas" w:cs="Courier New"/>
              <w:color w:val="000000"/>
              <w:sz w:val="20"/>
              <w:szCs w:val="20"/>
              <w:lang w:val="de-DE" w:eastAsia="de-DE"/>
              <w14:ligatures w14:val="none"/>
            </w:rPr>
          </w:rPrChange>
        </w:rPr>
      </w:pPr>
      <w:ins w:id="870" w:author="Manuel Hergenröder" w:date="2020-07-16T16:21:00Z">
        <w:r w:rsidRPr="00625FEA">
          <w:rPr>
            <w:rFonts w:ascii="Consolas" w:eastAsia="Times New Roman" w:hAnsi="Consolas" w:cs="Courier New"/>
            <w:color w:val="000000"/>
            <w:sz w:val="18"/>
            <w:szCs w:val="18"/>
            <w:lang w:eastAsia="de-DE"/>
            <w14:ligatures w14:val="none"/>
            <w:rPrChange w:id="87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872"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87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874" w:author="Manuel Hergenröder" w:date="2020-07-16T16:26:00Z">
              <w:rPr>
                <w:rFonts w:ascii="Consolas" w:eastAsia="Times New Roman" w:hAnsi="Consolas" w:cs="Courier New"/>
                <w:color w:val="0000FF"/>
                <w:sz w:val="20"/>
                <w:szCs w:val="20"/>
                <w:lang w:val="de-DE" w:eastAsia="de-DE"/>
                <w14:ligatures w14:val="none"/>
              </w:rPr>
            </w:rPrChange>
          </w:rPr>
          <w:t>enum</w:t>
        </w:r>
        <w:r w:rsidRPr="00625FEA">
          <w:rPr>
            <w:rFonts w:ascii="Consolas" w:eastAsia="Times New Roman" w:hAnsi="Consolas" w:cs="Courier New"/>
            <w:color w:val="000000"/>
            <w:sz w:val="18"/>
            <w:szCs w:val="18"/>
            <w:lang w:eastAsia="de-DE"/>
            <w14:ligatures w14:val="none"/>
            <w:rPrChange w:id="87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876" w:author="Manuel Hergenröder" w:date="2020-07-16T16:26:00Z">
              <w:rPr>
                <w:rFonts w:ascii="Consolas" w:eastAsia="Times New Roman" w:hAnsi="Consolas" w:cs="Courier New"/>
                <w:color w:val="2B91AF"/>
                <w:sz w:val="20"/>
                <w:szCs w:val="20"/>
                <w:lang w:val="de-DE" w:eastAsia="de-DE"/>
                <w14:ligatures w14:val="none"/>
              </w:rPr>
            </w:rPrChange>
          </w:rPr>
          <w:t>testFiles</w:t>
        </w:r>
      </w:ins>
    </w:p>
    <w:p w14:paraId="6BC860B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877" w:author="Manuel Hergenröder" w:date="2020-07-16T16:21:00Z"/>
          <w:rFonts w:ascii="Consolas" w:eastAsia="Times New Roman" w:hAnsi="Consolas" w:cs="Courier New"/>
          <w:color w:val="000000"/>
          <w:sz w:val="18"/>
          <w:szCs w:val="18"/>
          <w:lang w:eastAsia="de-DE"/>
          <w14:ligatures w14:val="none"/>
          <w:rPrChange w:id="878" w:author="Manuel Hergenröder" w:date="2020-07-16T16:26:00Z">
            <w:rPr>
              <w:ins w:id="879" w:author="Manuel Hergenröder" w:date="2020-07-16T16:21:00Z"/>
              <w:rFonts w:ascii="Consolas" w:eastAsia="Times New Roman" w:hAnsi="Consolas" w:cs="Courier New"/>
              <w:color w:val="000000"/>
              <w:sz w:val="20"/>
              <w:szCs w:val="20"/>
              <w:lang w:val="de-DE" w:eastAsia="de-DE"/>
              <w14:ligatures w14:val="none"/>
            </w:rPr>
          </w:rPrChange>
        </w:rPr>
      </w:pPr>
      <w:ins w:id="880" w:author="Manuel Hergenröder" w:date="2020-07-16T16:21:00Z">
        <w:r w:rsidRPr="00625FEA">
          <w:rPr>
            <w:rFonts w:ascii="Consolas" w:eastAsia="Times New Roman" w:hAnsi="Consolas" w:cs="Courier New"/>
            <w:color w:val="000000"/>
            <w:sz w:val="18"/>
            <w:szCs w:val="18"/>
            <w:lang w:eastAsia="de-DE"/>
            <w14:ligatures w14:val="none"/>
            <w:rPrChange w:id="881" w:author="Manuel Hergenröder" w:date="2020-07-16T16:26:00Z">
              <w:rPr>
                <w:rFonts w:ascii="Consolas" w:eastAsia="Times New Roman" w:hAnsi="Consolas" w:cs="Courier New"/>
                <w:color w:val="000000"/>
                <w:sz w:val="20"/>
                <w:szCs w:val="20"/>
                <w:lang w:val="de-DE" w:eastAsia="de-DE"/>
                <w14:ligatures w14:val="none"/>
              </w:rPr>
            </w:rPrChange>
          </w:rPr>
          <w:t>    {</w:t>
        </w:r>
      </w:ins>
    </w:p>
    <w:p w14:paraId="0134350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882" w:author="Manuel Hergenröder" w:date="2020-07-16T16:21:00Z"/>
          <w:rFonts w:ascii="Consolas" w:eastAsia="Times New Roman" w:hAnsi="Consolas" w:cs="Courier New"/>
          <w:color w:val="000000"/>
          <w:sz w:val="18"/>
          <w:szCs w:val="18"/>
          <w:lang w:eastAsia="de-DE"/>
          <w14:ligatures w14:val="none"/>
          <w:rPrChange w:id="883" w:author="Manuel Hergenröder" w:date="2020-07-16T16:26:00Z">
            <w:rPr>
              <w:ins w:id="884" w:author="Manuel Hergenröder" w:date="2020-07-16T16:21:00Z"/>
              <w:rFonts w:ascii="Consolas" w:eastAsia="Times New Roman" w:hAnsi="Consolas" w:cs="Courier New"/>
              <w:color w:val="000000"/>
              <w:sz w:val="20"/>
              <w:szCs w:val="20"/>
              <w:lang w:val="de-DE" w:eastAsia="de-DE"/>
              <w14:ligatures w14:val="none"/>
            </w:rPr>
          </w:rPrChange>
        </w:rPr>
      </w:pPr>
      <w:ins w:id="885" w:author="Manuel Hergenröder" w:date="2020-07-16T16:21:00Z">
        <w:r w:rsidRPr="00625FEA">
          <w:rPr>
            <w:rFonts w:ascii="Consolas" w:eastAsia="Times New Roman" w:hAnsi="Consolas" w:cs="Courier New"/>
            <w:color w:val="000000"/>
            <w:sz w:val="18"/>
            <w:szCs w:val="18"/>
            <w:lang w:eastAsia="de-DE"/>
            <w14:ligatures w14:val="none"/>
            <w:rPrChange w:id="886" w:author="Manuel Hergenröder" w:date="2020-07-16T16:26:00Z">
              <w:rPr>
                <w:rFonts w:ascii="Consolas" w:eastAsia="Times New Roman" w:hAnsi="Consolas" w:cs="Courier New"/>
                <w:color w:val="000000"/>
                <w:sz w:val="20"/>
                <w:szCs w:val="20"/>
                <w:lang w:val="de-DE" w:eastAsia="de-DE"/>
                <w14:ligatures w14:val="none"/>
              </w:rPr>
            </w:rPrChange>
          </w:rPr>
          <w:t>        sinesweep1HzTo48000Hz,</w:t>
        </w:r>
      </w:ins>
    </w:p>
    <w:p w14:paraId="4AE3763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887" w:author="Manuel Hergenröder" w:date="2020-07-16T16:21:00Z"/>
          <w:rFonts w:ascii="Consolas" w:eastAsia="Times New Roman" w:hAnsi="Consolas" w:cs="Courier New"/>
          <w:color w:val="000000"/>
          <w:sz w:val="18"/>
          <w:szCs w:val="18"/>
          <w:lang w:eastAsia="de-DE"/>
          <w14:ligatures w14:val="none"/>
          <w:rPrChange w:id="888" w:author="Manuel Hergenröder" w:date="2020-07-16T16:26:00Z">
            <w:rPr>
              <w:ins w:id="889" w:author="Manuel Hergenröder" w:date="2020-07-16T16:21:00Z"/>
              <w:rFonts w:ascii="Consolas" w:eastAsia="Times New Roman" w:hAnsi="Consolas" w:cs="Courier New"/>
              <w:color w:val="000000"/>
              <w:sz w:val="20"/>
              <w:szCs w:val="20"/>
              <w:lang w:val="de-DE" w:eastAsia="de-DE"/>
              <w14:ligatures w14:val="none"/>
            </w:rPr>
          </w:rPrChange>
        </w:rPr>
      </w:pPr>
      <w:ins w:id="890" w:author="Manuel Hergenröder" w:date="2020-07-16T16:21:00Z">
        <w:r w:rsidRPr="00625FEA">
          <w:rPr>
            <w:rFonts w:ascii="Consolas" w:eastAsia="Times New Roman" w:hAnsi="Consolas" w:cs="Courier New"/>
            <w:color w:val="000000"/>
            <w:sz w:val="18"/>
            <w:szCs w:val="18"/>
            <w:lang w:eastAsia="de-DE"/>
            <w14:ligatures w14:val="none"/>
            <w:rPrChange w:id="891" w:author="Manuel Hergenröder" w:date="2020-07-16T16:26:00Z">
              <w:rPr>
                <w:rFonts w:ascii="Consolas" w:eastAsia="Times New Roman" w:hAnsi="Consolas" w:cs="Courier New"/>
                <w:color w:val="000000"/>
                <w:sz w:val="20"/>
                <w:szCs w:val="20"/>
                <w:lang w:val="de-DE" w:eastAsia="de-DE"/>
                <w14:ligatures w14:val="none"/>
              </w:rPr>
            </w:rPrChange>
          </w:rPr>
          <w:t>        sine4000Hz,</w:t>
        </w:r>
      </w:ins>
    </w:p>
    <w:p w14:paraId="133AA43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892" w:author="Manuel Hergenröder" w:date="2020-07-16T16:21:00Z"/>
          <w:rFonts w:ascii="Consolas" w:eastAsia="Times New Roman" w:hAnsi="Consolas" w:cs="Courier New"/>
          <w:color w:val="000000"/>
          <w:sz w:val="18"/>
          <w:szCs w:val="18"/>
          <w:lang w:eastAsia="de-DE"/>
          <w14:ligatures w14:val="none"/>
          <w:rPrChange w:id="893" w:author="Manuel Hergenröder" w:date="2020-07-16T16:26:00Z">
            <w:rPr>
              <w:ins w:id="894" w:author="Manuel Hergenröder" w:date="2020-07-16T16:21:00Z"/>
              <w:rFonts w:ascii="Consolas" w:eastAsia="Times New Roman" w:hAnsi="Consolas" w:cs="Courier New"/>
              <w:color w:val="000000"/>
              <w:sz w:val="20"/>
              <w:szCs w:val="20"/>
              <w:lang w:val="de-DE" w:eastAsia="de-DE"/>
              <w14:ligatures w14:val="none"/>
            </w:rPr>
          </w:rPrChange>
        </w:rPr>
      </w:pPr>
      <w:ins w:id="895" w:author="Manuel Hergenröder" w:date="2020-07-16T16:21:00Z">
        <w:r w:rsidRPr="00625FEA">
          <w:rPr>
            <w:rFonts w:ascii="Consolas" w:eastAsia="Times New Roman" w:hAnsi="Consolas" w:cs="Courier New"/>
            <w:color w:val="000000"/>
            <w:sz w:val="18"/>
            <w:szCs w:val="18"/>
            <w:lang w:eastAsia="de-DE"/>
            <w14:ligatures w14:val="none"/>
            <w:rPrChange w:id="896" w:author="Manuel Hergenröder" w:date="2020-07-16T16:26:00Z">
              <w:rPr>
                <w:rFonts w:ascii="Consolas" w:eastAsia="Times New Roman" w:hAnsi="Consolas" w:cs="Courier New"/>
                <w:color w:val="000000"/>
                <w:sz w:val="20"/>
                <w:szCs w:val="20"/>
                <w:lang w:val="de-DE" w:eastAsia="de-DE"/>
                <w14:ligatures w14:val="none"/>
              </w:rPr>
            </w:rPrChange>
          </w:rPr>
          <w:t>        sine100Hz,</w:t>
        </w:r>
      </w:ins>
    </w:p>
    <w:p w14:paraId="4BBB034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897" w:author="Manuel Hergenröder" w:date="2020-07-16T16:21:00Z"/>
          <w:rFonts w:ascii="Consolas" w:eastAsia="Times New Roman" w:hAnsi="Consolas" w:cs="Courier New"/>
          <w:color w:val="000000"/>
          <w:sz w:val="18"/>
          <w:szCs w:val="18"/>
          <w:lang w:eastAsia="de-DE"/>
          <w14:ligatures w14:val="none"/>
          <w:rPrChange w:id="898" w:author="Manuel Hergenröder" w:date="2020-07-16T16:26:00Z">
            <w:rPr>
              <w:ins w:id="899" w:author="Manuel Hergenröder" w:date="2020-07-16T16:21:00Z"/>
              <w:rFonts w:ascii="Consolas" w:eastAsia="Times New Roman" w:hAnsi="Consolas" w:cs="Courier New"/>
              <w:color w:val="000000"/>
              <w:sz w:val="20"/>
              <w:szCs w:val="20"/>
              <w:lang w:val="de-DE" w:eastAsia="de-DE"/>
              <w14:ligatures w14:val="none"/>
            </w:rPr>
          </w:rPrChange>
        </w:rPr>
      </w:pPr>
      <w:ins w:id="900" w:author="Manuel Hergenröder" w:date="2020-07-16T16:21:00Z">
        <w:r w:rsidRPr="00625FEA">
          <w:rPr>
            <w:rFonts w:ascii="Consolas" w:eastAsia="Times New Roman" w:hAnsi="Consolas" w:cs="Courier New"/>
            <w:color w:val="000000"/>
            <w:sz w:val="18"/>
            <w:szCs w:val="18"/>
            <w:lang w:eastAsia="de-DE"/>
            <w14:ligatures w14:val="none"/>
            <w:rPrChange w:id="901" w:author="Manuel Hergenröder" w:date="2020-07-16T16:26:00Z">
              <w:rPr>
                <w:rFonts w:ascii="Consolas" w:eastAsia="Times New Roman" w:hAnsi="Consolas" w:cs="Courier New"/>
                <w:color w:val="000000"/>
                <w:sz w:val="20"/>
                <w:szCs w:val="20"/>
                <w:lang w:val="de-DE" w:eastAsia="de-DE"/>
                <w14:ligatures w14:val="none"/>
              </w:rPr>
            </w:rPrChange>
          </w:rPr>
          <w:t>        test,</w:t>
        </w:r>
      </w:ins>
    </w:p>
    <w:p w14:paraId="6078F20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02" w:author="Manuel Hergenröder" w:date="2020-07-16T16:21:00Z"/>
          <w:rFonts w:ascii="Consolas" w:eastAsia="Times New Roman" w:hAnsi="Consolas" w:cs="Courier New"/>
          <w:color w:val="000000"/>
          <w:sz w:val="18"/>
          <w:szCs w:val="18"/>
          <w:lang w:eastAsia="de-DE"/>
          <w14:ligatures w14:val="none"/>
          <w:rPrChange w:id="903" w:author="Manuel Hergenröder" w:date="2020-07-16T16:26:00Z">
            <w:rPr>
              <w:ins w:id="904" w:author="Manuel Hergenröder" w:date="2020-07-16T16:21:00Z"/>
              <w:rFonts w:ascii="Consolas" w:eastAsia="Times New Roman" w:hAnsi="Consolas" w:cs="Courier New"/>
              <w:color w:val="000000"/>
              <w:sz w:val="20"/>
              <w:szCs w:val="20"/>
              <w:lang w:val="de-DE" w:eastAsia="de-DE"/>
              <w14:ligatures w14:val="none"/>
            </w:rPr>
          </w:rPrChange>
        </w:rPr>
      </w:pPr>
      <w:ins w:id="905" w:author="Manuel Hergenröder" w:date="2020-07-16T16:21:00Z">
        <w:r w:rsidRPr="00625FEA">
          <w:rPr>
            <w:rFonts w:ascii="Consolas" w:eastAsia="Times New Roman" w:hAnsi="Consolas" w:cs="Courier New"/>
            <w:color w:val="000000"/>
            <w:sz w:val="18"/>
            <w:szCs w:val="18"/>
            <w:lang w:eastAsia="de-DE"/>
            <w14:ligatures w14:val="none"/>
            <w:rPrChange w:id="906" w:author="Manuel Hergenröder" w:date="2020-07-16T16:26:00Z">
              <w:rPr>
                <w:rFonts w:ascii="Consolas" w:eastAsia="Times New Roman" w:hAnsi="Consolas" w:cs="Courier New"/>
                <w:color w:val="000000"/>
                <w:sz w:val="20"/>
                <w:szCs w:val="20"/>
                <w:lang w:val="de-DE" w:eastAsia="de-DE"/>
                <w14:ligatures w14:val="none"/>
              </w:rPr>
            </w:rPrChange>
          </w:rPr>
          <w:t>        drumloop,</w:t>
        </w:r>
      </w:ins>
    </w:p>
    <w:p w14:paraId="1AEA352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07" w:author="Manuel Hergenröder" w:date="2020-07-16T16:21:00Z"/>
          <w:rFonts w:ascii="Consolas" w:eastAsia="Times New Roman" w:hAnsi="Consolas" w:cs="Courier New"/>
          <w:color w:val="000000"/>
          <w:sz w:val="18"/>
          <w:szCs w:val="18"/>
          <w:lang w:eastAsia="de-DE"/>
          <w14:ligatures w14:val="none"/>
          <w:rPrChange w:id="908" w:author="Manuel Hergenröder" w:date="2020-07-16T16:26:00Z">
            <w:rPr>
              <w:ins w:id="909" w:author="Manuel Hergenröder" w:date="2020-07-16T16:21:00Z"/>
              <w:rFonts w:ascii="Consolas" w:eastAsia="Times New Roman" w:hAnsi="Consolas" w:cs="Courier New"/>
              <w:color w:val="000000"/>
              <w:sz w:val="20"/>
              <w:szCs w:val="20"/>
              <w:lang w:val="de-DE" w:eastAsia="de-DE"/>
              <w14:ligatures w14:val="none"/>
            </w:rPr>
          </w:rPrChange>
        </w:rPr>
      </w:pPr>
      <w:ins w:id="910" w:author="Manuel Hergenröder" w:date="2020-07-16T16:21:00Z">
        <w:r w:rsidRPr="00625FEA">
          <w:rPr>
            <w:rFonts w:ascii="Consolas" w:eastAsia="Times New Roman" w:hAnsi="Consolas" w:cs="Courier New"/>
            <w:color w:val="000000"/>
            <w:sz w:val="18"/>
            <w:szCs w:val="18"/>
            <w:lang w:eastAsia="de-DE"/>
            <w14:ligatures w14:val="none"/>
            <w:rPrChange w:id="911" w:author="Manuel Hergenröder" w:date="2020-07-16T16:26:00Z">
              <w:rPr>
                <w:rFonts w:ascii="Consolas" w:eastAsia="Times New Roman" w:hAnsi="Consolas" w:cs="Courier New"/>
                <w:color w:val="000000"/>
                <w:sz w:val="20"/>
                <w:szCs w:val="20"/>
                <w:lang w:val="de-DE" w:eastAsia="de-DE"/>
                <w14:ligatures w14:val="none"/>
              </w:rPr>
            </w:rPrChange>
          </w:rPr>
          <w:t>        silence</w:t>
        </w:r>
      </w:ins>
    </w:p>
    <w:p w14:paraId="2606435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12" w:author="Manuel Hergenröder" w:date="2020-07-16T16:21:00Z"/>
          <w:rFonts w:ascii="Consolas" w:eastAsia="Times New Roman" w:hAnsi="Consolas" w:cs="Courier New"/>
          <w:color w:val="000000"/>
          <w:sz w:val="18"/>
          <w:szCs w:val="18"/>
          <w:lang w:eastAsia="de-DE"/>
          <w14:ligatures w14:val="none"/>
          <w:rPrChange w:id="913" w:author="Manuel Hergenröder" w:date="2020-07-16T16:26:00Z">
            <w:rPr>
              <w:ins w:id="914" w:author="Manuel Hergenröder" w:date="2020-07-16T16:21:00Z"/>
              <w:rFonts w:ascii="Consolas" w:eastAsia="Times New Roman" w:hAnsi="Consolas" w:cs="Courier New"/>
              <w:color w:val="000000"/>
              <w:sz w:val="20"/>
              <w:szCs w:val="20"/>
              <w:lang w:val="de-DE" w:eastAsia="de-DE"/>
              <w14:ligatures w14:val="none"/>
            </w:rPr>
          </w:rPrChange>
        </w:rPr>
      </w:pPr>
      <w:ins w:id="915" w:author="Manuel Hergenröder" w:date="2020-07-16T16:21:00Z">
        <w:r w:rsidRPr="00625FEA">
          <w:rPr>
            <w:rFonts w:ascii="Consolas" w:eastAsia="Times New Roman" w:hAnsi="Consolas" w:cs="Courier New"/>
            <w:color w:val="000000"/>
            <w:sz w:val="18"/>
            <w:szCs w:val="18"/>
            <w:lang w:eastAsia="de-DE"/>
            <w14:ligatures w14:val="none"/>
            <w:rPrChange w:id="916" w:author="Manuel Hergenröder" w:date="2020-07-16T16:26:00Z">
              <w:rPr>
                <w:rFonts w:ascii="Consolas" w:eastAsia="Times New Roman" w:hAnsi="Consolas" w:cs="Courier New"/>
                <w:color w:val="000000"/>
                <w:sz w:val="20"/>
                <w:szCs w:val="20"/>
                <w:lang w:val="de-DE" w:eastAsia="de-DE"/>
                <w14:ligatures w14:val="none"/>
              </w:rPr>
            </w:rPrChange>
          </w:rPr>
          <w:t>    }</w:t>
        </w:r>
      </w:ins>
    </w:p>
    <w:p w14:paraId="5951DAC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17" w:author="Manuel Hergenröder" w:date="2020-07-16T16:21:00Z"/>
          <w:rFonts w:ascii="Consolas" w:eastAsia="Times New Roman" w:hAnsi="Consolas" w:cs="Courier New"/>
          <w:color w:val="000000"/>
          <w:sz w:val="18"/>
          <w:szCs w:val="18"/>
          <w:lang w:eastAsia="de-DE"/>
          <w14:ligatures w14:val="none"/>
          <w:rPrChange w:id="918" w:author="Manuel Hergenröder" w:date="2020-07-16T16:26:00Z">
            <w:rPr>
              <w:ins w:id="919" w:author="Manuel Hergenröder" w:date="2020-07-16T16:21:00Z"/>
              <w:rFonts w:ascii="Consolas" w:eastAsia="Times New Roman" w:hAnsi="Consolas" w:cs="Courier New"/>
              <w:color w:val="000000"/>
              <w:sz w:val="20"/>
              <w:szCs w:val="20"/>
              <w:lang w:val="de-DE" w:eastAsia="de-DE"/>
              <w14:ligatures w14:val="none"/>
            </w:rPr>
          </w:rPrChange>
        </w:rPr>
      </w:pPr>
      <w:ins w:id="920" w:author="Manuel Hergenröder" w:date="2020-07-16T16:21:00Z">
        <w:r w:rsidRPr="00625FEA">
          <w:rPr>
            <w:rFonts w:ascii="Consolas" w:eastAsia="Times New Roman" w:hAnsi="Consolas" w:cs="Courier New"/>
            <w:color w:val="000000"/>
            <w:sz w:val="18"/>
            <w:szCs w:val="18"/>
            <w:lang w:eastAsia="de-DE"/>
            <w14:ligatures w14:val="none"/>
            <w:rPrChange w:id="92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922"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92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924" w:author="Manuel Hergenröder" w:date="2020-07-16T16:26:00Z">
              <w:rPr>
                <w:rFonts w:ascii="Consolas" w:eastAsia="Times New Roman" w:hAnsi="Consolas" w:cs="Courier New"/>
                <w:color w:val="2B91AF"/>
                <w:sz w:val="20"/>
                <w:szCs w:val="20"/>
                <w:lang w:val="de-DE" w:eastAsia="de-DE"/>
                <w14:ligatures w14:val="none"/>
              </w:rPr>
            </w:rPrChange>
          </w:rPr>
          <w:t>testFiles</w:t>
        </w:r>
        <w:r w:rsidRPr="00625FEA">
          <w:rPr>
            <w:rFonts w:ascii="Consolas" w:eastAsia="Times New Roman" w:hAnsi="Consolas" w:cs="Courier New"/>
            <w:color w:val="000000"/>
            <w:sz w:val="18"/>
            <w:szCs w:val="18"/>
            <w:lang w:eastAsia="de-DE"/>
            <w14:ligatures w14:val="none"/>
            <w:rPrChange w:id="925" w:author="Manuel Hergenröder" w:date="2020-07-16T16:26:00Z">
              <w:rPr>
                <w:rFonts w:ascii="Consolas" w:eastAsia="Times New Roman" w:hAnsi="Consolas" w:cs="Courier New"/>
                <w:color w:val="000000"/>
                <w:sz w:val="20"/>
                <w:szCs w:val="20"/>
                <w:lang w:val="de-DE" w:eastAsia="de-DE"/>
                <w14:ligatures w14:val="none"/>
              </w:rPr>
            </w:rPrChange>
          </w:rPr>
          <w:t> selectAudioTestFile;</w:t>
        </w:r>
      </w:ins>
    </w:p>
    <w:p w14:paraId="34423E3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26" w:author="Manuel Hergenröder" w:date="2020-07-16T16:21:00Z"/>
          <w:rFonts w:ascii="Consolas" w:eastAsia="Times New Roman" w:hAnsi="Consolas" w:cs="Courier New"/>
          <w:color w:val="000000"/>
          <w:sz w:val="18"/>
          <w:szCs w:val="18"/>
          <w:lang w:eastAsia="de-DE"/>
          <w14:ligatures w14:val="none"/>
          <w:rPrChange w:id="927" w:author="Manuel Hergenröder" w:date="2020-07-16T16:26:00Z">
            <w:rPr>
              <w:ins w:id="928" w:author="Manuel Hergenröder" w:date="2020-07-16T16:21:00Z"/>
              <w:rFonts w:ascii="Consolas" w:eastAsia="Times New Roman" w:hAnsi="Consolas" w:cs="Courier New"/>
              <w:color w:val="000000"/>
              <w:sz w:val="20"/>
              <w:szCs w:val="20"/>
              <w:lang w:val="de-DE" w:eastAsia="de-DE"/>
              <w14:ligatures w14:val="none"/>
            </w:rPr>
          </w:rPrChange>
        </w:rPr>
      </w:pPr>
      <w:ins w:id="929" w:author="Manuel Hergenröder" w:date="2020-07-16T16:21:00Z">
        <w:r w:rsidRPr="00625FEA">
          <w:rPr>
            <w:rFonts w:ascii="Consolas" w:eastAsia="Times New Roman" w:hAnsi="Consolas" w:cs="Courier New"/>
            <w:color w:val="000000"/>
            <w:sz w:val="18"/>
            <w:szCs w:val="18"/>
            <w:lang w:eastAsia="de-DE"/>
            <w14:ligatures w14:val="none"/>
            <w:rPrChange w:id="930"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C5A640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31" w:author="Manuel Hergenröder" w:date="2020-07-16T16:21:00Z"/>
          <w:rFonts w:ascii="Consolas" w:eastAsia="Times New Roman" w:hAnsi="Consolas" w:cs="Courier New"/>
          <w:color w:val="000000"/>
          <w:sz w:val="18"/>
          <w:szCs w:val="18"/>
          <w:lang w:eastAsia="de-DE"/>
          <w14:ligatures w14:val="none"/>
          <w:rPrChange w:id="932" w:author="Manuel Hergenröder" w:date="2020-07-16T16:26:00Z">
            <w:rPr>
              <w:ins w:id="933" w:author="Manuel Hergenröder" w:date="2020-07-16T16:21:00Z"/>
              <w:rFonts w:ascii="Consolas" w:eastAsia="Times New Roman" w:hAnsi="Consolas" w:cs="Courier New"/>
              <w:color w:val="000000"/>
              <w:sz w:val="20"/>
              <w:szCs w:val="20"/>
              <w:lang w:val="de-DE" w:eastAsia="de-DE"/>
              <w14:ligatures w14:val="none"/>
            </w:rPr>
          </w:rPrChange>
        </w:rPr>
      </w:pPr>
      <w:ins w:id="934" w:author="Manuel Hergenröder" w:date="2020-07-16T16:21:00Z">
        <w:r w:rsidRPr="00625FEA">
          <w:rPr>
            <w:rFonts w:ascii="Consolas" w:eastAsia="Times New Roman" w:hAnsi="Consolas" w:cs="Courier New"/>
            <w:color w:val="000000"/>
            <w:sz w:val="18"/>
            <w:szCs w:val="18"/>
            <w:lang w:eastAsia="de-DE"/>
            <w14:ligatures w14:val="none"/>
            <w:rPrChange w:id="93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936"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93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938" w:author="Manuel Hergenröder" w:date="2020-07-16T16:26:00Z">
              <w:rPr>
                <w:rFonts w:ascii="Consolas" w:eastAsia="Times New Roman" w:hAnsi="Consolas" w:cs="Courier New"/>
                <w:color w:val="0000FF"/>
                <w:sz w:val="20"/>
                <w:szCs w:val="20"/>
                <w:lang w:val="de-DE" w:eastAsia="de-DE"/>
                <w14:ligatures w14:val="none"/>
              </w:rPr>
            </w:rPrChange>
          </w:rPr>
          <w:t>string</w:t>
        </w:r>
        <w:r w:rsidRPr="00625FEA">
          <w:rPr>
            <w:rFonts w:ascii="Consolas" w:eastAsia="Times New Roman" w:hAnsi="Consolas" w:cs="Courier New"/>
            <w:color w:val="000000"/>
            <w:sz w:val="18"/>
            <w:szCs w:val="18"/>
            <w:lang w:eastAsia="de-DE"/>
            <w14:ligatures w14:val="none"/>
            <w:rPrChange w:id="939" w:author="Manuel Hergenröder" w:date="2020-07-16T16:26:00Z">
              <w:rPr>
                <w:rFonts w:ascii="Consolas" w:eastAsia="Times New Roman" w:hAnsi="Consolas" w:cs="Courier New"/>
                <w:color w:val="000000"/>
                <w:sz w:val="20"/>
                <w:szCs w:val="20"/>
                <w:lang w:val="de-DE" w:eastAsia="de-DE"/>
                <w14:ligatures w14:val="none"/>
              </w:rPr>
            </w:rPrChange>
          </w:rPr>
          <w:t> filePath;</w:t>
        </w:r>
      </w:ins>
    </w:p>
    <w:p w14:paraId="62BB5CE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40" w:author="Manuel Hergenröder" w:date="2020-07-16T16:21:00Z"/>
          <w:rFonts w:ascii="Consolas" w:eastAsia="Times New Roman" w:hAnsi="Consolas" w:cs="Courier New"/>
          <w:color w:val="000000"/>
          <w:sz w:val="18"/>
          <w:szCs w:val="18"/>
          <w:lang w:eastAsia="de-DE"/>
          <w14:ligatures w14:val="none"/>
          <w:rPrChange w:id="941" w:author="Manuel Hergenröder" w:date="2020-07-16T16:26:00Z">
            <w:rPr>
              <w:ins w:id="942" w:author="Manuel Hergenröder" w:date="2020-07-16T16:21:00Z"/>
              <w:rFonts w:ascii="Consolas" w:eastAsia="Times New Roman" w:hAnsi="Consolas" w:cs="Courier New"/>
              <w:color w:val="000000"/>
              <w:sz w:val="20"/>
              <w:szCs w:val="20"/>
              <w:lang w:val="de-DE" w:eastAsia="de-DE"/>
              <w14:ligatures w14:val="none"/>
            </w:rPr>
          </w:rPrChange>
        </w:rPr>
      </w:pPr>
      <w:ins w:id="943" w:author="Manuel Hergenröder" w:date="2020-07-16T16:21:00Z">
        <w:r w:rsidRPr="00625FEA">
          <w:rPr>
            <w:rFonts w:ascii="Consolas" w:eastAsia="Times New Roman" w:hAnsi="Consolas" w:cs="Courier New"/>
            <w:color w:val="000000"/>
            <w:sz w:val="18"/>
            <w:szCs w:val="18"/>
            <w:lang w:eastAsia="de-DE"/>
            <w14:ligatures w14:val="none"/>
            <w:rPrChange w:id="944"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8E791A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45" w:author="Manuel Hergenröder" w:date="2020-07-16T16:21:00Z"/>
          <w:rFonts w:ascii="Consolas" w:eastAsia="Times New Roman" w:hAnsi="Consolas" w:cs="Courier New"/>
          <w:color w:val="000000"/>
          <w:sz w:val="18"/>
          <w:szCs w:val="18"/>
          <w:lang w:eastAsia="de-DE"/>
          <w14:ligatures w14:val="none"/>
          <w:rPrChange w:id="946" w:author="Manuel Hergenröder" w:date="2020-07-16T16:26:00Z">
            <w:rPr>
              <w:ins w:id="947" w:author="Manuel Hergenröder" w:date="2020-07-16T16:21:00Z"/>
              <w:rFonts w:ascii="Consolas" w:eastAsia="Times New Roman" w:hAnsi="Consolas" w:cs="Courier New"/>
              <w:color w:val="000000"/>
              <w:sz w:val="20"/>
              <w:szCs w:val="20"/>
              <w:lang w:val="de-DE" w:eastAsia="de-DE"/>
              <w14:ligatures w14:val="none"/>
            </w:rPr>
          </w:rPrChange>
        </w:rPr>
      </w:pPr>
      <w:ins w:id="948" w:author="Manuel Hergenröder" w:date="2020-07-16T16:21:00Z">
        <w:r w:rsidRPr="00625FEA">
          <w:rPr>
            <w:rFonts w:ascii="Consolas" w:eastAsia="Times New Roman" w:hAnsi="Consolas" w:cs="Courier New"/>
            <w:color w:val="000000"/>
            <w:sz w:val="18"/>
            <w:szCs w:val="18"/>
            <w:lang w:eastAsia="de-DE"/>
            <w14:ligatures w14:val="none"/>
            <w:rPrChange w:id="94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950" w:author="Manuel Hergenröder" w:date="2020-07-16T16:26:00Z">
              <w:rPr>
                <w:rFonts w:ascii="Consolas" w:eastAsia="Times New Roman" w:hAnsi="Consolas" w:cs="Courier New"/>
                <w:color w:val="2B91AF"/>
                <w:sz w:val="20"/>
                <w:szCs w:val="20"/>
                <w:lang w:val="de-DE" w:eastAsia="de-DE"/>
                <w14:ligatures w14:val="none"/>
              </w:rPr>
            </w:rPrChange>
          </w:rPr>
          <w:t>HideInInspector</w:t>
        </w:r>
        <w:r w:rsidRPr="00625FEA">
          <w:rPr>
            <w:rFonts w:ascii="Consolas" w:eastAsia="Times New Roman" w:hAnsi="Consolas" w:cs="Courier New"/>
            <w:color w:val="000000"/>
            <w:sz w:val="18"/>
            <w:szCs w:val="18"/>
            <w:lang w:eastAsia="de-DE"/>
            <w14:ligatures w14:val="none"/>
            <w:rPrChange w:id="951" w:author="Manuel Hergenröder" w:date="2020-07-16T16:26:00Z">
              <w:rPr>
                <w:rFonts w:ascii="Consolas" w:eastAsia="Times New Roman" w:hAnsi="Consolas" w:cs="Courier New"/>
                <w:color w:val="000000"/>
                <w:sz w:val="20"/>
                <w:szCs w:val="20"/>
                <w:lang w:val="de-DE" w:eastAsia="de-DE"/>
                <w14:ligatures w14:val="none"/>
              </w:rPr>
            </w:rPrChange>
          </w:rPr>
          <w:t>]</w:t>
        </w:r>
      </w:ins>
    </w:p>
    <w:p w14:paraId="76CAE8E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52" w:author="Manuel Hergenröder" w:date="2020-07-16T16:21:00Z"/>
          <w:rFonts w:ascii="Consolas" w:eastAsia="Times New Roman" w:hAnsi="Consolas" w:cs="Courier New"/>
          <w:color w:val="000000"/>
          <w:sz w:val="18"/>
          <w:szCs w:val="18"/>
          <w:lang w:eastAsia="de-DE"/>
          <w14:ligatures w14:val="none"/>
          <w:rPrChange w:id="953" w:author="Manuel Hergenröder" w:date="2020-07-16T16:26:00Z">
            <w:rPr>
              <w:ins w:id="954" w:author="Manuel Hergenröder" w:date="2020-07-16T16:21:00Z"/>
              <w:rFonts w:ascii="Consolas" w:eastAsia="Times New Roman" w:hAnsi="Consolas" w:cs="Courier New"/>
              <w:color w:val="000000"/>
              <w:sz w:val="20"/>
              <w:szCs w:val="20"/>
              <w:lang w:val="de-DE" w:eastAsia="de-DE"/>
              <w14:ligatures w14:val="none"/>
            </w:rPr>
          </w:rPrChange>
        </w:rPr>
      </w:pPr>
      <w:ins w:id="955" w:author="Manuel Hergenröder" w:date="2020-07-16T16:21:00Z">
        <w:r w:rsidRPr="00625FEA">
          <w:rPr>
            <w:rFonts w:ascii="Consolas" w:eastAsia="Times New Roman" w:hAnsi="Consolas" w:cs="Courier New"/>
            <w:color w:val="000000"/>
            <w:sz w:val="18"/>
            <w:szCs w:val="18"/>
            <w:lang w:eastAsia="de-DE"/>
            <w14:ligatures w14:val="none"/>
            <w:rPrChange w:id="95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957"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95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959"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960" w:author="Manuel Hergenröder" w:date="2020-07-16T16:26:00Z">
              <w:rPr>
                <w:rFonts w:ascii="Consolas" w:eastAsia="Times New Roman" w:hAnsi="Consolas" w:cs="Courier New"/>
                <w:color w:val="000000"/>
                <w:sz w:val="20"/>
                <w:szCs w:val="20"/>
                <w:lang w:val="de-DE" w:eastAsia="de-DE"/>
                <w14:ligatures w14:val="none"/>
              </w:rPr>
            </w:rPrChange>
          </w:rPr>
          <w:t>[][] fftData;</w:t>
        </w:r>
      </w:ins>
    </w:p>
    <w:p w14:paraId="6155420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61" w:author="Manuel Hergenröder" w:date="2020-07-16T16:21:00Z"/>
          <w:rFonts w:ascii="Consolas" w:eastAsia="Times New Roman" w:hAnsi="Consolas" w:cs="Courier New"/>
          <w:color w:val="000000"/>
          <w:sz w:val="18"/>
          <w:szCs w:val="18"/>
          <w:lang w:eastAsia="de-DE"/>
          <w14:ligatures w14:val="none"/>
          <w:rPrChange w:id="962" w:author="Manuel Hergenröder" w:date="2020-07-16T16:26:00Z">
            <w:rPr>
              <w:ins w:id="963" w:author="Manuel Hergenröder" w:date="2020-07-16T16:21:00Z"/>
              <w:rFonts w:ascii="Consolas" w:eastAsia="Times New Roman" w:hAnsi="Consolas" w:cs="Courier New"/>
              <w:color w:val="000000"/>
              <w:sz w:val="20"/>
              <w:szCs w:val="20"/>
              <w:lang w:val="de-DE" w:eastAsia="de-DE"/>
              <w14:ligatures w14:val="none"/>
            </w:rPr>
          </w:rPrChange>
        </w:rPr>
      </w:pPr>
      <w:ins w:id="964" w:author="Manuel Hergenröder" w:date="2020-07-16T16:21:00Z">
        <w:r w:rsidRPr="00625FEA">
          <w:rPr>
            <w:rFonts w:ascii="Consolas" w:eastAsia="Times New Roman" w:hAnsi="Consolas" w:cs="Courier New"/>
            <w:color w:val="000000"/>
            <w:sz w:val="18"/>
            <w:szCs w:val="18"/>
            <w:lang w:eastAsia="de-DE"/>
            <w14:ligatures w14:val="none"/>
            <w:rPrChange w:id="96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966"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96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968"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969" w:author="Manuel Hergenröder" w:date="2020-07-16T16:26:00Z">
              <w:rPr>
                <w:rFonts w:ascii="Consolas" w:eastAsia="Times New Roman" w:hAnsi="Consolas" w:cs="Courier New"/>
                <w:color w:val="000000"/>
                <w:sz w:val="20"/>
                <w:szCs w:val="20"/>
                <w:lang w:val="de-DE" w:eastAsia="de-DE"/>
                <w14:ligatures w14:val="none"/>
              </w:rPr>
            </w:rPrChange>
          </w:rPr>
          <w:t>[][] fftDataMagnitudes;</w:t>
        </w:r>
      </w:ins>
    </w:p>
    <w:p w14:paraId="1ED2E03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70" w:author="Manuel Hergenröder" w:date="2020-07-16T16:21:00Z"/>
          <w:rFonts w:ascii="Consolas" w:eastAsia="Times New Roman" w:hAnsi="Consolas" w:cs="Courier New"/>
          <w:color w:val="000000"/>
          <w:sz w:val="18"/>
          <w:szCs w:val="18"/>
          <w:lang w:eastAsia="de-DE"/>
          <w14:ligatures w14:val="none"/>
          <w:rPrChange w:id="971" w:author="Manuel Hergenröder" w:date="2020-07-16T16:26:00Z">
            <w:rPr>
              <w:ins w:id="972" w:author="Manuel Hergenröder" w:date="2020-07-16T16:21:00Z"/>
              <w:rFonts w:ascii="Consolas" w:eastAsia="Times New Roman" w:hAnsi="Consolas" w:cs="Courier New"/>
              <w:color w:val="000000"/>
              <w:sz w:val="20"/>
              <w:szCs w:val="20"/>
              <w:lang w:val="de-DE" w:eastAsia="de-DE"/>
              <w14:ligatures w14:val="none"/>
            </w:rPr>
          </w:rPrChange>
        </w:rPr>
      </w:pPr>
      <w:ins w:id="973" w:author="Manuel Hergenröder" w:date="2020-07-16T16:21:00Z">
        <w:r w:rsidRPr="00625FEA">
          <w:rPr>
            <w:rFonts w:ascii="Consolas" w:eastAsia="Times New Roman" w:hAnsi="Consolas" w:cs="Courier New"/>
            <w:color w:val="000000"/>
            <w:sz w:val="18"/>
            <w:szCs w:val="18"/>
            <w:lang w:eastAsia="de-DE"/>
            <w14:ligatures w14:val="none"/>
            <w:rPrChange w:id="97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975"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97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977"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978" w:author="Manuel Hergenröder" w:date="2020-07-16T16:26:00Z">
              <w:rPr>
                <w:rFonts w:ascii="Consolas" w:eastAsia="Times New Roman" w:hAnsi="Consolas" w:cs="Courier New"/>
                <w:color w:val="000000"/>
                <w:sz w:val="20"/>
                <w:szCs w:val="20"/>
                <w:lang w:val="de-DE" w:eastAsia="de-DE"/>
                <w14:ligatures w14:val="none"/>
              </w:rPr>
            </w:rPrChange>
          </w:rPr>
          <w:t>[][] fftDataPhases;</w:t>
        </w:r>
      </w:ins>
    </w:p>
    <w:p w14:paraId="1AF1218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79" w:author="Manuel Hergenröder" w:date="2020-07-16T16:21:00Z"/>
          <w:rFonts w:ascii="Consolas" w:eastAsia="Times New Roman" w:hAnsi="Consolas" w:cs="Courier New"/>
          <w:color w:val="000000"/>
          <w:sz w:val="18"/>
          <w:szCs w:val="18"/>
          <w:lang w:eastAsia="de-DE"/>
          <w14:ligatures w14:val="none"/>
          <w:rPrChange w:id="980" w:author="Manuel Hergenröder" w:date="2020-07-16T16:26:00Z">
            <w:rPr>
              <w:ins w:id="981" w:author="Manuel Hergenröder" w:date="2020-07-16T16:21:00Z"/>
              <w:rFonts w:ascii="Consolas" w:eastAsia="Times New Roman" w:hAnsi="Consolas" w:cs="Courier New"/>
              <w:color w:val="000000"/>
              <w:sz w:val="20"/>
              <w:szCs w:val="20"/>
              <w:lang w:val="de-DE" w:eastAsia="de-DE"/>
              <w14:ligatures w14:val="none"/>
            </w:rPr>
          </w:rPrChange>
        </w:rPr>
      </w:pPr>
      <w:ins w:id="982" w:author="Manuel Hergenröder" w:date="2020-07-16T16:21:00Z">
        <w:r w:rsidRPr="00625FEA">
          <w:rPr>
            <w:rFonts w:ascii="Consolas" w:eastAsia="Times New Roman" w:hAnsi="Consolas" w:cs="Courier New"/>
            <w:color w:val="000000"/>
            <w:sz w:val="18"/>
            <w:szCs w:val="18"/>
            <w:lang w:eastAsia="de-DE"/>
            <w14:ligatures w14:val="none"/>
            <w:rPrChange w:id="98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FA0400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84" w:author="Manuel Hergenröder" w:date="2020-07-16T16:21:00Z"/>
          <w:rFonts w:ascii="Consolas" w:eastAsia="Times New Roman" w:hAnsi="Consolas" w:cs="Courier New"/>
          <w:color w:val="000000"/>
          <w:sz w:val="18"/>
          <w:szCs w:val="18"/>
          <w:lang w:eastAsia="de-DE"/>
          <w14:ligatures w14:val="none"/>
          <w:rPrChange w:id="985" w:author="Manuel Hergenröder" w:date="2020-07-16T16:26:00Z">
            <w:rPr>
              <w:ins w:id="986" w:author="Manuel Hergenröder" w:date="2020-07-16T16:21:00Z"/>
              <w:rFonts w:ascii="Consolas" w:eastAsia="Times New Roman" w:hAnsi="Consolas" w:cs="Courier New"/>
              <w:color w:val="000000"/>
              <w:sz w:val="20"/>
              <w:szCs w:val="20"/>
              <w:lang w:val="de-DE" w:eastAsia="de-DE"/>
              <w14:ligatures w14:val="none"/>
            </w:rPr>
          </w:rPrChange>
        </w:rPr>
      </w:pPr>
      <w:ins w:id="987" w:author="Manuel Hergenröder" w:date="2020-07-16T16:21:00Z">
        <w:r w:rsidRPr="00625FEA">
          <w:rPr>
            <w:rFonts w:ascii="Consolas" w:eastAsia="Times New Roman" w:hAnsi="Consolas" w:cs="Courier New"/>
            <w:color w:val="000000"/>
            <w:sz w:val="18"/>
            <w:szCs w:val="18"/>
            <w:lang w:eastAsia="de-DE"/>
            <w14:ligatures w14:val="none"/>
            <w:rPrChange w:id="98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989"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99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991"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992" w:author="Manuel Hergenröder" w:date="2020-07-16T16:26:00Z">
              <w:rPr>
                <w:rFonts w:ascii="Consolas" w:eastAsia="Times New Roman" w:hAnsi="Consolas" w:cs="Courier New"/>
                <w:color w:val="000000"/>
                <w:sz w:val="20"/>
                <w:szCs w:val="20"/>
                <w:lang w:val="de-DE" w:eastAsia="de-DE"/>
                <w14:ligatures w14:val="none"/>
              </w:rPr>
            </w:rPrChange>
          </w:rPr>
          <w:t>[][] ifftData;</w:t>
        </w:r>
      </w:ins>
    </w:p>
    <w:p w14:paraId="31C58D1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93" w:author="Manuel Hergenröder" w:date="2020-07-16T16:21:00Z"/>
          <w:rFonts w:ascii="Consolas" w:eastAsia="Times New Roman" w:hAnsi="Consolas" w:cs="Courier New"/>
          <w:color w:val="000000"/>
          <w:sz w:val="18"/>
          <w:szCs w:val="18"/>
          <w:lang w:eastAsia="de-DE"/>
          <w14:ligatures w14:val="none"/>
          <w:rPrChange w:id="994" w:author="Manuel Hergenröder" w:date="2020-07-16T16:26:00Z">
            <w:rPr>
              <w:ins w:id="995" w:author="Manuel Hergenröder" w:date="2020-07-16T16:21:00Z"/>
              <w:rFonts w:ascii="Consolas" w:eastAsia="Times New Roman" w:hAnsi="Consolas" w:cs="Courier New"/>
              <w:color w:val="000000"/>
              <w:sz w:val="20"/>
              <w:szCs w:val="20"/>
              <w:lang w:val="de-DE" w:eastAsia="de-DE"/>
              <w14:ligatures w14:val="none"/>
            </w:rPr>
          </w:rPrChange>
        </w:rPr>
      </w:pPr>
      <w:ins w:id="996" w:author="Manuel Hergenröder" w:date="2020-07-16T16:21:00Z">
        <w:r w:rsidRPr="00625FEA">
          <w:rPr>
            <w:rFonts w:ascii="Consolas" w:eastAsia="Times New Roman" w:hAnsi="Consolas" w:cs="Courier New"/>
            <w:color w:val="000000"/>
            <w:sz w:val="18"/>
            <w:szCs w:val="18"/>
            <w:lang w:eastAsia="de-DE"/>
            <w14:ligatures w14:val="none"/>
            <w:rPrChange w:id="99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2C33DF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998" w:author="Manuel Hergenröder" w:date="2020-07-16T16:21:00Z"/>
          <w:rFonts w:ascii="Consolas" w:eastAsia="Times New Roman" w:hAnsi="Consolas" w:cs="Courier New"/>
          <w:color w:val="000000"/>
          <w:sz w:val="18"/>
          <w:szCs w:val="18"/>
          <w:lang w:eastAsia="de-DE"/>
          <w14:ligatures w14:val="none"/>
          <w:rPrChange w:id="999" w:author="Manuel Hergenröder" w:date="2020-07-16T16:26:00Z">
            <w:rPr>
              <w:ins w:id="1000" w:author="Manuel Hergenröder" w:date="2020-07-16T16:21:00Z"/>
              <w:rFonts w:ascii="Consolas" w:eastAsia="Times New Roman" w:hAnsi="Consolas" w:cs="Courier New"/>
              <w:color w:val="000000"/>
              <w:sz w:val="20"/>
              <w:szCs w:val="20"/>
              <w:lang w:val="de-DE" w:eastAsia="de-DE"/>
              <w14:ligatures w14:val="none"/>
            </w:rPr>
          </w:rPrChange>
        </w:rPr>
      </w:pPr>
      <w:ins w:id="1001" w:author="Manuel Hergenröder" w:date="2020-07-16T16:21:00Z">
        <w:r w:rsidRPr="00625FEA">
          <w:rPr>
            <w:rFonts w:ascii="Consolas" w:eastAsia="Times New Roman" w:hAnsi="Consolas" w:cs="Courier New"/>
            <w:color w:val="000000"/>
            <w:sz w:val="18"/>
            <w:szCs w:val="18"/>
            <w:lang w:eastAsia="de-DE"/>
            <w14:ligatures w14:val="none"/>
            <w:rPrChange w:id="100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003"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004" w:author="Manuel Hergenröder" w:date="2020-07-16T16:26:00Z">
              <w:rPr>
                <w:rFonts w:ascii="Consolas" w:eastAsia="Times New Roman" w:hAnsi="Consolas" w:cs="Courier New"/>
                <w:color w:val="000000"/>
                <w:sz w:val="20"/>
                <w:szCs w:val="20"/>
                <w:lang w:val="de-DE" w:eastAsia="de-DE"/>
                <w14:ligatures w14:val="none"/>
              </w:rPr>
            </w:rPrChange>
          </w:rPr>
          <w:t> NAudio.Wave.</w:t>
        </w:r>
        <w:r w:rsidRPr="00625FEA">
          <w:rPr>
            <w:rFonts w:ascii="Consolas" w:eastAsia="Times New Roman" w:hAnsi="Consolas" w:cs="Courier New"/>
            <w:color w:val="2B91AF"/>
            <w:sz w:val="18"/>
            <w:szCs w:val="18"/>
            <w:lang w:eastAsia="de-DE"/>
            <w14:ligatures w14:val="none"/>
            <w:rPrChange w:id="1005" w:author="Manuel Hergenröder" w:date="2020-07-16T16:26:00Z">
              <w:rPr>
                <w:rFonts w:ascii="Consolas" w:eastAsia="Times New Roman" w:hAnsi="Consolas" w:cs="Courier New"/>
                <w:color w:val="2B91AF"/>
                <w:sz w:val="20"/>
                <w:szCs w:val="20"/>
                <w:lang w:val="de-DE" w:eastAsia="de-DE"/>
                <w14:ligatures w14:val="none"/>
              </w:rPr>
            </w:rPrChange>
          </w:rPr>
          <w:t>WaveFileReader</w:t>
        </w:r>
        <w:r w:rsidRPr="00625FEA">
          <w:rPr>
            <w:rFonts w:ascii="Consolas" w:eastAsia="Times New Roman" w:hAnsi="Consolas" w:cs="Courier New"/>
            <w:color w:val="000000"/>
            <w:sz w:val="18"/>
            <w:szCs w:val="18"/>
            <w:lang w:eastAsia="de-DE"/>
            <w14:ligatures w14:val="none"/>
            <w:rPrChange w:id="1006" w:author="Manuel Hergenröder" w:date="2020-07-16T16:26:00Z">
              <w:rPr>
                <w:rFonts w:ascii="Consolas" w:eastAsia="Times New Roman" w:hAnsi="Consolas" w:cs="Courier New"/>
                <w:color w:val="000000"/>
                <w:sz w:val="20"/>
                <w:szCs w:val="20"/>
                <w:lang w:val="de-DE" w:eastAsia="de-DE"/>
                <w14:ligatures w14:val="none"/>
              </w:rPr>
            </w:rPrChange>
          </w:rPr>
          <w:t> waveReader;</w:t>
        </w:r>
      </w:ins>
    </w:p>
    <w:p w14:paraId="172D21E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007" w:author="Manuel Hergenröder" w:date="2020-07-16T16:21:00Z"/>
          <w:rFonts w:ascii="Consolas" w:eastAsia="Times New Roman" w:hAnsi="Consolas" w:cs="Courier New"/>
          <w:color w:val="000000"/>
          <w:sz w:val="18"/>
          <w:szCs w:val="18"/>
          <w:lang w:eastAsia="de-DE"/>
          <w14:ligatures w14:val="none"/>
          <w:rPrChange w:id="1008" w:author="Manuel Hergenröder" w:date="2020-07-16T16:26:00Z">
            <w:rPr>
              <w:ins w:id="1009" w:author="Manuel Hergenröder" w:date="2020-07-16T16:21:00Z"/>
              <w:rFonts w:ascii="Consolas" w:eastAsia="Times New Roman" w:hAnsi="Consolas" w:cs="Courier New"/>
              <w:color w:val="000000"/>
              <w:sz w:val="20"/>
              <w:szCs w:val="20"/>
              <w:lang w:val="de-DE" w:eastAsia="de-DE"/>
              <w14:ligatures w14:val="none"/>
            </w:rPr>
          </w:rPrChange>
        </w:rPr>
      </w:pPr>
      <w:ins w:id="1010" w:author="Manuel Hergenröder" w:date="2020-07-16T16:21:00Z">
        <w:r w:rsidRPr="00625FEA">
          <w:rPr>
            <w:rFonts w:ascii="Consolas" w:eastAsia="Times New Roman" w:hAnsi="Consolas" w:cs="Courier New"/>
            <w:color w:val="000000"/>
            <w:sz w:val="18"/>
            <w:szCs w:val="18"/>
            <w:lang w:eastAsia="de-DE"/>
            <w14:ligatures w14:val="none"/>
            <w:rPrChange w:id="101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012"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013" w:author="Manuel Hergenröder" w:date="2020-07-16T16:26:00Z">
              <w:rPr>
                <w:rFonts w:ascii="Consolas" w:eastAsia="Times New Roman" w:hAnsi="Consolas" w:cs="Courier New"/>
                <w:color w:val="000000"/>
                <w:sz w:val="20"/>
                <w:szCs w:val="20"/>
                <w:lang w:val="de-DE" w:eastAsia="de-DE"/>
                <w14:ligatures w14:val="none"/>
              </w:rPr>
            </w:rPrChange>
          </w:rPr>
          <w:t> NAudio.Wave.</w:t>
        </w:r>
        <w:r w:rsidRPr="00625FEA">
          <w:rPr>
            <w:rFonts w:ascii="Consolas" w:eastAsia="Times New Roman" w:hAnsi="Consolas" w:cs="Courier New"/>
            <w:color w:val="2B91AF"/>
            <w:sz w:val="18"/>
            <w:szCs w:val="18"/>
            <w:lang w:eastAsia="de-DE"/>
            <w14:ligatures w14:val="none"/>
            <w:rPrChange w:id="1014" w:author="Manuel Hergenröder" w:date="2020-07-16T16:26:00Z">
              <w:rPr>
                <w:rFonts w:ascii="Consolas" w:eastAsia="Times New Roman" w:hAnsi="Consolas" w:cs="Courier New"/>
                <w:color w:val="2B91AF"/>
                <w:sz w:val="20"/>
                <w:szCs w:val="20"/>
                <w:lang w:val="de-DE" w:eastAsia="de-DE"/>
                <w14:ligatures w14:val="none"/>
              </w:rPr>
            </w:rPrChange>
          </w:rPr>
          <w:t>WaveOutEvent</w:t>
        </w:r>
        <w:r w:rsidRPr="00625FEA">
          <w:rPr>
            <w:rFonts w:ascii="Consolas" w:eastAsia="Times New Roman" w:hAnsi="Consolas" w:cs="Courier New"/>
            <w:color w:val="000000"/>
            <w:sz w:val="18"/>
            <w:szCs w:val="18"/>
            <w:lang w:eastAsia="de-DE"/>
            <w14:ligatures w14:val="none"/>
            <w:rPrChange w:id="1015" w:author="Manuel Hergenröder" w:date="2020-07-16T16:26:00Z">
              <w:rPr>
                <w:rFonts w:ascii="Consolas" w:eastAsia="Times New Roman" w:hAnsi="Consolas" w:cs="Courier New"/>
                <w:color w:val="000000"/>
                <w:sz w:val="20"/>
                <w:szCs w:val="20"/>
                <w:lang w:val="de-DE" w:eastAsia="de-DE"/>
                <w14:ligatures w14:val="none"/>
              </w:rPr>
            </w:rPrChange>
          </w:rPr>
          <w:t> waveOut;</w:t>
        </w:r>
      </w:ins>
    </w:p>
    <w:p w14:paraId="397B118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016" w:author="Manuel Hergenröder" w:date="2020-07-16T16:21:00Z"/>
          <w:rFonts w:ascii="Consolas" w:eastAsia="Times New Roman" w:hAnsi="Consolas" w:cs="Courier New"/>
          <w:color w:val="000000"/>
          <w:sz w:val="18"/>
          <w:szCs w:val="18"/>
          <w:lang w:eastAsia="de-DE"/>
          <w14:ligatures w14:val="none"/>
          <w:rPrChange w:id="1017" w:author="Manuel Hergenröder" w:date="2020-07-16T16:26:00Z">
            <w:rPr>
              <w:ins w:id="1018" w:author="Manuel Hergenröder" w:date="2020-07-16T16:21:00Z"/>
              <w:rFonts w:ascii="Consolas" w:eastAsia="Times New Roman" w:hAnsi="Consolas" w:cs="Courier New"/>
              <w:color w:val="000000"/>
              <w:sz w:val="20"/>
              <w:szCs w:val="20"/>
              <w:lang w:val="de-DE" w:eastAsia="de-DE"/>
              <w14:ligatures w14:val="none"/>
            </w:rPr>
          </w:rPrChange>
        </w:rPr>
      </w:pPr>
      <w:ins w:id="1019" w:author="Manuel Hergenröder" w:date="2020-07-16T16:21:00Z">
        <w:r w:rsidRPr="00625FEA">
          <w:rPr>
            <w:rFonts w:ascii="Consolas" w:eastAsia="Times New Roman" w:hAnsi="Consolas" w:cs="Courier New"/>
            <w:color w:val="000000"/>
            <w:sz w:val="18"/>
            <w:szCs w:val="18"/>
            <w:lang w:eastAsia="de-DE"/>
            <w14:ligatures w14:val="none"/>
            <w:rPrChange w:id="102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021"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022" w:author="Manuel Hergenröder" w:date="2020-07-16T16:26:00Z">
              <w:rPr>
                <w:rFonts w:ascii="Consolas" w:eastAsia="Times New Roman" w:hAnsi="Consolas" w:cs="Courier New"/>
                <w:color w:val="000000"/>
                <w:sz w:val="20"/>
                <w:szCs w:val="20"/>
                <w:lang w:val="de-DE" w:eastAsia="de-DE"/>
                <w14:ligatures w14:val="none"/>
              </w:rPr>
            </w:rPrChange>
          </w:rPr>
          <w:t> NAudio.Wave.</w:t>
        </w:r>
        <w:r w:rsidRPr="00625FEA">
          <w:rPr>
            <w:rFonts w:ascii="Consolas" w:eastAsia="Times New Roman" w:hAnsi="Consolas" w:cs="Courier New"/>
            <w:color w:val="2B91AF"/>
            <w:sz w:val="18"/>
            <w:szCs w:val="18"/>
            <w:lang w:eastAsia="de-DE"/>
            <w14:ligatures w14:val="none"/>
            <w:rPrChange w:id="1023" w:author="Manuel Hergenröder" w:date="2020-07-16T16:26:00Z">
              <w:rPr>
                <w:rFonts w:ascii="Consolas" w:eastAsia="Times New Roman" w:hAnsi="Consolas" w:cs="Courier New"/>
                <w:color w:val="2B91AF"/>
                <w:sz w:val="20"/>
                <w:szCs w:val="20"/>
                <w:lang w:val="de-DE" w:eastAsia="de-DE"/>
                <w14:ligatures w14:val="none"/>
              </w:rPr>
            </w:rPrChange>
          </w:rPr>
          <w:t>WaveStream</w:t>
        </w:r>
        <w:r w:rsidRPr="00625FEA">
          <w:rPr>
            <w:rFonts w:ascii="Consolas" w:eastAsia="Times New Roman" w:hAnsi="Consolas" w:cs="Courier New"/>
            <w:color w:val="000000"/>
            <w:sz w:val="18"/>
            <w:szCs w:val="18"/>
            <w:lang w:eastAsia="de-DE"/>
            <w14:ligatures w14:val="none"/>
            <w:rPrChange w:id="1024" w:author="Manuel Hergenröder" w:date="2020-07-16T16:26:00Z">
              <w:rPr>
                <w:rFonts w:ascii="Consolas" w:eastAsia="Times New Roman" w:hAnsi="Consolas" w:cs="Courier New"/>
                <w:color w:val="000000"/>
                <w:sz w:val="20"/>
                <w:szCs w:val="20"/>
                <w:lang w:val="de-DE" w:eastAsia="de-DE"/>
                <w14:ligatures w14:val="none"/>
              </w:rPr>
            </w:rPrChange>
          </w:rPr>
          <w:t> waveProvider;</w:t>
        </w:r>
      </w:ins>
    </w:p>
    <w:p w14:paraId="415B909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025" w:author="Manuel Hergenröder" w:date="2020-07-16T16:21:00Z"/>
          <w:rFonts w:ascii="Consolas" w:eastAsia="Times New Roman" w:hAnsi="Consolas" w:cs="Courier New"/>
          <w:color w:val="000000"/>
          <w:sz w:val="18"/>
          <w:szCs w:val="18"/>
          <w:lang w:eastAsia="de-DE"/>
          <w14:ligatures w14:val="none"/>
          <w:rPrChange w:id="1026" w:author="Manuel Hergenröder" w:date="2020-07-16T16:26:00Z">
            <w:rPr>
              <w:ins w:id="1027" w:author="Manuel Hergenröder" w:date="2020-07-16T16:21:00Z"/>
              <w:rFonts w:ascii="Consolas" w:eastAsia="Times New Roman" w:hAnsi="Consolas" w:cs="Courier New"/>
              <w:color w:val="000000"/>
              <w:sz w:val="20"/>
              <w:szCs w:val="20"/>
              <w:lang w:val="de-DE" w:eastAsia="de-DE"/>
              <w14:ligatures w14:val="none"/>
            </w:rPr>
          </w:rPrChange>
        </w:rPr>
      </w:pPr>
      <w:ins w:id="1028" w:author="Manuel Hergenröder" w:date="2020-07-16T16:21:00Z">
        <w:r w:rsidRPr="00625FEA">
          <w:rPr>
            <w:rFonts w:ascii="Consolas" w:eastAsia="Times New Roman" w:hAnsi="Consolas" w:cs="Courier New"/>
            <w:color w:val="000000"/>
            <w:sz w:val="18"/>
            <w:szCs w:val="18"/>
            <w:lang w:eastAsia="de-DE"/>
            <w14:ligatures w14:val="none"/>
            <w:rPrChange w:id="102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0C73EC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030" w:author="Manuel Hergenröder" w:date="2020-07-16T16:21:00Z"/>
          <w:rFonts w:ascii="Consolas" w:eastAsia="Times New Roman" w:hAnsi="Consolas" w:cs="Courier New"/>
          <w:color w:val="000000"/>
          <w:sz w:val="18"/>
          <w:szCs w:val="18"/>
          <w:lang w:eastAsia="de-DE"/>
          <w14:ligatures w14:val="none"/>
          <w:rPrChange w:id="1031" w:author="Manuel Hergenröder" w:date="2020-07-16T16:26:00Z">
            <w:rPr>
              <w:ins w:id="1032" w:author="Manuel Hergenröder" w:date="2020-07-16T16:21:00Z"/>
              <w:rFonts w:ascii="Consolas" w:eastAsia="Times New Roman" w:hAnsi="Consolas" w:cs="Courier New"/>
              <w:color w:val="000000"/>
              <w:sz w:val="20"/>
              <w:szCs w:val="20"/>
              <w:lang w:val="de-DE" w:eastAsia="de-DE"/>
              <w14:ligatures w14:val="none"/>
            </w:rPr>
          </w:rPrChange>
        </w:rPr>
      </w:pPr>
      <w:ins w:id="1033" w:author="Manuel Hergenröder" w:date="2020-07-16T16:21:00Z">
        <w:r w:rsidRPr="00625FEA">
          <w:rPr>
            <w:rFonts w:ascii="Consolas" w:eastAsia="Times New Roman" w:hAnsi="Consolas" w:cs="Courier New"/>
            <w:color w:val="000000"/>
            <w:sz w:val="18"/>
            <w:szCs w:val="18"/>
            <w:lang w:eastAsia="de-DE"/>
            <w14:ligatures w14:val="none"/>
            <w:rPrChange w:id="103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035"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03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037" w:author="Manuel Hergenröder" w:date="2020-07-16T16:26:00Z">
              <w:rPr>
                <w:rFonts w:ascii="Consolas" w:eastAsia="Times New Roman" w:hAnsi="Consolas" w:cs="Courier New"/>
                <w:color w:val="0000FF"/>
                <w:sz w:val="20"/>
                <w:szCs w:val="20"/>
                <w:lang w:val="de-DE" w:eastAsia="de-DE"/>
                <w14:ligatures w14:val="none"/>
              </w:rPr>
            </w:rPrChange>
          </w:rPr>
          <w:t>bool</w:t>
        </w:r>
        <w:r w:rsidRPr="00625FEA">
          <w:rPr>
            <w:rFonts w:ascii="Consolas" w:eastAsia="Times New Roman" w:hAnsi="Consolas" w:cs="Courier New"/>
            <w:color w:val="000000"/>
            <w:sz w:val="18"/>
            <w:szCs w:val="18"/>
            <w:lang w:eastAsia="de-DE"/>
            <w14:ligatures w14:val="none"/>
            <w:rPrChange w:id="1038" w:author="Manuel Hergenröder" w:date="2020-07-16T16:26:00Z">
              <w:rPr>
                <w:rFonts w:ascii="Consolas" w:eastAsia="Times New Roman" w:hAnsi="Consolas" w:cs="Courier New"/>
                <w:color w:val="000000"/>
                <w:sz w:val="20"/>
                <w:szCs w:val="20"/>
                <w:lang w:val="de-DE" w:eastAsia="de-DE"/>
                <w14:ligatures w14:val="none"/>
              </w:rPr>
            </w:rPrChange>
          </w:rPr>
          <w:t> fftDataEdited = </w:t>
        </w:r>
        <w:r w:rsidRPr="00625FEA">
          <w:rPr>
            <w:rFonts w:ascii="Consolas" w:eastAsia="Times New Roman" w:hAnsi="Consolas" w:cs="Courier New"/>
            <w:color w:val="0000FF"/>
            <w:sz w:val="18"/>
            <w:szCs w:val="18"/>
            <w:lang w:eastAsia="de-DE"/>
            <w14:ligatures w14:val="none"/>
            <w:rPrChange w:id="1039" w:author="Manuel Hergenröder" w:date="2020-07-16T16:26:00Z">
              <w:rPr>
                <w:rFonts w:ascii="Consolas" w:eastAsia="Times New Roman" w:hAnsi="Consolas" w:cs="Courier New"/>
                <w:color w:val="0000FF"/>
                <w:sz w:val="20"/>
                <w:szCs w:val="20"/>
                <w:lang w:val="de-DE" w:eastAsia="de-DE"/>
                <w14:ligatures w14:val="none"/>
              </w:rPr>
            </w:rPrChange>
          </w:rPr>
          <w:t>false</w:t>
        </w:r>
        <w:r w:rsidRPr="00625FEA">
          <w:rPr>
            <w:rFonts w:ascii="Consolas" w:eastAsia="Times New Roman" w:hAnsi="Consolas" w:cs="Courier New"/>
            <w:color w:val="000000"/>
            <w:sz w:val="18"/>
            <w:szCs w:val="18"/>
            <w:lang w:eastAsia="de-DE"/>
            <w14:ligatures w14:val="none"/>
            <w:rPrChange w:id="1040" w:author="Manuel Hergenröder" w:date="2020-07-16T16:26:00Z">
              <w:rPr>
                <w:rFonts w:ascii="Consolas" w:eastAsia="Times New Roman" w:hAnsi="Consolas" w:cs="Courier New"/>
                <w:color w:val="000000"/>
                <w:sz w:val="20"/>
                <w:szCs w:val="20"/>
                <w:lang w:val="de-DE" w:eastAsia="de-DE"/>
                <w14:ligatures w14:val="none"/>
              </w:rPr>
            </w:rPrChange>
          </w:rPr>
          <w:t>;</w:t>
        </w:r>
      </w:ins>
    </w:p>
    <w:p w14:paraId="26BF780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041" w:author="Manuel Hergenröder" w:date="2020-07-16T16:21:00Z"/>
          <w:rFonts w:ascii="Consolas" w:eastAsia="Times New Roman" w:hAnsi="Consolas" w:cs="Courier New"/>
          <w:color w:val="000000"/>
          <w:sz w:val="18"/>
          <w:szCs w:val="18"/>
          <w:lang w:eastAsia="de-DE"/>
          <w14:ligatures w14:val="none"/>
          <w:rPrChange w:id="1042" w:author="Manuel Hergenröder" w:date="2020-07-16T16:26:00Z">
            <w:rPr>
              <w:ins w:id="1043" w:author="Manuel Hergenröder" w:date="2020-07-16T16:21:00Z"/>
              <w:rFonts w:ascii="Consolas" w:eastAsia="Times New Roman" w:hAnsi="Consolas" w:cs="Courier New"/>
              <w:color w:val="000000"/>
              <w:sz w:val="20"/>
              <w:szCs w:val="20"/>
              <w:lang w:val="de-DE" w:eastAsia="de-DE"/>
              <w14:ligatures w14:val="none"/>
            </w:rPr>
          </w:rPrChange>
        </w:rPr>
      </w:pPr>
      <w:ins w:id="1044" w:author="Manuel Hergenröder" w:date="2020-07-16T16:21:00Z">
        <w:r w:rsidRPr="00625FEA">
          <w:rPr>
            <w:rFonts w:ascii="Consolas" w:eastAsia="Times New Roman" w:hAnsi="Consolas" w:cs="Courier New"/>
            <w:color w:val="000000"/>
            <w:sz w:val="18"/>
            <w:szCs w:val="18"/>
            <w:lang w:eastAsia="de-DE"/>
            <w14:ligatures w14:val="none"/>
            <w:rPrChange w:id="104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046"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04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048"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1049" w:author="Manuel Hergenröder" w:date="2020-07-16T16:26:00Z">
              <w:rPr>
                <w:rFonts w:ascii="Consolas" w:eastAsia="Times New Roman" w:hAnsi="Consolas" w:cs="Courier New"/>
                <w:color w:val="000000"/>
                <w:sz w:val="20"/>
                <w:szCs w:val="20"/>
                <w:lang w:val="de-DE" w:eastAsia="de-DE"/>
                <w14:ligatures w14:val="none"/>
              </w:rPr>
            </w:rPrChange>
          </w:rPr>
          <w:t>[] audioData;</w:t>
        </w:r>
      </w:ins>
    </w:p>
    <w:p w14:paraId="1A6BD55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050" w:author="Manuel Hergenröder" w:date="2020-07-16T16:21:00Z"/>
          <w:rFonts w:ascii="Consolas" w:eastAsia="Times New Roman" w:hAnsi="Consolas" w:cs="Courier New"/>
          <w:color w:val="000000"/>
          <w:sz w:val="18"/>
          <w:szCs w:val="18"/>
          <w:lang w:eastAsia="de-DE"/>
          <w14:ligatures w14:val="none"/>
          <w:rPrChange w:id="1051" w:author="Manuel Hergenröder" w:date="2020-07-16T16:26:00Z">
            <w:rPr>
              <w:ins w:id="1052" w:author="Manuel Hergenröder" w:date="2020-07-16T16:21:00Z"/>
              <w:rFonts w:ascii="Consolas" w:eastAsia="Times New Roman" w:hAnsi="Consolas" w:cs="Courier New"/>
              <w:color w:val="000000"/>
              <w:sz w:val="20"/>
              <w:szCs w:val="20"/>
              <w:lang w:val="de-DE" w:eastAsia="de-DE"/>
              <w14:ligatures w14:val="none"/>
            </w:rPr>
          </w:rPrChange>
        </w:rPr>
      </w:pPr>
      <w:ins w:id="1053" w:author="Manuel Hergenröder" w:date="2020-07-16T16:21:00Z">
        <w:r w:rsidRPr="00625FEA">
          <w:rPr>
            <w:rFonts w:ascii="Consolas" w:eastAsia="Times New Roman" w:hAnsi="Consolas" w:cs="Courier New"/>
            <w:color w:val="000000"/>
            <w:sz w:val="18"/>
            <w:szCs w:val="18"/>
            <w:lang w:eastAsia="de-DE"/>
            <w14:ligatures w14:val="none"/>
            <w:rPrChange w:id="105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055"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05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057" w:author="Manuel Hergenröder" w:date="2020-07-16T16:26:00Z">
              <w:rPr>
                <w:rFonts w:ascii="Consolas" w:eastAsia="Times New Roman" w:hAnsi="Consolas" w:cs="Courier New"/>
                <w:color w:val="0000FF"/>
                <w:sz w:val="20"/>
                <w:szCs w:val="20"/>
                <w:lang w:val="de-DE" w:eastAsia="de-DE"/>
                <w14:ligatures w14:val="none"/>
              </w:rPr>
            </w:rPrChange>
          </w:rPr>
          <w:t>byte</w:t>
        </w:r>
        <w:r w:rsidRPr="00625FEA">
          <w:rPr>
            <w:rFonts w:ascii="Consolas" w:eastAsia="Times New Roman" w:hAnsi="Consolas" w:cs="Courier New"/>
            <w:color w:val="000000"/>
            <w:sz w:val="18"/>
            <w:szCs w:val="18"/>
            <w:lang w:eastAsia="de-DE"/>
            <w14:ligatures w14:val="none"/>
            <w:rPrChange w:id="1058" w:author="Manuel Hergenröder" w:date="2020-07-16T16:26:00Z">
              <w:rPr>
                <w:rFonts w:ascii="Consolas" w:eastAsia="Times New Roman" w:hAnsi="Consolas" w:cs="Courier New"/>
                <w:color w:val="000000"/>
                <w:sz w:val="20"/>
                <w:szCs w:val="20"/>
                <w:lang w:val="de-DE" w:eastAsia="de-DE"/>
                <w14:ligatures w14:val="none"/>
              </w:rPr>
            </w:rPrChange>
          </w:rPr>
          <w:t>[] playbackBuffer;</w:t>
        </w:r>
      </w:ins>
    </w:p>
    <w:p w14:paraId="35E46B0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059" w:author="Manuel Hergenröder" w:date="2020-07-16T16:21:00Z"/>
          <w:rFonts w:ascii="Consolas" w:eastAsia="Times New Roman" w:hAnsi="Consolas" w:cs="Courier New"/>
          <w:color w:val="000000"/>
          <w:sz w:val="18"/>
          <w:szCs w:val="18"/>
          <w:lang w:eastAsia="de-DE"/>
          <w14:ligatures w14:val="none"/>
          <w:rPrChange w:id="1060" w:author="Manuel Hergenröder" w:date="2020-07-16T16:26:00Z">
            <w:rPr>
              <w:ins w:id="1061" w:author="Manuel Hergenröder" w:date="2020-07-16T16:21:00Z"/>
              <w:rFonts w:ascii="Consolas" w:eastAsia="Times New Roman" w:hAnsi="Consolas" w:cs="Courier New"/>
              <w:color w:val="000000"/>
              <w:sz w:val="20"/>
              <w:szCs w:val="20"/>
              <w:lang w:val="de-DE" w:eastAsia="de-DE"/>
              <w14:ligatures w14:val="none"/>
            </w:rPr>
          </w:rPrChange>
        </w:rPr>
      </w:pPr>
      <w:ins w:id="1062" w:author="Manuel Hergenröder" w:date="2020-07-16T16:21:00Z">
        <w:r w:rsidRPr="00625FEA">
          <w:rPr>
            <w:rFonts w:ascii="Consolas" w:eastAsia="Times New Roman" w:hAnsi="Consolas" w:cs="Courier New"/>
            <w:color w:val="000000"/>
            <w:sz w:val="18"/>
            <w:szCs w:val="18"/>
            <w:lang w:eastAsia="de-DE"/>
            <w14:ligatures w14:val="none"/>
            <w:rPrChange w:id="106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064"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06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066" w:author="Manuel Hergenröder" w:date="2020-07-16T16:26:00Z">
              <w:rPr>
                <w:rFonts w:ascii="Consolas" w:eastAsia="Times New Roman" w:hAnsi="Consolas" w:cs="Courier New"/>
                <w:color w:val="2B91AF"/>
                <w:sz w:val="20"/>
                <w:szCs w:val="20"/>
                <w:lang w:val="de-DE" w:eastAsia="de-DE"/>
                <w14:ligatures w14:val="none"/>
              </w:rPr>
            </w:rPrChange>
          </w:rPr>
          <w:t>Stream</w:t>
        </w:r>
        <w:r w:rsidRPr="00625FEA">
          <w:rPr>
            <w:rFonts w:ascii="Consolas" w:eastAsia="Times New Roman" w:hAnsi="Consolas" w:cs="Courier New"/>
            <w:color w:val="000000"/>
            <w:sz w:val="18"/>
            <w:szCs w:val="18"/>
            <w:lang w:eastAsia="de-DE"/>
            <w14:ligatures w14:val="none"/>
            <w:rPrChange w:id="1067" w:author="Manuel Hergenröder" w:date="2020-07-16T16:26:00Z">
              <w:rPr>
                <w:rFonts w:ascii="Consolas" w:eastAsia="Times New Roman" w:hAnsi="Consolas" w:cs="Courier New"/>
                <w:color w:val="000000"/>
                <w:sz w:val="20"/>
                <w:szCs w:val="20"/>
                <w:lang w:val="de-DE" w:eastAsia="de-DE"/>
                <w14:ligatures w14:val="none"/>
              </w:rPr>
            </w:rPrChange>
          </w:rPr>
          <w:t> memoryStream;</w:t>
        </w:r>
      </w:ins>
    </w:p>
    <w:p w14:paraId="16EAF87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068" w:author="Manuel Hergenröder" w:date="2020-07-16T16:21:00Z"/>
          <w:rFonts w:ascii="Consolas" w:eastAsia="Times New Roman" w:hAnsi="Consolas" w:cs="Courier New"/>
          <w:color w:val="000000"/>
          <w:sz w:val="18"/>
          <w:szCs w:val="18"/>
          <w:lang w:eastAsia="de-DE"/>
          <w14:ligatures w14:val="none"/>
          <w:rPrChange w:id="1069" w:author="Manuel Hergenröder" w:date="2020-07-16T16:26:00Z">
            <w:rPr>
              <w:ins w:id="1070" w:author="Manuel Hergenröder" w:date="2020-07-16T16:21:00Z"/>
              <w:rFonts w:ascii="Consolas" w:eastAsia="Times New Roman" w:hAnsi="Consolas" w:cs="Courier New"/>
              <w:color w:val="000000"/>
              <w:sz w:val="20"/>
              <w:szCs w:val="20"/>
              <w:lang w:val="de-DE" w:eastAsia="de-DE"/>
              <w14:ligatures w14:val="none"/>
            </w:rPr>
          </w:rPrChange>
        </w:rPr>
      </w:pPr>
      <w:ins w:id="1071" w:author="Manuel Hergenröder" w:date="2020-07-16T16:21:00Z">
        <w:r w:rsidRPr="00625FEA">
          <w:rPr>
            <w:rFonts w:ascii="Consolas" w:eastAsia="Times New Roman" w:hAnsi="Consolas" w:cs="Courier New"/>
            <w:color w:val="000000"/>
            <w:sz w:val="18"/>
            <w:szCs w:val="18"/>
            <w:lang w:eastAsia="de-DE"/>
            <w14:ligatures w14:val="none"/>
            <w:rPrChange w:id="1072"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F4B7A1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073" w:author="Manuel Hergenröder" w:date="2020-07-16T16:21:00Z"/>
          <w:rFonts w:ascii="Consolas" w:eastAsia="Times New Roman" w:hAnsi="Consolas" w:cs="Courier New"/>
          <w:color w:val="000000"/>
          <w:sz w:val="18"/>
          <w:szCs w:val="18"/>
          <w:lang w:eastAsia="de-DE"/>
          <w14:ligatures w14:val="none"/>
          <w:rPrChange w:id="1074" w:author="Manuel Hergenröder" w:date="2020-07-16T16:26:00Z">
            <w:rPr>
              <w:ins w:id="1075" w:author="Manuel Hergenröder" w:date="2020-07-16T16:21:00Z"/>
              <w:rFonts w:ascii="Consolas" w:eastAsia="Times New Roman" w:hAnsi="Consolas" w:cs="Courier New"/>
              <w:color w:val="000000"/>
              <w:sz w:val="20"/>
              <w:szCs w:val="20"/>
              <w:lang w:val="de-DE" w:eastAsia="de-DE"/>
              <w14:ligatures w14:val="none"/>
            </w:rPr>
          </w:rPrChange>
        </w:rPr>
      </w:pPr>
      <w:ins w:id="1076" w:author="Manuel Hergenröder" w:date="2020-07-16T16:21:00Z">
        <w:r w:rsidRPr="00625FEA">
          <w:rPr>
            <w:rFonts w:ascii="Consolas" w:eastAsia="Times New Roman" w:hAnsi="Consolas" w:cs="Courier New"/>
            <w:color w:val="000000"/>
            <w:sz w:val="18"/>
            <w:szCs w:val="18"/>
            <w:lang w:eastAsia="de-DE"/>
            <w14:ligatures w14:val="none"/>
            <w:rPrChange w:id="107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078"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07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080"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081" w:author="Manuel Hergenröder" w:date="2020-07-16T16:26:00Z">
              <w:rPr>
                <w:rFonts w:ascii="Consolas" w:eastAsia="Times New Roman" w:hAnsi="Consolas" w:cs="Courier New"/>
                <w:color w:val="000000"/>
                <w:sz w:val="20"/>
                <w:szCs w:val="20"/>
                <w:lang w:val="de-DE" w:eastAsia="de-DE"/>
                <w14:ligatures w14:val="none"/>
              </w:rPr>
            </w:rPrChange>
          </w:rPr>
          <w:t> importSampleRate;</w:t>
        </w:r>
      </w:ins>
    </w:p>
    <w:p w14:paraId="1D96FA4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082" w:author="Manuel Hergenröder" w:date="2020-07-16T16:21:00Z"/>
          <w:rFonts w:ascii="Consolas" w:eastAsia="Times New Roman" w:hAnsi="Consolas" w:cs="Courier New"/>
          <w:color w:val="000000"/>
          <w:sz w:val="18"/>
          <w:szCs w:val="18"/>
          <w:lang w:eastAsia="de-DE"/>
          <w14:ligatures w14:val="none"/>
          <w:rPrChange w:id="1083" w:author="Manuel Hergenröder" w:date="2020-07-16T16:26:00Z">
            <w:rPr>
              <w:ins w:id="1084" w:author="Manuel Hergenröder" w:date="2020-07-16T16:21:00Z"/>
              <w:rFonts w:ascii="Consolas" w:eastAsia="Times New Roman" w:hAnsi="Consolas" w:cs="Courier New"/>
              <w:color w:val="000000"/>
              <w:sz w:val="20"/>
              <w:szCs w:val="20"/>
              <w:lang w:val="de-DE" w:eastAsia="de-DE"/>
              <w14:ligatures w14:val="none"/>
            </w:rPr>
          </w:rPrChange>
        </w:rPr>
      </w:pPr>
      <w:ins w:id="1085" w:author="Manuel Hergenröder" w:date="2020-07-16T16:21:00Z">
        <w:r w:rsidRPr="00625FEA">
          <w:rPr>
            <w:rFonts w:ascii="Consolas" w:eastAsia="Times New Roman" w:hAnsi="Consolas" w:cs="Courier New"/>
            <w:color w:val="000000"/>
            <w:sz w:val="18"/>
            <w:szCs w:val="18"/>
            <w:lang w:eastAsia="de-DE"/>
            <w14:ligatures w14:val="none"/>
            <w:rPrChange w:id="108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087"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08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089"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090" w:author="Manuel Hergenröder" w:date="2020-07-16T16:26:00Z">
              <w:rPr>
                <w:rFonts w:ascii="Consolas" w:eastAsia="Times New Roman" w:hAnsi="Consolas" w:cs="Courier New"/>
                <w:color w:val="000000"/>
                <w:sz w:val="20"/>
                <w:szCs w:val="20"/>
                <w:lang w:val="de-DE" w:eastAsia="de-DE"/>
                <w14:ligatures w14:val="none"/>
              </w:rPr>
            </w:rPrChange>
          </w:rPr>
          <w:t> importBitDepth;</w:t>
        </w:r>
      </w:ins>
    </w:p>
    <w:p w14:paraId="440B50C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091" w:author="Manuel Hergenröder" w:date="2020-07-16T16:21:00Z"/>
          <w:rFonts w:ascii="Consolas" w:eastAsia="Times New Roman" w:hAnsi="Consolas" w:cs="Courier New"/>
          <w:color w:val="000000"/>
          <w:sz w:val="18"/>
          <w:szCs w:val="18"/>
          <w:lang w:eastAsia="de-DE"/>
          <w14:ligatures w14:val="none"/>
          <w:rPrChange w:id="1092" w:author="Manuel Hergenröder" w:date="2020-07-16T16:26:00Z">
            <w:rPr>
              <w:ins w:id="1093" w:author="Manuel Hergenröder" w:date="2020-07-16T16:21:00Z"/>
              <w:rFonts w:ascii="Consolas" w:eastAsia="Times New Roman" w:hAnsi="Consolas" w:cs="Courier New"/>
              <w:color w:val="000000"/>
              <w:sz w:val="20"/>
              <w:szCs w:val="20"/>
              <w:lang w:val="de-DE" w:eastAsia="de-DE"/>
              <w14:ligatures w14:val="none"/>
            </w:rPr>
          </w:rPrChange>
        </w:rPr>
      </w:pPr>
      <w:ins w:id="1094" w:author="Manuel Hergenröder" w:date="2020-07-16T16:21:00Z">
        <w:r w:rsidRPr="00625FEA">
          <w:rPr>
            <w:rFonts w:ascii="Consolas" w:eastAsia="Times New Roman" w:hAnsi="Consolas" w:cs="Courier New"/>
            <w:color w:val="000000"/>
            <w:sz w:val="18"/>
            <w:szCs w:val="18"/>
            <w:lang w:eastAsia="de-DE"/>
            <w14:ligatures w14:val="none"/>
            <w:rPrChange w:id="109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096"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09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098"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1099" w:author="Manuel Hergenröder" w:date="2020-07-16T16:26:00Z">
              <w:rPr>
                <w:rFonts w:ascii="Consolas" w:eastAsia="Times New Roman" w:hAnsi="Consolas" w:cs="Courier New"/>
                <w:color w:val="000000"/>
                <w:sz w:val="20"/>
                <w:szCs w:val="20"/>
                <w:lang w:val="de-DE" w:eastAsia="de-DE"/>
                <w14:ligatures w14:val="none"/>
              </w:rPr>
            </w:rPrChange>
          </w:rPr>
          <w:t> importDurationInMs;</w:t>
        </w:r>
      </w:ins>
    </w:p>
    <w:p w14:paraId="0127A35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100" w:author="Manuel Hergenröder" w:date="2020-07-16T16:21:00Z"/>
          <w:rFonts w:ascii="Consolas" w:eastAsia="Times New Roman" w:hAnsi="Consolas" w:cs="Courier New"/>
          <w:color w:val="000000"/>
          <w:sz w:val="18"/>
          <w:szCs w:val="18"/>
          <w:lang w:eastAsia="de-DE"/>
          <w14:ligatures w14:val="none"/>
          <w:rPrChange w:id="1101" w:author="Manuel Hergenröder" w:date="2020-07-16T16:26:00Z">
            <w:rPr>
              <w:ins w:id="1102" w:author="Manuel Hergenröder" w:date="2020-07-16T16:21:00Z"/>
              <w:rFonts w:ascii="Consolas" w:eastAsia="Times New Roman" w:hAnsi="Consolas" w:cs="Courier New"/>
              <w:color w:val="000000"/>
              <w:sz w:val="20"/>
              <w:szCs w:val="20"/>
              <w:lang w:val="de-DE" w:eastAsia="de-DE"/>
              <w14:ligatures w14:val="none"/>
            </w:rPr>
          </w:rPrChange>
        </w:rPr>
      </w:pPr>
      <w:ins w:id="1103" w:author="Manuel Hergenröder" w:date="2020-07-16T16:21:00Z">
        <w:r w:rsidRPr="00625FEA">
          <w:rPr>
            <w:rFonts w:ascii="Consolas" w:eastAsia="Times New Roman" w:hAnsi="Consolas" w:cs="Courier New"/>
            <w:color w:val="000000"/>
            <w:sz w:val="18"/>
            <w:szCs w:val="18"/>
            <w:lang w:eastAsia="de-DE"/>
            <w14:ligatures w14:val="none"/>
            <w:rPrChange w:id="110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105"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10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107"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108" w:author="Manuel Hergenröder" w:date="2020-07-16T16:26:00Z">
              <w:rPr>
                <w:rFonts w:ascii="Consolas" w:eastAsia="Times New Roman" w:hAnsi="Consolas" w:cs="Courier New"/>
                <w:color w:val="000000"/>
                <w:sz w:val="20"/>
                <w:szCs w:val="20"/>
                <w:lang w:val="de-DE" w:eastAsia="de-DE"/>
                <w14:ligatures w14:val="none"/>
              </w:rPr>
            </w:rPrChange>
          </w:rPr>
          <w:t> importChannels;</w:t>
        </w:r>
      </w:ins>
    </w:p>
    <w:p w14:paraId="68B2E6E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109" w:author="Manuel Hergenröder" w:date="2020-07-16T16:21:00Z"/>
          <w:rFonts w:ascii="Consolas" w:eastAsia="Times New Roman" w:hAnsi="Consolas" w:cs="Courier New"/>
          <w:color w:val="000000"/>
          <w:sz w:val="18"/>
          <w:szCs w:val="18"/>
          <w:lang w:eastAsia="de-DE"/>
          <w14:ligatures w14:val="none"/>
          <w:rPrChange w:id="1110" w:author="Manuel Hergenröder" w:date="2020-07-16T16:26:00Z">
            <w:rPr>
              <w:ins w:id="1111" w:author="Manuel Hergenröder" w:date="2020-07-16T16:21:00Z"/>
              <w:rFonts w:ascii="Consolas" w:eastAsia="Times New Roman" w:hAnsi="Consolas" w:cs="Courier New"/>
              <w:color w:val="000000"/>
              <w:sz w:val="20"/>
              <w:szCs w:val="20"/>
              <w:lang w:val="de-DE" w:eastAsia="de-DE"/>
              <w14:ligatures w14:val="none"/>
            </w:rPr>
          </w:rPrChange>
        </w:rPr>
      </w:pPr>
      <w:ins w:id="1112" w:author="Manuel Hergenröder" w:date="2020-07-16T16:21:00Z">
        <w:r w:rsidRPr="00625FEA">
          <w:rPr>
            <w:rFonts w:ascii="Consolas" w:eastAsia="Times New Roman" w:hAnsi="Consolas" w:cs="Courier New"/>
            <w:color w:val="000000"/>
            <w:sz w:val="18"/>
            <w:szCs w:val="18"/>
            <w:lang w:eastAsia="de-DE"/>
            <w14:ligatures w14:val="none"/>
            <w:rPrChange w:id="111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114"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11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116"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117" w:author="Manuel Hergenröder" w:date="2020-07-16T16:26:00Z">
              <w:rPr>
                <w:rFonts w:ascii="Consolas" w:eastAsia="Times New Roman" w:hAnsi="Consolas" w:cs="Courier New"/>
                <w:color w:val="000000"/>
                <w:sz w:val="20"/>
                <w:szCs w:val="20"/>
                <w:lang w:val="de-DE" w:eastAsia="de-DE"/>
                <w14:ligatures w14:val="none"/>
              </w:rPr>
            </w:rPrChange>
          </w:rPr>
          <w:t> audioNumOfChunks;</w:t>
        </w:r>
      </w:ins>
    </w:p>
    <w:p w14:paraId="3251D82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118" w:author="Manuel Hergenröder" w:date="2020-07-16T16:21:00Z"/>
          <w:rFonts w:ascii="Consolas" w:eastAsia="Times New Roman" w:hAnsi="Consolas" w:cs="Courier New"/>
          <w:color w:val="000000"/>
          <w:sz w:val="18"/>
          <w:szCs w:val="18"/>
          <w:lang w:eastAsia="de-DE"/>
          <w14:ligatures w14:val="none"/>
          <w:rPrChange w:id="1119" w:author="Manuel Hergenröder" w:date="2020-07-16T16:26:00Z">
            <w:rPr>
              <w:ins w:id="1120" w:author="Manuel Hergenröder" w:date="2020-07-16T16:21:00Z"/>
              <w:rFonts w:ascii="Consolas" w:eastAsia="Times New Roman" w:hAnsi="Consolas" w:cs="Courier New"/>
              <w:color w:val="000000"/>
              <w:sz w:val="20"/>
              <w:szCs w:val="20"/>
              <w:lang w:val="de-DE" w:eastAsia="de-DE"/>
              <w14:ligatures w14:val="none"/>
            </w:rPr>
          </w:rPrChange>
        </w:rPr>
      </w:pPr>
      <w:ins w:id="1121" w:author="Manuel Hergenröder" w:date="2020-07-16T16:21:00Z">
        <w:r w:rsidRPr="00625FEA">
          <w:rPr>
            <w:rFonts w:ascii="Consolas" w:eastAsia="Times New Roman" w:hAnsi="Consolas" w:cs="Courier New"/>
            <w:color w:val="000000"/>
            <w:sz w:val="18"/>
            <w:szCs w:val="18"/>
            <w:lang w:eastAsia="de-DE"/>
            <w14:ligatures w14:val="none"/>
            <w:rPrChange w:id="112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123"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12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125"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126" w:author="Manuel Hergenröder" w:date="2020-07-16T16:26:00Z">
              <w:rPr>
                <w:rFonts w:ascii="Consolas" w:eastAsia="Times New Roman" w:hAnsi="Consolas" w:cs="Courier New"/>
                <w:color w:val="000000"/>
                <w:sz w:val="20"/>
                <w:szCs w:val="20"/>
                <w:lang w:val="de-DE" w:eastAsia="de-DE"/>
                <w14:ligatures w14:val="none"/>
              </w:rPr>
            </w:rPrChange>
          </w:rPr>
          <w:t> fftSize;</w:t>
        </w:r>
      </w:ins>
    </w:p>
    <w:p w14:paraId="08DE557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127" w:author="Manuel Hergenröder" w:date="2020-07-16T16:21:00Z"/>
          <w:rFonts w:ascii="Consolas" w:eastAsia="Times New Roman" w:hAnsi="Consolas" w:cs="Courier New"/>
          <w:color w:val="000000"/>
          <w:sz w:val="18"/>
          <w:szCs w:val="18"/>
          <w:lang w:eastAsia="de-DE"/>
          <w14:ligatures w14:val="none"/>
          <w:rPrChange w:id="1128" w:author="Manuel Hergenröder" w:date="2020-07-16T16:26:00Z">
            <w:rPr>
              <w:ins w:id="1129" w:author="Manuel Hergenröder" w:date="2020-07-16T16:21:00Z"/>
              <w:rFonts w:ascii="Consolas" w:eastAsia="Times New Roman" w:hAnsi="Consolas" w:cs="Courier New"/>
              <w:color w:val="000000"/>
              <w:sz w:val="20"/>
              <w:szCs w:val="20"/>
              <w:lang w:val="de-DE" w:eastAsia="de-DE"/>
              <w14:ligatures w14:val="none"/>
            </w:rPr>
          </w:rPrChange>
        </w:rPr>
      </w:pPr>
      <w:ins w:id="1130" w:author="Manuel Hergenröder" w:date="2020-07-16T16:21:00Z">
        <w:r w:rsidRPr="00625FEA">
          <w:rPr>
            <w:rFonts w:ascii="Consolas" w:eastAsia="Times New Roman" w:hAnsi="Consolas" w:cs="Courier New"/>
            <w:color w:val="000000"/>
            <w:sz w:val="18"/>
            <w:szCs w:val="18"/>
            <w:lang w:eastAsia="de-DE"/>
            <w14:ligatures w14:val="none"/>
            <w:rPrChange w:id="113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132"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13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134"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135" w:author="Manuel Hergenröder" w:date="2020-07-16T16:26:00Z">
              <w:rPr>
                <w:rFonts w:ascii="Consolas" w:eastAsia="Times New Roman" w:hAnsi="Consolas" w:cs="Courier New"/>
                <w:color w:val="000000"/>
                <w:sz w:val="20"/>
                <w:szCs w:val="20"/>
                <w:lang w:val="de-DE" w:eastAsia="de-DE"/>
                <w14:ligatures w14:val="none"/>
              </w:rPr>
            </w:rPrChange>
          </w:rPr>
          <w:t> fftNumOfChunks;</w:t>
        </w:r>
      </w:ins>
    </w:p>
    <w:p w14:paraId="5481956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136" w:author="Manuel Hergenröder" w:date="2020-07-16T16:21:00Z"/>
          <w:rFonts w:ascii="Consolas" w:eastAsia="Times New Roman" w:hAnsi="Consolas" w:cs="Courier New"/>
          <w:color w:val="000000"/>
          <w:sz w:val="18"/>
          <w:szCs w:val="18"/>
          <w:lang w:eastAsia="de-DE"/>
          <w14:ligatures w14:val="none"/>
          <w:rPrChange w:id="1137" w:author="Manuel Hergenröder" w:date="2020-07-16T16:26:00Z">
            <w:rPr>
              <w:ins w:id="1138" w:author="Manuel Hergenröder" w:date="2020-07-16T16:21:00Z"/>
              <w:rFonts w:ascii="Consolas" w:eastAsia="Times New Roman" w:hAnsi="Consolas" w:cs="Courier New"/>
              <w:color w:val="000000"/>
              <w:sz w:val="20"/>
              <w:szCs w:val="20"/>
              <w:lang w:val="de-DE" w:eastAsia="de-DE"/>
              <w14:ligatures w14:val="none"/>
            </w:rPr>
          </w:rPrChange>
        </w:rPr>
      </w:pPr>
      <w:ins w:id="1139" w:author="Manuel Hergenröder" w:date="2020-07-16T16:21:00Z">
        <w:r w:rsidRPr="00625FEA">
          <w:rPr>
            <w:rFonts w:ascii="Consolas" w:eastAsia="Times New Roman" w:hAnsi="Consolas" w:cs="Courier New"/>
            <w:color w:val="000000"/>
            <w:sz w:val="18"/>
            <w:szCs w:val="18"/>
            <w:lang w:eastAsia="de-DE"/>
            <w14:ligatures w14:val="none"/>
            <w:rPrChange w:id="114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141"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14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143"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1144" w:author="Manuel Hergenröder" w:date="2020-07-16T16:26:00Z">
              <w:rPr>
                <w:rFonts w:ascii="Consolas" w:eastAsia="Times New Roman" w:hAnsi="Consolas" w:cs="Courier New"/>
                <w:color w:val="000000"/>
                <w:sz w:val="20"/>
                <w:szCs w:val="20"/>
                <w:lang w:val="de-DE" w:eastAsia="de-DE"/>
                <w14:ligatures w14:val="none"/>
              </w:rPr>
            </w:rPrChange>
          </w:rPr>
          <w:t> fftOverlapPercent;</w:t>
        </w:r>
      </w:ins>
    </w:p>
    <w:p w14:paraId="0A4CEB0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145" w:author="Manuel Hergenröder" w:date="2020-07-16T16:21:00Z"/>
          <w:rFonts w:ascii="Consolas" w:eastAsia="Times New Roman" w:hAnsi="Consolas" w:cs="Courier New"/>
          <w:color w:val="000000"/>
          <w:sz w:val="18"/>
          <w:szCs w:val="18"/>
          <w:lang w:eastAsia="de-DE"/>
          <w14:ligatures w14:val="none"/>
          <w:rPrChange w:id="1146" w:author="Manuel Hergenröder" w:date="2020-07-16T16:26:00Z">
            <w:rPr>
              <w:ins w:id="1147" w:author="Manuel Hergenröder" w:date="2020-07-16T16:21:00Z"/>
              <w:rFonts w:ascii="Consolas" w:eastAsia="Times New Roman" w:hAnsi="Consolas" w:cs="Courier New"/>
              <w:color w:val="000000"/>
              <w:sz w:val="20"/>
              <w:szCs w:val="20"/>
              <w:lang w:val="de-DE" w:eastAsia="de-DE"/>
              <w14:ligatures w14:val="none"/>
            </w:rPr>
          </w:rPrChange>
        </w:rPr>
      </w:pPr>
      <w:ins w:id="1148" w:author="Manuel Hergenröder" w:date="2020-07-16T16:21:00Z">
        <w:r w:rsidRPr="00625FEA">
          <w:rPr>
            <w:rFonts w:ascii="Consolas" w:eastAsia="Times New Roman" w:hAnsi="Consolas" w:cs="Courier New"/>
            <w:color w:val="000000"/>
            <w:sz w:val="18"/>
            <w:szCs w:val="18"/>
            <w:lang w:eastAsia="de-DE"/>
            <w14:ligatures w14:val="none"/>
            <w:rPrChange w:id="114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150"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15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152"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153" w:author="Manuel Hergenröder" w:date="2020-07-16T16:26:00Z">
              <w:rPr>
                <w:rFonts w:ascii="Consolas" w:eastAsia="Times New Roman" w:hAnsi="Consolas" w:cs="Courier New"/>
                <w:color w:val="000000"/>
                <w:sz w:val="20"/>
                <w:szCs w:val="20"/>
                <w:lang w:val="de-DE" w:eastAsia="de-DE"/>
                <w14:ligatures w14:val="none"/>
              </w:rPr>
            </w:rPrChange>
          </w:rPr>
          <w:t> fftOverlapOffset;</w:t>
        </w:r>
      </w:ins>
    </w:p>
    <w:p w14:paraId="43E1533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154" w:author="Manuel Hergenröder" w:date="2020-07-16T16:21:00Z"/>
          <w:rFonts w:ascii="Consolas" w:eastAsia="Times New Roman" w:hAnsi="Consolas" w:cs="Courier New"/>
          <w:color w:val="000000"/>
          <w:sz w:val="18"/>
          <w:szCs w:val="18"/>
          <w:lang w:eastAsia="de-DE"/>
          <w14:ligatures w14:val="none"/>
          <w:rPrChange w:id="1155" w:author="Manuel Hergenröder" w:date="2020-07-16T16:26:00Z">
            <w:rPr>
              <w:ins w:id="1156" w:author="Manuel Hergenröder" w:date="2020-07-16T16:21:00Z"/>
              <w:rFonts w:ascii="Consolas" w:eastAsia="Times New Roman" w:hAnsi="Consolas" w:cs="Courier New"/>
              <w:color w:val="000000"/>
              <w:sz w:val="20"/>
              <w:szCs w:val="20"/>
              <w:lang w:val="de-DE" w:eastAsia="de-DE"/>
              <w14:ligatures w14:val="none"/>
            </w:rPr>
          </w:rPrChange>
        </w:rPr>
      </w:pPr>
      <w:ins w:id="1157" w:author="Manuel Hergenröder" w:date="2020-07-16T16:21:00Z">
        <w:r w:rsidRPr="00625FEA">
          <w:rPr>
            <w:rFonts w:ascii="Consolas" w:eastAsia="Times New Roman" w:hAnsi="Consolas" w:cs="Courier New"/>
            <w:color w:val="000000"/>
            <w:sz w:val="18"/>
            <w:szCs w:val="18"/>
            <w:lang w:eastAsia="de-DE"/>
            <w14:ligatures w14:val="none"/>
            <w:rPrChange w:id="115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159"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16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161"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1162" w:author="Manuel Hergenröder" w:date="2020-07-16T16:26:00Z">
              <w:rPr>
                <w:rFonts w:ascii="Consolas" w:eastAsia="Times New Roman" w:hAnsi="Consolas" w:cs="Courier New"/>
                <w:color w:val="000000"/>
                <w:sz w:val="20"/>
                <w:szCs w:val="20"/>
                <w:lang w:val="de-DE" w:eastAsia="de-DE"/>
                <w14:ligatures w14:val="none"/>
              </w:rPr>
            </w:rPrChange>
          </w:rPr>
          <w:t>[] fftFrequencies;</w:t>
        </w:r>
      </w:ins>
    </w:p>
    <w:p w14:paraId="36435A5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163" w:author="Manuel Hergenröder" w:date="2020-07-16T16:21:00Z"/>
          <w:rFonts w:ascii="Consolas" w:eastAsia="Times New Roman" w:hAnsi="Consolas" w:cs="Courier New"/>
          <w:color w:val="000000"/>
          <w:sz w:val="18"/>
          <w:szCs w:val="18"/>
          <w:lang w:eastAsia="de-DE"/>
          <w14:ligatures w14:val="none"/>
          <w:rPrChange w:id="1164" w:author="Manuel Hergenröder" w:date="2020-07-16T16:26:00Z">
            <w:rPr>
              <w:ins w:id="1165" w:author="Manuel Hergenröder" w:date="2020-07-16T16:21:00Z"/>
              <w:rFonts w:ascii="Consolas" w:eastAsia="Times New Roman" w:hAnsi="Consolas" w:cs="Courier New"/>
              <w:color w:val="000000"/>
              <w:sz w:val="20"/>
              <w:szCs w:val="20"/>
              <w:lang w:val="de-DE" w:eastAsia="de-DE"/>
              <w14:ligatures w14:val="none"/>
            </w:rPr>
          </w:rPrChange>
        </w:rPr>
      </w:pPr>
      <w:ins w:id="1166" w:author="Manuel Hergenröder" w:date="2020-07-16T16:21:00Z">
        <w:r w:rsidRPr="00625FEA">
          <w:rPr>
            <w:rFonts w:ascii="Consolas" w:eastAsia="Times New Roman" w:hAnsi="Consolas" w:cs="Courier New"/>
            <w:color w:val="000000"/>
            <w:sz w:val="18"/>
            <w:szCs w:val="18"/>
            <w:lang w:eastAsia="de-DE"/>
            <w14:ligatures w14:val="none"/>
            <w:rPrChange w:id="116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168"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16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170"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171" w:author="Manuel Hergenröder" w:date="2020-07-16T16:26:00Z">
              <w:rPr>
                <w:rFonts w:ascii="Consolas" w:eastAsia="Times New Roman" w:hAnsi="Consolas" w:cs="Courier New"/>
                <w:color w:val="000000"/>
                <w:sz w:val="20"/>
                <w:szCs w:val="20"/>
                <w:lang w:val="de-DE" w:eastAsia="de-DE"/>
                <w14:ligatures w14:val="none"/>
              </w:rPr>
            </w:rPrChange>
          </w:rPr>
          <w:t> fftBinCount;</w:t>
        </w:r>
      </w:ins>
    </w:p>
    <w:p w14:paraId="50EDE69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172" w:author="Manuel Hergenröder" w:date="2020-07-16T16:21:00Z"/>
          <w:rFonts w:ascii="Consolas" w:eastAsia="Times New Roman" w:hAnsi="Consolas" w:cs="Courier New"/>
          <w:color w:val="000000"/>
          <w:sz w:val="18"/>
          <w:szCs w:val="18"/>
          <w:lang w:eastAsia="de-DE"/>
          <w14:ligatures w14:val="none"/>
          <w:rPrChange w:id="1173" w:author="Manuel Hergenröder" w:date="2020-07-16T16:26:00Z">
            <w:rPr>
              <w:ins w:id="1174" w:author="Manuel Hergenröder" w:date="2020-07-16T16:21:00Z"/>
              <w:rFonts w:ascii="Consolas" w:eastAsia="Times New Roman" w:hAnsi="Consolas" w:cs="Courier New"/>
              <w:color w:val="000000"/>
              <w:sz w:val="20"/>
              <w:szCs w:val="20"/>
              <w:lang w:val="de-DE" w:eastAsia="de-DE"/>
              <w14:ligatures w14:val="none"/>
            </w:rPr>
          </w:rPrChange>
        </w:rPr>
      </w:pPr>
      <w:ins w:id="1175" w:author="Manuel Hergenröder" w:date="2020-07-16T16:21:00Z">
        <w:r w:rsidRPr="00625FEA">
          <w:rPr>
            <w:rFonts w:ascii="Consolas" w:eastAsia="Times New Roman" w:hAnsi="Consolas" w:cs="Courier New"/>
            <w:color w:val="000000"/>
            <w:sz w:val="18"/>
            <w:szCs w:val="18"/>
            <w:lang w:eastAsia="de-DE"/>
            <w14:ligatures w14:val="none"/>
            <w:rPrChange w:id="1176"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1B41C0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177" w:author="Manuel Hergenröder" w:date="2020-07-16T16:21:00Z"/>
          <w:rFonts w:ascii="Consolas" w:eastAsia="Times New Roman" w:hAnsi="Consolas" w:cs="Courier New"/>
          <w:color w:val="000000"/>
          <w:sz w:val="18"/>
          <w:szCs w:val="18"/>
          <w:lang w:eastAsia="de-DE"/>
          <w14:ligatures w14:val="none"/>
          <w:rPrChange w:id="1178" w:author="Manuel Hergenröder" w:date="2020-07-16T16:26:00Z">
            <w:rPr>
              <w:ins w:id="1179" w:author="Manuel Hergenröder" w:date="2020-07-16T16:21:00Z"/>
              <w:rFonts w:ascii="Consolas" w:eastAsia="Times New Roman" w:hAnsi="Consolas" w:cs="Courier New"/>
              <w:color w:val="000000"/>
              <w:sz w:val="20"/>
              <w:szCs w:val="20"/>
              <w:lang w:val="de-DE" w:eastAsia="de-DE"/>
              <w14:ligatures w14:val="none"/>
            </w:rPr>
          </w:rPrChange>
        </w:rPr>
      </w:pPr>
      <w:ins w:id="1180" w:author="Manuel Hergenröder" w:date="2020-07-16T16:21:00Z">
        <w:r w:rsidRPr="00625FEA">
          <w:rPr>
            <w:rFonts w:ascii="Consolas" w:eastAsia="Times New Roman" w:hAnsi="Consolas" w:cs="Courier New"/>
            <w:color w:val="000000"/>
            <w:sz w:val="18"/>
            <w:szCs w:val="18"/>
            <w:lang w:eastAsia="de-DE"/>
            <w14:ligatures w14:val="none"/>
            <w:rPrChange w:id="118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182"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18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184" w:author="Manuel Hergenröder" w:date="2020-07-16T16:26:00Z">
              <w:rPr>
                <w:rFonts w:ascii="Consolas" w:eastAsia="Times New Roman" w:hAnsi="Consolas" w:cs="Courier New"/>
                <w:color w:val="0000FF"/>
                <w:sz w:val="20"/>
                <w:szCs w:val="20"/>
                <w:lang w:val="de-DE" w:eastAsia="de-DE"/>
                <w14:ligatures w14:val="none"/>
              </w:rPr>
            </w:rPrChange>
          </w:rPr>
          <w:t>bool</w:t>
        </w:r>
        <w:r w:rsidRPr="00625FEA">
          <w:rPr>
            <w:rFonts w:ascii="Consolas" w:eastAsia="Times New Roman" w:hAnsi="Consolas" w:cs="Courier New"/>
            <w:color w:val="000000"/>
            <w:sz w:val="18"/>
            <w:szCs w:val="18"/>
            <w:lang w:eastAsia="de-DE"/>
            <w14:ligatures w14:val="none"/>
            <w:rPrChange w:id="1185" w:author="Manuel Hergenröder" w:date="2020-07-16T16:26:00Z">
              <w:rPr>
                <w:rFonts w:ascii="Consolas" w:eastAsia="Times New Roman" w:hAnsi="Consolas" w:cs="Courier New"/>
                <w:color w:val="000000"/>
                <w:sz w:val="20"/>
                <w:szCs w:val="20"/>
                <w:lang w:val="de-DE" w:eastAsia="de-DE"/>
                <w14:ligatures w14:val="none"/>
              </w:rPr>
            </w:rPrChange>
          </w:rPr>
          <w:t> isPlaying;</w:t>
        </w:r>
      </w:ins>
    </w:p>
    <w:p w14:paraId="05A404F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186" w:author="Manuel Hergenröder" w:date="2020-07-16T16:21:00Z"/>
          <w:rFonts w:ascii="Consolas" w:eastAsia="Times New Roman" w:hAnsi="Consolas" w:cs="Courier New"/>
          <w:color w:val="000000"/>
          <w:sz w:val="18"/>
          <w:szCs w:val="18"/>
          <w:lang w:eastAsia="de-DE"/>
          <w14:ligatures w14:val="none"/>
          <w:rPrChange w:id="1187" w:author="Manuel Hergenröder" w:date="2020-07-16T16:26:00Z">
            <w:rPr>
              <w:ins w:id="1188" w:author="Manuel Hergenröder" w:date="2020-07-16T16:21:00Z"/>
              <w:rFonts w:ascii="Consolas" w:eastAsia="Times New Roman" w:hAnsi="Consolas" w:cs="Courier New"/>
              <w:color w:val="000000"/>
              <w:sz w:val="20"/>
              <w:szCs w:val="20"/>
              <w:lang w:val="de-DE" w:eastAsia="de-DE"/>
              <w14:ligatures w14:val="none"/>
            </w:rPr>
          </w:rPrChange>
        </w:rPr>
      </w:pPr>
      <w:ins w:id="1189" w:author="Manuel Hergenröder" w:date="2020-07-16T16:21:00Z">
        <w:r w:rsidRPr="00625FEA">
          <w:rPr>
            <w:rFonts w:ascii="Consolas" w:eastAsia="Times New Roman" w:hAnsi="Consolas" w:cs="Courier New"/>
            <w:color w:val="000000"/>
            <w:sz w:val="18"/>
            <w:szCs w:val="18"/>
            <w:lang w:eastAsia="de-DE"/>
            <w14:ligatures w14:val="none"/>
            <w:rPrChange w:id="1190"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05F826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191" w:author="Manuel Hergenröder" w:date="2020-07-16T16:21:00Z"/>
          <w:rFonts w:ascii="Consolas" w:eastAsia="Times New Roman" w:hAnsi="Consolas" w:cs="Courier New"/>
          <w:color w:val="000000"/>
          <w:sz w:val="18"/>
          <w:szCs w:val="18"/>
          <w:lang w:eastAsia="de-DE"/>
          <w14:ligatures w14:val="none"/>
          <w:rPrChange w:id="1192" w:author="Manuel Hergenröder" w:date="2020-07-16T16:26:00Z">
            <w:rPr>
              <w:ins w:id="1193" w:author="Manuel Hergenröder" w:date="2020-07-16T16:21:00Z"/>
              <w:rFonts w:ascii="Consolas" w:eastAsia="Times New Roman" w:hAnsi="Consolas" w:cs="Courier New"/>
              <w:color w:val="000000"/>
              <w:sz w:val="20"/>
              <w:szCs w:val="20"/>
              <w:lang w:val="de-DE" w:eastAsia="de-DE"/>
              <w14:ligatures w14:val="none"/>
            </w:rPr>
          </w:rPrChange>
        </w:rPr>
      </w:pPr>
      <w:ins w:id="1194" w:author="Manuel Hergenröder" w:date="2020-07-16T16:21:00Z">
        <w:r w:rsidRPr="00625FEA">
          <w:rPr>
            <w:rFonts w:ascii="Consolas" w:eastAsia="Times New Roman" w:hAnsi="Consolas" w:cs="Courier New"/>
            <w:color w:val="000000"/>
            <w:sz w:val="18"/>
            <w:szCs w:val="18"/>
            <w:lang w:eastAsia="de-DE"/>
            <w14:ligatures w14:val="none"/>
            <w:rPrChange w:id="119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196"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19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198" w:author="Manuel Hergenröder" w:date="2020-07-16T16:26:00Z">
              <w:rPr>
                <w:rFonts w:ascii="Consolas" w:eastAsia="Times New Roman" w:hAnsi="Consolas" w:cs="Courier New"/>
                <w:color w:val="2B91AF"/>
                <w:sz w:val="20"/>
                <w:szCs w:val="20"/>
                <w:lang w:val="de-DE" w:eastAsia="de-DE"/>
                <w14:ligatures w14:val="none"/>
              </w:rPr>
            </w:rPrChange>
          </w:rPr>
          <w:t>GameObject</w:t>
        </w:r>
        <w:r w:rsidRPr="00625FEA">
          <w:rPr>
            <w:rFonts w:ascii="Consolas" w:eastAsia="Times New Roman" w:hAnsi="Consolas" w:cs="Courier New"/>
            <w:color w:val="000000"/>
            <w:sz w:val="18"/>
            <w:szCs w:val="18"/>
            <w:lang w:eastAsia="de-DE"/>
            <w14:ligatures w14:val="none"/>
            <w:rPrChange w:id="1199" w:author="Manuel Hergenröder" w:date="2020-07-16T16:26:00Z">
              <w:rPr>
                <w:rFonts w:ascii="Consolas" w:eastAsia="Times New Roman" w:hAnsi="Consolas" w:cs="Courier New"/>
                <w:color w:val="000000"/>
                <w:sz w:val="20"/>
                <w:szCs w:val="20"/>
                <w:lang w:val="de-DE" w:eastAsia="de-DE"/>
                <w14:ligatures w14:val="none"/>
              </w:rPr>
            </w:rPrChange>
          </w:rPr>
          <w:t> fileBrowserVr;</w:t>
        </w:r>
      </w:ins>
    </w:p>
    <w:p w14:paraId="6B1B4B6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200" w:author="Manuel Hergenröder" w:date="2020-07-16T16:21:00Z"/>
          <w:rFonts w:ascii="Consolas" w:eastAsia="Times New Roman" w:hAnsi="Consolas" w:cs="Courier New"/>
          <w:color w:val="000000"/>
          <w:sz w:val="18"/>
          <w:szCs w:val="18"/>
          <w:lang w:eastAsia="de-DE"/>
          <w14:ligatures w14:val="none"/>
          <w:rPrChange w:id="1201" w:author="Manuel Hergenröder" w:date="2020-07-16T16:26:00Z">
            <w:rPr>
              <w:ins w:id="1202" w:author="Manuel Hergenröder" w:date="2020-07-16T16:21:00Z"/>
              <w:rFonts w:ascii="Consolas" w:eastAsia="Times New Roman" w:hAnsi="Consolas" w:cs="Courier New"/>
              <w:color w:val="000000"/>
              <w:sz w:val="20"/>
              <w:szCs w:val="20"/>
              <w:lang w:val="de-DE" w:eastAsia="de-DE"/>
              <w14:ligatures w14:val="none"/>
            </w:rPr>
          </w:rPrChange>
        </w:rPr>
      </w:pPr>
      <w:ins w:id="1203" w:author="Manuel Hergenröder" w:date="2020-07-16T16:21:00Z">
        <w:r w:rsidRPr="00625FEA">
          <w:rPr>
            <w:rFonts w:ascii="Consolas" w:eastAsia="Times New Roman" w:hAnsi="Consolas" w:cs="Courier New"/>
            <w:color w:val="000000"/>
            <w:sz w:val="18"/>
            <w:szCs w:val="18"/>
            <w:lang w:eastAsia="de-DE"/>
            <w14:ligatures w14:val="none"/>
            <w:rPrChange w:id="120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205"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20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207" w:author="Manuel Hergenröder" w:date="2020-07-16T16:26:00Z">
              <w:rPr>
                <w:rFonts w:ascii="Consolas" w:eastAsia="Times New Roman" w:hAnsi="Consolas" w:cs="Courier New"/>
                <w:color w:val="2B91AF"/>
                <w:sz w:val="20"/>
                <w:szCs w:val="20"/>
                <w:lang w:val="de-DE" w:eastAsia="de-DE"/>
                <w14:ligatures w14:val="none"/>
              </w:rPr>
            </w:rPrChange>
          </w:rPr>
          <w:t>SpectrumMeshGenerator</w:t>
        </w:r>
        <w:r w:rsidRPr="00625FEA">
          <w:rPr>
            <w:rFonts w:ascii="Consolas" w:eastAsia="Times New Roman" w:hAnsi="Consolas" w:cs="Courier New"/>
            <w:color w:val="000000"/>
            <w:sz w:val="18"/>
            <w:szCs w:val="18"/>
            <w:lang w:eastAsia="de-DE"/>
            <w14:ligatures w14:val="none"/>
            <w:rPrChange w:id="1208" w:author="Manuel Hergenröder" w:date="2020-07-16T16:26:00Z">
              <w:rPr>
                <w:rFonts w:ascii="Consolas" w:eastAsia="Times New Roman" w:hAnsi="Consolas" w:cs="Courier New"/>
                <w:color w:val="000000"/>
                <w:sz w:val="20"/>
                <w:szCs w:val="20"/>
                <w:lang w:val="de-DE" w:eastAsia="de-DE"/>
                <w14:ligatures w14:val="none"/>
              </w:rPr>
            </w:rPrChange>
          </w:rPr>
          <w:t> spectrum;</w:t>
        </w:r>
      </w:ins>
    </w:p>
    <w:p w14:paraId="1128133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209" w:author="Manuel Hergenröder" w:date="2020-07-16T16:21:00Z"/>
          <w:rFonts w:ascii="Consolas" w:eastAsia="Times New Roman" w:hAnsi="Consolas" w:cs="Courier New"/>
          <w:color w:val="000000"/>
          <w:sz w:val="18"/>
          <w:szCs w:val="18"/>
          <w:lang w:val="de-DE" w:eastAsia="de-DE"/>
          <w14:ligatures w14:val="none"/>
          <w:rPrChange w:id="1210" w:author="Manuel Hergenröder" w:date="2020-07-16T16:26:00Z">
            <w:rPr>
              <w:ins w:id="1211" w:author="Manuel Hergenröder" w:date="2020-07-16T16:21:00Z"/>
              <w:rFonts w:ascii="Consolas" w:eastAsia="Times New Roman" w:hAnsi="Consolas" w:cs="Courier New"/>
              <w:color w:val="000000"/>
              <w:sz w:val="20"/>
              <w:szCs w:val="20"/>
              <w:lang w:val="de-DE" w:eastAsia="de-DE"/>
              <w14:ligatures w14:val="none"/>
            </w:rPr>
          </w:rPrChange>
        </w:rPr>
      </w:pPr>
      <w:ins w:id="1212" w:author="Manuel Hergenröder" w:date="2020-07-16T16:21:00Z">
        <w:r w:rsidRPr="00625FEA">
          <w:rPr>
            <w:rFonts w:ascii="Consolas" w:eastAsia="Times New Roman" w:hAnsi="Consolas" w:cs="Courier New"/>
            <w:color w:val="000000"/>
            <w:sz w:val="18"/>
            <w:szCs w:val="18"/>
            <w:lang w:eastAsia="de-DE"/>
            <w14:ligatures w14:val="none"/>
            <w:rPrChange w:id="1213" w:author="Manuel Hergenröder" w:date="2020-07-16T16:26:00Z">
              <w:rPr>
                <w:rFonts w:ascii="Consolas" w:eastAsia="Times New Roman" w:hAnsi="Consolas" w:cs="Courier New"/>
                <w:color w:val="000000"/>
                <w:sz w:val="20"/>
                <w:szCs w:val="20"/>
                <w:lang w:val="de-DE" w:eastAsia="de-DE"/>
                <w14:ligatures w14:val="none"/>
              </w:rPr>
            </w:rPrChange>
          </w:rPr>
          <w:lastRenderedPageBreak/>
          <w:t>    </w:t>
        </w:r>
        <w:r w:rsidRPr="00625FEA">
          <w:rPr>
            <w:rFonts w:ascii="Consolas" w:eastAsia="Times New Roman" w:hAnsi="Consolas" w:cs="Courier New"/>
            <w:color w:val="0000FF"/>
            <w:sz w:val="18"/>
            <w:szCs w:val="18"/>
            <w:lang w:val="de-DE" w:eastAsia="de-DE"/>
            <w14:ligatures w14:val="none"/>
            <w:rPrChange w:id="1214"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val="de-DE" w:eastAsia="de-DE"/>
            <w14:ligatures w14:val="none"/>
            <w:rPrChange w:id="121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val="de-DE" w:eastAsia="de-DE"/>
            <w14:ligatures w14:val="none"/>
            <w:rPrChange w:id="1216" w:author="Manuel Hergenröder" w:date="2020-07-16T16:26:00Z">
              <w:rPr>
                <w:rFonts w:ascii="Consolas" w:eastAsia="Times New Roman" w:hAnsi="Consolas" w:cs="Courier New"/>
                <w:color w:val="2B91AF"/>
                <w:sz w:val="20"/>
                <w:szCs w:val="20"/>
                <w:lang w:val="de-DE" w:eastAsia="de-DE"/>
                <w14:ligatures w14:val="none"/>
              </w:rPr>
            </w:rPrChange>
          </w:rPr>
          <w:t>SteamVR_LaserPointer</w:t>
        </w:r>
        <w:r w:rsidRPr="00625FEA">
          <w:rPr>
            <w:rFonts w:ascii="Consolas" w:eastAsia="Times New Roman" w:hAnsi="Consolas" w:cs="Courier New"/>
            <w:color w:val="000000"/>
            <w:sz w:val="18"/>
            <w:szCs w:val="18"/>
            <w:lang w:val="de-DE" w:eastAsia="de-DE"/>
            <w14:ligatures w14:val="none"/>
            <w:rPrChange w:id="1217" w:author="Manuel Hergenröder" w:date="2020-07-16T16:26:00Z">
              <w:rPr>
                <w:rFonts w:ascii="Consolas" w:eastAsia="Times New Roman" w:hAnsi="Consolas" w:cs="Courier New"/>
                <w:color w:val="000000"/>
                <w:sz w:val="20"/>
                <w:szCs w:val="20"/>
                <w:lang w:val="de-DE" w:eastAsia="de-DE"/>
                <w14:ligatures w14:val="none"/>
              </w:rPr>
            </w:rPrChange>
          </w:rPr>
          <w:t> laser;</w:t>
        </w:r>
      </w:ins>
    </w:p>
    <w:p w14:paraId="4976361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218" w:author="Manuel Hergenröder" w:date="2020-07-16T16:21:00Z"/>
          <w:rFonts w:ascii="Consolas" w:eastAsia="Times New Roman" w:hAnsi="Consolas" w:cs="Courier New"/>
          <w:color w:val="000000"/>
          <w:sz w:val="18"/>
          <w:szCs w:val="18"/>
          <w:lang w:val="de-DE" w:eastAsia="de-DE"/>
          <w14:ligatures w14:val="none"/>
          <w:rPrChange w:id="1219" w:author="Manuel Hergenröder" w:date="2020-07-16T16:26:00Z">
            <w:rPr>
              <w:ins w:id="1220" w:author="Manuel Hergenröder" w:date="2020-07-16T16:21:00Z"/>
              <w:rFonts w:ascii="Consolas" w:eastAsia="Times New Roman" w:hAnsi="Consolas" w:cs="Courier New"/>
              <w:color w:val="000000"/>
              <w:sz w:val="20"/>
              <w:szCs w:val="20"/>
              <w:lang w:val="de-DE" w:eastAsia="de-DE"/>
              <w14:ligatures w14:val="none"/>
            </w:rPr>
          </w:rPrChange>
        </w:rPr>
      </w:pPr>
      <w:ins w:id="1221" w:author="Manuel Hergenröder" w:date="2020-07-16T16:21:00Z">
        <w:r w:rsidRPr="00625FEA">
          <w:rPr>
            <w:rFonts w:ascii="Consolas" w:eastAsia="Times New Roman" w:hAnsi="Consolas" w:cs="Courier New"/>
            <w:color w:val="000000"/>
            <w:sz w:val="18"/>
            <w:szCs w:val="18"/>
            <w:lang w:val="de-DE" w:eastAsia="de-DE"/>
            <w14:ligatures w14:val="none"/>
            <w:rPrChange w:id="122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val="de-DE" w:eastAsia="de-DE"/>
            <w14:ligatures w14:val="none"/>
            <w:rPrChange w:id="1223"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val="de-DE" w:eastAsia="de-DE"/>
            <w14:ligatures w14:val="none"/>
            <w:rPrChange w:id="122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val="de-DE" w:eastAsia="de-DE"/>
            <w14:ligatures w14:val="none"/>
            <w:rPrChange w:id="1225" w:author="Manuel Hergenröder" w:date="2020-07-16T16:26:00Z">
              <w:rPr>
                <w:rFonts w:ascii="Consolas" w:eastAsia="Times New Roman" w:hAnsi="Consolas" w:cs="Courier New"/>
                <w:color w:val="2B91AF"/>
                <w:sz w:val="20"/>
                <w:szCs w:val="20"/>
                <w:lang w:val="de-DE" w:eastAsia="de-DE"/>
                <w14:ligatures w14:val="none"/>
              </w:rPr>
            </w:rPrChange>
          </w:rPr>
          <w:t>Fft</w:t>
        </w:r>
        <w:r w:rsidRPr="00625FEA">
          <w:rPr>
            <w:rFonts w:ascii="Consolas" w:eastAsia="Times New Roman" w:hAnsi="Consolas" w:cs="Courier New"/>
            <w:color w:val="000000"/>
            <w:sz w:val="18"/>
            <w:szCs w:val="18"/>
            <w:lang w:val="de-DE" w:eastAsia="de-DE"/>
            <w14:ligatures w14:val="none"/>
            <w:rPrChange w:id="1226" w:author="Manuel Hergenröder" w:date="2020-07-16T16:26:00Z">
              <w:rPr>
                <w:rFonts w:ascii="Consolas" w:eastAsia="Times New Roman" w:hAnsi="Consolas" w:cs="Courier New"/>
                <w:color w:val="000000"/>
                <w:sz w:val="20"/>
                <w:szCs w:val="20"/>
                <w:lang w:val="de-DE" w:eastAsia="de-DE"/>
                <w14:ligatures w14:val="none"/>
              </w:rPr>
            </w:rPrChange>
          </w:rPr>
          <w:t> fft;</w:t>
        </w:r>
      </w:ins>
    </w:p>
    <w:p w14:paraId="5706F08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227" w:author="Manuel Hergenröder" w:date="2020-07-16T16:21:00Z"/>
          <w:rFonts w:ascii="Consolas" w:eastAsia="Times New Roman" w:hAnsi="Consolas" w:cs="Courier New"/>
          <w:color w:val="000000"/>
          <w:sz w:val="18"/>
          <w:szCs w:val="18"/>
          <w:lang w:val="de-DE" w:eastAsia="de-DE"/>
          <w14:ligatures w14:val="none"/>
          <w:rPrChange w:id="1228" w:author="Manuel Hergenröder" w:date="2020-07-16T16:26:00Z">
            <w:rPr>
              <w:ins w:id="1229" w:author="Manuel Hergenröder" w:date="2020-07-16T16:21:00Z"/>
              <w:rFonts w:ascii="Consolas" w:eastAsia="Times New Roman" w:hAnsi="Consolas" w:cs="Courier New"/>
              <w:color w:val="000000"/>
              <w:sz w:val="20"/>
              <w:szCs w:val="20"/>
              <w:lang w:val="de-DE" w:eastAsia="de-DE"/>
              <w14:ligatures w14:val="none"/>
            </w:rPr>
          </w:rPrChange>
        </w:rPr>
      </w:pPr>
      <w:ins w:id="1230" w:author="Manuel Hergenröder" w:date="2020-07-16T16:21:00Z">
        <w:r w:rsidRPr="00625FEA">
          <w:rPr>
            <w:rFonts w:ascii="Consolas" w:eastAsia="Times New Roman" w:hAnsi="Consolas" w:cs="Courier New"/>
            <w:color w:val="000000"/>
            <w:sz w:val="18"/>
            <w:szCs w:val="18"/>
            <w:lang w:val="de-DE" w:eastAsia="de-DE"/>
            <w14:ligatures w14:val="none"/>
            <w:rPrChange w:id="123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045ED1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232" w:author="Manuel Hergenröder" w:date="2020-07-16T16:21:00Z"/>
          <w:rFonts w:ascii="Consolas" w:eastAsia="Times New Roman" w:hAnsi="Consolas" w:cs="Courier New"/>
          <w:color w:val="000000"/>
          <w:sz w:val="18"/>
          <w:szCs w:val="18"/>
          <w:lang w:eastAsia="de-DE"/>
          <w14:ligatures w14:val="none"/>
          <w:rPrChange w:id="1233" w:author="Manuel Hergenröder" w:date="2020-07-16T16:26:00Z">
            <w:rPr>
              <w:ins w:id="1234" w:author="Manuel Hergenröder" w:date="2020-07-16T16:21:00Z"/>
              <w:rFonts w:ascii="Consolas" w:eastAsia="Times New Roman" w:hAnsi="Consolas" w:cs="Courier New"/>
              <w:color w:val="000000"/>
              <w:sz w:val="20"/>
              <w:szCs w:val="20"/>
              <w:lang w:val="de-DE" w:eastAsia="de-DE"/>
              <w14:ligatures w14:val="none"/>
            </w:rPr>
          </w:rPrChange>
        </w:rPr>
      </w:pPr>
      <w:ins w:id="1235" w:author="Manuel Hergenröder" w:date="2020-07-16T16:21:00Z">
        <w:r w:rsidRPr="00625FEA">
          <w:rPr>
            <w:rFonts w:ascii="Consolas" w:eastAsia="Times New Roman" w:hAnsi="Consolas" w:cs="Courier New"/>
            <w:color w:val="000000"/>
            <w:sz w:val="18"/>
            <w:szCs w:val="18"/>
            <w:lang w:val="de-DE" w:eastAsia="de-DE"/>
            <w14:ligatures w14:val="none"/>
            <w:rPrChange w:id="123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237"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238"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239"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55A47B5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240" w:author="Manuel Hergenröder" w:date="2020-07-16T16:21:00Z"/>
          <w:rFonts w:ascii="Consolas" w:eastAsia="Times New Roman" w:hAnsi="Consolas" w:cs="Courier New"/>
          <w:color w:val="000000"/>
          <w:sz w:val="18"/>
          <w:szCs w:val="18"/>
          <w:lang w:eastAsia="de-DE"/>
          <w14:ligatures w14:val="none"/>
          <w:rPrChange w:id="1241" w:author="Manuel Hergenröder" w:date="2020-07-16T16:26:00Z">
            <w:rPr>
              <w:ins w:id="1242" w:author="Manuel Hergenröder" w:date="2020-07-16T16:21:00Z"/>
              <w:rFonts w:ascii="Consolas" w:eastAsia="Times New Roman" w:hAnsi="Consolas" w:cs="Courier New"/>
              <w:color w:val="000000"/>
              <w:sz w:val="20"/>
              <w:szCs w:val="20"/>
              <w:lang w:val="de-DE" w:eastAsia="de-DE"/>
              <w14:ligatures w14:val="none"/>
            </w:rPr>
          </w:rPrChange>
        </w:rPr>
      </w:pPr>
      <w:ins w:id="1243" w:author="Manuel Hergenröder" w:date="2020-07-16T16:21:00Z">
        <w:r w:rsidRPr="00625FEA">
          <w:rPr>
            <w:rFonts w:ascii="Consolas" w:eastAsia="Times New Roman" w:hAnsi="Consolas" w:cs="Courier New"/>
            <w:color w:val="000000"/>
            <w:sz w:val="18"/>
            <w:szCs w:val="18"/>
            <w:lang w:eastAsia="de-DE"/>
            <w14:ligatures w14:val="none"/>
            <w:rPrChange w:id="124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245"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246" w:author="Manuel Hergenröder" w:date="2020-07-16T16:26:00Z">
              <w:rPr>
                <w:rFonts w:ascii="Consolas" w:eastAsia="Times New Roman" w:hAnsi="Consolas" w:cs="Courier New"/>
                <w:color w:val="008000"/>
                <w:sz w:val="20"/>
                <w:szCs w:val="20"/>
                <w:lang w:val="de-DE" w:eastAsia="de-DE"/>
                <w14:ligatures w14:val="none"/>
              </w:rPr>
            </w:rPrChange>
          </w:rPr>
          <w:t> Makes sure audio engine is loaded before Start() routines of other GameObjects</w:t>
        </w:r>
      </w:ins>
    </w:p>
    <w:p w14:paraId="221CB47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247" w:author="Manuel Hergenröder" w:date="2020-07-16T16:21:00Z"/>
          <w:rFonts w:ascii="Consolas" w:eastAsia="Times New Roman" w:hAnsi="Consolas" w:cs="Courier New"/>
          <w:color w:val="000000"/>
          <w:sz w:val="18"/>
          <w:szCs w:val="18"/>
          <w:lang w:eastAsia="de-DE"/>
          <w14:ligatures w14:val="none"/>
          <w:rPrChange w:id="1248" w:author="Manuel Hergenröder" w:date="2020-07-16T16:26:00Z">
            <w:rPr>
              <w:ins w:id="1249" w:author="Manuel Hergenröder" w:date="2020-07-16T16:21:00Z"/>
              <w:rFonts w:ascii="Consolas" w:eastAsia="Times New Roman" w:hAnsi="Consolas" w:cs="Courier New"/>
              <w:color w:val="000000"/>
              <w:sz w:val="20"/>
              <w:szCs w:val="20"/>
              <w:lang w:val="de-DE" w:eastAsia="de-DE"/>
              <w14:ligatures w14:val="none"/>
            </w:rPr>
          </w:rPrChange>
        </w:rPr>
      </w:pPr>
      <w:ins w:id="1250" w:author="Manuel Hergenröder" w:date="2020-07-16T16:21:00Z">
        <w:r w:rsidRPr="00625FEA">
          <w:rPr>
            <w:rFonts w:ascii="Consolas" w:eastAsia="Times New Roman" w:hAnsi="Consolas" w:cs="Courier New"/>
            <w:color w:val="000000"/>
            <w:sz w:val="18"/>
            <w:szCs w:val="18"/>
            <w:lang w:eastAsia="de-DE"/>
            <w14:ligatures w14:val="none"/>
            <w:rPrChange w:id="125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252"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253"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254"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4243F65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255" w:author="Manuel Hergenröder" w:date="2020-07-16T16:21:00Z"/>
          <w:rFonts w:ascii="Consolas" w:eastAsia="Times New Roman" w:hAnsi="Consolas" w:cs="Courier New"/>
          <w:color w:val="000000"/>
          <w:sz w:val="18"/>
          <w:szCs w:val="18"/>
          <w:lang w:eastAsia="de-DE"/>
          <w14:ligatures w14:val="none"/>
          <w:rPrChange w:id="1256" w:author="Manuel Hergenröder" w:date="2020-07-16T16:26:00Z">
            <w:rPr>
              <w:ins w:id="1257" w:author="Manuel Hergenröder" w:date="2020-07-16T16:21:00Z"/>
              <w:rFonts w:ascii="Consolas" w:eastAsia="Times New Roman" w:hAnsi="Consolas" w:cs="Courier New"/>
              <w:color w:val="000000"/>
              <w:sz w:val="20"/>
              <w:szCs w:val="20"/>
              <w:lang w:val="de-DE" w:eastAsia="de-DE"/>
              <w14:ligatures w14:val="none"/>
            </w:rPr>
          </w:rPrChange>
        </w:rPr>
      </w:pPr>
      <w:ins w:id="1258" w:author="Manuel Hergenröder" w:date="2020-07-16T16:21:00Z">
        <w:r w:rsidRPr="00625FEA">
          <w:rPr>
            <w:rFonts w:ascii="Consolas" w:eastAsia="Times New Roman" w:hAnsi="Consolas" w:cs="Courier New"/>
            <w:color w:val="000000"/>
            <w:sz w:val="18"/>
            <w:szCs w:val="18"/>
            <w:lang w:eastAsia="de-DE"/>
            <w14:ligatures w14:val="none"/>
            <w:rPrChange w:id="125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260"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126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262" w:author="Manuel Hergenröder" w:date="2020-07-16T16:26:00Z">
              <w:rPr>
                <w:rFonts w:ascii="Consolas" w:eastAsia="Times New Roman" w:hAnsi="Consolas" w:cs="Courier New"/>
                <w:color w:val="0000FF"/>
                <w:sz w:val="20"/>
                <w:szCs w:val="20"/>
                <w:lang w:val="de-DE" w:eastAsia="de-DE"/>
                <w14:ligatures w14:val="none"/>
              </w:rPr>
            </w:rPrChange>
          </w:rPr>
          <w:t>Awake</w:t>
        </w:r>
        <w:r w:rsidRPr="00625FEA">
          <w:rPr>
            <w:rFonts w:ascii="Consolas" w:eastAsia="Times New Roman" w:hAnsi="Consolas" w:cs="Courier New"/>
            <w:color w:val="000000"/>
            <w:sz w:val="18"/>
            <w:szCs w:val="18"/>
            <w:lang w:eastAsia="de-DE"/>
            <w14:ligatures w14:val="none"/>
            <w:rPrChange w:id="1263" w:author="Manuel Hergenröder" w:date="2020-07-16T16:26:00Z">
              <w:rPr>
                <w:rFonts w:ascii="Consolas" w:eastAsia="Times New Roman" w:hAnsi="Consolas" w:cs="Courier New"/>
                <w:color w:val="000000"/>
                <w:sz w:val="20"/>
                <w:szCs w:val="20"/>
                <w:lang w:val="de-DE" w:eastAsia="de-DE"/>
                <w14:ligatures w14:val="none"/>
              </w:rPr>
            </w:rPrChange>
          </w:rPr>
          <w:t>()</w:t>
        </w:r>
      </w:ins>
    </w:p>
    <w:p w14:paraId="444F7CB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264" w:author="Manuel Hergenröder" w:date="2020-07-16T16:21:00Z"/>
          <w:rFonts w:ascii="Consolas" w:eastAsia="Times New Roman" w:hAnsi="Consolas" w:cs="Courier New"/>
          <w:color w:val="000000"/>
          <w:sz w:val="18"/>
          <w:szCs w:val="18"/>
          <w:lang w:eastAsia="de-DE"/>
          <w14:ligatures w14:val="none"/>
          <w:rPrChange w:id="1265" w:author="Manuel Hergenröder" w:date="2020-07-16T16:26:00Z">
            <w:rPr>
              <w:ins w:id="1266" w:author="Manuel Hergenröder" w:date="2020-07-16T16:21:00Z"/>
              <w:rFonts w:ascii="Consolas" w:eastAsia="Times New Roman" w:hAnsi="Consolas" w:cs="Courier New"/>
              <w:color w:val="000000"/>
              <w:sz w:val="20"/>
              <w:szCs w:val="20"/>
              <w:lang w:val="de-DE" w:eastAsia="de-DE"/>
              <w14:ligatures w14:val="none"/>
            </w:rPr>
          </w:rPrChange>
        </w:rPr>
      </w:pPr>
      <w:ins w:id="1267" w:author="Manuel Hergenröder" w:date="2020-07-16T16:21:00Z">
        <w:r w:rsidRPr="00625FEA">
          <w:rPr>
            <w:rFonts w:ascii="Consolas" w:eastAsia="Times New Roman" w:hAnsi="Consolas" w:cs="Courier New"/>
            <w:color w:val="000000"/>
            <w:sz w:val="18"/>
            <w:szCs w:val="18"/>
            <w:lang w:eastAsia="de-DE"/>
            <w14:ligatures w14:val="none"/>
            <w:rPrChange w:id="1268" w:author="Manuel Hergenröder" w:date="2020-07-16T16:26:00Z">
              <w:rPr>
                <w:rFonts w:ascii="Consolas" w:eastAsia="Times New Roman" w:hAnsi="Consolas" w:cs="Courier New"/>
                <w:color w:val="000000"/>
                <w:sz w:val="20"/>
                <w:szCs w:val="20"/>
                <w:lang w:val="de-DE" w:eastAsia="de-DE"/>
                <w14:ligatures w14:val="none"/>
              </w:rPr>
            </w:rPrChange>
          </w:rPr>
          <w:t>    {</w:t>
        </w:r>
      </w:ins>
    </w:p>
    <w:p w14:paraId="387163E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269" w:author="Manuel Hergenröder" w:date="2020-07-16T16:21:00Z"/>
          <w:rFonts w:ascii="Consolas" w:eastAsia="Times New Roman" w:hAnsi="Consolas" w:cs="Courier New"/>
          <w:color w:val="000000"/>
          <w:sz w:val="18"/>
          <w:szCs w:val="18"/>
          <w:lang w:eastAsia="de-DE"/>
          <w14:ligatures w14:val="none"/>
          <w:rPrChange w:id="1270" w:author="Manuel Hergenröder" w:date="2020-07-16T16:26:00Z">
            <w:rPr>
              <w:ins w:id="1271" w:author="Manuel Hergenröder" w:date="2020-07-16T16:21:00Z"/>
              <w:rFonts w:ascii="Consolas" w:eastAsia="Times New Roman" w:hAnsi="Consolas" w:cs="Courier New"/>
              <w:color w:val="000000"/>
              <w:sz w:val="20"/>
              <w:szCs w:val="20"/>
              <w:lang w:val="de-DE" w:eastAsia="de-DE"/>
              <w14:ligatures w14:val="none"/>
            </w:rPr>
          </w:rPrChange>
        </w:rPr>
      </w:pPr>
      <w:ins w:id="1272" w:author="Manuel Hergenröder" w:date="2020-07-16T16:21:00Z">
        <w:r w:rsidRPr="00625FEA">
          <w:rPr>
            <w:rFonts w:ascii="Consolas" w:eastAsia="Times New Roman" w:hAnsi="Consolas" w:cs="Courier New"/>
            <w:color w:val="000000"/>
            <w:sz w:val="18"/>
            <w:szCs w:val="18"/>
            <w:lang w:eastAsia="de-DE"/>
            <w14:ligatures w14:val="none"/>
            <w:rPrChange w:id="127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27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275" w:author="Manuel Hergenröder" w:date="2020-07-16T16:26:00Z">
              <w:rPr>
                <w:rFonts w:ascii="Consolas" w:eastAsia="Times New Roman" w:hAnsi="Consolas" w:cs="Courier New"/>
                <w:color w:val="000000"/>
                <w:sz w:val="20"/>
                <w:szCs w:val="20"/>
                <w:lang w:val="de-DE" w:eastAsia="de-DE"/>
                <w14:ligatures w14:val="none"/>
              </w:rPr>
            </w:rPrChange>
          </w:rPr>
          <w:t>.fileBrowserVr = </w:t>
        </w:r>
        <w:r w:rsidRPr="00625FEA">
          <w:rPr>
            <w:rFonts w:ascii="Consolas" w:eastAsia="Times New Roman" w:hAnsi="Consolas" w:cs="Courier New"/>
            <w:color w:val="2B91AF"/>
            <w:sz w:val="18"/>
            <w:szCs w:val="18"/>
            <w:lang w:eastAsia="de-DE"/>
            <w14:ligatures w14:val="none"/>
            <w:rPrChange w:id="1276" w:author="Manuel Hergenröder" w:date="2020-07-16T16:26:00Z">
              <w:rPr>
                <w:rFonts w:ascii="Consolas" w:eastAsia="Times New Roman" w:hAnsi="Consolas" w:cs="Courier New"/>
                <w:color w:val="2B91AF"/>
                <w:sz w:val="20"/>
                <w:szCs w:val="20"/>
                <w:lang w:val="de-DE" w:eastAsia="de-DE"/>
                <w14:ligatures w14:val="none"/>
              </w:rPr>
            </w:rPrChange>
          </w:rPr>
          <w:t>GameObject</w:t>
        </w:r>
        <w:r w:rsidRPr="00625FEA">
          <w:rPr>
            <w:rFonts w:ascii="Consolas" w:eastAsia="Times New Roman" w:hAnsi="Consolas" w:cs="Courier New"/>
            <w:color w:val="000000"/>
            <w:sz w:val="18"/>
            <w:szCs w:val="18"/>
            <w:lang w:eastAsia="de-DE"/>
            <w14:ligatures w14:val="none"/>
            <w:rPrChange w:id="127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278" w:author="Manuel Hergenröder" w:date="2020-07-16T16:26:00Z">
              <w:rPr>
                <w:rFonts w:ascii="Consolas" w:eastAsia="Times New Roman" w:hAnsi="Consolas" w:cs="Courier New"/>
                <w:color w:val="74531F"/>
                <w:sz w:val="20"/>
                <w:szCs w:val="20"/>
                <w:lang w:val="de-DE" w:eastAsia="de-DE"/>
                <w14:ligatures w14:val="none"/>
              </w:rPr>
            </w:rPrChange>
          </w:rPr>
          <w:t>Find</w:t>
        </w:r>
        <w:r w:rsidRPr="00625FEA">
          <w:rPr>
            <w:rFonts w:ascii="Consolas" w:eastAsia="Times New Roman" w:hAnsi="Consolas" w:cs="Courier New"/>
            <w:color w:val="000000"/>
            <w:sz w:val="18"/>
            <w:szCs w:val="18"/>
            <w:lang w:eastAsia="de-DE"/>
            <w14:ligatures w14:val="none"/>
            <w:rPrChange w:id="127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280" w:author="Manuel Hergenröder" w:date="2020-07-16T16:26:00Z">
              <w:rPr>
                <w:rFonts w:ascii="Consolas" w:eastAsia="Times New Roman" w:hAnsi="Consolas" w:cs="Courier New"/>
                <w:color w:val="A31515"/>
                <w:sz w:val="20"/>
                <w:szCs w:val="20"/>
                <w:lang w:val="de-DE" w:eastAsia="de-DE"/>
                <w14:ligatures w14:val="none"/>
              </w:rPr>
            </w:rPrChange>
          </w:rPr>
          <w:t>"SimpleFileBrowserCanvas"</w:t>
        </w:r>
        <w:r w:rsidRPr="00625FEA">
          <w:rPr>
            <w:rFonts w:ascii="Consolas" w:eastAsia="Times New Roman" w:hAnsi="Consolas" w:cs="Courier New"/>
            <w:color w:val="000000"/>
            <w:sz w:val="18"/>
            <w:szCs w:val="18"/>
            <w:lang w:eastAsia="de-DE"/>
            <w14:ligatures w14:val="none"/>
            <w:rPrChange w:id="1281" w:author="Manuel Hergenröder" w:date="2020-07-16T16:26:00Z">
              <w:rPr>
                <w:rFonts w:ascii="Consolas" w:eastAsia="Times New Roman" w:hAnsi="Consolas" w:cs="Courier New"/>
                <w:color w:val="000000"/>
                <w:sz w:val="20"/>
                <w:szCs w:val="20"/>
                <w:lang w:val="de-DE" w:eastAsia="de-DE"/>
                <w14:ligatures w14:val="none"/>
              </w:rPr>
            </w:rPrChange>
          </w:rPr>
          <w:t>);</w:t>
        </w:r>
      </w:ins>
    </w:p>
    <w:p w14:paraId="7111AD4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282" w:author="Manuel Hergenröder" w:date="2020-07-16T16:21:00Z"/>
          <w:rFonts w:ascii="Consolas" w:eastAsia="Times New Roman" w:hAnsi="Consolas" w:cs="Courier New"/>
          <w:color w:val="000000"/>
          <w:sz w:val="18"/>
          <w:szCs w:val="18"/>
          <w:lang w:eastAsia="de-DE"/>
          <w14:ligatures w14:val="none"/>
          <w:rPrChange w:id="1283" w:author="Manuel Hergenröder" w:date="2020-07-16T16:26:00Z">
            <w:rPr>
              <w:ins w:id="1284" w:author="Manuel Hergenröder" w:date="2020-07-16T16:21:00Z"/>
              <w:rFonts w:ascii="Consolas" w:eastAsia="Times New Roman" w:hAnsi="Consolas" w:cs="Courier New"/>
              <w:color w:val="000000"/>
              <w:sz w:val="20"/>
              <w:szCs w:val="20"/>
              <w:lang w:val="de-DE" w:eastAsia="de-DE"/>
              <w14:ligatures w14:val="none"/>
            </w:rPr>
          </w:rPrChange>
        </w:rPr>
      </w:pPr>
      <w:ins w:id="1285" w:author="Manuel Hergenröder" w:date="2020-07-16T16:21:00Z">
        <w:r w:rsidRPr="00625FEA">
          <w:rPr>
            <w:rFonts w:ascii="Consolas" w:eastAsia="Times New Roman" w:hAnsi="Consolas" w:cs="Courier New"/>
            <w:color w:val="000000"/>
            <w:sz w:val="18"/>
            <w:szCs w:val="18"/>
            <w:lang w:eastAsia="de-DE"/>
            <w14:ligatures w14:val="none"/>
            <w:rPrChange w:id="128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28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288" w:author="Manuel Hergenröder" w:date="2020-07-16T16:26:00Z">
              <w:rPr>
                <w:rFonts w:ascii="Consolas" w:eastAsia="Times New Roman" w:hAnsi="Consolas" w:cs="Courier New"/>
                <w:color w:val="000000"/>
                <w:sz w:val="20"/>
                <w:szCs w:val="20"/>
                <w:lang w:val="de-DE" w:eastAsia="de-DE"/>
                <w14:ligatures w14:val="none"/>
              </w:rPr>
            </w:rPrChange>
          </w:rPr>
          <w:t>.fileBrowserVr.</w:t>
        </w:r>
        <w:r w:rsidRPr="00625FEA">
          <w:rPr>
            <w:rFonts w:ascii="Consolas" w:eastAsia="Times New Roman" w:hAnsi="Consolas" w:cs="Courier New"/>
            <w:color w:val="74531F"/>
            <w:sz w:val="18"/>
            <w:szCs w:val="18"/>
            <w:lang w:eastAsia="de-DE"/>
            <w14:ligatures w14:val="none"/>
            <w:rPrChange w:id="1289" w:author="Manuel Hergenröder" w:date="2020-07-16T16:26:00Z">
              <w:rPr>
                <w:rFonts w:ascii="Consolas" w:eastAsia="Times New Roman" w:hAnsi="Consolas" w:cs="Courier New"/>
                <w:color w:val="74531F"/>
                <w:sz w:val="20"/>
                <w:szCs w:val="20"/>
                <w:lang w:val="de-DE" w:eastAsia="de-DE"/>
                <w14:ligatures w14:val="none"/>
              </w:rPr>
            </w:rPrChange>
          </w:rPr>
          <w:t>SetActive</w:t>
        </w:r>
        <w:r w:rsidRPr="00625FEA">
          <w:rPr>
            <w:rFonts w:ascii="Consolas" w:eastAsia="Times New Roman" w:hAnsi="Consolas" w:cs="Courier New"/>
            <w:color w:val="000000"/>
            <w:sz w:val="18"/>
            <w:szCs w:val="18"/>
            <w:lang w:eastAsia="de-DE"/>
            <w14:ligatures w14:val="none"/>
            <w:rPrChange w:id="129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291" w:author="Manuel Hergenröder" w:date="2020-07-16T16:26:00Z">
              <w:rPr>
                <w:rFonts w:ascii="Consolas" w:eastAsia="Times New Roman" w:hAnsi="Consolas" w:cs="Courier New"/>
                <w:color w:val="0000FF"/>
                <w:sz w:val="20"/>
                <w:szCs w:val="20"/>
                <w:lang w:val="de-DE" w:eastAsia="de-DE"/>
                <w14:ligatures w14:val="none"/>
              </w:rPr>
            </w:rPrChange>
          </w:rPr>
          <w:t>false</w:t>
        </w:r>
        <w:r w:rsidRPr="00625FEA">
          <w:rPr>
            <w:rFonts w:ascii="Consolas" w:eastAsia="Times New Roman" w:hAnsi="Consolas" w:cs="Courier New"/>
            <w:color w:val="000000"/>
            <w:sz w:val="18"/>
            <w:szCs w:val="18"/>
            <w:lang w:eastAsia="de-DE"/>
            <w14:ligatures w14:val="none"/>
            <w:rPrChange w:id="1292" w:author="Manuel Hergenröder" w:date="2020-07-16T16:26:00Z">
              <w:rPr>
                <w:rFonts w:ascii="Consolas" w:eastAsia="Times New Roman" w:hAnsi="Consolas" w:cs="Courier New"/>
                <w:color w:val="000000"/>
                <w:sz w:val="20"/>
                <w:szCs w:val="20"/>
                <w:lang w:val="de-DE" w:eastAsia="de-DE"/>
                <w14:ligatures w14:val="none"/>
              </w:rPr>
            </w:rPrChange>
          </w:rPr>
          <w:t>);</w:t>
        </w:r>
      </w:ins>
    </w:p>
    <w:p w14:paraId="4E31E81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293" w:author="Manuel Hergenröder" w:date="2020-07-16T16:21:00Z"/>
          <w:rFonts w:ascii="Consolas" w:eastAsia="Times New Roman" w:hAnsi="Consolas" w:cs="Courier New"/>
          <w:color w:val="000000"/>
          <w:sz w:val="18"/>
          <w:szCs w:val="18"/>
          <w:lang w:eastAsia="de-DE"/>
          <w14:ligatures w14:val="none"/>
          <w:rPrChange w:id="1294" w:author="Manuel Hergenröder" w:date="2020-07-16T16:26:00Z">
            <w:rPr>
              <w:ins w:id="1295" w:author="Manuel Hergenröder" w:date="2020-07-16T16:21:00Z"/>
              <w:rFonts w:ascii="Consolas" w:eastAsia="Times New Roman" w:hAnsi="Consolas" w:cs="Courier New"/>
              <w:color w:val="000000"/>
              <w:sz w:val="20"/>
              <w:szCs w:val="20"/>
              <w:lang w:val="de-DE" w:eastAsia="de-DE"/>
              <w14:ligatures w14:val="none"/>
            </w:rPr>
          </w:rPrChange>
        </w:rPr>
      </w:pPr>
      <w:ins w:id="1296" w:author="Manuel Hergenröder" w:date="2020-07-16T16:21:00Z">
        <w:r w:rsidRPr="00625FEA">
          <w:rPr>
            <w:rFonts w:ascii="Consolas" w:eastAsia="Times New Roman" w:hAnsi="Consolas" w:cs="Courier New"/>
            <w:color w:val="000000"/>
            <w:sz w:val="18"/>
            <w:szCs w:val="18"/>
            <w:lang w:eastAsia="de-DE"/>
            <w14:ligatures w14:val="none"/>
            <w:rPrChange w:id="129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BA0BB8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298" w:author="Manuel Hergenröder" w:date="2020-07-16T16:21:00Z"/>
          <w:rFonts w:ascii="Consolas" w:eastAsia="Times New Roman" w:hAnsi="Consolas" w:cs="Courier New"/>
          <w:color w:val="000000"/>
          <w:sz w:val="18"/>
          <w:szCs w:val="18"/>
          <w:lang w:eastAsia="de-DE"/>
          <w14:ligatures w14:val="none"/>
          <w:rPrChange w:id="1299" w:author="Manuel Hergenröder" w:date="2020-07-16T16:26:00Z">
            <w:rPr>
              <w:ins w:id="1300" w:author="Manuel Hergenröder" w:date="2020-07-16T16:21:00Z"/>
              <w:rFonts w:ascii="Consolas" w:eastAsia="Times New Roman" w:hAnsi="Consolas" w:cs="Courier New"/>
              <w:color w:val="000000"/>
              <w:sz w:val="20"/>
              <w:szCs w:val="20"/>
              <w:lang w:val="de-DE" w:eastAsia="de-DE"/>
              <w14:ligatures w14:val="none"/>
            </w:rPr>
          </w:rPrChange>
        </w:rPr>
      </w:pPr>
      <w:ins w:id="1301" w:author="Manuel Hergenröder" w:date="2020-07-16T16:21:00Z">
        <w:r w:rsidRPr="00625FEA">
          <w:rPr>
            <w:rFonts w:ascii="Consolas" w:eastAsia="Times New Roman" w:hAnsi="Consolas" w:cs="Courier New"/>
            <w:color w:val="000000"/>
            <w:sz w:val="18"/>
            <w:szCs w:val="18"/>
            <w:lang w:eastAsia="de-DE"/>
            <w14:ligatures w14:val="none"/>
            <w:rPrChange w:id="130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0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304" w:author="Manuel Hergenröder" w:date="2020-07-16T16:26:00Z">
              <w:rPr>
                <w:rFonts w:ascii="Consolas" w:eastAsia="Times New Roman" w:hAnsi="Consolas" w:cs="Courier New"/>
                <w:color w:val="000000"/>
                <w:sz w:val="20"/>
                <w:szCs w:val="20"/>
                <w:lang w:val="de-DE" w:eastAsia="de-DE"/>
                <w14:ligatures w14:val="none"/>
              </w:rPr>
            </w:rPrChange>
          </w:rPr>
          <w:t>.spectrum = </w:t>
        </w:r>
        <w:r w:rsidRPr="00625FEA">
          <w:rPr>
            <w:rFonts w:ascii="Consolas" w:eastAsia="Times New Roman" w:hAnsi="Consolas" w:cs="Courier New"/>
            <w:color w:val="2B91AF"/>
            <w:sz w:val="18"/>
            <w:szCs w:val="18"/>
            <w:lang w:eastAsia="de-DE"/>
            <w14:ligatures w14:val="none"/>
            <w:rPrChange w:id="1305" w:author="Manuel Hergenröder" w:date="2020-07-16T16:26:00Z">
              <w:rPr>
                <w:rFonts w:ascii="Consolas" w:eastAsia="Times New Roman" w:hAnsi="Consolas" w:cs="Courier New"/>
                <w:color w:val="2B91AF"/>
                <w:sz w:val="20"/>
                <w:szCs w:val="20"/>
                <w:lang w:val="de-DE" w:eastAsia="de-DE"/>
                <w14:ligatures w14:val="none"/>
              </w:rPr>
            </w:rPrChange>
          </w:rPr>
          <w:t>GameObject</w:t>
        </w:r>
        <w:r w:rsidRPr="00625FEA">
          <w:rPr>
            <w:rFonts w:ascii="Consolas" w:eastAsia="Times New Roman" w:hAnsi="Consolas" w:cs="Courier New"/>
            <w:color w:val="000000"/>
            <w:sz w:val="18"/>
            <w:szCs w:val="18"/>
            <w:lang w:eastAsia="de-DE"/>
            <w14:ligatures w14:val="none"/>
            <w:rPrChange w:id="130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307" w:author="Manuel Hergenröder" w:date="2020-07-16T16:26:00Z">
              <w:rPr>
                <w:rFonts w:ascii="Consolas" w:eastAsia="Times New Roman" w:hAnsi="Consolas" w:cs="Courier New"/>
                <w:color w:val="74531F"/>
                <w:sz w:val="20"/>
                <w:szCs w:val="20"/>
                <w:lang w:val="de-DE" w:eastAsia="de-DE"/>
                <w14:ligatures w14:val="none"/>
              </w:rPr>
            </w:rPrChange>
          </w:rPr>
          <w:t>Find</w:t>
        </w:r>
        <w:r w:rsidRPr="00625FEA">
          <w:rPr>
            <w:rFonts w:ascii="Consolas" w:eastAsia="Times New Roman" w:hAnsi="Consolas" w:cs="Courier New"/>
            <w:color w:val="000000"/>
            <w:sz w:val="18"/>
            <w:szCs w:val="18"/>
            <w:lang w:eastAsia="de-DE"/>
            <w14:ligatures w14:val="none"/>
            <w:rPrChange w:id="130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309" w:author="Manuel Hergenröder" w:date="2020-07-16T16:26:00Z">
              <w:rPr>
                <w:rFonts w:ascii="Consolas" w:eastAsia="Times New Roman" w:hAnsi="Consolas" w:cs="Courier New"/>
                <w:color w:val="A31515"/>
                <w:sz w:val="20"/>
                <w:szCs w:val="20"/>
                <w:lang w:val="de-DE" w:eastAsia="de-DE"/>
                <w14:ligatures w14:val="none"/>
              </w:rPr>
            </w:rPrChange>
          </w:rPr>
          <w:t>"SpectrumMesh"</w:t>
        </w:r>
        <w:r w:rsidRPr="00625FEA">
          <w:rPr>
            <w:rFonts w:ascii="Consolas" w:eastAsia="Times New Roman" w:hAnsi="Consolas" w:cs="Courier New"/>
            <w:color w:val="000000"/>
            <w:sz w:val="18"/>
            <w:szCs w:val="18"/>
            <w:lang w:eastAsia="de-DE"/>
            <w14:ligatures w14:val="none"/>
            <w:rPrChange w:id="131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311" w:author="Manuel Hergenröder" w:date="2020-07-16T16:26:00Z">
              <w:rPr>
                <w:rFonts w:ascii="Consolas" w:eastAsia="Times New Roman" w:hAnsi="Consolas" w:cs="Courier New"/>
                <w:color w:val="74531F"/>
                <w:sz w:val="20"/>
                <w:szCs w:val="20"/>
                <w:lang w:val="de-DE" w:eastAsia="de-DE"/>
                <w14:ligatures w14:val="none"/>
              </w:rPr>
            </w:rPrChange>
          </w:rPr>
          <w:t>GetComponent</w:t>
        </w:r>
        <w:r w:rsidRPr="00625FEA">
          <w:rPr>
            <w:rFonts w:ascii="Consolas" w:eastAsia="Times New Roman" w:hAnsi="Consolas" w:cs="Courier New"/>
            <w:color w:val="000000"/>
            <w:sz w:val="18"/>
            <w:szCs w:val="18"/>
            <w:lang w:eastAsia="de-DE"/>
            <w14:ligatures w14:val="none"/>
            <w:rPrChange w:id="1312"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2B91AF"/>
            <w:sz w:val="18"/>
            <w:szCs w:val="18"/>
            <w:lang w:eastAsia="de-DE"/>
            <w14:ligatures w14:val="none"/>
            <w:rPrChange w:id="1313" w:author="Manuel Hergenröder" w:date="2020-07-16T16:26:00Z">
              <w:rPr>
                <w:rFonts w:ascii="Consolas" w:eastAsia="Times New Roman" w:hAnsi="Consolas" w:cs="Courier New"/>
                <w:color w:val="2B91AF"/>
                <w:sz w:val="20"/>
                <w:szCs w:val="20"/>
                <w:lang w:val="de-DE" w:eastAsia="de-DE"/>
                <w14:ligatures w14:val="none"/>
              </w:rPr>
            </w:rPrChange>
          </w:rPr>
          <w:t>SpectrumMeshGenerator</w:t>
        </w:r>
        <w:r w:rsidRPr="00625FEA">
          <w:rPr>
            <w:rFonts w:ascii="Consolas" w:eastAsia="Times New Roman" w:hAnsi="Consolas" w:cs="Courier New"/>
            <w:color w:val="000000"/>
            <w:sz w:val="18"/>
            <w:szCs w:val="18"/>
            <w:lang w:eastAsia="de-DE"/>
            <w14:ligatures w14:val="none"/>
            <w:rPrChange w:id="1314" w:author="Manuel Hergenröder" w:date="2020-07-16T16:26:00Z">
              <w:rPr>
                <w:rFonts w:ascii="Consolas" w:eastAsia="Times New Roman" w:hAnsi="Consolas" w:cs="Courier New"/>
                <w:color w:val="000000"/>
                <w:sz w:val="20"/>
                <w:szCs w:val="20"/>
                <w:lang w:val="de-DE" w:eastAsia="de-DE"/>
                <w14:ligatures w14:val="none"/>
              </w:rPr>
            </w:rPrChange>
          </w:rPr>
          <w:t>&gt;();</w:t>
        </w:r>
      </w:ins>
    </w:p>
    <w:p w14:paraId="104609D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15" w:author="Manuel Hergenröder" w:date="2020-07-16T16:21:00Z"/>
          <w:rFonts w:ascii="Consolas" w:eastAsia="Times New Roman" w:hAnsi="Consolas" w:cs="Courier New"/>
          <w:color w:val="000000"/>
          <w:sz w:val="18"/>
          <w:szCs w:val="18"/>
          <w:lang w:eastAsia="de-DE"/>
          <w14:ligatures w14:val="none"/>
          <w:rPrChange w:id="1316" w:author="Manuel Hergenröder" w:date="2020-07-16T16:26:00Z">
            <w:rPr>
              <w:ins w:id="1317" w:author="Manuel Hergenröder" w:date="2020-07-16T16:21:00Z"/>
              <w:rFonts w:ascii="Consolas" w:eastAsia="Times New Roman" w:hAnsi="Consolas" w:cs="Courier New"/>
              <w:color w:val="000000"/>
              <w:sz w:val="20"/>
              <w:szCs w:val="20"/>
              <w:lang w:val="de-DE" w:eastAsia="de-DE"/>
              <w14:ligatures w14:val="none"/>
            </w:rPr>
          </w:rPrChange>
        </w:rPr>
      </w:pPr>
      <w:ins w:id="1318" w:author="Manuel Hergenröder" w:date="2020-07-16T16:21:00Z">
        <w:r w:rsidRPr="00625FEA">
          <w:rPr>
            <w:rFonts w:ascii="Consolas" w:eastAsia="Times New Roman" w:hAnsi="Consolas" w:cs="Courier New"/>
            <w:color w:val="000000"/>
            <w:sz w:val="18"/>
            <w:szCs w:val="18"/>
            <w:lang w:eastAsia="de-DE"/>
            <w14:ligatures w14:val="none"/>
            <w:rPrChange w:id="131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2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321" w:author="Manuel Hergenröder" w:date="2020-07-16T16:26:00Z">
              <w:rPr>
                <w:rFonts w:ascii="Consolas" w:eastAsia="Times New Roman" w:hAnsi="Consolas" w:cs="Courier New"/>
                <w:color w:val="000000"/>
                <w:sz w:val="20"/>
                <w:szCs w:val="20"/>
                <w:lang w:val="de-DE" w:eastAsia="de-DE"/>
                <w14:ligatures w14:val="none"/>
              </w:rPr>
            </w:rPrChange>
          </w:rPr>
          <w:t>.laser = </w:t>
        </w:r>
        <w:r w:rsidRPr="00625FEA">
          <w:rPr>
            <w:rFonts w:ascii="Consolas" w:eastAsia="Times New Roman" w:hAnsi="Consolas" w:cs="Courier New"/>
            <w:color w:val="2B91AF"/>
            <w:sz w:val="18"/>
            <w:szCs w:val="18"/>
            <w:lang w:eastAsia="de-DE"/>
            <w14:ligatures w14:val="none"/>
            <w:rPrChange w:id="1322" w:author="Manuel Hergenröder" w:date="2020-07-16T16:26:00Z">
              <w:rPr>
                <w:rFonts w:ascii="Consolas" w:eastAsia="Times New Roman" w:hAnsi="Consolas" w:cs="Courier New"/>
                <w:color w:val="2B91AF"/>
                <w:sz w:val="20"/>
                <w:szCs w:val="20"/>
                <w:lang w:val="de-DE" w:eastAsia="de-DE"/>
                <w14:ligatures w14:val="none"/>
              </w:rPr>
            </w:rPrChange>
          </w:rPr>
          <w:t>GameObject</w:t>
        </w:r>
        <w:r w:rsidRPr="00625FEA">
          <w:rPr>
            <w:rFonts w:ascii="Consolas" w:eastAsia="Times New Roman" w:hAnsi="Consolas" w:cs="Courier New"/>
            <w:color w:val="000000"/>
            <w:sz w:val="18"/>
            <w:szCs w:val="18"/>
            <w:lang w:eastAsia="de-DE"/>
            <w14:ligatures w14:val="none"/>
            <w:rPrChange w:id="132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324" w:author="Manuel Hergenröder" w:date="2020-07-16T16:26:00Z">
              <w:rPr>
                <w:rFonts w:ascii="Consolas" w:eastAsia="Times New Roman" w:hAnsi="Consolas" w:cs="Courier New"/>
                <w:color w:val="74531F"/>
                <w:sz w:val="20"/>
                <w:szCs w:val="20"/>
                <w:lang w:val="de-DE" w:eastAsia="de-DE"/>
                <w14:ligatures w14:val="none"/>
              </w:rPr>
            </w:rPrChange>
          </w:rPr>
          <w:t>Find</w:t>
        </w:r>
        <w:r w:rsidRPr="00625FEA">
          <w:rPr>
            <w:rFonts w:ascii="Consolas" w:eastAsia="Times New Roman" w:hAnsi="Consolas" w:cs="Courier New"/>
            <w:color w:val="000000"/>
            <w:sz w:val="18"/>
            <w:szCs w:val="18"/>
            <w:lang w:eastAsia="de-DE"/>
            <w14:ligatures w14:val="none"/>
            <w:rPrChange w:id="132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326" w:author="Manuel Hergenröder" w:date="2020-07-16T16:26:00Z">
              <w:rPr>
                <w:rFonts w:ascii="Consolas" w:eastAsia="Times New Roman" w:hAnsi="Consolas" w:cs="Courier New"/>
                <w:color w:val="A31515"/>
                <w:sz w:val="20"/>
                <w:szCs w:val="20"/>
                <w:lang w:val="de-DE" w:eastAsia="de-DE"/>
                <w14:ligatures w14:val="none"/>
              </w:rPr>
            </w:rPrChange>
          </w:rPr>
          <w:t>"RightHand"</w:t>
        </w:r>
        <w:r w:rsidRPr="00625FEA">
          <w:rPr>
            <w:rFonts w:ascii="Consolas" w:eastAsia="Times New Roman" w:hAnsi="Consolas" w:cs="Courier New"/>
            <w:color w:val="000000"/>
            <w:sz w:val="18"/>
            <w:szCs w:val="18"/>
            <w:lang w:eastAsia="de-DE"/>
            <w14:ligatures w14:val="none"/>
            <w:rPrChange w:id="132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328" w:author="Manuel Hergenröder" w:date="2020-07-16T16:26:00Z">
              <w:rPr>
                <w:rFonts w:ascii="Consolas" w:eastAsia="Times New Roman" w:hAnsi="Consolas" w:cs="Courier New"/>
                <w:color w:val="74531F"/>
                <w:sz w:val="20"/>
                <w:szCs w:val="20"/>
                <w:lang w:val="de-DE" w:eastAsia="de-DE"/>
                <w14:ligatures w14:val="none"/>
              </w:rPr>
            </w:rPrChange>
          </w:rPr>
          <w:t>GetComponent</w:t>
        </w:r>
        <w:r w:rsidRPr="00625FEA">
          <w:rPr>
            <w:rFonts w:ascii="Consolas" w:eastAsia="Times New Roman" w:hAnsi="Consolas" w:cs="Courier New"/>
            <w:color w:val="000000"/>
            <w:sz w:val="18"/>
            <w:szCs w:val="18"/>
            <w:lang w:eastAsia="de-DE"/>
            <w14:ligatures w14:val="none"/>
            <w:rPrChange w:id="1329"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2B91AF"/>
            <w:sz w:val="18"/>
            <w:szCs w:val="18"/>
            <w:lang w:eastAsia="de-DE"/>
            <w14:ligatures w14:val="none"/>
            <w:rPrChange w:id="1330" w:author="Manuel Hergenröder" w:date="2020-07-16T16:26:00Z">
              <w:rPr>
                <w:rFonts w:ascii="Consolas" w:eastAsia="Times New Roman" w:hAnsi="Consolas" w:cs="Courier New"/>
                <w:color w:val="2B91AF"/>
                <w:sz w:val="20"/>
                <w:szCs w:val="20"/>
                <w:lang w:val="de-DE" w:eastAsia="de-DE"/>
                <w14:ligatures w14:val="none"/>
              </w:rPr>
            </w:rPrChange>
          </w:rPr>
          <w:t>SteamVR_LaserPointer</w:t>
        </w:r>
        <w:r w:rsidRPr="00625FEA">
          <w:rPr>
            <w:rFonts w:ascii="Consolas" w:eastAsia="Times New Roman" w:hAnsi="Consolas" w:cs="Courier New"/>
            <w:color w:val="000000"/>
            <w:sz w:val="18"/>
            <w:szCs w:val="18"/>
            <w:lang w:eastAsia="de-DE"/>
            <w14:ligatures w14:val="none"/>
            <w:rPrChange w:id="1331" w:author="Manuel Hergenröder" w:date="2020-07-16T16:26:00Z">
              <w:rPr>
                <w:rFonts w:ascii="Consolas" w:eastAsia="Times New Roman" w:hAnsi="Consolas" w:cs="Courier New"/>
                <w:color w:val="000000"/>
                <w:sz w:val="20"/>
                <w:szCs w:val="20"/>
                <w:lang w:val="de-DE" w:eastAsia="de-DE"/>
                <w14:ligatures w14:val="none"/>
              </w:rPr>
            </w:rPrChange>
          </w:rPr>
          <w:t>&gt;();</w:t>
        </w:r>
      </w:ins>
    </w:p>
    <w:p w14:paraId="69F4967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32" w:author="Manuel Hergenröder" w:date="2020-07-16T16:21:00Z"/>
          <w:rFonts w:ascii="Consolas" w:eastAsia="Times New Roman" w:hAnsi="Consolas" w:cs="Courier New"/>
          <w:color w:val="000000"/>
          <w:sz w:val="18"/>
          <w:szCs w:val="18"/>
          <w:lang w:eastAsia="de-DE"/>
          <w14:ligatures w14:val="none"/>
          <w:rPrChange w:id="1333" w:author="Manuel Hergenröder" w:date="2020-07-16T16:26:00Z">
            <w:rPr>
              <w:ins w:id="1334" w:author="Manuel Hergenröder" w:date="2020-07-16T16:21:00Z"/>
              <w:rFonts w:ascii="Consolas" w:eastAsia="Times New Roman" w:hAnsi="Consolas" w:cs="Courier New"/>
              <w:color w:val="000000"/>
              <w:sz w:val="20"/>
              <w:szCs w:val="20"/>
              <w:lang w:val="de-DE" w:eastAsia="de-DE"/>
              <w14:ligatures w14:val="none"/>
            </w:rPr>
          </w:rPrChange>
        </w:rPr>
      </w:pPr>
      <w:ins w:id="1335" w:author="Manuel Hergenröder" w:date="2020-07-16T16:21:00Z">
        <w:r w:rsidRPr="00625FEA">
          <w:rPr>
            <w:rFonts w:ascii="Consolas" w:eastAsia="Times New Roman" w:hAnsi="Consolas" w:cs="Courier New"/>
            <w:color w:val="000000"/>
            <w:sz w:val="18"/>
            <w:szCs w:val="18"/>
            <w:lang w:eastAsia="de-DE"/>
            <w14:ligatures w14:val="none"/>
            <w:rPrChange w:id="1336"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73DE5E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37" w:author="Manuel Hergenröder" w:date="2020-07-16T16:21:00Z"/>
          <w:rFonts w:ascii="Consolas" w:eastAsia="Times New Roman" w:hAnsi="Consolas" w:cs="Courier New"/>
          <w:color w:val="000000"/>
          <w:sz w:val="18"/>
          <w:szCs w:val="18"/>
          <w:lang w:eastAsia="de-DE"/>
          <w14:ligatures w14:val="none"/>
          <w:rPrChange w:id="1338" w:author="Manuel Hergenröder" w:date="2020-07-16T16:26:00Z">
            <w:rPr>
              <w:ins w:id="1339" w:author="Manuel Hergenröder" w:date="2020-07-16T16:21:00Z"/>
              <w:rFonts w:ascii="Consolas" w:eastAsia="Times New Roman" w:hAnsi="Consolas" w:cs="Courier New"/>
              <w:color w:val="000000"/>
              <w:sz w:val="20"/>
              <w:szCs w:val="20"/>
              <w:lang w:val="de-DE" w:eastAsia="de-DE"/>
              <w14:ligatures w14:val="none"/>
            </w:rPr>
          </w:rPrChange>
        </w:rPr>
      </w:pPr>
      <w:ins w:id="1340" w:author="Manuel Hergenröder" w:date="2020-07-16T16:21:00Z">
        <w:r w:rsidRPr="00625FEA">
          <w:rPr>
            <w:rFonts w:ascii="Consolas" w:eastAsia="Times New Roman" w:hAnsi="Consolas" w:cs="Courier New"/>
            <w:color w:val="000000"/>
            <w:sz w:val="18"/>
            <w:szCs w:val="18"/>
            <w:lang w:eastAsia="de-DE"/>
            <w14:ligatures w14:val="none"/>
            <w:rPrChange w:id="134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342"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134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344" w:author="Manuel Hergenröder" w:date="2020-07-16T16:26:00Z">
              <w:rPr>
                <w:rFonts w:ascii="Consolas" w:eastAsia="Times New Roman" w:hAnsi="Consolas" w:cs="Courier New"/>
                <w:color w:val="2B91AF"/>
                <w:sz w:val="20"/>
                <w:szCs w:val="20"/>
                <w:lang w:val="de-DE" w:eastAsia="de-DE"/>
                <w14:ligatures w14:val="none"/>
              </w:rPr>
            </w:rPrChange>
          </w:rPr>
          <w:t>Application</w:t>
        </w:r>
        <w:r w:rsidRPr="00625FEA">
          <w:rPr>
            <w:rFonts w:ascii="Consolas" w:eastAsia="Times New Roman" w:hAnsi="Consolas" w:cs="Courier New"/>
            <w:color w:val="000000"/>
            <w:sz w:val="18"/>
            <w:szCs w:val="18"/>
            <w:lang w:eastAsia="de-DE"/>
            <w14:ligatures w14:val="none"/>
            <w:rPrChange w:id="1345" w:author="Manuel Hergenröder" w:date="2020-07-16T16:26:00Z">
              <w:rPr>
                <w:rFonts w:ascii="Consolas" w:eastAsia="Times New Roman" w:hAnsi="Consolas" w:cs="Courier New"/>
                <w:color w:val="000000"/>
                <w:sz w:val="20"/>
                <w:szCs w:val="20"/>
                <w:lang w:val="de-DE" w:eastAsia="de-DE"/>
                <w14:ligatures w14:val="none"/>
              </w:rPr>
            </w:rPrChange>
          </w:rPr>
          <w:t>.isEditor)</w:t>
        </w:r>
      </w:ins>
    </w:p>
    <w:p w14:paraId="4CAA3E2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46" w:author="Manuel Hergenröder" w:date="2020-07-16T16:21:00Z"/>
          <w:rFonts w:ascii="Consolas" w:eastAsia="Times New Roman" w:hAnsi="Consolas" w:cs="Courier New"/>
          <w:color w:val="000000"/>
          <w:sz w:val="18"/>
          <w:szCs w:val="18"/>
          <w:lang w:eastAsia="de-DE"/>
          <w14:ligatures w14:val="none"/>
          <w:rPrChange w:id="1347" w:author="Manuel Hergenröder" w:date="2020-07-16T16:26:00Z">
            <w:rPr>
              <w:ins w:id="1348" w:author="Manuel Hergenröder" w:date="2020-07-16T16:21:00Z"/>
              <w:rFonts w:ascii="Consolas" w:eastAsia="Times New Roman" w:hAnsi="Consolas" w:cs="Courier New"/>
              <w:color w:val="000000"/>
              <w:sz w:val="20"/>
              <w:szCs w:val="20"/>
              <w:lang w:val="de-DE" w:eastAsia="de-DE"/>
              <w14:ligatures w14:val="none"/>
            </w:rPr>
          </w:rPrChange>
        </w:rPr>
      </w:pPr>
      <w:ins w:id="1349" w:author="Manuel Hergenröder" w:date="2020-07-16T16:21:00Z">
        <w:r w:rsidRPr="00625FEA">
          <w:rPr>
            <w:rFonts w:ascii="Consolas" w:eastAsia="Times New Roman" w:hAnsi="Consolas" w:cs="Courier New"/>
            <w:color w:val="000000"/>
            <w:sz w:val="18"/>
            <w:szCs w:val="18"/>
            <w:lang w:eastAsia="de-DE"/>
            <w14:ligatures w14:val="none"/>
            <w:rPrChange w:id="1350" w:author="Manuel Hergenröder" w:date="2020-07-16T16:26:00Z">
              <w:rPr>
                <w:rFonts w:ascii="Consolas" w:eastAsia="Times New Roman" w:hAnsi="Consolas" w:cs="Courier New"/>
                <w:color w:val="000000"/>
                <w:sz w:val="20"/>
                <w:szCs w:val="20"/>
                <w:lang w:val="de-DE" w:eastAsia="de-DE"/>
                <w14:ligatures w14:val="none"/>
              </w:rPr>
            </w:rPrChange>
          </w:rPr>
          <w:t>        {</w:t>
        </w:r>
      </w:ins>
    </w:p>
    <w:p w14:paraId="3A1FAA4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51" w:author="Manuel Hergenröder" w:date="2020-07-16T16:21:00Z"/>
          <w:rFonts w:ascii="Consolas" w:eastAsia="Times New Roman" w:hAnsi="Consolas" w:cs="Courier New"/>
          <w:color w:val="000000"/>
          <w:sz w:val="18"/>
          <w:szCs w:val="18"/>
          <w:lang w:eastAsia="de-DE"/>
          <w14:ligatures w14:val="none"/>
          <w:rPrChange w:id="1352" w:author="Manuel Hergenröder" w:date="2020-07-16T16:26:00Z">
            <w:rPr>
              <w:ins w:id="1353" w:author="Manuel Hergenröder" w:date="2020-07-16T16:21:00Z"/>
              <w:rFonts w:ascii="Consolas" w:eastAsia="Times New Roman" w:hAnsi="Consolas" w:cs="Courier New"/>
              <w:color w:val="000000"/>
              <w:sz w:val="20"/>
              <w:szCs w:val="20"/>
              <w:lang w:val="de-DE" w:eastAsia="de-DE"/>
              <w14:ligatures w14:val="none"/>
            </w:rPr>
          </w:rPrChange>
        </w:rPr>
      </w:pPr>
      <w:ins w:id="1354" w:author="Manuel Hergenröder" w:date="2020-07-16T16:21:00Z">
        <w:r w:rsidRPr="00625FEA">
          <w:rPr>
            <w:rFonts w:ascii="Consolas" w:eastAsia="Times New Roman" w:hAnsi="Consolas" w:cs="Courier New"/>
            <w:color w:val="000000"/>
            <w:sz w:val="18"/>
            <w:szCs w:val="18"/>
            <w:lang w:eastAsia="de-DE"/>
            <w14:ligatures w14:val="none"/>
            <w:rPrChange w:id="135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356"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1357" w:author="Manuel Hergenröder" w:date="2020-07-16T16:26:00Z">
              <w:rPr>
                <w:rFonts w:ascii="Consolas" w:eastAsia="Times New Roman" w:hAnsi="Consolas" w:cs="Courier New"/>
                <w:color w:val="000000"/>
                <w:sz w:val="20"/>
                <w:szCs w:val="20"/>
                <w:lang w:val="de-DE" w:eastAsia="de-DE"/>
                <w14:ligatures w14:val="none"/>
              </w:rPr>
            </w:rPrChange>
          </w:rPr>
          <w:t> (!UnityEngine.XR.</w:t>
        </w:r>
        <w:r w:rsidRPr="00625FEA">
          <w:rPr>
            <w:rFonts w:ascii="Consolas" w:eastAsia="Times New Roman" w:hAnsi="Consolas" w:cs="Courier New"/>
            <w:color w:val="2B91AF"/>
            <w:sz w:val="18"/>
            <w:szCs w:val="18"/>
            <w:lang w:eastAsia="de-DE"/>
            <w14:ligatures w14:val="none"/>
            <w:rPrChange w:id="1358" w:author="Manuel Hergenröder" w:date="2020-07-16T16:26:00Z">
              <w:rPr>
                <w:rFonts w:ascii="Consolas" w:eastAsia="Times New Roman" w:hAnsi="Consolas" w:cs="Courier New"/>
                <w:color w:val="2B91AF"/>
                <w:sz w:val="20"/>
                <w:szCs w:val="20"/>
                <w:lang w:val="de-DE" w:eastAsia="de-DE"/>
                <w14:ligatures w14:val="none"/>
              </w:rPr>
            </w:rPrChange>
          </w:rPr>
          <w:t>XRDevice</w:t>
        </w:r>
        <w:r w:rsidRPr="00625FEA">
          <w:rPr>
            <w:rFonts w:ascii="Consolas" w:eastAsia="Times New Roman" w:hAnsi="Consolas" w:cs="Courier New"/>
            <w:color w:val="000000"/>
            <w:sz w:val="18"/>
            <w:szCs w:val="18"/>
            <w:lang w:eastAsia="de-DE"/>
            <w14:ligatures w14:val="none"/>
            <w:rPrChange w:id="1359" w:author="Manuel Hergenröder" w:date="2020-07-16T16:26:00Z">
              <w:rPr>
                <w:rFonts w:ascii="Consolas" w:eastAsia="Times New Roman" w:hAnsi="Consolas" w:cs="Courier New"/>
                <w:color w:val="000000"/>
                <w:sz w:val="20"/>
                <w:szCs w:val="20"/>
                <w:lang w:val="de-DE" w:eastAsia="de-DE"/>
                <w14:ligatures w14:val="none"/>
              </w:rPr>
            </w:rPrChange>
          </w:rPr>
          <w:t>.isPresent)</w:t>
        </w:r>
      </w:ins>
    </w:p>
    <w:p w14:paraId="6BD4112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60" w:author="Manuel Hergenröder" w:date="2020-07-16T16:21:00Z"/>
          <w:rFonts w:ascii="Consolas" w:eastAsia="Times New Roman" w:hAnsi="Consolas" w:cs="Courier New"/>
          <w:color w:val="000000"/>
          <w:sz w:val="18"/>
          <w:szCs w:val="18"/>
          <w:lang w:eastAsia="de-DE"/>
          <w14:ligatures w14:val="none"/>
          <w:rPrChange w:id="1361" w:author="Manuel Hergenröder" w:date="2020-07-16T16:26:00Z">
            <w:rPr>
              <w:ins w:id="1362" w:author="Manuel Hergenröder" w:date="2020-07-16T16:21:00Z"/>
              <w:rFonts w:ascii="Consolas" w:eastAsia="Times New Roman" w:hAnsi="Consolas" w:cs="Courier New"/>
              <w:color w:val="000000"/>
              <w:sz w:val="20"/>
              <w:szCs w:val="20"/>
              <w:lang w:val="de-DE" w:eastAsia="de-DE"/>
              <w14:ligatures w14:val="none"/>
            </w:rPr>
          </w:rPrChange>
        </w:rPr>
      </w:pPr>
      <w:ins w:id="1363" w:author="Manuel Hergenröder" w:date="2020-07-16T16:21:00Z">
        <w:r w:rsidRPr="00625FEA">
          <w:rPr>
            <w:rFonts w:ascii="Consolas" w:eastAsia="Times New Roman" w:hAnsi="Consolas" w:cs="Courier New"/>
            <w:color w:val="000000"/>
            <w:sz w:val="18"/>
            <w:szCs w:val="18"/>
            <w:lang w:eastAsia="de-DE"/>
            <w14:ligatures w14:val="none"/>
            <w:rPrChange w:id="1364" w:author="Manuel Hergenröder" w:date="2020-07-16T16:26:00Z">
              <w:rPr>
                <w:rFonts w:ascii="Consolas" w:eastAsia="Times New Roman" w:hAnsi="Consolas" w:cs="Courier New"/>
                <w:color w:val="000000"/>
                <w:sz w:val="20"/>
                <w:szCs w:val="20"/>
                <w:lang w:val="de-DE" w:eastAsia="de-DE"/>
                <w14:ligatures w14:val="none"/>
              </w:rPr>
            </w:rPrChange>
          </w:rPr>
          <w:t>            {</w:t>
        </w:r>
      </w:ins>
    </w:p>
    <w:p w14:paraId="41A3CBB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65" w:author="Manuel Hergenröder" w:date="2020-07-16T16:21:00Z"/>
          <w:rFonts w:ascii="Consolas" w:eastAsia="Times New Roman" w:hAnsi="Consolas" w:cs="Courier New"/>
          <w:color w:val="000000"/>
          <w:sz w:val="18"/>
          <w:szCs w:val="18"/>
          <w:lang w:eastAsia="de-DE"/>
          <w14:ligatures w14:val="none"/>
          <w:rPrChange w:id="1366" w:author="Manuel Hergenröder" w:date="2020-07-16T16:26:00Z">
            <w:rPr>
              <w:ins w:id="1367" w:author="Manuel Hergenröder" w:date="2020-07-16T16:21:00Z"/>
              <w:rFonts w:ascii="Consolas" w:eastAsia="Times New Roman" w:hAnsi="Consolas" w:cs="Courier New"/>
              <w:color w:val="000000"/>
              <w:sz w:val="20"/>
              <w:szCs w:val="20"/>
              <w:lang w:val="de-DE" w:eastAsia="de-DE"/>
              <w14:ligatures w14:val="none"/>
            </w:rPr>
          </w:rPrChange>
        </w:rPr>
      </w:pPr>
      <w:ins w:id="1368" w:author="Manuel Hergenröder" w:date="2020-07-16T16:21:00Z">
        <w:r w:rsidRPr="00625FEA">
          <w:rPr>
            <w:rFonts w:ascii="Consolas" w:eastAsia="Times New Roman" w:hAnsi="Consolas" w:cs="Courier New"/>
            <w:color w:val="000000"/>
            <w:sz w:val="18"/>
            <w:szCs w:val="18"/>
            <w:lang w:eastAsia="de-DE"/>
            <w14:ligatures w14:val="none"/>
            <w:rPrChange w:id="136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370" w:author="Manuel Hergenröder" w:date="2020-07-16T16:26:00Z">
              <w:rPr>
                <w:rFonts w:ascii="Consolas" w:eastAsia="Times New Roman" w:hAnsi="Consolas" w:cs="Courier New"/>
                <w:color w:val="008000"/>
                <w:sz w:val="20"/>
                <w:szCs w:val="20"/>
                <w:lang w:val="de-DE" w:eastAsia="de-DE"/>
                <w14:ligatures w14:val="none"/>
              </w:rPr>
            </w:rPrChange>
          </w:rPr>
          <w:t>// Show 2D file dialog when in standalone mode</w:t>
        </w:r>
      </w:ins>
    </w:p>
    <w:p w14:paraId="43CAA90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71" w:author="Manuel Hergenröder" w:date="2020-07-16T16:21:00Z"/>
          <w:rFonts w:ascii="Consolas" w:eastAsia="Times New Roman" w:hAnsi="Consolas" w:cs="Courier New"/>
          <w:color w:val="000000"/>
          <w:sz w:val="18"/>
          <w:szCs w:val="18"/>
          <w:lang w:eastAsia="de-DE"/>
          <w14:ligatures w14:val="none"/>
          <w:rPrChange w:id="1372" w:author="Manuel Hergenröder" w:date="2020-07-16T16:26:00Z">
            <w:rPr>
              <w:ins w:id="1373" w:author="Manuel Hergenröder" w:date="2020-07-16T16:21:00Z"/>
              <w:rFonts w:ascii="Consolas" w:eastAsia="Times New Roman" w:hAnsi="Consolas" w:cs="Courier New"/>
              <w:color w:val="000000"/>
              <w:sz w:val="20"/>
              <w:szCs w:val="20"/>
              <w:lang w:val="de-DE" w:eastAsia="de-DE"/>
              <w14:ligatures w14:val="none"/>
            </w:rPr>
          </w:rPrChange>
        </w:rPr>
      </w:pPr>
      <w:ins w:id="1374" w:author="Manuel Hergenröder" w:date="2020-07-16T16:21:00Z">
        <w:r w:rsidRPr="00625FEA">
          <w:rPr>
            <w:rFonts w:ascii="Consolas" w:eastAsia="Times New Roman" w:hAnsi="Consolas" w:cs="Courier New"/>
            <w:color w:val="000000"/>
            <w:sz w:val="18"/>
            <w:szCs w:val="18"/>
            <w:lang w:eastAsia="de-DE"/>
            <w14:ligatures w14:val="none"/>
            <w:rPrChange w:id="137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376" w:author="Manuel Hergenröder" w:date="2020-07-16T16:26:00Z">
              <w:rPr>
                <w:rFonts w:ascii="Consolas" w:eastAsia="Times New Roman" w:hAnsi="Consolas" w:cs="Courier New"/>
                <w:color w:val="2B91AF"/>
                <w:sz w:val="20"/>
                <w:szCs w:val="20"/>
                <w:lang w:val="de-DE" w:eastAsia="de-DE"/>
                <w14:ligatures w14:val="none"/>
              </w:rPr>
            </w:rPrChange>
          </w:rPr>
          <w:t>Debug</w:t>
        </w:r>
        <w:r w:rsidRPr="00625FEA">
          <w:rPr>
            <w:rFonts w:ascii="Consolas" w:eastAsia="Times New Roman" w:hAnsi="Consolas" w:cs="Courier New"/>
            <w:color w:val="000000"/>
            <w:sz w:val="18"/>
            <w:szCs w:val="18"/>
            <w:lang w:eastAsia="de-DE"/>
            <w14:ligatures w14:val="none"/>
            <w:rPrChange w:id="137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378" w:author="Manuel Hergenröder" w:date="2020-07-16T16:26:00Z">
              <w:rPr>
                <w:rFonts w:ascii="Consolas" w:eastAsia="Times New Roman" w:hAnsi="Consolas" w:cs="Courier New"/>
                <w:color w:val="74531F"/>
                <w:sz w:val="20"/>
                <w:szCs w:val="20"/>
                <w:lang w:val="de-DE" w:eastAsia="de-DE"/>
                <w14:ligatures w14:val="none"/>
              </w:rPr>
            </w:rPrChange>
          </w:rPr>
          <w:t>Log</w:t>
        </w:r>
        <w:r w:rsidRPr="00625FEA">
          <w:rPr>
            <w:rFonts w:ascii="Consolas" w:eastAsia="Times New Roman" w:hAnsi="Consolas" w:cs="Courier New"/>
            <w:color w:val="000000"/>
            <w:sz w:val="18"/>
            <w:szCs w:val="18"/>
            <w:lang w:eastAsia="de-DE"/>
            <w14:ligatures w14:val="none"/>
            <w:rPrChange w:id="137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380" w:author="Manuel Hergenröder" w:date="2020-07-16T16:26:00Z">
              <w:rPr>
                <w:rFonts w:ascii="Consolas" w:eastAsia="Times New Roman" w:hAnsi="Consolas" w:cs="Courier New"/>
                <w:color w:val="A31515"/>
                <w:sz w:val="20"/>
                <w:szCs w:val="20"/>
                <w:lang w:val="de-DE" w:eastAsia="de-DE"/>
                <w14:ligatures w14:val="none"/>
              </w:rPr>
            </w:rPrChange>
          </w:rPr>
          <w:t>"This application is meant to be used in VR using a HMD. 2D mode fallback only supports basic display of audio information and simple navigation."</w:t>
        </w:r>
        <w:r w:rsidRPr="00625FEA">
          <w:rPr>
            <w:rFonts w:ascii="Consolas" w:eastAsia="Times New Roman" w:hAnsi="Consolas" w:cs="Courier New"/>
            <w:color w:val="000000"/>
            <w:sz w:val="18"/>
            <w:szCs w:val="18"/>
            <w:lang w:eastAsia="de-DE"/>
            <w14:ligatures w14:val="none"/>
            <w:rPrChange w:id="1381" w:author="Manuel Hergenröder" w:date="2020-07-16T16:26:00Z">
              <w:rPr>
                <w:rFonts w:ascii="Consolas" w:eastAsia="Times New Roman" w:hAnsi="Consolas" w:cs="Courier New"/>
                <w:color w:val="000000"/>
                <w:sz w:val="20"/>
                <w:szCs w:val="20"/>
                <w:lang w:val="de-DE" w:eastAsia="de-DE"/>
                <w14:ligatures w14:val="none"/>
              </w:rPr>
            </w:rPrChange>
          </w:rPr>
          <w:t>);</w:t>
        </w:r>
      </w:ins>
    </w:p>
    <w:p w14:paraId="50C28BC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82" w:author="Manuel Hergenröder" w:date="2020-07-16T16:21:00Z"/>
          <w:rFonts w:ascii="Consolas" w:eastAsia="Times New Roman" w:hAnsi="Consolas" w:cs="Courier New"/>
          <w:color w:val="000000"/>
          <w:sz w:val="18"/>
          <w:szCs w:val="18"/>
          <w:lang w:eastAsia="de-DE"/>
          <w14:ligatures w14:val="none"/>
          <w:rPrChange w:id="1383" w:author="Manuel Hergenröder" w:date="2020-07-16T16:26:00Z">
            <w:rPr>
              <w:ins w:id="1384" w:author="Manuel Hergenröder" w:date="2020-07-16T16:21:00Z"/>
              <w:rFonts w:ascii="Consolas" w:eastAsia="Times New Roman" w:hAnsi="Consolas" w:cs="Courier New"/>
              <w:color w:val="000000"/>
              <w:sz w:val="20"/>
              <w:szCs w:val="20"/>
              <w:lang w:val="de-DE" w:eastAsia="de-DE"/>
              <w14:ligatures w14:val="none"/>
            </w:rPr>
          </w:rPrChange>
        </w:rPr>
      </w:pPr>
      <w:ins w:id="1385" w:author="Manuel Hergenröder" w:date="2020-07-16T16:21:00Z">
        <w:r w:rsidRPr="00625FEA">
          <w:rPr>
            <w:rFonts w:ascii="Consolas" w:eastAsia="Times New Roman" w:hAnsi="Consolas" w:cs="Courier New"/>
            <w:color w:val="000000"/>
            <w:sz w:val="18"/>
            <w:szCs w:val="18"/>
            <w:lang w:eastAsia="de-DE"/>
            <w14:ligatures w14:val="none"/>
            <w:rPrChange w:id="1386" w:author="Manuel Hergenröder" w:date="2020-07-16T16:26:00Z">
              <w:rPr>
                <w:rFonts w:ascii="Consolas" w:eastAsia="Times New Roman" w:hAnsi="Consolas" w:cs="Courier New"/>
                <w:color w:val="000000"/>
                <w:sz w:val="20"/>
                <w:szCs w:val="20"/>
                <w:lang w:val="de-DE" w:eastAsia="de-DE"/>
                <w14:ligatures w14:val="none"/>
              </w:rPr>
            </w:rPrChange>
          </w:rPr>
          <w:t>                </w:t>
        </w:r>
      </w:ins>
    </w:p>
    <w:p w14:paraId="5279AAF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87" w:author="Manuel Hergenröder" w:date="2020-07-16T16:21:00Z"/>
          <w:rFonts w:ascii="Consolas" w:eastAsia="Times New Roman" w:hAnsi="Consolas" w:cs="Courier New"/>
          <w:color w:val="000000"/>
          <w:sz w:val="18"/>
          <w:szCs w:val="18"/>
          <w:lang w:eastAsia="de-DE"/>
          <w14:ligatures w14:val="none"/>
          <w:rPrChange w:id="1388" w:author="Manuel Hergenröder" w:date="2020-07-16T16:26:00Z">
            <w:rPr>
              <w:ins w:id="1389" w:author="Manuel Hergenröder" w:date="2020-07-16T16:21:00Z"/>
              <w:rFonts w:ascii="Consolas" w:eastAsia="Times New Roman" w:hAnsi="Consolas" w:cs="Courier New"/>
              <w:color w:val="000000"/>
              <w:sz w:val="20"/>
              <w:szCs w:val="20"/>
              <w:lang w:val="de-DE" w:eastAsia="de-DE"/>
              <w14:ligatures w14:val="none"/>
            </w:rPr>
          </w:rPrChange>
        </w:rPr>
      </w:pPr>
      <w:ins w:id="1390" w:author="Manuel Hergenröder" w:date="2020-07-16T16:21:00Z">
        <w:r w:rsidRPr="00625FEA">
          <w:rPr>
            <w:rFonts w:ascii="Consolas" w:eastAsia="Times New Roman" w:hAnsi="Consolas" w:cs="Courier New"/>
            <w:color w:val="000000"/>
            <w:sz w:val="18"/>
            <w:szCs w:val="18"/>
            <w:lang w:eastAsia="de-DE"/>
            <w14:ligatures w14:val="none"/>
            <w:rPrChange w:id="1391"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8F08C4"/>
            <w:sz w:val="18"/>
            <w:szCs w:val="18"/>
            <w:lang w:eastAsia="de-DE"/>
            <w14:ligatures w14:val="none"/>
            <w:rPrChange w:id="1392" w:author="Manuel Hergenröder" w:date="2020-07-16T16:26:00Z">
              <w:rPr>
                <w:rFonts w:ascii="Consolas" w:eastAsia="Times New Roman" w:hAnsi="Consolas" w:cs="Courier New"/>
                <w:color w:val="8F08C4"/>
                <w:sz w:val="20"/>
                <w:szCs w:val="20"/>
                <w:lang w:val="de-DE" w:eastAsia="de-DE"/>
                <w14:ligatures w14:val="none"/>
              </w:rPr>
            </w:rPrChange>
          </w:rPr>
          <w:t>else</w:t>
        </w:r>
        <w:r w:rsidRPr="00625FEA">
          <w:rPr>
            <w:rFonts w:ascii="Consolas" w:eastAsia="Times New Roman" w:hAnsi="Consolas" w:cs="Courier New"/>
            <w:color w:val="000000"/>
            <w:sz w:val="18"/>
            <w:szCs w:val="18"/>
            <w:lang w:eastAsia="de-DE"/>
            <w14:ligatures w14:val="none"/>
            <w:rPrChange w:id="1393" w:author="Manuel Hergenröder" w:date="2020-07-16T16:26:00Z">
              <w:rPr>
                <w:rFonts w:ascii="Consolas" w:eastAsia="Times New Roman" w:hAnsi="Consolas" w:cs="Courier New"/>
                <w:color w:val="000000"/>
                <w:sz w:val="20"/>
                <w:szCs w:val="20"/>
                <w:lang w:val="de-DE" w:eastAsia="de-DE"/>
                <w14:ligatures w14:val="none"/>
              </w:rPr>
            </w:rPrChange>
          </w:rPr>
          <w:t> {</w:t>
        </w:r>
      </w:ins>
    </w:p>
    <w:p w14:paraId="20A06C6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94" w:author="Manuel Hergenröder" w:date="2020-07-16T16:21:00Z"/>
          <w:rFonts w:ascii="Consolas" w:eastAsia="Times New Roman" w:hAnsi="Consolas" w:cs="Courier New"/>
          <w:color w:val="000000"/>
          <w:sz w:val="18"/>
          <w:szCs w:val="18"/>
          <w:lang w:eastAsia="de-DE"/>
          <w14:ligatures w14:val="none"/>
          <w:rPrChange w:id="1395" w:author="Manuel Hergenröder" w:date="2020-07-16T16:26:00Z">
            <w:rPr>
              <w:ins w:id="1396" w:author="Manuel Hergenröder" w:date="2020-07-16T16:21:00Z"/>
              <w:rFonts w:ascii="Consolas" w:eastAsia="Times New Roman" w:hAnsi="Consolas" w:cs="Courier New"/>
              <w:color w:val="000000"/>
              <w:sz w:val="20"/>
              <w:szCs w:val="20"/>
              <w:lang w:val="de-DE" w:eastAsia="de-DE"/>
              <w14:ligatures w14:val="none"/>
            </w:rPr>
          </w:rPrChange>
        </w:rPr>
      </w:pPr>
      <w:ins w:id="1397" w:author="Manuel Hergenröder" w:date="2020-07-16T16:21:00Z">
        <w:r w:rsidRPr="00625FEA">
          <w:rPr>
            <w:rFonts w:ascii="Consolas" w:eastAsia="Times New Roman" w:hAnsi="Consolas" w:cs="Courier New"/>
            <w:color w:val="000000"/>
            <w:sz w:val="18"/>
            <w:szCs w:val="18"/>
            <w:lang w:eastAsia="de-DE"/>
            <w14:ligatures w14:val="none"/>
            <w:rPrChange w:id="139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399" w:author="Manuel Hergenröder" w:date="2020-07-16T16:26:00Z">
              <w:rPr>
                <w:rFonts w:ascii="Consolas" w:eastAsia="Times New Roman" w:hAnsi="Consolas" w:cs="Courier New"/>
                <w:color w:val="008000"/>
                <w:sz w:val="20"/>
                <w:szCs w:val="20"/>
                <w:lang w:val="de-DE" w:eastAsia="de-DE"/>
                <w14:ligatures w14:val="none"/>
              </w:rPr>
            </w:rPrChange>
          </w:rPr>
          <w:t>// Show file dialog in Vr world space</w:t>
        </w:r>
      </w:ins>
    </w:p>
    <w:p w14:paraId="456B2E0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00" w:author="Manuel Hergenröder" w:date="2020-07-16T16:21:00Z"/>
          <w:rFonts w:ascii="Consolas" w:eastAsia="Times New Roman" w:hAnsi="Consolas" w:cs="Courier New"/>
          <w:color w:val="000000"/>
          <w:sz w:val="18"/>
          <w:szCs w:val="18"/>
          <w:lang w:eastAsia="de-DE"/>
          <w14:ligatures w14:val="none"/>
          <w:rPrChange w:id="1401" w:author="Manuel Hergenröder" w:date="2020-07-16T16:26:00Z">
            <w:rPr>
              <w:ins w:id="1402" w:author="Manuel Hergenröder" w:date="2020-07-16T16:21:00Z"/>
              <w:rFonts w:ascii="Consolas" w:eastAsia="Times New Roman" w:hAnsi="Consolas" w:cs="Courier New"/>
              <w:color w:val="000000"/>
              <w:sz w:val="20"/>
              <w:szCs w:val="20"/>
              <w:lang w:val="de-DE" w:eastAsia="de-DE"/>
              <w14:ligatures w14:val="none"/>
            </w:rPr>
          </w:rPrChange>
        </w:rPr>
      </w:pPr>
      <w:ins w:id="1403" w:author="Manuel Hergenröder" w:date="2020-07-16T16:21:00Z">
        <w:r w:rsidRPr="00625FEA">
          <w:rPr>
            <w:rFonts w:ascii="Consolas" w:eastAsia="Times New Roman" w:hAnsi="Consolas" w:cs="Courier New"/>
            <w:color w:val="000000"/>
            <w:sz w:val="18"/>
            <w:szCs w:val="18"/>
            <w:lang w:eastAsia="de-DE"/>
            <w14:ligatures w14:val="none"/>
            <w:rPrChange w:id="140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0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06" w:author="Manuel Hergenröder" w:date="2020-07-16T16:26:00Z">
              <w:rPr>
                <w:rFonts w:ascii="Consolas" w:eastAsia="Times New Roman" w:hAnsi="Consolas" w:cs="Courier New"/>
                <w:color w:val="000000"/>
                <w:sz w:val="20"/>
                <w:szCs w:val="20"/>
                <w:lang w:val="de-DE" w:eastAsia="de-DE"/>
                <w14:ligatures w14:val="none"/>
              </w:rPr>
            </w:rPrChange>
          </w:rPr>
          <w:t>.fileBrowserVr.</w:t>
        </w:r>
        <w:r w:rsidRPr="00625FEA">
          <w:rPr>
            <w:rFonts w:ascii="Consolas" w:eastAsia="Times New Roman" w:hAnsi="Consolas" w:cs="Courier New"/>
            <w:color w:val="74531F"/>
            <w:sz w:val="18"/>
            <w:szCs w:val="18"/>
            <w:lang w:eastAsia="de-DE"/>
            <w14:ligatures w14:val="none"/>
            <w:rPrChange w:id="1407" w:author="Manuel Hergenröder" w:date="2020-07-16T16:26:00Z">
              <w:rPr>
                <w:rFonts w:ascii="Consolas" w:eastAsia="Times New Roman" w:hAnsi="Consolas" w:cs="Courier New"/>
                <w:color w:val="74531F"/>
                <w:sz w:val="20"/>
                <w:szCs w:val="20"/>
                <w:lang w:val="de-DE" w:eastAsia="de-DE"/>
                <w14:ligatures w14:val="none"/>
              </w:rPr>
            </w:rPrChange>
          </w:rPr>
          <w:t>SetActive</w:t>
        </w:r>
        <w:r w:rsidRPr="00625FEA">
          <w:rPr>
            <w:rFonts w:ascii="Consolas" w:eastAsia="Times New Roman" w:hAnsi="Consolas" w:cs="Courier New"/>
            <w:color w:val="000000"/>
            <w:sz w:val="18"/>
            <w:szCs w:val="18"/>
            <w:lang w:eastAsia="de-DE"/>
            <w14:ligatures w14:val="none"/>
            <w:rPrChange w:id="140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409" w:author="Manuel Hergenröder" w:date="2020-07-16T16:26:00Z">
              <w:rPr>
                <w:rFonts w:ascii="Consolas" w:eastAsia="Times New Roman" w:hAnsi="Consolas" w:cs="Courier New"/>
                <w:color w:val="0000FF"/>
                <w:sz w:val="20"/>
                <w:szCs w:val="20"/>
                <w:lang w:val="de-DE" w:eastAsia="de-DE"/>
                <w14:ligatures w14:val="none"/>
              </w:rPr>
            </w:rPrChange>
          </w:rPr>
          <w:t>true</w:t>
        </w:r>
        <w:r w:rsidRPr="00625FEA">
          <w:rPr>
            <w:rFonts w:ascii="Consolas" w:eastAsia="Times New Roman" w:hAnsi="Consolas" w:cs="Courier New"/>
            <w:color w:val="000000"/>
            <w:sz w:val="18"/>
            <w:szCs w:val="18"/>
            <w:lang w:eastAsia="de-DE"/>
            <w14:ligatures w14:val="none"/>
            <w:rPrChange w:id="1410" w:author="Manuel Hergenröder" w:date="2020-07-16T16:26:00Z">
              <w:rPr>
                <w:rFonts w:ascii="Consolas" w:eastAsia="Times New Roman" w:hAnsi="Consolas" w:cs="Courier New"/>
                <w:color w:val="000000"/>
                <w:sz w:val="20"/>
                <w:szCs w:val="20"/>
                <w:lang w:val="de-DE" w:eastAsia="de-DE"/>
                <w14:ligatures w14:val="none"/>
              </w:rPr>
            </w:rPrChange>
          </w:rPr>
          <w:t>);</w:t>
        </w:r>
      </w:ins>
    </w:p>
    <w:p w14:paraId="3BD21D2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11" w:author="Manuel Hergenröder" w:date="2020-07-16T16:21:00Z"/>
          <w:rFonts w:ascii="Consolas" w:eastAsia="Times New Roman" w:hAnsi="Consolas" w:cs="Courier New"/>
          <w:color w:val="000000"/>
          <w:sz w:val="18"/>
          <w:szCs w:val="18"/>
          <w:lang w:eastAsia="de-DE"/>
          <w14:ligatures w14:val="none"/>
          <w:rPrChange w:id="1412" w:author="Manuel Hergenröder" w:date="2020-07-16T16:26:00Z">
            <w:rPr>
              <w:ins w:id="1413" w:author="Manuel Hergenröder" w:date="2020-07-16T16:21:00Z"/>
              <w:rFonts w:ascii="Consolas" w:eastAsia="Times New Roman" w:hAnsi="Consolas" w:cs="Courier New"/>
              <w:color w:val="000000"/>
              <w:sz w:val="20"/>
              <w:szCs w:val="20"/>
              <w:lang w:val="de-DE" w:eastAsia="de-DE"/>
              <w14:ligatures w14:val="none"/>
            </w:rPr>
          </w:rPrChange>
        </w:rPr>
      </w:pPr>
      <w:ins w:id="1414" w:author="Manuel Hergenröder" w:date="2020-07-16T16:21:00Z">
        <w:r w:rsidRPr="00625FEA">
          <w:rPr>
            <w:rFonts w:ascii="Consolas" w:eastAsia="Times New Roman" w:hAnsi="Consolas" w:cs="Courier New"/>
            <w:color w:val="000000"/>
            <w:sz w:val="18"/>
            <w:szCs w:val="18"/>
            <w:lang w:eastAsia="de-DE"/>
            <w14:ligatures w14:val="none"/>
            <w:rPrChange w:id="141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416" w:author="Manuel Hergenröder" w:date="2020-07-16T16:26:00Z">
              <w:rPr>
                <w:rFonts w:ascii="Consolas" w:eastAsia="Times New Roman" w:hAnsi="Consolas" w:cs="Courier New"/>
                <w:color w:val="2B91AF"/>
                <w:sz w:val="20"/>
                <w:szCs w:val="20"/>
                <w:lang w:val="de-DE" w:eastAsia="de-DE"/>
                <w14:ligatures w14:val="none"/>
              </w:rPr>
            </w:rPrChange>
          </w:rPr>
          <w:t>FileBrowser</w:t>
        </w:r>
        <w:r w:rsidRPr="00625FEA">
          <w:rPr>
            <w:rFonts w:ascii="Consolas" w:eastAsia="Times New Roman" w:hAnsi="Consolas" w:cs="Courier New"/>
            <w:color w:val="000000"/>
            <w:sz w:val="18"/>
            <w:szCs w:val="18"/>
            <w:lang w:eastAsia="de-DE"/>
            <w14:ligatures w14:val="none"/>
            <w:rPrChange w:id="1417" w:author="Manuel Hergenröder" w:date="2020-07-16T16:26:00Z">
              <w:rPr>
                <w:rFonts w:ascii="Consolas" w:eastAsia="Times New Roman" w:hAnsi="Consolas" w:cs="Courier New"/>
                <w:color w:val="000000"/>
                <w:sz w:val="20"/>
                <w:szCs w:val="20"/>
                <w:lang w:val="de-DE" w:eastAsia="de-DE"/>
                <w14:ligatures w14:val="none"/>
              </w:rPr>
            </w:rPrChange>
          </w:rPr>
          <w:t>.SingleClickMode = </w:t>
        </w:r>
        <w:r w:rsidRPr="00625FEA">
          <w:rPr>
            <w:rFonts w:ascii="Consolas" w:eastAsia="Times New Roman" w:hAnsi="Consolas" w:cs="Courier New"/>
            <w:color w:val="0000FF"/>
            <w:sz w:val="18"/>
            <w:szCs w:val="18"/>
            <w:lang w:eastAsia="de-DE"/>
            <w14:ligatures w14:val="none"/>
            <w:rPrChange w:id="1418" w:author="Manuel Hergenröder" w:date="2020-07-16T16:26:00Z">
              <w:rPr>
                <w:rFonts w:ascii="Consolas" w:eastAsia="Times New Roman" w:hAnsi="Consolas" w:cs="Courier New"/>
                <w:color w:val="0000FF"/>
                <w:sz w:val="20"/>
                <w:szCs w:val="20"/>
                <w:lang w:val="de-DE" w:eastAsia="de-DE"/>
                <w14:ligatures w14:val="none"/>
              </w:rPr>
            </w:rPrChange>
          </w:rPr>
          <w:t>true</w:t>
        </w:r>
        <w:r w:rsidRPr="00625FEA">
          <w:rPr>
            <w:rFonts w:ascii="Consolas" w:eastAsia="Times New Roman" w:hAnsi="Consolas" w:cs="Courier New"/>
            <w:color w:val="000000"/>
            <w:sz w:val="18"/>
            <w:szCs w:val="18"/>
            <w:lang w:eastAsia="de-DE"/>
            <w14:ligatures w14:val="none"/>
            <w:rPrChange w:id="1419" w:author="Manuel Hergenröder" w:date="2020-07-16T16:26:00Z">
              <w:rPr>
                <w:rFonts w:ascii="Consolas" w:eastAsia="Times New Roman" w:hAnsi="Consolas" w:cs="Courier New"/>
                <w:color w:val="000000"/>
                <w:sz w:val="20"/>
                <w:szCs w:val="20"/>
                <w:lang w:val="de-DE" w:eastAsia="de-DE"/>
                <w14:ligatures w14:val="none"/>
              </w:rPr>
            </w:rPrChange>
          </w:rPr>
          <w:t>;</w:t>
        </w:r>
      </w:ins>
    </w:p>
    <w:p w14:paraId="06B66EF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20" w:author="Manuel Hergenröder" w:date="2020-07-16T16:21:00Z"/>
          <w:rFonts w:ascii="Consolas" w:eastAsia="Times New Roman" w:hAnsi="Consolas" w:cs="Courier New"/>
          <w:color w:val="000000"/>
          <w:sz w:val="18"/>
          <w:szCs w:val="18"/>
          <w:lang w:eastAsia="de-DE"/>
          <w14:ligatures w14:val="none"/>
          <w:rPrChange w:id="1421" w:author="Manuel Hergenröder" w:date="2020-07-16T16:26:00Z">
            <w:rPr>
              <w:ins w:id="1422" w:author="Manuel Hergenröder" w:date="2020-07-16T16:21:00Z"/>
              <w:rFonts w:ascii="Consolas" w:eastAsia="Times New Roman" w:hAnsi="Consolas" w:cs="Courier New"/>
              <w:color w:val="000000"/>
              <w:sz w:val="20"/>
              <w:szCs w:val="20"/>
              <w:lang w:val="de-DE" w:eastAsia="de-DE"/>
              <w14:ligatures w14:val="none"/>
            </w:rPr>
          </w:rPrChange>
        </w:rPr>
      </w:pPr>
      <w:ins w:id="1423" w:author="Manuel Hergenröder" w:date="2020-07-16T16:21:00Z">
        <w:r w:rsidRPr="00625FEA">
          <w:rPr>
            <w:rFonts w:ascii="Consolas" w:eastAsia="Times New Roman" w:hAnsi="Consolas" w:cs="Courier New"/>
            <w:color w:val="000000"/>
            <w:sz w:val="18"/>
            <w:szCs w:val="18"/>
            <w:lang w:eastAsia="de-DE"/>
            <w14:ligatures w14:val="none"/>
            <w:rPrChange w:id="142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425" w:author="Manuel Hergenröder" w:date="2020-07-16T16:26:00Z">
              <w:rPr>
                <w:rFonts w:ascii="Consolas" w:eastAsia="Times New Roman" w:hAnsi="Consolas" w:cs="Courier New"/>
                <w:color w:val="2B91AF"/>
                <w:sz w:val="20"/>
                <w:szCs w:val="20"/>
                <w:lang w:val="de-DE" w:eastAsia="de-DE"/>
                <w14:ligatures w14:val="none"/>
              </w:rPr>
            </w:rPrChange>
          </w:rPr>
          <w:t>FileBrowser</w:t>
        </w:r>
        <w:r w:rsidRPr="00625FEA">
          <w:rPr>
            <w:rFonts w:ascii="Consolas" w:eastAsia="Times New Roman" w:hAnsi="Consolas" w:cs="Courier New"/>
            <w:color w:val="000000"/>
            <w:sz w:val="18"/>
            <w:szCs w:val="18"/>
            <w:lang w:eastAsia="de-DE"/>
            <w14:ligatures w14:val="none"/>
            <w:rPrChange w:id="142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27" w:author="Manuel Hergenröder" w:date="2020-07-16T16:26:00Z">
              <w:rPr>
                <w:rFonts w:ascii="Consolas" w:eastAsia="Times New Roman" w:hAnsi="Consolas" w:cs="Courier New"/>
                <w:color w:val="74531F"/>
                <w:sz w:val="20"/>
                <w:szCs w:val="20"/>
                <w:lang w:val="de-DE" w:eastAsia="de-DE"/>
                <w14:ligatures w14:val="none"/>
              </w:rPr>
            </w:rPrChange>
          </w:rPr>
          <w:t>SetFilters</w:t>
        </w:r>
        <w:r w:rsidRPr="00625FEA">
          <w:rPr>
            <w:rFonts w:ascii="Consolas" w:eastAsia="Times New Roman" w:hAnsi="Consolas" w:cs="Courier New"/>
            <w:color w:val="000000"/>
            <w:sz w:val="18"/>
            <w:szCs w:val="18"/>
            <w:lang w:eastAsia="de-DE"/>
            <w14:ligatures w14:val="none"/>
            <w:rPrChange w:id="142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429" w:author="Manuel Hergenröder" w:date="2020-07-16T16:26:00Z">
              <w:rPr>
                <w:rFonts w:ascii="Consolas" w:eastAsia="Times New Roman" w:hAnsi="Consolas" w:cs="Courier New"/>
                <w:color w:val="0000FF"/>
                <w:sz w:val="20"/>
                <w:szCs w:val="20"/>
                <w:lang w:val="de-DE" w:eastAsia="de-DE"/>
                <w14:ligatures w14:val="none"/>
              </w:rPr>
            </w:rPrChange>
          </w:rPr>
          <w:t>true</w:t>
        </w:r>
        <w:r w:rsidRPr="00625FEA">
          <w:rPr>
            <w:rFonts w:ascii="Consolas" w:eastAsia="Times New Roman" w:hAnsi="Consolas" w:cs="Courier New"/>
            <w:color w:val="000000"/>
            <w:sz w:val="18"/>
            <w:szCs w:val="18"/>
            <w:lang w:eastAsia="de-DE"/>
            <w14:ligatures w14:val="none"/>
            <w:rPrChange w:id="143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31"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43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433" w:author="Manuel Hergenröder" w:date="2020-07-16T16:26:00Z">
              <w:rPr>
                <w:rFonts w:ascii="Consolas" w:eastAsia="Times New Roman" w:hAnsi="Consolas" w:cs="Courier New"/>
                <w:color w:val="2B91AF"/>
                <w:sz w:val="20"/>
                <w:szCs w:val="20"/>
                <w:lang w:val="de-DE" w:eastAsia="de-DE"/>
                <w14:ligatures w14:val="none"/>
              </w:rPr>
            </w:rPrChange>
          </w:rPr>
          <w:t>FileBrowser</w:t>
        </w:r>
        <w:r w:rsidRPr="00625FEA">
          <w:rPr>
            <w:rFonts w:ascii="Consolas" w:eastAsia="Times New Roman" w:hAnsi="Consolas" w:cs="Courier New"/>
            <w:color w:val="000000"/>
            <w:sz w:val="18"/>
            <w:szCs w:val="18"/>
            <w:lang w:eastAsia="de-DE"/>
            <w14:ligatures w14:val="none"/>
            <w:rPrChange w:id="143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2B91AF"/>
            <w:sz w:val="18"/>
            <w:szCs w:val="18"/>
            <w:lang w:eastAsia="de-DE"/>
            <w14:ligatures w14:val="none"/>
            <w:rPrChange w:id="1435" w:author="Manuel Hergenröder" w:date="2020-07-16T16:26:00Z">
              <w:rPr>
                <w:rFonts w:ascii="Consolas" w:eastAsia="Times New Roman" w:hAnsi="Consolas" w:cs="Courier New"/>
                <w:color w:val="2B91AF"/>
                <w:sz w:val="20"/>
                <w:szCs w:val="20"/>
                <w:lang w:val="de-DE" w:eastAsia="de-DE"/>
                <w14:ligatures w14:val="none"/>
              </w:rPr>
            </w:rPrChange>
          </w:rPr>
          <w:t>Filter</w:t>
        </w:r>
        <w:r w:rsidRPr="00625FEA">
          <w:rPr>
            <w:rFonts w:ascii="Consolas" w:eastAsia="Times New Roman" w:hAnsi="Consolas" w:cs="Courier New"/>
            <w:color w:val="000000"/>
            <w:sz w:val="18"/>
            <w:szCs w:val="18"/>
            <w:lang w:eastAsia="de-DE"/>
            <w14:ligatures w14:val="none"/>
            <w:rPrChange w:id="143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437" w:author="Manuel Hergenröder" w:date="2020-07-16T16:26:00Z">
              <w:rPr>
                <w:rFonts w:ascii="Consolas" w:eastAsia="Times New Roman" w:hAnsi="Consolas" w:cs="Courier New"/>
                <w:color w:val="A31515"/>
                <w:sz w:val="20"/>
                <w:szCs w:val="20"/>
                <w:lang w:val="de-DE" w:eastAsia="de-DE"/>
                <w14:ligatures w14:val="none"/>
              </w:rPr>
            </w:rPrChange>
          </w:rPr>
          <w:t>"Audio"</w:t>
        </w:r>
        <w:r w:rsidRPr="00625FEA">
          <w:rPr>
            <w:rFonts w:ascii="Consolas" w:eastAsia="Times New Roman" w:hAnsi="Consolas" w:cs="Courier New"/>
            <w:color w:val="000000"/>
            <w:sz w:val="18"/>
            <w:szCs w:val="18"/>
            <w:lang w:eastAsia="de-DE"/>
            <w14:ligatures w14:val="none"/>
            <w:rPrChange w:id="143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1439" w:author="Manuel Hergenröder" w:date="2020-07-16T16:26:00Z">
              <w:rPr>
                <w:rFonts w:ascii="Consolas" w:eastAsia="Times New Roman" w:hAnsi="Consolas" w:cs="Courier New"/>
                <w:color w:val="A31515"/>
                <w:sz w:val="20"/>
                <w:szCs w:val="20"/>
                <w:lang w:val="de-DE" w:eastAsia="de-DE"/>
                <w14:ligatures w14:val="none"/>
              </w:rPr>
            </w:rPrChange>
          </w:rPr>
          <w:t>".wav"</w:t>
        </w:r>
        <w:r w:rsidRPr="00625FEA">
          <w:rPr>
            <w:rFonts w:ascii="Consolas" w:eastAsia="Times New Roman" w:hAnsi="Consolas" w:cs="Courier New"/>
            <w:color w:val="000000"/>
            <w:sz w:val="18"/>
            <w:szCs w:val="18"/>
            <w:lang w:eastAsia="de-DE"/>
            <w14:ligatures w14:val="none"/>
            <w:rPrChange w:id="144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1441" w:author="Manuel Hergenröder" w:date="2020-07-16T16:26:00Z">
              <w:rPr>
                <w:rFonts w:ascii="Consolas" w:eastAsia="Times New Roman" w:hAnsi="Consolas" w:cs="Courier New"/>
                <w:color w:val="A31515"/>
                <w:sz w:val="20"/>
                <w:szCs w:val="20"/>
                <w:lang w:val="de-DE" w:eastAsia="de-DE"/>
                <w14:ligatures w14:val="none"/>
              </w:rPr>
            </w:rPrChange>
          </w:rPr>
          <w:t>".aiff"</w:t>
        </w:r>
        <w:r w:rsidRPr="00625FEA">
          <w:rPr>
            <w:rFonts w:ascii="Consolas" w:eastAsia="Times New Roman" w:hAnsi="Consolas" w:cs="Courier New"/>
            <w:color w:val="000000"/>
            <w:sz w:val="18"/>
            <w:szCs w:val="18"/>
            <w:lang w:eastAsia="de-DE"/>
            <w14:ligatures w14:val="none"/>
            <w:rPrChange w:id="144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1443" w:author="Manuel Hergenröder" w:date="2020-07-16T16:26:00Z">
              <w:rPr>
                <w:rFonts w:ascii="Consolas" w:eastAsia="Times New Roman" w:hAnsi="Consolas" w:cs="Courier New"/>
                <w:color w:val="A31515"/>
                <w:sz w:val="20"/>
                <w:szCs w:val="20"/>
                <w:lang w:val="de-DE" w:eastAsia="de-DE"/>
                <w14:ligatures w14:val="none"/>
              </w:rPr>
            </w:rPrChange>
          </w:rPr>
          <w:t>".mp3"</w:t>
        </w:r>
        <w:r w:rsidRPr="00625FEA">
          <w:rPr>
            <w:rFonts w:ascii="Consolas" w:eastAsia="Times New Roman" w:hAnsi="Consolas" w:cs="Courier New"/>
            <w:color w:val="000000"/>
            <w:sz w:val="18"/>
            <w:szCs w:val="18"/>
            <w:lang w:eastAsia="de-DE"/>
            <w14:ligatures w14:val="none"/>
            <w:rPrChange w:id="144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1445" w:author="Manuel Hergenröder" w:date="2020-07-16T16:26:00Z">
              <w:rPr>
                <w:rFonts w:ascii="Consolas" w:eastAsia="Times New Roman" w:hAnsi="Consolas" w:cs="Courier New"/>
                <w:color w:val="A31515"/>
                <w:sz w:val="20"/>
                <w:szCs w:val="20"/>
                <w:lang w:val="de-DE" w:eastAsia="de-DE"/>
                <w14:ligatures w14:val="none"/>
              </w:rPr>
            </w:rPrChange>
          </w:rPr>
          <w:t>".m4a"</w:t>
        </w:r>
        <w:r w:rsidRPr="00625FEA">
          <w:rPr>
            <w:rFonts w:ascii="Consolas" w:eastAsia="Times New Roman" w:hAnsi="Consolas" w:cs="Courier New"/>
            <w:color w:val="000000"/>
            <w:sz w:val="18"/>
            <w:szCs w:val="18"/>
            <w:lang w:eastAsia="de-DE"/>
            <w14:ligatures w14:val="none"/>
            <w:rPrChange w:id="144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1447" w:author="Manuel Hergenröder" w:date="2020-07-16T16:26:00Z">
              <w:rPr>
                <w:rFonts w:ascii="Consolas" w:eastAsia="Times New Roman" w:hAnsi="Consolas" w:cs="Courier New"/>
                <w:color w:val="A31515"/>
                <w:sz w:val="20"/>
                <w:szCs w:val="20"/>
                <w:lang w:val="de-DE" w:eastAsia="de-DE"/>
                <w14:ligatures w14:val="none"/>
              </w:rPr>
            </w:rPrChange>
          </w:rPr>
          <w:t>".ogg"</w:t>
        </w:r>
        <w:r w:rsidRPr="00625FEA">
          <w:rPr>
            <w:rFonts w:ascii="Consolas" w:eastAsia="Times New Roman" w:hAnsi="Consolas" w:cs="Courier New"/>
            <w:color w:val="000000"/>
            <w:sz w:val="18"/>
            <w:szCs w:val="18"/>
            <w:lang w:eastAsia="de-DE"/>
            <w14:ligatures w14:val="none"/>
            <w:rPrChange w:id="1448" w:author="Manuel Hergenröder" w:date="2020-07-16T16:26:00Z">
              <w:rPr>
                <w:rFonts w:ascii="Consolas" w:eastAsia="Times New Roman" w:hAnsi="Consolas" w:cs="Courier New"/>
                <w:color w:val="000000"/>
                <w:sz w:val="20"/>
                <w:szCs w:val="20"/>
                <w:lang w:val="de-DE" w:eastAsia="de-DE"/>
                <w14:ligatures w14:val="none"/>
              </w:rPr>
            </w:rPrChange>
          </w:rPr>
          <w:t>));</w:t>
        </w:r>
      </w:ins>
    </w:p>
    <w:p w14:paraId="1FCBB9D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49" w:author="Manuel Hergenröder" w:date="2020-07-16T16:21:00Z"/>
          <w:rFonts w:ascii="Consolas" w:eastAsia="Times New Roman" w:hAnsi="Consolas" w:cs="Courier New"/>
          <w:color w:val="000000"/>
          <w:sz w:val="18"/>
          <w:szCs w:val="18"/>
          <w:lang w:eastAsia="de-DE"/>
          <w14:ligatures w14:val="none"/>
          <w:rPrChange w:id="1450" w:author="Manuel Hergenröder" w:date="2020-07-16T16:26:00Z">
            <w:rPr>
              <w:ins w:id="1451" w:author="Manuel Hergenröder" w:date="2020-07-16T16:21:00Z"/>
              <w:rFonts w:ascii="Consolas" w:eastAsia="Times New Roman" w:hAnsi="Consolas" w:cs="Courier New"/>
              <w:color w:val="000000"/>
              <w:sz w:val="20"/>
              <w:szCs w:val="20"/>
              <w:lang w:val="de-DE" w:eastAsia="de-DE"/>
              <w14:ligatures w14:val="none"/>
            </w:rPr>
          </w:rPrChange>
        </w:rPr>
      </w:pPr>
      <w:ins w:id="1452" w:author="Manuel Hergenröder" w:date="2020-07-16T16:21:00Z">
        <w:r w:rsidRPr="00625FEA">
          <w:rPr>
            <w:rFonts w:ascii="Consolas" w:eastAsia="Times New Roman" w:hAnsi="Consolas" w:cs="Courier New"/>
            <w:color w:val="000000"/>
            <w:sz w:val="18"/>
            <w:szCs w:val="18"/>
            <w:lang w:eastAsia="de-DE"/>
            <w14:ligatures w14:val="none"/>
            <w:rPrChange w:id="145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454" w:author="Manuel Hergenröder" w:date="2020-07-16T16:26:00Z">
              <w:rPr>
                <w:rFonts w:ascii="Consolas" w:eastAsia="Times New Roman" w:hAnsi="Consolas" w:cs="Courier New"/>
                <w:color w:val="2B91AF"/>
                <w:sz w:val="20"/>
                <w:szCs w:val="20"/>
                <w:lang w:val="de-DE" w:eastAsia="de-DE"/>
                <w14:ligatures w14:val="none"/>
              </w:rPr>
            </w:rPrChange>
          </w:rPr>
          <w:t>FileBrowser</w:t>
        </w:r>
        <w:r w:rsidRPr="00625FEA">
          <w:rPr>
            <w:rFonts w:ascii="Consolas" w:eastAsia="Times New Roman" w:hAnsi="Consolas" w:cs="Courier New"/>
            <w:color w:val="000000"/>
            <w:sz w:val="18"/>
            <w:szCs w:val="18"/>
            <w:lang w:eastAsia="de-DE"/>
            <w14:ligatures w14:val="none"/>
            <w:rPrChange w:id="145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56" w:author="Manuel Hergenröder" w:date="2020-07-16T16:26:00Z">
              <w:rPr>
                <w:rFonts w:ascii="Consolas" w:eastAsia="Times New Roman" w:hAnsi="Consolas" w:cs="Courier New"/>
                <w:color w:val="74531F"/>
                <w:sz w:val="20"/>
                <w:szCs w:val="20"/>
                <w:lang w:val="de-DE" w:eastAsia="de-DE"/>
                <w14:ligatures w14:val="none"/>
              </w:rPr>
            </w:rPrChange>
          </w:rPr>
          <w:t>AddQuickLink</w:t>
        </w:r>
        <w:r w:rsidRPr="00625FEA">
          <w:rPr>
            <w:rFonts w:ascii="Consolas" w:eastAsia="Times New Roman" w:hAnsi="Consolas" w:cs="Courier New"/>
            <w:color w:val="000000"/>
            <w:sz w:val="18"/>
            <w:szCs w:val="18"/>
            <w:lang w:eastAsia="de-DE"/>
            <w14:ligatures w14:val="none"/>
            <w:rPrChange w:id="145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458" w:author="Manuel Hergenröder" w:date="2020-07-16T16:26:00Z">
              <w:rPr>
                <w:rFonts w:ascii="Consolas" w:eastAsia="Times New Roman" w:hAnsi="Consolas" w:cs="Courier New"/>
                <w:color w:val="A31515"/>
                <w:sz w:val="20"/>
                <w:szCs w:val="20"/>
                <w:lang w:val="de-DE" w:eastAsia="de-DE"/>
                <w14:ligatures w14:val="none"/>
              </w:rPr>
            </w:rPrChange>
          </w:rPr>
          <w:t>"Examples"</w:t>
        </w:r>
        <w:r w:rsidRPr="00625FEA">
          <w:rPr>
            <w:rFonts w:ascii="Consolas" w:eastAsia="Times New Roman" w:hAnsi="Consolas" w:cs="Courier New"/>
            <w:color w:val="000000"/>
            <w:sz w:val="18"/>
            <w:szCs w:val="18"/>
            <w:lang w:eastAsia="de-DE"/>
            <w14:ligatures w14:val="none"/>
            <w:rPrChange w:id="145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460" w:author="Manuel Hergenröder" w:date="2020-07-16T16:26:00Z">
              <w:rPr>
                <w:rFonts w:ascii="Consolas" w:eastAsia="Times New Roman" w:hAnsi="Consolas" w:cs="Courier New"/>
                <w:color w:val="2B91AF"/>
                <w:sz w:val="20"/>
                <w:szCs w:val="20"/>
                <w:lang w:val="de-DE" w:eastAsia="de-DE"/>
                <w14:ligatures w14:val="none"/>
              </w:rPr>
            </w:rPrChange>
          </w:rPr>
          <w:t>Application</w:t>
        </w:r>
        <w:r w:rsidRPr="00625FEA">
          <w:rPr>
            <w:rFonts w:ascii="Consolas" w:eastAsia="Times New Roman" w:hAnsi="Consolas" w:cs="Courier New"/>
            <w:color w:val="000000"/>
            <w:sz w:val="18"/>
            <w:szCs w:val="18"/>
            <w:lang w:eastAsia="de-DE"/>
            <w14:ligatures w14:val="none"/>
            <w:rPrChange w:id="1461" w:author="Manuel Hergenröder" w:date="2020-07-16T16:26:00Z">
              <w:rPr>
                <w:rFonts w:ascii="Consolas" w:eastAsia="Times New Roman" w:hAnsi="Consolas" w:cs="Courier New"/>
                <w:color w:val="000000"/>
                <w:sz w:val="20"/>
                <w:szCs w:val="20"/>
                <w:lang w:val="de-DE" w:eastAsia="de-DE"/>
                <w14:ligatures w14:val="none"/>
              </w:rPr>
            </w:rPrChange>
          </w:rPr>
          <w:t>.dataPath + </w:t>
        </w:r>
        <w:r w:rsidRPr="00625FEA">
          <w:rPr>
            <w:rFonts w:ascii="Consolas" w:eastAsia="Times New Roman" w:hAnsi="Consolas" w:cs="Courier New"/>
            <w:color w:val="A31515"/>
            <w:sz w:val="18"/>
            <w:szCs w:val="18"/>
            <w:lang w:eastAsia="de-DE"/>
            <w14:ligatures w14:val="none"/>
            <w:rPrChange w:id="1462" w:author="Manuel Hergenröder" w:date="2020-07-16T16:26:00Z">
              <w:rPr>
                <w:rFonts w:ascii="Consolas" w:eastAsia="Times New Roman" w:hAnsi="Consolas" w:cs="Courier New"/>
                <w:color w:val="A31515"/>
                <w:sz w:val="20"/>
                <w:szCs w:val="20"/>
                <w:lang w:val="de-DE" w:eastAsia="de-DE"/>
                <w14:ligatures w14:val="none"/>
              </w:rPr>
            </w:rPrChange>
          </w:rPr>
          <w:t>"/Resources/Audio/"</w:t>
        </w:r>
        <w:r w:rsidRPr="00625FEA">
          <w:rPr>
            <w:rFonts w:ascii="Consolas" w:eastAsia="Times New Roman" w:hAnsi="Consolas" w:cs="Courier New"/>
            <w:color w:val="000000"/>
            <w:sz w:val="18"/>
            <w:szCs w:val="18"/>
            <w:lang w:eastAsia="de-DE"/>
            <w14:ligatures w14:val="none"/>
            <w:rPrChange w:id="146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64" w:author="Manuel Hergenröder" w:date="2020-07-16T16:26:00Z">
              <w:rPr>
                <w:rFonts w:ascii="Consolas" w:eastAsia="Times New Roman" w:hAnsi="Consolas" w:cs="Courier New"/>
                <w:color w:val="0000FF"/>
                <w:sz w:val="20"/>
                <w:szCs w:val="20"/>
                <w:lang w:val="de-DE" w:eastAsia="de-DE"/>
                <w14:ligatures w14:val="none"/>
              </w:rPr>
            </w:rPrChange>
          </w:rPr>
          <w:t>null</w:t>
        </w:r>
        <w:r w:rsidRPr="00625FEA">
          <w:rPr>
            <w:rFonts w:ascii="Consolas" w:eastAsia="Times New Roman" w:hAnsi="Consolas" w:cs="Courier New"/>
            <w:color w:val="000000"/>
            <w:sz w:val="18"/>
            <w:szCs w:val="18"/>
            <w:lang w:eastAsia="de-DE"/>
            <w14:ligatures w14:val="none"/>
            <w:rPrChange w:id="1465" w:author="Manuel Hergenröder" w:date="2020-07-16T16:26:00Z">
              <w:rPr>
                <w:rFonts w:ascii="Consolas" w:eastAsia="Times New Roman" w:hAnsi="Consolas" w:cs="Courier New"/>
                <w:color w:val="000000"/>
                <w:sz w:val="20"/>
                <w:szCs w:val="20"/>
                <w:lang w:val="de-DE" w:eastAsia="de-DE"/>
                <w14:ligatures w14:val="none"/>
              </w:rPr>
            </w:rPrChange>
          </w:rPr>
          <w:t>);</w:t>
        </w:r>
      </w:ins>
    </w:p>
    <w:p w14:paraId="65A6661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66" w:author="Manuel Hergenröder" w:date="2020-07-16T16:21:00Z"/>
          <w:rFonts w:ascii="Consolas" w:eastAsia="Times New Roman" w:hAnsi="Consolas" w:cs="Courier New"/>
          <w:color w:val="000000"/>
          <w:sz w:val="18"/>
          <w:szCs w:val="18"/>
          <w:lang w:eastAsia="de-DE"/>
          <w14:ligatures w14:val="none"/>
          <w:rPrChange w:id="1467" w:author="Manuel Hergenröder" w:date="2020-07-16T16:26:00Z">
            <w:rPr>
              <w:ins w:id="1468" w:author="Manuel Hergenröder" w:date="2020-07-16T16:21:00Z"/>
              <w:rFonts w:ascii="Consolas" w:eastAsia="Times New Roman" w:hAnsi="Consolas" w:cs="Courier New"/>
              <w:color w:val="000000"/>
              <w:sz w:val="20"/>
              <w:szCs w:val="20"/>
              <w:lang w:val="de-DE" w:eastAsia="de-DE"/>
              <w14:ligatures w14:val="none"/>
            </w:rPr>
          </w:rPrChange>
        </w:rPr>
      </w:pPr>
      <w:ins w:id="1469" w:author="Manuel Hergenröder" w:date="2020-07-16T16:21:00Z">
        <w:r w:rsidRPr="00625FEA">
          <w:rPr>
            <w:rFonts w:ascii="Consolas" w:eastAsia="Times New Roman" w:hAnsi="Consolas" w:cs="Courier New"/>
            <w:color w:val="000000"/>
            <w:sz w:val="18"/>
            <w:szCs w:val="18"/>
            <w:lang w:eastAsia="de-DE"/>
            <w14:ligatures w14:val="none"/>
            <w:rPrChange w:id="147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1471" w:author="Manuel Hergenröder" w:date="2020-07-16T16:26:00Z">
              <w:rPr>
                <w:rFonts w:ascii="Consolas" w:eastAsia="Times New Roman" w:hAnsi="Consolas" w:cs="Courier New"/>
                <w:color w:val="74531F"/>
                <w:sz w:val="20"/>
                <w:szCs w:val="20"/>
                <w:lang w:val="de-DE" w:eastAsia="de-DE"/>
                <w14:ligatures w14:val="none"/>
              </w:rPr>
            </w:rPrChange>
          </w:rPr>
          <w:t>StartCoroutine</w:t>
        </w:r>
        <w:r w:rsidRPr="00625FEA">
          <w:rPr>
            <w:rFonts w:ascii="Consolas" w:eastAsia="Times New Roman" w:hAnsi="Consolas" w:cs="Courier New"/>
            <w:color w:val="000000"/>
            <w:sz w:val="18"/>
            <w:szCs w:val="18"/>
            <w:lang w:eastAsia="de-DE"/>
            <w14:ligatures w14:val="none"/>
            <w:rPrChange w:id="147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73" w:author="Manuel Hergenröder" w:date="2020-07-16T16:26:00Z">
              <w:rPr>
                <w:rFonts w:ascii="Consolas" w:eastAsia="Times New Roman" w:hAnsi="Consolas" w:cs="Courier New"/>
                <w:color w:val="74531F"/>
                <w:sz w:val="20"/>
                <w:szCs w:val="20"/>
                <w:lang w:val="de-DE" w:eastAsia="de-DE"/>
                <w14:ligatures w14:val="none"/>
              </w:rPr>
            </w:rPrChange>
          </w:rPr>
          <w:t>WaitForLoadDialog</w:t>
        </w:r>
        <w:r w:rsidRPr="00625FEA">
          <w:rPr>
            <w:rFonts w:ascii="Consolas" w:eastAsia="Times New Roman" w:hAnsi="Consolas" w:cs="Courier New"/>
            <w:color w:val="000000"/>
            <w:sz w:val="18"/>
            <w:szCs w:val="18"/>
            <w:lang w:eastAsia="de-DE"/>
            <w14:ligatures w14:val="none"/>
            <w:rPrChange w:id="147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475" w:author="Manuel Hergenröder" w:date="2020-07-16T16:26:00Z">
              <w:rPr>
                <w:rFonts w:ascii="Consolas" w:eastAsia="Times New Roman" w:hAnsi="Consolas" w:cs="Courier New"/>
                <w:color w:val="0000FF"/>
                <w:sz w:val="20"/>
                <w:szCs w:val="20"/>
                <w:lang w:val="de-DE" w:eastAsia="de-DE"/>
                <w14:ligatures w14:val="none"/>
              </w:rPr>
            </w:rPrChange>
          </w:rPr>
          <w:t>true</w:t>
        </w:r>
        <w:r w:rsidRPr="00625FEA">
          <w:rPr>
            <w:rFonts w:ascii="Consolas" w:eastAsia="Times New Roman" w:hAnsi="Consolas" w:cs="Courier New"/>
            <w:color w:val="000000"/>
            <w:sz w:val="18"/>
            <w:szCs w:val="18"/>
            <w:lang w:eastAsia="de-DE"/>
            <w14:ligatures w14:val="none"/>
            <w:rPrChange w:id="1476" w:author="Manuel Hergenröder" w:date="2020-07-16T16:26:00Z">
              <w:rPr>
                <w:rFonts w:ascii="Consolas" w:eastAsia="Times New Roman" w:hAnsi="Consolas" w:cs="Courier New"/>
                <w:color w:val="000000"/>
                <w:sz w:val="20"/>
                <w:szCs w:val="20"/>
                <w:lang w:val="de-DE" w:eastAsia="de-DE"/>
                <w14:ligatures w14:val="none"/>
              </w:rPr>
            </w:rPrChange>
          </w:rPr>
          <w:t>));</w:t>
        </w:r>
      </w:ins>
    </w:p>
    <w:p w14:paraId="3BA6940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7" w:author="Manuel Hergenröder" w:date="2020-07-16T16:21:00Z"/>
          <w:rFonts w:ascii="Consolas" w:eastAsia="Times New Roman" w:hAnsi="Consolas" w:cs="Courier New"/>
          <w:color w:val="000000"/>
          <w:sz w:val="18"/>
          <w:szCs w:val="18"/>
          <w:lang w:eastAsia="de-DE"/>
          <w14:ligatures w14:val="none"/>
          <w:rPrChange w:id="1478" w:author="Manuel Hergenröder" w:date="2020-07-16T16:26:00Z">
            <w:rPr>
              <w:ins w:id="1479" w:author="Manuel Hergenröder" w:date="2020-07-16T16:21:00Z"/>
              <w:rFonts w:ascii="Consolas" w:eastAsia="Times New Roman" w:hAnsi="Consolas" w:cs="Courier New"/>
              <w:color w:val="000000"/>
              <w:sz w:val="20"/>
              <w:szCs w:val="20"/>
              <w:lang w:val="de-DE" w:eastAsia="de-DE"/>
              <w14:ligatures w14:val="none"/>
            </w:rPr>
          </w:rPrChange>
        </w:rPr>
      </w:pPr>
      <w:ins w:id="1480" w:author="Manuel Hergenröder" w:date="2020-07-16T16:21:00Z">
        <w:r w:rsidRPr="00625FEA">
          <w:rPr>
            <w:rFonts w:ascii="Consolas" w:eastAsia="Times New Roman" w:hAnsi="Consolas" w:cs="Courier New"/>
            <w:color w:val="000000"/>
            <w:sz w:val="18"/>
            <w:szCs w:val="18"/>
            <w:lang w:eastAsia="de-DE"/>
            <w14:ligatures w14:val="none"/>
            <w:rPrChange w:id="1481" w:author="Manuel Hergenröder" w:date="2020-07-16T16:26:00Z">
              <w:rPr>
                <w:rFonts w:ascii="Consolas" w:eastAsia="Times New Roman" w:hAnsi="Consolas" w:cs="Courier New"/>
                <w:color w:val="000000"/>
                <w:sz w:val="20"/>
                <w:szCs w:val="20"/>
                <w:lang w:val="de-DE" w:eastAsia="de-DE"/>
                <w14:ligatures w14:val="none"/>
              </w:rPr>
            </w:rPrChange>
          </w:rPr>
          <w:t>            }</w:t>
        </w:r>
      </w:ins>
    </w:p>
    <w:p w14:paraId="0088F7E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82" w:author="Manuel Hergenröder" w:date="2020-07-16T16:21:00Z"/>
          <w:rFonts w:ascii="Consolas" w:eastAsia="Times New Roman" w:hAnsi="Consolas" w:cs="Courier New"/>
          <w:color w:val="000000"/>
          <w:sz w:val="18"/>
          <w:szCs w:val="18"/>
          <w:lang w:eastAsia="de-DE"/>
          <w14:ligatures w14:val="none"/>
          <w:rPrChange w:id="1483" w:author="Manuel Hergenröder" w:date="2020-07-16T16:26:00Z">
            <w:rPr>
              <w:ins w:id="1484" w:author="Manuel Hergenröder" w:date="2020-07-16T16:21:00Z"/>
              <w:rFonts w:ascii="Consolas" w:eastAsia="Times New Roman" w:hAnsi="Consolas" w:cs="Courier New"/>
              <w:color w:val="000000"/>
              <w:sz w:val="20"/>
              <w:szCs w:val="20"/>
              <w:lang w:val="de-DE" w:eastAsia="de-DE"/>
              <w14:ligatures w14:val="none"/>
            </w:rPr>
          </w:rPrChange>
        </w:rPr>
      </w:pPr>
      <w:ins w:id="1485" w:author="Manuel Hergenröder" w:date="2020-07-16T16:21:00Z">
        <w:r w:rsidRPr="00625FEA">
          <w:rPr>
            <w:rFonts w:ascii="Consolas" w:eastAsia="Times New Roman" w:hAnsi="Consolas" w:cs="Courier New"/>
            <w:color w:val="000000"/>
            <w:sz w:val="18"/>
            <w:szCs w:val="18"/>
            <w:lang w:eastAsia="de-DE"/>
            <w14:ligatures w14:val="none"/>
            <w:rPrChange w:id="148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8F08C4"/>
            <w:sz w:val="18"/>
            <w:szCs w:val="18"/>
            <w:lang w:eastAsia="de-DE"/>
            <w14:ligatures w14:val="none"/>
            <w:rPrChange w:id="1487" w:author="Manuel Hergenröder" w:date="2020-07-16T16:26:00Z">
              <w:rPr>
                <w:rFonts w:ascii="Consolas" w:eastAsia="Times New Roman" w:hAnsi="Consolas" w:cs="Courier New"/>
                <w:color w:val="8F08C4"/>
                <w:sz w:val="20"/>
                <w:szCs w:val="20"/>
                <w:lang w:val="de-DE" w:eastAsia="de-DE"/>
                <w14:ligatures w14:val="none"/>
              </w:rPr>
            </w:rPrChange>
          </w:rPr>
          <w:t>else</w:t>
        </w:r>
        <w:r w:rsidRPr="00625FEA">
          <w:rPr>
            <w:rFonts w:ascii="Consolas" w:eastAsia="Times New Roman" w:hAnsi="Consolas" w:cs="Courier New"/>
            <w:color w:val="000000"/>
            <w:sz w:val="18"/>
            <w:szCs w:val="18"/>
            <w:lang w:eastAsia="de-DE"/>
            <w14:ligatures w14:val="none"/>
            <w:rPrChange w:id="1488" w:author="Manuel Hergenröder" w:date="2020-07-16T16:26:00Z">
              <w:rPr>
                <w:rFonts w:ascii="Consolas" w:eastAsia="Times New Roman" w:hAnsi="Consolas" w:cs="Courier New"/>
                <w:color w:val="000000"/>
                <w:sz w:val="20"/>
                <w:szCs w:val="20"/>
                <w:lang w:val="de-DE" w:eastAsia="de-DE"/>
                <w14:ligatures w14:val="none"/>
              </w:rPr>
            </w:rPrChange>
          </w:rPr>
          <w:t> {</w:t>
        </w:r>
      </w:ins>
    </w:p>
    <w:p w14:paraId="219B375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89" w:author="Manuel Hergenröder" w:date="2020-07-16T16:21:00Z"/>
          <w:rFonts w:ascii="Consolas" w:eastAsia="Times New Roman" w:hAnsi="Consolas" w:cs="Courier New"/>
          <w:color w:val="000000"/>
          <w:sz w:val="18"/>
          <w:szCs w:val="18"/>
          <w:lang w:eastAsia="de-DE"/>
          <w14:ligatures w14:val="none"/>
          <w:rPrChange w:id="1490" w:author="Manuel Hergenröder" w:date="2020-07-16T16:26:00Z">
            <w:rPr>
              <w:ins w:id="1491" w:author="Manuel Hergenröder" w:date="2020-07-16T16:21:00Z"/>
              <w:rFonts w:ascii="Consolas" w:eastAsia="Times New Roman" w:hAnsi="Consolas" w:cs="Courier New"/>
              <w:color w:val="000000"/>
              <w:sz w:val="20"/>
              <w:szCs w:val="20"/>
              <w:lang w:val="de-DE" w:eastAsia="de-DE"/>
              <w14:ligatures w14:val="none"/>
            </w:rPr>
          </w:rPrChange>
        </w:rPr>
      </w:pPr>
      <w:ins w:id="1492" w:author="Manuel Hergenröder" w:date="2020-07-16T16:21:00Z">
        <w:r w:rsidRPr="00625FEA">
          <w:rPr>
            <w:rFonts w:ascii="Consolas" w:eastAsia="Times New Roman" w:hAnsi="Consolas" w:cs="Courier New"/>
            <w:color w:val="000000"/>
            <w:sz w:val="18"/>
            <w:szCs w:val="18"/>
            <w:lang w:eastAsia="de-DE"/>
            <w14:ligatures w14:val="none"/>
            <w:rPrChange w:id="149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AA6664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94" w:author="Manuel Hergenröder" w:date="2020-07-16T16:21:00Z"/>
          <w:rFonts w:ascii="Consolas" w:eastAsia="Times New Roman" w:hAnsi="Consolas" w:cs="Courier New"/>
          <w:color w:val="000000"/>
          <w:sz w:val="18"/>
          <w:szCs w:val="18"/>
          <w:lang w:eastAsia="de-DE"/>
          <w14:ligatures w14:val="none"/>
          <w:rPrChange w:id="1495" w:author="Manuel Hergenröder" w:date="2020-07-16T16:26:00Z">
            <w:rPr>
              <w:ins w:id="1496" w:author="Manuel Hergenröder" w:date="2020-07-16T16:21:00Z"/>
              <w:rFonts w:ascii="Consolas" w:eastAsia="Times New Roman" w:hAnsi="Consolas" w:cs="Courier New"/>
              <w:color w:val="000000"/>
              <w:sz w:val="20"/>
              <w:szCs w:val="20"/>
              <w:lang w:val="de-DE" w:eastAsia="de-DE"/>
              <w14:ligatures w14:val="none"/>
            </w:rPr>
          </w:rPrChange>
        </w:rPr>
      </w:pPr>
      <w:ins w:id="1497" w:author="Manuel Hergenröder" w:date="2020-07-16T16:21:00Z">
        <w:r w:rsidRPr="00625FEA">
          <w:rPr>
            <w:rFonts w:ascii="Consolas" w:eastAsia="Times New Roman" w:hAnsi="Consolas" w:cs="Courier New"/>
            <w:color w:val="000000"/>
            <w:sz w:val="18"/>
            <w:szCs w:val="18"/>
            <w:lang w:eastAsia="de-DE"/>
            <w14:ligatures w14:val="none"/>
            <w:rPrChange w:id="149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499" w:author="Manuel Hergenröder" w:date="2020-07-16T16:26:00Z">
              <w:rPr>
                <w:rFonts w:ascii="Consolas" w:eastAsia="Times New Roman" w:hAnsi="Consolas" w:cs="Courier New"/>
                <w:color w:val="008000"/>
                <w:sz w:val="20"/>
                <w:szCs w:val="20"/>
                <w:lang w:val="de-DE" w:eastAsia="de-DE"/>
                <w14:ligatures w14:val="none"/>
              </w:rPr>
            </w:rPrChange>
          </w:rPr>
          <w:t>// Load audio data based on selection in AudioEngine component in Unity editor mode</w:t>
        </w:r>
      </w:ins>
    </w:p>
    <w:p w14:paraId="3CADE80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00" w:author="Manuel Hergenröder" w:date="2020-07-16T16:21:00Z"/>
          <w:rFonts w:ascii="Consolas" w:eastAsia="Times New Roman" w:hAnsi="Consolas" w:cs="Courier New"/>
          <w:color w:val="000000"/>
          <w:sz w:val="18"/>
          <w:szCs w:val="18"/>
          <w:lang w:eastAsia="de-DE"/>
          <w14:ligatures w14:val="none"/>
          <w:rPrChange w:id="1501" w:author="Manuel Hergenröder" w:date="2020-07-16T16:26:00Z">
            <w:rPr>
              <w:ins w:id="1502" w:author="Manuel Hergenröder" w:date="2020-07-16T16:21:00Z"/>
              <w:rFonts w:ascii="Consolas" w:eastAsia="Times New Roman" w:hAnsi="Consolas" w:cs="Courier New"/>
              <w:color w:val="000000"/>
              <w:sz w:val="20"/>
              <w:szCs w:val="20"/>
              <w:lang w:val="de-DE" w:eastAsia="de-DE"/>
              <w14:ligatures w14:val="none"/>
            </w:rPr>
          </w:rPrChange>
        </w:rPr>
      </w:pPr>
      <w:ins w:id="1503" w:author="Manuel Hergenröder" w:date="2020-07-16T16:21:00Z">
        <w:r w:rsidRPr="00625FEA">
          <w:rPr>
            <w:rFonts w:ascii="Consolas" w:eastAsia="Times New Roman" w:hAnsi="Consolas" w:cs="Courier New"/>
            <w:color w:val="000000"/>
            <w:sz w:val="18"/>
            <w:szCs w:val="18"/>
            <w:lang w:eastAsia="de-DE"/>
            <w14:ligatures w14:val="none"/>
            <w:rPrChange w:id="150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505" w:author="Manuel Hergenröder" w:date="2020-07-16T16:26:00Z">
              <w:rPr>
                <w:rFonts w:ascii="Consolas" w:eastAsia="Times New Roman" w:hAnsi="Consolas" w:cs="Courier New"/>
                <w:color w:val="8F08C4"/>
                <w:sz w:val="20"/>
                <w:szCs w:val="20"/>
                <w:lang w:val="de-DE" w:eastAsia="de-DE"/>
                <w14:ligatures w14:val="none"/>
              </w:rPr>
            </w:rPrChange>
          </w:rPr>
          <w:t>switch</w:t>
        </w:r>
        <w:r w:rsidRPr="00625FEA">
          <w:rPr>
            <w:rFonts w:ascii="Consolas" w:eastAsia="Times New Roman" w:hAnsi="Consolas" w:cs="Courier New"/>
            <w:color w:val="000000"/>
            <w:sz w:val="18"/>
            <w:szCs w:val="18"/>
            <w:lang w:eastAsia="de-DE"/>
            <w14:ligatures w14:val="none"/>
            <w:rPrChange w:id="150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0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08" w:author="Manuel Hergenröder" w:date="2020-07-16T16:26:00Z">
              <w:rPr>
                <w:rFonts w:ascii="Consolas" w:eastAsia="Times New Roman" w:hAnsi="Consolas" w:cs="Courier New"/>
                <w:color w:val="000000"/>
                <w:sz w:val="20"/>
                <w:szCs w:val="20"/>
                <w:lang w:val="de-DE" w:eastAsia="de-DE"/>
                <w14:ligatures w14:val="none"/>
              </w:rPr>
            </w:rPrChange>
          </w:rPr>
          <w:t>.selectAudioTestFile)</w:t>
        </w:r>
      </w:ins>
    </w:p>
    <w:p w14:paraId="76AB21D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09" w:author="Manuel Hergenröder" w:date="2020-07-16T16:21:00Z"/>
          <w:rFonts w:ascii="Consolas" w:eastAsia="Times New Roman" w:hAnsi="Consolas" w:cs="Courier New"/>
          <w:color w:val="000000"/>
          <w:sz w:val="18"/>
          <w:szCs w:val="18"/>
          <w:lang w:eastAsia="de-DE"/>
          <w14:ligatures w14:val="none"/>
          <w:rPrChange w:id="1510" w:author="Manuel Hergenröder" w:date="2020-07-16T16:26:00Z">
            <w:rPr>
              <w:ins w:id="1511" w:author="Manuel Hergenröder" w:date="2020-07-16T16:21:00Z"/>
              <w:rFonts w:ascii="Consolas" w:eastAsia="Times New Roman" w:hAnsi="Consolas" w:cs="Courier New"/>
              <w:color w:val="000000"/>
              <w:sz w:val="20"/>
              <w:szCs w:val="20"/>
              <w:lang w:val="de-DE" w:eastAsia="de-DE"/>
              <w14:ligatures w14:val="none"/>
            </w:rPr>
          </w:rPrChange>
        </w:rPr>
      </w:pPr>
      <w:ins w:id="1512" w:author="Manuel Hergenröder" w:date="2020-07-16T16:21:00Z">
        <w:r w:rsidRPr="00625FEA">
          <w:rPr>
            <w:rFonts w:ascii="Consolas" w:eastAsia="Times New Roman" w:hAnsi="Consolas" w:cs="Courier New"/>
            <w:color w:val="000000"/>
            <w:sz w:val="18"/>
            <w:szCs w:val="18"/>
            <w:lang w:eastAsia="de-DE"/>
            <w14:ligatures w14:val="none"/>
            <w:rPrChange w:id="1513" w:author="Manuel Hergenröder" w:date="2020-07-16T16:26:00Z">
              <w:rPr>
                <w:rFonts w:ascii="Consolas" w:eastAsia="Times New Roman" w:hAnsi="Consolas" w:cs="Courier New"/>
                <w:color w:val="000000"/>
                <w:sz w:val="20"/>
                <w:szCs w:val="20"/>
                <w:lang w:val="de-DE" w:eastAsia="de-DE"/>
                <w14:ligatures w14:val="none"/>
              </w:rPr>
            </w:rPrChange>
          </w:rPr>
          <w:t>            {</w:t>
        </w:r>
      </w:ins>
    </w:p>
    <w:p w14:paraId="1E3F2CE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14" w:author="Manuel Hergenröder" w:date="2020-07-16T16:21:00Z"/>
          <w:rFonts w:ascii="Consolas" w:eastAsia="Times New Roman" w:hAnsi="Consolas" w:cs="Courier New"/>
          <w:color w:val="000000"/>
          <w:sz w:val="18"/>
          <w:szCs w:val="18"/>
          <w:lang w:eastAsia="de-DE"/>
          <w14:ligatures w14:val="none"/>
          <w:rPrChange w:id="1515" w:author="Manuel Hergenröder" w:date="2020-07-16T16:26:00Z">
            <w:rPr>
              <w:ins w:id="1516" w:author="Manuel Hergenröder" w:date="2020-07-16T16:21:00Z"/>
              <w:rFonts w:ascii="Consolas" w:eastAsia="Times New Roman" w:hAnsi="Consolas" w:cs="Courier New"/>
              <w:color w:val="000000"/>
              <w:sz w:val="20"/>
              <w:szCs w:val="20"/>
              <w:lang w:val="de-DE" w:eastAsia="de-DE"/>
              <w14:ligatures w14:val="none"/>
            </w:rPr>
          </w:rPrChange>
        </w:rPr>
      </w:pPr>
      <w:ins w:id="1517" w:author="Manuel Hergenröder" w:date="2020-07-16T16:21:00Z">
        <w:r w:rsidRPr="00625FEA">
          <w:rPr>
            <w:rFonts w:ascii="Consolas" w:eastAsia="Times New Roman" w:hAnsi="Consolas" w:cs="Courier New"/>
            <w:color w:val="000000"/>
            <w:sz w:val="18"/>
            <w:szCs w:val="18"/>
            <w:lang w:eastAsia="de-DE"/>
            <w14:ligatures w14:val="none"/>
            <w:rPrChange w:id="151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519" w:author="Manuel Hergenröder" w:date="2020-07-16T16:26:00Z">
              <w:rPr>
                <w:rFonts w:ascii="Consolas" w:eastAsia="Times New Roman" w:hAnsi="Consolas" w:cs="Courier New"/>
                <w:color w:val="8F08C4"/>
                <w:sz w:val="20"/>
                <w:szCs w:val="20"/>
                <w:lang w:val="de-DE" w:eastAsia="de-DE"/>
                <w14:ligatures w14:val="none"/>
              </w:rPr>
            </w:rPrChange>
          </w:rPr>
          <w:t>case</w:t>
        </w:r>
        <w:r w:rsidRPr="00625FEA">
          <w:rPr>
            <w:rFonts w:ascii="Consolas" w:eastAsia="Times New Roman" w:hAnsi="Consolas" w:cs="Courier New"/>
            <w:color w:val="000000"/>
            <w:sz w:val="18"/>
            <w:szCs w:val="18"/>
            <w:lang w:eastAsia="de-DE"/>
            <w14:ligatures w14:val="none"/>
            <w:rPrChange w:id="152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521" w:author="Manuel Hergenröder" w:date="2020-07-16T16:26:00Z">
              <w:rPr>
                <w:rFonts w:ascii="Consolas" w:eastAsia="Times New Roman" w:hAnsi="Consolas" w:cs="Courier New"/>
                <w:color w:val="2B91AF"/>
                <w:sz w:val="20"/>
                <w:szCs w:val="20"/>
                <w:lang w:val="de-DE" w:eastAsia="de-DE"/>
                <w14:ligatures w14:val="none"/>
              </w:rPr>
            </w:rPrChange>
          </w:rPr>
          <w:t>testFiles</w:t>
        </w:r>
        <w:r w:rsidRPr="00625FEA">
          <w:rPr>
            <w:rFonts w:ascii="Consolas" w:eastAsia="Times New Roman" w:hAnsi="Consolas" w:cs="Courier New"/>
            <w:color w:val="000000"/>
            <w:sz w:val="18"/>
            <w:szCs w:val="18"/>
            <w:lang w:eastAsia="de-DE"/>
            <w14:ligatures w14:val="none"/>
            <w:rPrChange w:id="1522" w:author="Manuel Hergenröder" w:date="2020-07-16T16:26:00Z">
              <w:rPr>
                <w:rFonts w:ascii="Consolas" w:eastAsia="Times New Roman" w:hAnsi="Consolas" w:cs="Courier New"/>
                <w:color w:val="000000"/>
                <w:sz w:val="20"/>
                <w:szCs w:val="20"/>
                <w:lang w:val="de-DE" w:eastAsia="de-DE"/>
                <w14:ligatures w14:val="none"/>
              </w:rPr>
            </w:rPrChange>
          </w:rPr>
          <w:t>.sinesweep1HzTo48000Hz:</w:t>
        </w:r>
      </w:ins>
    </w:p>
    <w:p w14:paraId="78A93E2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23" w:author="Manuel Hergenröder" w:date="2020-07-16T16:21:00Z"/>
          <w:rFonts w:ascii="Consolas" w:eastAsia="Times New Roman" w:hAnsi="Consolas" w:cs="Courier New"/>
          <w:color w:val="000000"/>
          <w:sz w:val="18"/>
          <w:szCs w:val="18"/>
          <w:lang w:eastAsia="de-DE"/>
          <w14:ligatures w14:val="none"/>
          <w:rPrChange w:id="1524" w:author="Manuel Hergenröder" w:date="2020-07-16T16:26:00Z">
            <w:rPr>
              <w:ins w:id="1525" w:author="Manuel Hergenröder" w:date="2020-07-16T16:21:00Z"/>
              <w:rFonts w:ascii="Consolas" w:eastAsia="Times New Roman" w:hAnsi="Consolas" w:cs="Courier New"/>
              <w:color w:val="000000"/>
              <w:sz w:val="20"/>
              <w:szCs w:val="20"/>
              <w:lang w:val="de-DE" w:eastAsia="de-DE"/>
              <w14:ligatures w14:val="none"/>
            </w:rPr>
          </w:rPrChange>
        </w:rPr>
      </w:pPr>
      <w:ins w:id="1526" w:author="Manuel Hergenröder" w:date="2020-07-16T16:21:00Z">
        <w:r w:rsidRPr="00625FEA">
          <w:rPr>
            <w:rFonts w:ascii="Consolas" w:eastAsia="Times New Roman" w:hAnsi="Consolas" w:cs="Courier New"/>
            <w:color w:val="000000"/>
            <w:sz w:val="18"/>
            <w:szCs w:val="18"/>
            <w:lang w:eastAsia="de-DE"/>
            <w14:ligatures w14:val="none"/>
            <w:rPrChange w:id="152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2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29" w:author="Manuel Hergenröder" w:date="2020-07-16T16:26:00Z">
              <w:rPr>
                <w:rFonts w:ascii="Consolas" w:eastAsia="Times New Roman" w:hAnsi="Consolas" w:cs="Courier New"/>
                <w:color w:val="000000"/>
                <w:sz w:val="20"/>
                <w:szCs w:val="20"/>
                <w:lang w:val="de-DE" w:eastAsia="de-DE"/>
                <w14:ligatures w14:val="none"/>
              </w:rPr>
            </w:rPrChange>
          </w:rPr>
          <w:t>.filePath = </w:t>
        </w:r>
        <w:r w:rsidRPr="00625FEA">
          <w:rPr>
            <w:rFonts w:ascii="Consolas" w:eastAsia="Times New Roman" w:hAnsi="Consolas" w:cs="Courier New"/>
            <w:color w:val="2B91AF"/>
            <w:sz w:val="18"/>
            <w:szCs w:val="18"/>
            <w:lang w:eastAsia="de-DE"/>
            <w14:ligatures w14:val="none"/>
            <w:rPrChange w:id="1530" w:author="Manuel Hergenröder" w:date="2020-07-16T16:26:00Z">
              <w:rPr>
                <w:rFonts w:ascii="Consolas" w:eastAsia="Times New Roman" w:hAnsi="Consolas" w:cs="Courier New"/>
                <w:color w:val="2B91AF"/>
                <w:sz w:val="20"/>
                <w:szCs w:val="20"/>
                <w:lang w:val="de-DE" w:eastAsia="de-DE"/>
                <w14:ligatures w14:val="none"/>
              </w:rPr>
            </w:rPrChange>
          </w:rPr>
          <w:t>Application</w:t>
        </w:r>
        <w:r w:rsidRPr="00625FEA">
          <w:rPr>
            <w:rFonts w:ascii="Consolas" w:eastAsia="Times New Roman" w:hAnsi="Consolas" w:cs="Courier New"/>
            <w:color w:val="000000"/>
            <w:sz w:val="18"/>
            <w:szCs w:val="18"/>
            <w:lang w:eastAsia="de-DE"/>
            <w14:ligatures w14:val="none"/>
            <w:rPrChange w:id="1531" w:author="Manuel Hergenröder" w:date="2020-07-16T16:26:00Z">
              <w:rPr>
                <w:rFonts w:ascii="Consolas" w:eastAsia="Times New Roman" w:hAnsi="Consolas" w:cs="Courier New"/>
                <w:color w:val="000000"/>
                <w:sz w:val="20"/>
                <w:szCs w:val="20"/>
                <w:lang w:val="de-DE" w:eastAsia="de-DE"/>
                <w14:ligatures w14:val="none"/>
              </w:rPr>
            </w:rPrChange>
          </w:rPr>
          <w:t>.dataPath + </w:t>
        </w:r>
        <w:r w:rsidRPr="00625FEA">
          <w:rPr>
            <w:rFonts w:ascii="Consolas" w:eastAsia="Times New Roman" w:hAnsi="Consolas" w:cs="Courier New"/>
            <w:color w:val="A31515"/>
            <w:sz w:val="18"/>
            <w:szCs w:val="18"/>
            <w:lang w:eastAsia="de-DE"/>
            <w14:ligatures w14:val="none"/>
            <w:rPrChange w:id="1532" w:author="Manuel Hergenröder" w:date="2020-07-16T16:26:00Z">
              <w:rPr>
                <w:rFonts w:ascii="Consolas" w:eastAsia="Times New Roman" w:hAnsi="Consolas" w:cs="Courier New"/>
                <w:color w:val="A31515"/>
                <w:sz w:val="20"/>
                <w:szCs w:val="20"/>
                <w:lang w:val="de-DE" w:eastAsia="de-DE"/>
                <w14:ligatures w14:val="none"/>
              </w:rPr>
            </w:rPrChange>
          </w:rPr>
          <w:t>"/Resources/Audio/"</w:t>
        </w:r>
        <w:r w:rsidRPr="00625FEA">
          <w:rPr>
            <w:rFonts w:ascii="Consolas" w:eastAsia="Times New Roman" w:hAnsi="Consolas" w:cs="Courier New"/>
            <w:color w:val="000000"/>
            <w:sz w:val="18"/>
            <w:szCs w:val="18"/>
            <w:lang w:eastAsia="de-DE"/>
            <w14:ligatures w14:val="none"/>
            <w:rPrChange w:id="1533"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1534" w:author="Manuel Hergenröder" w:date="2020-07-16T16:26:00Z">
              <w:rPr>
                <w:rFonts w:ascii="Consolas" w:eastAsia="Times New Roman" w:hAnsi="Consolas" w:cs="Courier New"/>
                <w:color w:val="A31515"/>
                <w:sz w:val="20"/>
                <w:szCs w:val="20"/>
                <w:lang w:val="de-DE" w:eastAsia="de-DE"/>
                <w14:ligatures w14:val="none"/>
              </w:rPr>
            </w:rPrChange>
          </w:rPr>
          <w:t>"sinesweep_1Hz_48000Hz_-3dBFS_30s.wav"</w:t>
        </w:r>
        <w:r w:rsidRPr="00625FEA">
          <w:rPr>
            <w:rFonts w:ascii="Consolas" w:eastAsia="Times New Roman" w:hAnsi="Consolas" w:cs="Courier New"/>
            <w:color w:val="000000"/>
            <w:sz w:val="18"/>
            <w:szCs w:val="18"/>
            <w:lang w:eastAsia="de-DE"/>
            <w14:ligatures w14:val="none"/>
            <w:rPrChange w:id="1535" w:author="Manuel Hergenröder" w:date="2020-07-16T16:26:00Z">
              <w:rPr>
                <w:rFonts w:ascii="Consolas" w:eastAsia="Times New Roman" w:hAnsi="Consolas" w:cs="Courier New"/>
                <w:color w:val="000000"/>
                <w:sz w:val="20"/>
                <w:szCs w:val="20"/>
                <w:lang w:val="de-DE" w:eastAsia="de-DE"/>
                <w14:ligatures w14:val="none"/>
              </w:rPr>
            </w:rPrChange>
          </w:rPr>
          <w:t>;</w:t>
        </w:r>
      </w:ins>
    </w:p>
    <w:p w14:paraId="0FC2418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36" w:author="Manuel Hergenröder" w:date="2020-07-16T16:21:00Z"/>
          <w:rFonts w:ascii="Consolas" w:eastAsia="Times New Roman" w:hAnsi="Consolas" w:cs="Courier New"/>
          <w:color w:val="000000"/>
          <w:sz w:val="18"/>
          <w:szCs w:val="18"/>
          <w:lang w:eastAsia="de-DE"/>
          <w14:ligatures w14:val="none"/>
          <w:rPrChange w:id="1537" w:author="Manuel Hergenröder" w:date="2020-07-16T16:26:00Z">
            <w:rPr>
              <w:ins w:id="1538" w:author="Manuel Hergenröder" w:date="2020-07-16T16:21:00Z"/>
              <w:rFonts w:ascii="Consolas" w:eastAsia="Times New Roman" w:hAnsi="Consolas" w:cs="Courier New"/>
              <w:color w:val="000000"/>
              <w:sz w:val="20"/>
              <w:szCs w:val="20"/>
              <w:lang w:val="de-DE" w:eastAsia="de-DE"/>
              <w14:ligatures w14:val="none"/>
            </w:rPr>
          </w:rPrChange>
        </w:rPr>
      </w:pPr>
      <w:ins w:id="1539" w:author="Manuel Hergenröder" w:date="2020-07-16T16:21:00Z">
        <w:r w:rsidRPr="00625FEA">
          <w:rPr>
            <w:rFonts w:ascii="Consolas" w:eastAsia="Times New Roman" w:hAnsi="Consolas" w:cs="Courier New"/>
            <w:color w:val="000000"/>
            <w:sz w:val="18"/>
            <w:szCs w:val="18"/>
            <w:lang w:eastAsia="de-DE"/>
            <w14:ligatures w14:val="none"/>
            <w:rPrChange w:id="154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541" w:author="Manuel Hergenröder" w:date="2020-07-16T16:26:00Z">
              <w:rPr>
                <w:rFonts w:ascii="Consolas" w:eastAsia="Times New Roman" w:hAnsi="Consolas" w:cs="Courier New"/>
                <w:color w:val="8F08C4"/>
                <w:sz w:val="20"/>
                <w:szCs w:val="20"/>
                <w:lang w:val="de-DE" w:eastAsia="de-DE"/>
                <w14:ligatures w14:val="none"/>
              </w:rPr>
            </w:rPrChange>
          </w:rPr>
          <w:t>break</w:t>
        </w:r>
        <w:r w:rsidRPr="00625FEA">
          <w:rPr>
            <w:rFonts w:ascii="Consolas" w:eastAsia="Times New Roman" w:hAnsi="Consolas" w:cs="Courier New"/>
            <w:color w:val="000000"/>
            <w:sz w:val="18"/>
            <w:szCs w:val="18"/>
            <w:lang w:eastAsia="de-DE"/>
            <w14:ligatures w14:val="none"/>
            <w:rPrChange w:id="1542" w:author="Manuel Hergenröder" w:date="2020-07-16T16:26:00Z">
              <w:rPr>
                <w:rFonts w:ascii="Consolas" w:eastAsia="Times New Roman" w:hAnsi="Consolas" w:cs="Courier New"/>
                <w:color w:val="000000"/>
                <w:sz w:val="20"/>
                <w:szCs w:val="20"/>
                <w:lang w:val="de-DE" w:eastAsia="de-DE"/>
                <w14:ligatures w14:val="none"/>
              </w:rPr>
            </w:rPrChange>
          </w:rPr>
          <w:t>;</w:t>
        </w:r>
      </w:ins>
    </w:p>
    <w:p w14:paraId="2A58862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43" w:author="Manuel Hergenröder" w:date="2020-07-16T16:21:00Z"/>
          <w:rFonts w:ascii="Consolas" w:eastAsia="Times New Roman" w:hAnsi="Consolas" w:cs="Courier New"/>
          <w:color w:val="000000"/>
          <w:sz w:val="18"/>
          <w:szCs w:val="18"/>
          <w:lang w:eastAsia="de-DE"/>
          <w14:ligatures w14:val="none"/>
          <w:rPrChange w:id="1544" w:author="Manuel Hergenröder" w:date="2020-07-16T16:26:00Z">
            <w:rPr>
              <w:ins w:id="1545" w:author="Manuel Hergenröder" w:date="2020-07-16T16:21:00Z"/>
              <w:rFonts w:ascii="Consolas" w:eastAsia="Times New Roman" w:hAnsi="Consolas" w:cs="Courier New"/>
              <w:color w:val="000000"/>
              <w:sz w:val="20"/>
              <w:szCs w:val="20"/>
              <w:lang w:val="de-DE" w:eastAsia="de-DE"/>
              <w14:ligatures w14:val="none"/>
            </w:rPr>
          </w:rPrChange>
        </w:rPr>
      </w:pPr>
      <w:ins w:id="1546" w:author="Manuel Hergenröder" w:date="2020-07-16T16:21:00Z">
        <w:r w:rsidRPr="00625FEA">
          <w:rPr>
            <w:rFonts w:ascii="Consolas" w:eastAsia="Times New Roman" w:hAnsi="Consolas" w:cs="Courier New"/>
            <w:color w:val="000000"/>
            <w:sz w:val="18"/>
            <w:szCs w:val="18"/>
            <w:lang w:eastAsia="de-DE"/>
            <w14:ligatures w14:val="none"/>
            <w:rPrChange w:id="154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11E484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48" w:author="Manuel Hergenröder" w:date="2020-07-16T16:21:00Z"/>
          <w:rFonts w:ascii="Consolas" w:eastAsia="Times New Roman" w:hAnsi="Consolas" w:cs="Courier New"/>
          <w:color w:val="000000"/>
          <w:sz w:val="18"/>
          <w:szCs w:val="18"/>
          <w:lang w:eastAsia="de-DE"/>
          <w14:ligatures w14:val="none"/>
          <w:rPrChange w:id="1549" w:author="Manuel Hergenröder" w:date="2020-07-16T16:26:00Z">
            <w:rPr>
              <w:ins w:id="1550" w:author="Manuel Hergenröder" w:date="2020-07-16T16:21:00Z"/>
              <w:rFonts w:ascii="Consolas" w:eastAsia="Times New Roman" w:hAnsi="Consolas" w:cs="Courier New"/>
              <w:color w:val="000000"/>
              <w:sz w:val="20"/>
              <w:szCs w:val="20"/>
              <w:lang w:val="de-DE" w:eastAsia="de-DE"/>
              <w14:ligatures w14:val="none"/>
            </w:rPr>
          </w:rPrChange>
        </w:rPr>
      </w:pPr>
      <w:ins w:id="1551" w:author="Manuel Hergenröder" w:date="2020-07-16T16:21:00Z">
        <w:r w:rsidRPr="00625FEA">
          <w:rPr>
            <w:rFonts w:ascii="Consolas" w:eastAsia="Times New Roman" w:hAnsi="Consolas" w:cs="Courier New"/>
            <w:color w:val="000000"/>
            <w:sz w:val="18"/>
            <w:szCs w:val="18"/>
            <w:lang w:eastAsia="de-DE"/>
            <w14:ligatures w14:val="none"/>
            <w:rPrChange w:id="155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553" w:author="Manuel Hergenröder" w:date="2020-07-16T16:26:00Z">
              <w:rPr>
                <w:rFonts w:ascii="Consolas" w:eastAsia="Times New Roman" w:hAnsi="Consolas" w:cs="Courier New"/>
                <w:color w:val="8F08C4"/>
                <w:sz w:val="20"/>
                <w:szCs w:val="20"/>
                <w:lang w:val="de-DE" w:eastAsia="de-DE"/>
                <w14:ligatures w14:val="none"/>
              </w:rPr>
            </w:rPrChange>
          </w:rPr>
          <w:t>case</w:t>
        </w:r>
        <w:r w:rsidRPr="00625FEA">
          <w:rPr>
            <w:rFonts w:ascii="Consolas" w:eastAsia="Times New Roman" w:hAnsi="Consolas" w:cs="Courier New"/>
            <w:color w:val="000000"/>
            <w:sz w:val="18"/>
            <w:szCs w:val="18"/>
            <w:lang w:eastAsia="de-DE"/>
            <w14:ligatures w14:val="none"/>
            <w:rPrChange w:id="155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555" w:author="Manuel Hergenröder" w:date="2020-07-16T16:26:00Z">
              <w:rPr>
                <w:rFonts w:ascii="Consolas" w:eastAsia="Times New Roman" w:hAnsi="Consolas" w:cs="Courier New"/>
                <w:color w:val="2B91AF"/>
                <w:sz w:val="20"/>
                <w:szCs w:val="20"/>
                <w:lang w:val="de-DE" w:eastAsia="de-DE"/>
                <w14:ligatures w14:val="none"/>
              </w:rPr>
            </w:rPrChange>
          </w:rPr>
          <w:t>testFiles</w:t>
        </w:r>
        <w:r w:rsidRPr="00625FEA">
          <w:rPr>
            <w:rFonts w:ascii="Consolas" w:eastAsia="Times New Roman" w:hAnsi="Consolas" w:cs="Courier New"/>
            <w:color w:val="000000"/>
            <w:sz w:val="18"/>
            <w:szCs w:val="18"/>
            <w:lang w:eastAsia="de-DE"/>
            <w14:ligatures w14:val="none"/>
            <w:rPrChange w:id="1556" w:author="Manuel Hergenröder" w:date="2020-07-16T16:26:00Z">
              <w:rPr>
                <w:rFonts w:ascii="Consolas" w:eastAsia="Times New Roman" w:hAnsi="Consolas" w:cs="Courier New"/>
                <w:color w:val="000000"/>
                <w:sz w:val="20"/>
                <w:szCs w:val="20"/>
                <w:lang w:val="de-DE" w:eastAsia="de-DE"/>
                <w14:ligatures w14:val="none"/>
              </w:rPr>
            </w:rPrChange>
          </w:rPr>
          <w:t>.sine4000Hz:</w:t>
        </w:r>
      </w:ins>
    </w:p>
    <w:p w14:paraId="21C8812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57" w:author="Manuel Hergenröder" w:date="2020-07-16T16:21:00Z"/>
          <w:rFonts w:ascii="Consolas" w:eastAsia="Times New Roman" w:hAnsi="Consolas" w:cs="Courier New"/>
          <w:color w:val="000000"/>
          <w:sz w:val="18"/>
          <w:szCs w:val="18"/>
          <w:lang w:eastAsia="de-DE"/>
          <w14:ligatures w14:val="none"/>
          <w:rPrChange w:id="1558" w:author="Manuel Hergenröder" w:date="2020-07-16T16:26:00Z">
            <w:rPr>
              <w:ins w:id="1559" w:author="Manuel Hergenröder" w:date="2020-07-16T16:21:00Z"/>
              <w:rFonts w:ascii="Consolas" w:eastAsia="Times New Roman" w:hAnsi="Consolas" w:cs="Courier New"/>
              <w:color w:val="000000"/>
              <w:sz w:val="20"/>
              <w:szCs w:val="20"/>
              <w:lang w:val="de-DE" w:eastAsia="de-DE"/>
              <w14:ligatures w14:val="none"/>
            </w:rPr>
          </w:rPrChange>
        </w:rPr>
      </w:pPr>
      <w:ins w:id="1560" w:author="Manuel Hergenröder" w:date="2020-07-16T16:21:00Z">
        <w:r w:rsidRPr="00625FEA">
          <w:rPr>
            <w:rFonts w:ascii="Consolas" w:eastAsia="Times New Roman" w:hAnsi="Consolas" w:cs="Courier New"/>
            <w:color w:val="000000"/>
            <w:sz w:val="18"/>
            <w:szCs w:val="18"/>
            <w:lang w:eastAsia="de-DE"/>
            <w14:ligatures w14:val="none"/>
            <w:rPrChange w:id="156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6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63" w:author="Manuel Hergenröder" w:date="2020-07-16T16:26:00Z">
              <w:rPr>
                <w:rFonts w:ascii="Consolas" w:eastAsia="Times New Roman" w:hAnsi="Consolas" w:cs="Courier New"/>
                <w:color w:val="000000"/>
                <w:sz w:val="20"/>
                <w:szCs w:val="20"/>
                <w:lang w:val="de-DE" w:eastAsia="de-DE"/>
                <w14:ligatures w14:val="none"/>
              </w:rPr>
            </w:rPrChange>
          </w:rPr>
          <w:t>.filePath = </w:t>
        </w:r>
        <w:r w:rsidRPr="00625FEA">
          <w:rPr>
            <w:rFonts w:ascii="Consolas" w:eastAsia="Times New Roman" w:hAnsi="Consolas" w:cs="Courier New"/>
            <w:color w:val="2B91AF"/>
            <w:sz w:val="18"/>
            <w:szCs w:val="18"/>
            <w:lang w:eastAsia="de-DE"/>
            <w14:ligatures w14:val="none"/>
            <w:rPrChange w:id="1564" w:author="Manuel Hergenröder" w:date="2020-07-16T16:26:00Z">
              <w:rPr>
                <w:rFonts w:ascii="Consolas" w:eastAsia="Times New Roman" w:hAnsi="Consolas" w:cs="Courier New"/>
                <w:color w:val="2B91AF"/>
                <w:sz w:val="20"/>
                <w:szCs w:val="20"/>
                <w:lang w:val="de-DE" w:eastAsia="de-DE"/>
                <w14:ligatures w14:val="none"/>
              </w:rPr>
            </w:rPrChange>
          </w:rPr>
          <w:t>Application</w:t>
        </w:r>
        <w:r w:rsidRPr="00625FEA">
          <w:rPr>
            <w:rFonts w:ascii="Consolas" w:eastAsia="Times New Roman" w:hAnsi="Consolas" w:cs="Courier New"/>
            <w:color w:val="000000"/>
            <w:sz w:val="18"/>
            <w:szCs w:val="18"/>
            <w:lang w:eastAsia="de-DE"/>
            <w14:ligatures w14:val="none"/>
            <w:rPrChange w:id="1565" w:author="Manuel Hergenröder" w:date="2020-07-16T16:26:00Z">
              <w:rPr>
                <w:rFonts w:ascii="Consolas" w:eastAsia="Times New Roman" w:hAnsi="Consolas" w:cs="Courier New"/>
                <w:color w:val="000000"/>
                <w:sz w:val="20"/>
                <w:szCs w:val="20"/>
                <w:lang w:val="de-DE" w:eastAsia="de-DE"/>
                <w14:ligatures w14:val="none"/>
              </w:rPr>
            </w:rPrChange>
          </w:rPr>
          <w:t>.dataPath + </w:t>
        </w:r>
        <w:r w:rsidRPr="00625FEA">
          <w:rPr>
            <w:rFonts w:ascii="Consolas" w:eastAsia="Times New Roman" w:hAnsi="Consolas" w:cs="Courier New"/>
            <w:color w:val="A31515"/>
            <w:sz w:val="18"/>
            <w:szCs w:val="18"/>
            <w:lang w:eastAsia="de-DE"/>
            <w14:ligatures w14:val="none"/>
            <w:rPrChange w:id="1566" w:author="Manuel Hergenröder" w:date="2020-07-16T16:26:00Z">
              <w:rPr>
                <w:rFonts w:ascii="Consolas" w:eastAsia="Times New Roman" w:hAnsi="Consolas" w:cs="Courier New"/>
                <w:color w:val="A31515"/>
                <w:sz w:val="20"/>
                <w:szCs w:val="20"/>
                <w:lang w:val="de-DE" w:eastAsia="de-DE"/>
                <w14:ligatures w14:val="none"/>
              </w:rPr>
            </w:rPrChange>
          </w:rPr>
          <w:t>"/Resources/Audio/"</w:t>
        </w:r>
        <w:r w:rsidRPr="00625FEA">
          <w:rPr>
            <w:rFonts w:ascii="Consolas" w:eastAsia="Times New Roman" w:hAnsi="Consolas" w:cs="Courier New"/>
            <w:color w:val="000000"/>
            <w:sz w:val="18"/>
            <w:szCs w:val="18"/>
            <w:lang w:eastAsia="de-DE"/>
            <w14:ligatures w14:val="none"/>
            <w:rPrChange w:id="1567"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1568" w:author="Manuel Hergenröder" w:date="2020-07-16T16:26:00Z">
              <w:rPr>
                <w:rFonts w:ascii="Consolas" w:eastAsia="Times New Roman" w:hAnsi="Consolas" w:cs="Courier New"/>
                <w:color w:val="A31515"/>
                <w:sz w:val="20"/>
                <w:szCs w:val="20"/>
                <w:lang w:val="de-DE" w:eastAsia="de-DE"/>
                <w14:ligatures w14:val="none"/>
              </w:rPr>
            </w:rPrChange>
          </w:rPr>
          <w:t>"sinus4000hz-10db.wav"</w:t>
        </w:r>
        <w:r w:rsidRPr="00625FEA">
          <w:rPr>
            <w:rFonts w:ascii="Consolas" w:eastAsia="Times New Roman" w:hAnsi="Consolas" w:cs="Courier New"/>
            <w:color w:val="000000"/>
            <w:sz w:val="18"/>
            <w:szCs w:val="18"/>
            <w:lang w:eastAsia="de-DE"/>
            <w14:ligatures w14:val="none"/>
            <w:rPrChange w:id="1569" w:author="Manuel Hergenröder" w:date="2020-07-16T16:26:00Z">
              <w:rPr>
                <w:rFonts w:ascii="Consolas" w:eastAsia="Times New Roman" w:hAnsi="Consolas" w:cs="Courier New"/>
                <w:color w:val="000000"/>
                <w:sz w:val="20"/>
                <w:szCs w:val="20"/>
                <w:lang w:val="de-DE" w:eastAsia="de-DE"/>
                <w14:ligatures w14:val="none"/>
              </w:rPr>
            </w:rPrChange>
          </w:rPr>
          <w:t>;</w:t>
        </w:r>
      </w:ins>
    </w:p>
    <w:p w14:paraId="24104E9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70" w:author="Manuel Hergenröder" w:date="2020-07-16T16:21:00Z"/>
          <w:rFonts w:ascii="Consolas" w:eastAsia="Times New Roman" w:hAnsi="Consolas" w:cs="Courier New"/>
          <w:color w:val="000000"/>
          <w:sz w:val="18"/>
          <w:szCs w:val="18"/>
          <w:lang w:eastAsia="de-DE"/>
          <w14:ligatures w14:val="none"/>
          <w:rPrChange w:id="1571" w:author="Manuel Hergenröder" w:date="2020-07-16T16:26:00Z">
            <w:rPr>
              <w:ins w:id="1572" w:author="Manuel Hergenröder" w:date="2020-07-16T16:21:00Z"/>
              <w:rFonts w:ascii="Consolas" w:eastAsia="Times New Roman" w:hAnsi="Consolas" w:cs="Courier New"/>
              <w:color w:val="000000"/>
              <w:sz w:val="20"/>
              <w:szCs w:val="20"/>
              <w:lang w:val="de-DE" w:eastAsia="de-DE"/>
              <w14:ligatures w14:val="none"/>
            </w:rPr>
          </w:rPrChange>
        </w:rPr>
      </w:pPr>
      <w:ins w:id="1573" w:author="Manuel Hergenröder" w:date="2020-07-16T16:21:00Z">
        <w:r w:rsidRPr="00625FEA">
          <w:rPr>
            <w:rFonts w:ascii="Consolas" w:eastAsia="Times New Roman" w:hAnsi="Consolas" w:cs="Courier New"/>
            <w:color w:val="000000"/>
            <w:sz w:val="18"/>
            <w:szCs w:val="18"/>
            <w:lang w:eastAsia="de-DE"/>
            <w14:ligatures w14:val="none"/>
            <w:rPrChange w:id="157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575" w:author="Manuel Hergenröder" w:date="2020-07-16T16:26:00Z">
              <w:rPr>
                <w:rFonts w:ascii="Consolas" w:eastAsia="Times New Roman" w:hAnsi="Consolas" w:cs="Courier New"/>
                <w:color w:val="8F08C4"/>
                <w:sz w:val="20"/>
                <w:szCs w:val="20"/>
                <w:lang w:val="de-DE" w:eastAsia="de-DE"/>
                <w14:ligatures w14:val="none"/>
              </w:rPr>
            </w:rPrChange>
          </w:rPr>
          <w:t>break</w:t>
        </w:r>
        <w:r w:rsidRPr="00625FEA">
          <w:rPr>
            <w:rFonts w:ascii="Consolas" w:eastAsia="Times New Roman" w:hAnsi="Consolas" w:cs="Courier New"/>
            <w:color w:val="000000"/>
            <w:sz w:val="18"/>
            <w:szCs w:val="18"/>
            <w:lang w:eastAsia="de-DE"/>
            <w14:ligatures w14:val="none"/>
            <w:rPrChange w:id="1576" w:author="Manuel Hergenröder" w:date="2020-07-16T16:26:00Z">
              <w:rPr>
                <w:rFonts w:ascii="Consolas" w:eastAsia="Times New Roman" w:hAnsi="Consolas" w:cs="Courier New"/>
                <w:color w:val="000000"/>
                <w:sz w:val="20"/>
                <w:szCs w:val="20"/>
                <w:lang w:val="de-DE" w:eastAsia="de-DE"/>
                <w14:ligatures w14:val="none"/>
              </w:rPr>
            </w:rPrChange>
          </w:rPr>
          <w:t>;</w:t>
        </w:r>
      </w:ins>
    </w:p>
    <w:p w14:paraId="20A426B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77" w:author="Manuel Hergenröder" w:date="2020-07-16T16:21:00Z"/>
          <w:rFonts w:ascii="Consolas" w:eastAsia="Times New Roman" w:hAnsi="Consolas" w:cs="Courier New"/>
          <w:color w:val="000000"/>
          <w:sz w:val="18"/>
          <w:szCs w:val="18"/>
          <w:lang w:eastAsia="de-DE"/>
          <w14:ligatures w14:val="none"/>
          <w:rPrChange w:id="1578" w:author="Manuel Hergenröder" w:date="2020-07-16T16:26:00Z">
            <w:rPr>
              <w:ins w:id="1579" w:author="Manuel Hergenröder" w:date="2020-07-16T16:21:00Z"/>
              <w:rFonts w:ascii="Consolas" w:eastAsia="Times New Roman" w:hAnsi="Consolas" w:cs="Courier New"/>
              <w:color w:val="000000"/>
              <w:sz w:val="20"/>
              <w:szCs w:val="20"/>
              <w:lang w:val="de-DE" w:eastAsia="de-DE"/>
              <w14:ligatures w14:val="none"/>
            </w:rPr>
          </w:rPrChange>
        </w:rPr>
      </w:pPr>
      <w:ins w:id="1580" w:author="Manuel Hergenröder" w:date="2020-07-16T16:21:00Z">
        <w:r w:rsidRPr="00625FEA">
          <w:rPr>
            <w:rFonts w:ascii="Consolas" w:eastAsia="Times New Roman" w:hAnsi="Consolas" w:cs="Courier New"/>
            <w:color w:val="000000"/>
            <w:sz w:val="18"/>
            <w:szCs w:val="18"/>
            <w:lang w:eastAsia="de-DE"/>
            <w14:ligatures w14:val="none"/>
            <w:rPrChange w:id="158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46DF9D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82" w:author="Manuel Hergenröder" w:date="2020-07-16T16:21:00Z"/>
          <w:rFonts w:ascii="Consolas" w:eastAsia="Times New Roman" w:hAnsi="Consolas" w:cs="Courier New"/>
          <w:color w:val="000000"/>
          <w:sz w:val="18"/>
          <w:szCs w:val="18"/>
          <w:lang w:eastAsia="de-DE"/>
          <w14:ligatures w14:val="none"/>
          <w:rPrChange w:id="1583" w:author="Manuel Hergenröder" w:date="2020-07-16T16:26:00Z">
            <w:rPr>
              <w:ins w:id="1584" w:author="Manuel Hergenröder" w:date="2020-07-16T16:21:00Z"/>
              <w:rFonts w:ascii="Consolas" w:eastAsia="Times New Roman" w:hAnsi="Consolas" w:cs="Courier New"/>
              <w:color w:val="000000"/>
              <w:sz w:val="20"/>
              <w:szCs w:val="20"/>
              <w:lang w:val="de-DE" w:eastAsia="de-DE"/>
              <w14:ligatures w14:val="none"/>
            </w:rPr>
          </w:rPrChange>
        </w:rPr>
      </w:pPr>
      <w:ins w:id="1585" w:author="Manuel Hergenröder" w:date="2020-07-16T16:21:00Z">
        <w:r w:rsidRPr="00625FEA">
          <w:rPr>
            <w:rFonts w:ascii="Consolas" w:eastAsia="Times New Roman" w:hAnsi="Consolas" w:cs="Courier New"/>
            <w:color w:val="000000"/>
            <w:sz w:val="18"/>
            <w:szCs w:val="18"/>
            <w:lang w:eastAsia="de-DE"/>
            <w14:ligatures w14:val="none"/>
            <w:rPrChange w:id="158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587" w:author="Manuel Hergenröder" w:date="2020-07-16T16:26:00Z">
              <w:rPr>
                <w:rFonts w:ascii="Consolas" w:eastAsia="Times New Roman" w:hAnsi="Consolas" w:cs="Courier New"/>
                <w:color w:val="8F08C4"/>
                <w:sz w:val="20"/>
                <w:szCs w:val="20"/>
                <w:lang w:val="de-DE" w:eastAsia="de-DE"/>
                <w14:ligatures w14:val="none"/>
              </w:rPr>
            </w:rPrChange>
          </w:rPr>
          <w:t>case</w:t>
        </w:r>
        <w:r w:rsidRPr="00625FEA">
          <w:rPr>
            <w:rFonts w:ascii="Consolas" w:eastAsia="Times New Roman" w:hAnsi="Consolas" w:cs="Courier New"/>
            <w:color w:val="000000"/>
            <w:sz w:val="18"/>
            <w:szCs w:val="18"/>
            <w:lang w:eastAsia="de-DE"/>
            <w14:ligatures w14:val="none"/>
            <w:rPrChange w:id="158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589" w:author="Manuel Hergenröder" w:date="2020-07-16T16:26:00Z">
              <w:rPr>
                <w:rFonts w:ascii="Consolas" w:eastAsia="Times New Roman" w:hAnsi="Consolas" w:cs="Courier New"/>
                <w:color w:val="2B91AF"/>
                <w:sz w:val="20"/>
                <w:szCs w:val="20"/>
                <w:lang w:val="de-DE" w:eastAsia="de-DE"/>
                <w14:ligatures w14:val="none"/>
              </w:rPr>
            </w:rPrChange>
          </w:rPr>
          <w:t>testFiles</w:t>
        </w:r>
        <w:r w:rsidRPr="00625FEA">
          <w:rPr>
            <w:rFonts w:ascii="Consolas" w:eastAsia="Times New Roman" w:hAnsi="Consolas" w:cs="Courier New"/>
            <w:color w:val="000000"/>
            <w:sz w:val="18"/>
            <w:szCs w:val="18"/>
            <w:lang w:eastAsia="de-DE"/>
            <w14:ligatures w14:val="none"/>
            <w:rPrChange w:id="1590" w:author="Manuel Hergenröder" w:date="2020-07-16T16:26:00Z">
              <w:rPr>
                <w:rFonts w:ascii="Consolas" w:eastAsia="Times New Roman" w:hAnsi="Consolas" w:cs="Courier New"/>
                <w:color w:val="000000"/>
                <w:sz w:val="20"/>
                <w:szCs w:val="20"/>
                <w:lang w:val="de-DE" w:eastAsia="de-DE"/>
                <w14:ligatures w14:val="none"/>
              </w:rPr>
            </w:rPrChange>
          </w:rPr>
          <w:t>.sine100Hz:</w:t>
        </w:r>
      </w:ins>
    </w:p>
    <w:p w14:paraId="1A17AD1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91" w:author="Manuel Hergenröder" w:date="2020-07-16T16:21:00Z"/>
          <w:rFonts w:ascii="Consolas" w:eastAsia="Times New Roman" w:hAnsi="Consolas" w:cs="Courier New"/>
          <w:color w:val="000000"/>
          <w:sz w:val="18"/>
          <w:szCs w:val="18"/>
          <w:lang w:eastAsia="de-DE"/>
          <w14:ligatures w14:val="none"/>
          <w:rPrChange w:id="1592" w:author="Manuel Hergenröder" w:date="2020-07-16T16:26:00Z">
            <w:rPr>
              <w:ins w:id="1593" w:author="Manuel Hergenröder" w:date="2020-07-16T16:21:00Z"/>
              <w:rFonts w:ascii="Consolas" w:eastAsia="Times New Roman" w:hAnsi="Consolas" w:cs="Courier New"/>
              <w:color w:val="000000"/>
              <w:sz w:val="20"/>
              <w:szCs w:val="20"/>
              <w:lang w:val="de-DE" w:eastAsia="de-DE"/>
              <w14:ligatures w14:val="none"/>
            </w:rPr>
          </w:rPrChange>
        </w:rPr>
      </w:pPr>
      <w:ins w:id="1594" w:author="Manuel Hergenröder" w:date="2020-07-16T16:21:00Z">
        <w:r w:rsidRPr="00625FEA">
          <w:rPr>
            <w:rFonts w:ascii="Consolas" w:eastAsia="Times New Roman" w:hAnsi="Consolas" w:cs="Courier New"/>
            <w:color w:val="000000"/>
            <w:sz w:val="18"/>
            <w:szCs w:val="18"/>
            <w:lang w:eastAsia="de-DE"/>
            <w14:ligatures w14:val="none"/>
            <w:rPrChange w:id="159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9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97" w:author="Manuel Hergenröder" w:date="2020-07-16T16:26:00Z">
              <w:rPr>
                <w:rFonts w:ascii="Consolas" w:eastAsia="Times New Roman" w:hAnsi="Consolas" w:cs="Courier New"/>
                <w:color w:val="000000"/>
                <w:sz w:val="20"/>
                <w:szCs w:val="20"/>
                <w:lang w:val="de-DE" w:eastAsia="de-DE"/>
                <w14:ligatures w14:val="none"/>
              </w:rPr>
            </w:rPrChange>
          </w:rPr>
          <w:t>.filePath = </w:t>
        </w:r>
        <w:r w:rsidRPr="00625FEA">
          <w:rPr>
            <w:rFonts w:ascii="Consolas" w:eastAsia="Times New Roman" w:hAnsi="Consolas" w:cs="Courier New"/>
            <w:color w:val="2B91AF"/>
            <w:sz w:val="18"/>
            <w:szCs w:val="18"/>
            <w:lang w:eastAsia="de-DE"/>
            <w14:ligatures w14:val="none"/>
            <w:rPrChange w:id="1598" w:author="Manuel Hergenröder" w:date="2020-07-16T16:26:00Z">
              <w:rPr>
                <w:rFonts w:ascii="Consolas" w:eastAsia="Times New Roman" w:hAnsi="Consolas" w:cs="Courier New"/>
                <w:color w:val="2B91AF"/>
                <w:sz w:val="20"/>
                <w:szCs w:val="20"/>
                <w:lang w:val="de-DE" w:eastAsia="de-DE"/>
                <w14:ligatures w14:val="none"/>
              </w:rPr>
            </w:rPrChange>
          </w:rPr>
          <w:t>Application</w:t>
        </w:r>
        <w:r w:rsidRPr="00625FEA">
          <w:rPr>
            <w:rFonts w:ascii="Consolas" w:eastAsia="Times New Roman" w:hAnsi="Consolas" w:cs="Courier New"/>
            <w:color w:val="000000"/>
            <w:sz w:val="18"/>
            <w:szCs w:val="18"/>
            <w:lang w:eastAsia="de-DE"/>
            <w14:ligatures w14:val="none"/>
            <w:rPrChange w:id="1599" w:author="Manuel Hergenröder" w:date="2020-07-16T16:26:00Z">
              <w:rPr>
                <w:rFonts w:ascii="Consolas" w:eastAsia="Times New Roman" w:hAnsi="Consolas" w:cs="Courier New"/>
                <w:color w:val="000000"/>
                <w:sz w:val="20"/>
                <w:szCs w:val="20"/>
                <w:lang w:val="de-DE" w:eastAsia="de-DE"/>
                <w14:ligatures w14:val="none"/>
              </w:rPr>
            </w:rPrChange>
          </w:rPr>
          <w:t>.dataPath + </w:t>
        </w:r>
        <w:r w:rsidRPr="00625FEA">
          <w:rPr>
            <w:rFonts w:ascii="Consolas" w:eastAsia="Times New Roman" w:hAnsi="Consolas" w:cs="Courier New"/>
            <w:color w:val="A31515"/>
            <w:sz w:val="18"/>
            <w:szCs w:val="18"/>
            <w:lang w:eastAsia="de-DE"/>
            <w14:ligatures w14:val="none"/>
            <w:rPrChange w:id="1600" w:author="Manuel Hergenröder" w:date="2020-07-16T16:26:00Z">
              <w:rPr>
                <w:rFonts w:ascii="Consolas" w:eastAsia="Times New Roman" w:hAnsi="Consolas" w:cs="Courier New"/>
                <w:color w:val="A31515"/>
                <w:sz w:val="20"/>
                <w:szCs w:val="20"/>
                <w:lang w:val="de-DE" w:eastAsia="de-DE"/>
                <w14:ligatures w14:val="none"/>
              </w:rPr>
            </w:rPrChange>
          </w:rPr>
          <w:t>"/Resources/Audio/"</w:t>
        </w:r>
        <w:r w:rsidRPr="00625FEA">
          <w:rPr>
            <w:rFonts w:ascii="Consolas" w:eastAsia="Times New Roman" w:hAnsi="Consolas" w:cs="Courier New"/>
            <w:color w:val="000000"/>
            <w:sz w:val="18"/>
            <w:szCs w:val="18"/>
            <w:lang w:eastAsia="de-DE"/>
            <w14:ligatures w14:val="none"/>
            <w:rPrChange w:id="1601"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1602" w:author="Manuel Hergenröder" w:date="2020-07-16T16:26:00Z">
              <w:rPr>
                <w:rFonts w:ascii="Consolas" w:eastAsia="Times New Roman" w:hAnsi="Consolas" w:cs="Courier New"/>
                <w:color w:val="A31515"/>
                <w:sz w:val="20"/>
                <w:szCs w:val="20"/>
                <w:lang w:val="de-DE" w:eastAsia="de-DE"/>
                <w14:ligatures w14:val="none"/>
              </w:rPr>
            </w:rPrChange>
          </w:rPr>
          <w:t>"sinus100hz-10db.wav"</w:t>
        </w:r>
        <w:r w:rsidRPr="00625FEA">
          <w:rPr>
            <w:rFonts w:ascii="Consolas" w:eastAsia="Times New Roman" w:hAnsi="Consolas" w:cs="Courier New"/>
            <w:color w:val="000000"/>
            <w:sz w:val="18"/>
            <w:szCs w:val="18"/>
            <w:lang w:eastAsia="de-DE"/>
            <w14:ligatures w14:val="none"/>
            <w:rPrChange w:id="1603" w:author="Manuel Hergenröder" w:date="2020-07-16T16:26:00Z">
              <w:rPr>
                <w:rFonts w:ascii="Consolas" w:eastAsia="Times New Roman" w:hAnsi="Consolas" w:cs="Courier New"/>
                <w:color w:val="000000"/>
                <w:sz w:val="20"/>
                <w:szCs w:val="20"/>
                <w:lang w:val="de-DE" w:eastAsia="de-DE"/>
                <w14:ligatures w14:val="none"/>
              </w:rPr>
            </w:rPrChange>
          </w:rPr>
          <w:t>;</w:t>
        </w:r>
      </w:ins>
    </w:p>
    <w:p w14:paraId="195907D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04" w:author="Manuel Hergenröder" w:date="2020-07-16T16:21:00Z"/>
          <w:rFonts w:ascii="Consolas" w:eastAsia="Times New Roman" w:hAnsi="Consolas" w:cs="Courier New"/>
          <w:color w:val="000000"/>
          <w:sz w:val="18"/>
          <w:szCs w:val="18"/>
          <w:lang w:eastAsia="de-DE"/>
          <w14:ligatures w14:val="none"/>
          <w:rPrChange w:id="1605" w:author="Manuel Hergenröder" w:date="2020-07-16T16:26:00Z">
            <w:rPr>
              <w:ins w:id="1606" w:author="Manuel Hergenröder" w:date="2020-07-16T16:21:00Z"/>
              <w:rFonts w:ascii="Consolas" w:eastAsia="Times New Roman" w:hAnsi="Consolas" w:cs="Courier New"/>
              <w:color w:val="000000"/>
              <w:sz w:val="20"/>
              <w:szCs w:val="20"/>
              <w:lang w:val="de-DE" w:eastAsia="de-DE"/>
              <w14:ligatures w14:val="none"/>
            </w:rPr>
          </w:rPrChange>
        </w:rPr>
      </w:pPr>
      <w:ins w:id="1607" w:author="Manuel Hergenröder" w:date="2020-07-16T16:21:00Z">
        <w:r w:rsidRPr="00625FEA">
          <w:rPr>
            <w:rFonts w:ascii="Consolas" w:eastAsia="Times New Roman" w:hAnsi="Consolas" w:cs="Courier New"/>
            <w:color w:val="000000"/>
            <w:sz w:val="18"/>
            <w:szCs w:val="18"/>
            <w:lang w:eastAsia="de-DE"/>
            <w14:ligatures w14:val="none"/>
            <w:rPrChange w:id="160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609" w:author="Manuel Hergenröder" w:date="2020-07-16T16:26:00Z">
              <w:rPr>
                <w:rFonts w:ascii="Consolas" w:eastAsia="Times New Roman" w:hAnsi="Consolas" w:cs="Courier New"/>
                <w:color w:val="8F08C4"/>
                <w:sz w:val="20"/>
                <w:szCs w:val="20"/>
                <w:lang w:val="de-DE" w:eastAsia="de-DE"/>
                <w14:ligatures w14:val="none"/>
              </w:rPr>
            </w:rPrChange>
          </w:rPr>
          <w:t>break</w:t>
        </w:r>
        <w:r w:rsidRPr="00625FEA">
          <w:rPr>
            <w:rFonts w:ascii="Consolas" w:eastAsia="Times New Roman" w:hAnsi="Consolas" w:cs="Courier New"/>
            <w:color w:val="000000"/>
            <w:sz w:val="18"/>
            <w:szCs w:val="18"/>
            <w:lang w:eastAsia="de-DE"/>
            <w14:ligatures w14:val="none"/>
            <w:rPrChange w:id="1610" w:author="Manuel Hergenröder" w:date="2020-07-16T16:26:00Z">
              <w:rPr>
                <w:rFonts w:ascii="Consolas" w:eastAsia="Times New Roman" w:hAnsi="Consolas" w:cs="Courier New"/>
                <w:color w:val="000000"/>
                <w:sz w:val="20"/>
                <w:szCs w:val="20"/>
                <w:lang w:val="de-DE" w:eastAsia="de-DE"/>
                <w14:ligatures w14:val="none"/>
              </w:rPr>
            </w:rPrChange>
          </w:rPr>
          <w:t>;</w:t>
        </w:r>
      </w:ins>
    </w:p>
    <w:p w14:paraId="078F19A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11" w:author="Manuel Hergenröder" w:date="2020-07-16T16:21:00Z"/>
          <w:rFonts w:ascii="Consolas" w:eastAsia="Times New Roman" w:hAnsi="Consolas" w:cs="Courier New"/>
          <w:color w:val="000000"/>
          <w:sz w:val="18"/>
          <w:szCs w:val="18"/>
          <w:lang w:eastAsia="de-DE"/>
          <w14:ligatures w14:val="none"/>
          <w:rPrChange w:id="1612" w:author="Manuel Hergenröder" w:date="2020-07-16T16:26:00Z">
            <w:rPr>
              <w:ins w:id="1613" w:author="Manuel Hergenröder" w:date="2020-07-16T16:21:00Z"/>
              <w:rFonts w:ascii="Consolas" w:eastAsia="Times New Roman" w:hAnsi="Consolas" w:cs="Courier New"/>
              <w:color w:val="000000"/>
              <w:sz w:val="20"/>
              <w:szCs w:val="20"/>
              <w:lang w:val="de-DE" w:eastAsia="de-DE"/>
              <w14:ligatures w14:val="none"/>
            </w:rPr>
          </w:rPrChange>
        </w:rPr>
      </w:pPr>
      <w:ins w:id="1614" w:author="Manuel Hergenröder" w:date="2020-07-16T16:21:00Z">
        <w:r w:rsidRPr="00625FEA">
          <w:rPr>
            <w:rFonts w:ascii="Consolas" w:eastAsia="Times New Roman" w:hAnsi="Consolas" w:cs="Courier New"/>
            <w:color w:val="000000"/>
            <w:sz w:val="18"/>
            <w:szCs w:val="18"/>
            <w:lang w:eastAsia="de-DE"/>
            <w14:ligatures w14:val="none"/>
            <w:rPrChange w:id="1615"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7D6EA6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16" w:author="Manuel Hergenröder" w:date="2020-07-16T16:21:00Z"/>
          <w:rFonts w:ascii="Consolas" w:eastAsia="Times New Roman" w:hAnsi="Consolas" w:cs="Courier New"/>
          <w:color w:val="000000"/>
          <w:sz w:val="18"/>
          <w:szCs w:val="18"/>
          <w:lang w:eastAsia="de-DE"/>
          <w14:ligatures w14:val="none"/>
          <w:rPrChange w:id="1617" w:author="Manuel Hergenröder" w:date="2020-07-16T16:26:00Z">
            <w:rPr>
              <w:ins w:id="1618" w:author="Manuel Hergenröder" w:date="2020-07-16T16:21:00Z"/>
              <w:rFonts w:ascii="Consolas" w:eastAsia="Times New Roman" w:hAnsi="Consolas" w:cs="Courier New"/>
              <w:color w:val="000000"/>
              <w:sz w:val="20"/>
              <w:szCs w:val="20"/>
              <w:lang w:val="de-DE" w:eastAsia="de-DE"/>
              <w14:ligatures w14:val="none"/>
            </w:rPr>
          </w:rPrChange>
        </w:rPr>
      </w:pPr>
      <w:ins w:id="1619" w:author="Manuel Hergenröder" w:date="2020-07-16T16:21:00Z">
        <w:r w:rsidRPr="00625FEA">
          <w:rPr>
            <w:rFonts w:ascii="Consolas" w:eastAsia="Times New Roman" w:hAnsi="Consolas" w:cs="Courier New"/>
            <w:color w:val="000000"/>
            <w:sz w:val="18"/>
            <w:szCs w:val="18"/>
            <w:lang w:eastAsia="de-DE"/>
            <w14:ligatures w14:val="none"/>
            <w:rPrChange w:id="162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621" w:author="Manuel Hergenröder" w:date="2020-07-16T16:26:00Z">
              <w:rPr>
                <w:rFonts w:ascii="Consolas" w:eastAsia="Times New Roman" w:hAnsi="Consolas" w:cs="Courier New"/>
                <w:color w:val="8F08C4"/>
                <w:sz w:val="20"/>
                <w:szCs w:val="20"/>
                <w:lang w:val="de-DE" w:eastAsia="de-DE"/>
                <w14:ligatures w14:val="none"/>
              </w:rPr>
            </w:rPrChange>
          </w:rPr>
          <w:t>case</w:t>
        </w:r>
        <w:r w:rsidRPr="00625FEA">
          <w:rPr>
            <w:rFonts w:ascii="Consolas" w:eastAsia="Times New Roman" w:hAnsi="Consolas" w:cs="Courier New"/>
            <w:color w:val="000000"/>
            <w:sz w:val="18"/>
            <w:szCs w:val="18"/>
            <w:lang w:eastAsia="de-DE"/>
            <w14:ligatures w14:val="none"/>
            <w:rPrChange w:id="162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623" w:author="Manuel Hergenröder" w:date="2020-07-16T16:26:00Z">
              <w:rPr>
                <w:rFonts w:ascii="Consolas" w:eastAsia="Times New Roman" w:hAnsi="Consolas" w:cs="Courier New"/>
                <w:color w:val="2B91AF"/>
                <w:sz w:val="20"/>
                <w:szCs w:val="20"/>
                <w:lang w:val="de-DE" w:eastAsia="de-DE"/>
                <w14:ligatures w14:val="none"/>
              </w:rPr>
            </w:rPrChange>
          </w:rPr>
          <w:t>testFiles</w:t>
        </w:r>
        <w:r w:rsidRPr="00625FEA">
          <w:rPr>
            <w:rFonts w:ascii="Consolas" w:eastAsia="Times New Roman" w:hAnsi="Consolas" w:cs="Courier New"/>
            <w:color w:val="000000"/>
            <w:sz w:val="18"/>
            <w:szCs w:val="18"/>
            <w:lang w:eastAsia="de-DE"/>
            <w14:ligatures w14:val="none"/>
            <w:rPrChange w:id="1624" w:author="Manuel Hergenröder" w:date="2020-07-16T16:26:00Z">
              <w:rPr>
                <w:rFonts w:ascii="Consolas" w:eastAsia="Times New Roman" w:hAnsi="Consolas" w:cs="Courier New"/>
                <w:color w:val="000000"/>
                <w:sz w:val="20"/>
                <w:szCs w:val="20"/>
                <w:lang w:val="de-DE" w:eastAsia="de-DE"/>
                <w14:ligatures w14:val="none"/>
              </w:rPr>
            </w:rPrChange>
          </w:rPr>
          <w:t>.test:</w:t>
        </w:r>
      </w:ins>
    </w:p>
    <w:p w14:paraId="2AEABAF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25" w:author="Manuel Hergenröder" w:date="2020-07-16T16:21:00Z"/>
          <w:rFonts w:ascii="Consolas" w:eastAsia="Times New Roman" w:hAnsi="Consolas" w:cs="Courier New"/>
          <w:color w:val="000000"/>
          <w:sz w:val="18"/>
          <w:szCs w:val="18"/>
          <w:lang w:eastAsia="de-DE"/>
          <w14:ligatures w14:val="none"/>
          <w:rPrChange w:id="1626" w:author="Manuel Hergenröder" w:date="2020-07-16T16:26:00Z">
            <w:rPr>
              <w:ins w:id="1627" w:author="Manuel Hergenröder" w:date="2020-07-16T16:21:00Z"/>
              <w:rFonts w:ascii="Consolas" w:eastAsia="Times New Roman" w:hAnsi="Consolas" w:cs="Courier New"/>
              <w:color w:val="000000"/>
              <w:sz w:val="20"/>
              <w:szCs w:val="20"/>
              <w:lang w:val="de-DE" w:eastAsia="de-DE"/>
              <w14:ligatures w14:val="none"/>
            </w:rPr>
          </w:rPrChange>
        </w:rPr>
      </w:pPr>
      <w:ins w:id="1628" w:author="Manuel Hergenröder" w:date="2020-07-16T16:21:00Z">
        <w:r w:rsidRPr="00625FEA">
          <w:rPr>
            <w:rFonts w:ascii="Consolas" w:eastAsia="Times New Roman" w:hAnsi="Consolas" w:cs="Courier New"/>
            <w:color w:val="000000"/>
            <w:sz w:val="18"/>
            <w:szCs w:val="18"/>
            <w:lang w:eastAsia="de-DE"/>
            <w14:ligatures w14:val="none"/>
            <w:rPrChange w:id="162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63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31" w:author="Manuel Hergenröder" w:date="2020-07-16T16:26:00Z">
              <w:rPr>
                <w:rFonts w:ascii="Consolas" w:eastAsia="Times New Roman" w:hAnsi="Consolas" w:cs="Courier New"/>
                <w:color w:val="000000"/>
                <w:sz w:val="20"/>
                <w:szCs w:val="20"/>
                <w:lang w:val="de-DE" w:eastAsia="de-DE"/>
                <w14:ligatures w14:val="none"/>
              </w:rPr>
            </w:rPrChange>
          </w:rPr>
          <w:t>.filePath = </w:t>
        </w:r>
        <w:r w:rsidRPr="00625FEA">
          <w:rPr>
            <w:rFonts w:ascii="Consolas" w:eastAsia="Times New Roman" w:hAnsi="Consolas" w:cs="Courier New"/>
            <w:color w:val="2B91AF"/>
            <w:sz w:val="18"/>
            <w:szCs w:val="18"/>
            <w:lang w:eastAsia="de-DE"/>
            <w14:ligatures w14:val="none"/>
            <w:rPrChange w:id="1632" w:author="Manuel Hergenröder" w:date="2020-07-16T16:26:00Z">
              <w:rPr>
                <w:rFonts w:ascii="Consolas" w:eastAsia="Times New Roman" w:hAnsi="Consolas" w:cs="Courier New"/>
                <w:color w:val="2B91AF"/>
                <w:sz w:val="20"/>
                <w:szCs w:val="20"/>
                <w:lang w:val="de-DE" w:eastAsia="de-DE"/>
                <w14:ligatures w14:val="none"/>
              </w:rPr>
            </w:rPrChange>
          </w:rPr>
          <w:t>Application</w:t>
        </w:r>
        <w:r w:rsidRPr="00625FEA">
          <w:rPr>
            <w:rFonts w:ascii="Consolas" w:eastAsia="Times New Roman" w:hAnsi="Consolas" w:cs="Courier New"/>
            <w:color w:val="000000"/>
            <w:sz w:val="18"/>
            <w:szCs w:val="18"/>
            <w:lang w:eastAsia="de-DE"/>
            <w14:ligatures w14:val="none"/>
            <w:rPrChange w:id="1633" w:author="Manuel Hergenröder" w:date="2020-07-16T16:26:00Z">
              <w:rPr>
                <w:rFonts w:ascii="Consolas" w:eastAsia="Times New Roman" w:hAnsi="Consolas" w:cs="Courier New"/>
                <w:color w:val="000000"/>
                <w:sz w:val="20"/>
                <w:szCs w:val="20"/>
                <w:lang w:val="de-DE" w:eastAsia="de-DE"/>
                <w14:ligatures w14:val="none"/>
              </w:rPr>
            </w:rPrChange>
          </w:rPr>
          <w:t>.dataPath + </w:t>
        </w:r>
        <w:r w:rsidRPr="00625FEA">
          <w:rPr>
            <w:rFonts w:ascii="Consolas" w:eastAsia="Times New Roman" w:hAnsi="Consolas" w:cs="Courier New"/>
            <w:color w:val="A31515"/>
            <w:sz w:val="18"/>
            <w:szCs w:val="18"/>
            <w:lang w:eastAsia="de-DE"/>
            <w14:ligatures w14:val="none"/>
            <w:rPrChange w:id="1634" w:author="Manuel Hergenröder" w:date="2020-07-16T16:26:00Z">
              <w:rPr>
                <w:rFonts w:ascii="Consolas" w:eastAsia="Times New Roman" w:hAnsi="Consolas" w:cs="Courier New"/>
                <w:color w:val="A31515"/>
                <w:sz w:val="20"/>
                <w:szCs w:val="20"/>
                <w:lang w:val="de-DE" w:eastAsia="de-DE"/>
                <w14:ligatures w14:val="none"/>
              </w:rPr>
            </w:rPrChange>
          </w:rPr>
          <w:t>"/Resources/Audio/"</w:t>
        </w:r>
        <w:r w:rsidRPr="00625FEA">
          <w:rPr>
            <w:rFonts w:ascii="Consolas" w:eastAsia="Times New Roman" w:hAnsi="Consolas" w:cs="Courier New"/>
            <w:color w:val="000000"/>
            <w:sz w:val="18"/>
            <w:szCs w:val="18"/>
            <w:lang w:eastAsia="de-DE"/>
            <w14:ligatures w14:val="none"/>
            <w:rPrChange w:id="1635"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1636" w:author="Manuel Hergenröder" w:date="2020-07-16T16:26:00Z">
              <w:rPr>
                <w:rFonts w:ascii="Consolas" w:eastAsia="Times New Roman" w:hAnsi="Consolas" w:cs="Courier New"/>
                <w:color w:val="A31515"/>
                <w:sz w:val="20"/>
                <w:szCs w:val="20"/>
                <w:lang w:val="de-DE" w:eastAsia="de-DE"/>
                <w14:ligatures w14:val="none"/>
              </w:rPr>
            </w:rPrChange>
          </w:rPr>
          <w:t>"test.wav"</w:t>
        </w:r>
        <w:r w:rsidRPr="00625FEA">
          <w:rPr>
            <w:rFonts w:ascii="Consolas" w:eastAsia="Times New Roman" w:hAnsi="Consolas" w:cs="Courier New"/>
            <w:color w:val="000000"/>
            <w:sz w:val="18"/>
            <w:szCs w:val="18"/>
            <w:lang w:eastAsia="de-DE"/>
            <w14:ligatures w14:val="none"/>
            <w:rPrChange w:id="1637" w:author="Manuel Hergenröder" w:date="2020-07-16T16:26:00Z">
              <w:rPr>
                <w:rFonts w:ascii="Consolas" w:eastAsia="Times New Roman" w:hAnsi="Consolas" w:cs="Courier New"/>
                <w:color w:val="000000"/>
                <w:sz w:val="20"/>
                <w:szCs w:val="20"/>
                <w:lang w:val="de-DE" w:eastAsia="de-DE"/>
                <w14:ligatures w14:val="none"/>
              </w:rPr>
            </w:rPrChange>
          </w:rPr>
          <w:t>;</w:t>
        </w:r>
      </w:ins>
    </w:p>
    <w:p w14:paraId="0A12ADB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38" w:author="Manuel Hergenröder" w:date="2020-07-16T16:21:00Z"/>
          <w:rFonts w:ascii="Consolas" w:eastAsia="Times New Roman" w:hAnsi="Consolas" w:cs="Courier New"/>
          <w:color w:val="000000"/>
          <w:sz w:val="18"/>
          <w:szCs w:val="18"/>
          <w:lang w:eastAsia="de-DE"/>
          <w14:ligatures w14:val="none"/>
          <w:rPrChange w:id="1639" w:author="Manuel Hergenröder" w:date="2020-07-16T16:26:00Z">
            <w:rPr>
              <w:ins w:id="1640" w:author="Manuel Hergenröder" w:date="2020-07-16T16:21:00Z"/>
              <w:rFonts w:ascii="Consolas" w:eastAsia="Times New Roman" w:hAnsi="Consolas" w:cs="Courier New"/>
              <w:color w:val="000000"/>
              <w:sz w:val="20"/>
              <w:szCs w:val="20"/>
              <w:lang w:val="de-DE" w:eastAsia="de-DE"/>
              <w14:ligatures w14:val="none"/>
            </w:rPr>
          </w:rPrChange>
        </w:rPr>
      </w:pPr>
      <w:ins w:id="1641" w:author="Manuel Hergenröder" w:date="2020-07-16T16:21:00Z">
        <w:r w:rsidRPr="00625FEA">
          <w:rPr>
            <w:rFonts w:ascii="Consolas" w:eastAsia="Times New Roman" w:hAnsi="Consolas" w:cs="Courier New"/>
            <w:color w:val="000000"/>
            <w:sz w:val="18"/>
            <w:szCs w:val="18"/>
            <w:lang w:eastAsia="de-DE"/>
            <w14:ligatures w14:val="none"/>
            <w:rPrChange w:id="164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643" w:author="Manuel Hergenröder" w:date="2020-07-16T16:26:00Z">
              <w:rPr>
                <w:rFonts w:ascii="Consolas" w:eastAsia="Times New Roman" w:hAnsi="Consolas" w:cs="Courier New"/>
                <w:color w:val="8F08C4"/>
                <w:sz w:val="20"/>
                <w:szCs w:val="20"/>
                <w:lang w:val="de-DE" w:eastAsia="de-DE"/>
                <w14:ligatures w14:val="none"/>
              </w:rPr>
            </w:rPrChange>
          </w:rPr>
          <w:t>break</w:t>
        </w:r>
        <w:r w:rsidRPr="00625FEA">
          <w:rPr>
            <w:rFonts w:ascii="Consolas" w:eastAsia="Times New Roman" w:hAnsi="Consolas" w:cs="Courier New"/>
            <w:color w:val="000000"/>
            <w:sz w:val="18"/>
            <w:szCs w:val="18"/>
            <w:lang w:eastAsia="de-DE"/>
            <w14:ligatures w14:val="none"/>
            <w:rPrChange w:id="1644" w:author="Manuel Hergenröder" w:date="2020-07-16T16:26:00Z">
              <w:rPr>
                <w:rFonts w:ascii="Consolas" w:eastAsia="Times New Roman" w:hAnsi="Consolas" w:cs="Courier New"/>
                <w:color w:val="000000"/>
                <w:sz w:val="20"/>
                <w:szCs w:val="20"/>
                <w:lang w:val="de-DE" w:eastAsia="de-DE"/>
                <w14:ligatures w14:val="none"/>
              </w:rPr>
            </w:rPrChange>
          </w:rPr>
          <w:t>;</w:t>
        </w:r>
      </w:ins>
    </w:p>
    <w:p w14:paraId="099FB44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45" w:author="Manuel Hergenröder" w:date="2020-07-16T16:21:00Z"/>
          <w:rFonts w:ascii="Consolas" w:eastAsia="Times New Roman" w:hAnsi="Consolas" w:cs="Courier New"/>
          <w:color w:val="000000"/>
          <w:sz w:val="18"/>
          <w:szCs w:val="18"/>
          <w:lang w:eastAsia="de-DE"/>
          <w14:ligatures w14:val="none"/>
          <w:rPrChange w:id="1646" w:author="Manuel Hergenröder" w:date="2020-07-16T16:26:00Z">
            <w:rPr>
              <w:ins w:id="1647" w:author="Manuel Hergenröder" w:date="2020-07-16T16:21:00Z"/>
              <w:rFonts w:ascii="Consolas" w:eastAsia="Times New Roman" w:hAnsi="Consolas" w:cs="Courier New"/>
              <w:color w:val="000000"/>
              <w:sz w:val="20"/>
              <w:szCs w:val="20"/>
              <w:lang w:val="de-DE" w:eastAsia="de-DE"/>
              <w14:ligatures w14:val="none"/>
            </w:rPr>
          </w:rPrChange>
        </w:rPr>
      </w:pPr>
      <w:ins w:id="1648" w:author="Manuel Hergenröder" w:date="2020-07-16T16:21:00Z">
        <w:r w:rsidRPr="00625FEA">
          <w:rPr>
            <w:rFonts w:ascii="Consolas" w:eastAsia="Times New Roman" w:hAnsi="Consolas" w:cs="Courier New"/>
            <w:color w:val="000000"/>
            <w:sz w:val="18"/>
            <w:szCs w:val="18"/>
            <w:lang w:eastAsia="de-DE"/>
            <w14:ligatures w14:val="none"/>
            <w:rPrChange w:id="164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ED3DD5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50" w:author="Manuel Hergenröder" w:date="2020-07-16T16:21:00Z"/>
          <w:rFonts w:ascii="Consolas" w:eastAsia="Times New Roman" w:hAnsi="Consolas" w:cs="Courier New"/>
          <w:color w:val="000000"/>
          <w:sz w:val="18"/>
          <w:szCs w:val="18"/>
          <w:lang w:eastAsia="de-DE"/>
          <w14:ligatures w14:val="none"/>
          <w:rPrChange w:id="1651" w:author="Manuel Hergenröder" w:date="2020-07-16T16:26:00Z">
            <w:rPr>
              <w:ins w:id="1652" w:author="Manuel Hergenröder" w:date="2020-07-16T16:21:00Z"/>
              <w:rFonts w:ascii="Consolas" w:eastAsia="Times New Roman" w:hAnsi="Consolas" w:cs="Courier New"/>
              <w:color w:val="000000"/>
              <w:sz w:val="20"/>
              <w:szCs w:val="20"/>
              <w:lang w:val="de-DE" w:eastAsia="de-DE"/>
              <w14:ligatures w14:val="none"/>
            </w:rPr>
          </w:rPrChange>
        </w:rPr>
      </w:pPr>
      <w:ins w:id="1653" w:author="Manuel Hergenröder" w:date="2020-07-16T16:21:00Z">
        <w:r w:rsidRPr="00625FEA">
          <w:rPr>
            <w:rFonts w:ascii="Consolas" w:eastAsia="Times New Roman" w:hAnsi="Consolas" w:cs="Courier New"/>
            <w:color w:val="000000"/>
            <w:sz w:val="18"/>
            <w:szCs w:val="18"/>
            <w:lang w:eastAsia="de-DE"/>
            <w14:ligatures w14:val="none"/>
            <w:rPrChange w:id="165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655" w:author="Manuel Hergenröder" w:date="2020-07-16T16:26:00Z">
              <w:rPr>
                <w:rFonts w:ascii="Consolas" w:eastAsia="Times New Roman" w:hAnsi="Consolas" w:cs="Courier New"/>
                <w:color w:val="8F08C4"/>
                <w:sz w:val="20"/>
                <w:szCs w:val="20"/>
                <w:lang w:val="de-DE" w:eastAsia="de-DE"/>
                <w14:ligatures w14:val="none"/>
              </w:rPr>
            </w:rPrChange>
          </w:rPr>
          <w:t>case</w:t>
        </w:r>
        <w:r w:rsidRPr="00625FEA">
          <w:rPr>
            <w:rFonts w:ascii="Consolas" w:eastAsia="Times New Roman" w:hAnsi="Consolas" w:cs="Courier New"/>
            <w:color w:val="000000"/>
            <w:sz w:val="18"/>
            <w:szCs w:val="18"/>
            <w:lang w:eastAsia="de-DE"/>
            <w14:ligatures w14:val="none"/>
            <w:rPrChange w:id="165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657" w:author="Manuel Hergenröder" w:date="2020-07-16T16:26:00Z">
              <w:rPr>
                <w:rFonts w:ascii="Consolas" w:eastAsia="Times New Roman" w:hAnsi="Consolas" w:cs="Courier New"/>
                <w:color w:val="2B91AF"/>
                <w:sz w:val="20"/>
                <w:szCs w:val="20"/>
                <w:lang w:val="de-DE" w:eastAsia="de-DE"/>
                <w14:ligatures w14:val="none"/>
              </w:rPr>
            </w:rPrChange>
          </w:rPr>
          <w:t>testFiles</w:t>
        </w:r>
        <w:r w:rsidRPr="00625FEA">
          <w:rPr>
            <w:rFonts w:ascii="Consolas" w:eastAsia="Times New Roman" w:hAnsi="Consolas" w:cs="Courier New"/>
            <w:color w:val="000000"/>
            <w:sz w:val="18"/>
            <w:szCs w:val="18"/>
            <w:lang w:eastAsia="de-DE"/>
            <w14:ligatures w14:val="none"/>
            <w:rPrChange w:id="1658" w:author="Manuel Hergenröder" w:date="2020-07-16T16:26:00Z">
              <w:rPr>
                <w:rFonts w:ascii="Consolas" w:eastAsia="Times New Roman" w:hAnsi="Consolas" w:cs="Courier New"/>
                <w:color w:val="000000"/>
                <w:sz w:val="20"/>
                <w:szCs w:val="20"/>
                <w:lang w:val="de-DE" w:eastAsia="de-DE"/>
                <w14:ligatures w14:val="none"/>
              </w:rPr>
            </w:rPrChange>
          </w:rPr>
          <w:t>.drumloop:</w:t>
        </w:r>
      </w:ins>
    </w:p>
    <w:p w14:paraId="30DFFCE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59" w:author="Manuel Hergenröder" w:date="2020-07-16T16:21:00Z"/>
          <w:rFonts w:ascii="Consolas" w:eastAsia="Times New Roman" w:hAnsi="Consolas" w:cs="Courier New"/>
          <w:color w:val="000000"/>
          <w:sz w:val="18"/>
          <w:szCs w:val="18"/>
          <w:lang w:eastAsia="de-DE"/>
          <w14:ligatures w14:val="none"/>
          <w:rPrChange w:id="1660" w:author="Manuel Hergenröder" w:date="2020-07-16T16:26:00Z">
            <w:rPr>
              <w:ins w:id="1661" w:author="Manuel Hergenröder" w:date="2020-07-16T16:21:00Z"/>
              <w:rFonts w:ascii="Consolas" w:eastAsia="Times New Roman" w:hAnsi="Consolas" w:cs="Courier New"/>
              <w:color w:val="000000"/>
              <w:sz w:val="20"/>
              <w:szCs w:val="20"/>
              <w:lang w:val="de-DE" w:eastAsia="de-DE"/>
              <w14:ligatures w14:val="none"/>
            </w:rPr>
          </w:rPrChange>
        </w:rPr>
      </w:pPr>
      <w:ins w:id="1662" w:author="Manuel Hergenröder" w:date="2020-07-16T16:21:00Z">
        <w:r w:rsidRPr="00625FEA">
          <w:rPr>
            <w:rFonts w:ascii="Consolas" w:eastAsia="Times New Roman" w:hAnsi="Consolas" w:cs="Courier New"/>
            <w:color w:val="000000"/>
            <w:sz w:val="18"/>
            <w:szCs w:val="18"/>
            <w:lang w:eastAsia="de-DE"/>
            <w14:ligatures w14:val="none"/>
            <w:rPrChange w:id="166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66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65" w:author="Manuel Hergenröder" w:date="2020-07-16T16:26:00Z">
              <w:rPr>
                <w:rFonts w:ascii="Consolas" w:eastAsia="Times New Roman" w:hAnsi="Consolas" w:cs="Courier New"/>
                <w:color w:val="000000"/>
                <w:sz w:val="20"/>
                <w:szCs w:val="20"/>
                <w:lang w:val="de-DE" w:eastAsia="de-DE"/>
                <w14:ligatures w14:val="none"/>
              </w:rPr>
            </w:rPrChange>
          </w:rPr>
          <w:t>.filePath = </w:t>
        </w:r>
        <w:r w:rsidRPr="00625FEA">
          <w:rPr>
            <w:rFonts w:ascii="Consolas" w:eastAsia="Times New Roman" w:hAnsi="Consolas" w:cs="Courier New"/>
            <w:color w:val="2B91AF"/>
            <w:sz w:val="18"/>
            <w:szCs w:val="18"/>
            <w:lang w:eastAsia="de-DE"/>
            <w14:ligatures w14:val="none"/>
            <w:rPrChange w:id="1666" w:author="Manuel Hergenröder" w:date="2020-07-16T16:26:00Z">
              <w:rPr>
                <w:rFonts w:ascii="Consolas" w:eastAsia="Times New Roman" w:hAnsi="Consolas" w:cs="Courier New"/>
                <w:color w:val="2B91AF"/>
                <w:sz w:val="20"/>
                <w:szCs w:val="20"/>
                <w:lang w:val="de-DE" w:eastAsia="de-DE"/>
                <w14:ligatures w14:val="none"/>
              </w:rPr>
            </w:rPrChange>
          </w:rPr>
          <w:t>Application</w:t>
        </w:r>
        <w:r w:rsidRPr="00625FEA">
          <w:rPr>
            <w:rFonts w:ascii="Consolas" w:eastAsia="Times New Roman" w:hAnsi="Consolas" w:cs="Courier New"/>
            <w:color w:val="000000"/>
            <w:sz w:val="18"/>
            <w:szCs w:val="18"/>
            <w:lang w:eastAsia="de-DE"/>
            <w14:ligatures w14:val="none"/>
            <w:rPrChange w:id="1667" w:author="Manuel Hergenröder" w:date="2020-07-16T16:26:00Z">
              <w:rPr>
                <w:rFonts w:ascii="Consolas" w:eastAsia="Times New Roman" w:hAnsi="Consolas" w:cs="Courier New"/>
                <w:color w:val="000000"/>
                <w:sz w:val="20"/>
                <w:szCs w:val="20"/>
                <w:lang w:val="de-DE" w:eastAsia="de-DE"/>
                <w14:ligatures w14:val="none"/>
              </w:rPr>
            </w:rPrChange>
          </w:rPr>
          <w:t>.dataPath + </w:t>
        </w:r>
        <w:r w:rsidRPr="00625FEA">
          <w:rPr>
            <w:rFonts w:ascii="Consolas" w:eastAsia="Times New Roman" w:hAnsi="Consolas" w:cs="Courier New"/>
            <w:color w:val="A31515"/>
            <w:sz w:val="18"/>
            <w:szCs w:val="18"/>
            <w:lang w:eastAsia="de-DE"/>
            <w14:ligatures w14:val="none"/>
            <w:rPrChange w:id="1668" w:author="Manuel Hergenröder" w:date="2020-07-16T16:26:00Z">
              <w:rPr>
                <w:rFonts w:ascii="Consolas" w:eastAsia="Times New Roman" w:hAnsi="Consolas" w:cs="Courier New"/>
                <w:color w:val="A31515"/>
                <w:sz w:val="20"/>
                <w:szCs w:val="20"/>
                <w:lang w:val="de-DE" w:eastAsia="de-DE"/>
                <w14:ligatures w14:val="none"/>
              </w:rPr>
            </w:rPrChange>
          </w:rPr>
          <w:t>"/Resources/Audio/"</w:t>
        </w:r>
        <w:r w:rsidRPr="00625FEA">
          <w:rPr>
            <w:rFonts w:ascii="Consolas" w:eastAsia="Times New Roman" w:hAnsi="Consolas" w:cs="Courier New"/>
            <w:color w:val="000000"/>
            <w:sz w:val="18"/>
            <w:szCs w:val="18"/>
            <w:lang w:eastAsia="de-DE"/>
            <w14:ligatures w14:val="none"/>
            <w:rPrChange w:id="166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1670" w:author="Manuel Hergenröder" w:date="2020-07-16T16:26:00Z">
              <w:rPr>
                <w:rFonts w:ascii="Consolas" w:eastAsia="Times New Roman" w:hAnsi="Consolas" w:cs="Courier New"/>
                <w:color w:val="A31515"/>
                <w:sz w:val="20"/>
                <w:szCs w:val="20"/>
                <w:lang w:val="de-DE" w:eastAsia="de-DE"/>
                <w14:ligatures w14:val="none"/>
              </w:rPr>
            </w:rPrChange>
          </w:rPr>
          <w:t>"drumloop.wav"</w:t>
        </w:r>
        <w:r w:rsidRPr="00625FEA">
          <w:rPr>
            <w:rFonts w:ascii="Consolas" w:eastAsia="Times New Roman" w:hAnsi="Consolas" w:cs="Courier New"/>
            <w:color w:val="000000"/>
            <w:sz w:val="18"/>
            <w:szCs w:val="18"/>
            <w:lang w:eastAsia="de-DE"/>
            <w14:ligatures w14:val="none"/>
            <w:rPrChange w:id="1671" w:author="Manuel Hergenröder" w:date="2020-07-16T16:26:00Z">
              <w:rPr>
                <w:rFonts w:ascii="Consolas" w:eastAsia="Times New Roman" w:hAnsi="Consolas" w:cs="Courier New"/>
                <w:color w:val="000000"/>
                <w:sz w:val="20"/>
                <w:szCs w:val="20"/>
                <w:lang w:val="de-DE" w:eastAsia="de-DE"/>
                <w14:ligatures w14:val="none"/>
              </w:rPr>
            </w:rPrChange>
          </w:rPr>
          <w:t>;</w:t>
        </w:r>
      </w:ins>
    </w:p>
    <w:p w14:paraId="1BF5BB4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72" w:author="Manuel Hergenröder" w:date="2020-07-16T16:21:00Z"/>
          <w:rFonts w:ascii="Consolas" w:eastAsia="Times New Roman" w:hAnsi="Consolas" w:cs="Courier New"/>
          <w:color w:val="000000"/>
          <w:sz w:val="18"/>
          <w:szCs w:val="18"/>
          <w:lang w:eastAsia="de-DE"/>
          <w14:ligatures w14:val="none"/>
          <w:rPrChange w:id="1673" w:author="Manuel Hergenröder" w:date="2020-07-16T16:26:00Z">
            <w:rPr>
              <w:ins w:id="1674" w:author="Manuel Hergenröder" w:date="2020-07-16T16:21:00Z"/>
              <w:rFonts w:ascii="Consolas" w:eastAsia="Times New Roman" w:hAnsi="Consolas" w:cs="Courier New"/>
              <w:color w:val="000000"/>
              <w:sz w:val="20"/>
              <w:szCs w:val="20"/>
              <w:lang w:val="de-DE" w:eastAsia="de-DE"/>
              <w14:ligatures w14:val="none"/>
            </w:rPr>
          </w:rPrChange>
        </w:rPr>
      </w:pPr>
      <w:ins w:id="1675" w:author="Manuel Hergenröder" w:date="2020-07-16T16:21:00Z">
        <w:r w:rsidRPr="00625FEA">
          <w:rPr>
            <w:rFonts w:ascii="Consolas" w:eastAsia="Times New Roman" w:hAnsi="Consolas" w:cs="Courier New"/>
            <w:color w:val="000000"/>
            <w:sz w:val="18"/>
            <w:szCs w:val="18"/>
            <w:lang w:eastAsia="de-DE"/>
            <w14:ligatures w14:val="none"/>
            <w:rPrChange w:id="167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677" w:author="Manuel Hergenröder" w:date="2020-07-16T16:26:00Z">
              <w:rPr>
                <w:rFonts w:ascii="Consolas" w:eastAsia="Times New Roman" w:hAnsi="Consolas" w:cs="Courier New"/>
                <w:color w:val="8F08C4"/>
                <w:sz w:val="20"/>
                <w:szCs w:val="20"/>
                <w:lang w:val="de-DE" w:eastAsia="de-DE"/>
                <w14:ligatures w14:val="none"/>
              </w:rPr>
            </w:rPrChange>
          </w:rPr>
          <w:t>break</w:t>
        </w:r>
        <w:r w:rsidRPr="00625FEA">
          <w:rPr>
            <w:rFonts w:ascii="Consolas" w:eastAsia="Times New Roman" w:hAnsi="Consolas" w:cs="Courier New"/>
            <w:color w:val="000000"/>
            <w:sz w:val="18"/>
            <w:szCs w:val="18"/>
            <w:lang w:eastAsia="de-DE"/>
            <w14:ligatures w14:val="none"/>
            <w:rPrChange w:id="1678" w:author="Manuel Hergenröder" w:date="2020-07-16T16:26:00Z">
              <w:rPr>
                <w:rFonts w:ascii="Consolas" w:eastAsia="Times New Roman" w:hAnsi="Consolas" w:cs="Courier New"/>
                <w:color w:val="000000"/>
                <w:sz w:val="20"/>
                <w:szCs w:val="20"/>
                <w:lang w:val="de-DE" w:eastAsia="de-DE"/>
                <w14:ligatures w14:val="none"/>
              </w:rPr>
            </w:rPrChange>
          </w:rPr>
          <w:t>;</w:t>
        </w:r>
      </w:ins>
    </w:p>
    <w:p w14:paraId="3D1F583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79" w:author="Manuel Hergenröder" w:date="2020-07-16T16:21:00Z"/>
          <w:rFonts w:ascii="Consolas" w:eastAsia="Times New Roman" w:hAnsi="Consolas" w:cs="Courier New"/>
          <w:color w:val="000000"/>
          <w:sz w:val="18"/>
          <w:szCs w:val="18"/>
          <w:lang w:eastAsia="de-DE"/>
          <w14:ligatures w14:val="none"/>
          <w:rPrChange w:id="1680" w:author="Manuel Hergenröder" w:date="2020-07-16T16:26:00Z">
            <w:rPr>
              <w:ins w:id="1681" w:author="Manuel Hergenröder" w:date="2020-07-16T16:21:00Z"/>
              <w:rFonts w:ascii="Consolas" w:eastAsia="Times New Roman" w:hAnsi="Consolas" w:cs="Courier New"/>
              <w:color w:val="000000"/>
              <w:sz w:val="20"/>
              <w:szCs w:val="20"/>
              <w:lang w:val="de-DE" w:eastAsia="de-DE"/>
              <w14:ligatures w14:val="none"/>
            </w:rPr>
          </w:rPrChange>
        </w:rPr>
      </w:pPr>
      <w:ins w:id="1682" w:author="Manuel Hergenröder" w:date="2020-07-16T16:21:00Z">
        <w:r w:rsidRPr="00625FEA">
          <w:rPr>
            <w:rFonts w:ascii="Consolas" w:eastAsia="Times New Roman" w:hAnsi="Consolas" w:cs="Courier New"/>
            <w:color w:val="000000"/>
            <w:sz w:val="18"/>
            <w:szCs w:val="18"/>
            <w:lang w:eastAsia="de-DE"/>
            <w14:ligatures w14:val="none"/>
            <w:rPrChange w:id="168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687BDE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84" w:author="Manuel Hergenröder" w:date="2020-07-16T16:21:00Z"/>
          <w:rFonts w:ascii="Consolas" w:eastAsia="Times New Roman" w:hAnsi="Consolas" w:cs="Courier New"/>
          <w:color w:val="000000"/>
          <w:sz w:val="18"/>
          <w:szCs w:val="18"/>
          <w:lang w:eastAsia="de-DE"/>
          <w14:ligatures w14:val="none"/>
          <w:rPrChange w:id="1685" w:author="Manuel Hergenröder" w:date="2020-07-16T16:26:00Z">
            <w:rPr>
              <w:ins w:id="1686" w:author="Manuel Hergenröder" w:date="2020-07-16T16:21:00Z"/>
              <w:rFonts w:ascii="Consolas" w:eastAsia="Times New Roman" w:hAnsi="Consolas" w:cs="Courier New"/>
              <w:color w:val="000000"/>
              <w:sz w:val="20"/>
              <w:szCs w:val="20"/>
              <w:lang w:val="de-DE" w:eastAsia="de-DE"/>
              <w14:ligatures w14:val="none"/>
            </w:rPr>
          </w:rPrChange>
        </w:rPr>
      </w:pPr>
      <w:ins w:id="1687" w:author="Manuel Hergenröder" w:date="2020-07-16T16:21:00Z">
        <w:r w:rsidRPr="00625FEA">
          <w:rPr>
            <w:rFonts w:ascii="Consolas" w:eastAsia="Times New Roman" w:hAnsi="Consolas" w:cs="Courier New"/>
            <w:color w:val="000000"/>
            <w:sz w:val="18"/>
            <w:szCs w:val="18"/>
            <w:lang w:eastAsia="de-DE"/>
            <w14:ligatures w14:val="none"/>
            <w:rPrChange w:id="168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689" w:author="Manuel Hergenröder" w:date="2020-07-16T16:26:00Z">
              <w:rPr>
                <w:rFonts w:ascii="Consolas" w:eastAsia="Times New Roman" w:hAnsi="Consolas" w:cs="Courier New"/>
                <w:color w:val="8F08C4"/>
                <w:sz w:val="20"/>
                <w:szCs w:val="20"/>
                <w:lang w:val="de-DE" w:eastAsia="de-DE"/>
                <w14:ligatures w14:val="none"/>
              </w:rPr>
            </w:rPrChange>
          </w:rPr>
          <w:t>case</w:t>
        </w:r>
        <w:r w:rsidRPr="00625FEA">
          <w:rPr>
            <w:rFonts w:ascii="Consolas" w:eastAsia="Times New Roman" w:hAnsi="Consolas" w:cs="Courier New"/>
            <w:color w:val="000000"/>
            <w:sz w:val="18"/>
            <w:szCs w:val="18"/>
            <w:lang w:eastAsia="de-DE"/>
            <w14:ligatures w14:val="none"/>
            <w:rPrChange w:id="169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691" w:author="Manuel Hergenröder" w:date="2020-07-16T16:26:00Z">
              <w:rPr>
                <w:rFonts w:ascii="Consolas" w:eastAsia="Times New Roman" w:hAnsi="Consolas" w:cs="Courier New"/>
                <w:color w:val="2B91AF"/>
                <w:sz w:val="20"/>
                <w:szCs w:val="20"/>
                <w:lang w:val="de-DE" w:eastAsia="de-DE"/>
                <w14:ligatures w14:val="none"/>
              </w:rPr>
            </w:rPrChange>
          </w:rPr>
          <w:t>testFiles</w:t>
        </w:r>
        <w:r w:rsidRPr="00625FEA">
          <w:rPr>
            <w:rFonts w:ascii="Consolas" w:eastAsia="Times New Roman" w:hAnsi="Consolas" w:cs="Courier New"/>
            <w:color w:val="000000"/>
            <w:sz w:val="18"/>
            <w:szCs w:val="18"/>
            <w:lang w:eastAsia="de-DE"/>
            <w14:ligatures w14:val="none"/>
            <w:rPrChange w:id="1692" w:author="Manuel Hergenröder" w:date="2020-07-16T16:26:00Z">
              <w:rPr>
                <w:rFonts w:ascii="Consolas" w:eastAsia="Times New Roman" w:hAnsi="Consolas" w:cs="Courier New"/>
                <w:color w:val="000000"/>
                <w:sz w:val="20"/>
                <w:szCs w:val="20"/>
                <w:lang w:val="de-DE" w:eastAsia="de-DE"/>
                <w14:ligatures w14:val="none"/>
              </w:rPr>
            </w:rPrChange>
          </w:rPr>
          <w:t>.silence:</w:t>
        </w:r>
      </w:ins>
    </w:p>
    <w:p w14:paraId="508DEA5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93" w:author="Manuel Hergenröder" w:date="2020-07-16T16:21:00Z"/>
          <w:rFonts w:ascii="Consolas" w:eastAsia="Times New Roman" w:hAnsi="Consolas" w:cs="Courier New"/>
          <w:color w:val="000000"/>
          <w:sz w:val="18"/>
          <w:szCs w:val="18"/>
          <w:lang w:eastAsia="de-DE"/>
          <w14:ligatures w14:val="none"/>
          <w:rPrChange w:id="1694" w:author="Manuel Hergenröder" w:date="2020-07-16T16:26:00Z">
            <w:rPr>
              <w:ins w:id="1695" w:author="Manuel Hergenröder" w:date="2020-07-16T16:21:00Z"/>
              <w:rFonts w:ascii="Consolas" w:eastAsia="Times New Roman" w:hAnsi="Consolas" w:cs="Courier New"/>
              <w:color w:val="000000"/>
              <w:sz w:val="20"/>
              <w:szCs w:val="20"/>
              <w:lang w:val="de-DE" w:eastAsia="de-DE"/>
              <w14:ligatures w14:val="none"/>
            </w:rPr>
          </w:rPrChange>
        </w:rPr>
      </w:pPr>
      <w:ins w:id="1696" w:author="Manuel Hergenröder" w:date="2020-07-16T16:21:00Z">
        <w:r w:rsidRPr="00625FEA">
          <w:rPr>
            <w:rFonts w:ascii="Consolas" w:eastAsia="Times New Roman" w:hAnsi="Consolas" w:cs="Courier New"/>
            <w:color w:val="000000"/>
            <w:sz w:val="18"/>
            <w:szCs w:val="18"/>
            <w:lang w:eastAsia="de-DE"/>
            <w14:ligatures w14:val="none"/>
            <w:rPrChange w:id="1697" w:author="Manuel Hergenröder" w:date="2020-07-16T16:26:00Z">
              <w:rPr>
                <w:rFonts w:ascii="Consolas" w:eastAsia="Times New Roman" w:hAnsi="Consolas" w:cs="Courier New"/>
                <w:color w:val="000000"/>
                <w:sz w:val="20"/>
                <w:szCs w:val="20"/>
                <w:lang w:val="de-DE" w:eastAsia="de-DE"/>
                <w14:ligatures w14:val="none"/>
              </w:rPr>
            </w:rPrChange>
          </w:rPr>
          <w:lastRenderedPageBreak/>
          <w:t>                    </w:t>
        </w:r>
        <w:r w:rsidRPr="00625FEA">
          <w:rPr>
            <w:rFonts w:ascii="Consolas" w:eastAsia="Times New Roman" w:hAnsi="Consolas" w:cs="Courier New"/>
            <w:color w:val="0000FF"/>
            <w:sz w:val="18"/>
            <w:szCs w:val="18"/>
            <w:lang w:eastAsia="de-DE"/>
            <w14:ligatures w14:val="none"/>
            <w:rPrChange w:id="169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99" w:author="Manuel Hergenröder" w:date="2020-07-16T16:26:00Z">
              <w:rPr>
                <w:rFonts w:ascii="Consolas" w:eastAsia="Times New Roman" w:hAnsi="Consolas" w:cs="Courier New"/>
                <w:color w:val="000000"/>
                <w:sz w:val="20"/>
                <w:szCs w:val="20"/>
                <w:lang w:val="de-DE" w:eastAsia="de-DE"/>
                <w14:ligatures w14:val="none"/>
              </w:rPr>
            </w:rPrChange>
          </w:rPr>
          <w:t>.filePath = </w:t>
        </w:r>
        <w:r w:rsidRPr="00625FEA">
          <w:rPr>
            <w:rFonts w:ascii="Consolas" w:eastAsia="Times New Roman" w:hAnsi="Consolas" w:cs="Courier New"/>
            <w:color w:val="2B91AF"/>
            <w:sz w:val="18"/>
            <w:szCs w:val="18"/>
            <w:lang w:eastAsia="de-DE"/>
            <w14:ligatures w14:val="none"/>
            <w:rPrChange w:id="1700" w:author="Manuel Hergenröder" w:date="2020-07-16T16:26:00Z">
              <w:rPr>
                <w:rFonts w:ascii="Consolas" w:eastAsia="Times New Roman" w:hAnsi="Consolas" w:cs="Courier New"/>
                <w:color w:val="2B91AF"/>
                <w:sz w:val="20"/>
                <w:szCs w:val="20"/>
                <w:lang w:val="de-DE" w:eastAsia="de-DE"/>
                <w14:ligatures w14:val="none"/>
              </w:rPr>
            </w:rPrChange>
          </w:rPr>
          <w:t>Application</w:t>
        </w:r>
        <w:r w:rsidRPr="00625FEA">
          <w:rPr>
            <w:rFonts w:ascii="Consolas" w:eastAsia="Times New Roman" w:hAnsi="Consolas" w:cs="Courier New"/>
            <w:color w:val="000000"/>
            <w:sz w:val="18"/>
            <w:szCs w:val="18"/>
            <w:lang w:eastAsia="de-DE"/>
            <w14:ligatures w14:val="none"/>
            <w:rPrChange w:id="1701" w:author="Manuel Hergenröder" w:date="2020-07-16T16:26:00Z">
              <w:rPr>
                <w:rFonts w:ascii="Consolas" w:eastAsia="Times New Roman" w:hAnsi="Consolas" w:cs="Courier New"/>
                <w:color w:val="000000"/>
                <w:sz w:val="20"/>
                <w:szCs w:val="20"/>
                <w:lang w:val="de-DE" w:eastAsia="de-DE"/>
                <w14:ligatures w14:val="none"/>
              </w:rPr>
            </w:rPrChange>
          </w:rPr>
          <w:t>.dataPath + </w:t>
        </w:r>
        <w:r w:rsidRPr="00625FEA">
          <w:rPr>
            <w:rFonts w:ascii="Consolas" w:eastAsia="Times New Roman" w:hAnsi="Consolas" w:cs="Courier New"/>
            <w:color w:val="A31515"/>
            <w:sz w:val="18"/>
            <w:szCs w:val="18"/>
            <w:lang w:eastAsia="de-DE"/>
            <w14:ligatures w14:val="none"/>
            <w:rPrChange w:id="1702" w:author="Manuel Hergenröder" w:date="2020-07-16T16:26:00Z">
              <w:rPr>
                <w:rFonts w:ascii="Consolas" w:eastAsia="Times New Roman" w:hAnsi="Consolas" w:cs="Courier New"/>
                <w:color w:val="A31515"/>
                <w:sz w:val="20"/>
                <w:szCs w:val="20"/>
                <w:lang w:val="de-DE" w:eastAsia="de-DE"/>
                <w14:ligatures w14:val="none"/>
              </w:rPr>
            </w:rPrChange>
          </w:rPr>
          <w:t>"/Resources/Audio/"</w:t>
        </w:r>
        <w:r w:rsidRPr="00625FEA">
          <w:rPr>
            <w:rFonts w:ascii="Consolas" w:eastAsia="Times New Roman" w:hAnsi="Consolas" w:cs="Courier New"/>
            <w:color w:val="000000"/>
            <w:sz w:val="18"/>
            <w:szCs w:val="18"/>
            <w:lang w:eastAsia="de-DE"/>
            <w14:ligatures w14:val="none"/>
            <w:rPrChange w:id="1703"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1704" w:author="Manuel Hergenröder" w:date="2020-07-16T16:26:00Z">
              <w:rPr>
                <w:rFonts w:ascii="Consolas" w:eastAsia="Times New Roman" w:hAnsi="Consolas" w:cs="Courier New"/>
                <w:color w:val="A31515"/>
                <w:sz w:val="20"/>
                <w:szCs w:val="20"/>
                <w:lang w:val="de-DE" w:eastAsia="de-DE"/>
                <w14:ligatures w14:val="none"/>
              </w:rPr>
            </w:rPrChange>
          </w:rPr>
          <w:t>"silence.wav"</w:t>
        </w:r>
        <w:r w:rsidRPr="00625FEA">
          <w:rPr>
            <w:rFonts w:ascii="Consolas" w:eastAsia="Times New Roman" w:hAnsi="Consolas" w:cs="Courier New"/>
            <w:color w:val="000000"/>
            <w:sz w:val="18"/>
            <w:szCs w:val="18"/>
            <w:lang w:eastAsia="de-DE"/>
            <w14:ligatures w14:val="none"/>
            <w:rPrChange w:id="1705" w:author="Manuel Hergenröder" w:date="2020-07-16T16:26:00Z">
              <w:rPr>
                <w:rFonts w:ascii="Consolas" w:eastAsia="Times New Roman" w:hAnsi="Consolas" w:cs="Courier New"/>
                <w:color w:val="000000"/>
                <w:sz w:val="20"/>
                <w:szCs w:val="20"/>
                <w:lang w:val="de-DE" w:eastAsia="de-DE"/>
                <w14:ligatures w14:val="none"/>
              </w:rPr>
            </w:rPrChange>
          </w:rPr>
          <w:t>;</w:t>
        </w:r>
      </w:ins>
    </w:p>
    <w:p w14:paraId="6F62E85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06" w:author="Manuel Hergenröder" w:date="2020-07-16T16:21:00Z"/>
          <w:rFonts w:ascii="Consolas" w:eastAsia="Times New Roman" w:hAnsi="Consolas" w:cs="Courier New"/>
          <w:color w:val="000000"/>
          <w:sz w:val="18"/>
          <w:szCs w:val="18"/>
          <w:lang w:eastAsia="de-DE"/>
          <w14:ligatures w14:val="none"/>
          <w:rPrChange w:id="1707" w:author="Manuel Hergenröder" w:date="2020-07-16T16:26:00Z">
            <w:rPr>
              <w:ins w:id="1708" w:author="Manuel Hergenröder" w:date="2020-07-16T16:21:00Z"/>
              <w:rFonts w:ascii="Consolas" w:eastAsia="Times New Roman" w:hAnsi="Consolas" w:cs="Courier New"/>
              <w:color w:val="000000"/>
              <w:sz w:val="20"/>
              <w:szCs w:val="20"/>
              <w:lang w:val="de-DE" w:eastAsia="de-DE"/>
              <w14:ligatures w14:val="none"/>
            </w:rPr>
          </w:rPrChange>
        </w:rPr>
      </w:pPr>
      <w:ins w:id="1709" w:author="Manuel Hergenröder" w:date="2020-07-16T16:21:00Z">
        <w:r w:rsidRPr="00625FEA">
          <w:rPr>
            <w:rFonts w:ascii="Consolas" w:eastAsia="Times New Roman" w:hAnsi="Consolas" w:cs="Courier New"/>
            <w:color w:val="000000"/>
            <w:sz w:val="18"/>
            <w:szCs w:val="18"/>
            <w:lang w:eastAsia="de-DE"/>
            <w14:ligatures w14:val="none"/>
            <w:rPrChange w:id="171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711" w:author="Manuel Hergenröder" w:date="2020-07-16T16:26:00Z">
              <w:rPr>
                <w:rFonts w:ascii="Consolas" w:eastAsia="Times New Roman" w:hAnsi="Consolas" w:cs="Courier New"/>
                <w:color w:val="8F08C4"/>
                <w:sz w:val="20"/>
                <w:szCs w:val="20"/>
                <w:lang w:val="de-DE" w:eastAsia="de-DE"/>
                <w14:ligatures w14:val="none"/>
              </w:rPr>
            </w:rPrChange>
          </w:rPr>
          <w:t>break</w:t>
        </w:r>
        <w:r w:rsidRPr="00625FEA">
          <w:rPr>
            <w:rFonts w:ascii="Consolas" w:eastAsia="Times New Roman" w:hAnsi="Consolas" w:cs="Courier New"/>
            <w:color w:val="000000"/>
            <w:sz w:val="18"/>
            <w:szCs w:val="18"/>
            <w:lang w:eastAsia="de-DE"/>
            <w14:ligatures w14:val="none"/>
            <w:rPrChange w:id="1712" w:author="Manuel Hergenröder" w:date="2020-07-16T16:26:00Z">
              <w:rPr>
                <w:rFonts w:ascii="Consolas" w:eastAsia="Times New Roman" w:hAnsi="Consolas" w:cs="Courier New"/>
                <w:color w:val="000000"/>
                <w:sz w:val="20"/>
                <w:szCs w:val="20"/>
                <w:lang w:val="de-DE" w:eastAsia="de-DE"/>
                <w14:ligatures w14:val="none"/>
              </w:rPr>
            </w:rPrChange>
          </w:rPr>
          <w:t>;</w:t>
        </w:r>
      </w:ins>
    </w:p>
    <w:p w14:paraId="40780CF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13" w:author="Manuel Hergenröder" w:date="2020-07-16T16:21:00Z"/>
          <w:rFonts w:ascii="Consolas" w:eastAsia="Times New Roman" w:hAnsi="Consolas" w:cs="Courier New"/>
          <w:color w:val="000000"/>
          <w:sz w:val="18"/>
          <w:szCs w:val="18"/>
          <w:lang w:eastAsia="de-DE"/>
          <w14:ligatures w14:val="none"/>
          <w:rPrChange w:id="1714" w:author="Manuel Hergenröder" w:date="2020-07-16T16:26:00Z">
            <w:rPr>
              <w:ins w:id="1715" w:author="Manuel Hergenröder" w:date="2020-07-16T16:21:00Z"/>
              <w:rFonts w:ascii="Consolas" w:eastAsia="Times New Roman" w:hAnsi="Consolas" w:cs="Courier New"/>
              <w:color w:val="000000"/>
              <w:sz w:val="20"/>
              <w:szCs w:val="20"/>
              <w:lang w:val="de-DE" w:eastAsia="de-DE"/>
              <w14:ligatures w14:val="none"/>
            </w:rPr>
          </w:rPrChange>
        </w:rPr>
      </w:pPr>
      <w:ins w:id="1716" w:author="Manuel Hergenröder" w:date="2020-07-16T16:21:00Z">
        <w:r w:rsidRPr="00625FEA">
          <w:rPr>
            <w:rFonts w:ascii="Consolas" w:eastAsia="Times New Roman" w:hAnsi="Consolas" w:cs="Courier New"/>
            <w:color w:val="000000"/>
            <w:sz w:val="18"/>
            <w:szCs w:val="18"/>
            <w:lang w:eastAsia="de-DE"/>
            <w14:ligatures w14:val="none"/>
            <w:rPrChange w:id="1717" w:author="Manuel Hergenröder" w:date="2020-07-16T16:26:00Z">
              <w:rPr>
                <w:rFonts w:ascii="Consolas" w:eastAsia="Times New Roman" w:hAnsi="Consolas" w:cs="Courier New"/>
                <w:color w:val="000000"/>
                <w:sz w:val="20"/>
                <w:szCs w:val="20"/>
                <w:lang w:val="de-DE" w:eastAsia="de-DE"/>
                <w14:ligatures w14:val="none"/>
              </w:rPr>
            </w:rPrChange>
          </w:rPr>
          <w:t>            }</w:t>
        </w:r>
      </w:ins>
    </w:p>
    <w:p w14:paraId="58959AB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18" w:author="Manuel Hergenröder" w:date="2020-07-16T16:21:00Z"/>
          <w:rFonts w:ascii="Consolas" w:eastAsia="Times New Roman" w:hAnsi="Consolas" w:cs="Courier New"/>
          <w:color w:val="000000"/>
          <w:sz w:val="18"/>
          <w:szCs w:val="18"/>
          <w:lang w:eastAsia="de-DE"/>
          <w14:ligatures w14:val="none"/>
          <w:rPrChange w:id="1719" w:author="Manuel Hergenröder" w:date="2020-07-16T16:26:00Z">
            <w:rPr>
              <w:ins w:id="1720" w:author="Manuel Hergenröder" w:date="2020-07-16T16:21:00Z"/>
              <w:rFonts w:ascii="Consolas" w:eastAsia="Times New Roman" w:hAnsi="Consolas" w:cs="Courier New"/>
              <w:color w:val="000000"/>
              <w:sz w:val="20"/>
              <w:szCs w:val="20"/>
              <w:lang w:val="de-DE" w:eastAsia="de-DE"/>
              <w14:ligatures w14:val="none"/>
            </w:rPr>
          </w:rPrChange>
        </w:rPr>
      </w:pPr>
      <w:ins w:id="1721" w:author="Manuel Hergenröder" w:date="2020-07-16T16:21:00Z">
        <w:r w:rsidRPr="00625FEA">
          <w:rPr>
            <w:rFonts w:ascii="Consolas" w:eastAsia="Times New Roman" w:hAnsi="Consolas" w:cs="Courier New"/>
            <w:color w:val="000000"/>
            <w:sz w:val="18"/>
            <w:szCs w:val="18"/>
            <w:lang w:eastAsia="de-DE"/>
            <w14:ligatures w14:val="none"/>
            <w:rPrChange w:id="172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72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72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725" w:author="Manuel Hergenröder" w:date="2020-07-16T16:26:00Z">
              <w:rPr>
                <w:rFonts w:ascii="Consolas" w:eastAsia="Times New Roman" w:hAnsi="Consolas" w:cs="Courier New"/>
                <w:color w:val="74531F"/>
                <w:sz w:val="20"/>
                <w:szCs w:val="20"/>
                <w:lang w:val="de-DE" w:eastAsia="de-DE"/>
                <w14:ligatures w14:val="none"/>
              </w:rPr>
            </w:rPrChange>
          </w:rPr>
          <w:t>LoadAudioData</w:t>
        </w:r>
        <w:r w:rsidRPr="00625FEA">
          <w:rPr>
            <w:rFonts w:ascii="Consolas" w:eastAsia="Times New Roman" w:hAnsi="Consolas" w:cs="Courier New"/>
            <w:color w:val="000000"/>
            <w:sz w:val="18"/>
            <w:szCs w:val="18"/>
            <w:lang w:eastAsia="de-DE"/>
            <w14:ligatures w14:val="none"/>
            <w:rPrChange w:id="1726" w:author="Manuel Hergenröder" w:date="2020-07-16T16:26:00Z">
              <w:rPr>
                <w:rFonts w:ascii="Consolas" w:eastAsia="Times New Roman" w:hAnsi="Consolas" w:cs="Courier New"/>
                <w:color w:val="000000"/>
                <w:sz w:val="20"/>
                <w:szCs w:val="20"/>
                <w:lang w:val="de-DE" w:eastAsia="de-DE"/>
                <w14:ligatures w14:val="none"/>
              </w:rPr>
            </w:rPrChange>
          </w:rPr>
          <w:t>();</w:t>
        </w:r>
      </w:ins>
    </w:p>
    <w:p w14:paraId="7E5D79E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27" w:author="Manuel Hergenröder" w:date="2020-07-16T16:21:00Z"/>
          <w:rFonts w:ascii="Consolas" w:eastAsia="Times New Roman" w:hAnsi="Consolas" w:cs="Courier New"/>
          <w:color w:val="000000"/>
          <w:sz w:val="18"/>
          <w:szCs w:val="18"/>
          <w:lang w:eastAsia="de-DE"/>
          <w14:ligatures w14:val="none"/>
          <w:rPrChange w:id="1728" w:author="Manuel Hergenröder" w:date="2020-07-16T16:26:00Z">
            <w:rPr>
              <w:ins w:id="1729" w:author="Manuel Hergenröder" w:date="2020-07-16T16:21:00Z"/>
              <w:rFonts w:ascii="Consolas" w:eastAsia="Times New Roman" w:hAnsi="Consolas" w:cs="Courier New"/>
              <w:color w:val="000000"/>
              <w:sz w:val="20"/>
              <w:szCs w:val="20"/>
              <w:lang w:val="de-DE" w:eastAsia="de-DE"/>
              <w14:ligatures w14:val="none"/>
            </w:rPr>
          </w:rPrChange>
        </w:rPr>
      </w:pPr>
      <w:ins w:id="1730" w:author="Manuel Hergenröder" w:date="2020-07-16T16:21:00Z">
        <w:r w:rsidRPr="00625FEA">
          <w:rPr>
            <w:rFonts w:ascii="Consolas" w:eastAsia="Times New Roman" w:hAnsi="Consolas" w:cs="Courier New"/>
            <w:color w:val="000000"/>
            <w:sz w:val="18"/>
            <w:szCs w:val="18"/>
            <w:lang w:eastAsia="de-DE"/>
            <w14:ligatures w14:val="none"/>
            <w:rPrChange w:id="1731" w:author="Manuel Hergenröder" w:date="2020-07-16T16:26:00Z">
              <w:rPr>
                <w:rFonts w:ascii="Consolas" w:eastAsia="Times New Roman" w:hAnsi="Consolas" w:cs="Courier New"/>
                <w:color w:val="000000"/>
                <w:sz w:val="20"/>
                <w:szCs w:val="20"/>
                <w:lang w:val="de-DE" w:eastAsia="de-DE"/>
                <w14:ligatures w14:val="none"/>
              </w:rPr>
            </w:rPrChange>
          </w:rPr>
          <w:t>        }</w:t>
        </w:r>
      </w:ins>
    </w:p>
    <w:p w14:paraId="6319A24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32" w:author="Manuel Hergenröder" w:date="2020-07-16T16:21:00Z"/>
          <w:rFonts w:ascii="Consolas" w:eastAsia="Times New Roman" w:hAnsi="Consolas" w:cs="Courier New"/>
          <w:color w:val="000000"/>
          <w:sz w:val="18"/>
          <w:szCs w:val="18"/>
          <w:lang w:eastAsia="de-DE"/>
          <w14:ligatures w14:val="none"/>
          <w:rPrChange w:id="1733" w:author="Manuel Hergenröder" w:date="2020-07-16T16:26:00Z">
            <w:rPr>
              <w:ins w:id="1734" w:author="Manuel Hergenröder" w:date="2020-07-16T16:21:00Z"/>
              <w:rFonts w:ascii="Consolas" w:eastAsia="Times New Roman" w:hAnsi="Consolas" w:cs="Courier New"/>
              <w:color w:val="000000"/>
              <w:sz w:val="20"/>
              <w:szCs w:val="20"/>
              <w:lang w:val="de-DE" w:eastAsia="de-DE"/>
              <w14:ligatures w14:val="none"/>
            </w:rPr>
          </w:rPrChange>
        </w:rPr>
      </w:pPr>
      <w:ins w:id="1735" w:author="Manuel Hergenröder" w:date="2020-07-16T16:21:00Z">
        <w:r w:rsidRPr="00625FEA">
          <w:rPr>
            <w:rFonts w:ascii="Consolas" w:eastAsia="Times New Roman" w:hAnsi="Consolas" w:cs="Courier New"/>
            <w:color w:val="000000"/>
            <w:sz w:val="18"/>
            <w:szCs w:val="18"/>
            <w:lang w:eastAsia="de-DE"/>
            <w14:ligatures w14:val="none"/>
            <w:rPrChange w:id="1736" w:author="Manuel Hergenröder" w:date="2020-07-16T16:26:00Z">
              <w:rPr>
                <w:rFonts w:ascii="Consolas" w:eastAsia="Times New Roman" w:hAnsi="Consolas" w:cs="Courier New"/>
                <w:color w:val="000000"/>
                <w:sz w:val="20"/>
                <w:szCs w:val="20"/>
                <w:lang w:val="de-DE" w:eastAsia="de-DE"/>
                <w14:ligatures w14:val="none"/>
              </w:rPr>
            </w:rPrChange>
          </w:rPr>
          <w:t>    }</w:t>
        </w:r>
      </w:ins>
    </w:p>
    <w:p w14:paraId="69743DA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37" w:author="Manuel Hergenröder" w:date="2020-07-16T16:21:00Z"/>
          <w:rFonts w:ascii="Consolas" w:eastAsia="Times New Roman" w:hAnsi="Consolas" w:cs="Courier New"/>
          <w:color w:val="000000"/>
          <w:sz w:val="18"/>
          <w:szCs w:val="18"/>
          <w:lang w:eastAsia="de-DE"/>
          <w14:ligatures w14:val="none"/>
          <w:rPrChange w:id="1738" w:author="Manuel Hergenröder" w:date="2020-07-16T16:26:00Z">
            <w:rPr>
              <w:ins w:id="1739" w:author="Manuel Hergenröder" w:date="2020-07-16T16:21:00Z"/>
              <w:rFonts w:ascii="Consolas" w:eastAsia="Times New Roman" w:hAnsi="Consolas" w:cs="Courier New"/>
              <w:color w:val="000000"/>
              <w:sz w:val="20"/>
              <w:szCs w:val="20"/>
              <w:lang w:val="de-DE" w:eastAsia="de-DE"/>
              <w14:ligatures w14:val="none"/>
            </w:rPr>
          </w:rPrChange>
        </w:rPr>
      </w:pPr>
      <w:ins w:id="1740" w:author="Manuel Hergenröder" w:date="2020-07-16T16:21:00Z">
        <w:r w:rsidRPr="00625FEA">
          <w:rPr>
            <w:rFonts w:ascii="Consolas" w:eastAsia="Times New Roman" w:hAnsi="Consolas" w:cs="Courier New"/>
            <w:color w:val="000000"/>
            <w:sz w:val="18"/>
            <w:szCs w:val="18"/>
            <w:lang w:eastAsia="de-DE"/>
            <w14:ligatures w14:val="none"/>
            <w:rPrChange w:id="174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B6E667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42" w:author="Manuel Hergenröder" w:date="2020-07-16T16:21:00Z"/>
          <w:rFonts w:ascii="Consolas" w:eastAsia="Times New Roman" w:hAnsi="Consolas" w:cs="Courier New"/>
          <w:color w:val="000000"/>
          <w:sz w:val="18"/>
          <w:szCs w:val="18"/>
          <w:lang w:eastAsia="de-DE"/>
          <w14:ligatures w14:val="none"/>
          <w:rPrChange w:id="1743" w:author="Manuel Hergenröder" w:date="2020-07-16T16:26:00Z">
            <w:rPr>
              <w:ins w:id="1744" w:author="Manuel Hergenröder" w:date="2020-07-16T16:21:00Z"/>
              <w:rFonts w:ascii="Consolas" w:eastAsia="Times New Roman" w:hAnsi="Consolas" w:cs="Courier New"/>
              <w:color w:val="000000"/>
              <w:sz w:val="20"/>
              <w:szCs w:val="20"/>
              <w:lang w:val="de-DE" w:eastAsia="de-DE"/>
              <w14:ligatures w14:val="none"/>
            </w:rPr>
          </w:rPrChange>
        </w:rPr>
      </w:pPr>
      <w:ins w:id="1745" w:author="Manuel Hergenröder" w:date="2020-07-16T16:21:00Z">
        <w:r w:rsidRPr="00625FEA">
          <w:rPr>
            <w:rFonts w:ascii="Consolas" w:eastAsia="Times New Roman" w:hAnsi="Consolas" w:cs="Courier New"/>
            <w:color w:val="000000"/>
            <w:sz w:val="18"/>
            <w:szCs w:val="18"/>
            <w:lang w:eastAsia="de-DE"/>
            <w14:ligatures w14:val="none"/>
            <w:rPrChange w:id="1746"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55ED16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47" w:author="Manuel Hergenröder" w:date="2020-07-16T16:21:00Z"/>
          <w:rFonts w:ascii="Consolas" w:eastAsia="Times New Roman" w:hAnsi="Consolas" w:cs="Courier New"/>
          <w:color w:val="000000"/>
          <w:sz w:val="18"/>
          <w:szCs w:val="18"/>
          <w:lang w:eastAsia="de-DE"/>
          <w14:ligatures w14:val="none"/>
          <w:rPrChange w:id="1748" w:author="Manuel Hergenröder" w:date="2020-07-16T16:26:00Z">
            <w:rPr>
              <w:ins w:id="1749" w:author="Manuel Hergenröder" w:date="2020-07-16T16:21:00Z"/>
              <w:rFonts w:ascii="Consolas" w:eastAsia="Times New Roman" w:hAnsi="Consolas" w:cs="Courier New"/>
              <w:color w:val="000000"/>
              <w:sz w:val="20"/>
              <w:szCs w:val="20"/>
              <w:lang w:val="de-DE" w:eastAsia="de-DE"/>
              <w14:ligatures w14:val="none"/>
            </w:rPr>
          </w:rPrChange>
        </w:rPr>
      </w:pPr>
      <w:ins w:id="1750" w:author="Manuel Hergenröder" w:date="2020-07-16T16:21:00Z">
        <w:r w:rsidRPr="00625FEA">
          <w:rPr>
            <w:rFonts w:ascii="Consolas" w:eastAsia="Times New Roman" w:hAnsi="Consolas" w:cs="Courier New"/>
            <w:color w:val="000000"/>
            <w:sz w:val="18"/>
            <w:szCs w:val="18"/>
            <w:lang w:eastAsia="de-DE"/>
            <w14:ligatures w14:val="none"/>
            <w:rPrChange w:id="175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752"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75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754"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175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1756" w:author="Manuel Hergenröder" w:date="2020-07-16T16:26:00Z">
              <w:rPr>
                <w:rFonts w:ascii="Consolas" w:eastAsia="Times New Roman" w:hAnsi="Consolas" w:cs="Courier New"/>
                <w:color w:val="74531F"/>
                <w:sz w:val="20"/>
                <w:szCs w:val="20"/>
                <w:lang w:val="de-DE" w:eastAsia="de-DE"/>
                <w14:ligatures w14:val="none"/>
              </w:rPr>
            </w:rPrChange>
          </w:rPr>
          <w:t>OpenDialog</w:t>
        </w:r>
        <w:r w:rsidRPr="00625FEA">
          <w:rPr>
            <w:rFonts w:ascii="Consolas" w:eastAsia="Times New Roman" w:hAnsi="Consolas" w:cs="Courier New"/>
            <w:color w:val="000000"/>
            <w:sz w:val="18"/>
            <w:szCs w:val="18"/>
            <w:lang w:eastAsia="de-DE"/>
            <w14:ligatures w14:val="none"/>
            <w:rPrChange w:id="1757" w:author="Manuel Hergenröder" w:date="2020-07-16T16:26:00Z">
              <w:rPr>
                <w:rFonts w:ascii="Consolas" w:eastAsia="Times New Roman" w:hAnsi="Consolas" w:cs="Courier New"/>
                <w:color w:val="000000"/>
                <w:sz w:val="20"/>
                <w:szCs w:val="20"/>
                <w:lang w:val="de-DE" w:eastAsia="de-DE"/>
                <w14:ligatures w14:val="none"/>
              </w:rPr>
            </w:rPrChange>
          </w:rPr>
          <w:t>()</w:t>
        </w:r>
      </w:ins>
    </w:p>
    <w:p w14:paraId="6194504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58" w:author="Manuel Hergenröder" w:date="2020-07-16T16:21:00Z"/>
          <w:rFonts w:ascii="Consolas" w:eastAsia="Times New Roman" w:hAnsi="Consolas" w:cs="Courier New"/>
          <w:color w:val="000000"/>
          <w:sz w:val="18"/>
          <w:szCs w:val="18"/>
          <w:lang w:eastAsia="de-DE"/>
          <w14:ligatures w14:val="none"/>
          <w:rPrChange w:id="1759" w:author="Manuel Hergenröder" w:date="2020-07-16T16:26:00Z">
            <w:rPr>
              <w:ins w:id="1760" w:author="Manuel Hergenröder" w:date="2020-07-16T16:21:00Z"/>
              <w:rFonts w:ascii="Consolas" w:eastAsia="Times New Roman" w:hAnsi="Consolas" w:cs="Courier New"/>
              <w:color w:val="000000"/>
              <w:sz w:val="20"/>
              <w:szCs w:val="20"/>
              <w:lang w:val="de-DE" w:eastAsia="de-DE"/>
              <w14:ligatures w14:val="none"/>
            </w:rPr>
          </w:rPrChange>
        </w:rPr>
      </w:pPr>
      <w:ins w:id="1761" w:author="Manuel Hergenröder" w:date="2020-07-16T16:21:00Z">
        <w:r w:rsidRPr="00625FEA">
          <w:rPr>
            <w:rFonts w:ascii="Consolas" w:eastAsia="Times New Roman" w:hAnsi="Consolas" w:cs="Courier New"/>
            <w:color w:val="000000"/>
            <w:sz w:val="18"/>
            <w:szCs w:val="18"/>
            <w:lang w:eastAsia="de-DE"/>
            <w14:ligatures w14:val="none"/>
            <w:rPrChange w:id="1762" w:author="Manuel Hergenröder" w:date="2020-07-16T16:26:00Z">
              <w:rPr>
                <w:rFonts w:ascii="Consolas" w:eastAsia="Times New Roman" w:hAnsi="Consolas" w:cs="Courier New"/>
                <w:color w:val="000000"/>
                <w:sz w:val="20"/>
                <w:szCs w:val="20"/>
                <w:lang w:val="de-DE" w:eastAsia="de-DE"/>
                <w14:ligatures w14:val="none"/>
              </w:rPr>
            </w:rPrChange>
          </w:rPr>
          <w:t>    {</w:t>
        </w:r>
      </w:ins>
    </w:p>
    <w:p w14:paraId="11D7C6C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63" w:author="Manuel Hergenröder" w:date="2020-07-16T16:21:00Z"/>
          <w:rFonts w:ascii="Consolas" w:eastAsia="Times New Roman" w:hAnsi="Consolas" w:cs="Courier New"/>
          <w:color w:val="000000"/>
          <w:sz w:val="18"/>
          <w:szCs w:val="18"/>
          <w:lang w:eastAsia="de-DE"/>
          <w14:ligatures w14:val="none"/>
          <w:rPrChange w:id="1764" w:author="Manuel Hergenröder" w:date="2020-07-16T16:26:00Z">
            <w:rPr>
              <w:ins w:id="1765" w:author="Manuel Hergenröder" w:date="2020-07-16T16:21:00Z"/>
              <w:rFonts w:ascii="Consolas" w:eastAsia="Times New Roman" w:hAnsi="Consolas" w:cs="Courier New"/>
              <w:color w:val="000000"/>
              <w:sz w:val="20"/>
              <w:szCs w:val="20"/>
              <w:lang w:val="de-DE" w:eastAsia="de-DE"/>
              <w14:ligatures w14:val="none"/>
            </w:rPr>
          </w:rPrChange>
        </w:rPr>
      </w:pPr>
      <w:ins w:id="1766" w:author="Manuel Hergenröder" w:date="2020-07-16T16:21:00Z">
        <w:r w:rsidRPr="00625FEA">
          <w:rPr>
            <w:rFonts w:ascii="Consolas" w:eastAsia="Times New Roman" w:hAnsi="Consolas" w:cs="Courier New"/>
            <w:color w:val="000000"/>
            <w:sz w:val="18"/>
            <w:szCs w:val="18"/>
            <w:lang w:eastAsia="de-DE"/>
            <w14:ligatures w14:val="none"/>
            <w:rPrChange w:id="176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768" w:author="Manuel Hergenröder" w:date="2020-07-16T16:26:00Z">
              <w:rPr>
                <w:rFonts w:ascii="Consolas" w:eastAsia="Times New Roman" w:hAnsi="Consolas" w:cs="Courier New"/>
                <w:color w:val="008000"/>
                <w:sz w:val="20"/>
                <w:szCs w:val="20"/>
                <w:lang w:val="de-DE" w:eastAsia="de-DE"/>
                <w14:ligatures w14:val="none"/>
              </w:rPr>
            </w:rPrChange>
          </w:rPr>
          <w:t>// Destroy spectrum meshes GOs</w:t>
        </w:r>
      </w:ins>
    </w:p>
    <w:p w14:paraId="1DF168C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69" w:author="Manuel Hergenröder" w:date="2020-07-16T16:21:00Z"/>
          <w:rFonts w:ascii="Consolas" w:eastAsia="Times New Roman" w:hAnsi="Consolas" w:cs="Courier New"/>
          <w:color w:val="000000"/>
          <w:sz w:val="18"/>
          <w:szCs w:val="18"/>
          <w:lang w:eastAsia="de-DE"/>
          <w14:ligatures w14:val="none"/>
          <w:rPrChange w:id="1770" w:author="Manuel Hergenröder" w:date="2020-07-16T16:26:00Z">
            <w:rPr>
              <w:ins w:id="1771" w:author="Manuel Hergenröder" w:date="2020-07-16T16:21:00Z"/>
              <w:rFonts w:ascii="Consolas" w:eastAsia="Times New Roman" w:hAnsi="Consolas" w:cs="Courier New"/>
              <w:color w:val="000000"/>
              <w:sz w:val="20"/>
              <w:szCs w:val="20"/>
              <w:lang w:val="de-DE" w:eastAsia="de-DE"/>
              <w14:ligatures w14:val="none"/>
            </w:rPr>
          </w:rPrChange>
        </w:rPr>
      </w:pPr>
      <w:ins w:id="1772" w:author="Manuel Hergenröder" w:date="2020-07-16T16:21:00Z">
        <w:r w:rsidRPr="00625FEA">
          <w:rPr>
            <w:rFonts w:ascii="Consolas" w:eastAsia="Times New Roman" w:hAnsi="Consolas" w:cs="Courier New"/>
            <w:color w:val="000000"/>
            <w:sz w:val="18"/>
            <w:szCs w:val="18"/>
            <w:lang w:eastAsia="de-DE"/>
            <w14:ligatures w14:val="none"/>
            <w:rPrChange w:id="177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774" w:author="Manuel Hergenröder" w:date="2020-07-16T16:26:00Z">
              <w:rPr>
                <w:rFonts w:ascii="Consolas" w:eastAsia="Times New Roman" w:hAnsi="Consolas" w:cs="Courier New"/>
                <w:color w:val="8F08C4"/>
                <w:sz w:val="20"/>
                <w:szCs w:val="20"/>
                <w:lang w:val="de-DE" w:eastAsia="de-DE"/>
                <w14:ligatures w14:val="none"/>
              </w:rPr>
            </w:rPrChange>
          </w:rPr>
          <w:t>foreach</w:t>
        </w:r>
        <w:r w:rsidRPr="00625FEA">
          <w:rPr>
            <w:rFonts w:ascii="Consolas" w:eastAsia="Times New Roman" w:hAnsi="Consolas" w:cs="Courier New"/>
            <w:color w:val="000000"/>
            <w:sz w:val="18"/>
            <w:szCs w:val="18"/>
            <w:lang w:eastAsia="de-DE"/>
            <w14:ligatures w14:val="none"/>
            <w:rPrChange w:id="177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776" w:author="Manuel Hergenröder" w:date="2020-07-16T16:26:00Z">
              <w:rPr>
                <w:rFonts w:ascii="Consolas" w:eastAsia="Times New Roman" w:hAnsi="Consolas" w:cs="Courier New"/>
                <w:color w:val="2B91AF"/>
                <w:sz w:val="20"/>
                <w:szCs w:val="20"/>
                <w:lang w:val="de-DE" w:eastAsia="de-DE"/>
                <w14:ligatures w14:val="none"/>
              </w:rPr>
            </w:rPrChange>
          </w:rPr>
          <w:t>Transform</w:t>
        </w:r>
        <w:r w:rsidRPr="00625FEA">
          <w:rPr>
            <w:rFonts w:ascii="Consolas" w:eastAsia="Times New Roman" w:hAnsi="Consolas" w:cs="Courier New"/>
            <w:color w:val="000000"/>
            <w:sz w:val="18"/>
            <w:szCs w:val="18"/>
            <w:lang w:eastAsia="de-DE"/>
            <w14:ligatures w14:val="none"/>
            <w:rPrChange w:id="177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778" w:author="Manuel Hergenröder" w:date="2020-07-16T16:26:00Z">
              <w:rPr>
                <w:rFonts w:ascii="Consolas" w:eastAsia="Times New Roman" w:hAnsi="Consolas" w:cs="Courier New"/>
                <w:color w:val="1F377F"/>
                <w:sz w:val="20"/>
                <w:szCs w:val="20"/>
                <w:lang w:val="de-DE" w:eastAsia="de-DE"/>
                <w14:ligatures w14:val="none"/>
              </w:rPr>
            </w:rPrChange>
          </w:rPr>
          <w:t>child</w:t>
        </w:r>
        <w:r w:rsidRPr="00625FEA">
          <w:rPr>
            <w:rFonts w:ascii="Consolas" w:eastAsia="Times New Roman" w:hAnsi="Consolas" w:cs="Courier New"/>
            <w:color w:val="000000"/>
            <w:sz w:val="18"/>
            <w:szCs w:val="18"/>
            <w:lang w:eastAsia="de-DE"/>
            <w14:ligatures w14:val="none"/>
            <w:rPrChange w:id="177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780" w:author="Manuel Hergenröder" w:date="2020-07-16T16:26:00Z">
              <w:rPr>
                <w:rFonts w:ascii="Consolas" w:eastAsia="Times New Roman" w:hAnsi="Consolas" w:cs="Courier New"/>
                <w:color w:val="8F08C4"/>
                <w:sz w:val="20"/>
                <w:szCs w:val="20"/>
                <w:lang w:val="de-DE" w:eastAsia="de-DE"/>
                <w14:ligatures w14:val="none"/>
              </w:rPr>
            </w:rPrChange>
          </w:rPr>
          <w:t>in</w:t>
        </w:r>
        <w:r w:rsidRPr="00625FEA">
          <w:rPr>
            <w:rFonts w:ascii="Consolas" w:eastAsia="Times New Roman" w:hAnsi="Consolas" w:cs="Courier New"/>
            <w:color w:val="000000"/>
            <w:sz w:val="18"/>
            <w:szCs w:val="18"/>
            <w:lang w:eastAsia="de-DE"/>
            <w14:ligatures w14:val="none"/>
            <w:rPrChange w:id="178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782" w:author="Manuel Hergenröder" w:date="2020-07-16T16:26:00Z">
              <w:rPr>
                <w:rFonts w:ascii="Consolas" w:eastAsia="Times New Roman" w:hAnsi="Consolas" w:cs="Courier New"/>
                <w:color w:val="2B91AF"/>
                <w:sz w:val="20"/>
                <w:szCs w:val="20"/>
                <w:lang w:val="de-DE" w:eastAsia="de-DE"/>
                <w14:ligatures w14:val="none"/>
              </w:rPr>
            </w:rPrChange>
          </w:rPr>
          <w:t>GameObject</w:t>
        </w:r>
        <w:r w:rsidRPr="00625FEA">
          <w:rPr>
            <w:rFonts w:ascii="Consolas" w:eastAsia="Times New Roman" w:hAnsi="Consolas" w:cs="Courier New"/>
            <w:color w:val="000000"/>
            <w:sz w:val="18"/>
            <w:szCs w:val="18"/>
            <w:lang w:eastAsia="de-DE"/>
            <w14:ligatures w14:val="none"/>
            <w:rPrChange w:id="178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784" w:author="Manuel Hergenröder" w:date="2020-07-16T16:26:00Z">
              <w:rPr>
                <w:rFonts w:ascii="Consolas" w:eastAsia="Times New Roman" w:hAnsi="Consolas" w:cs="Courier New"/>
                <w:color w:val="74531F"/>
                <w:sz w:val="20"/>
                <w:szCs w:val="20"/>
                <w:lang w:val="de-DE" w:eastAsia="de-DE"/>
                <w14:ligatures w14:val="none"/>
              </w:rPr>
            </w:rPrChange>
          </w:rPr>
          <w:t>Find</w:t>
        </w:r>
        <w:r w:rsidRPr="00625FEA">
          <w:rPr>
            <w:rFonts w:ascii="Consolas" w:eastAsia="Times New Roman" w:hAnsi="Consolas" w:cs="Courier New"/>
            <w:color w:val="000000"/>
            <w:sz w:val="18"/>
            <w:szCs w:val="18"/>
            <w:lang w:eastAsia="de-DE"/>
            <w14:ligatures w14:val="none"/>
            <w:rPrChange w:id="178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786" w:author="Manuel Hergenröder" w:date="2020-07-16T16:26:00Z">
              <w:rPr>
                <w:rFonts w:ascii="Consolas" w:eastAsia="Times New Roman" w:hAnsi="Consolas" w:cs="Courier New"/>
                <w:color w:val="A31515"/>
                <w:sz w:val="20"/>
                <w:szCs w:val="20"/>
                <w:lang w:val="de-DE" w:eastAsia="de-DE"/>
                <w14:ligatures w14:val="none"/>
              </w:rPr>
            </w:rPrChange>
          </w:rPr>
          <w:t>"SpectrumMesh"</w:t>
        </w:r>
        <w:r w:rsidRPr="00625FEA">
          <w:rPr>
            <w:rFonts w:ascii="Consolas" w:eastAsia="Times New Roman" w:hAnsi="Consolas" w:cs="Courier New"/>
            <w:color w:val="000000"/>
            <w:sz w:val="18"/>
            <w:szCs w:val="18"/>
            <w:lang w:eastAsia="de-DE"/>
            <w14:ligatures w14:val="none"/>
            <w:rPrChange w:id="1787" w:author="Manuel Hergenröder" w:date="2020-07-16T16:26:00Z">
              <w:rPr>
                <w:rFonts w:ascii="Consolas" w:eastAsia="Times New Roman" w:hAnsi="Consolas" w:cs="Courier New"/>
                <w:color w:val="000000"/>
                <w:sz w:val="20"/>
                <w:szCs w:val="20"/>
                <w:lang w:val="de-DE" w:eastAsia="de-DE"/>
                <w14:ligatures w14:val="none"/>
              </w:rPr>
            </w:rPrChange>
          </w:rPr>
          <w:t>).transform.</w:t>
        </w:r>
        <w:r w:rsidRPr="00625FEA">
          <w:rPr>
            <w:rFonts w:ascii="Consolas" w:eastAsia="Times New Roman" w:hAnsi="Consolas" w:cs="Courier New"/>
            <w:color w:val="74531F"/>
            <w:sz w:val="18"/>
            <w:szCs w:val="18"/>
            <w:lang w:eastAsia="de-DE"/>
            <w14:ligatures w14:val="none"/>
            <w:rPrChange w:id="1788" w:author="Manuel Hergenröder" w:date="2020-07-16T16:26:00Z">
              <w:rPr>
                <w:rFonts w:ascii="Consolas" w:eastAsia="Times New Roman" w:hAnsi="Consolas" w:cs="Courier New"/>
                <w:color w:val="74531F"/>
                <w:sz w:val="20"/>
                <w:szCs w:val="20"/>
                <w:lang w:val="de-DE" w:eastAsia="de-DE"/>
                <w14:ligatures w14:val="none"/>
              </w:rPr>
            </w:rPrChange>
          </w:rPr>
          <w:t>Cast</w:t>
        </w:r>
        <w:r w:rsidRPr="00625FEA">
          <w:rPr>
            <w:rFonts w:ascii="Consolas" w:eastAsia="Times New Roman" w:hAnsi="Consolas" w:cs="Courier New"/>
            <w:color w:val="000000"/>
            <w:sz w:val="18"/>
            <w:szCs w:val="18"/>
            <w:lang w:eastAsia="de-DE"/>
            <w14:ligatures w14:val="none"/>
            <w:rPrChange w:id="1789"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2B91AF"/>
            <w:sz w:val="18"/>
            <w:szCs w:val="18"/>
            <w:lang w:eastAsia="de-DE"/>
            <w14:ligatures w14:val="none"/>
            <w:rPrChange w:id="1790" w:author="Manuel Hergenröder" w:date="2020-07-16T16:26:00Z">
              <w:rPr>
                <w:rFonts w:ascii="Consolas" w:eastAsia="Times New Roman" w:hAnsi="Consolas" w:cs="Courier New"/>
                <w:color w:val="2B91AF"/>
                <w:sz w:val="20"/>
                <w:szCs w:val="20"/>
                <w:lang w:val="de-DE" w:eastAsia="de-DE"/>
                <w14:ligatures w14:val="none"/>
              </w:rPr>
            </w:rPrChange>
          </w:rPr>
          <w:t>Transform</w:t>
        </w:r>
        <w:r w:rsidRPr="00625FEA">
          <w:rPr>
            <w:rFonts w:ascii="Consolas" w:eastAsia="Times New Roman" w:hAnsi="Consolas" w:cs="Courier New"/>
            <w:color w:val="000000"/>
            <w:sz w:val="18"/>
            <w:szCs w:val="18"/>
            <w:lang w:eastAsia="de-DE"/>
            <w14:ligatures w14:val="none"/>
            <w:rPrChange w:id="1791" w:author="Manuel Hergenröder" w:date="2020-07-16T16:26:00Z">
              <w:rPr>
                <w:rFonts w:ascii="Consolas" w:eastAsia="Times New Roman" w:hAnsi="Consolas" w:cs="Courier New"/>
                <w:color w:val="000000"/>
                <w:sz w:val="20"/>
                <w:szCs w:val="20"/>
                <w:lang w:val="de-DE" w:eastAsia="de-DE"/>
                <w14:ligatures w14:val="none"/>
              </w:rPr>
            </w:rPrChange>
          </w:rPr>
          <w:t>&gt;().</w:t>
        </w:r>
        <w:r w:rsidRPr="00625FEA">
          <w:rPr>
            <w:rFonts w:ascii="Consolas" w:eastAsia="Times New Roman" w:hAnsi="Consolas" w:cs="Courier New"/>
            <w:color w:val="74531F"/>
            <w:sz w:val="18"/>
            <w:szCs w:val="18"/>
            <w:lang w:eastAsia="de-DE"/>
            <w14:ligatures w14:val="none"/>
            <w:rPrChange w:id="1792" w:author="Manuel Hergenröder" w:date="2020-07-16T16:26:00Z">
              <w:rPr>
                <w:rFonts w:ascii="Consolas" w:eastAsia="Times New Roman" w:hAnsi="Consolas" w:cs="Courier New"/>
                <w:color w:val="74531F"/>
                <w:sz w:val="20"/>
                <w:szCs w:val="20"/>
                <w:lang w:val="de-DE" w:eastAsia="de-DE"/>
                <w14:ligatures w14:val="none"/>
              </w:rPr>
            </w:rPrChange>
          </w:rPr>
          <w:t>ToArray</w:t>
        </w:r>
        <w:r w:rsidRPr="00625FEA">
          <w:rPr>
            <w:rFonts w:ascii="Consolas" w:eastAsia="Times New Roman" w:hAnsi="Consolas" w:cs="Courier New"/>
            <w:color w:val="000000"/>
            <w:sz w:val="18"/>
            <w:szCs w:val="18"/>
            <w:lang w:eastAsia="de-DE"/>
            <w14:ligatures w14:val="none"/>
            <w:rPrChange w:id="1793" w:author="Manuel Hergenröder" w:date="2020-07-16T16:26:00Z">
              <w:rPr>
                <w:rFonts w:ascii="Consolas" w:eastAsia="Times New Roman" w:hAnsi="Consolas" w:cs="Courier New"/>
                <w:color w:val="000000"/>
                <w:sz w:val="20"/>
                <w:szCs w:val="20"/>
                <w:lang w:val="de-DE" w:eastAsia="de-DE"/>
                <w14:ligatures w14:val="none"/>
              </w:rPr>
            </w:rPrChange>
          </w:rPr>
          <w:t>())</w:t>
        </w:r>
      </w:ins>
    </w:p>
    <w:p w14:paraId="514C914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94" w:author="Manuel Hergenröder" w:date="2020-07-16T16:21:00Z"/>
          <w:rFonts w:ascii="Consolas" w:eastAsia="Times New Roman" w:hAnsi="Consolas" w:cs="Courier New"/>
          <w:color w:val="000000"/>
          <w:sz w:val="18"/>
          <w:szCs w:val="18"/>
          <w:lang w:eastAsia="de-DE"/>
          <w14:ligatures w14:val="none"/>
          <w:rPrChange w:id="1795" w:author="Manuel Hergenröder" w:date="2020-07-16T16:26:00Z">
            <w:rPr>
              <w:ins w:id="1796" w:author="Manuel Hergenröder" w:date="2020-07-16T16:21:00Z"/>
              <w:rFonts w:ascii="Consolas" w:eastAsia="Times New Roman" w:hAnsi="Consolas" w:cs="Courier New"/>
              <w:color w:val="000000"/>
              <w:sz w:val="20"/>
              <w:szCs w:val="20"/>
              <w:lang w:val="de-DE" w:eastAsia="de-DE"/>
              <w14:ligatures w14:val="none"/>
            </w:rPr>
          </w:rPrChange>
        </w:rPr>
      </w:pPr>
      <w:ins w:id="1797" w:author="Manuel Hergenröder" w:date="2020-07-16T16:21:00Z">
        <w:r w:rsidRPr="00625FEA">
          <w:rPr>
            <w:rFonts w:ascii="Consolas" w:eastAsia="Times New Roman" w:hAnsi="Consolas" w:cs="Courier New"/>
            <w:color w:val="000000"/>
            <w:sz w:val="18"/>
            <w:szCs w:val="18"/>
            <w:lang w:eastAsia="de-DE"/>
            <w14:ligatures w14:val="none"/>
            <w:rPrChange w:id="1798" w:author="Manuel Hergenröder" w:date="2020-07-16T16:26:00Z">
              <w:rPr>
                <w:rFonts w:ascii="Consolas" w:eastAsia="Times New Roman" w:hAnsi="Consolas" w:cs="Courier New"/>
                <w:color w:val="000000"/>
                <w:sz w:val="20"/>
                <w:szCs w:val="20"/>
                <w:lang w:val="de-DE" w:eastAsia="de-DE"/>
                <w14:ligatures w14:val="none"/>
              </w:rPr>
            </w:rPrChange>
          </w:rPr>
          <w:t>        {</w:t>
        </w:r>
      </w:ins>
    </w:p>
    <w:p w14:paraId="016D15A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799" w:author="Manuel Hergenröder" w:date="2020-07-16T16:21:00Z"/>
          <w:rFonts w:ascii="Consolas" w:eastAsia="Times New Roman" w:hAnsi="Consolas" w:cs="Courier New"/>
          <w:color w:val="000000"/>
          <w:sz w:val="18"/>
          <w:szCs w:val="18"/>
          <w:lang w:eastAsia="de-DE"/>
          <w14:ligatures w14:val="none"/>
          <w:rPrChange w:id="1800" w:author="Manuel Hergenröder" w:date="2020-07-16T16:26:00Z">
            <w:rPr>
              <w:ins w:id="1801" w:author="Manuel Hergenröder" w:date="2020-07-16T16:21:00Z"/>
              <w:rFonts w:ascii="Consolas" w:eastAsia="Times New Roman" w:hAnsi="Consolas" w:cs="Courier New"/>
              <w:color w:val="000000"/>
              <w:sz w:val="20"/>
              <w:szCs w:val="20"/>
              <w:lang w:val="de-DE" w:eastAsia="de-DE"/>
              <w14:ligatures w14:val="none"/>
            </w:rPr>
          </w:rPrChange>
        </w:rPr>
      </w:pPr>
      <w:ins w:id="1802" w:author="Manuel Hergenröder" w:date="2020-07-16T16:21:00Z">
        <w:r w:rsidRPr="00625FEA">
          <w:rPr>
            <w:rFonts w:ascii="Consolas" w:eastAsia="Times New Roman" w:hAnsi="Consolas" w:cs="Courier New"/>
            <w:color w:val="000000"/>
            <w:sz w:val="18"/>
            <w:szCs w:val="18"/>
            <w:lang w:eastAsia="de-DE"/>
            <w14:ligatures w14:val="none"/>
            <w:rPrChange w:id="180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1804" w:author="Manuel Hergenröder" w:date="2020-07-16T16:26:00Z">
              <w:rPr>
                <w:rFonts w:ascii="Consolas" w:eastAsia="Times New Roman" w:hAnsi="Consolas" w:cs="Courier New"/>
                <w:color w:val="74531F"/>
                <w:sz w:val="20"/>
                <w:szCs w:val="20"/>
                <w:lang w:val="de-DE" w:eastAsia="de-DE"/>
                <w14:ligatures w14:val="none"/>
              </w:rPr>
            </w:rPrChange>
          </w:rPr>
          <w:t>Destroy</w:t>
        </w:r>
        <w:r w:rsidRPr="00625FEA">
          <w:rPr>
            <w:rFonts w:ascii="Consolas" w:eastAsia="Times New Roman" w:hAnsi="Consolas" w:cs="Courier New"/>
            <w:color w:val="000000"/>
            <w:sz w:val="18"/>
            <w:szCs w:val="18"/>
            <w:lang w:eastAsia="de-DE"/>
            <w14:ligatures w14:val="none"/>
            <w:rPrChange w:id="180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806" w:author="Manuel Hergenröder" w:date="2020-07-16T16:26:00Z">
              <w:rPr>
                <w:rFonts w:ascii="Consolas" w:eastAsia="Times New Roman" w:hAnsi="Consolas" w:cs="Courier New"/>
                <w:color w:val="1F377F"/>
                <w:sz w:val="20"/>
                <w:szCs w:val="20"/>
                <w:lang w:val="de-DE" w:eastAsia="de-DE"/>
                <w14:ligatures w14:val="none"/>
              </w:rPr>
            </w:rPrChange>
          </w:rPr>
          <w:t>child</w:t>
        </w:r>
        <w:r w:rsidRPr="00625FEA">
          <w:rPr>
            <w:rFonts w:ascii="Consolas" w:eastAsia="Times New Roman" w:hAnsi="Consolas" w:cs="Courier New"/>
            <w:color w:val="000000"/>
            <w:sz w:val="18"/>
            <w:szCs w:val="18"/>
            <w:lang w:eastAsia="de-DE"/>
            <w14:ligatures w14:val="none"/>
            <w:rPrChange w:id="1807" w:author="Manuel Hergenröder" w:date="2020-07-16T16:26:00Z">
              <w:rPr>
                <w:rFonts w:ascii="Consolas" w:eastAsia="Times New Roman" w:hAnsi="Consolas" w:cs="Courier New"/>
                <w:color w:val="000000"/>
                <w:sz w:val="20"/>
                <w:szCs w:val="20"/>
                <w:lang w:val="de-DE" w:eastAsia="de-DE"/>
                <w14:ligatures w14:val="none"/>
              </w:rPr>
            </w:rPrChange>
          </w:rPr>
          <w:t>.gameObject);</w:t>
        </w:r>
      </w:ins>
    </w:p>
    <w:p w14:paraId="50E358A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808" w:author="Manuel Hergenröder" w:date="2020-07-16T16:21:00Z"/>
          <w:rFonts w:ascii="Consolas" w:eastAsia="Times New Roman" w:hAnsi="Consolas" w:cs="Courier New"/>
          <w:color w:val="000000"/>
          <w:sz w:val="18"/>
          <w:szCs w:val="18"/>
          <w:lang w:eastAsia="de-DE"/>
          <w14:ligatures w14:val="none"/>
          <w:rPrChange w:id="1809" w:author="Manuel Hergenröder" w:date="2020-07-16T16:26:00Z">
            <w:rPr>
              <w:ins w:id="1810" w:author="Manuel Hergenröder" w:date="2020-07-16T16:21:00Z"/>
              <w:rFonts w:ascii="Consolas" w:eastAsia="Times New Roman" w:hAnsi="Consolas" w:cs="Courier New"/>
              <w:color w:val="000000"/>
              <w:sz w:val="20"/>
              <w:szCs w:val="20"/>
              <w:lang w:val="de-DE" w:eastAsia="de-DE"/>
              <w14:ligatures w14:val="none"/>
            </w:rPr>
          </w:rPrChange>
        </w:rPr>
      </w:pPr>
      <w:ins w:id="1811" w:author="Manuel Hergenröder" w:date="2020-07-16T16:21:00Z">
        <w:r w:rsidRPr="00625FEA">
          <w:rPr>
            <w:rFonts w:ascii="Consolas" w:eastAsia="Times New Roman" w:hAnsi="Consolas" w:cs="Courier New"/>
            <w:color w:val="000000"/>
            <w:sz w:val="18"/>
            <w:szCs w:val="18"/>
            <w:lang w:eastAsia="de-DE"/>
            <w14:ligatures w14:val="none"/>
            <w:rPrChange w:id="1812" w:author="Manuel Hergenröder" w:date="2020-07-16T16:26:00Z">
              <w:rPr>
                <w:rFonts w:ascii="Consolas" w:eastAsia="Times New Roman" w:hAnsi="Consolas" w:cs="Courier New"/>
                <w:color w:val="000000"/>
                <w:sz w:val="20"/>
                <w:szCs w:val="20"/>
                <w:lang w:val="de-DE" w:eastAsia="de-DE"/>
                <w14:ligatures w14:val="none"/>
              </w:rPr>
            </w:rPrChange>
          </w:rPr>
          <w:t>        }</w:t>
        </w:r>
      </w:ins>
    </w:p>
    <w:p w14:paraId="3CCC6A4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813" w:author="Manuel Hergenröder" w:date="2020-07-16T16:21:00Z"/>
          <w:rFonts w:ascii="Consolas" w:eastAsia="Times New Roman" w:hAnsi="Consolas" w:cs="Courier New"/>
          <w:color w:val="000000"/>
          <w:sz w:val="18"/>
          <w:szCs w:val="18"/>
          <w:lang w:eastAsia="de-DE"/>
          <w14:ligatures w14:val="none"/>
          <w:rPrChange w:id="1814" w:author="Manuel Hergenröder" w:date="2020-07-16T16:26:00Z">
            <w:rPr>
              <w:ins w:id="1815" w:author="Manuel Hergenröder" w:date="2020-07-16T16:21:00Z"/>
              <w:rFonts w:ascii="Consolas" w:eastAsia="Times New Roman" w:hAnsi="Consolas" w:cs="Courier New"/>
              <w:color w:val="000000"/>
              <w:sz w:val="20"/>
              <w:szCs w:val="20"/>
              <w:lang w:val="de-DE" w:eastAsia="de-DE"/>
              <w14:ligatures w14:val="none"/>
            </w:rPr>
          </w:rPrChange>
        </w:rPr>
      </w:pPr>
      <w:ins w:id="1816" w:author="Manuel Hergenröder" w:date="2020-07-16T16:21:00Z">
        <w:r w:rsidRPr="00625FEA">
          <w:rPr>
            <w:rFonts w:ascii="Consolas" w:eastAsia="Times New Roman" w:hAnsi="Consolas" w:cs="Courier New"/>
            <w:color w:val="000000"/>
            <w:sz w:val="18"/>
            <w:szCs w:val="18"/>
            <w:lang w:eastAsia="de-DE"/>
            <w14:ligatures w14:val="none"/>
            <w:rPrChange w:id="181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9166E9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818" w:author="Manuel Hergenröder" w:date="2020-07-16T16:21:00Z"/>
          <w:rFonts w:ascii="Consolas" w:eastAsia="Times New Roman" w:hAnsi="Consolas" w:cs="Courier New"/>
          <w:color w:val="000000"/>
          <w:sz w:val="18"/>
          <w:szCs w:val="18"/>
          <w:lang w:eastAsia="de-DE"/>
          <w14:ligatures w14:val="none"/>
          <w:rPrChange w:id="1819" w:author="Manuel Hergenröder" w:date="2020-07-16T16:26:00Z">
            <w:rPr>
              <w:ins w:id="1820" w:author="Manuel Hergenröder" w:date="2020-07-16T16:21:00Z"/>
              <w:rFonts w:ascii="Consolas" w:eastAsia="Times New Roman" w:hAnsi="Consolas" w:cs="Courier New"/>
              <w:color w:val="000000"/>
              <w:sz w:val="20"/>
              <w:szCs w:val="20"/>
              <w:lang w:val="de-DE" w:eastAsia="de-DE"/>
              <w14:ligatures w14:val="none"/>
            </w:rPr>
          </w:rPrChange>
        </w:rPr>
      </w:pPr>
      <w:ins w:id="1821" w:author="Manuel Hergenröder" w:date="2020-07-16T16:21:00Z">
        <w:r w:rsidRPr="00625FEA">
          <w:rPr>
            <w:rFonts w:ascii="Consolas" w:eastAsia="Times New Roman" w:hAnsi="Consolas" w:cs="Courier New"/>
            <w:color w:val="000000"/>
            <w:sz w:val="18"/>
            <w:szCs w:val="18"/>
            <w:lang w:eastAsia="de-DE"/>
            <w14:ligatures w14:val="none"/>
            <w:rPrChange w:id="182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823" w:author="Manuel Hergenröder" w:date="2020-07-16T16:26:00Z">
              <w:rPr>
                <w:rFonts w:ascii="Consolas" w:eastAsia="Times New Roman" w:hAnsi="Consolas" w:cs="Courier New"/>
                <w:color w:val="008000"/>
                <w:sz w:val="20"/>
                <w:szCs w:val="20"/>
                <w:lang w:val="de-DE" w:eastAsia="de-DE"/>
                <w14:ligatures w14:val="none"/>
              </w:rPr>
            </w:rPrChange>
          </w:rPr>
          <w:t>// Destroy frequency legend GOs</w:t>
        </w:r>
      </w:ins>
    </w:p>
    <w:p w14:paraId="3C9DDBF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824" w:author="Manuel Hergenröder" w:date="2020-07-16T16:21:00Z"/>
          <w:rFonts w:ascii="Consolas" w:eastAsia="Times New Roman" w:hAnsi="Consolas" w:cs="Courier New"/>
          <w:color w:val="000000"/>
          <w:sz w:val="18"/>
          <w:szCs w:val="18"/>
          <w:lang w:eastAsia="de-DE"/>
          <w14:ligatures w14:val="none"/>
          <w:rPrChange w:id="1825" w:author="Manuel Hergenröder" w:date="2020-07-16T16:26:00Z">
            <w:rPr>
              <w:ins w:id="1826" w:author="Manuel Hergenröder" w:date="2020-07-16T16:21:00Z"/>
              <w:rFonts w:ascii="Consolas" w:eastAsia="Times New Roman" w:hAnsi="Consolas" w:cs="Courier New"/>
              <w:color w:val="000000"/>
              <w:sz w:val="20"/>
              <w:szCs w:val="20"/>
              <w:lang w:val="de-DE" w:eastAsia="de-DE"/>
              <w14:ligatures w14:val="none"/>
            </w:rPr>
          </w:rPrChange>
        </w:rPr>
      </w:pPr>
      <w:ins w:id="1827" w:author="Manuel Hergenröder" w:date="2020-07-16T16:21:00Z">
        <w:r w:rsidRPr="00625FEA">
          <w:rPr>
            <w:rFonts w:ascii="Consolas" w:eastAsia="Times New Roman" w:hAnsi="Consolas" w:cs="Courier New"/>
            <w:color w:val="000000"/>
            <w:sz w:val="18"/>
            <w:szCs w:val="18"/>
            <w:lang w:eastAsia="de-DE"/>
            <w14:ligatures w14:val="none"/>
            <w:rPrChange w:id="182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829" w:author="Manuel Hergenröder" w:date="2020-07-16T16:26:00Z">
              <w:rPr>
                <w:rFonts w:ascii="Consolas" w:eastAsia="Times New Roman" w:hAnsi="Consolas" w:cs="Courier New"/>
                <w:color w:val="8F08C4"/>
                <w:sz w:val="20"/>
                <w:szCs w:val="20"/>
                <w:lang w:val="de-DE" w:eastAsia="de-DE"/>
                <w14:ligatures w14:val="none"/>
              </w:rPr>
            </w:rPrChange>
          </w:rPr>
          <w:t>foreach</w:t>
        </w:r>
        <w:r w:rsidRPr="00625FEA">
          <w:rPr>
            <w:rFonts w:ascii="Consolas" w:eastAsia="Times New Roman" w:hAnsi="Consolas" w:cs="Courier New"/>
            <w:color w:val="000000"/>
            <w:sz w:val="18"/>
            <w:szCs w:val="18"/>
            <w:lang w:eastAsia="de-DE"/>
            <w14:ligatures w14:val="none"/>
            <w:rPrChange w:id="183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831" w:author="Manuel Hergenröder" w:date="2020-07-16T16:26:00Z">
              <w:rPr>
                <w:rFonts w:ascii="Consolas" w:eastAsia="Times New Roman" w:hAnsi="Consolas" w:cs="Courier New"/>
                <w:color w:val="2B91AF"/>
                <w:sz w:val="20"/>
                <w:szCs w:val="20"/>
                <w:lang w:val="de-DE" w:eastAsia="de-DE"/>
                <w14:ligatures w14:val="none"/>
              </w:rPr>
            </w:rPrChange>
          </w:rPr>
          <w:t>Transform</w:t>
        </w:r>
        <w:r w:rsidRPr="00625FEA">
          <w:rPr>
            <w:rFonts w:ascii="Consolas" w:eastAsia="Times New Roman" w:hAnsi="Consolas" w:cs="Courier New"/>
            <w:color w:val="000000"/>
            <w:sz w:val="18"/>
            <w:szCs w:val="18"/>
            <w:lang w:eastAsia="de-DE"/>
            <w14:ligatures w14:val="none"/>
            <w:rPrChange w:id="183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833" w:author="Manuel Hergenröder" w:date="2020-07-16T16:26:00Z">
              <w:rPr>
                <w:rFonts w:ascii="Consolas" w:eastAsia="Times New Roman" w:hAnsi="Consolas" w:cs="Courier New"/>
                <w:color w:val="1F377F"/>
                <w:sz w:val="20"/>
                <w:szCs w:val="20"/>
                <w:lang w:val="de-DE" w:eastAsia="de-DE"/>
                <w14:ligatures w14:val="none"/>
              </w:rPr>
            </w:rPrChange>
          </w:rPr>
          <w:t>child</w:t>
        </w:r>
        <w:r w:rsidRPr="00625FEA">
          <w:rPr>
            <w:rFonts w:ascii="Consolas" w:eastAsia="Times New Roman" w:hAnsi="Consolas" w:cs="Courier New"/>
            <w:color w:val="000000"/>
            <w:sz w:val="18"/>
            <w:szCs w:val="18"/>
            <w:lang w:eastAsia="de-DE"/>
            <w14:ligatures w14:val="none"/>
            <w:rPrChange w:id="183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835" w:author="Manuel Hergenröder" w:date="2020-07-16T16:26:00Z">
              <w:rPr>
                <w:rFonts w:ascii="Consolas" w:eastAsia="Times New Roman" w:hAnsi="Consolas" w:cs="Courier New"/>
                <w:color w:val="8F08C4"/>
                <w:sz w:val="20"/>
                <w:szCs w:val="20"/>
                <w:lang w:val="de-DE" w:eastAsia="de-DE"/>
                <w14:ligatures w14:val="none"/>
              </w:rPr>
            </w:rPrChange>
          </w:rPr>
          <w:t>in</w:t>
        </w:r>
        <w:r w:rsidRPr="00625FEA">
          <w:rPr>
            <w:rFonts w:ascii="Consolas" w:eastAsia="Times New Roman" w:hAnsi="Consolas" w:cs="Courier New"/>
            <w:color w:val="000000"/>
            <w:sz w:val="18"/>
            <w:szCs w:val="18"/>
            <w:lang w:eastAsia="de-DE"/>
            <w14:ligatures w14:val="none"/>
            <w:rPrChange w:id="183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837" w:author="Manuel Hergenröder" w:date="2020-07-16T16:26:00Z">
              <w:rPr>
                <w:rFonts w:ascii="Consolas" w:eastAsia="Times New Roman" w:hAnsi="Consolas" w:cs="Courier New"/>
                <w:color w:val="2B91AF"/>
                <w:sz w:val="20"/>
                <w:szCs w:val="20"/>
                <w:lang w:val="de-DE" w:eastAsia="de-DE"/>
                <w14:ligatures w14:val="none"/>
              </w:rPr>
            </w:rPrChange>
          </w:rPr>
          <w:t>GameObject</w:t>
        </w:r>
        <w:r w:rsidRPr="00625FEA">
          <w:rPr>
            <w:rFonts w:ascii="Consolas" w:eastAsia="Times New Roman" w:hAnsi="Consolas" w:cs="Courier New"/>
            <w:color w:val="000000"/>
            <w:sz w:val="18"/>
            <w:szCs w:val="18"/>
            <w:lang w:eastAsia="de-DE"/>
            <w14:ligatures w14:val="none"/>
            <w:rPrChange w:id="183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839" w:author="Manuel Hergenröder" w:date="2020-07-16T16:26:00Z">
              <w:rPr>
                <w:rFonts w:ascii="Consolas" w:eastAsia="Times New Roman" w:hAnsi="Consolas" w:cs="Courier New"/>
                <w:color w:val="74531F"/>
                <w:sz w:val="20"/>
                <w:szCs w:val="20"/>
                <w:lang w:val="de-DE" w:eastAsia="de-DE"/>
                <w14:ligatures w14:val="none"/>
              </w:rPr>
            </w:rPrChange>
          </w:rPr>
          <w:t>Find</w:t>
        </w:r>
        <w:r w:rsidRPr="00625FEA">
          <w:rPr>
            <w:rFonts w:ascii="Consolas" w:eastAsia="Times New Roman" w:hAnsi="Consolas" w:cs="Courier New"/>
            <w:color w:val="000000"/>
            <w:sz w:val="18"/>
            <w:szCs w:val="18"/>
            <w:lang w:eastAsia="de-DE"/>
            <w14:ligatures w14:val="none"/>
            <w:rPrChange w:id="184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841" w:author="Manuel Hergenröder" w:date="2020-07-16T16:26:00Z">
              <w:rPr>
                <w:rFonts w:ascii="Consolas" w:eastAsia="Times New Roman" w:hAnsi="Consolas" w:cs="Courier New"/>
                <w:color w:val="A31515"/>
                <w:sz w:val="20"/>
                <w:szCs w:val="20"/>
                <w:lang w:val="de-DE" w:eastAsia="de-DE"/>
                <w14:ligatures w14:val="none"/>
              </w:rPr>
            </w:rPrChange>
          </w:rPr>
          <w:t>"FreqLegend"</w:t>
        </w:r>
        <w:r w:rsidRPr="00625FEA">
          <w:rPr>
            <w:rFonts w:ascii="Consolas" w:eastAsia="Times New Roman" w:hAnsi="Consolas" w:cs="Courier New"/>
            <w:color w:val="000000"/>
            <w:sz w:val="18"/>
            <w:szCs w:val="18"/>
            <w:lang w:eastAsia="de-DE"/>
            <w14:ligatures w14:val="none"/>
            <w:rPrChange w:id="1842" w:author="Manuel Hergenröder" w:date="2020-07-16T16:26:00Z">
              <w:rPr>
                <w:rFonts w:ascii="Consolas" w:eastAsia="Times New Roman" w:hAnsi="Consolas" w:cs="Courier New"/>
                <w:color w:val="000000"/>
                <w:sz w:val="20"/>
                <w:szCs w:val="20"/>
                <w:lang w:val="de-DE" w:eastAsia="de-DE"/>
                <w14:ligatures w14:val="none"/>
              </w:rPr>
            </w:rPrChange>
          </w:rPr>
          <w:t>).transform.</w:t>
        </w:r>
        <w:r w:rsidRPr="00625FEA">
          <w:rPr>
            <w:rFonts w:ascii="Consolas" w:eastAsia="Times New Roman" w:hAnsi="Consolas" w:cs="Courier New"/>
            <w:color w:val="74531F"/>
            <w:sz w:val="18"/>
            <w:szCs w:val="18"/>
            <w:lang w:eastAsia="de-DE"/>
            <w14:ligatures w14:val="none"/>
            <w:rPrChange w:id="1843" w:author="Manuel Hergenröder" w:date="2020-07-16T16:26:00Z">
              <w:rPr>
                <w:rFonts w:ascii="Consolas" w:eastAsia="Times New Roman" w:hAnsi="Consolas" w:cs="Courier New"/>
                <w:color w:val="74531F"/>
                <w:sz w:val="20"/>
                <w:szCs w:val="20"/>
                <w:lang w:val="de-DE" w:eastAsia="de-DE"/>
                <w14:ligatures w14:val="none"/>
              </w:rPr>
            </w:rPrChange>
          </w:rPr>
          <w:t>Cast</w:t>
        </w:r>
        <w:r w:rsidRPr="00625FEA">
          <w:rPr>
            <w:rFonts w:ascii="Consolas" w:eastAsia="Times New Roman" w:hAnsi="Consolas" w:cs="Courier New"/>
            <w:color w:val="000000"/>
            <w:sz w:val="18"/>
            <w:szCs w:val="18"/>
            <w:lang w:eastAsia="de-DE"/>
            <w14:ligatures w14:val="none"/>
            <w:rPrChange w:id="1844"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2B91AF"/>
            <w:sz w:val="18"/>
            <w:szCs w:val="18"/>
            <w:lang w:eastAsia="de-DE"/>
            <w14:ligatures w14:val="none"/>
            <w:rPrChange w:id="1845" w:author="Manuel Hergenröder" w:date="2020-07-16T16:26:00Z">
              <w:rPr>
                <w:rFonts w:ascii="Consolas" w:eastAsia="Times New Roman" w:hAnsi="Consolas" w:cs="Courier New"/>
                <w:color w:val="2B91AF"/>
                <w:sz w:val="20"/>
                <w:szCs w:val="20"/>
                <w:lang w:val="de-DE" w:eastAsia="de-DE"/>
                <w14:ligatures w14:val="none"/>
              </w:rPr>
            </w:rPrChange>
          </w:rPr>
          <w:t>Transform</w:t>
        </w:r>
        <w:r w:rsidRPr="00625FEA">
          <w:rPr>
            <w:rFonts w:ascii="Consolas" w:eastAsia="Times New Roman" w:hAnsi="Consolas" w:cs="Courier New"/>
            <w:color w:val="000000"/>
            <w:sz w:val="18"/>
            <w:szCs w:val="18"/>
            <w:lang w:eastAsia="de-DE"/>
            <w14:ligatures w14:val="none"/>
            <w:rPrChange w:id="1846" w:author="Manuel Hergenröder" w:date="2020-07-16T16:26:00Z">
              <w:rPr>
                <w:rFonts w:ascii="Consolas" w:eastAsia="Times New Roman" w:hAnsi="Consolas" w:cs="Courier New"/>
                <w:color w:val="000000"/>
                <w:sz w:val="20"/>
                <w:szCs w:val="20"/>
                <w:lang w:val="de-DE" w:eastAsia="de-DE"/>
                <w14:ligatures w14:val="none"/>
              </w:rPr>
            </w:rPrChange>
          </w:rPr>
          <w:t>&gt;().</w:t>
        </w:r>
        <w:r w:rsidRPr="00625FEA">
          <w:rPr>
            <w:rFonts w:ascii="Consolas" w:eastAsia="Times New Roman" w:hAnsi="Consolas" w:cs="Courier New"/>
            <w:color w:val="74531F"/>
            <w:sz w:val="18"/>
            <w:szCs w:val="18"/>
            <w:lang w:eastAsia="de-DE"/>
            <w14:ligatures w14:val="none"/>
            <w:rPrChange w:id="1847" w:author="Manuel Hergenröder" w:date="2020-07-16T16:26:00Z">
              <w:rPr>
                <w:rFonts w:ascii="Consolas" w:eastAsia="Times New Roman" w:hAnsi="Consolas" w:cs="Courier New"/>
                <w:color w:val="74531F"/>
                <w:sz w:val="20"/>
                <w:szCs w:val="20"/>
                <w:lang w:val="de-DE" w:eastAsia="de-DE"/>
                <w14:ligatures w14:val="none"/>
              </w:rPr>
            </w:rPrChange>
          </w:rPr>
          <w:t>ToArray</w:t>
        </w:r>
        <w:r w:rsidRPr="00625FEA">
          <w:rPr>
            <w:rFonts w:ascii="Consolas" w:eastAsia="Times New Roman" w:hAnsi="Consolas" w:cs="Courier New"/>
            <w:color w:val="000000"/>
            <w:sz w:val="18"/>
            <w:szCs w:val="18"/>
            <w:lang w:eastAsia="de-DE"/>
            <w14:ligatures w14:val="none"/>
            <w:rPrChange w:id="1848" w:author="Manuel Hergenröder" w:date="2020-07-16T16:26:00Z">
              <w:rPr>
                <w:rFonts w:ascii="Consolas" w:eastAsia="Times New Roman" w:hAnsi="Consolas" w:cs="Courier New"/>
                <w:color w:val="000000"/>
                <w:sz w:val="20"/>
                <w:szCs w:val="20"/>
                <w:lang w:val="de-DE" w:eastAsia="de-DE"/>
                <w14:ligatures w14:val="none"/>
              </w:rPr>
            </w:rPrChange>
          </w:rPr>
          <w:t>())</w:t>
        </w:r>
      </w:ins>
    </w:p>
    <w:p w14:paraId="0F0D752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849" w:author="Manuel Hergenröder" w:date="2020-07-16T16:21:00Z"/>
          <w:rFonts w:ascii="Consolas" w:eastAsia="Times New Roman" w:hAnsi="Consolas" w:cs="Courier New"/>
          <w:color w:val="000000"/>
          <w:sz w:val="18"/>
          <w:szCs w:val="18"/>
          <w:lang w:eastAsia="de-DE"/>
          <w14:ligatures w14:val="none"/>
          <w:rPrChange w:id="1850" w:author="Manuel Hergenröder" w:date="2020-07-16T16:26:00Z">
            <w:rPr>
              <w:ins w:id="1851" w:author="Manuel Hergenröder" w:date="2020-07-16T16:21:00Z"/>
              <w:rFonts w:ascii="Consolas" w:eastAsia="Times New Roman" w:hAnsi="Consolas" w:cs="Courier New"/>
              <w:color w:val="000000"/>
              <w:sz w:val="20"/>
              <w:szCs w:val="20"/>
              <w:lang w:val="de-DE" w:eastAsia="de-DE"/>
              <w14:ligatures w14:val="none"/>
            </w:rPr>
          </w:rPrChange>
        </w:rPr>
      </w:pPr>
      <w:ins w:id="1852" w:author="Manuel Hergenröder" w:date="2020-07-16T16:21:00Z">
        <w:r w:rsidRPr="00625FEA">
          <w:rPr>
            <w:rFonts w:ascii="Consolas" w:eastAsia="Times New Roman" w:hAnsi="Consolas" w:cs="Courier New"/>
            <w:color w:val="000000"/>
            <w:sz w:val="18"/>
            <w:szCs w:val="18"/>
            <w:lang w:eastAsia="de-DE"/>
            <w14:ligatures w14:val="none"/>
            <w:rPrChange w:id="1853" w:author="Manuel Hergenröder" w:date="2020-07-16T16:26:00Z">
              <w:rPr>
                <w:rFonts w:ascii="Consolas" w:eastAsia="Times New Roman" w:hAnsi="Consolas" w:cs="Courier New"/>
                <w:color w:val="000000"/>
                <w:sz w:val="20"/>
                <w:szCs w:val="20"/>
                <w:lang w:val="de-DE" w:eastAsia="de-DE"/>
                <w14:ligatures w14:val="none"/>
              </w:rPr>
            </w:rPrChange>
          </w:rPr>
          <w:t>        {</w:t>
        </w:r>
      </w:ins>
    </w:p>
    <w:p w14:paraId="1253C61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854" w:author="Manuel Hergenröder" w:date="2020-07-16T16:21:00Z"/>
          <w:rFonts w:ascii="Consolas" w:eastAsia="Times New Roman" w:hAnsi="Consolas" w:cs="Courier New"/>
          <w:color w:val="000000"/>
          <w:sz w:val="18"/>
          <w:szCs w:val="18"/>
          <w:lang w:eastAsia="de-DE"/>
          <w14:ligatures w14:val="none"/>
          <w:rPrChange w:id="1855" w:author="Manuel Hergenröder" w:date="2020-07-16T16:26:00Z">
            <w:rPr>
              <w:ins w:id="1856" w:author="Manuel Hergenröder" w:date="2020-07-16T16:21:00Z"/>
              <w:rFonts w:ascii="Consolas" w:eastAsia="Times New Roman" w:hAnsi="Consolas" w:cs="Courier New"/>
              <w:color w:val="000000"/>
              <w:sz w:val="20"/>
              <w:szCs w:val="20"/>
              <w:lang w:val="de-DE" w:eastAsia="de-DE"/>
              <w14:ligatures w14:val="none"/>
            </w:rPr>
          </w:rPrChange>
        </w:rPr>
      </w:pPr>
      <w:ins w:id="1857" w:author="Manuel Hergenröder" w:date="2020-07-16T16:21:00Z">
        <w:r w:rsidRPr="00625FEA">
          <w:rPr>
            <w:rFonts w:ascii="Consolas" w:eastAsia="Times New Roman" w:hAnsi="Consolas" w:cs="Courier New"/>
            <w:color w:val="000000"/>
            <w:sz w:val="18"/>
            <w:szCs w:val="18"/>
            <w:lang w:eastAsia="de-DE"/>
            <w14:ligatures w14:val="none"/>
            <w:rPrChange w:id="185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1859" w:author="Manuel Hergenröder" w:date="2020-07-16T16:26:00Z">
              <w:rPr>
                <w:rFonts w:ascii="Consolas" w:eastAsia="Times New Roman" w:hAnsi="Consolas" w:cs="Courier New"/>
                <w:color w:val="74531F"/>
                <w:sz w:val="20"/>
                <w:szCs w:val="20"/>
                <w:lang w:val="de-DE" w:eastAsia="de-DE"/>
                <w14:ligatures w14:val="none"/>
              </w:rPr>
            </w:rPrChange>
          </w:rPr>
          <w:t>Destroy</w:t>
        </w:r>
        <w:r w:rsidRPr="00625FEA">
          <w:rPr>
            <w:rFonts w:ascii="Consolas" w:eastAsia="Times New Roman" w:hAnsi="Consolas" w:cs="Courier New"/>
            <w:color w:val="000000"/>
            <w:sz w:val="18"/>
            <w:szCs w:val="18"/>
            <w:lang w:eastAsia="de-DE"/>
            <w14:ligatures w14:val="none"/>
            <w:rPrChange w:id="186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861" w:author="Manuel Hergenröder" w:date="2020-07-16T16:26:00Z">
              <w:rPr>
                <w:rFonts w:ascii="Consolas" w:eastAsia="Times New Roman" w:hAnsi="Consolas" w:cs="Courier New"/>
                <w:color w:val="1F377F"/>
                <w:sz w:val="20"/>
                <w:szCs w:val="20"/>
                <w:lang w:val="de-DE" w:eastAsia="de-DE"/>
                <w14:ligatures w14:val="none"/>
              </w:rPr>
            </w:rPrChange>
          </w:rPr>
          <w:t>child</w:t>
        </w:r>
        <w:r w:rsidRPr="00625FEA">
          <w:rPr>
            <w:rFonts w:ascii="Consolas" w:eastAsia="Times New Roman" w:hAnsi="Consolas" w:cs="Courier New"/>
            <w:color w:val="000000"/>
            <w:sz w:val="18"/>
            <w:szCs w:val="18"/>
            <w:lang w:eastAsia="de-DE"/>
            <w14:ligatures w14:val="none"/>
            <w:rPrChange w:id="1862" w:author="Manuel Hergenröder" w:date="2020-07-16T16:26:00Z">
              <w:rPr>
                <w:rFonts w:ascii="Consolas" w:eastAsia="Times New Roman" w:hAnsi="Consolas" w:cs="Courier New"/>
                <w:color w:val="000000"/>
                <w:sz w:val="20"/>
                <w:szCs w:val="20"/>
                <w:lang w:val="de-DE" w:eastAsia="de-DE"/>
                <w14:ligatures w14:val="none"/>
              </w:rPr>
            </w:rPrChange>
          </w:rPr>
          <w:t>.gameObject);</w:t>
        </w:r>
      </w:ins>
    </w:p>
    <w:p w14:paraId="32E2217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863" w:author="Manuel Hergenröder" w:date="2020-07-16T16:21:00Z"/>
          <w:rFonts w:ascii="Consolas" w:eastAsia="Times New Roman" w:hAnsi="Consolas" w:cs="Courier New"/>
          <w:color w:val="000000"/>
          <w:sz w:val="18"/>
          <w:szCs w:val="18"/>
          <w:lang w:eastAsia="de-DE"/>
          <w14:ligatures w14:val="none"/>
          <w:rPrChange w:id="1864" w:author="Manuel Hergenröder" w:date="2020-07-16T16:26:00Z">
            <w:rPr>
              <w:ins w:id="1865" w:author="Manuel Hergenröder" w:date="2020-07-16T16:21:00Z"/>
              <w:rFonts w:ascii="Consolas" w:eastAsia="Times New Roman" w:hAnsi="Consolas" w:cs="Courier New"/>
              <w:color w:val="000000"/>
              <w:sz w:val="20"/>
              <w:szCs w:val="20"/>
              <w:lang w:val="de-DE" w:eastAsia="de-DE"/>
              <w14:ligatures w14:val="none"/>
            </w:rPr>
          </w:rPrChange>
        </w:rPr>
      </w:pPr>
      <w:ins w:id="1866" w:author="Manuel Hergenröder" w:date="2020-07-16T16:21:00Z">
        <w:r w:rsidRPr="00625FEA">
          <w:rPr>
            <w:rFonts w:ascii="Consolas" w:eastAsia="Times New Roman" w:hAnsi="Consolas" w:cs="Courier New"/>
            <w:color w:val="000000"/>
            <w:sz w:val="18"/>
            <w:szCs w:val="18"/>
            <w:lang w:eastAsia="de-DE"/>
            <w14:ligatures w14:val="none"/>
            <w:rPrChange w:id="1867" w:author="Manuel Hergenröder" w:date="2020-07-16T16:26:00Z">
              <w:rPr>
                <w:rFonts w:ascii="Consolas" w:eastAsia="Times New Roman" w:hAnsi="Consolas" w:cs="Courier New"/>
                <w:color w:val="000000"/>
                <w:sz w:val="20"/>
                <w:szCs w:val="20"/>
                <w:lang w:val="de-DE" w:eastAsia="de-DE"/>
                <w14:ligatures w14:val="none"/>
              </w:rPr>
            </w:rPrChange>
          </w:rPr>
          <w:t>        }</w:t>
        </w:r>
      </w:ins>
    </w:p>
    <w:p w14:paraId="2829A66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868" w:author="Manuel Hergenröder" w:date="2020-07-16T16:21:00Z"/>
          <w:rFonts w:ascii="Consolas" w:eastAsia="Times New Roman" w:hAnsi="Consolas" w:cs="Courier New"/>
          <w:color w:val="000000"/>
          <w:sz w:val="18"/>
          <w:szCs w:val="18"/>
          <w:lang w:eastAsia="de-DE"/>
          <w14:ligatures w14:val="none"/>
          <w:rPrChange w:id="1869" w:author="Manuel Hergenröder" w:date="2020-07-16T16:26:00Z">
            <w:rPr>
              <w:ins w:id="1870" w:author="Manuel Hergenröder" w:date="2020-07-16T16:21:00Z"/>
              <w:rFonts w:ascii="Consolas" w:eastAsia="Times New Roman" w:hAnsi="Consolas" w:cs="Courier New"/>
              <w:color w:val="000000"/>
              <w:sz w:val="20"/>
              <w:szCs w:val="20"/>
              <w:lang w:val="de-DE" w:eastAsia="de-DE"/>
              <w14:ligatures w14:val="none"/>
            </w:rPr>
          </w:rPrChange>
        </w:rPr>
      </w:pPr>
      <w:ins w:id="1871" w:author="Manuel Hergenröder" w:date="2020-07-16T16:21:00Z">
        <w:r w:rsidRPr="00625FEA">
          <w:rPr>
            <w:rFonts w:ascii="Consolas" w:eastAsia="Times New Roman" w:hAnsi="Consolas" w:cs="Courier New"/>
            <w:color w:val="000000"/>
            <w:sz w:val="18"/>
            <w:szCs w:val="18"/>
            <w:lang w:eastAsia="de-DE"/>
            <w14:ligatures w14:val="none"/>
            <w:rPrChange w:id="1872"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0E243D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873" w:author="Manuel Hergenröder" w:date="2020-07-16T16:21:00Z"/>
          <w:rFonts w:ascii="Consolas" w:eastAsia="Times New Roman" w:hAnsi="Consolas" w:cs="Courier New"/>
          <w:color w:val="000000"/>
          <w:sz w:val="18"/>
          <w:szCs w:val="18"/>
          <w:lang w:eastAsia="de-DE"/>
          <w14:ligatures w14:val="none"/>
          <w:rPrChange w:id="1874" w:author="Manuel Hergenröder" w:date="2020-07-16T16:26:00Z">
            <w:rPr>
              <w:ins w:id="1875" w:author="Manuel Hergenröder" w:date="2020-07-16T16:21:00Z"/>
              <w:rFonts w:ascii="Consolas" w:eastAsia="Times New Roman" w:hAnsi="Consolas" w:cs="Courier New"/>
              <w:color w:val="000000"/>
              <w:sz w:val="20"/>
              <w:szCs w:val="20"/>
              <w:lang w:val="de-DE" w:eastAsia="de-DE"/>
              <w14:ligatures w14:val="none"/>
            </w:rPr>
          </w:rPrChange>
        </w:rPr>
      </w:pPr>
      <w:ins w:id="1876" w:author="Manuel Hergenröder" w:date="2020-07-16T16:21:00Z">
        <w:r w:rsidRPr="00625FEA">
          <w:rPr>
            <w:rFonts w:ascii="Consolas" w:eastAsia="Times New Roman" w:hAnsi="Consolas" w:cs="Courier New"/>
            <w:color w:val="000000"/>
            <w:sz w:val="18"/>
            <w:szCs w:val="18"/>
            <w:lang w:eastAsia="de-DE"/>
            <w14:ligatures w14:val="none"/>
            <w:rPrChange w:id="187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878" w:author="Manuel Hergenröder" w:date="2020-07-16T16:26:00Z">
              <w:rPr>
                <w:rFonts w:ascii="Consolas" w:eastAsia="Times New Roman" w:hAnsi="Consolas" w:cs="Courier New"/>
                <w:color w:val="2B91AF"/>
                <w:sz w:val="20"/>
                <w:szCs w:val="20"/>
                <w:lang w:val="de-DE" w:eastAsia="de-DE"/>
                <w14:ligatures w14:val="none"/>
              </w:rPr>
            </w:rPrChange>
          </w:rPr>
          <w:t>GameObject</w:t>
        </w:r>
        <w:r w:rsidRPr="00625FEA">
          <w:rPr>
            <w:rFonts w:ascii="Consolas" w:eastAsia="Times New Roman" w:hAnsi="Consolas" w:cs="Courier New"/>
            <w:color w:val="000000"/>
            <w:sz w:val="18"/>
            <w:szCs w:val="18"/>
            <w:lang w:eastAsia="de-DE"/>
            <w14:ligatures w14:val="none"/>
            <w:rPrChange w:id="187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880" w:author="Manuel Hergenröder" w:date="2020-07-16T16:26:00Z">
              <w:rPr>
                <w:rFonts w:ascii="Consolas" w:eastAsia="Times New Roman" w:hAnsi="Consolas" w:cs="Courier New"/>
                <w:color w:val="74531F"/>
                <w:sz w:val="20"/>
                <w:szCs w:val="20"/>
                <w:lang w:val="de-DE" w:eastAsia="de-DE"/>
                <w14:ligatures w14:val="none"/>
              </w:rPr>
            </w:rPrChange>
          </w:rPr>
          <w:t>Find</w:t>
        </w:r>
        <w:r w:rsidRPr="00625FEA">
          <w:rPr>
            <w:rFonts w:ascii="Consolas" w:eastAsia="Times New Roman" w:hAnsi="Consolas" w:cs="Courier New"/>
            <w:color w:val="000000"/>
            <w:sz w:val="18"/>
            <w:szCs w:val="18"/>
            <w:lang w:eastAsia="de-DE"/>
            <w14:ligatures w14:val="none"/>
            <w:rPrChange w:id="188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882" w:author="Manuel Hergenröder" w:date="2020-07-16T16:26:00Z">
              <w:rPr>
                <w:rFonts w:ascii="Consolas" w:eastAsia="Times New Roman" w:hAnsi="Consolas" w:cs="Courier New"/>
                <w:color w:val="A31515"/>
                <w:sz w:val="20"/>
                <w:szCs w:val="20"/>
                <w:lang w:val="de-DE" w:eastAsia="de-DE"/>
                <w14:ligatures w14:val="none"/>
              </w:rPr>
            </w:rPrChange>
          </w:rPr>
          <w:t>"UIMainMenu"</w:t>
        </w:r>
        <w:r w:rsidRPr="00625FEA">
          <w:rPr>
            <w:rFonts w:ascii="Consolas" w:eastAsia="Times New Roman" w:hAnsi="Consolas" w:cs="Courier New"/>
            <w:color w:val="000000"/>
            <w:sz w:val="18"/>
            <w:szCs w:val="18"/>
            <w:lang w:eastAsia="de-DE"/>
            <w14:ligatures w14:val="none"/>
            <w:rPrChange w:id="188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884" w:author="Manuel Hergenröder" w:date="2020-07-16T16:26:00Z">
              <w:rPr>
                <w:rFonts w:ascii="Consolas" w:eastAsia="Times New Roman" w:hAnsi="Consolas" w:cs="Courier New"/>
                <w:color w:val="74531F"/>
                <w:sz w:val="20"/>
                <w:szCs w:val="20"/>
                <w:lang w:val="de-DE" w:eastAsia="de-DE"/>
                <w14:ligatures w14:val="none"/>
              </w:rPr>
            </w:rPrChange>
          </w:rPr>
          <w:t>SetActive</w:t>
        </w:r>
        <w:r w:rsidRPr="00625FEA">
          <w:rPr>
            <w:rFonts w:ascii="Consolas" w:eastAsia="Times New Roman" w:hAnsi="Consolas" w:cs="Courier New"/>
            <w:color w:val="000000"/>
            <w:sz w:val="18"/>
            <w:szCs w:val="18"/>
            <w:lang w:eastAsia="de-DE"/>
            <w14:ligatures w14:val="none"/>
            <w:rPrChange w:id="188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886" w:author="Manuel Hergenröder" w:date="2020-07-16T16:26:00Z">
              <w:rPr>
                <w:rFonts w:ascii="Consolas" w:eastAsia="Times New Roman" w:hAnsi="Consolas" w:cs="Courier New"/>
                <w:color w:val="0000FF"/>
                <w:sz w:val="20"/>
                <w:szCs w:val="20"/>
                <w:lang w:val="de-DE" w:eastAsia="de-DE"/>
                <w14:ligatures w14:val="none"/>
              </w:rPr>
            </w:rPrChange>
          </w:rPr>
          <w:t>false</w:t>
        </w:r>
        <w:r w:rsidRPr="00625FEA">
          <w:rPr>
            <w:rFonts w:ascii="Consolas" w:eastAsia="Times New Roman" w:hAnsi="Consolas" w:cs="Courier New"/>
            <w:color w:val="000000"/>
            <w:sz w:val="18"/>
            <w:szCs w:val="18"/>
            <w:lang w:eastAsia="de-DE"/>
            <w14:ligatures w14:val="none"/>
            <w:rPrChange w:id="1887" w:author="Manuel Hergenröder" w:date="2020-07-16T16:26:00Z">
              <w:rPr>
                <w:rFonts w:ascii="Consolas" w:eastAsia="Times New Roman" w:hAnsi="Consolas" w:cs="Courier New"/>
                <w:color w:val="000000"/>
                <w:sz w:val="20"/>
                <w:szCs w:val="20"/>
                <w:lang w:val="de-DE" w:eastAsia="de-DE"/>
                <w14:ligatures w14:val="none"/>
              </w:rPr>
            </w:rPrChange>
          </w:rPr>
          <w:t>);</w:t>
        </w:r>
      </w:ins>
    </w:p>
    <w:p w14:paraId="635086C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888" w:author="Manuel Hergenröder" w:date="2020-07-16T16:21:00Z"/>
          <w:rFonts w:ascii="Consolas" w:eastAsia="Times New Roman" w:hAnsi="Consolas" w:cs="Courier New"/>
          <w:color w:val="000000"/>
          <w:sz w:val="18"/>
          <w:szCs w:val="18"/>
          <w:lang w:eastAsia="de-DE"/>
          <w14:ligatures w14:val="none"/>
          <w:rPrChange w:id="1889" w:author="Manuel Hergenröder" w:date="2020-07-16T16:26:00Z">
            <w:rPr>
              <w:ins w:id="1890" w:author="Manuel Hergenröder" w:date="2020-07-16T16:21:00Z"/>
              <w:rFonts w:ascii="Consolas" w:eastAsia="Times New Roman" w:hAnsi="Consolas" w:cs="Courier New"/>
              <w:color w:val="000000"/>
              <w:sz w:val="20"/>
              <w:szCs w:val="20"/>
              <w:lang w:val="de-DE" w:eastAsia="de-DE"/>
              <w14:ligatures w14:val="none"/>
            </w:rPr>
          </w:rPrChange>
        </w:rPr>
      </w:pPr>
      <w:ins w:id="1891" w:author="Manuel Hergenröder" w:date="2020-07-16T16:21:00Z">
        <w:r w:rsidRPr="00625FEA">
          <w:rPr>
            <w:rFonts w:ascii="Consolas" w:eastAsia="Times New Roman" w:hAnsi="Consolas" w:cs="Courier New"/>
            <w:color w:val="000000"/>
            <w:sz w:val="18"/>
            <w:szCs w:val="18"/>
            <w:lang w:eastAsia="de-DE"/>
            <w14:ligatures w14:val="none"/>
            <w:rPrChange w:id="189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89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894" w:author="Manuel Hergenröder" w:date="2020-07-16T16:26:00Z">
              <w:rPr>
                <w:rFonts w:ascii="Consolas" w:eastAsia="Times New Roman" w:hAnsi="Consolas" w:cs="Courier New"/>
                <w:color w:val="000000"/>
                <w:sz w:val="20"/>
                <w:szCs w:val="20"/>
                <w:lang w:val="de-DE" w:eastAsia="de-DE"/>
                <w14:ligatures w14:val="none"/>
              </w:rPr>
            </w:rPrChange>
          </w:rPr>
          <w:t>.fileBrowserVr.</w:t>
        </w:r>
        <w:r w:rsidRPr="00625FEA">
          <w:rPr>
            <w:rFonts w:ascii="Consolas" w:eastAsia="Times New Roman" w:hAnsi="Consolas" w:cs="Courier New"/>
            <w:color w:val="74531F"/>
            <w:sz w:val="18"/>
            <w:szCs w:val="18"/>
            <w:lang w:eastAsia="de-DE"/>
            <w14:ligatures w14:val="none"/>
            <w:rPrChange w:id="1895" w:author="Manuel Hergenröder" w:date="2020-07-16T16:26:00Z">
              <w:rPr>
                <w:rFonts w:ascii="Consolas" w:eastAsia="Times New Roman" w:hAnsi="Consolas" w:cs="Courier New"/>
                <w:color w:val="74531F"/>
                <w:sz w:val="20"/>
                <w:szCs w:val="20"/>
                <w:lang w:val="de-DE" w:eastAsia="de-DE"/>
                <w14:ligatures w14:val="none"/>
              </w:rPr>
            </w:rPrChange>
          </w:rPr>
          <w:t>SetActive</w:t>
        </w:r>
        <w:r w:rsidRPr="00625FEA">
          <w:rPr>
            <w:rFonts w:ascii="Consolas" w:eastAsia="Times New Roman" w:hAnsi="Consolas" w:cs="Courier New"/>
            <w:color w:val="000000"/>
            <w:sz w:val="18"/>
            <w:szCs w:val="18"/>
            <w:lang w:eastAsia="de-DE"/>
            <w14:ligatures w14:val="none"/>
            <w:rPrChange w:id="189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897" w:author="Manuel Hergenröder" w:date="2020-07-16T16:26:00Z">
              <w:rPr>
                <w:rFonts w:ascii="Consolas" w:eastAsia="Times New Roman" w:hAnsi="Consolas" w:cs="Courier New"/>
                <w:color w:val="0000FF"/>
                <w:sz w:val="20"/>
                <w:szCs w:val="20"/>
                <w:lang w:val="de-DE" w:eastAsia="de-DE"/>
                <w14:ligatures w14:val="none"/>
              </w:rPr>
            </w:rPrChange>
          </w:rPr>
          <w:t>true</w:t>
        </w:r>
        <w:r w:rsidRPr="00625FEA">
          <w:rPr>
            <w:rFonts w:ascii="Consolas" w:eastAsia="Times New Roman" w:hAnsi="Consolas" w:cs="Courier New"/>
            <w:color w:val="000000"/>
            <w:sz w:val="18"/>
            <w:szCs w:val="18"/>
            <w:lang w:eastAsia="de-DE"/>
            <w14:ligatures w14:val="none"/>
            <w:rPrChange w:id="1898" w:author="Manuel Hergenröder" w:date="2020-07-16T16:26:00Z">
              <w:rPr>
                <w:rFonts w:ascii="Consolas" w:eastAsia="Times New Roman" w:hAnsi="Consolas" w:cs="Courier New"/>
                <w:color w:val="000000"/>
                <w:sz w:val="20"/>
                <w:szCs w:val="20"/>
                <w:lang w:val="de-DE" w:eastAsia="de-DE"/>
                <w14:ligatures w14:val="none"/>
              </w:rPr>
            </w:rPrChange>
          </w:rPr>
          <w:t>);</w:t>
        </w:r>
      </w:ins>
    </w:p>
    <w:p w14:paraId="2350A3E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899" w:author="Manuel Hergenröder" w:date="2020-07-16T16:21:00Z"/>
          <w:rFonts w:ascii="Consolas" w:eastAsia="Times New Roman" w:hAnsi="Consolas" w:cs="Courier New"/>
          <w:color w:val="000000"/>
          <w:sz w:val="18"/>
          <w:szCs w:val="18"/>
          <w:lang w:eastAsia="de-DE"/>
          <w14:ligatures w14:val="none"/>
          <w:rPrChange w:id="1900" w:author="Manuel Hergenröder" w:date="2020-07-16T16:26:00Z">
            <w:rPr>
              <w:ins w:id="1901" w:author="Manuel Hergenröder" w:date="2020-07-16T16:21:00Z"/>
              <w:rFonts w:ascii="Consolas" w:eastAsia="Times New Roman" w:hAnsi="Consolas" w:cs="Courier New"/>
              <w:color w:val="000000"/>
              <w:sz w:val="20"/>
              <w:szCs w:val="20"/>
              <w:lang w:val="de-DE" w:eastAsia="de-DE"/>
              <w14:ligatures w14:val="none"/>
            </w:rPr>
          </w:rPrChange>
        </w:rPr>
      </w:pPr>
      <w:ins w:id="1902" w:author="Manuel Hergenröder" w:date="2020-07-16T16:21:00Z">
        <w:r w:rsidRPr="00625FEA">
          <w:rPr>
            <w:rFonts w:ascii="Consolas" w:eastAsia="Times New Roman" w:hAnsi="Consolas" w:cs="Courier New"/>
            <w:color w:val="000000"/>
            <w:sz w:val="18"/>
            <w:szCs w:val="18"/>
            <w:lang w:eastAsia="de-DE"/>
            <w14:ligatures w14:val="none"/>
            <w:rPrChange w:id="190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904" w:author="Manuel Hergenröder" w:date="2020-07-16T16:26:00Z">
              <w:rPr>
                <w:rFonts w:ascii="Consolas" w:eastAsia="Times New Roman" w:hAnsi="Consolas" w:cs="Courier New"/>
                <w:color w:val="2B91AF"/>
                <w:sz w:val="20"/>
                <w:szCs w:val="20"/>
                <w:lang w:val="de-DE" w:eastAsia="de-DE"/>
                <w14:ligatures w14:val="none"/>
              </w:rPr>
            </w:rPrChange>
          </w:rPr>
          <w:t>FileBrowser</w:t>
        </w:r>
        <w:r w:rsidRPr="00625FEA">
          <w:rPr>
            <w:rFonts w:ascii="Consolas" w:eastAsia="Times New Roman" w:hAnsi="Consolas" w:cs="Courier New"/>
            <w:color w:val="000000"/>
            <w:sz w:val="18"/>
            <w:szCs w:val="18"/>
            <w:lang w:eastAsia="de-DE"/>
            <w14:ligatures w14:val="none"/>
            <w:rPrChange w:id="1905" w:author="Manuel Hergenröder" w:date="2020-07-16T16:26:00Z">
              <w:rPr>
                <w:rFonts w:ascii="Consolas" w:eastAsia="Times New Roman" w:hAnsi="Consolas" w:cs="Courier New"/>
                <w:color w:val="000000"/>
                <w:sz w:val="20"/>
                <w:szCs w:val="20"/>
                <w:lang w:val="de-DE" w:eastAsia="de-DE"/>
                <w14:ligatures w14:val="none"/>
              </w:rPr>
            </w:rPrChange>
          </w:rPr>
          <w:t>.SingleClickMode = </w:t>
        </w:r>
        <w:r w:rsidRPr="00625FEA">
          <w:rPr>
            <w:rFonts w:ascii="Consolas" w:eastAsia="Times New Roman" w:hAnsi="Consolas" w:cs="Courier New"/>
            <w:color w:val="0000FF"/>
            <w:sz w:val="18"/>
            <w:szCs w:val="18"/>
            <w:lang w:eastAsia="de-DE"/>
            <w14:ligatures w14:val="none"/>
            <w:rPrChange w:id="1906" w:author="Manuel Hergenröder" w:date="2020-07-16T16:26:00Z">
              <w:rPr>
                <w:rFonts w:ascii="Consolas" w:eastAsia="Times New Roman" w:hAnsi="Consolas" w:cs="Courier New"/>
                <w:color w:val="0000FF"/>
                <w:sz w:val="20"/>
                <w:szCs w:val="20"/>
                <w:lang w:val="de-DE" w:eastAsia="de-DE"/>
                <w14:ligatures w14:val="none"/>
              </w:rPr>
            </w:rPrChange>
          </w:rPr>
          <w:t>true</w:t>
        </w:r>
        <w:r w:rsidRPr="00625FEA">
          <w:rPr>
            <w:rFonts w:ascii="Consolas" w:eastAsia="Times New Roman" w:hAnsi="Consolas" w:cs="Courier New"/>
            <w:color w:val="000000"/>
            <w:sz w:val="18"/>
            <w:szCs w:val="18"/>
            <w:lang w:eastAsia="de-DE"/>
            <w14:ligatures w14:val="none"/>
            <w:rPrChange w:id="1907" w:author="Manuel Hergenröder" w:date="2020-07-16T16:26:00Z">
              <w:rPr>
                <w:rFonts w:ascii="Consolas" w:eastAsia="Times New Roman" w:hAnsi="Consolas" w:cs="Courier New"/>
                <w:color w:val="000000"/>
                <w:sz w:val="20"/>
                <w:szCs w:val="20"/>
                <w:lang w:val="de-DE" w:eastAsia="de-DE"/>
                <w14:ligatures w14:val="none"/>
              </w:rPr>
            </w:rPrChange>
          </w:rPr>
          <w:t>;</w:t>
        </w:r>
      </w:ins>
    </w:p>
    <w:p w14:paraId="67AC42D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908" w:author="Manuel Hergenröder" w:date="2020-07-16T16:21:00Z"/>
          <w:rFonts w:ascii="Consolas" w:eastAsia="Times New Roman" w:hAnsi="Consolas" w:cs="Courier New"/>
          <w:color w:val="000000"/>
          <w:sz w:val="18"/>
          <w:szCs w:val="18"/>
          <w:lang w:eastAsia="de-DE"/>
          <w14:ligatures w14:val="none"/>
          <w:rPrChange w:id="1909" w:author="Manuel Hergenröder" w:date="2020-07-16T16:26:00Z">
            <w:rPr>
              <w:ins w:id="1910" w:author="Manuel Hergenröder" w:date="2020-07-16T16:21:00Z"/>
              <w:rFonts w:ascii="Consolas" w:eastAsia="Times New Roman" w:hAnsi="Consolas" w:cs="Courier New"/>
              <w:color w:val="000000"/>
              <w:sz w:val="20"/>
              <w:szCs w:val="20"/>
              <w:lang w:val="de-DE" w:eastAsia="de-DE"/>
              <w14:ligatures w14:val="none"/>
            </w:rPr>
          </w:rPrChange>
        </w:rPr>
      </w:pPr>
      <w:ins w:id="1911" w:author="Manuel Hergenröder" w:date="2020-07-16T16:21:00Z">
        <w:r w:rsidRPr="00625FEA">
          <w:rPr>
            <w:rFonts w:ascii="Consolas" w:eastAsia="Times New Roman" w:hAnsi="Consolas" w:cs="Courier New"/>
            <w:color w:val="000000"/>
            <w:sz w:val="18"/>
            <w:szCs w:val="18"/>
            <w:lang w:eastAsia="de-DE"/>
            <w14:ligatures w14:val="none"/>
            <w:rPrChange w:id="191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913" w:author="Manuel Hergenröder" w:date="2020-07-16T16:26:00Z">
              <w:rPr>
                <w:rFonts w:ascii="Consolas" w:eastAsia="Times New Roman" w:hAnsi="Consolas" w:cs="Courier New"/>
                <w:color w:val="2B91AF"/>
                <w:sz w:val="20"/>
                <w:szCs w:val="20"/>
                <w:lang w:val="de-DE" w:eastAsia="de-DE"/>
                <w14:ligatures w14:val="none"/>
              </w:rPr>
            </w:rPrChange>
          </w:rPr>
          <w:t>FileBrowser</w:t>
        </w:r>
        <w:r w:rsidRPr="00625FEA">
          <w:rPr>
            <w:rFonts w:ascii="Consolas" w:eastAsia="Times New Roman" w:hAnsi="Consolas" w:cs="Courier New"/>
            <w:color w:val="000000"/>
            <w:sz w:val="18"/>
            <w:szCs w:val="18"/>
            <w:lang w:eastAsia="de-DE"/>
            <w14:ligatures w14:val="none"/>
            <w:rPrChange w:id="191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915" w:author="Manuel Hergenröder" w:date="2020-07-16T16:26:00Z">
              <w:rPr>
                <w:rFonts w:ascii="Consolas" w:eastAsia="Times New Roman" w:hAnsi="Consolas" w:cs="Courier New"/>
                <w:color w:val="74531F"/>
                <w:sz w:val="20"/>
                <w:szCs w:val="20"/>
                <w:lang w:val="de-DE" w:eastAsia="de-DE"/>
                <w14:ligatures w14:val="none"/>
              </w:rPr>
            </w:rPrChange>
          </w:rPr>
          <w:t>SetFilters</w:t>
        </w:r>
        <w:r w:rsidRPr="00625FEA">
          <w:rPr>
            <w:rFonts w:ascii="Consolas" w:eastAsia="Times New Roman" w:hAnsi="Consolas" w:cs="Courier New"/>
            <w:color w:val="000000"/>
            <w:sz w:val="18"/>
            <w:szCs w:val="18"/>
            <w:lang w:eastAsia="de-DE"/>
            <w14:ligatures w14:val="none"/>
            <w:rPrChange w:id="191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917" w:author="Manuel Hergenröder" w:date="2020-07-16T16:26:00Z">
              <w:rPr>
                <w:rFonts w:ascii="Consolas" w:eastAsia="Times New Roman" w:hAnsi="Consolas" w:cs="Courier New"/>
                <w:color w:val="0000FF"/>
                <w:sz w:val="20"/>
                <w:szCs w:val="20"/>
                <w:lang w:val="de-DE" w:eastAsia="de-DE"/>
                <w14:ligatures w14:val="none"/>
              </w:rPr>
            </w:rPrChange>
          </w:rPr>
          <w:t>true</w:t>
        </w:r>
        <w:r w:rsidRPr="00625FEA">
          <w:rPr>
            <w:rFonts w:ascii="Consolas" w:eastAsia="Times New Roman" w:hAnsi="Consolas" w:cs="Courier New"/>
            <w:color w:val="000000"/>
            <w:sz w:val="18"/>
            <w:szCs w:val="18"/>
            <w:lang w:eastAsia="de-DE"/>
            <w14:ligatures w14:val="none"/>
            <w:rPrChange w:id="191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919"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92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921" w:author="Manuel Hergenröder" w:date="2020-07-16T16:26:00Z">
              <w:rPr>
                <w:rFonts w:ascii="Consolas" w:eastAsia="Times New Roman" w:hAnsi="Consolas" w:cs="Courier New"/>
                <w:color w:val="2B91AF"/>
                <w:sz w:val="20"/>
                <w:szCs w:val="20"/>
                <w:lang w:val="de-DE" w:eastAsia="de-DE"/>
                <w14:ligatures w14:val="none"/>
              </w:rPr>
            </w:rPrChange>
          </w:rPr>
          <w:t>FileBrowser</w:t>
        </w:r>
        <w:r w:rsidRPr="00625FEA">
          <w:rPr>
            <w:rFonts w:ascii="Consolas" w:eastAsia="Times New Roman" w:hAnsi="Consolas" w:cs="Courier New"/>
            <w:color w:val="000000"/>
            <w:sz w:val="18"/>
            <w:szCs w:val="18"/>
            <w:lang w:eastAsia="de-DE"/>
            <w14:ligatures w14:val="none"/>
            <w:rPrChange w:id="192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2B91AF"/>
            <w:sz w:val="18"/>
            <w:szCs w:val="18"/>
            <w:lang w:eastAsia="de-DE"/>
            <w14:ligatures w14:val="none"/>
            <w:rPrChange w:id="1923" w:author="Manuel Hergenröder" w:date="2020-07-16T16:26:00Z">
              <w:rPr>
                <w:rFonts w:ascii="Consolas" w:eastAsia="Times New Roman" w:hAnsi="Consolas" w:cs="Courier New"/>
                <w:color w:val="2B91AF"/>
                <w:sz w:val="20"/>
                <w:szCs w:val="20"/>
                <w:lang w:val="de-DE" w:eastAsia="de-DE"/>
                <w14:ligatures w14:val="none"/>
              </w:rPr>
            </w:rPrChange>
          </w:rPr>
          <w:t>Filter</w:t>
        </w:r>
        <w:r w:rsidRPr="00625FEA">
          <w:rPr>
            <w:rFonts w:ascii="Consolas" w:eastAsia="Times New Roman" w:hAnsi="Consolas" w:cs="Courier New"/>
            <w:color w:val="000000"/>
            <w:sz w:val="18"/>
            <w:szCs w:val="18"/>
            <w:lang w:eastAsia="de-DE"/>
            <w14:ligatures w14:val="none"/>
            <w:rPrChange w:id="192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925" w:author="Manuel Hergenröder" w:date="2020-07-16T16:26:00Z">
              <w:rPr>
                <w:rFonts w:ascii="Consolas" w:eastAsia="Times New Roman" w:hAnsi="Consolas" w:cs="Courier New"/>
                <w:color w:val="A31515"/>
                <w:sz w:val="20"/>
                <w:szCs w:val="20"/>
                <w:lang w:val="de-DE" w:eastAsia="de-DE"/>
                <w14:ligatures w14:val="none"/>
              </w:rPr>
            </w:rPrChange>
          </w:rPr>
          <w:t>"Audio"</w:t>
        </w:r>
        <w:r w:rsidRPr="00625FEA">
          <w:rPr>
            <w:rFonts w:ascii="Consolas" w:eastAsia="Times New Roman" w:hAnsi="Consolas" w:cs="Courier New"/>
            <w:color w:val="000000"/>
            <w:sz w:val="18"/>
            <w:szCs w:val="18"/>
            <w:lang w:eastAsia="de-DE"/>
            <w14:ligatures w14:val="none"/>
            <w:rPrChange w:id="192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1927" w:author="Manuel Hergenröder" w:date="2020-07-16T16:26:00Z">
              <w:rPr>
                <w:rFonts w:ascii="Consolas" w:eastAsia="Times New Roman" w:hAnsi="Consolas" w:cs="Courier New"/>
                <w:color w:val="A31515"/>
                <w:sz w:val="20"/>
                <w:szCs w:val="20"/>
                <w:lang w:val="de-DE" w:eastAsia="de-DE"/>
                <w14:ligatures w14:val="none"/>
              </w:rPr>
            </w:rPrChange>
          </w:rPr>
          <w:t>".wav"</w:t>
        </w:r>
        <w:r w:rsidRPr="00625FEA">
          <w:rPr>
            <w:rFonts w:ascii="Consolas" w:eastAsia="Times New Roman" w:hAnsi="Consolas" w:cs="Courier New"/>
            <w:color w:val="000000"/>
            <w:sz w:val="18"/>
            <w:szCs w:val="18"/>
            <w:lang w:eastAsia="de-DE"/>
            <w14:ligatures w14:val="none"/>
            <w:rPrChange w:id="192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1929" w:author="Manuel Hergenröder" w:date="2020-07-16T16:26:00Z">
              <w:rPr>
                <w:rFonts w:ascii="Consolas" w:eastAsia="Times New Roman" w:hAnsi="Consolas" w:cs="Courier New"/>
                <w:color w:val="A31515"/>
                <w:sz w:val="20"/>
                <w:szCs w:val="20"/>
                <w:lang w:val="de-DE" w:eastAsia="de-DE"/>
                <w14:ligatures w14:val="none"/>
              </w:rPr>
            </w:rPrChange>
          </w:rPr>
          <w:t>".aiff"</w:t>
        </w:r>
        <w:r w:rsidRPr="00625FEA">
          <w:rPr>
            <w:rFonts w:ascii="Consolas" w:eastAsia="Times New Roman" w:hAnsi="Consolas" w:cs="Courier New"/>
            <w:color w:val="000000"/>
            <w:sz w:val="18"/>
            <w:szCs w:val="18"/>
            <w:lang w:eastAsia="de-DE"/>
            <w14:ligatures w14:val="none"/>
            <w:rPrChange w:id="193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1931" w:author="Manuel Hergenröder" w:date="2020-07-16T16:26:00Z">
              <w:rPr>
                <w:rFonts w:ascii="Consolas" w:eastAsia="Times New Roman" w:hAnsi="Consolas" w:cs="Courier New"/>
                <w:color w:val="A31515"/>
                <w:sz w:val="20"/>
                <w:szCs w:val="20"/>
                <w:lang w:val="de-DE" w:eastAsia="de-DE"/>
                <w14:ligatures w14:val="none"/>
              </w:rPr>
            </w:rPrChange>
          </w:rPr>
          <w:t>".mp3"</w:t>
        </w:r>
        <w:r w:rsidRPr="00625FEA">
          <w:rPr>
            <w:rFonts w:ascii="Consolas" w:eastAsia="Times New Roman" w:hAnsi="Consolas" w:cs="Courier New"/>
            <w:color w:val="000000"/>
            <w:sz w:val="18"/>
            <w:szCs w:val="18"/>
            <w:lang w:eastAsia="de-DE"/>
            <w14:ligatures w14:val="none"/>
            <w:rPrChange w:id="193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1933" w:author="Manuel Hergenröder" w:date="2020-07-16T16:26:00Z">
              <w:rPr>
                <w:rFonts w:ascii="Consolas" w:eastAsia="Times New Roman" w:hAnsi="Consolas" w:cs="Courier New"/>
                <w:color w:val="A31515"/>
                <w:sz w:val="20"/>
                <w:szCs w:val="20"/>
                <w:lang w:val="de-DE" w:eastAsia="de-DE"/>
                <w14:ligatures w14:val="none"/>
              </w:rPr>
            </w:rPrChange>
          </w:rPr>
          <w:t>".m4a"</w:t>
        </w:r>
        <w:r w:rsidRPr="00625FEA">
          <w:rPr>
            <w:rFonts w:ascii="Consolas" w:eastAsia="Times New Roman" w:hAnsi="Consolas" w:cs="Courier New"/>
            <w:color w:val="000000"/>
            <w:sz w:val="18"/>
            <w:szCs w:val="18"/>
            <w:lang w:eastAsia="de-DE"/>
            <w14:ligatures w14:val="none"/>
            <w:rPrChange w:id="193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1935" w:author="Manuel Hergenröder" w:date="2020-07-16T16:26:00Z">
              <w:rPr>
                <w:rFonts w:ascii="Consolas" w:eastAsia="Times New Roman" w:hAnsi="Consolas" w:cs="Courier New"/>
                <w:color w:val="A31515"/>
                <w:sz w:val="20"/>
                <w:szCs w:val="20"/>
                <w:lang w:val="de-DE" w:eastAsia="de-DE"/>
                <w14:ligatures w14:val="none"/>
              </w:rPr>
            </w:rPrChange>
          </w:rPr>
          <w:t>".ogg"</w:t>
        </w:r>
        <w:r w:rsidRPr="00625FEA">
          <w:rPr>
            <w:rFonts w:ascii="Consolas" w:eastAsia="Times New Roman" w:hAnsi="Consolas" w:cs="Courier New"/>
            <w:color w:val="000000"/>
            <w:sz w:val="18"/>
            <w:szCs w:val="18"/>
            <w:lang w:eastAsia="de-DE"/>
            <w14:ligatures w14:val="none"/>
            <w:rPrChange w:id="1936" w:author="Manuel Hergenröder" w:date="2020-07-16T16:26:00Z">
              <w:rPr>
                <w:rFonts w:ascii="Consolas" w:eastAsia="Times New Roman" w:hAnsi="Consolas" w:cs="Courier New"/>
                <w:color w:val="000000"/>
                <w:sz w:val="20"/>
                <w:szCs w:val="20"/>
                <w:lang w:val="de-DE" w:eastAsia="de-DE"/>
                <w14:ligatures w14:val="none"/>
              </w:rPr>
            </w:rPrChange>
          </w:rPr>
          <w:t>));</w:t>
        </w:r>
      </w:ins>
    </w:p>
    <w:p w14:paraId="568DD46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937" w:author="Manuel Hergenröder" w:date="2020-07-16T16:21:00Z"/>
          <w:rFonts w:ascii="Consolas" w:eastAsia="Times New Roman" w:hAnsi="Consolas" w:cs="Courier New"/>
          <w:color w:val="000000"/>
          <w:sz w:val="18"/>
          <w:szCs w:val="18"/>
          <w:lang w:eastAsia="de-DE"/>
          <w14:ligatures w14:val="none"/>
          <w:rPrChange w:id="1938" w:author="Manuel Hergenröder" w:date="2020-07-16T16:26:00Z">
            <w:rPr>
              <w:ins w:id="1939" w:author="Manuel Hergenröder" w:date="2020-07-16T16:21:00Z"/>
              <w:rFonts w:ascii="Consolas" w:eastAsia="Times New Roman" w:hAnsi="Consolas" w:cs="Courier New"/>
              <w:color w:val="000000"/>
              <w:sz w:val="20"/>
              <w:szCs w:val="20"/>
              <w:lang w:val="de-DE" w:eastAsia="de-DE"/>
              <w14:ligatures w14:val="none"/>
            </w:rPr>
          </w:rPrChange>
        </w:rPr>
      </w:pPr>
      <w:ins w:id="1940" w:author="Manuel Hergenröder" w:date="2020-07-16T16:21:00Z">
        <w:r w:rsidRPr="00625FEA">
          <w:rPr>
            <w:rFonts w:ascii="Consolas" w:eastAsia="Times New Roman" w:hAnsi="Consolas" w:cs="Courier New"/>
            <w:color w:val="000000"/>
            <w:sz w:val="18"/>
            <w:szCs w:val="18"/>
            <w:lang w:eastAsia="de-DE"/>
            <w14:ligatures w14:val="none"/>
            <w:rPrChange w:id="194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942" w:author="Manuel Hergenröder" w:date="2020-07-16T16:26:00Z">
              <w:rPr>
                <w:rFonts w:ascii="Consolas" w:eastAsia="Times New Roman" w:hAnsi="Consolas" w:cs="Courier New"/>
                <w:color w:val="2B91AF"/>
                <w:sz w:val="20"/>
                <w:szCs w:val="20"/>
                <w:lang w:val="de-DE" w:eastAsia="de-DE"/>
                <w14:ligatures w14:val="none"/>
              </w:rPr>
            </w:rPrChange>
          </w:rPr>
          <w:t>FileBrowser</w:t>
        </w:r>
        <w:r w:rsidRPr="00625FEA">
          <w:rPr>
            <w:rFonts w:ascii="Consolas" w:eastAsia="Times New Roman" w:hAnsi="Consolas" w:cs="Courier New"/>
            <w:color w:val="000000"/>
            <w:sz w:val="18"/>
            <w:szCs w:val="18"/>
            <w:lang w:eastAsia="de-DE"/>
            <w14:ligatures w14:val="none"/>
            <w:rPrChange w:id="194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944" w:author="Manuel Hergenröder" w:date="2020-07-16T16:26:00Z">
              <w:rPr>
                <w:rFonts w:ascii="Consolas" w:eastAsia="Times New Roman" w:hAnsi="Consolas" w:cs="Courier New"/>
                <w:color w:val="74531F"/>
                <w:sz w:val="20"/>
                <w:szCs w:val="20"/>
                <w:lang w:val="de-DE" w:eastAsia="de-DE"/>
                <w14:ligatures w14:val="none"/>
              </w:rPr>
            </w:rPrChange>
          </w:rPr>
          <w:t>AddQuickLink</w:t>
        </w:r>
        <w:r w:rsidRPr="00625FEA">
          <w:rPr>
            <w:rFonts w:ascii="Consolas" w:eastAsia="Times New Roman" w:hAnsi="Consolas" w:cs="Courier New"/>
            <w:color w:val="000000"/>
            <w:sz w:val="18"/>
            <w:szCs w:val="18"/>
            <w:lang w:eastAsia="de-DE"/>
            <w14:ligatures w14:val="none"/>
            <w:rPrChange w:id="194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946" w:author="Manuel Hergenröder" w:date="2020-07-16T16:26:00Z">
              <w:rPr>
                <w:rFonts w:ascii="Consolas" w:eastAsia="Times New Roman" w:hAnsi="Consolas" w:cs="Courier New"/>
                <w:color w:val="A31515"/>
                <w:sz w:val="20"/>
                <w:szCs w:val="20"/>
                <w:lang w:val="de-DE" w:eastAsia="de-DE"/>
                <w14:ligatures w14:val="none"/>
              </w:rPr>
            </w:rPrChange>
          </w:rPr>
          <w:t>"Examples"</w:t>
        </w:r>
        <w:r w:rsidRPr="00625FEA">
          <w:rPr>
            <w:rFonts w:ascii="Consolas" w:eastAsia="Times New Roman" w:hAnsi="Consolas" w:cs="Courier New"/>
            <w:color w:val="000000"/>
            <w:sz w:val="18"/>
            <w:szCs w:val="18"/>
            <w:lang w:eastAsia="de-DE"/>
            <w14:ligatures w14:val="none"/>
            <w:rPrChange w:id="194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948" w:author="Manuel Hergenröder" w:date="2020-07-16T16:26:00Z">
              <w:rPr>
                <w:rFonts w:ascii="Consolas" w:eastAsia="Times New Roman" w:hAnsi="Consolas" w:cs="Courier New"/>
                <w:color w:val="2B91AF"/>
                <w:sz w:val="20"/>
                <w:szCs w:val="20"/>
                <w:lang w:val="de-DE" w:eastAsia="de-DE"/>
                <w14:ligatures w14:val="none"/>
              </w:rPr>
            </w:rPrChange>
          </w:rPr>
          <w:t>Application</w:t>
        </w:r>
        <w:r w:rsidRPr="00625FEA">
          <w:rPr>
            <w:rFonts w:ascii="Consolas" w:eastAsia="Times New Roman" w:hAnsi="Consolas" w:cs="Courier New"/>
            <w:color w:val="000000"/>
            <w:sz w:val="18"/>
            <w:szCs w:val="18"/>
            <w:lang w:eastAsia="de-DE"/>
            <w14:ligatures w14:val="none"/>
            <w:rPrChange w:id="1949" w:author="Manuel Hergenröder" w:date="2020-07-16T16:26:00Z">
              <w:rPr>
                <w:rFonts w:ascii="Consolas" w:eastAsia="Times New Roman" w:hAnsi="Consolas" w:cs="Courier New"/>
                <w:color w:val="000000"/>
                <w:sz w:val="20"/>
                <w:szCs w:val="20"/>
                <w:lang w:val="de-DE" w:eastAsia="de-DE"/>
                <w14:ligatures w14:val="none"/>
              </w:rPr>
            </w:rPrChange>
          </w:rPr>
          <w:t>.dataPath + </w:t>
        </w:r>
        <w:r w:rsidRPr="00625FEA">
          <w:rPr>
            <w:rFonts w:ascii="Consolas" w:eastAsia="Times New Roman" w:hAnsi="Consolas" w:cs="Courier New"/>
            <w:color w:val="A31515"/>
            <w:sz w:val="18"/>
            <w:szCs w:val="18"/>
            <w:lang w:eastAsia="de-DE"/>
            <w14:ligatures w14:val="none"/>
            <w:rPrChange w:id="1950" w:author="Manuel Hergenröder" w:date="2020-07-16T16:26:00Z">
              <w:rPr>
                <w:rFonts w:ascii="Consolas" w:eastAsia="Times New Roman" w:hAnsi="Consolas" w:cs="Courier New"/>
                <w:color w:val="A31515"/>
                <w:sz w:val="20"/>
                <w:szCs w:val="20"/>
                <w:lang w:val="de-DE" w:eastAsia="de-DE"/>
                <w14:ligatures w14:val="none"/>
              </w:rPr>
            </w:rPrChange>
          </w:rPr>
          <w:t>"/Resources/Audio/"</w:t>
        </w:r>
        <w:r w:rsidRPr="00625FEA">
          <w:rPr>
            <w:rFonts w:ascii="Consolas" w:eastAsia="Times New Roman" w:hAnsi="Consolas" w:cs="Courier New"/>
            <w:color w:val="000000"/>
            <w:sz w:val="18"/>
            <w:szCs w:val="18"/>
            <w:lang w:eastAsia="de-DE"/>
            <w14:ligatures w14:val="none"/>
            <w:rPrChange w:id="195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952" w:author="Manuel Hergenröder" w:date="2020-07-16T16:26:00Z">
              <w:rPr>
                <w:rFonts w:ascii="Consolas" w:eastAsia="Times New Roman" w:hAnsi="Consolas" w:cs="Courier New"/>
                <w:color w:val="0000FF"/>
                <w:sz w:val="20"/>
                <w:szCs w:val="20"/>
                <w:lang w:val="de-DE" w:eastAsia="de-DE"/>
                <w14:ligatures w14:val="none"/>
              </w:rPr>
            </w:rPrChange>
          </w:rPr>
          <w:t>null</w:t>
        </w:r>
        <w:r w:rsidRPr="00625FEA">
          <w:rPr>
            <w:rFonts w:ascii="Consolas" w:eastAsia="Times New Roman" w:hAnsi="Consolas" w:cs="Courier New"/>
            <w:color w:val="000000"/>
            <w:sz w:val="18"/>
            <w:szCs w:val="18"/>
            <w:lang w:eastAsia="de-DE"/>
            <w14:ligatures w14:val="none"/>
            <w:rPrChange w:id="1953" w:author="Manuel Hergenröder" w:date="2020-07-16T16:26:00Z">
              <w:rPr>
                <w:rFonts w:ascii="Consolas" w:eastAsia="Times New Roman" w:hAnsi="Consolas" w:cs="Courier New"/>
                <w:color w:val="000000"/>
                <w:sz w:val="20"/>
                <w:szCs w:val="20"/>
                <w:lang w:val="de-DE" w:eastAsia="de-DE"/>
                <w14:ligatures w14:val="none"/>
              </w:rPr>
            </w:rPrChange>
          </w:rPr>
          <w:t>);</w:t>
        </w:r>
      </w:ins>
    </w:p>
    <w:p w14:paraId="1A195AA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954" w:author="Manuel Hergenröder" w:date="2020-07-16T16:21:00Z"/>
          <w:rFonts w:ascii="Consolas" w:eastAsia="Times New Roman" w:hAnsi="Consolas" w:cs="Courier New"/>
          <w:color w:val="000000"/>
          <w:sz w:val="18"/>
          <w:szCs w:val="18"/>
          <w:lang w:eastAsia="de-DE"/>
          <w14:ligatures w14:val="none"/>
          <w:rPrChange w:id="1955" w:author="Manuel Hergenröder" w:date="2020-07-16T16:26:00Z">
            <w:rPr>
              <w:ins w:id="1956" w:author="Manuel Hergenröder" w:date="2020-07-16T16:21:00Z"/>
              <w:rFonts w:ascii="Consolas" w:eastAsia="Times New Roman" w:hAnsi="Consolas" w:cs="Courier New"/>
              <w:color w:val="000000"/>
              <w:sz w:val="20"/>
              <w:szCs w:val="20"/>
              <w:lang w:val="de-DE" w:eastAsia="de-DE"/>
              <w14:ligatures w14:val="none"/>
            </w:rPr>
          </w:rPrChange>
        </w:rPr>
      </w:pPr>
      <w:ins w:id="1957" w:author="Manuel Hergenröder" w:date="2020-07-16T16:21:00Z">
        <w:r w:rsidRPr="00625FEA">
          <w:rPr>
            <w:rFonts w:ascii="Consolas" w:eastAsia="Times New Roman" w:hAnsi="Consolas" w:cs="Courier New"/>
            <w:color w:val="000000"/>
            <w:sz w:val="18"/>
            <w:szCs w:val="18"/>
            <w:lang w:eastAsia="de-DE"/>
            <w14:ligatures w14:val="none"/>
            <w:rPrChange w:id="195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1959" w:author="Manuel Hergenröder" w:date="2020-07-16T16:26:00Z">
              <w:rPr>
                <w:rFonts w:ascii="Consolas" w:eastAsia="Times New Roman" w:hAnsi="Consolas" w:cs="Courier New"/>
                <w:color w:val="74531F"/>
                <w:sz w:val="20"/>
                <w:szCs w:val="20"/>
                <w:lang w:val="de-DE" w:eastAsia="de-DE"/>
                <w14:ligatures w14:val="none"/>
              </w:rPr>
            </w:rPrChange>
          </w:rPr>
          <w:t>StartCoroutine</w:t>
        </w:r>
        <w:r w:rsidRPr="00625FEA">
          <w:rPr>
            <w:rFonts w:ascii="Consolas" w:eastAsia="Times New Roman" w:hAnsi="Consolas" w:cs="Courier New"/>
            <w:color w:val="000000"/>
            <w:sz w:val="18"/>
            <w:szCs w:val="18"/>
            <w:lang w:eastAsia="de-DE"/>
            <w14:ligatures w14:val="none"/>
            <w:rPrChange w:id="196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961" w:author="Manuel Hergenröder" w:date="2020-07-16T16:26:00Z">
              <w:rPr>
                <w:rFonts w:ascii="Consolas" w:eastAsia="Times New Roman" w:hAnsi="Consolas" w:cs="Courier New"/>
                <w:color w:val="74531F"/>
                <w:sz w:val="20"/>
                <w:szCs w:val="20"/>
                <w:lang w:val="de-DE" w:eastAsia="de-DE"/>
                <w14:ligatures w14:val="none"/>
              </w:rPr>
            </w:rPrChange>
          </w:rPr>
          <w:t>WaitForLoadDialog</w:t>
        </w:r>
        <w:r w:rsidRPr="00625FEA">
          <w:rPr>
            <w:rFonts w:ascii="Consolas" w:eastAsia="Times New Roman" w:hAnsi="Consolas" w:cs="Courier New"/>
            <w:color w:val="000000"/>
            <w:sz w:val="18"/>
            <w:szCs w:val="18"/>
            <w:lang w:eastAsia="de-DE"/>
            <w14:ligatures w14:val="none"/>
            <w:rPrChange w:id="196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963" w:author="Manuel Hergenröder" w:date="2020-07-16T16:26:00Z">
              <w:rPr>
                <w:rFonts w:ascii="Consolas" w:eastAsia="Times New Roman" w:hAnsi="Consolas" w:cs="Courier New"/>
                <w:color w:val="0000FF"/>
                <w:sz w:val="20"/>
                <w:szCs w:val="20"/>
                <w:lang w:val="de-DE" w:eastAsia="de-DE"/>
                <w14:ligatures w14:val="none"/>
              </w:rPr>
            </w:rPrChange>
          </w:rPr>
          <w:t>false</w:t>
        </w:r>
        <w:r w:rsidRPr="00625FEA">
          <w:rPr>
            <w:rFonts w:ascii="Consolas" w:eastAsia="Times New Roman" w:hAnsi="Consolas" w:cs="Courier New"/>
            <w:color w:val="000000"/>
            <w:sz w:val="18"/>
            <w:szCs w:val="18"/>
            <w:lang w:eastAsia="de-DE"/>
            <w14:ligatures w14:val="none"/>
            <w:rPrChange w:id="1964" w:author="Manuel Hergenröder" w:date="2020-07-16T16:26:00Z">
              <w:rPr>
                <w:rFonts w:ascii="Consolas" w:eastAsia="Times New Roman" w:hAnsi="Consolas" w:cs="Courier New"/>
                <w:color w:val="000000"/>
                <w:sz w:val="20"/>
                <w:szCs w:val="20"/>
                <w:lang w:val="de-DE" w:eastAsia="de-DE"/>
                <w14:ligatures w14:val="none"/>
              </w:rPr>
            </w:rPrChange>
          </w:rPr>
          <w:t>));</w:t>
        </w:r>
      </w:ins>
    </w:p>
    <w:p w14:paraId="59B7116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965" w:author="Manuel Hergenröder" w:date="2020-07-16T16:21:00Z"/>
          <w:rFonts w:ascii="Consolas" w:eastAsia="Times New Roman" w:hAnsi="Consolas" w:cs="Courier New"/>
          <w:color w:val="000000"/>
          <w:sz w:val="18"/>
          <w:szCs w:val="18"/>
          <w:lang w:eastAsia="de-DE"/>
          <w14:ligatures w14:val="none"/>
          <w:rPrChange w:id="1966" w:author="Manuel Hergenröder" w:date="2020-07-16T16:26:00Z">
            <w:rPr>
              <w:ins w:id="1967" w:author="Manuel Hergenröder" w:date="2020-07-16T16:21:00Z"/>
              <w:rFonts w:ascii="Consolas" w:eastAsia="Times New Roman" w:hAnsi="Consolas" w:cs="Courier New"/>
              <w:color w:val="000000"/>
              <w:sz w:val="20"/>
              <w:szCs w:val="20"/>
              <w:lang w:val="de-DE" w:eastAsia="de-DE"/>
              <w14:ligatures w14:val="none"/>
            </w:rPr>
          </w:rPrChange>
        </w:rPr>
      </w:pPr>
      <w:ins w:id="1968" w:author="Manuel Hergenröder" w:date="2020-07-16T16:21:00Z">
        <w:r w:rsidRPr="00625FEA">
          <w:rPr>
            <w:rFonts w:ascii="Consolas" w:eastAsia="Times New Roman" w:hAnsi="Consolas" w:cs="Courier New"/>
            <w:color w:val="000000"/>
            <w:sz w:val="18"/>
            <w:szCs w:val="18"/>
            <w:lang w:eastAsia="de-DE"/>
            <w14:ligatures w14:val="none"/>
            <w:rPrChange w:id="1969" w:author="Manuel Hergenröder" w:date="2020-07-16T16:26:00Z">
              <w:rPr>
                <w:rFonts w:ascii="Consolas" w:eastAsia="Times New Roman" w:hAnsi="Consolas" w:cs="Courier New"/>
                <w:color w:val="000000"/>
                <w:sz w:val="20"/>
                <w:szCs w:val="20"/>
                <w:lang w:val="de-DE" w:eastAsia="de-DE"/>
                <w14:ligatures w14:val="none"/>
              </w:rPr>
            </w:rPrChange>
          </w:rPr>
          <w:t>    }</w:t>
        </w:r>
      </w:ins>
    </w:p>
    <w:p w14:paraId="5F2395B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970" w:author="Manuel Hergenröder" w:date="2020-07-16T16:21:00Z"/>
          <w:rFonts w:ascii="Consolas" w:eastAsia="Times New Roman" w:hAnsi="Consolas" w:cs="Courier New"/>
          <w:color w:val="000000"/>
          <w:sz w:val="18"/>
          <w:szCs w:val="18"/>
          <w:lang w:eastAsia="de-DE"/>
          <w14:ligatures w14:val="none"/>
          <w:rPrChange w:id="1971" w:author="Manuel Hergenröder" w:date="2020-07-16T16:26:00Z">
            <w:rPr>
              <w:ins w:id="1972" w:author="Manuel Hergenröder" w:date="2020-07-16T16:21:00Z"/>
              <w:rFonts w:ascii="Consolas" w:eastAsia="Times New Roman" w:hAnsi="Consolas" w:cs="Courier New"/>
              <w:color w:val="000000"/>
              <w:sz w:val="20"/>
              <w:szCs w:val="20"/>
              <w:lang w:val="de-DE" w:eastAsia="de-DE"/>
              <w14:ligatures w14:val="none"/>
            </w:rPr>
          </w:rPrChange>
        </w:rPr>
      </w:pPr>
      <w:ins w:id="1973" w:author="Manuel Hergenröder" w:date="2020-07-16T16:21:00Z">
        <w:r w:rsidRPr="00625FEA">
          <w:rPr>
            <w:rFonts w:ascii="Consolas" w:eastAsia="Times New Roman" w:hAnsi="Consolas" w:cs="Courier New"/>
            <w:color w:val="000000"/>
            <w:sz w:val="18"/>
            <w:szCs w:val="18"/>
            <w:lang w:eastAsia="de-DE"/>
            <w14:ligatures w14:val="none"/>
            <w:rPrChange w:id="1974"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333DD5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975" w:author="Manuel Hergenröder" w:date="2020-07-16T16:21:00Z"/>
          <w:rFonts w:ascii="Consolas" w:eastAsia="Times New Roman" w:hAnsi="Consolas" w:cs="Courier New"/>
          <w:color w:val="000000"/>
          <w:sz w:val="18"/>
          <w:szCs w:val="18"/>
          <w:lang w:eastAsia="de-DE"/>
          <w14:ligatures w14:val="none"/>
          <w:rPrChange w:id="1976" w:author="Manuel Hergenröder" w:date="2020-07-16T16:26:00Z">
            <w:rPr>
              <w:ins w:id="1977" w:author="Manuel Hergenröder" w:date="2020-07-16T16:21:00Z"/>
              <w:rFonts w:ascii="Consolas" w:eastAsia="Times New Roman" w:hAnsi="Consolas" w:cs="Courier New"/>
              <w:color w:val="000000"/>
              <w:sz w:val="20"/>
              <w:szCs w:val="20"/>
              <w:lang w:val="de-DE" w:eastAsia="de-DE"/>
              <w14:ligatures w14:val="none"/>
            </w:rPr>
          </w:rPrChange>
        </w:rPr>
      </w:pPr>
      <w:ins w:id="1978" w:author="Manuel Hergenröder" w:date="2020-07-16T16:21:00Z">
        <w:r w:rsidRPr="00625FEA">
          <w:rPr>
            <w:rFonts w:ascii="Consolas" w:eastAsia="Times New Roman" w:hAnsi="Consolas" w:cs="Courier New"/>
            <w:color w:val="000000"/>
            <w:sz w:val="18"/>
            <w:szCs w:val="18"/>
            <w:lang w:eastAsia="de-DE"/>
            <w14:ligatures w14:val="none"/>
            <w:rPrChange w:id="197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980"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981"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982"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27BEDAC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983" w:author="Manuel Hergenröder" w:date="2020-07-16T16:21:00Z"/>
          <w:rFonts w:ascii="Consolas" w:eastAsia="Times New Roman" w:hAnsi="Consolas" w:cs="Courier New"/>
          <w:color w:val="000000"/>
          <w:sz w:val="18"/>
          <w:szCs w:val="18"/>
          <w:lang w:eastAsia="de-DE"/>
          <w14:ligatures w14:val="none"/>
          <w:rPrChange w:id="1984" w:author="Manuel Hergenröder" w:date="2020-07-16T16:26:00Z">
            <w:rPr>
              <w:ins w:id="1985" w:author="Manuel Hergenröder" w:date="2020-07-16T16:21:00Z"/>
              <w:rFonts w:ascii="Consolas" w:eastAsia="Times New Roman" w:hAnsi="Consolas" w:cs="Courier New"/>
              <w:color w:val="000000"/>
              <w:sz w:val="20"/>
              <w:szCs w:val="20"/>
              <w:lang w:val="de-DE" w:eastAsia="de-DE"/>
              <w14:ligatures w14:val="none"/>
            </w:rPr>
          </w:rPrChange>
        </w:rPr>
      </w:pPr>
      <w:ins w:id="1986" w:author="Manuel Hergenröder" w:date="2020-07-16T16:21:00Z">
        <w:r w:rsidRPr="00625FEA">
          <w:rPr>
            <w:rFonts w:ascii="Consolas" w:eastAsia="Times New Roman" w:hAnsi="Consolas" w:cs="Courier New"/>
            <w:color w:val="000000"/>
            <w:sz w:val="18"/>
            <w:szCs w:val="18"/>
            <w:lang w:eastAsia="de-DE"/>
            <w14:ligatures w14:val="none"/>
            <w:rPrChange w:id="198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988"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989" w:author="Manuel Hergenröder" w:date="2020-07-16T16:26:00Z">
              <w:rPr>
                <w:rFonts w:ascii="Consolas" w:eastAsia="Times New Roman" w:hAnsi="Consolas" w:cs="Courier New"/>
                <w:color w:val="008000"/>
                <w:sz w:val="20"/>
                <w:szCs w:val="20"/>
                <w:lang w:val="de-DE" w:eastAsia="de-DE"/>
                <w14:ligatures w14:val="none"/>
              </w:rPr>
            </w:rPrChange>
          </w:rPr>
          <w:t> Shows file browser dialog in VR standalone mode</w:t>
        </w:r>
      </w:ins>
    </w:p>
    <w:p w14:paraId="5FDBB02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990" w:author="Manuel Hergenröder" w:date="2020-07-16T16:21:00Z"/>
          <w:rFonts w:ascii="Consolas" w:eastAsia="Times New Roman" w:hAnsi="Consolas" w:cs="Courier New"/>
          <w:color w:val="000000"/>
          <w:sz w:val="18"/>
          <w:szCs w:val="18"/>
          <w:lang w:eastAsia="de-DE"/>
          <w14:ligatures w14:val="none"/>
          <w:rPrChange w:id="1991" w:author="Manuel Hergenröder" w:date="2020-07-16T16:26:00Z">
            <w:rPr>
              <w:ins w:id="1992" w:author="Manuel Hergenröder" w:date="2020-07-16T16:21:00Z"/>
              <w:rFonts w:ascii="Consolas" w:eastAsia="Times New Roman" w:hAnsi="Consolas" w:cs="Courier New"/>
              <w:color w:val="000000"/>
              <w:sz w:val="20"/>
              <w:szCs w:val="20"/>
              <w:lang w:val="de-DE" w:eastAsia="de-DE"/>
              <w14:ligatures w14:val="none"/>
            </w:rPr>
          </w:rPrChange>
        </w:rPr>
      </w:pPr>
      <w:ins w:id="1993" w:author="Manuel Hergenröder" w:date="2020-07-16T16:21:00Z">
        <w:r w:rsidRPr="00625FEA">
          <w:rPr>
            <w:rFonts w:ascii="Consolas" w:eastAsia="Times New Roman" w:hAnsi="Consolas" w:cs="Courier New"/>
            <w:color w:val="000000"/>
            <w:sz w:val="18"/>
            <w:szCs w:val="18"/>
            <w:lang w:eastAsia="de-DE"/>
            <w14:ligatures w14:val="none"/>
            <w:rPrChange w:id="199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995"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996"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997"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0A009F6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998" w:author="Manuel Hergenröder" w:date="2020-07-16T16:21:00Z"/>
          <w:rFonts w:ascii="Consolas" w:eastAsia="Times New Roman" w:hAnsi="Consolas" w:cs="Courier New"/>
          <w:color w:val="000000"/>
          <w:sz w:val="18"/>
          <w:szCs w:val="18"/>
          <w:lang w:eastAsia="de-DE"/>
          <w14:ligatures w14:val="none"/>
          <w:rPrChange w:id="1999" w:author="Manuel Hergenröder" w:date="2020-07-16T16:26:00Z">
            <w:rPr>
              <w:ins w:id="2000" w:author="Manuel Hergenröder" w:date="2020-07-16T16:21:00Z"/>
              <w:rFonts w:ascii="Consolas" w:eastAsia="Times New Roman" w:hAnsi="Consolas" w:cs="Courier New"/>
              <w:color w:val="000000"/>
              <w:sz w:val="20"/>
              <w:szCs w:val="20"/>
              <w:lang w:val="de-DE" w:eastAsia="de-DE"/>
              <w14:ligatures w14:val="none"/>
            </w:rPr>
          </w:rPrChange>
        </w:rPr>
      </w:pPr>
      <w:ins w:id="2001" w:author="Manuel Hergenröder" w:date="2020-07-16T16:21:00Z">
        <w:r w:rsidRPr="00625FEA">
          <w:rPr>
            <w:rFonts w:ascii="Consolas" w:eastAsia="Times New Roman" w:hAnsi="Consolas" w:cs="Courier New"/>
            <w:color w:val="000000"/>
            <w:sz w:val="18"/>
            <w:szCs w:val="18"/>
            <w:lang w:eastAsia="de-DE"/>
            <w14:ligatures w14:val="none"/>
            <w:rPrChange w:id="200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2003" w:author="Manuel Hergenröder" w:date="2020-07-16T16:26:00Z">
              <w:rPr>
                <w:rFonts w:ascii="Consolas" w:eastAsia="Times New Roman" w:hAnsi="Consolas" w:cs="Courier New"/>
                <w:color w:val="2B91AF"/>
                <w:sz w:val="20"/>
                <w:szCs w:val="20"/>
                <w:lang w:val="de-DE" w:eastAsia="de-DE"/>
                <w14:ligatures w14:val="none"/>
              </w:rPr>
            </w:rPrChange>
          </w:rPr>
          <w:t>IEnumerator</w:t>
        </w:r>
        <w:r w:rsidRPr="00625FEA">
          <w:rPr>
            <w:rFonts w:ascii="Consolas" w:eastAsia="Times New Roman" w:hAnsi="Consolas" w:cs="Courier New"/>
            <w:color w:val="000000"/>
            <w:sz w:val="18"/>
            <w:szCs w:val="18"/>
            <w:lang w:eastAsia="de-DE"/>
            <w14:ligatures w14:val="none"/>
            <w:rPrChange w:id="200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2005" w:author="Manuel Hergenröder" w:date="2020-07-16T16:26:00Z">
              <w:rPr>
                <w:rFonts w:ascii="Consolas" w:eastAsia="Times New Roman" w:hAnsi="Consolas" w:cs="Courier New"/>
                <w:color w:val="74531F"/>
                <w:sz w:val="20"/>
                <w:szCs w:val="20"/>
                <w:lang w:val="de-DE" w:eastAsia="de-DE"/>
                <w14:ligatures w14:val="none"/>
              </w:rPr>
            </w:rPrChange>
          </w:rPr>
          <w:t>WaitForLoadDialog</w:t>
        </w:r>
        <w:r w:rsidRPr="00625FEA">
          <w:rPr>
            <w:rFonts w:ascii="Consolas" w:eastAsia="Times New Roman" w:hAnsi="Consolas" w:cs="Courier New"/>
            <w:color w:val="000000"/>
            <w:sz w:val="18"/>
            <w:szCs w:val="18"/>
            <w:lang w:eastAsia="de-DE"/>
            <w14:ligatures w14:val="none"/>
            <w:rPrChange w:id="200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2007" w:author="Manuel Hergenröder" w:date="2020-07-16T16:26:00Z">
              <w:rPr>
                <w:rFonts w:ascii="Consolas" w:eastAsia="Times New Roman" w:hAnsi="Consolas" w:cs="Courier New"/>
                <w:color w:val="0000FF"/>
                <w:sz w:val="20"/>
                <w:szCs w:val="20"/>
                <w:lang w:val="de-DE" w:eastAsia="de-DE"/>
                <w14:ligatures w14:val="none"/>
              </w:rPr>
            </w:rPrChange>
          </w:rPr>
          <w:t>bool</w:t>
        </w:r>
        <w:r w:rsidRPr="00625FEA">
          <w:rPr>
            <w:rFonts w:ascii="Consolas" w:eastAsia="Times New Roman" w:hAnsi="Consolas" w:cs="Courier New"/>
            <w:color w:val="000000"/>
            <w:sz w:val="18"/>
            <w:szCs w:val="18"/>
            <w:lang w:eastAsia="de-DE"/>
            <w14:ligatures w14:val="none"/>
            <w:rPrChange w:id="200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2009" w:author="Manuel Hergenröder" w:date="2020-07-16T16:26:00Z">
              <w:rPr>
                <w:rFonts w:ascii="Consolas" w:eastAsia="Times New Roman" w:hAnsi="Consolas" w:cs="Courier New"/>
                <w:color w:val="1F377F"/>
                <w:sz w:val="20"/>
                <w:szCs w:val="20"/>
                <w:lang w:val="de-DE" w:eastAsia="de-DE"/>
                <w14:ligatures w14:val="none"/>
              </w:rPr>
            </w:rPrChange>
          </w:rPr>
          <w:t>ignoreCancel</w:t>
        </w:r>
        <w:r w:rsidRPr="00625FEA">
          <w:rPr>
            <w:rFonts w:ascii="Consolas" w:eastAsia="Times New Roman" w:hAnsi="Consolas" w:cs="Courier New"/>
            <w:color w:val="000000"/>
            <w:sz w:val="18"/>
            <w:szCs w:val="18"/>
            <w:lang w:eastAsia="de-DE"/>
            <w14:ligatures w14:val="none"/>
            <w:rPrChange w:id="2010" w:author="Manuel Hergenröder" w:date="2020-07-16T16:26:00Z">
              <w:rPr>
                <w:rFonts w:ascii="Consolas" w:eastAsia="Times New Roman" w:hAnsi="Consolas" w:cs="Courier New"/>
                <w:color w:val="000000"/>
                <w:sz w:val="20"/>
                <w:szCs w:val="20"/>
                <w:lang w:val="de-DE" w:eastAsia="de-DE"/>
                <w14:ligatures w14:val="none"/>
              </w:rPr>
            </w:rPrChange>
          </w:rPr>
          <w:t>)</w:t>
        </w:r>
      </w:ins>
    </w:p>
    <w:p w14:paraId="54F116B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011" w:author="Manuel Hergenröder" w:date="2020-07-16T16:21:00Z"/>
          <w:rFonts w:ascii="Consolas" w:eastAsia="Times New Roman" w:hAnsi="Consolas" w:cs="Courier New"/>
          <w:color w:val="000000"/>
          <w:sz w:val="18"/>
          <w:szCs w:val="18"/>
          <w:lang w:eastAsia="de-DE"/>
          <w14:ligatures w14:val="none"/>
          <w:rPrChange w:id="2012" w:author="Manuel Hergenröder" w:date="2020-07-16T16:26:00Z">
            <w:rPr>
              <w:ins w:id="2013" w:author="Manuel Hergenröder" w:date="2020-07-16T16:21:00Z"/>
              <w:rFonts w:ascii="Consolas" w:eastAsia="Times New Roman" w:hAnsi="Consolas" w:cs="Courier New"/>
              <w:color w:val="000000"/>
              <w:sz w:val="20"/>
              <w:szCs w:val="20"/>
              <w:lang w:val="de-DE" w:eastAsia="de-DE"/>
              <w14:ligatures w14:val="none"/>
            </w:rPr>
          </w:rPrChange>
        </w:rPr>
      </w:pPr>
      <w:ins w:id="2014" w:author="Manuel Hergenröder" w:date="2020-07-16T16:21:00Z">
        <w:r w:rsidRPr="00625FEA">
          <w:rPr>
            <w:rFonts w:ascii="Consolas" w:eastAsia="Times New Roman" w:hAnsi="Consolas" w:cs="Courier New"/>
            <w:color w:val="000000"/>
            <w:sz w:val="18"/>
            <w:szCs w:val="18"/>
            <w:lang w:eastAsia="de-DE"/>
            <w14:ligatures w14:val="none"/>
            <w:rPrChange w:id="2015" w:author="Manuel Hergenröder" w:date="2020-07-16T16:26:00Z">
              <w:rPr>
                <w:rFonts w:ascii="Consolas" w:eastAsia="Times New Roman" w:hAnsi="Consolas" w:cs="Courier New"/>
                <w:color w:val="000000"/>
                <w:sz w:val="20"/>
                <w:szCs w:val="20"/>
                <w:lang w:val="de-DE" w:eastAsia="de-DE"/>
                <w14:ligatures w14:val="none"/>
              </w:rPr>
            </w:rPrChange>
          </w:rPr>
          <w:t>    {</w:t>
        </w:r>
      </w:ins>
    </w:p>
    <w:p w14:paraId="4000C5C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016" w:author="Manuel Hergenröder" w:date="2020-07-16T16:21:00Z"/>
          <w:rFonts w:ascii="Consolas" w:eastAsia="Times New Roman" w:hAnsi="Consolas" w:cs="Courier New"/>
          <w:color w:val="000000"/>
          <w:sz w:val="18"/>
          <w:szCs w:val="18"/>
          <w:lang w:eastAsia="de-DE"/>
          <w14:ligatures w14:val="none"/>
          <w:rPrChange w:id="2017" w:author="Manuel Hergenröder" w:date="2020-07-16T16:26:00Z">
            <w:rPr>
              <w:ins w:id="2018" w:author="Manuel Hergenröder" w:date="2020-07-16T16:21:00Z"/>
              <w:rFonts w:ascii="Consolas" w:eastAsia="Times New Roman" w:hAnsi="Consolas" w:cs="Courier New"/>
              <w:color w:val="000000"/>
              <w:sz w:val="20"/>
              <w:szCs w:val="20"/>
              <w:lang w:val="de-DE" w:eastAsia="de-DE"/>
              <w14:ligatures w14:val="none"/>
            </w:rPr>
          </w:rPrChange>
        </w:rPr>
      </w:pPr>
      <w:ins w:id="2019" w:author="Manuel Hergenröder" w:date="2020-07-16T16:21:00Z">
        <w:r w:rsidRPr="00625FEA">
          <w:rPr>
            <w:rFonts w:ascii="Consolas" w:eastAsia="Times New Roman" w:hAnsi="Consolas" w:cs="Courier New"/>
            <w:color w:val="000000"/>
            <w:sz w:val="18"/>
            <w:szCs w:val="18"/>
            <w:lang w:eastAsia="de-DE"/>
            <w14:ligatures w14:val="none"/>
            <w:rPrChange w:id="202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2021" w:author="Manuel Hergenröder" w:date="2020-07-16T16:26:00Z">
              <w:rPr>
                <w:rFonts w:ascii="Consolas" w:eastAsia="Times New Roman" w:hAnsi="Consolas" w:cs="Courier New"/>
                <w:color w:val="8F08C4"/>
                <w:sz w:val="20"/>
                <w:szCs w:val="20"/>
                <w:lang w:val="de-DE" w:eastAsia="de-DE"/>
                <w14:ligatures w14:val="none"/>
              </w:rPr>
            </w:rPrChange>
          </w:rPr>
          <w:t>while</w:t>
        </w:r>
        <w:r w:rsidRPr="00625FEA">
          <w:rPr>
            <w:rFonts w:ascii="Consolas" w:eastAsia="Times New Roman" w:hAnsi="Consolas" w:cs="Courier New"/>
            <w:color w:val="000000"/>
            <w:sz w:val="18"/>
            <w:szCs w:val="18"/>
            <w:lang w:eastAsia="de-DE"/>
            <w14:ligatures w14:val="none"/>
            <w:rPrChange w:id="202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2023" w:author="Manuel Hergenröder" w:date="2020-07-16T16:26:00Z">
              <w:rPr>
                <w:rFonts w:ascii="Consolas" w:eastAsia="Times New Roman" w:hAnsi="Consolas" w:cs="Courier New"/>
                <w:color w:val="2B91AF"/>
                <w:sz w:val="20"/>
                <w:szCs w:val="20"/>
                <w:lang w:val="de-DE" w:eastAsia="de-DE"/>
                <w14:ligatures w14:val="none"/>
              </w:rPr>
            </w:rPrChange>
          </w:rPr>
          <w:t>FileBrowser</w:t>
        </w:r>
        <w:r w:rsidRPr="00625FEA">
          <w:rPr>
            <w:rFonts w:ascii="Consolas" w:eastAsia="Times New Roman" w:hAnsi="Consolas" w:cs="Courier New"/>
            <w:color w:val="000000"/>
            <w:sz w:val="18"/>
            <w:szCs w:val="18"/>
            <w:lang w:eastAsia="de-DE"/>
            <w14:ligatures w14:val="none"/>
            <w:rPrChange w:id="2024" w:author="Manuel Hergenröder" w:date="2020-07-16T16:26:00Z">
              <w:rPr>
                <w:rFonts w:ascii="Consolas" w:eastAsia="Times New Roman" w:hAnsi="Consolas" w:cs="Courier New"/>
                <w:color w:val="000000"/>
                <w:sz w:val="20"/>
                <w:szCs w:val="20"/>
                <w:lang w:val="de-DE" w:eastAsia="de-DE"/>
                <w14:ligatures w14:val="none"/>
              </w:rPr>
            </w:rPrChange>
          </w:rPr>
          <w:t>.Success)</w:t>
        </w:r>
      </w:ins>
    </w:p>
    <w:p w14:paraId="78AFC9E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025" w:author="Manuel Hergenröder" w:date="2020-07-16T16:21:00Z"/>
          <w:rFonts w:ascii="Consolas" w:eastAsia="Times New Roman" w:hAnsi="Consolas" w:cs="Courier New"/>
          <w:color w:val="000000"/>
          <w:sz w:val="18"/>
          <w:szCs w:val="18"/>
          <w:lang w:eastAsia="de-DE"/>
          <w14:ligatures w14:val="none"/>
          <w:rPrChange w:id="2026" w:author="Manuel Hergenröder" w:date="2020-07-16T16:26:00Z">
            <w:rPr>
              <w:ins w:id="2027" w:author="Manuel Hergenröder" w:date="2020-07-16T16:21:00Z"/>
              <w:rFonts w:ascii="Consolas" w:eastAsia="Times New Roman" w:hAnsi="Consolas" w:cs="Courier New"/>
              <w:color w:val="000000"/>
              <w:sz w:val="20"/>
              <w:szCs w:val="20"/>
              <w:lang w:val="de-DE" w:eastAsia="de-DE"/>
              <w14:ligatures w14:val="none"/>
            </w:rPr>
          </w:rPrChange>
        </w:rPr>
      </w:pPr>
      <w:ins w:id="2028" w:author="Manuel Hergenröder" w:date="2020-07-16T16:21:00Z">
        <w:r w:rsidRPr="00625FEA">
          <w:rPr>
            <w:rFonts w:ascii="Consolas" w:eastAsia="Times New Roman" w:hAnsi="Consolas" w:cs="Courier New"/>
            <w:color w:val="000000"/>
            <w:sz w:val="18"/>
            <w:szCs w:val="18"/>
            <w:lang w:eastAsia="de-DE"/>
            <w14:ligatures w14:val="none"/>
            <w:rPrChange w:id="2029" w:author="Manuel Hergenröder" w:date="2020-07-16T16:26:00Z">
              <w:rPr>
                <w:rFonts w:ascii="Consolas" w:eastAsia="Times New Roman" w:hAnsi="Consolas" w:cs="Courier New"/>
                <w:color w:val="000000"/>
                <w:sz w:val="20"/>
                <w:szCs w:val="20"/>
                <w:lang w:val="de-DE" w:eastAsia="de-DE"/>
                <w14:ligatures w14:val="none"/>
              </w:rPr>
            </w:rPrChange>
          </w:rPr>
          <w:t>        {</w:t>
        </w:r>
      </w:ins>
    </w:p>
    <w:p w14:paraId="0AE119E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030" w:author="Manuel Hergenröder" w:date="2020-07-16T16:21:00Z"/>
          <w:rFonts w:ascii="Consolas" w:eastAsia="Times New Roman" w:hAnsi="Consolas" w:cs="Courier New"/>
          <w:color w:val="000000"/>
          <w:sz w:val="18"/>
          <w:szCs w:val="18"/>
          <w:lang w:eastAsia="de-DE"/>
          <w14:ligatures w14:val="none"/>
          <w:rPrChange w:id="2031" w:author="Manuel Hergenröder" w:date="2020-07-16T16:26:00Z">
            <w:rPr>
              <w:ins w:id="2032" w:author="Manuel Hergenröder" w:date="2020-07-16T16:21:00Z"/>
              <w:rFonts w:ascii="Consolas" w:eastAsia="Times New Roman" w:hAnsi="Consolas" w:cs="Courier New"/>
              <w:color w:val="000000"/>
              <w:sz w:val="20"/>
              <w:szCs w:val="20"/>
              <w:lang w:val="de-DE" w:eastAsia="de-DE"/>
              <w14:ligatures w14:val="none"/>
            </w:rPr>
          </w:rPrChange>
        </w:rPr>
      </w:pPr>
      <w:ins w:id="2033" w:author="Manuel Hergenröder" w:date="2020-07-16T16:21:00Z">
        <w:r w:rsidRPr="00625FEA">
          <w:rPr>
            <w:rFonts w:ascii="Consolas" w:eastAsia="Times New Roman" w:hAnsi="Consolas" w:cs="Courier New"/>
            <w:color w:val="000000"/>
            <w:sz w:val="18"/>
            <w:szCs w:val="18"/>
            <w:lang w:eastAsia="de-DE"/>
            <w14:ligatures w14:val="none"/>
            <w:rPrChange w:id="203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2035"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203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2037" w:author="Manuel Hergenröder" w:date="2020-07-16T16:26:00Z">
              <w:rPr>
                <w:rFonts w:ascii="Consolas" w:eastAsia="Times New Roman" w:hAnsi="Consolas" w:cs="Courier New"/>
                <w:color w:val="1F377F"/>
                <w:sz w:val="20"/>
                <w:szCs w:val="20"/>
                <w:lang w:val="de-DE" w:eastAsia="de-DE"/>
                <w14:ligatures w14:val="none"/>
              </w:rPr>
            </w:rPrChange>
          </w:rPr>
          <w:t>ignoreCancel</w:t>
        </w:r>
        <w:r w:rsidRPr="00625FEA">
          <w:rPr>
            <w:rFonts w:ascii="Consolas" w:eastAsia="Times New Roman" w:hAnsi="Consolas" w:cs="Courier New"/>
            <w:color w:val="000000"/>
            <w:sz w:val="18"/>
            <w:szCs w:val="18"/>
            <w:lang w:eastAsia="de-DE"/>
            <w14:ligatures w14:val="none"/>
            <w:rPrChange w:id="2038" w:author="Manuel Hergenröder" w:date="2020-07-16T16:26:00Z">
              <w:rPr>
                <w:rFonts w:ascii="Consolas" w:eastAsia="Times New Roman" w:hAnsi="Consolas" w:cs="Courier New"/>
                <w:color w:val="000000"/>
                <w:sz w:val="20"/>
                <w:szCs w:val="20"/>
                <w:lang w:val="de-DE" w:eastAsia="de-DE"/>
                <w14:ligatures w14:val="none"/>
              </w:rPr>
            </w:rPrChange>
          </w:rPr>
          <w:t> &amp;&amp; !</w:t>
        </w:r>
        <w:r w:rsidRPr="00625FEA">
          <w:rPr>
            <w:rFonts w:ascii="Consolas" w:eastAsia="Times New Roman" w:hAnsi="Consolas" w:cs="Courier New"/>
            <w:color w:val="0000FF"/>
            <w:sz w:val="18"/>
            <w:szCs w:val="18"/>
            <w:lang w:eastAsia="de-DE"/>
            <w14:ligatures w14:val="none"/>
            <w:rPrChange w:id="203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040" w:author="Manuel Hergenröder" w:date="2020-07-16T16:26:00Z">
              <w:rPr>
                <w:rFonts w:ascii="Consolas" w:eastAsia="Times New Roman" w:hAnsi="Consolas" w:cs="Courier New"/>
                <w:color w:val="000000"/>
                <w:sz w:val="20"/>
                <w:szCs w:val="20"/>
                <w:lang w:val="de-DE" w:eastAsia="de-DE"/>
                <w14:ligatures w14:val="none"/>
              </w:rPr>
            </w:rPrChange>
          </w:rPr>
          <w:t>.fileBrowserVr.activeSelf)</w:t>
        </w:r>
      </w:ins>
    </w:p>
    <w:p w14:paraId="78AC7AB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041" w:author="Manuel Hergenröder" w:date="2020-07-16T16:21:00Z"/>
          <w:rFonts w:ascii="Consolas" w:eastAsia="Times New Roman" w:hAnsi="Consolas" w:cs="Courier New"/>
          <w:color w:val="000000"/>
          <w:sz w:val="18"/>
          <w:szCs w:val="18"/>
          <w:lang w:eastAsia="de-DE"/>
          <w14:ligatures w14:val="none"/>
          <w:rPrChange w:id="2042" w:author="Manuel Hergenröder" w:date="2020-07-16T16:26:00Z">
            <w:rPr>
              <w:ins w:id="2043" w:author="Manuel Hergenröder" w:date="2020-07-16T16:21:00Z"/>
              <w:rFonts w:ascii="Consolas" w:eastAsia="Times New Roman" w:hAnsi="Consolas" w:cs="Courier New"/>
              <w:color w:val="000000"/>
              <w:sz w:val="20"/>
              <w:szCs w:val="20"/>
              <w:lang w:val="de-DE" w:eastAsia="de-DE"/>
              <w14:ligatures w14:val="none"/>
            </w:rPr>
          </w:rPrChange>
        </w:rPr>
      </w:pPr>
      <w:ins w:id="2044" w:author="Manuel Hergenröder" w:date="2020-07-16T16:21:00Z">
        <w:r w:rsidRPr="00625FEA">
          <w:rPr>
            <w:rFonts w:ascii="Consolas" w:eastAsia="Times New Roman" w:hAnsi="Consolas" w:cs="Courier New"/>
            <w:color w:val="000000"/>
            <w:sz w:val="18"/>
            <w:szCs w:val="18"/>
            <w:lang w:eastAsia="de-DE"/>
            <w14:ligatures w14:val="none"/>
            <w:rPrChange w:id="204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04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047" w:author="Manuel Hergenröder" w:date="2020-07-16T16:26:00Z">
              <w:rPr>
                <w:rFonts w:ascii="Consolas" w:eastAsia="Times New Roman" w:hAnsi="Consolas" w:cs="Courier New"/>
                <w:color w:val="000000"/>
                <w:sz w:val="20"/>
                <w:szCs w:val="20"/>
                <w:lang w:val="de-DE" w:eastAsia="de-DE"/>
                <w14:ligatures w14:val="none"/>
              </w:rPr>
            </w:rPrChange>
          </w:rPr>
          <w:t>.fileBrowserVr.</w:t>
        </w:r>
        <w:r w:rsidRPr="00625FEA">
          <w:rPr>
            <w:rFonts w:ascii="Consolas" w:eastAsia="Times New Roman" w:hAnsi="Consolas" w:cs="Courier New"/>
            <w:color w:val="74531F"/>
            <w:sz w:val="18"/>
            <w:szCs w:val="18"/>
            <w:lang w:eastAsia="de-DE"/>
            <w14:ligatures w14:val="none"/>
            <w:rPrChange w:id="2048" w:author="Manuel Hergenröder" w:date="2020-07-16T16:26:00Z">
              <w:rPr>
                <w:rFonts w:ascii="Consolas" w:eastAsia="Times New Roman" w:hAnsi="Consolas" w:cs="Courier New"/>
                <w:color w:val="74531F"/>
                <w:sz w:val="20"/>
                <w:szCs w:val="20"/>
                <w:lang w:val="de-DE" w:eastAsia="de-DE"/>
                <w14:ligatures w14:val="none"/>
              </w:rPr>
            </w:rPrChange>
          </w:rPr>
          <w:t>SetActive</w:t>
        </w:r>
        <w:r w:rsidRPr="00625FEA">
          <w:rPr>
            <w:rFonts w:ascii="Consolas" w:eastAsia="Times New Roman" w:hAnsi="Consolas" w:cs="Courier New"/>
            <w:color w:val="000000"/>
            <w:sz w:val="18"/>
            <w:szCs w:val="18"/>
            <w:lang w:eastAsia="de-DE"/>
            <w14:ligatures w14:val="none"/>
            <w:rPrChange w:id="204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2050" w:author="Manuel Hergenröder" w:date="2020-07-16T16:26:00Z">
              <w:rPr>
                <w:rFonts w:ascii="Consolas" w:eastAsia="Times New Roman" w:hAnsi="Consolas" w:cs="Courier New"/>
                <w:color w:val="0000FF"/>
                <w:sz w:val="20"/>
                <w:szCs w:val="20"/>
                <w:lang w:val="de-DE" w:eastAsia="de-DE"/>
                <w14:ligatures w14:val="none"/>
              </w:rPr>
            </w:rPrChange>
          </w:rPr>
          <w:t>true</w:t>
        </w:r>
        <w:r w:rsidRPr="00625FEA">
          <w:rPr>
            <w:rFonts w:ascii="Consolas" w:eastAsia="Times New Roman" w:hAnsi="Consolas" w:cs="Courier New"/>
            <w:color w:val="000000"/>
            <w:sz w:val="18"/>
            <w:szCs w:val="18"/>
            <w:lang w:eastAsia="de-DE"/>
            <w14:ligatures w14:val="none"/>
            <w:rPrChange w:id="2051" w:author="Manuel Hergenröder" w:date="2020-07-16T16:26:00Z">
              <w:rPr>
                <w:rFonts w:ascii="Consolas" w:eastAsia="Times New Roman" w:hAnsi="Consolas" w:cs="Courier New"/>
                <w:color w:val="000000"/>
                <w:sz w:val="20"/>
                <w:szCs w:val="20"/>
                <w:lang w:val="de-DE" w:eastAsia="de-DE"/>
                <w14:ligatures w14:val="none"/>
              </w:rPr>
            </w:rPrChange>
          </w:rPr>
          <w:t>);</w:t>
        </w:r>
      </w:ins>
    </w:p>
    <w:p w14:paraId="0BED256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052" w:author="Manuel Hergenröder" w:date="2020-07-16T16:21:00Z"/>
          <w:rFonts w:ascii="Consolas" w:eastAsia="Times New Roman" w:hAnsi="Consolas" w:cs="Courier New"/>
          <w:color w:val="000000"/>
          <w:sz w:val="18"/>
          <w:szCs w:val="18"/>
          <w:lang w:eastAsia="de-DE"/>
          <w14:ligatures w14:val="none"/>
          <w:rPrChange w:id="2053" w:author="Manuel Hergenröder" w:date="2020-07-16T16:26:00Z">
            <w:rPr>
              <w:ins w:id="2054" w:author="Manuel Hergenröder" w:date="2020-07-16T16:21:00Z"/>
              <w:rFonts w:ascii="Consolas" w:eastAsia="Times New Roman" w:hAnsi="Consolas" w:cs="Courier New"/>
              <w:color w:val="000000"/>
              <w:sz w:val="20"/>
              <w:szCs w:val="20"/>
              <w:lang w:val="de-DE" w:eastAsia="de-DE"/>
              <w14:ligatures w14:val="none"/>
            </w:rPr>
          </w:rPrChange>
        </w:rPr>
      </w:pPr>
      <w:ins w:id="2055" w:author="Manuel Hergenröder" w:date="2020-07-16T16:21:00Z">
        <w:r w:rsidRPr="00625FEA">
          <w:rPr>
            <w:rFonts w:ascii="Consolas" w:eastAsia="Times New Roman" w:hAnsi="Consolas" w:cs="Courier New"/>
            <w:color w:val="000000"/>
            <w:sz w:val="18"/>
            <w:szCs w:val="18"/>
            <w:lang w:eastAsia="de-DE"/>
            <w14:ligatures w14:val="none"/>
            <w:rPrChange w:id="2056"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3C1001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057" w:author="Manuel Hergenröder" w:date="2020-07-16T16:21:00Z"/>
          <w:rFonts w:ascii="Consolas" w:eastAsia="Times New Roman" w:hAnsi="Consolas" w:cs="Courier New"/>
          <w:color w:val="000000"/>
          <w:sz w:val="18"/>
          <w:szCs w:val="18"/>
          <w:lang w:eastAsia="de-DE"/>
          <w14:ligatures w14:val="none"/>
          <w:rPrChange w:id="2058" w:author="Manuel Hergenröder" w:date="2020-07-16T16:26:00Z">
            <w:rPr>
              <w:ins w:id="2059" w:author="Manuel Hergenröder" w:date="2020-07-16T16:21:00Z"/>
              <w:rFonts w:ascii="Consolas" w:eastAsia="Times New Roman" w:hAnsi="Consolas" w:cs="Courier New"/>
              <w:color w:val="000000"/>
              <w:sz w:val="20"/>
              <w:szCs w:val="20"/>
              <w:lang w:val="de-DE" w:eastAsia="de-DE"/>
              <w14:ligatures w14:val="none"/>
            </w:rPr>
          </w:rPrChange>
        </w:rPr>
      </w:pPr>
      <w:ins w:id="2060" w:author="Manuel Hergenröder" w:date="2020-07-16T16:21:00Z">
        <w:r w:rsidRPr="00625FEA">
          <w:rPr>
            <w:rFonts w:ascii="Consolas" w:eastAsia="Times New Roman" w:hAnsi="Consolas" w:cs="Courier New"/>
            <w:color w:val="000000"/>
            <w:sz w:val="18"/>
            <w:szCs w:val="18"/>
            <w:lang w:eastAsia="de-DE"/>
            <w14:ligatures w14:val="none"/>
            <w:rPrChange w:id="206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2062" w:author="Manuel Hergenröder" w:date="2020-07-16T16:26:00Z">
              <w:rPr>
                <w:rFonts w:ascii="Consolas" w:eastAsia="Times New Roman" w:hAnsi="Consolas" w:cs="Courier New"/>
                <w:color w:val="8F08C4"/>
                <w:sz w:val="20"/>
                <w:szCs w:val="20"/>
                <w:lang w:val="de-DE" w:eastAsia="de-DE"/>
                <w14:ligatures w14:val="none"/>
              </w:rPr>
            </w:rPrChange>
          </w:rPr>
          <w:t>yield</w:t>
        </w:r>
        <w:r w:rsidRPr="00625FEA">
          <w:rPr>
            <w:rFonts w:ascii="Consolas" w:eastAsia="Times New Roman" w:hAnsi="Consolas" w:cs="Courier New"/>
            <w:color w:val="000000"/>
            <w:sz w:val="18"/>
            <w:szCs w:val="18"/>
            <w:lang w:eastAsia="de-DE"/>
            <w14:ligatures w14:val="none"/>
            <w:rPrChange w:id="206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2064" w:author="Manuel Hergenröder" w:date="2020-07-16T16:26:00Z">
              <w:rPr>
                <w:rFonts w:ascii="Consolas" w:eastAsia="Times New Roman" w:hAnsi="Consolas" w:cs="Courier New"/>
                <w:color w:val="8F08C4"/>
                <w:sz w:val="20"/>
                <w:szCs w:val="20"/>
                <w:lang w:val="de-DE" w:eastAsia="de-DE"/>
                <w14:ligatures w14:val="none"/>
              </w:rPr>
            </w:rPrChange>
          </w:rPr>
          <w:t>return</w:t>
        </w:r>
        <w:r w:rsidRPr="00625FEA">
          <w:rPr>
            <w:rFonts w:ascii="Consolas" w:eastAsia="Times New Roman" w:hAnsi="Consolas" w:cs="Courier New"/>
            <w:color w:val="000000"/>
            <w:sz w:val="18"/>
            <w:szCs w:val="18"/>
            <w:lang w:eastAsia="de-DE"/>
            <w14:ligatures w14:val="none"/>
            <w:rPrChange w:id="206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066" w:author="Manuel Hergenröder" w:date="2020-07-16T16:26:00Z">
              <w:rPr>
                <w:rFonts w:ascii="Consolas" w:eastAsia="Times New Roman" w:hAnsi="Consolas" w:cs="Courier New"/>
                <w:color w:val="0000FF"/>
                <w:sz w:val="20"/>
                <w:szCs w:val="20"/>
                <w:lang w:val="de-DE" w:eastAsia="de-DE"/>
                <w14:ligatures w14:val="none"/>
              </w:rPr>
            </w:rPrChange>
          </w:rPr>
          <w:t>null</w:t>
        </w:r>
        <w:r w:rsidRPr="00625FEA">
          <w:rPr>
            <w:rFonts w:ascii="Consolas" w:eastAsia="Times New Roman" w:hAnsi="Consolas" w:cs="Courier New"/>
            <w:color w:val="000000"/>
            <w:sz w:val="18"/>
            <w:szCs w:val="18"/>
            <w:lang w:eastAsia="de-DE"/>
            <w14:ligatures w14:val="none"/>
            <w:rPrChange w:id="2067" w:author="Manuel Hergenröder" w:date="2020-07-16T16:26:00Z">
              <w:rPr>
                <w:rFonts w:ascii="Consolas" w:eastAsia="Times New Roman" w:hAnsi="Consolas" w:cs="Courier New"/>
                <w:color w:val="000000"/>
                <w:sz w:val="20"/>
                <w:szCs w:val="20"/>
                <w:lang w:val="de-DE" w:eastAsia="de-DE"/>
                <w14:ligatures w14:val="none"/>
              </w:rPr>
            </w:rPrChange>
          </w:rPr>
          <w:t>;</w:t>
        </w:r>
      </w:ins>
    </w:p>
    <w:p w14:paraId="3E2D4F1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068" w:author="Manuel Hergenröder" w:date="2020-07-16T16:21:00Z"/>
          <w:rFonts w:ascii="Consolas" w:eastAsia="Times New Roman" w:hAnsi="Consolas" w:cs="Courier New"/>
          <w:color w:val="000000"/>
          <w:sz w:val="18"/>
          <w:szCs w:val="18"/>
          <w:lang w:eastAsia="de-DE"/>
          <w14:ligatures w14:val="none"/>
          <w:rPrChange w:id="2069" w:author="Manuel Hergenröder" w:date="2020-07-16T16:26:00Z">
            <w:rPr>
              <w:ins w:id="2070" w:author="Manuel Hergenröder" w:date="2020-07-16T16:21:00Z"/>
              <w:rFonts w:ascii="Consolas" w:eastAsia="Times New Roman" w:hAnsi="Consolas" w:cs="Courier New"/>
              <w:color w:val="000000"/>
              <w:sz w:val="20"/>
              <w:szCs w:val="20"/>
              <w:lang w:val="de-DE" w:eastAsia="de-DE"/>
              <w14:ligatures w14:val="none"/>
            </w:rPr>
          </w:rPrChange>
        </w:rPr>
      </w:pPr>
      <w:ins w:id="2071" w:author="Manuel Hergenröder" w:date="2020-07-16T16:21:00Z">
        <w:r w:rsidRPr="00625FEA">
          <w:rPr>
            <w:rFonts w:ascii="Consolas" w:eastAsia="Times New Roman" w:hAnsi="Consolas" w:cs="Courier New"/>
            <w:color w:val="000000"/>
            <w:sz w:val="18"/>
            <w:szCs w:val="18"/>
            <w:lang w:eastAsia="de-DE"/>
            <w14:ligatures w14:val="none"/>
            <w:rPrChange w:id="2072" w:author="Manuel Hergenröder" w:date="2020-07-16T16:26:00Z">
              <w:rPr>
                <w:rFonts w:ascii="Consolas" w:eastAsia="Times New Roman" w:hAnsi="Consolas" w:cs="Courier New"/>
                <w:color w:val="000000"/>
                <w:sz w:val="20"/>
                <w:szCs w:val="20"/>
                <w:lang w:val="de-DE" w:eastAsia="de-DE"/>
                <w14:ligatures w14:val="none"/>
              </w:rPr>
            </w:rPrChange>
          </w:rPr>
          <w:t>        }</w:t>
        </w:r>
      </w:ins>
    </w:p>
    <w:p w14:paraId="6B4106C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073" w:author="Manuel Hergenröder" w:date="2020-07-16T16:21:00Z"/>
          <w:rFonts w:ascii="Consolas" w:eastAsia="Times New Roman" w:hAnsi="Consolas" w:cs="Courier New"/>
          <w:color w:val="000000"/>
          <w:sz w:val="18"/>
          <w:szCs w:val="18"/>
          <w:lang w:eastAsia="de-DE"/>
          <w14:ligatures w14:val="none"/>
          <w:rPrChange w:id="2074" w:author="Manuel Hergenröder" w:date="2020-07-16T16:26:00Z">
            <w:rPr>
              <w:ins w:id="2075" w:author="Manuel Hergenröder" w:date="2020-07-16T16:21:00Z"/>
              <w:rFonts w:ascii="Consolas" w:eastAsia="Times New Roman" w:hAnsi="Consolas" w:cs="Courier New"/>
              <w:color w:val="000000"/>
              <w:sz w:val="20"/>
              <w:szCs w:val="20"/>
              <w:lang w:val="de-DE" w:eastAsia="de-DE"/>
              <w14:ligatures w14:val="none"/>
            </w:rPr>
          </w:rPrChange>
        </w:rPr>
      </w:pPr>
      <w:ins w:id="2076" w:author="Manuel Hergenröder" w:date="2020-07-16T16:21:00Z">
        <w:r w:rsidRPr="00625FEA">
          <w:rPr>
            <w:rFonts w:ascii="Consolas" w:eastAsia="Times New Roman" w:hAnsi="Consolas" w:cs="Courier New"/>
            <w:color w:val="000000"/>
            <w:sz w:val="18"/>
            <w:szCs w:val="18"/>
            <w:lang w:eastAsia="de-DE"/>
            <w14:ligatures w14:val="none"/>
            <w:rPrChange w:id="207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8AE6BD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078" w:author="Manuel Hergenröder" w:date="2020-07-16T16:21:00Z"/>
          <w:rFonts w:ascii="Consolas" w:eastAsia="Times New Roman" w:hAnsi="Consolas" w:cs="Courier New"/>
          <w:color w:val="000000"/>
          <w:sz w:val="18"/>
          <w:szCs w:val="18"/>
          <w:lang w:eastAsia="de-DE"/>
          <w14:ligatures w14:val="none"/>
          <w:rPrChange w:id="2079" w:author="Manuel Hergenröder" w:date="2020-07-16T16:26:00Z">
            <w:rPr>
              <w:ins w:id="2080" w:author="Manuel Hergenröder" w:date="2020-07-16T16:21:00Z"/>
              <w:rFonts w:ascii="Consolas" w:eastAsia="Times New Roman" w:hAnsi="Consolas" w:cs="Courier New"/>
              <w:color w:val="000000"/>
              <w:sz w:val="20"/>
              <w:szCs w:val="20"/>
              <w:lang w:val="de-DE" w:eastAsia="de-DE"/>
              <w14:ligatures w14:val="none"/>
            </w:rPr>
          </w:rPrChange>
        </w:rPr>
      </w:pPr>
      <w:ins w:id="2081" w:author="Manuel Hergenröder" w:date="2020-07-16T16:21:00Z">
        <w:r w:rsidRPr="00625FEA">
          <w:rPr>
            <w:rFonts w:ascii="Consolas" w:eastAsia="Times New Roman" w:hAnsi="Consolas" w:cs="Courier New"/>
            <w:color w:val="000000"/>
            <w:sz w:val="18"/>
            <w:szCs w:val="18"/>
            <w:lang w:eastAsia="de-DE"/>
            <w14:ligatures w14:val="none"/>
            <w:rPrChange w:id="208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08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084" w:author="Manuel Hergenröder" w:date="2020-07-16T16:26:00Z">
              <w:rPr>
                <w:rFonts w:ascii="Consolas" w:eastAsia="Times New Roman" w:hAnsi="Consolas" w:cs="Courier New"/>
                <w:color w:val="000000"/>
                <w:sz w:val="20"/>
                <w:szCs w:val="20"/>
                <w:lang w:val="de-DE" w:eastAsia="de-DE"/>
                <w14:ligatures w14:val="none"/>
              </w:rPr>
            </w:rPrChange>
          </w:rPr>
          <w:t>.filePath = </w:t>
        </w:r>
        <w:r w:rsidRPr="00625FEA">
          <w:rPr>
            <w:rFonts w:ascii="Consolas" w:eastAsia="Times New Roman" w:hAnsi="Consolas" w:cs="Courier New"/>
            <w:color w:val="2B91AF"/>
            <w:sz w:val="18"/>
            <w:szCs w:val="18"/>
            <w:lang w:eastAsia="de-DE"/>
            <w14:ligatures w14:val="none"/>
            <w:rPrChange w:id="2085" w:author="Manuel Hergenröder" w:date="2020-07-16T16:26:00Z">
              <w:rPr>
                <w:rFonts w:ascii="Consolas" w:eastAsia="Times New Roman" w:hAnsi="Consolas" w:cs="Courier New"/>
                <w:color w:val="2B91AF"/>
                <w:sz w:val="20"/>
                <w:szCs w:val="20"/>
                <w:lang w:val="de-DE" w:eastAsia="de-DE"/>
                <w14:ligatures w14:val="none"/>
              </w:rPr>
            </w:rPrChange>
          </w:rPr>
          <w:t>FileBrowser</w:t>
        </w:r>
        <w:r w:rsidRPr="00625FEA">
          <w:rPr>
            <w:rFonts w:ascii="Consolas" w:eastAsia="Times New Roman" w:hAnsi="Consolas" w:cs="Courier New"/>
            <w:color w:val="000000"/>
            <w:sz w:val="18"/>
            <w:szCs w:val="18"/>
            <w:lang w:eastAsia="de-DE"/>
            <w14:ligatures w14:val="none"/>
            <w:rPrChange w:id="2086" w:author="Manuel Hergenröder" w:date="2020-07-16T16:26:00Z">
              <w:rPr>
                <w:rFonts w:ascii="Consolas" w:eastAsia="Times New Roman" w:hAnsi="Consolas" w:cs="Courier New"/>
                <w:color w:val="000000"/>
                <w:sz w:val="20"/>
                <w:szCs w:val="20"/>
                <w:lang w:val="de-DE" w:eastAsia="de-DE"/>
                <w14:ligatures w14:val="none"/>
              </w:rPr>
            </w:rPrChange>
          </w:rPr>
          <w:t>.Result;</w:t>
        </w:r>
      </w:ins>
    </w:p>
    <w:p w14:paraId="166D007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087" w:author="Manuel Hergenröder" w:date="2020-07-16T16:21:00Z"/>
          <w:rFonts w:ascii="Consolas" w:eastAsia="Times New Roman" w:hAnsi="Consolas" w:cs="Courier New"/>
          <w:color w:val="000000"/>
          <w:sz w:val="18"/>
          <w:szCs w:val="18"/>
          <w:lang w:eastAsia="de-DE"/>
          <w14:ligatures w14:val="none"/>
          <w:rPrChange w:id="2088" w:author="Manuel Hergenröder" w:date="2020-07-16T16:26:00Z">
            <w:rPr>
              <w:ins w:id="2089" w:author="Manuel Hergenröder" w:date="2020-07-16T16:21:00Z"/>
              <w:rFonts w:ascii="Consolas" w:eastAsia="Times New Roman" w:hAnsi="Consolas" w:cs="Courier New"/>
              <w:color w:val="000000"/>
              <w:sz w:val="20"/>
              <w:szCs w:val="20"/>
              <w:lang w:val="de-DE" w:eastAsia="de-DE"/>
              <w14:ligatures w14:val="none"/>
            </w:rPr>
          </w:rPrChange>
        </w:rPr>
      </w:pPr>
      <w:ins w:id="2090" w:author="Manuel Hergenröder" w:date="2020-07-16T16:21:00Z">
        <w:r w:rsidRPr="00625FEA">
          <w:rPr>
            <w:rFonts w:ascii="Consolas" w:eastAsia="Times New Roman" w:hAnsi="Consolas" w:cs="Courier New"/>
            <w:color w:val="000000"/>
            <w:sz w:val="18"/>
            <w:szCs w:val="18"/>
            <w:lang w:eastAsia="de-DE"/>
            <w14:ligatures w14:val="none"/>
            <w:rPrChange w:id="209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09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09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2094" w:author="Manuel Hergenröder" w:date="2020-07-16T16:26:00Z">
              <w:rPr>
                <w:rFonts w:ascii="Consolas" w:eastAsia="Times New Roman" w:hAnsi="Consolas" w:cs="Courier New"/>
                <w:color w:val="74531F"/>
                <w:sz w:val="20"/>
                <w:szCs w:val="20"/>
                <w:lang w:val="de-DE" w:eastAsia="de-DE"/>
                <w14:ligatures w14:val="none"/>
              </w:rPr>
            </w:rPrChange>
          </w:rPr>
          <w:t>LoadAudioData</w:t>
        </w:r>
        <w:r w:rsidRPr="00625FEA">
          <w:rPr>
            <w:rFonts w:ascii="Consolas" w:eastAsia="Times New Roman" w:hAnsi="Consolas" w:cs="Courier New"/>
            <w:color w:val="000000"/>
            <w:sz w:val="18"/>
            <w:szCs w:val="18"/>
            <w:lang w:eastAsia="de-DE"/>
            <w14:ligatures w14:val="none"/>
            <w:rPrChange w:id="2095" w:author="Manuel Hergenröder" w:date="2020-07-16T16:26:00Z">
              <w:rPr>
                <w:rFonts w:ascii="Consolas" w:eastAsia="Times New Roman" w:hAnsi="Consolas" w:cs="Courier New"/>
                <w:color w:val="000000"/>
                <w:sz w:val="20"/>
                <w:szCs w:val="20"/>
                <w:lang w:val="de-DE" w:eastAsia="de-DE"/>
                <w14:ligatures w14:val="none"/>
              </w:rPr>
            </w:rPrChange>
          </w:rPr>
          <w:t>();</w:t>
        </w:r>
      </w:ins>
    </w:p>
    <w:p w14:paraId="6EB870E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096" w:author="Manuel Hergenröder" w:date="2020-07-16T16:21:00Z"/>
          <w:rFonts w:ascii="Consolas" w:eastAsia="Times New Roman" w:hAnsi="Consolas" w:cs="Courier New"/>
          <w:color w:val="000000"/>
          <w:sz w:val="18"/>
          <w:szCs w:val="18"/>
          <w:lang w:eastAsia="de-DE"/>
          <w14:ligatures w14:val="none"/>
          <w:rPrChange w:id="2097" w:author="Manuel Hergenröder" w:date="2020-07-16T16:26:00Z">
            <w:rPr>
              <w:ins w:id="2098" w:author="Manuel Hergenröder" w:date="2020-07-16T16:21:00Z"/>
              <w:rFonts w:ascii="Consolas" w:eastAsia="Times New Roman" w:hAnsi="Consolas" w:cs="Courier New"/>
              <w:color w:val="000000"/>
              <w:sz w:val="20"/>
              <w:szCs w:val="20"/>
              <w:lang w:val="de-DE" w:eastAsia="de-DE"/>
              <w14:ligatures w14:val="none"/>
            </w:rPr>
          </w:rPrChange>
        </w:rPr>
      </w:pPr>
      <w:ins w:id="2099" w:author="Manuel Hergenröder" w:date="2020-07-16T16:21:00Z">
        <w:r w:rsidRPr="00625FEA">
          <w:rPr>
            <w:rFonts w:ascii="Consolas" w:eastAsia="Times New Roman" w:hAnsi="Consolas" w:cs="Courier New"/>
            <w:color w:val="000000"/>
            <w:sz w:val="18"/>
            <w:szCs w:val="18"/>
            <w:lang w:eastAsia="de-DE"/>
            <w14:ligatures w14:val="none"/>
            <w:rPrChange w:id="2100" w:author="Manuel Hergenröder" w:date="2020-07-16T16:26:00Z">
              <w:rPr>
                <w:rFonts w:ascii="Consolas" w:eastAsia="Times New Roman" w:hAnsi="Consolas" w:cs="Courier New"/>
                <w:color w:val="000000"/>
                <w:sz w:val="20"/>
                <w:szCs w:val="20"/>
                <w:lang w:val="de-DE" w:eastAsia="de-DE"/>
                <w14:ligatures w14:val="none"/>
              </w:rPr>
            </w:rPrChange>
          </w:rPr>
          <w:t>    }</w:t>
        </w:r>
      </w:ins>
    </w:p>
    <w:p w14:paraId="34D068A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101" w:author="Manuel Hergenröder" w:date="2020-07-16T16:21:00Z"/>
          <w:rFonts w:ascii="Consolas" w:eastAsia="Times New Roman" w:hAnsi="Consolas" w:cs="Courier New"/>
          <w:color w:val="000000"/>
          <w:sz w:val="18"/>
          <w:szCs w:val="18"/>
          <w:lang w:eastAsia="de-DE"/>
          <w14:ligatures w14:val="none"/>
          <w:rPrChange w:id="2102" w:author="Manuel Hergenröder" w:date="2020-07-16T16:26:00Z">
            <w:rPr>
              <w:ins w:id="2103" w:author="Manuel Hergenröder" w:date="2020-07-16T16:21:00Z"/>
              <w:rFonts w:ascii="Consolas" w:eastAsia="Times New Roman" w:hAnsi="Consolas" w:cs="Courier New"/>
              <w:color w:val="000000"/>
              <w:sz w:val="20"/>
              <w:szCs w:val="20"/>
              <w:lang w:val="de-DE" w:eastAsia="de-DE"/>
              <w14:ligatures w14:val="none"/>
            </w:rPr>
          </w:rPrChange>
        </w:rPr>
      </w:pPr>
      <w:ins w:id="2104" w:author="Manuel Hergenröder" w:date="2020-07-16T16:21:00Z">
        <w:r w:rsidRPr="00625FEA">
          <w:rPr>
            <w:rFonts w:ascii="Consolas" w:eastAsia="Times New Roman" w:hAnsi="Consolas" w:cs="Courier New"/>
            <w:color w:val="000000"/>
            <w:sz w:val="18"/>
            <w:szCs w:val="18"/>
            <w:lang w:eastAsia="de-DE"/>
            <w14:ligatures w14:val="none"/>
            <w:rPrChange w:id="2105"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A4B5F3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106" w:author="Manuel Hergenröder" w:date="2020-07-16T16:21:00Z"/>
          <w:rFonts w:ascii="Consolas" w:eastAsia="Times New Roman" w:hAnsi="Consolas" w:cs="Courier New"/>
          <w:color w:val="000000"/>
          <w:sz w:val="18"/>
          <w:szCs w:val="18"/>
          <w:lang w:eastAsia="de-DE"/>
          <w14:ligatures w14:val="none"/>
          <w:rPrChange w:id="2107" w:author="Manuel Hergenröder" w:date="2020-07-16T16:26:00Z">
            <w:rPr>
              <w:ins w:id="2108" w:author="Manuel Hergenröder" w:date="2020-07-16T16:21:00Z"/>
              <w:rFonts w:ascii="Consolas" w:eastAsia="Times New Roman" w:hAnsi="Consolas" w:cs="Courier New"/>
              <w:color w:val="000000"/>
              <w:sz w:val="20"/>
              <w:szCs w:val="20"/>
              <w:lang w:val="de-DE" w:eastAsia="de-DE"/>
              <w14:ligatures w14:val="none"/>
            </w:rPr>
          </w:rPrChange>
        </w:rPr>
      </w:pPr>
      <w:ins w:id="2109" w:author="Manuel Hergenröder" w:date="2020-07-16T16:21:00Z">
        <w:r w:rsidRPr="00625FEA">
          <w:rPr>
            <w:rFonts w:ascii="Consolas" w:eastAsia="Times New Roman" w:hAnsi="Consolas" w:cs="Courier New"/>
            <w:color w:val="000000"/>
            <w:sz w:val="18"/>
            <w:szCs w:val="18"/>
            <w:lang w:eastAsia="de-DE"/>
            <w14:ligatures w14:val="none"/>
            <w:rPrChange w:id="211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111"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112"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113"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7891136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114" w:author="Manuel Hergenröder" w:date="2020-07-16T16:21:00Z"/>
          <w:rFonts w:ascii="Consolas" w:eastAsia="Times New Roman" w:hAnsi="Consolas" w:cs="Courier New"/>
          <w:color w:val="000000"/>
          <w:sz w:val="18"/>
          <w:szCs w:val="18"/>
          <w:lang w:eastAsia="de-DE"/>
          <w14:ligatures w14:val="none"/>
          <w:rPrChange w:id="2115" w:author="Manuel Hergenröder" w:date="2020-07-16T16:26:00Z">
            <w:rPr>
              <w:ins w:id="2116" w:author="Manuel Hergenröder" w:date="2020-07-16T16:21:00Z"/>
              <w:rFonts w:ascii="Consolas" w:eastAsia="Times New Roman" w:hAnsi="Consolas" w:cs="Courier New"/>
              <w:color w:val="000000"/>
              <w:sz w:val="20"/>
              <w:szCs w:val="20"/>
              <w:lang w:val="de-DE" w:eastAsia="de-DE"/>
              <w14:ligatures w14:val="none"/>
            </w:rPr>
          </w:rPrChange>
        </w:rPr>
      </w:pPr>
      <w:ins w:id="2117" w:author="Manuel Hergenröder" w:date="2020-07-16T16:21:00Z">
        <w:r w:rsidRPr="00625FEA">
          <w:rPr>
            <w:rFonts w:ascii="Consolas" w:eastAsia="Times New Roman" w:hAnsi="Consolas" w:cs="Courier New"/>
            <w:color w:val="000000"/>
            <w:sz w:val="18"/>
            <w:szCs w:val="18"/>
            <w:lang w:eastAsia="de-DE"/>
            <w14:ligatures w14:val="none"/>
            <w:rPrChange w:id="211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119"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120" w:author="Manuel Hergenröder" w:date="2020-07-16T16:26:00Z">
              <w:rPr>
                <w:rFonts w:ascii="Consolas" w:eastAsia="Times New Roman" w:hAnsi="Consolas" w:cs="Courier New"/>
                <w:color w:val="008000"/>
                <w:sz w:val="20"/>
                <w:szCs w:val="20"/>
                <w:lang w:val="de-DE" w:eastAsia="de-DE"/>
                <w14:ligatures w14:val="none"/>
              </w:rPr>
            </w:rPrChange>
          </w:rPr>
          <w:t> Loads audio data from external file</w:t>
        </w:r>
      </w:ins>
    </w:p>
    <w:p w14:paraId="70A14BD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121" w:author="Manuel Hergenröder" w:date="2020-07-16T16:21:00Z"/>
          <w:rFonts w:ascii="Consolas" w:eastAsia="Times New Roman" w:hAnsi="Consolas" w:cs="Courier New"/>
          <w:color w:val="000000"/>
          <w:sz w:val="18"/>
          <w:szCs w:val="18"/>
          <w:lang w:eastAsia="de-DE"/>
          <w14:ligatures w14:val="none"/>
          <w:rPrChange w:id="2122" w:author="Manuel Hergenröder" w:date="2020-07-16T16:26:00Z">
            <w:rPr>
              <w:ins w:id="2123" w:author="Manuel Hergenröder" w:date="2020-07-16T16:21:00Z"/>
              <w:rFonts w:ascii="Consolas" w:eastAsia="Times New Roman" w:hAnsi="Consolas" w:cs="Courier New"/>
              <w:color w:val="000000"/>
              <w:sz w:val="20"/>
              <w:szCs w:val="20"/>
              <w:lang w:val="de-DE" w:eastAsia="de-DE"/>
              <w14:ligatures w14:val="none"/>
            </w:rPr>
          </w:rPrChange>
        </w:rPr>
      </w:pPr>
      <w:ins w:id="2124" w:author="Manuel Hergenröder" w:date="2020-07-16T16:21:00Z">
        <w:r w:rsidRPr="00625FEA">
          <w:rPr>
            <w:rFonts w:ascii="Consolas" w:eastAsia="Times New Roman" w:hAnsi="Consolas" w:cs="Courier New"/>
            <w:color w:val="000000"/>
            <w:sz w:val="18"/>
            <w:szCs w:val="18"/>
            <w:lang w:eastAsia="de-DE"/>
            <w14:ligatures w14:val="none"/>
            <w:rPrChange w:id="212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126"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127"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128"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76E8AFE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129" w:author="Manuel Hergenröder" w:date="2020-07-16T16:21:00Z"/>
          <w:rFonts w:ascii="Consolas" w:eastAsia="Times New Roman" w:hAnsi="Consolas" w:cs="Courier New"/>
          <w:color w:val="000000"/>
          <w:sz w:val="18"/>
          <w:szCs w:val="18"/>
          <w:lang w:eastAsia="de-DE"/>
          <w14:ligatures w14:val="none"/>
          <w:rPrChange w:id="2130" w:author="Manuel Hergenröder" w:date="2020-07-16T16:26:00Z">
            <w:rPr>
              <w:ins w:id="2131" w:author="Manuel Hergenröder" w:date="2020-07-16T16:21:00Z"/>
              <w:rFonts w:ascii="Consolas" w:eastAsia="Times New Roman" w:hAnsi="Consolas" w:cs="Courier New"/>
              <w:color w:val="000000"/>
              <w:sz w:val="20"/>
              <w:szCs w:val="20"/>
              <w:lang w:val="de-DE" w:eastAsia="de-DE"/>
              <w14:ligatures w14:val="none"/>
            </w:rPr>
          </w:rPrChange>
        </w:rPr>
      </w:pPr>
      <w:ins w:id="2132" w:author="Manuel Hergenröder" w:date="2020-07-16T16:21:00Z">
        <w:r w:rsidRPr="00625FEA">
          <w:rPr>
            <w:rFonts w:ascii="Consolas" w:eastAsia="Times New Roman" w:hAnsi="Consolas" w:cs="Courier New"/>
            <w:color w:val="000000"/>
            <w:sz w:val="18"/>
            <w:szCs w:val="18"/>
            <w:lang w:eastAsia="de-DE"/>
            <w14:ligatures w14:val="none"/>
            <w:rPrChange w:id="213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134"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213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136"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213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2138" w:author="Manuel Hergenröder" w:date="2020-07-16T16:26:00Z">
              <w:rPr>
                <w:rFonts w:ascii="Consolas" w:eastAsia="Times New Roman" w:hAnsi="Consolas" w:cs="Courier New"/>
                <w:color w:val="74531F"/>
                <w:sz w:val="20"/>
                <w:szCs w:val="20"/>
                <w:lang w:val="de-DE" w:eastAsia="de-DE"/>
                <w14:ligatures w14:val="none"/>
              </w:rPr>
            </w:rPrChange>
          </w:rPr>
          <w:t>LoadAudioData</w:t>
        </w:r>
        <w:r w:rsidRPr="00625FEA">
          <w:rPr>
            <w:rFonts w:ascii="Consolas" w:eastAsia="Times New Roman" w:hAnsi="Consolas" w:cs="Courier New"/>
            <w:color w:val="000000"/>
            <w:sz w:val="18"/>
            <w:szCs w:val="18"/>
            <w:lang w:eastAsia="de-DE"/>
            <w14:ligatures w14:val="none"/>
            <w:rPrChange w:id="2139" w:author="Manuel Hergenröder" w:date="2020-07-16T16:26:00Z">
              <w:rPr>
                <w:rFonts w:ascii="Consolas" w:eastAsia="Times New Roman" w:hAnsi="Consolas" w:cs="Courier New"/>
                <w:color w:val="000000"/>
                <w:sz w:val="20"/>
                <w:szCs w:val="20"/>
                <w:lang w:val="de-DE" w:eastAsia="de-DE"/>
                <w14:ligatures w14:val="none"/>
              </w:rPr>
            </w:rPrChange>
          </w:rPr>
          <w:t>()</w:t>
        </w:r>
      </w:ins>
    </w:p>
    <w:p w14:paraId="57B147E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140" w:author="Manuel Hergenröder" w:date="2020-07-16T16:21:00Z"/>
          <w:rFonts w:ascii="Consolas" w:eastAsia="Times New Roman" w:hAnsi="Consolas" w:cs="Courier New"/>
          <w:color w:val="000000"/>
          <w:sz w:val="18"/>
          <w:szCs w:val="18"/>
          <w:lang w:eastAsia="de-DE"/>
          <w14:ligatures w14:val="none"/>
          <w:rPrChange w:id="2141" w:author="Manuel Hergenröder" w:date="2020-07-16T16:26:00Z">
            <w:rPr>
              <w:ins w:id="2142" w:author="Manuel Hergenröder" w:date="2020-07-16T16:21:00Z"/>
              <w:rFonts w:ascii="Consolas" w:eastAsia="Times New Roman" w:hAnsi="Consolas" w:cs="Courier New"/>
              <w:color w:val="000000"/>
              <w:sz w:val="20"/>
              <w:szCs w:val="20"/>
              <w:lang w:val="de-DE" w:eastAsia="de-DE"/>
              <w14:ligatures w14:val="none"/>
            </w:rPr>
          </w:rPrChange>
        </w:rPr>
      </w:pPr>
      <w:ins w:id="2143" w:author="Manuel Hergenröder" w:date="2020-07-16T16:21:00Z">
        <w:r w:rsidRPr="00625FEA">
          <w:rPr>
            <w:rFonts w:ascii="Consolas" w:eastAsia="Times New Roman" w:hAnsi="Consolas" w:cs="Courier New"/>
            <w:color w:val="000000"/>
            <w:sz w:val="18"/>
            <w:szCs w:val="18"/>
            <w:lang w:eastAsia="de-DE"/>
            <w14:ligatures w14:val="none"/>
            <w:rPrChange w:id="2144" w:author="Manuel Hergenröder" w:date="2020-07-16T16:26:00Z">
              <w:rPr>
                <w:rFonts w:ascii="Consolas" w:eastAsia="Times New Roman" w:hAnsi="Consolas" w:cs="Courier New"/>
                <w:color w:val="000000"/>
                <w:sz w:val="20"/>
                <w:szCs w:val="20"/>
                <w:lang w:val="de-DE" w:eastAsia="de-DE"/>
                <w14:ligatures w14:val="none"/>
              </w:rPr>
            </w:rPrChange>
          </w:rPr>
          <w:t>    {</w:t>
        </w:r>
      </w:ins>
    </w:p>
    <w:p w14:paraId="47201CB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145" w:author="Manuel Hergenröder" w:date="2020-07-16T16:21:00Z"/>
          <w:rFonts w:ascii="Consolas" w:eastAsia="Times New Roman" w:hAnsi="Consolas" w:cs="Courier New"/>
          <w:color w:val="000000"/>
          <w:sz w:val="18"/>
          <w:szCs w:val="18"/>
          <w:lang w:eastAsia="de-DE"/>
          <w14:ligatures w14:val="none"/>
          <w:rPrChange w:id="2146" w:author="Manuel Hergenröder" w:date="2020-07-16T16:26:00Z">
            <w:rPr>
              <w:ins w:id="2147" w:author="Manuel Hergenröder" w:date="2020-07-16T16:21:00Z"/>
              <w:rFonts w:ascii="Consolas" w:eastAsia="Times New Roman" w:hAnsi="Consolas" w:cs="Courier New"/>
              <w:color w:val="000000"/>
              <w:sz w:val="20"/>
              <w:szCs w:val="20"/>
              <w:lang w:val="de-DE" w:eastAsia="de-DE"/>
              <w14:ligatures w14:val="none"/>
            </w:rPr>
          </w:rPrChange>
        </w:rPr>
      </w:pPr>
      <w:ins w:id="2148" w:author="Manuel Hergenröder" w:date="2020-07-16T16:21:00Z">
        <w:r w:rsidRPr="00625FEA">
          <w:rPr>
            <w:rFonts w:ascii="Consolas" w:eastAsia="Times New Roman" w:hAnsi="Consolas" w:cs="Courier New"/>
            <w:color w:val="000000"/>
            <w:sz w:val="18"/>
            <w:szCs w:val="18"/>
            <w:lang w:eastAsia="de-DE"/>
            <w14:ligatures w14:val="none"/>
            <w:rPrChange w:id="214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2150" w:author="Manuel Hergenröder" w:date="2020-07-16T16:26:00Z">
              <w:rPr>
                <w:rFonts w:ascii="Consolas" w:eastAsia="Times New Roman" w:hAnsi="Consolas" w:cs="Courier New"/>
                <w:color w:val="008000"/>
                <w:sz w:val="20"/>
                <w:szCs w:val="20"/>
                <w:lang w:val="de-DE" w:eastAsia="de-DE"/>
                <w14:ligatures w14:val="none"/>
              </w:rPr>
            </w:rPrChange>
          </w:rPr>
          <w:t>// Read in wav file and convert into a float[] of samples</w:t>
        </w:r>
      </w:ins>
    </w:p>
    <w:p w14:paraId="35F99FD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151" w:author="Manuel Hergenröder" w:date="2020-07-16T16:21:00Z"/>
          <w:rFonts w:ascii="Consolas" w:eastAsia="Times New Roman" w:hAnsi="Consolas" w:cs="Courier New"/>
          <w:color w:val="000000"/>
          <w:sz w:val="18"/>
          <w:szCs w:val="18"/>
          <w:lang w:eastAsia="de-DE"/>
          <w14:ligatures w14:val="none"/>
          <w:rPrChange w:id="2152" w:author="Manuel Hergenröder" w:date="2020-07-16T16:26:00Z">
            <w:rPr>
              <w:ins w:id="2153" w:author="Manuel Hergenröder" w:date="2020-07-16T16:21:00Z"/>
              <w:rFonts w:ascii="Consolas" w:eastAsia="Times New Roman" w:hAnsi="Consolas" w:cs="Courier New"/>
              <w:color w:val="000000"/>
              <w:sz w:val="20"/>
              <w:szCs w:val="20"/>
              <w:lang w:val="de-DE" w:eastAsia="de-DE"/>
              <w14:ligatures w14:val="none"/>
            </w:rPr>
          </w:rPrChange>
        </w:rPr>
      </w:pPr>
      <w:ins w:id="2154" w:author="Manuel Hergenröder" w:date="2020-07-16T16:21:00Z">
        <w:r w:rsidRPr="00625FEA">
          <w:rPr>
            <w:rFonts w:ascii="Consolas" w:eastAsia="Times New Roman" w:hAnsi="Consolas" w:cs="Courier New"/>
            <w:color w:val="000000"/>
            <w:sz w:val="18"/>
            <w:szCs w:val="18"/>
            <w:lang w:eastAsia="de-DE"/>
            <w14:ligatures w14:val="none"/>
            <w:rPrChange w:id="215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15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157" w:author="Manuel Hergenröder" w:date="2020-07-16T16:26:00Z">
              <w:rPr>
                <w:rFonts w:ascii="Consolas" w:eastAsia="Times New Roman" w:hAnsi="Consolas" w:cs="Courier New"/>
                <w:color w:val="000000"/>
                <w:sz w:val="20"/>
                <w:szCs w:val="20"/>
                <w:lang w:val="de-DE" w:eastAsia="de-DE"/>
                <w14:ligatures w14:val="none"/>
              </w:rPr>
            </w:rPrChange>
          </w:rPr>
          <w:t>.waveReader = </w:t>
        </w:r>
        <w:r w:rsidRPr="00625FEA">
          <w:rPr>
            <w:rFonts w:ascii="Consolas" w:eastAsia="Times New Roman" w:hAnsi="Consolas" w:cs="Courier New"/>
            <w:color w:val="0000FF"/>
            <w:sz w:val="18"/>
            <w:szCs w:val="18"/>
            <w:lang w:eastAsia="de-DE"/>
            <w14:ligatures w14:val="none"/>
            <w:rPrChange w:id="2158"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2159" w:author="Manuel Hergenröder" w:date="2020-07-16T16:26:00Z">
              <w:rPr>
                <w:rFonts w:ascii="Consolas" w:eastAsia="Times New Roman" w:hAnsi="Consolas" w:cs="Courier New"/>
                <w:color w:val="000000"/>
                <w:sz w:val="20"/>
                <w:szCs w:val="20"/>
                <w:lang w:val="de-DE" w:eastAsia="de-DE"/>
                <w14:ligatures w14:val="none"/>
              </w:rPr>
            </w:rPrChange>
          </w:rPr>
          <w:t> NAudio.Wave.</w:t>
        </w:r>
        <w:r w:rsidRPr="00625FEA">
          <w:rPr>
            <w:rFonts w:ascii="Consolas" w:eastAsia="Times New Roman" w:hAnsi="Consolas" w:cs="Courier New"/>
            <w:color w:val="2B91AF"/>
            <w:sz w:val="18"/>
            <w:szCs w:val="18"/>
            <w:lang w:eastAsia="de-DE"/>
            <w14:ligatures w14:val="none"/>
            <w:rPrChange w:id="2160" w:author="Manuel Hergenröder" w:date="2020-07-16T16:26:00Z">
              <w:rPr>
                <w:rFonts w:ascii="Consolas" w:eastAsia="Times New Roman" w:hAnsi="Consolas" w:cs="Courier New"/>
                <w:color w:val="2B91AF"/>
                <w:sz w:val="20"/>
                <w:szCs w:val="20"/>
                <w:lang w:val="de-DE" w:eastAsia="de-DE"/>
                <w14:ligatures w14:val="none"/>
              </w:rPr>
            </w:rPrChange>
          </w:rPr>
          <w:t>WaveFileReader</w:t>
        </w:r>
        <w:r w:rsidRPr="00625FEA">
          <w:rPr>
            <w:rFonts w:ascii="Consolas" w:eastAsia="Times New Roman" w:hAnsi="Consolas" w:cs="Courier New"/>
            <w:color w:val="000000"/>
            <w:sz w:val="18"/>
            <w:szCs w:val="18"/>
            <w:lang w:eastAsia="de-DE"/>
            <w14:ligatures w14:val="none"/>
            <w:rPrChange w:id="216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216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163" w:author="Manuel Hergenröder" w:date="2020-07-16T16:26:00Z">
              <w:rPr>
                <w:rFonts w:ascii="Consolas" w:eastAsia="Times New Roman" w:hAnsi="Consolas" w:cs="Courier New"/>
                <w:color w:val="000000"/>
                <w:sz w:val="20"/>
                <w:szCs w:val="20"/>
                <w:lang w:val="de-DE" w:eastAsia="de-DE"/>
                <w14:ligatures w14:val="none"/>
              </w:rPr>
            </w:rPrChange>
          </w:rPr>
          <w:t>.filePath);</w:t>
        </w:r>
      </w:ins>
    </w:p>
    <w:p w14:paraId="447610B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164" w:author="Manuel Hergenröder" w:date="2020-07-16T16:21:00Z"/>
          <w:rFonts w:ascii="Consolas" w:eastAsia="Times New Roman" w:hAnsi="Consolas" w:cs="Courier New"/>
          <w:color w:val="000000"/>
          <w:sz w:val="18"/>
          <w:szCs w:val="18"/>
          <w:lang w:eastAsia="de-DE"/>
          <w14:ligatures w14:val="none"/>
          <w:rPrChange w:id="2165" w:author="Manuel Hergenröder" w:date="2020-07-16T16:26:00Z">
            <w:rPr>
              <w:ins w:id="2166" w:author="Manuel Hergenröder" w:date="2020-07-16T16:21:00Z"/>
              <w:rFonts w:ascii="Consolas" w:eastAsia="Times New Roman" w:hAnsi="Consolas" w:cs="Courier New"/>
              <w:color w:val="000000"/>
              <w:sz w:val="20"/>
              <w:szCs w:val="20"/>
              <w:lang w:val="de-DE" w:eastAsia="de-DE"/>
              <w14:ligatures w14:val="none"/>
            </w:rPr>
          </w:rPrChange>
        </w:rPr>
      </w:pPr>
      <w:ins w:id="2167" w:author="Manuel Hergenröder" w:date="2020-07-16T16:21:00Z">
        <w:r w:rsidRPr="00625FEA">
          <w:rPr>
            <w:rFonts w:ascii="Consolas" w:eastAsia="Times New Roman" w:hAnsi="Consolas" w:cs="Courier New"/>
            <w:color w:val="000000"/>
            <w:sz w:val="18"/>
            <w:szCs w:val="18"/>
            <w:lang w:eastAsia="de-DE"/>
            <w14:ligatures w14:val="none"/>
            <w:rPrChange w:id="2168"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06CF26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169" w:author="Manuel Hergenröder" w:date="2020-07-16T16:21:00Z"/>
          <w:rFonts w:ascii="Consolas" w:eastAsia="Times New Roman" w:hAnsi="Consolas" w:cs="Courier New"/>
          <w:color w:val="000000"/>
          <w:sz w:val="18"/>
          <w:szCs w:val="18"/>
          <w:lang w:eastAsia="de-DE"/>
          <w14:ligatures w14:val="none"/>
          <w:rPrChange w:id="2170" w:author="Manuel Hergenröder" w:date="2020-07-16T16:26:00Z">
            <w:rPr>
              <w:ins w:id="2171" w:author="Manuel Hergenröder" w:date="2020-07-16T16:21:00Z"/>
              <w:rFonts w:ascii="Consolas" w:eastAsia="Times New Roman" w:hAnsi="Consolas" w:cs="Courier New"/>
              <w:color w:val="000000"/>
              <w:sz w:val="20"/>
              <w:szCs w:val="20"/>
              <w:lang w:val="de-DE" w:eastAsia="de-DE"/>
              <w14:ligatures w14:val="none"/>
            </w:rPr>
          </w:rPrChange>
        </w:rPr>
      </w:pPr>
      <w:ins w:id="2172" w:author="Manuel Hergenröder" w:date="2020-07-16T16:21:00Z">
        <w:r w:rsidRPr="00625FEA">
          <w:rPr>
            <w:rFonts w:ascii="Consolas" w:eastAsia="Times New Roman" w:hAnsi="Consolas" w:cs="Courier New"/>
            <w:color w:val="000000"/>
            <w:sz w:val="18"/>
            <w:szCs w:val="18"/>
            <w:lang w:eastAsia="de-DE"/>
            <w14:ligatures w14:val="none"/>
            <w:rPrChange w:id="217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17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175" w:author="Manuel Hergenröder" w:date="2020-07-16T16:26:00Z">
              <w:rPr>
                <w:rFonts w:ascii="Consolas" w:eastAsia="Times New Roman" w:hAnsi="Consolas" w:cs="Courier New"/>
                <w:color w:val="000000"/>
                <w:sz w:val="20"/>
                <w:szCs w:val="20"/>
                <w:lang w:val="de-DE" w:eastAsia="de-DE"/>
                <w14:ligatures w14:val="none"/>
              </w:rPr>
            </w:rPrChange>
          </w:rPr>
          <w:t>.importSampleRate = </w:t>
        </w:r>
        <w:r w:rsidRPr="00625FEA">
          <w:rPr>
            <w:rFonts w:ascii="Consolas" w:eastAsia="Times New Roman" w:hAnsi="Consolas" w:cs="Courier New"/>
            <w:color w:val="0000FF"/>
            <w:sz w:val="18"/>
            <w:szCs w:val="18"/>
            <w:lang w:eastAsia="de-DE"/>
            <w14:ligatures w14:val="none"/>
            <w:rPrChange w:id="217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177" w:author="Manuel Hergenröder" w:date="2020-07-16T16:26:00Z">
              <w:rPr>
                <w:rFonts w:ascii="Consolas" w:eastAsia="Times New Roman" w:hAnsi="Consolas" w:cs="Courier New"/>
                <w:color w:val="000000"/>
                <w:sz w:val="20"/>
                <w:szCs w:val="20"/>
                <w:lang w:val="de-DE" w:eastAsia="de-DE"/>
                <w14:ligatures w14:val="none"/>
              </w:rPr>
            </w:rPrChange>
          </w:rPr>
          <w:t>.waveReader.WaveFormat.SampleRate;</w:t>
        </w:r>
      </w:ins>
    </w:p>
    <w:p w14:paraId="6E9B7DA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178" w:author="Manuel Hergenröder" w:date="2020-07-16T16:21:00Z"/>
          <w:rFonts w:ascii="Consolas" w:eastAsia="Times New Roman" w:hAnsi="Consolas" w:cs="Courier New"/>
          <w:color w:val="000000"/>
          <w:sz w:val="18"/>
          <w:szCs w:val="18"/>
          <w:lang w:eastAsia="de-DE"/>
          <w14:ligatures w14:val="none"/>
          <w:rPrChange w:id="2179" w:author="Manuel Hergenröder" w:date="2020-07-16T16:26:00Z">
            <w:rPr>
              <w:ins w:id="2180" w:author="Manuel Hergenröder" w:date="2020-07-16T16:21:00Z"/>
              <w:rFonts w:ascii="Consolas" w:eastAsia="Times New Roman" w:hAnsi="Consolas" w:cs="Courier New"/>
              <w:color w:val="000000"/>
              <w:sz w:val="20"/>
              <w:szCs w:val="20"/>
              <w:lang w:val="de-DE" w:eastAsia="de-DE"/>
              <w14:ligatures w14:val="none"/>
            </w:rPr>
          </w:rPrChange>
        </w:rPr>
      </w:pPr>
      <w:ins w:id="2181" w:author="Manuel Hergenröder" w:date="2020-07-16T16:21:00Z">
        <w:r w:rsidRPr="00625FEA">
          <w:rPr>
            <w:rFonts w:ascii="Consolas" w:eastAsia="Times New Roman" w:hAnsi="Consolas" w:cs="Courier New"/>
            <w:color w:val="000000"/>
            <w:sz w:val="18"/>
            <w:szCs w:val="18"/>
            <w:lang w:eastAsia="de-DE"/>
            <w14:ligatures w14:val="none"/>
            <w:rPrChange w:id="218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18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184" w:author="Manuel Hergenröder" w:date="2020-07-16T16:26:00Z">
              <w:rPr>
                <w:rFonts w:ascii="Consolas" w:eastAsia="Times New Roman" w:hAnsi="Consolas" w:cs="Courier New"/>
                <w:color w:val="000000"/>
                <w:sz w:val="20"/>
                <w:szCs w:val="20"/>
                <w:lang w:val="de-DE" w:eastAsia="de-DE"/>
                <w14:ligatures w14:val="none"/>
              </w:rPr>
            </w:rPrChange>
          </w:rPr>
          <w:t>.importBitDepth = </w:t>
        </w:r>
        <w:r w:rsidRPr="00625FEA">
          <w:rPr>
            <w:rFonts w:ascii="Consolas" w:eastAsia="Times New Roman" w:hAnsi="Consolas" w:cs="Courier New"/>
            <w:color w:val="0000FF"/>
            <w:sz w:val="18"/>
            <w:szCs w:val="18"/>
            <w:lang w:eastAsia="de-DE"/>
            <w14:ligatures w14:val="none"/>
            <w:rPrChange w:id="218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186" w:author="Manuel Hergenröder" w:date="2020-07-16T16:26:00Z">
              <w:rPr>
                <w:rFonts w:ascii="Consolas" w:eastAsia="Times New Roman" w:hAnsi="Consolas" w:cs="Courier New"/>
                <w:color w:val="000000"/>
                <w:sz w:val="20"/>
                <w:szCs w:val="20"/>
                <w:lang w:val="de-DE" w:eastAsia="de-DE"/>
                <w14:ligatures w14:val="none"/>
              </w:rPr>
            </w:rPrChange>
          </w:rPr>
          <w:t>.waveReader.WaveFormat.BitsPerSample;</w:t>
        </w:r>
      </w:ins>
    </w:p>
    <w:p w14:paraId="5E2F762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187" w:author="Manuel Hergenröder" w:date="2020-07-16T16:21:00Z"/>
          <w:rFonts w:ascii="Consolas" w:eastAsia="Times New Roman" w:hAnsi="Consolas" w:cs="Courier New"/>
          <w:color w:val="000000"/>
          <w:sz w:val="18"/>
          <w:szCs w:val="18"/>
          <w:lang w:eastAsia="de-DE"/>
          <w14:ligatures w14:val="none"/>
          <w:rPrChange w:id="2188" w:author="Manuel Hergenröder" w:date="2020-07-16T16:26:00Z">
            <w:rPr>
              <w:ins w:id="2189" w:author="Manuel Hergenröder" w:date="2020-07-16T16:21:00Z"/>
              <w:rFonts w:ascii="Consolas" w:eastAsia="Times New Roman" w:hAnsi="Consolas" w:cs="Courier New"/>
              <w:color w:val="000000"/>
              <w:sz w:val="20"/>
              <w:szCs w:val="20"/>
              <w:lang w:val="de-DE" w:eastAsia="de-DE"/>
              <w14:ligatures w14:val="none"/>
            </w:rPr>
          </w:rPrChange>
        </w:rPr>
      </w:pPr>
      <w:ins w:id="2190" w:author="Manuel Hergenröder" w:date="2020-07-16T16:21:00Z">
        <w:r w:rsidRPr="00625FEA">
          <w:rPr>
            <w:rFonts w:ascii="Consolas" w:eastAsia="Times New Roman" w:hAnsi="Consolas" w:cs="Courier New"/>
            <w:color w:val="000000"/>
            <w:sz w:val="18"/>
            <w:szCs w:val="18"/>
            <w:lang w:eastAsia="de-DE"/>
            <w14:ligatures w14:val="none"/>
            <w:rPrChange w:id="219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19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193" w:author="Manuel Hergenröder" w:date="2020-07-16T16:26:00Z">
              <w:rPr>
                <w:rFonts w:ascii="Consolas" w:eastAsia="Times New Roman" w:hAnsi="Consolas" w:cs="Courier New"/>
                <w:color w:val="000000"/>
                <w:sz w:val="20"/>
                <w:szCs w:val="20"/>
                <w:lang w:val="de-DE" w:eastAsia="de-DE"/>
                <w14:ligatures w14:val="none"/>
              </w:rPr>
            </w:rPrChange>
          </w:rPr>
          <w:t>.importChannels = </w:t>
        </w:r>
        <w:r w:rsidRPr="00625FEA">
          <w:rPr>
            <w:rFonts w:ascii="Consolas" w:eastAsia="Times New Roman" w:hAnsi="Consolas" w:cs="Courier New"/>
            <w:color w:val="0000FF"/>
            <w:sz w:val="18"/>
            <w:szCs w:val="18"/>
            <w:lang w:eastAsia="de-DE"/>
            <w14:ligatures w14:val="none"/>
            <w:rPrChange w:id="219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195" w:author="Manuel Hergenröder" w:date="2020-07-16T16:26:00Z">
              <w:rPr>
                <w:rFonts w:ascii="Consolas" w:eastAsia="Times New Roman" w:hAnsi="Consolas" w:cs="Courier New"/>
                <w:color w:val="000000"/>
                <w:sz w:val="20"/>
                <w:szCs w:val="20"/>
                <w:lang w:val="de-DE" w:eastAsia="de-DE"/>
                <w14:ligatures w14:val="none"/>
              </w:rPr>
            </w:rPrChange>
          </w:rPr>
          <w:t>.waveReader.WaveFormat.Channels;</w:t>
        </w:r>
      </w:ins>
    </w:p>
    <w:p w14:paraId="5DD3EA4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196" w:author="Manuel Hergenröder" w:date="2020-07-16T16:21:00Z"/>
          <w:rFonts w:ascii="Consolas" w:eastAsia="Times New Roman" w:hAnsi="Consolas" w:cs="Courier New"/>
          <w:color w:val="000000"/>
          <w:sz w:val="18"/>
          <w:szCs w:val="18"/>
          <w:lang w:eastAsia="de-DE"/>
          <w14:ligatures w14:val="none"/>
          <w:rPrChange w:id="2197" w:author="Manuel Hergenröder" w:date="2020-07-16T16:26:00Z">
            <w:rPr>
              <w:ins w:id="2198" w:author="Manuel Hergenröder" w:date="2020-07-16T16:21:00Z"/>
              <w:rFonts w:ascii="Consolas" w:eastAsia="Times New Roman" w:hAnsi="Consolas" w:cs="Courier New"/>
              <w:color w:val="000000"/>
              <w:sz w:val="20"/>
              <w:szCs w:val="20"/>
              <w:lang w:val="de-DE" w:eastAsia="de-DE"/>
              <w14:ligatures w14:val="none"/>
            </w:rPr>
          </w:rPrChange>
        </w:rPr>
      </w:pPr>
      <w:ins w:id="2199" w:author="Manuel Hergenröder" w:date="2020-07-16T16:21:00Z">
        <w:r w:rsidRPr="00625FEA">
          <w:rPr>
            <w:rFonts w:ascii="Consolas" w:eastAsia="Times New Roman" w:hAnsi="Consolas" w:cs="Courier New"/>
            <w:color w:val="000000"/>
            <w:sz w:val="18"/>
            <w:szCs w:val="18"/>
            <w:lang w:eastAsia="de-DE"/>
            <w14:ligatures w14:val="none"/>
            <w:rPrChange w:id="220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20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202" w:author="Manuel Hergenröder" w:date="2020-07-16T16:26:00Z">
              <w:rPr>
                <w:rFonts w:ascii="Consolas" w:eastAsia="Times New Roman" w:hAnsi="Consolas" w:cs="Courier New"/>
                <w:color w:val="000000"/>
                <w:sz w:val="20"/>
                <w:szCs w:val="20"/>
                <w:lang w:val="de-DE" w:eastAsia="de-DE"/>
                <w14:ligatures w14:val="none"/>
              </w:rPr>
            </w:rPrChange>
          </w:rPr>
          <w:t>.importDurationInMs = </w:t>
        </w:r>
        <w:r w:rsidRPr="00625FEA">
          <w:rPr>
            <w:rFonts w:ascii="Consolas" w:eastAsia="Times New Roman" w:hAnsi="Consolas" w:cs="Courier New"/>
            <w:color w:val="0000FF"/>
            <w:sz w:val="18"/>
            <w:szCs w:val="18"/>
            <w:lang w:eastAsia="de-DE"/>
            <w14:ligatures w14:val="none"/>
            <w:rPrChange w:id="220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204" w:author="Manuel Hergenröder" w:date="2020-07-16T16:26:00Z">
              <w:rPr>
                <w:rFonts w:ascii="Consolas" w:eastAsia="Times New Roman" w:hAnsi="Consolas" w:cs="Courier New"/>
                <w:color w:val="000000"/>
                <w:sz w:val="20"/>
                <w:szCs w:val="20"/>
                <w:lang w:val="de-DE" w:eastAsia="de-DE"/>
                <w14:ligatures w14:val="none"/>
              </w:rPr>
            </w:rPrChange>
          </w:rPr>
          <w:t>.waveReader.TotalTime.TotalMilliseconds;</w:t>
        </w:r>
      </w:ins>
    </w:p>
    <w:p w14:paraId="25CF0C7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205" w:author="Manuel Hergenröder" w:date="2020-07-16T16:21:00Z"/>
          <w:rFonts w:ascii="Consolas" w:eastAsia="Times New Roman" w:hAnsi="Consolas" w:cs="Courier New"/>
          <w:color w:val="000000"/>
          <w:sz w:val="18"/>
          <w:szCs w:val="18"/>
          <w:lang w:eastAsia="de-DE"/>
          <w14:ligatures w14:val="none"/>
          <w:rPrChange w:id="2206" w:author="Manuel Hergenröder" w:date="2020-07-16T16:26:00Z">
            <w:rPr>
              <w:ins w:id="2207" w:author="Manuel Hergenröder" w:date="2020-07-16T16:21:00Z"/>
              <w:rFonts w:ascii="Consolas" w:eastAsia="Times New Roman" w:hAnsi="Consolas" w:cs="Courier New"/>
              <w:color w:val="000000"/>
              <w:sz w:val="20"/>
              <w:szCs w:val="20"/>
              <w:lang w:val="de-DE" w:eastAsia="de-DE"/>
              <w14:ligatures w14:val="none"/>
            </w:rPr>
          </w:rPrChange>
        </w:rPr>
      </w:pPr>
      <w:ins w:id="2208" w:author="Manuel Hergenröder" w:date="2020-07-16T16:21:00Z">
        <w:r w:rsidRPr="00625FEA">
          <w:rPr>
            <w:rFonts w:ascii="Consolas" w:eastAsia="Times New Roman" w:hAnsi="Consolas" w:cs="Courier New"/>
            <w:color w:val="000000"/>
            <w:sz w:val="18"/>
            <w:szCs w:val="18"/>
            <w:lang w:eastAsia="de-DE"/>
            <w14:ligatures w14:val="none"/>
            <w:rPrChange w:id="220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31E224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210" w:author="Manuel Hergenröder" w:date="2020-07-16T16:21:00Z"/>
          <w:rFonts w:ascii="Consolas" w:eastAsia="Times New Roman" w:hAnsi="Consolas" w:cs="Courier New"/>
          <w:color w:val="000000"/>
          <w:sz w:val="18"/>
          <w:szCs w:val="18"/>
          <w:lang w:eastAsia="de-DE"/>
          <w14:ligatures w14:val="none"/>
          <w:rPrChange w:id="2211" w:author="Manuel Hergenröder" w:date="2020-07-16T16:26:00Z">
            <w:rPr>
              <w:ins w:id="2212" w:author="Manuel Hergenröder" w:date="2020-07-16T16:21:00Z"/>
              <w:rFonts w:ascii="Consolas" w:eastAsia="Times New Roman" w:hAnsi="Consolas" w:cs="Courier New"/>
              <w:color w:val="000000"/>
              <w:sz w:val="20"/>
              <w:szCs w:val="20"/>
              <w:lang w:val="de-DE" w:eastAsia="de-DE"/>
              <w14:ligatures w14:val="none"/>
            </w:rPr>
          </w:rPrChange>
        </w:rPr>
      </w:pPr>
      <w:ins w:id="2213" w:author="Manuel Hergenröder" w:date="2020-07-16T16:21:00Z">
        <w:r w:rsidRPr="00625FEA">
          <w:rPr>
            <w:rFonts w:ascii="Consolas" w:eastAsia="Times New Roman" w:hAnsi="Consolas" w:cs="Courier New"/>
            <w:color w:val="000000"/>
            <w:sz w:val="18"/>
            <w:szCs w:val="18"/>
            <w:lang w:eastAsia="de-DE"/>
            <w14:ligatures w14:val="none"/>
            <w:rPrChange w:id="2214" w:author="Manuel Hergenröder" w:date="2020-07-16T16:26:00Z">
              <w:rPr>
                <w:rFonts w:ascii="Consolas" w:eastAsia="Times New Roman" w:hAnsi="Consolas" w:cs="Courier New"/>
                <w:color w:val="000000"/>
                <w:sz w:val="20"/>
                <w:szCs w:val="20"/>
                <w:lang w:val="de-DE" w:eastAsia="de-DE"/>
                <w14:ligatures w14:val="none"/>
              </w:rPr>
            </w:rPrChange>
          </w:rPr>
          <w:lastRenderedPageBreak/>
          <w:t>        </w:t>
        </w:r>
        <w:r w:rsidRPr="00625FEA">
          <w:rPr>
            <w:rFonts w:ascii="Consolas" w:eastAsia="Times New Roman" w:hAnsi="Consolas" w:cs="Courier New"/>
            <w:color w:val="0000FF"/>
            <w:sz w:val="18"/>
            <w:szCs w:val="18"/>
            <w:lang w:eastAsia="de-DE"/>
            <w14:ligatures w14:val="none"/>
            <w:rPrChange w:id="2215" w:author="Manuel Hergenröder" w:date="2020-07-16T16:26:00Z">
              <w:rPr>
                <w:rFonts w:ascii="Consolas" w:eastAsia="Times New Roman" w:hAnsi="Consolas" w:cs="Courier New"/>
                <w:color w:val="0000FF"/>
                <w:sz w:val="20"/>
                <w:szCs w:val="20"/>
                <w:lang w:val="de-DE" w:eastAsia="de-DE"/>
                <w14:ligatures w14:val="none"/>
              </w:rPr>
            </w:rPrChange>
          </w:rPr>
          <w:t>long</w:t>
        </w:r>
        <w:r w:rsidRPr="00625FEA">
          <w:rPr>
            <w:rFonts w:ascii="Consolas" w:eastAsia="Times New Roman" w:hAnsi="Consolas" w:cs="Courier New"/>
            <w:color w:val="000000"/>
            <w:sz w:val="18"/>
            <w:szCs w:val="18"/>
            <w:lang w:eastAsia="de-DE"/>
            <w14:ligatures w14:val="none"/>
            <w:rPrChange w:id="221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2217" w:author="Manuel Hergenröder" w:date="2020-07-16T16:26:00Z">
              <w:rPr>
                <w:rFonts w:ascii="Consolas" w:eastAsia="Times New Roman" w:hAnsi="Consolas" w:cs="Courier New"/>
                <w:color w:val="1F377F"/>
                <w:sz w:val="20"/>
                <w:szCs w:val="20"/>
                <w:lang w:val="de-DE" w:eastAsia="de-DE"/>
                <w14:ligatures w14:val="none"/>
              </w:rPr>
            </w:rPrChange>
          </w:rPr>
          <w:t>numOfSamples</w:t>
        </w:r>
        <w:r w:rsidRPr="00625FEA">
          <w:rPr>
            <w:rFonts w:ascii="Consolas" w:eastAsia="Times New Roman" w:hAnsi="Consolas" w:cs="Courier New"/>
            <w:color w:val="000000"/>
            <w:sz w:val="18"/>
            <w:szCs w:val="18"/>
            <w:lang w:eastAsia="de-DE"/>
            <w14:ligatures w14:val="none"/>
            <w:rPrChange w:id="221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221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220" w:author="Manuel Hergenröder" w:date="2020-07-16T16:26:00Z">
              <w:rPr>
                <w:rFonts w:ascii="Consolas" w:eastAsia="Times New Roman" w:hAnsi="Consolas" w:cs="Courier New"/>
                <w:color w:val="000000"/>
                <w:sz w:val="20"/>
                <w:szCs w:val="20"/>
                <w:lang w:val="de-DE" w:eastAsia="de-DE"/>
                <w14:ligatures w14:val="none"/>
              </w:rPr>
            </w:rPrChange>
          </w:rPr>
          <w:t>.waveReader.SampleCount * </w:t>
        </w:r>
        <w:r w:rsidRPr="00625FEA">
          <w:rPr>
            <w:rFonts w:ascii="Consolas" w:eastAsia="Times New Roman" w:hAnsi="Consolas" w:cs="Courier New"/>
            <w:color w:val="0000FF"/>
            <w:sz w:val="18"/>
            <w:szCs w:val="18"/>
            <w:lang w:eastAsia="de-DE"/>
            <w14:ligatures w14:val="none"/>
            <w:rPrChange w:id="222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222" w:author="Manuel Hergenröder" w:date="2020-07-16T16:26:00Z">
              <w:rPr>
                <w:rFonts w:ascii="Consolas" w:eastAsia="Times New Roman" w:hAnsi="Consolas" w:cs="Courier New"/>
                <w:color w:val="000000"/>
                <w:sz w:val="20"/>
                <w:szCs w:val="20"/>
                <w:lang w:val="de-DE" w:eastAsia="de-DE"/>
                <w14:ligatures w14:val="none"/>
              </w:rPr>
            </w:rPrChange>
          </w:rPr>
          <w:t>.importChannels;</w:t>
        </w:r>
      </w:ins>
    </w:p>
    <w:p w14:paraId="06169B2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223" w:author="Manuel Hergenröder" w:date="2020-07-16T16:21:00Z"/>
          <w:rFonts w:ascii="Consolas" w:eastAsia="Times New Roman" w:hAnsi="Consolas" w:cs="Courier New"/>
          <w:color w:val="000000"/>
          <w:sz w:val="18"/>
          <w:szCs w:val="18"/>
          <w:lang w:eastAsia="de-DE"/>
          <w14:ligatures w14:val="none"/>
          <w:rPrChange w:id="2224" w:author="Manuel Hergenröder" w:date="2020-07-16T16:26:00Z">
            <w:rPr>
              <w:ins w:id="2225" w:author="Manuel Hergenröder" w:date="2020-07-16T16:21:00Z"/>
              <w:rFonts w:ascii="Consolas" w:eastAsia="Times New Roman" w:hAnsi="Consolas" w:cs="Courier New"/>
              <w:color w:val="000000"/>
              <w:sz w:val="20"/>
              <w:szCs w:val="20"/>
              <w:lang w:val="de-DE" w:eastAsia="de-DE"/>
              <w14:ligatures w14:val="none"/>
            </w:rPr>
          </w:rPrChange>
        </w:rPr>
      </w:pPr>
      <w:ins w:id="2226" w:author="Manuel Hergenröder" w:date="2020-07-16T16:21:00Z">
        <w:r w:rsidRPr="00625FEA">
          <w:rPr>
            <w:rFonts w:ascii="Consolas" w:eastAsia="Times New Roman" w:hAnsi="Consolas" w:cs="Courier New"/>
            <w:color w:val="000000"/>
            <w:sz w:val="18"/>
            <w:szCs w:val="18"/>
            <w:lang w:eastAsia="de-DE"/>
            <w14:ligatures w14:val="none"/>
            <w:rPrChange w:id="222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22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229" w:author="Manuel Hergenröder" w:date="2020-07-16T16:26:00Z">
              <w:rPr>
                <w:rFonts w:ascii="Consolas" w:eastAsia="Times New Roman" w:hAnsi="Consolas" w:cs="Courier New"/>
                <w:color w:val="000000"/>
                <w:sz w:val="20"/>
                <w:szCs w:val="20"/>
                <w:lang w:val="de-DE" w:eastAsia="de-DE"/>
                <w14:ligatures w14:val="none"/>
              </w:rPr>
            </w:rPrChange>
          </w:rPr>
          <w:t>.audioData = </w:t>
        </w:r>
        <w:r w:rsidRPr="00625FEA">
          <w:rPr>
            <w:rFonts w:ascii="Consolas" w:eastAsia="Times New Roman" w:hAnsi="Consolas" w:cs="Courier New"/>
            <w:color w:val="0000FF"/>
            <w:sz w:val="18"/>
            <w:szCs w:val="18"/>
            <w:lang w:eastAsia="de-DE"/>
            <w14:ligatures w14:val="none"/>
            <w:rPrChange w:id="2230"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223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232"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223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2234" w:author="Manuel Hergenröder" w:date="2020-07-16T16:26:00Z">
              <w:rPr>
                <w:rFonts w:ascii="Consolas" w:eastAsia="Times New Roman" w:hAnsi="Consolas" w:cs="Courier New"/>
                <w:color w:val="1F377F"/>
                <w:sz w:val="20"/>
                <w:szCs w:val="20"/>
                <w:lang w:val="de-DE" w:eastAsia="de-DE"/>
                <w14:ligatures w14:val="none"/>
              </w:rPr>
            </w:rPrChange>
          </w:rPr>
          <w:t>numOfSamples</w:t>
        </w:r>
        <w:r w:rsidRPr="00625FEA">
          <w:rPr>
            <w:rFonts w:ascii="Consolas" w:eastAsia="Times New Roman" w:hAnsi="Consolas" w:cs="Courier New"/>
            <w:color w:val="000000"/>
            <w:sz w:val="18"/>
            <w:szCs w:val="18"/>
            <w:lang w:eastAsia="de-DE"/>
            <w14:ligatures w14:val="none"/>
            <w:rPrChange w:id="2235" w:author="Manuel Hergenröder" w:date="2020-07-16T16:26:00Z">
              <w:rPr>
                <w:rFonts w:ascii="Consolas" w:eastAsia="Times New Roman" w:hAnsi="Consolas" w:cs="Courier New"/>
                <w:color w:val="000000"/>
                <w:sz w:val="20"/>
                <w:szCs w:val="20"/>
                <w:lang w:val="de-DE" w:eastAsia="de-DE"/>
                <w14:ligatures w14:val="none"/>
              </w:rPr>
            </w:rPrChange>
          </w:rPr>
          <w:t>];</w:t>
        </w:r>
      </w:ins>
    </w:p>
    <w:p w14:paraId="2C49C21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236" w:author="Manuel Hergenröder" w:date="2020-07-16T16:21:00Z"/>
          <w:rFonts w:ascii="Consolas" w:eastAsia="Times New Roman" w:hAnsi="Consolas" w:cs="Courier New"/>
          <w:color w:val="000000"/>
          <w:sz w:val="18"/>
          <w:szCs w:val="18"/>
          <w:lang w:eastAsia="de-DE"/>
          <w14:ligatures w14:val="none"/>
          <w:rPrChange w:id="2237" w:author="Manuel Hergenröder" w:date="2020-07-16T16:26:00Z">
            <w:rPr>
              <w:ins w:id="2238" w:author="Manuel Hergenröder" w:date="2020-07-16T16:21:00Z"/>
              <w:rFonts w:ascii="Consolas" w:eastAsia="Times New Roman" w:hAnsi="Consolas" w:cs="Courier New"/>
              <w:color w:val="000000"/>
              <w:sz w:val="20"/>
              <w:szCs w:val="20"/>
              <w:lang w:val="de-DE" w:eastAsia="de-DE"/>
              <w14:ligatures w14:val="none"/>
            </w:rPr>
          </w:rPrChange>
        </w:rPr>
      </w:pPr>
      <w:ins w:id="2239" w:author="Manuel Hergenröder" w:date="2020-07-16T16:21:00Z">
        <w:r w:rsidRPr="00625FEA">
          <w:rPr>
            <w:rFonts w:ascii="Consolas" w:eastAsia="Times New Roman" w:hAnsi="Consolas" w:cs="Courier New"/>
            <w:color w:val="000000"/>
            <w:sz w:val="18"/>
            <w:szCs w:val="18"/>
            <w:lang w:eastAsia="de-DE"/>
            <w14:ligatures w14:val="none"/>
            <w:rPrChange w:id="2240"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4A8A1D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241" w:author="Manuel Hergenröder" w:date="2020-07-16T16:21:00Z"/>
          <w:rFonts w:ascii="Consolas" w:eastAsia="Times New Roman" w:hAnsi="Consolas" w:cs="Courier New"/>
          <w:color w:val="000000"/>
          <w:sz w:val="18"/>
          <w:szCs w:val="18"/>
          <w:lang w:eastAsia="de-DE"/>
          <w14:ligatures w14:val="none"/>
          <w:rPrChange w:id="2242" w:author="Manuel Hergenröder" w:date="2020-07-16T16:26:00Z">
            <w:rPr>
              <w:ins w:id="2243" w:author="Manuel Hergenröder" w:date="2020-07-16T16:21:00Z"/>
              <w:rFonts w:ascii="Consolas" w:eastAsia="Times New Roman" w:hAnsi="Consolas" w:cs="Courier New"/>
              <w:color w:val="000000"/>
              <w:sz w:val="20"/>
              <w:szCs w:val="20"/>
              <w:lang w:val="de-DE" w:eastAsia="de-DE"/>
              <w14:ligatures w14:val="none"/>
            </w:rPr>
          </w:rPrChange>
        </w:rPr>
      </w:pPr>
      <w:ins w:id="2244" w:author="Manuel Hergenröder" w:date="2020-07-16T16:21:00Z">
        <w:r w:rsidRPr="00625FEA">
          <w:rPr>
            <w:rFonts w:ascii="Consolas" w:eastAsia="Times New Roman" w:hAnsi="Consolas" w:cs="Courier New"/>
            <w:color w:val="000000"/>
            <w:sz w:val="18"/>
            <w:szCs w:val="18"/>
            <w:lang w:eastAsia="de-DE"/>
            <w14:ligatures w14:val="none"/>
            <w:rPrChange w:id="224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246"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224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2248" w:author="Manuel Hergenröder" w:date="2020-07-16T16:26:00Z">
              <w:rPr>
                <w:rFonts w:ascii="Consolas" w:eastAsia="Times New Roman" w:hAnsi="Consolas" w:cs="Courier New"/>
                <w:color w:val="1F377F"/>
                <w:sz w:val="20"/>
                <w:szCs w:val="20"/>
                <w:lang w:val="de-DE" w:eastAsia="de-DE"/>
                <w14:ligatures w14:val="none"/>
              </w:rPr>
            </w:rPrChange>
          </w:rPr>
          <w:t>sample</w:t>
        </w:r>
        <w:r w:rsidRPr="00625FEA">
          <w:rPr>
            <w:rFonts w:ascii="Consolas" w:eastAsia="Times New Roman" w:hAnsi="Consolas" w:cs="Courier New"/>
            <w:color w:val="000000"/>
            <w:sz w:val="18"/>
            <w:szCs w:val="18"/>
            <w:lang w:eastAsia="de-DE"/>
            <w14:ligatures w14:val="none"/>
            <w:rPrChange w:id="2249" w:author="Manuel Hergenröder" w:date="2020-07-16T16:26:00Z">
              <w:rPr>
                <w:rFonts w:ascii="Consolas" w:eastAsia="Times New Roman" w:hAnsi="Consolas" w:cs="Courier New"/>
                <w:color w:val="000000"/>
                <w:sz w:val="20"/>
                <w:szCs w:val="20"/>
                <w:lang w:val="de-DE" w:eastAsia="de-DE"/>
                <w14:ligatures w14:val="none"/>
              </w:rPr>
            </w:rPrChange>
          </w:rPr>
          <w:t>;</w:t>
        </w:r>
      </w:ins>
    </w:p>
    <w:p w14:paraId="745462C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250" w:author="Manuel Hergenröder" w:date="2020-07-16T16:21:00Z"/>
          <w:rFonts w:ascii="Consolas" w:eastAsia="Times New Roman" w:hAnsi="Consolas" w:cs="Courier New"/>
          <w:color w:val="000000"/>
          <w:sz w:val="18"/>
          <w:szCs w:val="18"/>
          <w:lang w:eastAsia="de-DE"/>
          <w14:ligatures w14:val="none"/>
          <w:rPrChange w:id="2251" w:author="Manuel Hergenröder" w:date="2020-07-16T16:26:00Z">
            <w:rPr>
              <w:ins w:id="2252" w:author="Manuel Hergenröder" w:date="2020-07-16T16:21:00Z"/>
              <w:rFonts w:ascii="Consolas" w:eastAsia="Times New Roman" w:hAnsi="Consolas" w:cs="Courier New"/>
              <w:color w:val="000000"/>
              <w:sz w:val="20"/>
              <w:szCs w:val="20"/>
              <w:lang w:val="de-DE" w:eastAsia="de-DE"/>
              <w14:ligatures w14:val="none"/>
            </w:rPr>
          </w:rPrChange>
        </w:rPr>
      </w:pPr>
      <w:ins w:id="2253" w:author="Manuel Hergenröder" w:date="2020-07-16T16:21:00Z">
        <w:r w:rsidRPr="00625FEA">
          <w:rPr>
            <w:rFonts w:ascii="Consolas" w:eastAsia="Times New Roman" w:hAnsi="Consolas" w:cs="Courier New"/>
            <w:color w:val="000000"/>
            <w:sz w:val="18"/>
            <w:szCs w:val="18"/>
            <w:lang w:eastAsia="de-DE"/>
            <w14:ligatures w14:val="none"/>
            <w:rPrChange w:id="225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255"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225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2257" w:author="Manuel Hergenröder" w:date="2020-07-16T16:26:00Z">
              <w:rPr>
                <w:rFonts w:ascii="Consolas" w:eastAsia="Times New Roman" w:hAnsi="Consolas" w:cs="Courier New"/>
                <w:color w:val="1F377F"/>
                <w:sz w:val="20"/>
                <w:szCs w:val="20"/>
                <w:lang w:val="de-DE" w:eastAsia="de-DE"/>
                <w14:ligatures w14:val="none"/>
              </w:rPr>
            </w:rPrChange>
          </w:rPr>
          <w:t>pos</w:t>
        </w:r>
        <w:r w:rsidRPr="00625FEA">
          <w:rPr>
            <w:rFonts w:ascii="Consolas" w:eastAsia="Times New Roman" w:hAnsi="Consolas" w:cs="Courier New"/>
            <w:color w:val="000000"/>
            <w:sz w:val="18"/>
            <w:szCs w:val="18"/>
            <w:lang w:eastAsia="de-DE"/>
            <w14:ligatures w14:val="none"/>
            <w:rPrChange w:id="2258" w:author="Manuel Hergenröder" w:date="2020-07-16T16:26:00Z">
              <w:rPr>
                <w:rFonts w:ascii="Consolas" w:eastAsia="Times New Roman" w:hAnsi="Consolas" w:cs="Courier New"/>
                <w:color w:val="000000"/>
                <w:sz w:val="20"/>
                <w:szCs w:val="20"/>
                <w:lang w:val="de-DE" w:eastAsia="de-DE"/>
                <w14:ligatures w14:val="none"/>
              </w:rPr>
            </w:rPrChange>
          </w:rPr>
          <w:t> = 0;</w:t>
        </w:r>
      </w:ins>
    </w:p>
    <w:p w14:paraId="645E71A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259" w:author="Manuel Hergenröder" w:date="2020-07-16T16:21:00Z"/>
          <w:rFonts w:ascii="Consolas" w:eastAsia="Times New Roman" w:hAnsi="Consolas" w:cs="Courier New"/>
          <w:color w:val="000000"/>
          <w:sz w:val="18"/>
          <w:szCs w:val="18"/>
          <w:lang w:eastAsia="de-DE"/>
          <w14:ligatures w14:val="none"/>
          <w:rPrChange w:id="2260" w:author="Manuel Hergenröder" w:date="2020-07-16T16:26:00Z">
            <w:rPr>
              <w:ins w:id="2261" w:author="Manuel Hergenröder" w:date="2020-07-16T16:21:00Z"/>
              <w:rFonts w:ascii="Consolas" w:eastAsia="Times New Roman" w:hAnsi="Consolas" w:cs="Courier New"/>
              <w:color w:val="000000"/>
              <w:sz w:val="20"/>
              <w:szCs w:val="20"/>
              <w:lang w:val="de-DE" w:eastAsia="de-DE"/>
              <w14:ligatures w14:val="none"/>
            </w:rPr>
          </w:rPrChange>
        </w:rPr>
      </w:pPr>
      <w:ins w:id="2262" w:author="Manuel Hergenröder" w:date="2020-07-16T16:21:00Z">
        <w:r w:rsidRPr="00625FEA">
          <w:rPr>
            <w:rFonts w:ascii="Consolas" w:eastAsia="Times New Roman" w:hAnsi="Consolas" w:cs="Courier New"/>
            <w:color w:val="000000"/>
            <w:sz w:val="18"/>
            <w:szCs w:val="18"/>
            <w:lang w:eastAsia="de-DE"/>
            <w14:ligatures w14:val="none"/>
            <w:rPrChange w:id="226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63B6CE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264" w:author="Manuel Hergenröder" w:date="2020-07-16T16:21:00Z"/>
          <w:rFonts w:ascii="Consolas" w:eastAsia="Times New Roman" w:hAnsi="Consolas" w:cs="Courier New"/>
          <w:color w:val="000000"/>
          <w:sz w:val="18"/>
          <w:szCs w:val="18"/>
          <w:lang w:eastAsia="de-DE"/>
          <w14:ligatures w14:val="none"/>
          <w:rPrChange w:id="2265" w:author="Manuel Hergenröder" w:date="2020-07-16T16:26:00Z">
            <w:rPr>
              <w:ins w:id="2266" w:author="Manuel Hergenröder" w:date="2020-07-16T16:21:00Z"/>
              <w:rFonts w:ascii="Consolas" w:eastAsia="Times New Roman" w:hAnsi="Consolas" w:cs="Courier New"/>
              <w:color w:val="000000"/>
              <w:sz w:val="20"/>
              <w:szCs w:val="20"/>
              <w:lang w:val="de-DE" w:eastAsia="de-DE"/>
              <w14:ligatures w14:val="none"/>
            </w:rPr>
          </w:rPrChange>
        </w:rPr>
      </w:pPr>
      <w:ins w:id="2267" w:author="Manuel Hergenröder" w:date="2020-07-16T16:21:00Z">
        <w:r w:rsidRPr="00625FEA">
          <w:rPr>
            <w:rFonts w:ascii="Consolas" w:eastAsia="Times New Roman" w:hAnsi="Consolas" w:cs="Courier New"/>
            <w:color w:val="000000"/>
            <w:sz w:val="18"/>
            <w:szCs w:val="18"/>
            <w:lang w:eastAsia="de-DE"/>
            <w14:ligatures w14:val="none"/>
            <w:rPrChange w:id="226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2269" w:author="Manuel Hergenröder" w:date="2020-07-16T16:26:00Z">
              <w:rPr>
                <w:rFonts w:ascii="Consolas" w:eastAsia="Times New Roman" w:hAnsi="Consolas" w:cs="Courier New"/>
                <w:color w:val="8F08C4"/>
                <w:sz w:val="20"/>
                <w:szCs w:val="20"/>
                <w:lang w:val="de-DE" w:eastAsia="de-DE"/>
                <w14:ligatures w14:val="none"/>
              </w:rPr>
            </w:rPrChange>
          </w:rPr>
          <w:t>while</w:t>
        </w:r>
        <w:r w:rsidRPr="00625FEA">
          <w:rPr>
            <w:rFonts w:ascii="Consolas" w:eastAsia="Times New Roman" w:hAnsi="Consolas" w:cs="Courier New"/>
            <w:color w:val="000000"/>
            <w:sz w:val="18"/>
            <w:szCs w:val="18"/>
            <w:lang w:eastAsia="de-DE"/>
            <w14:ligatures w14:val="none"/>
            <w:rPrChange w:id="227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2271" w:author="Manuel Hergenröder" w:date="2020-07-16T16:26:00Z">
              <w:rPr>
                <w:rFonts w:ascii="Consolas" w:eastAsia="Times New Roman" w:hAnsi="Consolas" w:cs="Courier New"/>
                <w:color w:val="1F377F"/>
                <w:sz w:val="20"/>
                <w:szCs w:val="20"/>
                <w:lang w:val="de-DE" w:eastAsia="de-DE"/>
                <w14:ligatures w14:val="none"/>
              </w:rPr>
            </w:rPrChange>
          </w:rPr>
          <w:t>sample</w:t>
        </w:r>
        <w:r w:rsidRPr="00625FEA">
          <w:rPr>
            <w:rFonts w:ascii="Consolas" w:eastAsia="Times New Roman" w:hAnsi="Consolas" w:cs="Courier New"/>
            <w:color w:val="000000"/>
            <w:sz w:val="18"/>
            <w:szCs w:val="18"/>
            <w:lang w:eastAsia="de-DE"/>
            <w14:ligatures w14:val="none"/>
            <w:rPrChange w:id="227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227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274" w:author="Manuel Hergenröder" w:date="2020-07-16T16:26:00Z">
              <w:rPr>
                <w:rFonts w:ascii="Consolas" w:eastAsia="Times New Roman" w:hAnsi="Consolas" w:cs="Courier New"/>
                <w:color w:val="000000"/>
                <w:sz w:val="20"/>
                <w:szCs w:val="20"/>
                <w:lang w:val="de-DE" w:eastAsia="de-DE"/>
                <w14:ligatures w14:val="none"/>
              </w:rPr>
            </w:rPrChange>
          </w:rPr>
          <w:t>.waveReader.</w:t>
        </w:r>
        <w:r w:rsidRPr="00625FEA">
          <w:rPr>
            <w:rFonts w:ascii="Consolas" w:eastAsia="Times New Roman" w:hAnsi="Consolas" w:cs="Courier New"/>
            <w:color w:val="74531F"/>
            <w:sz w:val="18"/>
            <w:szCs w:val="18"/>
            <w:lang w:eastAsia="de-DE"/>
            <w14:ligatures w14:val="none"/>
            <w:rPrChange w:id="2275" w:author="Manuel Hergenröder" w:date="2020-07-16T16:26:00Z">
              <w:rPr>
                <w:rFonts w:ascii="Consolas" w:eastAsia="Times New Roman" w:hAnsi="Consolas" w:cs="Courier New"/>
                <w:color w:val="74531F"/>
                <w:sz w:val="20"/>
                <w:szCs w:val="20"/>
                <w:lang w:val="de-DE" w:eastAsia="de-DE"/>
                <w14:ligatures w14:val="none"/>
              </w:rPr>
            </w:rPrChange>
          </w:rPr>
          <w:t>ReadNextSampleFrame</w:t>
        </w:r>
        <w:r w:rsidRPr="00625FEA">
          <w:rPr>
            <w:rFonts w:ascii="Consolas" w:eastAsia="Times New Roman" w:hAnsi="Consolas" w:cs="Courier New"/>
            <w:color w:val="000000"/>
            <w:sz w:val="18"/>
            <w:szCs w:val="18"/>
            <w:lang w:eastAsia="de-DE"/>
            <w14:ligatures w14:val="none"/>
            <w:rPrChange w:id="227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2277" w:author="Manuel Hergenröder" w:date="2020-07-16T16:26:00Z">
              <w:rPr>
                <w:rFonts w:ascii="Consolas" w:eastAsia="Times New Roman" w:hAnsi="Consolas" w:cs="Courier New"/>
                <w:color w:val="0000FF"/>
                <w:sz w:val="20"/>
                <w:szCs w:val="20"/>
                <w:lang w:val="de-DE" w:eastAsia="de-DE"/>
                <w14:ligatures w14:val="none"/>
              </w:rPr>
            </w:rPrChange>
          </w:rPr>
          <w:t>null</w:t>
        </w:r>
        <w:r w:rsidRPr="00625FEA">
          <w:rPr>
            <w:rFonts w:ascii="Consolas" w:eastAsia="Times New Roman" w:hAnsi="Consolas" w:cs="Courier New"/>
            <w:color w:val="000000"/>
            <w:sz w:val="18"/>
            <w:szCs w:val="18"/>
            <w:lang w:eastAsia="de-DE"/>
            <w14:ligatures w14:val="none"/>
            <w:rPrChange w:id="2278" w:author="Manuel Hergenröder" w:date="2020-07-16T16:26:00Z">
              <w:rPr>
                <w:rFonts w:ascii="Consolas" w:eastAsia="Times New Roman" w:hAnsi="Consolas" w:cs="Courier New"/>
                <w:color w:val="000000"/>
                <w:sz w:val="20"/>
                <w:szCs w:val="20"/>
                <w:lang w:val="de-DE" w:eastAsia="de-DE"/>
                <w14:ligatures w14:val="none"/>
              </w:rPr>
            </w:rPrChange>
          </w:rPr>
          <w:t>)</w:t>
        </w:r>
      </w:ins>
    </w:p>
    <w:p w14:paraId="00CD0A0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279" w:author="Manuel Hergenröder" w:date="2020-07-16T16:21:00Z"/>
          <w:rFonts w:ascii="Consolas" w:eastAsia="Times New Roman" w:hAnsi="Consolas" w:cs="Courier New"/>
          <w:color w:val="000000"/>
          <w:sz w:val="18"/>
          <w:szCs w:val="18"/>
          <w:lang w:eastAsia="de-DE"/>
          <w14:ligatures w14:val="none"/>
          <w:rPrChange w:id="2280" w:author="Manuel Hergenröder" w:date="2020-07-16T16:26:00Z">
            <w:rPr>
              <w:ins w:id="2281" w:author="Manuel Hergenröder" w:date="2020-07-16T16:21:00Z"/>
              <w:rFonts w:ascii="Consolas" w:eastAsia="Times New Roman" w:hAnsi="Consolas" w:cs="Courier New"/>
              <w:color w:val="000000"/>
              <w:sz w:val="20"/>
              <w:szCs w:val="20"/>
              <w:lang w:val="de-DE" w:eastAsia="de-DE"/>
              <w14:ligatures w14:val="none"/>
            </w:rPr>
          </w:rPrChange>
        </w:rPr>
      </w:pPr>
      <w:ins w:id="2282" w:author="Manuel Hergenröder" w:date="2020-07-16T16:21:00Z">
        <w:r w:rsidRPr="00625FEA">
          <w:rPr>
            <w:rFonts w:ascii="Consolas" w:eastAsia="Times New Roman" w:hAnsi="Consolas" w:cs="Courier New"/>
            <w:color w:val="000000"/>
            <w:sz w:val="18"/>
            <w:szCs w:val="18"/>
            <w:lang w:eastAsia="de-DE"/>
            <w14:ligatures w14:val="none"/>
            <w:rPrChange w:id="2283" w:author="Manuel Hergenröder" w:date="2020-07-16T16:26:00Z">
              <w:rPr>
                <w:rFonts w:ascii="Consolas" w:eastAsia="Times New Roman" w:hAnsi="Consolas" w:cs="Courier New"/>
                <w:color w:val="000000"/>
                <w:sz w:val="20"/>
                <w:szCs w:val="20"/>
                <w:lang w:val="de-DE" w:eastAsia="de-DE"/>
                <w14:ligatures w14:val="none"/>
              </w:rPr>
            </w:rPrChange>
          </w:rPr>
          <w:t>        {</w:t>
        </w:r>
      </w:ins>
    </w:p>
    <w:p w14:paraId="5507301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284" w:author="Manuel Hergenröder" w:date="2020-07-16T16:21:00Z"/>
          <w:rFonts w:ascii="Consolas" w:eastAsia="Times New Roman" w:hAnsi="Consolas" w:cs="Courier New"/>
          <w:color w:val="000000"/>
          <w:sz w:val="18"/>
          <w:szCs w:val="18"/>
          <w:lang w:eastAsia="de-DE"/>
          <w14:ligatures w14:val="none"/>
          <w:rPrChange w:id="2285" w:author="Manuel Hergenröder" w:date="2020-07-16T16:26:00Z">
            <w:rPr>
              <w:ins w:id="2286" w:author="Manuel Hergenröder" w:date="2020-07-16T16:21:00Z"/>
              <w:rFonts w:ascii="Consolas" w:eastAsia="Times New Roman" w:hAnsi="Consolas" w:cs="Courier New"/>
              <w:color w:val="000000"/>
              <w:sz w:val="20"/>
              <w:szCs w:val="20"/>
              <w:lang w:val="de-DE" w:eastAsia="de-DE"/>
              <w14:ligatures w14:val="none"/>
            </w:rPr>
          </w:rPrChange>
        </w:rPr>
      </w:pPr>
      <w:ins w:id="2287" w:author="Manuel Hergenröder" w:date="2020-07-16T16:21:00Z">
        <w:r w:rsidRPr="00625FEA">
          <w:rPr>
            <w:rFonts w:ascii="Consolas" w:eastAsia="Times New Roman" w:hAnsi="Consolas" w:cs="Courier New"/>
            <w:color w:val="000000"/>
            <w:sz w:val="18"/>
            <w:szCs w:val="18"/>
            <w:lang w:eastAsia="de-DE"/>
            <w14:ligatures w14:val="none"/>
            <w:rPrChange w:id="228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2289"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229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2291" w:author="Manuel Hergenröder" w:date="2020-07-16T16:26:00Z">
              <w:rPr>
                <w:rFonts w:ascii="Consolas" w:eastAsia="Times New Roman" w:hAnsi="Consolas" w:cs="Courier New"/>
                <w:color w:val="1F377F"/>
                <w:sz w:val="20"/>
                <w:szCs w:val="20"/>
                <w:lang w:val="de-DE" w:eastAsia="de-DE"/>
                <w14:ligatures w14:val="none"/>
              </w:rPr>
            </w:rPrChange>
          </w:rPr>
          <w:t>sample</w:t>
        </w:r>
        <w:r w:rsidRPr="00625FEA">
          <w:rPr>
            <w:rFonts w:ascii="Consolas" w:eastAsia="Times New Roman" w:hAnsi="Consolas" w:cs="Courier New"/>
            <w:color w:val="000000"/>
            <w:sz w:val="18"/>
            <w:szCs w:val="18"/>
            <w:lang w:eastAsia="de-DE"/>
            <w14:ligatures w14:val="none"/>
            <w:rPrChange w:id="2292" w:author="Manuel Hergenröder" w:date="2020-07-16T16:26:00Z">
              <w:rPr>
                <w:rFonts w:ascii="Consolas" w:eastAsia="Times New Roman" w:hAnsi="Consolas" w:cs="Courier New"/>
                <w:color w:val="000000"/>
                <w:sz w:val="20"/>
                <w:szCs w:val="20"/>
                <w:lang w:val="de-DE" w:eastAsia="de-DE"/>
                <w14:ligatures w14:val="none"/>
              </w:rPr>
            </w:rPrChange>
          </w:rPr>
          <w:t>.Length &gt; 1) {</w:t>
        </w:r>
      </w:ins>
    </w:p>
    <w:p w14:paraId="0FCC07D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293" w:author="Manuel Hergenröder" w:date="2020-07-16T16:21:00Z"/>
          <w:rFonts w:ascii="Consolas" w:eastAsia="Times New Roman" w:hAnsi="Consolas" w:cs="Courier New"/>
          <w:color w:val="000000"/>
          <w:sz w:val="18"/>
          <w:szCs w:val="18"/>
          <w:lang w:eastAsia="de-DE"/>
          <w14:ligatures w14:val="none"/>
          <w:rPrChange w:id="2294" w:author="Manuel Hergenröder" w:date="2020-07-16T16:26:00Z">
            <w:rPr>
              <w:ins w:id="2295" w:author="Manuel Hergenröder" w:date="2020-07-16T16:21:00Z"/>
              <w:rFonts w:ascii="Consolas" w:eastAsia="Times New Roman" w:hAnsi="Consolas" w:cs="Courier New"/>
              <w:color w:val="000000"/>
              <w:sz w:val="20"/>
              <w:szCs w:val="20"/>
              <w:lang w:val="de-DE" w:eastAsia="de-DE"/>
              <w14:ligatures w14:val="none"/>
            </w:rPr>
          </w:rPrChange>
        </w:rPr>
      </w:pPr>
      <w:ins w:id="2296" w:author="Manuel Hergenröder" w:date="2020-07-16T16:21:00Z">
        <w:r w:rsidRPr="00625FEA">
          <w:rPr>
            <w:rFonts w:ascii="Consolas" w:eastAsia="Times New Roman" w:hAnsi="Consolas" w:cs="Courier New"/>
            <w:color w:val="000000"/>
            <w:sz w:val="18"/>
            <w:szCs w:val="18"/>
            <w:lang w:eastAsia="de-DE"/>
            <w14:ligatures w14:val="none"/>
            <w:rPrChange w:id="229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2298" w:author="Manuel Hergenröder" w:date="2020-07-16T16:26:00Z">
              <w:rPr>
                <w:rFonts w:ascii="Consolas" w:eastAsia="Times New Roman" w:hAnsi="Consolas" w:cs="Courier New"/>
                <w:color w:val="2B91AF"/>
                <w:sz w:val="20"/>
                <w:szCs w:val="20"/>
                <w:lang w:val="de-DE" w:eastAsia="de-DE"/>
                <w14:ligatures w14:val="none"/>
              </w:rPr>
            </w:rPrChange>
          </w:rPr>
          <w:t>Debug</w:t>
        </w:r>
        <w:r w:rsidRPr="00625FEA">
          <w:rPr>
            <w:rFonts w:ascii="Consolas" w:eastAsia="Times New Roman" w:hAnsi="Consolas" w:cs="Courier New"/>
            <w:color w:val="000000"/>
            <w:sz w:val="18"/>
            <w:szCs w:val="18"/>
            <w:lang w:eastAsia="de-DE"/>
            <w14:ligatures w14:val="none"/>
            <w:rPrChange w:id="229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2300" w:author="Manuel Hergenröder" w:date="2020-07-16T16:26:00Z">
              <w:rPr>
                <w:rFonts w:ascii="Consolas" w:eastAsia="Times New Roman" w:hAnsi="Consolas" w:cs="Courier New"/>
                <w:color w:val="74531F"/>
                <w:sz w:val="20"/>
                <w:szCs w:val="20"/>
                <w:lang w:val="de-DE" w:eastAsia="de-DE"/>
                <w14:ligatures w14:val="none"/>
              </w:rPr>
            </w:rPrChange>
          </w:rPr>
          <w:t>Log</w:t>
        </w:r>
        <w:r w:rsidRPr="00625FEA">
          <w:rPr>
            <w:rFonts w:ascii="Consolas" w:eastAsia="Times New Roman" w:hAnsi="Consolas" w:cs="Courier New"/>
            <w:color w:val="000000"/>
            <w:sz w:val="18"/>
            <w:szCs w:val="18"/>
            <w:lang w:eastAsia="de-DE"/>
            <w14:ligatures w14:val="none"/>
            <w:rPrChange w:id="230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2302" w:author="Manuel Hergenröder" w:date="2020-07-16T16:26:00Z">
              <w:rPr>
                <w:rFonts w:ascii="Consolas" w:eastAsia="Times New Roman" w:hAnsi="Consolas" w:cs="Courier New"/>
                <w:color w:val="A31515"/>
                <w:sz w:val="20"/>
                <w:szCs w:val="20"/>
                <w:lang w:val="de-DE" w:eastAsia="de-DE"/>
                <w14:ligatures w14:val="none"/>
              </w:rPr>
            </w:rPrChange>
          </w:rPr>
          <w:t>"&lt;AudioEngine&gt; multi-channel audio files are not supported right now - so only first channel is used, number of channels in the input file: "</w:t>
        </w:r>
        <w:r w:rsidRPr="00625FEA">
          <w:rPr>
            <w:rFonts w:ascii="Consolas" w:eastAsia="Times New Roman" w:hAnsi="Consolas" w:cs="Courier New"/>
            <w:color w:val="000000"/>
            <w:sz w:val="18"/>
            <w:szCs w:val="18"/>
            <w:lang w:eastAsia="de-DE"/>
            <w14:ligatures w14:val="none"/>
            <w:rPrChange w:id="2303"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230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305" w:author="Manuel Hergenröder" w:date="2020-07-16T16:26:00Z">
              <w:rPr>
                <w:rFonts w:ascii="Consolas" w:eastAsia="Times New Roman" w:hAnsi="Consolas" w:cs="Courier New"/>
                <w:color w:val="000000"/>
                <w:sz w:val="20"/>
                <w:szCs w:val="20"/>
                <w:lang w:val="de-DE" w:eastAsia="de-DE"/>
                <w14:ligatures w14:val="none"/>
              </w:rPr>
            </w:rPrChange>
          </w:rPr>
          <w:t>.importChannels.</w:t>
        </w:r>
        <w:r w:rsidRPr="00625FEA">
          <w:rPr>
            <w:rFonts w:ascii="Consolas" w:eastAsia="Times New Roman" w:hAnsi="Consolas" w:cs="Courier New"/>
            <w:color w:val="74531F"/>
            <w:sz w:val="18"/>
            <w:szCs w:val="18"/>
            <w:lang w:eastAsia="de-DE"/>
            <w14:ligatures w14:val="none"/>
            <w:rPrChange w:id="2306"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eastAsia="de-DE"/>
            <w14:ligatures w14:val="none"/>
            <w:rPrChange w:id="2307" w:author="Manuel Hergenröder" w:date="2020-07-16T16:26:00Z">
              <w:rPr>
                <w:rFonts w:ascii="Consolas" w:eastAsia="Times New Roman" w:hAnsi="Consolas" w:cs="Courier New"/>
                <w:color w:val="000000"/>
                <w:sz w:val="20"/>
                <w:szCs w:val="20"/>
                <w:lang w:val="de-DE" w:eastAsia="de-DE"/>
                <w14:ligatures w14:val="none"/>
              </w:rPr>
            </w:rPrChange>
          </w:rPr>
          <w:t>());</w:t>
        </w:r>
      </w:ins>
    </w:p>
    <w:p w14:paraId="2155BE9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308" w:author="Manuel Hergenröder" w:date="2020-07-16T16:21:00Z"/>
          <w:rFonts w:ascii="Consolas" w:eastAsia="Times New Roman" w:hAnsi="Consolas" w:cs="Courier New"/>
          <w:color w:val="000000"/>
          <w:sz w:val="18"/>
          <w:szCs w:val="18"/>
          <w:lang w:eastAsia="de-DE"/>
          <w14:ligatures w14:val="none"/>
          <w:rPrChange w:id="2309" w:author="Manuel Hergenröder" w:date="2020-07-16T16:26:00Z">
            <w:rPr>
              <w:ins w:id="2310" w:author="Manuel Hergenröder" w:date="2020-07-16T16:21:00Z"/>
              <w:rFonts w:ascii="Consolas" w:eastAsia="Times New Roman" w:hAnsi="Consolas" w:cs="Courier New"/>
              <w:color w:val="000000"/>
              <w:sz w:val="20"/>
              <w:szCs w:val="20"/>
              <w:lang w:val="de-DE" w:eastAsia="de-DE"/>
              <w14:ligatures w14:val="none"/>
            </w:rPr>
          </w:rPrChange>
        </w:rPr>
      </w:pPr>
      <w:ins w:id="2311" w:author="Manuel Hergenröder" w:date="2020-07-16T16:21:00Z">
        <w:r w:rsidRPr="00625FEA">
          <w:rPr>
            <w:rFonts w:ascii="Consolas" w:eastAsia="Times New Roman" w:hAnsi="Consolas" w:cs="Courier New"/>
            <w:color w:val="000000"/>
            <w:sz w:val="18"/>
            <w:szCs w:val="18"/>
            <w:lang w:eastAsia="de-DE"/>
            <w14:ligatures w14:val="none"/>
            <w:rPrChange w:id="231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31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314" w:author="Manuel Hergenröder" w:date="2020-07-16T16:26:00Z">
              <w:rPr>
                <w:rFonts w:ascii="Consolas" w:eastAsia="Times New Roman" w:hAnsi="Consolas" w:cs="Courier New"/>
                <w:color w:val="000000"/>
                <w:sz w:val="20"/>
                <w:szCs w:val="20"/>
                <w:lang w:val="de-DE" w:eastAsia="de-DE"/>
                <w14:ligatures w14:val="none"/>
              </w:rPr>
            </w:rPrChange>
          </w:rPr>
          <w:t>.importChannels = 1; </w:t>
        </w:r>
        <w:r w:rsidRPr="00625FEA">
          <w:rPr>
            <w:rFonts w:ascii="Consolas" w:eastAsia="Times New Roman" w:hAnsi="Consolas" w:cs="Courier New"/>
            <w:color w:val="008000"/>
            <w:sz w:val="18"/>
            <w:szCs w:val="18"/>
            <w:lang w:eastAsia="de-DE"/>
            <w14:ligatures w14:val="none"/>
            <w:rPrChange w:id="2315" w:author="Manuel Hergenröder" w:date="2020-07-16T16:26:00Z">
              <w:rPr>
                <w:rFonts w:ascii="Consolas" w:eastAsia="Times New Roman" w:hAnsi="Consolas" w:cs="Courier New"/>
                <w:color w:val="008000"/>
                <w:sz w:val="20"/>
                <w:szCs w:val="20"/>
                <w:lang w:val="de-DE" w:eastAsia="de-DE"/>
                <w14:ligatures w14:val="none"/>
              </w:rPr>
            </w:rPrChange>
          </w:rPr>
          <w:t>//override, because only mono supported</w:t>
        </w:r>
      </w:ins>
    </w:p>
    <w:p w14:paraId="717D678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316" w:author="Manuel Hergenröder" w:date="2020-07-16T16:21:00Z"/>
          <w:rFonts w:ascii="Consolas" w:eastAsia="Times New Roman" w:hAnsi="Consolas" w:cs="Courier New"/>
          <w:color w:val="000000"/>
          <w:sz w:val="18"/>
          <w:szCs w:val="18"/>
          <w:lang w:eastAsia="de-DE"/>
          <w14:ligatures w14:val="none"/>
          <w:rPrChange w:id="2317" w:author="Manuel Hergenröder" w:date="2020-07-16T16:26:00Z">
            <w:rPr>
              <w:ins w:id="2318" w:author="Manuel Hergenröder" w:date="2020-07-16T16:21:00Z"/>
              <w:rFonts w:ascii="Consolas" w:eastAsia="Times New Roman" w:hAnsi="Consolas" w:cs="Courier New"/>
              <w:color w:val="000000"/>
              <w:sz w:val="20"/>
              <w:szCs w:val="20"/>
              <w:lang w:val="de-DE" w:eastAsia="de-DE"/>
              <w14:ligatures w14:val="none"/>
            </w:rPr>
          </w:rPrChange>
        </w:rPr>
      </w:pPr>
      <w:ins w:id="2319" w:author="Manuel Hergenröder" w:date="2020-07-16T16:21:00Z">
        <w:r w:rsidRPr="00625FEA">
          <w:rPr>
            <w:rFonts w:ascii="Consolas" w:eastAsia="Times New Roman" w:hAnsi="Consolas" w:cs="Courier New"/>
            <w:color w:val="000000"/>
            <w:sz w:val="18"/>
            <w:szCs w:val="18"/>
            <w:lang w:eastAsia="de-DE"/>
            <w14:ligatures w14:val="none"/>
            <w:rPrChange w:id="2320" w:author="Manuel Hergenröder" w:date="2020-07-16T16:26:00Z">
              <w:rPr>
                <w:rFonts w:ascii="Consolas" w:eastAsia="Times New Roman" w:hAnsi="Consolas" w:cs="Courier New"/>
                <w:color w:val="000000"/>
                <w:sz w:val="20"/>
                <w:szCs w:val="20"/>
                <w:lang w:val="de-DE" w:eastAsia="de-DE"/>
                <w14:ligatures w14:val="none"/>
              </w:rPr>
            </w:rPrChange>
          </w:rPr>
          <w:t>            }</w:t>
        </w:r>
      </w:ins>
    </w:p>
    <w:p w14:paraId="72F929C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321" w:author="Manuel Hergenröder" w:date="2020-07-16T16:21:00Z"/>
          <w:rFonts w:ascii="Consolas" w:eastAsia="Times New Roman" w:hAnsi="Consolas" w:cs="Courier New"/>
          <w:color w:val="000000"/>
          <w:sz w:val="18"/>
          <w:szCs w:val="18"/>
          <w:lang w:eastAsia="de-DE"/>
          <w14:ligatures w14:val="none"/>
          <w:rPrChange w:id="2322" w:author="Manuel Hergenröder" w:date="2020-07-16T16:26:00Z">
            <w:rPr>
              <w:ins w:id="2323" w:author="Manuel Hergenröder" w:date="2020-07-16T16:21:00Z"/>
              <w:rFonts w:ascii="Consolas" w:eastAsia="Times New Roman" w:hAnsi="Consolas" w:cs="Courier New"/>
              <w:color w:val="000000"/>
              <w:sz w:val="20"/>
              <w:szCs w:val="20"/>
              <w:lang w:val="de-DE" w:eastAsia="de-DE"/>
              <w14:ligatures w14:val="none"/>
            </w:rPr>
          </w:rPrChange>
        </w:rPr>
      </w:pPr>
      <w:ins w:id="2324" w:author="Manuel Hergenröder" w:date="2020-07-16T16:21:00Z">
        <w:r w:rsidRPr="00625FEA">
          <w:rPr>
            <w:rFonts w:ascii="Consolas" w:eastAsia="Times New Roman" w:hAnsi="Consolas" w:cs="Courier New"/>
            <w:color w:val="000000"/>
            <w:sz w:val="18"/>
            <w:szCs w:val="18"/>
            <w:lang w:eastAsia="de-DE"/>
            <w14:ligatures w14:val="none"/>
            <w:rPrChange w:id="232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32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327" w:author="Manuel Hergenröder" w:date="2020-07-16T16:26:00Z">
              <w:rPr>
                <w:rFonts w:ascii="Consolas" w:eastAsia="Times New Roman" w:hAnsi="Consolas" w:cs="Courier New"/>
                <w:color w:val="000000"/>
                <w:sz w:val="20"/>
                <w:szCs w:val="20"/>
                <w:lang w:val="de-DE" w:eastAsia="de-DE"/>
                <w14:ligatures w14:val="none"/>
              </w:rPr>
            </w:rPrChange>
          </w:rPr>
          <w:t>.audioData[</w:t>
        </w:r>
        <w:r w:rsidRPr="00625FEA">
          <w:rPr>
            <w:rFonts w:ascii="Consolas" w:eastAsia="Times New Roman" w:hAnsi="Consolas" w:cs="Courier New"/>
            <w:color w:val="1F377F"/>
            <w:sz w:val="18"/>
            <w:szCs w:val="18"/>
            <w:lang w:eastAsia="de-DE"/>
            <w14:ligatures w14:val="none"/>
            <w:rPrChange w:id="2328" w:author="Manuel Hergenröder" w:date="2020-07-16T16:26:00Z">
              <w:rPr>
                <w:rFonts w:ascii="Consolas" w:eastAsia="Times New Roman" w:hAnsi="Consolas" w:cs="Courier New"/>
                <w:color w:val="1F377F"/>
                <w:sz w:val="20"/>
                <w:szCs w:val="20"/>
                <w:lang w:val="de-DE" w:eastAsia="de-DE"/>
                <w14:ligatures w14:val="none"/>
              </w:rPr>
            </w:rPrChange>
          </w:rPr>
          <w:t>pos</w:t>
        </w:r>
        <w:r w:rsidRPr="00625FEA">
          <w:rPr>
            <w:rFonts w:ascii="Consolas" w:eastAsia="Times New Roman" w:hAnsi="Consolas" w:cs="Courier New"/>
            <w:color w:val="000000"/>
            <w:sz w:val="18"/>
            <w:szCs w:val="18"/>
            <w:lang w:eastAsia="de-DE"/>
            <w14:ligatures w14:val="none"/>
            <w:rPrChange w:id="232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2330" w:author="Manuel Hergenröder" w:date="2020-07-16T16:26:00Z">
              <w:rPr>
                <w:rFonts w:ascii="Consolas" w:eastAsia="Times New Roman" w:hAnsi="Consolas" w:cs="Courier New"/>
                <w:color w:val="1F377F"/>
                <w:sz w:val="20"/>
                <w:szCs w:val="20"/>
                <w:lang w:val="de-DE" w:eastAsia="de-DE"/>
                <w14:ligatures w14:val="none"/>
              </w:rPr>
            </w:rPrChange>
          </w:rPr>
          <w:t>sample</w:t>
        </w:r>
        <w:r w:rsidRPr="00625FEA">
          <w:rPr>
            <w:rFonts w:ascii="Consolas" w:eastAsia="Times New Roman" w:hAnsi="Consolas" w:cs="Courier New"/>
            <w:color w:val="000000"/>
            <w:sz w:val="18"/>
            <w:szCs w:val="18"/>
            <w:lang w:eastAsia="de-DE"/>
            <w14:ligatures w14:val="none"/>
            <w:rPrChange w:id="2331" w:author="Manuel Hergenröder" w:date="2020-07-16T16:26:00Z">
              <w:rPr>
                <w:rFonts w:ascii="Consolas" w:eastAsia="Times New Roman" w:hAnsi="Consolas" w:cs="Courier New"/>
                <w:color w:val="000000"/>
                <w:sz w:val="20"/>
                <w:szCs w:val="20"/>
                <w:lang w:val="de-DE" w:eastAsia="de-DE"/>
                <w14:ligatures w14:val="none"/>
              </w:rPr>
            </w:rPrChange>
          </w:rPr>
          <w:t>[0];</w:t>
        </w:r>
      </w:ins>
    </w:p>
    <w:p w14:paraId="5BC5078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332" w:author="Manuel Hergenröder" w:date="2020-07-16T16:21:00Z"/>
          <w:rFonts w:ascii="Consolas" w:eastAsia="Times New Roman" w:hAnsi="Consolas" w:cs="Courier New"/>
          <w:color w:val="000000"/>
          <w:sz w:val="18"/>
          <w:szCs w:val="18"/>
          <w:lang w:eastAsia="de-DE"/>
          <w14:ligatures w14:val="none"/>
          <w:rPrChange w:id="2333" w:author="Manuel Hergenröder" w:date="2020-07-16T16:26:00Z">
            <w:rPr>
              <w:ins w:id="2334" w:author="Manuel Hergenröder" w:date="2020-07-16T16:21:00Z"/>
              <w:rFonts w:ascii="Consolas" w:eastAsia="Times New Roman" w:hAnsi="Consolas" w:cs="Courier New"/>
              <w:color w:val="000000"/>
              <w:sz w:val="20"/>
              <w:szCs w:val="20"/>
              <w:lang w:val="de-DE" w:eastAsia="de-DE"/>
              <w14:ligatures w14:val="none"/>
            </w:rPr>
          </w:rPrChange>
        </w:rPr>
      </w:pPr>
      <w:ins w:id="2335" w:author="Manuel Hergenröder" w:date="2020-07-16T16:21:00Z">
        <w:r w:rsidRPr="00625FEA">
          <w:rPr>
            <w:rFonts w:ascii="Consolas" w:eastAsia="Times New Roman" w:hAnsi="Consolas" w:cs="Courier New"/>
            <w:color w:val="000000"/>
            <w:sz w:val="18"/>
            <w:szCs w:val="18"/>
            <w:lang w:eastAsia="de-DE"/>
            <w14:ligatures w14:val="none"/>
            <w:rPrChange w:id="233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2337" w:author="Manuel Hergenröder" w:date="2020-07-16T16:26:00Z">
              <w:rPr>
                <w:rFonts w:ascii="Consolas" w:eastAsia="Times New Roman" w:hAnsi="Consolas" w:cs="Courier New"/>
                <w:color w:val="1F377F"/>
                <w:sz w:val="20"/>
                <w:szCs w:val="20"/>
                <w:lang w:val="de-DE" w:eastAsia="de-DE"/>
                <w14:ligatures w14:val="none"/>
              </w:rPr>
            </w:rPrChange>
          </w:rPr>
          <w:t>pos</w:t>
        </w:r>
        <w:r w:rsidRPr="00625FEA">
          <w:rPr>
            <w:rFonts w:ascii="Consolas" w:eastAsia="Times New Roman" w:hAnsi="Consolas" w:cs="Courier New"/>
            <w:color w:val="000000"/>
            <w:sz w:val="18"/>
            <w:szCs w:val="18"/>
            <w:lang w:eastAsia="de-DE"/>
            <w14:ligatures w14:val="none"/>
            <w:rPrChange w:id="2338" w:author="Manuel Hergenröder" w:date="2020-07-16T16:26:00Z">
              <w:rPr>
                <w:rFonts w:ascii="Consolas" w:eastAsia="Times New Roman" w:hAnsi="Consolas" w:cs="Courier New"/>
                <w:color w:val="000000"/>
                <w:sz w:val="20"/>
                <w:szCs w:val="20"/>
                <w:lang w:val="de-DE" w:eastAsia="de-DE"/>
                <w14:ligatures w14:val="none"/>
              </w:rPr>
            </w:rPrChange>
          </w:rPr>
          <w:t>++;</w:t>
        </w:r>
      </w:ins>
    </w:p>
    <w:p w14:paraId="30BE4AC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339" w:author="Manuel Hergenröder" w:date="2020-07-16T16:21:00Z"/>
          <w:rFonts w:ascii="Consolas" w:eastAsia="Times New Roman" w:hAnsi="Consolas" w:cs="Courier New"/>
          <w:color w:val="000000"/>
          <w:sz w:val="18"/>
          <w:szCs w:val="18"/>
          <w:lang w:eastAsia="de-DE"/>
          <w14:ligatures w14:val="none"/>
          <w:rPrChange w:id="2340" w:author="Manuel Hergenröder" w:date="2020-07-16T16:26:00Z">
            <w:rPr>
              <w:ins w:id="2341" w:author="Manuel Hergenröder" w:date="2020-07-16T16:21:00Z"/>
              <w:rFonts w:ascii="Consolas" w:eastAsia="Times New Roman" w:hAnsi="Consolas" w:cs="Courier New"/>
              <w:color w:val="000000"/>
              <w:sz w:val="20"/>
              <w:szCs w:val="20"/>
              <w:lang w:val="de-DE" w:eastAsia="de-DE"/>
              <w14:ligatures w14:val="none"/>
            </w:rPr>
          </w:rPrChange>
        </w:rPr>
      </w:pPr>
      <w:ins w:id="2342" w:author="Manuel Hergenröder" w:date="2020-07-16T16:21:00Z">
        <w:r w:rsidRPr="00625FEA">
          <w:rPr>
            <w:rFonts w:ascii="Consolas" w:eastAsia="Times New Roman" w:hAnsi="Consolas" w:cs="Courier New"/>
            <w:color w:val="000000"/>
            <w:sz w:val="18"/>
            <w:szCs w:val="18"/>
            <w:lang w:eastAsia="de-DE"/>
            <w14:ligatures w14:val="none"/>
            <w:rPrChange w:id="2343" w:author="Manuel Hergenröder" w:date="2020-07-16T16:26:00Z">
              <w:rPr>
                <w:rFonts w:ascii="Consolas" w:eastAsia="Times New Roman" w:hAnsi="Consolas" w:cs="Courier New"/>
                <w:color w:val="000000"/>
                <w:sz w:val="20"/>
                <w:szCs w:val="20"/>
                <w:lang w:val="de-DE" w:eastAsia="de-DE"/>
                <w14:ligatures w14:val="none"/>
              </w:rPr>
            </w:rPrChange>
          </w:rPr>
          <w:t>        }</w:t>
        </w:r>
      </w:ins>
    </w:p>
    <w:p w14:paraId="0F4705B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344" w:author="Manuel Hergenröder" w:date="2020-07-16T16:21:00Z"/>
          <w:rFonts w:ascii="Consolas" w:eastAsia="Times New Roman" w:hAnsi="Consolas" w:cs="Courier New"/>
          <w:color w:val="000000"/>
          <w:sz w:val="18"/>
          <w:szCs w:val="18"/>
          <w:lang w:eastAsia="de-DE"/>
          <w14:ligatures w14:val="none"/>
          <w:rPrChange w:id="2345" w:author="Manuel Hergenröder" w:date="2020-07-16T16:26:00Z">
            <w:rPr>
              <w:ins w:id="2346" w:author="Manuel Hergenröder" w:date="2020-07-16T16:21:00Z"/>
              <w:rFonts w:ascii="Consolas" w:eastAsia="Times New Roman" w:hAnsi="Consolas" w:cs="Courier New"/>
              <w:color w:val="000000"/>
              <w:sz w:val="20"/>
              <w:szCs w:val="20"/>
              <w:lang w:val="de-DE" w:eastAsia="de-DE"/>
              <w14:ligatures w14:val="none"/>
            </w:rPr>
          </w:rPrChange>
        </w:rPr>
      </w:pPr>
      <w:ins w:id="2347" w:author="Manuel Hergenröder" w:date="2020-07-16T16:21:00Z">
        <w:r w:rsidRPr="00625FEA">
          <w:rPr>
            <w:rFonts w:ascii="Consolas" w:eastAsia="Times New Roman" w:hAnsi="Consolas" w:cs="Courier New"/>
            <w:color w:val="000000"/>
            <w:sz w:val="18"/>
            <w:szCs w:val="18"/>
            <w:lang w:eastAsia="de-DE"/>
            <w14:ligatures w14:val="none"/>
            <w:rPrChange w:id="2348"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2B20B8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349" w:author="Manuel Hergenröder" w:date="2020-07-16T16:21:00Z"/>
          <w:rFonts w:ascii="Consolas" w:eastAsia="Times New Roman" w:hAnsi="Consolas" w:cs="Courier New"/>
          <w:color w:val="000000"/>
          <w:sz w:val="18"/>
          <w:szCs w:val="18"/>
          <w:lang w:eastAsia="de-DE"/>
          <w14:ligatures w14:val="none"/>
          <w:rPrChange w:id="2350" w:author="Manuel Hergenröder" w:date="2020-07-16T16:26:00Z">
            <w:rPr>
              <w:ins w:id="2351" w:author="Manuel Hergenröder" w:date="2020-07-16T16:21:00Z"/>
              <w:rFonts w:ascii="Consolas" w:eastAsia="Times New Roman" w:hAnsi="Consolas" w:cs="Courier New"/>
              <w:color w:val="000000"/>
              <w:sz w:val="20"/>
              <w:szCs w:val="20"/>
              <w:lang w:val="de-DE" w:eastAsia="de-DE"/>
              <w14:ligatures w14:val="none"/>
            </w:rPr>
          </w:rPrChange>
        </w:rPr>
      </w:pPr>
      <w:ins w:id="2352" w:author="Manuel Hergenröder" w:date="2020-07-16T16:21:00Z">
        <w:r w:rsidRPr="00625FEA">
          <w:rPr>
            <w:rFonts w:ascii="Consolas" w:eastAsia="Times New Roman" w:hAnsi="Consolas" w:cs="Courier New"/>
            <w:color w:val="000000"/>
            <w:sz w:val="18"/>
            <w:szCs w:val="18"/>
            <w:lang w:eastAsia="de-DE"/>
            <w14:ligatures w14:val="none"/>
            <w:rPrChange w:id="235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35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35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2356" w:author="Manuel Hergenröder" w:date="2020-07-16T16:26:00Z">
              <w:rPr>
                <w:rFonts w:ascii="Consolas" w:eastAsia="Times New Roman" w:hAnsi="Consolas" w:cs="Courier New"/>
                <w:color w:val="74531F"/>
                <w:sz w:val="20"/>
                <w:szCs w:val="20"/>
                <w:lang w:val="de-DE" w:eastAsia="de-DE"/>
                <w14:ligatures w14:val="none"/>
              </w:rPr>
            </w:rPrChange>
          </w:rPr>
          <w:t>DoFft</w:t>
        </w:r>
        <w:r w:rsidRPr="00625FEA">
          <w:rPr>
            <w:rFonts w:ascii="Consolas" w:eastAsia="Times New Roman" w:hAnsi="Consolas" w:cs="Courier New"/>
            <w:color w:val="000000"/>
            <w:sz w:val="18"/>
            <w:szCs w:val="18"/>
            <w:lang w:eastAsia="de-DE"/>
            <w14:ligatures w14:val="none"/>
            <w:rPrChange w:id="2357" w:author="Manuel Hergenröder" w:date="2020-07-16T16:26:00Z">
              <w:rPr>
                <w:rFonts w:ascii="Consolas" w:eastAsia="Times New Roman" w:hAnsi="Consolas" w:cs="Courier New"/>
                <w:color w:val="000000"/>
                <w:sz w:val="20"/>
                <w:szCs w:val="20"/>
                <w:lang w:val="de-DE" w:eastAsia="de-DE"/>
                <w14:ligatures w14:val="none"/>
              </w:rPr>
            </w:rPrChange>
          </w:rPr>
          <w:t>();</w:t>
        </w:r>
      </w:ins>
    </w:p>
    <w:p w14:paraId="737104A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358" w:author="Manuel Hergenröder" w:date="2020-07-16T16:21:00Z"/>
          <w:rFonts w:ascii="Consolas" w:eastAsia="Times New Roman" w:hAnsi="Consolas" w:cs="Courier New"/>
          <w:color w:val="000000"/>
          <w:sz w:val="18"/>
          <w:szCs w:val="18"/>
          <w:lang w:eastAsia="de-DE"/>
          <w14:ligatures w14:val="none"/>
          <w:rPrChange w:id="2359" w:author="Manuel Hergenröder" w:date="2020-07-16T16:26:00Z">
            <w:rPr>
              <w:ins w:id="2360" w:author="Manuel Hergenröder" w:date="2020-07-16T16:21:00Z"/>
              <w:rFonts w:ascii="Consolas" w:eastAsia="Times New Roman" w:hAnsi="Consolas" w:cs="Courier New"/>
              <w:color w:val="000000"/>
              <w:sz w:val="20"/>
              <w:szCs w:val="20"/>
              <w:lang w:val="de-DE" w:eastAsia="de-DE"/>
              <w14:ligatures w14:val="none"/>
            </w:rPr>
          </w:rPrChange>
        </w:rPr>
      </w:pPr>
      <w:ins w:id="2361" w:author="Manuel Hergenröder" w:date="2020-07-16T16:21:00Z">
        <w:r w:rsidRPr="00625FEA">
          <w:rPr>
            <w:rFonts w:ascii="Consolas" w:eastAsia="Times New Roman" w:hAnsi="Consolas" w:cs="Courier New"/>
            <w:color w:val="000000"/>
            <w:sz w:val="18"/>
            <w:szCs w:val="18"/>
            <w:lang w:eastAsia="de-DE"/>
            <w14:ligatures w14:val="none"/>
            <w:rPrChange w:id="236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36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36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2365" w:author="Manuel Hergenröder" w:date="2020-07-16T16:26:00Z">
              <w:rPr>
                <w:rFonts w:ascii="Consolas" w:eastAsia="Times New Roman" w:hAnsi="Consolas" w:cs="Courier New"/>
                <w:color w:val="74531F"/>
                <w:sz w:val="20"/>
                <w:szCs w:val="20"/>
                <w:lang w:val="de-DE" w:eastAsia="de-DE"/>
                <w14:ligatures w14:val="none"/>
              </w:rPr>
            </w:rPrChange>
          </w:rPr>
          <w:t>DoIfft</w:t>
        </w:r>
        <w:r w:rsidRPr="00625FEA">
          <w:rPr>
            <w:rFonts w:ascii="Consolas" w:eastAsia="Times New Roman" w:hAnsi="Consolas" w:cs="Courier New"/>
            <w:color w:val="000000"/>
            <w:sz w:val="18"/>
            <w:szCs w:val="18"/>
            <w:lang w:eastAsia="de-DE"/>
            <w14:ligatures w14:val="none"/>
            <w:rPrChange w:id="2366" w:author="Manuel Hergenröder" w:date="2020-07-16T16:26:00Z">
              <w:rPr>
                <w:rFonts w:ascii="Consolas" w:eastAsia="Times New Roman" w:hAnsi="Consolas" w:cs="Courier New"/>
                <w:color w:val="000000"/>
                <w:sz w:val="20"/>
                <w:szCs w:val="20"/>
                <w:lang w:val="de-DE" w:eastAsia="de-DE"/>
                <w14:ligatures w14:val="none"/>
              </w:rPr>
            </w:rPrChange>
          </w:rPr>
          <w:t>();</w:t>
        </w:r>
      </w:ins>
    </w:p>
    <w:p w14:paraId="51CD110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367" w:author="Manuel Hergenröder" w:date="2020-07-16T16:21:00Z"/>
          <w:rFonts w:ascii="Consolas" w:eastAsia="Times New Roman" w:hAnsi="Consolas" w:cs="Courier New"/>
          <w:color w:val="000000"/>
          <w:sz w:val="18"/>
          <w:szCs w:val="18"/>
          <w:lang w:eastAsia="de-DE"/>
          <w14:ligatures w14:val="none"/>
          <w:rPrChange w:id="2368" w:author="Manuel Hergenröder" w:date="2020-07-16T16:26:00Z">
            <w:rPr>
              <w:ins w:id="2369" w:author="Manuel Hergenröder" w:date="2020-07-16T16:21:00Z"/>
              <w:rFonts w:ascii="Consolas" w:eastAsia="Times New Roman" w:hAnsi="Consolas" w:cs="Courier New"/>
              <w:color w:val="000000"/>
              <w:sz w:val="20"/>
              <w:szCs w:val="20"/>
              <w:lang w:val="de-DE" w:eastAsia="de-DE"/>
              <w14:ligatures w14:val="none"/>
            </w:rPr>
          </w:rPrChange>
        </w:rPr>
      </w:pPr>
      <w:ins w:id="2370" w:author="Manuel Hergenröder" w:date="2020-07-16T16:21:00Z">
        <w:r w:rsidRPr="00625FEA">
          <w:rPr>
            <w:rFonts w:ascii="Consolas" w:eastAsia="Times New Roman" w:hAnsi="Consolas" w:cs="Courier New"/>
            <w:color w:val="000000"/>
            <w:sz w:val="18"/>
            <w:szCs w:val="18"/>
            <w:lang w:eastAsia="de-DE"/>
            <w14:ligatures w14:val="none"/>
            <w:rPrChange w:id="237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37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373" w:author="Manuel Hergenröder" w:date="2020-07-16T16:26:00Z">
              <w:rPr>
                <w:rFonts w:ascii="Consolas" w:eastAsia="Times New Roman" w:hAnsi="Consolas" w:cs="Courier New"/>
                <w:color w:val="000000"/>
                <w:sz w:val="20"/>
                <w:szCs w:val="20"/>
                <w:lang w:val="de-DE" w:eastAsia="de-DE"/>
                <w14:ligatures w14:val="none"/>
              </w:rPr>
            </w:rPrChange>
          </w:rPr>
          <w:t>.fftDataEdited = </w:t>
        </w:r>
        <w:r w:rsidRPr="00625FEA">
          <w:rPr>
            <w:rFonts w:ascii="Consolas" w:eastAsia="Times New Roman" w:hAnsi="Consolas" w:cs="Courier New"/>
            <w:color w:val="0000FF"/>
            <w:sz w:val="18"/>
            <w:szCs w:val="18"/>
            <w:lang w:eastAsia="de-DE"/>
            <w14:ligatures w14:val="none"/>
            <w:rPrChange w:id="2374" w:author="Manuel Hergenröder" w:date="2020-07-16T16:26:00Z">
              <w:rPr>
                <w:rFonts w:ascii="Consolas" w:eastAsia="Times New Roman" w:hAnsi="Consolas" w:cs="Courier New"/>
                <w:color w:val="0000FF"/>
                <w:sz w:val="20"/>
                <w:szCs w:val="20"/>
                <w:lang w:val="de-DE" w:eastAsia="de-DE"/>
                <w14:ligatures w14:val="none"/>
              </w:rPr>
            </w:rPrChange>
          </w:rPr>
          <w:t>false</w:t>
        </w:r>
        <w:r w:rsidRPr="00625FEA">
          <w:rPr>
            <w:rFonts w:ascii="Consolas" w:eastAsia="Times New Roman" w:hAnsi="Consolas" w:cs="Courier New"/>
            <w:color w:val="000000"/>
            <w:sz w:val="18"/>
            <w:szCs w:val="18"/>
            <w:lang w:eastAsia="de-DE"/>
            <w14:ligatures w14:val="none"/>
            <w:rPrChange w:id="2375" w:author="Manuel Hergenröder" w:date="2020-07-16T16:26:00Z">
              <w:rPr>
                <w:rFonts w:ascii="Consolas" w:eastAsia="Times New Roman" w:hAnsi="Consolas" w:cs="Courier New"/>
                <w:color w:val="000000"/>
                <w:sz w:val="20"/>
                <w:szCs w:val="20"/>
                <w:lang w:val="de-DE" w:eastAsia="de-DE"/>
                <w14:ligatures w14:val="none"/>
              </w:rPr>
            </w:rPrChange>
          </w:rPr>
          <w:t>;</w:t>
        </w:r>
      </w:ins>
    </w:p>
    <w:p w14:paraId="43130B9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376" w:author="Manuel Hergenröder" w:date="2020-07-16T16:21:00Z"/>
          <w:rFonts w:ascii="Consolas" w:eastAsia="Times New Roman" w:hAnsi="Consolas" w:cs="Courier New"/>
          <w:color w:val="000000"/>
          <w:sz w:val="18"/>
          <w:szCs w:val="18"/>
          <w:lang w:eastAsia="de-DE"/>
          <w14:ligatures w14:val="none"/>
          <w:rPrChange w:id="2377" w:author="Manuel Hergenröder" w:date="2020-07-16T16:26:00Z">
            <w:rPr>
              <w:ins w:id="2378" w:author="Manuel Hergenröder" w:date="2020-07-16T16:21:00Z"/>
              <w:rFonts w:ascii="Consolas" w:eastAsia="Times New Roman" w:hAnsi="Consolas" w:cs="Courier New"/>
              <w:color w:val="000000"/>
              <w:sz w:val="20"/>
              <w:szCs w:val="20"/>
              <w:lang w:val="de-DE" w:eastAsia="de-DE"/>
              <w14:ligatures w14:val="none"/>
            </w:rPr>
          </w:rPrChange>
        </w:rPr>
      </w:pPr>
      <w:ins w:id="2379" w:author="Manuel Hergenröder" w:date="2020-07-16T16:21:00Z">
        <w:r w:rsidRPr="00625FEA">
          <w:rPr>
            <w:rFonts w:ascii="Consolas" w:eastAsia="Times New Roman" w:hAnsi="Consolas" w:cs="Courier New"/>
            <w:color w:val="000000"/>
            <w:sz w:val="18"/>
            <w:szCs w:val="18"/>
            <w:lang w:eastAsia="de-DE"/>
            <w14:ligatures w14:val="none"/>
            <w:rPrChange w:id="238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38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382" w:author="Manuel Hergenröder" w:date="2020-07-16T16:26:00Z">
              <w:rPr>
                <w:rFonts w:ascii="Consolas" w:eastAsia="Times New Roman" w:hAnsi="Consolas" w:cs="Courier New"/>
                <w:color w:val="000000"/>
                <w:sz w:val="20"/>
                <w:szCs w:val="20"/>
                <w:lang w:val="de-DE" w:eastAsia="de-DE"/>
                <w14:ligatures w14:val="none"/>
              </w:rPr>
            </w:rPrChange>
          </w:rPr>
          <w:t>.spectrum.</w:t>
        </w:r>
        <w:r w:rsidRPr="00625FEA">
          <w:rPr>
            <w:rFonts w:ascii="Consolas" w:eastAsia="Times New Roman" w:hAnsi="Consolas" w:cs="Courier New"/>
            <w:color w:val="74531F"/>
            <w:sz w:val="18"/>
            <w:szCs w:val="18"/>
            <w:lang w:eastAsia="de-DE"/>
            <w14:ligatures w14:val="none"/>
            <w:rPrChange w:id="2383" w:author="Manuel Hergenröder" w:date="2020-07-16T16:26:00Z">
              <w:rPr>
                <w:rFonts w:ascii="Consolas" w:eastAsia="Times New Roman" w:hAnsi="Consolas" w:cs="Courier New"/>
                <w:color w:val="74531F"/>
                <w:sz w:val="20"/>
                <w:szCs w:val="20"/>
                <w:lang w:val="de-DE" w:eastAsia="de-DE"/>
                <w14:ligatures w14:val="none"/>
              </w:rPr>
            </w:rPrChange>
          </w:rPr>
          <w:t>GenerateMeshFromAudioData</w:t>
        </w:r>
        <w:r w:rsidRPr="00625FEA">
          <w:rPr>
            <w:rFonts w:ascii="Consolas" w:eastAsia="Times New Roman" w:hAnsi="Consolas" w:cs="Courier New"/>
            <w:color w:val="000000"/>
            <w:sz w:val="18"/>
            <w:szCs w:val="18"/>
            <w:lang w:eastAsia="de-DE"/>
            <w14:ligatures w14:val="none"/>
            <w:rPrChange w:id="2384" w:author="Manuel Hergenröder" w:date="2020-07-16T16:26:00Z">
              <w:rPr>
                <w:rFonts w:ascii="Consolas" w:eastAsia="Times New Roman" w:hAnsi="Consolas" w:cs="Courier New"/>
                <w:color w:val="000000"/>
                <w:sz w:val="20"/>
                <w:szCs w:val="20"/>
                <w:lang w:val="de-DE" w:eastAsia="de-DE"/>
                <w14:ligatures w14:val="none"/>
              </w:rPr>
            </w:rPrChange>
          </w:rPr>
          <w:t>();</w:t>
        </w:r>
      </w:ins>
    </w:p>
    <w:p w14:paraId="4CB075B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385" w:author="Manuel Hergenröder" w:date="2020-07-16T16:21:00Z"/>
          <w:rFonts w:ascii="Consolas" w:eastAsia="Times New Roman" w:hAnsi="Consolas" w:cs="Courier New"/>
          <w:color w:val="000000"/>
          <w:sz w:val="18"/>
          <w:szCs w:val="18"/>
          <w:lang w:eastAsia="de-DE"/>
          <w14:ligatures w14:val="none"/>
          <w:rPrChange w:id="2386" w:author="Manuel Hergenröder" w:date="2020-07-16T16:26:00Z">
            <w:rPr>
              <w:ins w:id="2387" w:author="Manuel Hergenröder" w:date="2020-07-16T16:21:00Z"/>
              <w:rFonts w:ascii="Consolas" w:eastAsia="Times New Roman" w:hAnsi="Consolas" w:cs="Courier New"/>
              <w:color w:val="000000"/>
              <w:sz w:val="20"/>
              <w:szCs w:val="20"/>
              <w:lang w:val="de-DE" w:eastAsia="de-DE"/>
              <w14:ligatures w14:val="none"/>
            </w:rPr>
          </w:rPrChange>
        </w:rPr>
      </w:pPr>
      <w:ins w:id="2388" w:author="Manuel Hergenröder" w:date="2020-07-16T16:21:00Z">
        <w:r w:rsidRPr="00625FEA">
          <w:rPr>
            <w:rFonts w:ascii="Consolas" w:eastAsia="Times New Roman" w:hAnsi="Consolas" w:cs="Courier New"/>
            <w:color w:val="000000"/>
            <w:sz w:val="18"/>
            <w:szCs w:val="18"/>
            <w:lang w:eastAsia="de-DE"/>
            <w14:ligatures w14:val="none"/>
            <w:rPrChange w:id="2389" w:author="Manuel Hergenröder" w:date="2020-07-16T16:26:00Z">
              <w:rPr>
                <w:rFonts w:ascii="Consolas" w:eastAsia="Times New Roman" w:hAnsi="Consolas" w:cs="Courier New"/>
                <w:color w:val="000000"/>
                <w:sz w:val="20"/>
                <w:szCs w:val="20"/>
                <w:lang w:val="de-DE" w:eastAsia="de-DE"/>
                <w14:ligatures w14:val="none"/>
              </w:rPr>
            </w:rPrChange>
          </w:rPr>
          <w:t>        </w:t>
        </w:r>
      </w:ins>
    </w:p>
    <w:p w14:paraId="28A11A3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390" w:author="Manuel Hergenröder" w:date="2020-07-16T16:21:00Z"/>
          <w:rFonts w:ascii="Consolas" w:eastAsia="Times New Roman" w:hAnsi="Consolas" w:cs="Courier New"/>
          <w:color w:val="000000"/>
          <w:sz w:val="18"/>
          <w:szCs w:val="18"/>
          <w:lang w:eastAsia="de-DE"/>
          <w14:ligatures w14:val="none"/>
          <w:rPrChange w:id="2391" w:author="Manuel Hergenröder" w:date="2020-07-16T16:26:00Z">
            <w:rPr>
              <w:ins w:id="2392" w:author="Manuel Hergenröder" w:date="2020-07-16T16:21:00Z"/>
              <w:rFonts w:ascii="Consolas" w:eastAsia="Times New Roman" w:hAnsi="Consolas" w:cs="Courier New"/>
              <w:color w:val="000000"/>
              <w:sz w:val="20"/>
              <w:szCs w:val="20"/>
              <w:lang w:val="de-DE" w:eastAsia="de-DE"/>
              <w14:ligatures w14:val="none"/>
            </w:rPr>
          </w:rPrChange>
        </w:rPr>
      </w:pPr>
      <w:ins w:id="2393" w:author="Manuel Hergenröder" w:date="2020-07-16T16:21:00Z">
        <w:r w:rsidRPr="00625FEA">
          <w:rPr>
            <w:rFonts w:ascii="Consolas" w:eastAsia="Times New Roman" w:hAnsi="Consolas" w:cs="Courier New"/>
            <w:color w:val="000000"/>
            <w:sz w:val="18"/>
            <w:szCs w:val="18"/>
            <w:lang w:eastAsia="de-DE"/>
            <w14:ligatures w14:val="none"/>
            <w:rPrChange w:id="2394" w:author="Manuel Hergenröder" w:date="2020-07-16T16:26:00Z">
              <w:rPr>
                <w:rFonts w:ascii="Consolas" w:eastAsia="Times New Roman" w:hAnsi="Consolas" w:cs="Courier New"/>
                <w:color w:val="000000"/>
                <w:sz w:val="20"/>
                <w:szCs w:val="20"/>
                <w:lang w:val="de-DE" w:eastAsia="de-DE"/>
                <w14:ligatures w14:val="none"/>
              </w:rPr>
            </w:rPrChange>
          </w:rPr>
          <w:t>    }</w:t>
        </w:r>
      </w:ins>
    </w:p>
    <w:p w14:paraId="4776976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395" w:author="Manuel Hergenröder" w:date="2020-07-16T16:21:00Z"/>
          <w:rFonts w:ascii="Consolas" w:eastAsia="Times New Roman" w:hAnsi="Consolas" w:cs="Courier New"/>
          <w:color w:val="000000"/>
          <w:sz w:val="18"/>
          <w:szCs w:val="18"/>
          <w:lang w:eastAsia="de-DE"/>
          <w14:ligatures w14:val="none"/>
          <w:rPrChange w:id="2396" w:author="Manuel Hergenröder" w:date="2020-07-16T16:26:00Z">
            <w:rPr>
              <w:ins w:id="2397" w:author="Manuel Hergenröder" w:date="2020-07-16T16:21:00Z"/>
              <w:rFonts w:ascii="Consolas" w:eastAsia="Times New Roman" w:hAnsi="Consolas" w:cs="Courier New"/>
              <w:color w:val="000000"/>
              <w:sz w:val="20"/>
              <w:szCs w:val="20"/>
              <w:lang w:val="de-DE" w:eastAsia="de-DE"/>
              <w14:ligatures w14:val="none"/>
            </w:rPr>
          </w:rPrChange>
        </w:rPr>
      </w:pPr>
      <w:ins w:id="2398" w:author="Manuel Hergenröder" w:date="2020-07-16T16:21:00Z">
        <w:r w:rsidRPr="00625FEA">
          <w:rPr>
            <w:rFonts w:ascii="Consolas" w:eastAsia="Times New Roman" w:hAnsi="Consolas" w:cs="Courier New"/>
            <w:color w:val="000000"/>
            <w:sz w:val="18"/>
            <w:szCs w:val="18"/>
            <w:lang w:eastAsia="de-DE"/>
            <w14:ligatures w14:val="none"/>
            <w:rPrChange w:id="239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B9C115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400" w:author="Manuel Hergenröder" w:date="2020-07-16T16:21:00Z"/>
          <w:rFonts w:ascii="Consolas" w:eastAsia="Times New Roman" w:hAnsi="Consolas" w:cs="Courier New"/>
          <w:color w:val="000000"/>
          <w:sz w:val="18"/>
          <w:szCs w:val="18"/>
          <w:lang w:eastAsia="de-DE"/>
          <w14:ligatures w14:val="none"/>
          <w:rPrChange w:id="2401" w:author="Manuel Hergenröder" w:date="2020-07-16T16:26:00Z">
            <w:rPr>
              <w:ins w:id="2402" w:author="Manuel Hergenröder" w:date="2020-07-16T16:21:00Z"/>
              <w:rFonts w:ascii="Consolas" w:eastAsia="Times New Roman" w:hAnsi="Consolas" w:cs="Courier New"/>
              <w:color w:val="000000"/>
              <w:sz w:val="20"/>
              <w:szCs w:val="20"/>
              <w:lang w:val="de-DE" w:eastAsia="de-DE"/>
              <w14:ligatures w14:val="none"/>
            </w:rPr>
          </w:rPrChange>
        </w:rPr>
      </w:pPr>
      <w:ins w:id="2403" w:author="Manuel Hergenröder" w:date="2020-07-16T16:21:00Z">
        <w:r w:rsidRPr="00625FEA">
          <w:rPr>
            <w:rFonts w:ascii="Consolas" w:eastAsia="Times New Roman" w:hAnsi="Consolas" w:cs="Courier New"/>
            <w:color w:val="000000"/>
            <w:sz w:val="18"/>
            <w:szCs w:val="18"/>
            <w:lang w:eastAsia="de-DE"/>
            <w14:ligatures w14:val="none"/>
            <w:rPrChange w:id="240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405"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406"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407"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1D51B07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408" w:author="Manuel Hergenröder" w:date="2020-07-16T16:21:00Z"/>
          <w:rFonts w:ascii="Consolas" w:eastAsia="Times New Roman" w:hAnsi="Consolas" w:cs="Courier New"/>
          <w:color w:val="000000"/>
          <w:sz w:val="18"/>
          <w:szCs w:val="18"/>
          <w:lang w:eastAsia="de-DE"/>
          <w14:ligatures w14:val="none"/>
          <w:rPrChange w:id="2409" w:author="Manuel Hergenröder" w:date="2020-07-16T16:26:00Z">
            <w:rPr>
              <w:ins w:id="2410" w:author="Manuel Hergenröder" w:date="2020-07-16T16:21:00Z"/>
              <w:rFonts w:ascii="Consolas" w:eastAsia="Times New Roman" w:hAnsi="Consolas" w:cs="Courier New"/>
              <w:color w:val="000000"/>
              <w:sz w:val="20"/>
              <w:szCs w:val="20"/>
              <w:lang w:val="de-DE" w:eastAsia="de-DE"/>
              <w14:ligatures w14:val="none"/>
            </w:rPr>
          </w:rPrChange>
        </w:rPr>
      </w:pPr>
      <w:ins w:id="2411" w:author="Manuel Hergenröder" w:date="2020-07-16T16:21:00Z">
        <w:r w:rsidRPr="00625FEA">
          <w:rPr>
            <w:rFonts w:ascii="Consolas" w:eastAsia="Times New Roman" w:hAnsi="Consolas" w:cs="Courier New"/>
            <w:color w:val="000000"/>
            <w:sz w:val="18"/>
            <w:szCs w:val="18"/>
            <w:lang w:eastAsia="de-DE"/>
            <w14:ligatures w14:val="none"/>
            <w:rPrChange w:id="241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413"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414" w:author="Manuel Hergenröder" w:date="2020-07-16T16:26:00Z">
              <w:rPr>
                <w:rFonts w:ascii="Consolas" w:eastAsia="Times New Roman" w:hAnsi="Consolas" w:cs="Courier New"/>
                <w:color w:val="008000"/>
                <w:sz w:val="20"/>
                <w:szCs w:val="20"/>
                <w:lang w:val="de-DE" w:eastAsia="de-DE"/>
                <w14:ligatures w14:val="none"/>
              </w:rPr>
            </w:rPrChange>
          </w:rPr>
          <w:t> Start playback of IFFT audio data</w:t>
        </w:r>
      </w:ins>
    </w:p>
    <w:p w14:paraId="61EB7CC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415" w:author="Manuel Hergenröder" w:date="2020-07-16T16:21:00Z"/>
          <w:rFonts w:ascii="Consolas" w:eastAsia="Times New Roman" w:hAnsi="Consolas" w:cs="Courier New"/>
          <w:color w:val="000000"/>
          <w:sz w:val="18"/>
          <w:szCs w:val="18"/>
          <w:lang w:eastAsia="de-DE"/>
          <w14:ligatures w14:val="none"/>
          <w:rPrChange w:id="2416" w:author="Manuel Hergenröder" w:date="2020-07-16T16:26:00Z">
            <w:rPr>
              <w:ins w:id="2417" w:author="Manuel Hergenröder" w:date="2020-07-16T16:21:00Z"/>
              <w:rFonts w:ascii="Consolas" w:eastAsia="Times New Roman" w:hAnsi="Consolas" w:cs="Courier New"/>
              <w:color w:val="000000"/>
              <w:sz w:val="20"/>
              <w:szCs w:val="20"/>
              <w:lang w:val="de-DE" w:eastAsia="de-DE"/>
              <w14:ligatures w14:val="none"/>
            </w:rPr>
          </w:rPrChange>
        </w:rPr>
      </w:pPr>
      <w:ins w:id="2418" w:author="Manuel Hergenröder" w:date="2020-07-16T16:21:00Z">
        <w:r w:rsidRPr="00625FEA">
          <w:rPr>
            <w:rFonts w:ascii="Consolas" w:eastAsia="Times New Roman" w:hAnsi="Consolas" w:cs="Courier New"/>
            <w:color w:val="000000"/>
            <w:sz w:val="18"/>
            <w:szCs w:val="18"/>
            <w:lang w:eastAsia="de-DE"/>
            <w14:ligatures w14:val="none"/>
            <w:rPrChange w:id="241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420"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421"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422"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221DC27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423" w:author="Manuel Hergenröder" w:date="2020-07-16T16:21:00Z"/>
          <w:rFonts w:ascii="Consolas" w:eastAsia="Times New Roman" w:hAnsi="Consolas" w:cs="Courier New"/>
          <w:color w:val="000000"/>
          <w:sz w:val="18"/>
          <w:szCs w:val="18"/>
          <w:lang w:eastAsia="de-DE"/>
          <w14:ligatures w14:val="none"/>
          <w:rPrChange w:id="2424" w:author="Manuel Hergenröder" w:date="2020-07-16T16:26:00Z">
            <w:rPr>
              <w:ins w:id="2425" w:author="Manuel Hergenröder" w:date="2020-07-16T16:21:00Z"/>
              <w:rFonts w:ascii="Consolas" w:eastAsia="Times New Roman" w:hAnsi="Consolas" w:cs="Courier New"/>
              <w:color w:val="000000"/>
              <w:sz w:val="20"/>
              <w:szCs w:val="20"/>
              <w:lang w:val="de-DE" w:eastAsia="de-DE"/>
              <w14:ligatures w14:val="none"/>
            </w:rPr>
          </w:rPrChange>
        </w:rPr>
      </w:pPr>
      <w:ins w:id="2426" w:author="Manuel Hergenröder" w:date="2020-07-16T16:21:00Z">
        <w:r w:rsidRPr="00625FEA">
          <w:rPr>
            <w:rFonts w:ascii="Consolas" w:eastAsia="Times New Roman" w:hAnsi="Consolas" w:cs="Courier New"/>
            <w:color w:val="000000"/>
            <w:sz w:val="18"/>
            <w:szCs w:val="18"/>
            <w:lang w:eastAsia="de-DE"/>
            <w14:ligatures w14:val="none"/>
            <w:rPrChange w:id="242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428"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242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430"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243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2432" w:author="Manuel Hergenröder" w:date="2020-07-16T16:26:00Z">
              <w:rPr>
                <w:rFonts w:ascii="Consolas" w:eastAsia="Times New Roman" w:hAnsi="Consolas" w:cs="Courier New"/>
                <w:color w:val="74531F"/>
                <w:sz w:val="20"/>
                <w:szCs w:val="20"/>
                <w:lang w:val="de-DE" w:eastAsia="de-DE"/>
                <w14:ligatures w14:val="none"/>
              </w:rPr>
            </w:rPrChange>
          </w:rPr>
          <w:t>Play</w:t>
        </w:r>
        <w:r w:rsidRPr="00625FEA">
          <w:rPr>
            <w:rFonts w:ascii="Consolas" w:eastAsia="Times New Roman" w:hAnsi="Consolas" w:cs="Courier New"/>
            <w:color w:val="000000"/>
            <w:sz w:val="18"/>
            <w:szCs w:val="18"/>
            <w:lang w:eastAsia="de-DE"/>
            <w14:ligatures w14:val="none"/>
            <w:rPrChange w:id="2433" w:author="Manuel Hergenröder" w:date="2020-07-16T16:26:00Z">
              <w:rPr>
                <w:rFonts w:ascii="Consolas" w:eastAsia="Times New Roman" w:hAnsi="Consolas" w:cs="Courier New"/>
                <w:color w:val="000000"/>
                <w:sz w:val="20"/>
                <w:szCs w:val="20"/>
                <w:lang w:val="de-DE" w:eastAsia="de-DE"/>
                <w14:ligatures w14:val="none"/>
              </w:rPr>
            </w:rPrChange>
          </w:rPr>
          <w:t>()</w:t>
        </w:r>
      </w:ins>
    </w:p>
    <w:p w14:paraId="6AB94A1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434" w:author="Manuel Hergenröder" w:date="2020-07-16T16:21:00Z"/>
          <w:rFonts w:ascii="Consolas" w:eastAsia="Times New Roman" w:hAnsi="Consolas" w:cs="Courier New"/>
          <w:color w:val="000000"/>
          <w:sz w:val="18"/>
          <w:szCs w:val="18"/>
          <w:lang w:eastAsia="de-DE"/>
          <w14:ligatures w14:val="none"/>
          <w:rPrChange w:id="2435" w:author="Manuel Hergenröder" w:date="2020-07-16T16:26:00Z">
            <w:rPr>
              <w:ins w:id="2436" w:author="Manuel Hergenröder" w:date="2020-07-16T16:21:00Z"/>
              <w:rFonts w:ascii="Consolas" w:eastAsia="Times New Roman" w:hAnsi="Consolas" w:cs="Courier New"/>
              <w:color w:val="000000"/>
              <w:sz w:val="20"/>
              <w:szCs w:val="20"/>
              <w:lang w:val="de-DE" w:eastAsia="de-DE"/>
              <w14:ligatures w14:val="none"/>
            </w:rPr>
          </w:rPrChange>
        </w:rPr>
      </w:pPr>
      <w:ins w:id="2437" w:author="Manuel Hergenröder" w:date="2020-07-16T16:21:00Z">
        <w:r w:rsidRPr="00625FEA">
          <w:rPr>
            <w:rFonts w:ascii="Consolas" w:eastAsia="Times New Roman" w:hAnsi="Consolas" w:cs="Courier New"/>
            <w:color w:val="000000"/>
            <w:sz w:val="18"/>
            <w:szCs w:val="18"/>
            <w:lang w:eastAsia="de-DE"/>
            <w14:ligatures w14:val="none"/>
            <w:rPrChange w:id="2438" w:author="Manuel Hergenröder" w:date="2020-07-16T16:26:00Z">
              <w:rPr>
                <w:rFonts w:ascii="Consolas" w:eastAsia="Times New Roman" w:hAnsi="Consolas" w:cs="Courier New"/>
                <w:color w:val="000000"/>
                <w:sz w:val="20"/>
                <w:szCs w:val="20"/>
                <w:lang w:val="de-DE" w:eastAsia="de-DE"/>
                <w14:ligatures w14:val="none"/>
              </w:rPr>
            </w:rPrChange>
          </w:rPr>
          <w:t>    {</w:t>
        </w:r>
      </w:ins>
    </w:p>
    <w:p w14:paraId="615BEA1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439" w:author="Manuel Hergenröder" w:date="2020-07-16T16:21:00Z"/>
          <w:rFonts w:ascii="Consolas" w:eastAsia="Times New Roman" w:hAnsi="Consolas" w:cs="Courier New"/>
          <w:color w:val="000000"/>
          <w:sz w:val="18"/>
          <w:szCs w:val="18"/>
          <w:lang w:eastAsia="de-DE"/>
          <w14:ligatures w14:val="none"/>
          <w:rPrChange w:id="2440" w:author="Manuel Hergenröder" w:date="2020-07-16T16:26:00Z">
            <w:rPr>
              <w:ins w:id="2441" w:author="Manuel Hergenröder" w:date="2020-07-16T16:21:00Z"/>
              <w:rFonts w:ascii="Consolas" w:eastAsia="Times New Roman" w:hAnsi="Consolas" w:cs="Courier New"/>
              <w:color w:val="000000"/>
              <w:sz w:val="20"/>
              <w:szCs w:val="20"/>
              <w:lang w:val="de-DE" w:eastAsia="de-DE"/>
              <w14:ligatures w14:val="none"/>
            </w:rPr>
          </w:rPrChange>
        </w:rPr>
      </w:pPr>
      <w:ins w:id="2442" w:author="Manuel Hergenröder" w:date="2020-07-16T16:21:00Z">
        <w:r w:rsidRPr="00625FEA">
          <w:rPr>
            <w:rFonts w:ascii="Consolas" w:eastAsia="Times New Roman" w:hAnsi="Consolas" w:cs="Courier New"/>
            <w:color w:val="000000"/>
            <w:sz w:val="18"/>
            <w:szCs w:val="18"/>
            <w:lang w:eastAsia="de-DE"/>
            <w14:ligatures w14:val="none"/>
            <w:rPrChange w:id="244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44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445" w:author="Manuel Hergenröder" w:date="2020-07-16T16:26:00Z">
              <w:rPr>
                <w:rFonts w:ascii="Consolas" w:eastAsia="Times New Roman" w:hAnsi="Consolas" w:cs="Courier New"/>
                <w:color w:val="000000"/>
                <w:sz w:val="20"/>
                <w:szCs w:val="20"/>
                <w:lang w:val="de-DE" w:eastAsia="de-DE"/>
                <w14:ligatures w14:val="none"/>
              </w:rPr>
            </w:rPrChange>
          </w:rPr>
          <w:t>.laser.active = </w:t>
        </w:r>
        <w:r w:rsidRPr="00625FEA">
          <w:rPr>
            <w:rFonts w:ascii="Consolas" w:eastAsia="Times New Roman" w:hAnsi="Consolas" w:cs="Courier New"/>
            <w:color w:val="0000FF"/>
            <w:sz w:val="18"/>
            <w:szCs w:val="18"/>
            <w:lang w:eastAsia="de-DE"/>
            <w14:ligatures w14:val="none"/>
            <w:rPrChange w:id="2446" w:author="Manuel Hergenröder" w:date="2020-07-16T16:26:00Z">
              <w:rPr>
                <w:rFonts w:ascii="Consolas" w:eastAsia="Times New Roman" w:hAnsi="Consolas" w:cs="Courier New"/>
                <w:color w:val="0000FF"/>
                <w:sz w:val="20"/>
                <w:szCs w:val="20"/>
                <w:lang w:val="de-DE" w:eastAsia="de-DE"/>
                <w14:ligatures w14:val="none"/>
              </w:rPr>
            </w:rPrChange>
          </w:rPr>
          <w:t>false</w:t>
        </w:r>
        <w:r w:rsidRPr="00625FEA">
          <w:rPr>
            <w:rFonts w:ascii="Consolas" w:eastAsia="Times New Roman" w:hAnsi="Consolas" w:cs="Courier New"/>
            <w:color w:val="000000"/>
            <w:sz w:val="18"/>
            <w:szCs w:val="18"/>
            <w:lang w:eastAsia="de-DE"/>
            <w14:ligatures w14:val="none"/>
            <w:rPrChange w:id="2447" w:author="Manuel Hergenröder" w:date="2020-07-16T16:26:00Z">
              <w:rPr>
                <w:rFonts w:ascii="Consolas" w:eastAsia="Times New Roman" w:hAnsi="Consolas" w:cs="Courier New"/>
                <w:color w:val="000000"/>
                <w:sz w:val="20"/>
                <w:szCs w:val="20"/>
                <w:lang w:val="de-DE" w:eastAsia="de-DE"/>
                <w14:ligatures w14:val="none"/>
              </w:rPr>
            </w:rPrChange>
          </w:rPr>
          <w:t>;</w:t>
        </w:r>
      </w:ins>
    </w:p>
    <w:p w14:paraId="1E301B6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448" w:author="Manuel Hergenröder" w:date="2020-07-16T16:21:00Z"/>
          <w:rFonts w:ascii="Consolas" w:eastAsia="Times New Roman" w:hAnsi="Consolas" w:cs="Courier New"/>
          <w:color w:val="000000"/>
          <w:sz w:val="18"/>
          <w:szCs w:val="18"/>
          <w:lang w:eastAsia="de-DE"/>
          <w14:ligatures w14:val="none"/>
          <w:rPrChange w:id="2449" w:author="Manuel Hergenröder" w:date="2020-07-16T16:26:00Z">
            <w:rPr>
              <w:ins w:id="2450" w:author="Manuel Hergenröder" w:date="2020-07-16T16:21:00Z"/>
              <w:rFonts w:ascii="Consolas" w:eastAsia="Times New Roman" w:hAnsi="Consolas" w:cs="Courier New"/>
              <w:color w:val="000000"/>
              <w:sz w:val="20"/>
              <w:szCs w:val="20"/>
              <w:lang w:val="de-DE" w:eastAsia="de-DE"/>
              <w14:ligatures w14:val="none"/>
            </w:rPr>
          </w:rPrChange>
        </w:rPr>
      </w:pPr>
      <w:ins w:id="2451" w:author="Manuel Hergenröder" w:date="2020-07-16T16:21:00Z">
        <w:r w:rsidRPr="00625FEA">
          <w:rPr>
            <w:rFonts w:ascii="Consolas" w:eastAsia="Times New Roman" w:hAnsi="Consolas" w:cs="Courier New"/>
            <w:color w:val="000000"/>
            <w:sz w:val="18"/>
            <w:szCs w:val="18"/>
            <w:lang w:eastAsia="de-DE"/>
            <w14:ligatures w14:val="none"/>
            <w:rPrChange w:id="2452"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697BD8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453" w:author="Manuel Hergenröder" w:date="2020-07-16T16:21:00Z"/>
          <w:rFonts w:ascii="Consolas" w:eastAsia="Times New Roman" w:hAnsi="Consolas" w:cs="Courier New"/>
          <w:color w:val="000000"/>
          <w:sz w:val="18"/>
          <w:szCs w:val="18"/>
          <w:lang w:eastAsia="de-DE"/>
          <w14:ligatures w14:val="none"/>
          <w:rPrChange w:id="2454" w:author="Manuel Hergenröder" w:date="2020-07-16T16:26:00Z">
            <w:rPr>
              <w:ins w:id="2455" w:author="Manuel Hergenröder" w:date="2020-07-16T16:21:00Z"/>
              <w:rFonts w:ascii="Consolas" w:eastAsia="Times New Roman" w:hAnsi="Consolas" w:cs="Courier New"/>
              <w:color w:val="000000"/>
              <w:sz w:val="20"/>
              <w:szCs w:val="20"/>
              <w:lang w:val="de-DE" w:eastAsia="de-DE"/>
              <w14:ligatures w14:val="none"/>
            </w:rPr>
          </w:rPrChange>
        </w:rPr>
      </w:pPr>
      <w:ins w:id="2456" w:author="Manuel Hergenröder" w:date="2020-07-16T16:21:00Z">
        <w:r w:rsidRPr="00625FEA">
          <w:rPr>
            <w:rFonts w:ascii="Consolas" w:eastAsia="Times New Roman" w:hAnsi="Consolas" w:cs="Courier New"/>
            <w:color w:val="000000"/>
            <w:sz w:val="18"/>
            <w:szCs w:val="18"/>
            <w:lang w:eastAsia="de-DE"/>
            <w14:ligatures w14:val="none"/>
            <w:rPrChange w:id="245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2458" w:author="Manuel Hergenröder" w:date="2020-07-16T16:26:00Z">
              <w:rPr>
                <w:rFonts w:ascii="Consolas" w:eastAsia="Times New Roman" w:hAnsi="Consolas" w:cs="Courier New"/>
                <w:color w:val="008000"/>
                <w:sz w:val="20"/>
                <w:szCs w:val="20"/>
                <w:lang w:val="de-DE" w:eastAsia="de-DE"/>
                <w14:ligatures w14:val="none"/>
              </w:rPr>
            </w:rPrChange>
          </w:rPr>
          <w:t>// Do IFFT if there are changes in the spectrum</w:t>
        </w:r>
      </w:ins>
    </w:p>
    <w:p w14:paraId="764E6A4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459" w:author="Manuel Hergenröder" w:date="2020-07-16T16:21:00Z"/>
          <w:rFonts w:ascii="Consolas" w:eastAsia="Times New Roman" w:hAnsi="Consolas" w:cs="Courier New"/>
          <w:color w:val="000000"/>
          <w:sz w:val="18"/>
          <w:szCs w:val="18"/>
          <w:lang w:eastAsia="de-DE"/>
          <w14:ligatures w14:val="none"/>
          <w:rPrChange w:id="2460" w:author="Manuel Hergenröder" w:date="2020-07-16T16:26:00Z">
            <w:rPr>
              <w:ins w:id="2461" w:author="Manuel Hergenröder" w:date="2020-07-16T16:21:00Z"/>
              <w:rFonts w:ascii="Consolas" w:eastAsia="Times New Roman" w:hAnsi="Consolas" w:cs="Courier New"/>
              <w:color w:val="000000"/>
              <w:sz w:val="20"/>
              <w:szCs w:val="20"/>
              <w:lang w:val="de-DE" w:eastAsia="de-DE"/>
              <w14:ligatures w14:val="none"/>
            </w:rPr>
          </w:rPrChange>
        </w:rPr>
      </w:pPr>
      <w:ins w:id="2462" w:author="Manuel Hergenröder" w:date="2020-07-16T16:21:00Z">
        <w:r w:rsidRPr="00625FEA">
          <w:rPr>
            <w:rFonts w:ascii="Consolas" w:eastAsia="Times New Roman" w:hAnsi="Consolas" w:cs="Courier New"/>
            <w:color w:val="000000"/>
            <w:sz w:val="18"/>
            <w:szCs w:val="18"/>
            <w:lang w:eastAsia="de-DE"/>
            <w14:ligatures w14:val="none"/>
            <w:rPrChange w:id="246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2464"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246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46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467" w:author="Manuel Hergenröder" w:date="2020-07-16T16:26:00Z">
              <w:rPr>
                <w:rFonts w:ascii="Consolas" w:eastAsia="Times New Roman" w:hAnsi="Consolas" w:cs="Courier New"/>
                <w:color w:val="000000"/>
                <w:sz w:val="20"/>
                <w:szCs w:val="20"/>
                <w:lang w:val="de-DE" w:eastAsia="de-DE"/>
                <w14:ligatures w14:val="none"/>
              </w:rPr>
            </w:rPrChange>
          </w:rPr>
          <w:t>.fftDataEdited)</w:t>
        </w:r>
      </w:ins>
    </w:p>
    <w:p w14:paraId="394F691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468" w:author="Manuel Hergenröder" w:date="2020-07-16T16:21:00Z"/>
          <w:rFonts w:ascii="Consolas" w:eastAsia="Times New Roman" w:hAnsi="Consolas" w:cs="Courier New"/>
          <w:color w:val="000000"/>
          <w:sz w:val="18"/>
          <w:szCs w:val="18"/>
          <w:lang w:eastAsia="de-DE"/>
          <w14:ligatures w14:val="none"/>
          <w:rPrChange w:id="2469" w:author="Manuel Hergenröder" w:date="2020-07-16T16:26:00Z">
            <w:rPr>
              <w:ins w:id="2470" w:author="Manuel Hergenröder" w:date="2020-07-16T16:21:00Z"/>
              <w:rFonts w:ascii="Consolas" w:eastAsia="Times New Roman" w:hAnsi="Consolas" w:cs="Courier New"/>
              <w:color w:val="000000"/>
              <w:sz w:val="20"/>
              <w:szCs w:val="20"/>
              <w:lang w:val="de-DE" w:eastAsia="de-DE"/>
              <w14:ligatures w14:val="none"/>
            </w:rPr>
          </w:rPrChange>
        </w:rPr>
      </w:pPr>
      <w:ins w:id="2471" w:author="Manuel Hergenröder" w:date="2020-07-16T16:21:00Z">
        <w:r w:rsidRPr="00625FEA">
          <w:rPr>
            <w:rFonts w:ascii="Consolas" w:eastAsia="Times New Roman" w:hAnsi="Consolas" w:cs="Courier New"/>
            <w:color w:val="000000"/>
            <w:sz w:val="18"/>
            <w:szCs w:val="18"/>
            <w:lang w:eastAsia="de-DE"/>
            <w14:ligatures w14:val="none"/>
            <w:rPrChange w:id="247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47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47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2475" w:author="Manuel Hergenröder" w:date="2020-07-16T16:26:00Z">
              <w:rPr>
                <w:rFonts w:ascii="Consolas" w:eastAsia="Times New Roman" w:hAnsi="Consolas" w:cs="Courier New"/>
                <w:color w:val="74531F"/>
                <w:sz w:val="20"/>
                <w:szCs w:val="20"/>
                <w:lang w:val="de-DE" w:eastAsia="de-DE"/>
                <w14:ligatures w14:val="none"/>
              </w:rPr>
            </w:rPrChange>
          </w:rPr>
          <w:t>DoIfft</w:t>
        </w:r>
        <w:r w:rsidRPr="00625FEA">
          <w:rPr>
            <w:rFonts w:ascii="Consolas" w:eastAsia="Times New Roman" w:hAnsi="Consolas" w:cs="Courier New"/>
            <w:color w:val="000000"/>
            <w:sz w:val="18"/>
            <w:szCs w:val="18"/>
            <w:lang w:eastAsia="de-DE"/>
            <w14:ligatures w14:val="none"/>
            <w:rPrChange w:id="2476" w:author="Manuel Hergenröder" w:date="2020-07-16T16:26:00Z">
              <w:rPr>
                <w:rFonts w:ascii="Consolas" w:eastAsia="Times New Roman" w:hAnsi="Consolas" w:cs="Courier New"/>
                <w:color w:val="000000"/>
                <w:sz w:val="20"/>
                <w:szCs w:val="20"/>
                <w:lang w:val="de-DE" w:eastAsia="de-DE"/>
                <w14:ligatures w14:val="none"/>
              </w:rPr>
            </w:rPrChange>
          </w:rPr>
          <w:t>();</w:t>
        </w:r>
      </w:ins>
    </w:p>
    <w:p w14:paraId="367FDF7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477" w:author="Manuel Hergenröder" w:date="2020-07-16T16:21:00Z"/>
          <w:rFonts w:ascii="Consolas" w:eastAsia="Times New Roman" w:hAnsi="Consolas" w:cs="Courier New"/>
          <w:color w:val="000000"/>
          <w:sz w:val="18"/>
          <w:szCs w:val="18"/>
          <w:lang w:eastAsia="de-DE"/>
          <w14:ligatures w14:val="none"/>
          <w:rPrChange w:id="2478" w:author="Manuel Hergenröder" w:date="2020-07-16T16:26:00Z">
            <w:rPr>
              <w:ins w:id="2479" w:author="Manuel Hergenröder" w:date="2020-07-16T16:21:00Z"/>
              <w:rFonts w:ascii="Consolas" w:eastAsia="Times New Roman" w:hAnsi="Consolas" w:cs="Courier New"/>
              <w:color w:val="000000"/>
              <w:sz w:val="20"/>
              <w:szCs w:val="20"/>
              <w:lang w:val="de-DE" w:eastAsia="de-DE"/>
              <w14:ligatures w14:val="none"/>
            </w:rPr>
          </w:rPrChange>
        </w:rPr>
      </w:pPr>
      <w:ins w:id="2480" w:author="Manuel Hergenröder" w:date="2020-07-16T16:21:00Z">
        <w:r w:rsidRPr="00625FEA">
          <w:rPr>
            <w:rFonts w:ascii="Consolas" w:eastAsia="Times New Roman" w:hAnsi="Consolas" w:cs="Courier New"/>
            <w:color w:val="000000"/>
            <w:sz w:val="18"/>
            <w:szCs w:val="18"/>
            <w:lang w:eastAsia="de-DE"/>
            <w14:ligatures w14:val="none"/>
            <w:rPrChange w:id="248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2AD9E7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482" w:author="Manuel Hergenröder" w:date="2020-07-16T16:21:00Z"/>
          <w:rFonts w:ascii="Consolas" w:eastAsia="Times New Roman" w:hAnsi="Consolas" w:cs="Courier New"/>
          <w:color w:val="000000"/>
          <w:sz w:val="18"/>
          <w:szCs w:val="18"/>
          <w:lang w:eastAsia="de-DE"/>
          <w14:ligatures w14:val="none"/>
          <w:rPrChange w:id="2483" w:author="Manuel Hergenröder" w:date="2020-07-16T16:26:00Z">
            <w:rPr>
              <w:ins w:id="2484" w:author="Manuel Hergenröder" w:date="2020-07-16T16:21:00Z"/>
              <w:rFonts w:ascii="Consolas" w:eastAsia="Times New Roman" w:hAnsi="Consolas" w:cs="Courier New"/>
              <w:color w:val="000000"/>
              <w:sz w:val="20"/>
              <w:szCs w:val="20"/>
              <w:lang w:val="de-DE" w:eastAsia="de-DE"/>
              <w14:ligatures w14:val="none"/>
            </w:rPr>
          </w:rPrChange>
        </w:rPr>
      </w:pPr>
      <w:ins w:id="2485" w:author="Manuel Hergenröder" w:date="2020-07-16T16:21:00Z">
        <w:r w:rsidRPr="00625FEA">
          <w:rPr>
            <w:rFonts w:ascii="Consolas" w:eastAsia="Times New Roman" w:hAnsi="Consolas" w:cs="Courier New"/>
            <w:color w:val="000000"/>
            <w:sz w:val="18"/>
            <w:szCs w:val="18"/>
            <w:lang w:eastAsia="de-DE"/>
            <w14:ligatures w14:val="none"/>
            <w:rPrChange w:id="248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2487" w:author="Manuel Hergenröder" w:date="2020-07-16T16:26:00Z">
              <w:rPr>
                <w:rFonts w:ascii="Consolas" w:eastAsia="Times New Roman" w:hAnsi="Consolas" w:cs="Courier New"/>
                <w:color w:val="2B91AF"/>
                <w:sz w:val="20"/>
                <w:szCs w:val="20"/>
                <w:lang w:val="de-DE" w:eastAsia="de-DE"/>
                <w14:ligatures w14:val="none"/>
              </w:rPr>
            </w:rPrChange>
          </w:rPr>
          <w:t>Debug</w:t>
        </w:r>
        <w:r w:rsidRPr="00625FEA">
          <w:rPr>
            <w:rFonts w:ascii="Consolas" w:eastAsia="Times New Roman" w:hAnsi="Consolas" w:cs="Courier New"/>
            <w:color w:val="000000"/>
            <w:sz w:val="18"/>
            <w:szCs w:val="18"/>
            <w:lang w:eastAsia="de-DE"/>
            <w14:ligatures w14:val="none"/>
            <w:rPrChange w:id="248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2489" w:author="Manuel Hergenröder" w:date="2020-07-16T16:26:00Z">
              <w:rPr>
                <w:rFonts w:ascii="Consolas" w:eastAsia="Times New Roman" w:hAnsi="Consolas" w:cs="Courier New"/>
                <w:color w:val="74531F"/>
                <w:sz w:val="20"/>
                <w:szCs w:val="20"/>
                <w:lang w:val="de-DE" w:eastAsia="de-DE"/>
                <w14:ligatures w14:val="none"/>
              </w:rPr>
            </w:rPrChange>
          </w:rPr>
          <w:t>Log</w:t>
        </w:r>
        <w:r w:rsidRPr="00625FEA">
          <w:rPr>
            <w:rFonts w:ascii="Consolas" w:eastAsia="Times New Roman" w:hAnsi="Consolas" w:cs="Courier New"/>
            <w:color w:val="000000"/>
            <w:sz w:val="18"/>
            <w:szCs w:val="18"/>
            <w:lang w:eastAsia="de-DE"/>
            <w14:ligatures w14:val="none"/>
            <w:rPrChange w:id="249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2491" w:author="Manuel Hergenröder" w:date="2020-07-16T16:26:00Z">
              <w:rPr>
                <w:rFonts w:ascii="Consolas" w:eastAsia="Times New Roman" w:hAnsi="Consolas" w:cs="Courier New"/>
                <w:color w:val="A31515"/>
                <w:sz w:val="20"/>
                <w:szCs w:val="20"/>
                <w:lang w:val="de-DE" w:eastAsia="de-DE"/>
                <w14:ligatures w14:val="none"/>
              </w:rPr>
            </w:rPrChange>
          </w:rPr>
          <w:t>"&lt;AudioEngine&gt; Play"</w:t>
        </w:r>
        <w:r w:rsidRPr="00625FEA">
          <w:rPr>
            <w:rFonts w:ascii="Consolas" w:eastAsia="Times New Roman" w:hAnsi="Consolas" w:cs="Courier New"/>
            <w:color w:val="000000"/>
            <w:sz w:val="18"/>
            <w:szCs w:val="18"/>
            <w:lang w:eastAsia="de-DE"/>
            <w14:ligatures w14:val="none"/>
            <w:rPrChange w:id="2492" w:author="Manuel Hergenröder" w:date="2020-07-16T16:26:00Z">
              <w:rPr>
                <w:rFonts w:ascii="Consolas" w:eastAsia="Times New Roman" w:hAnsi="Consolas" w:cs="Courier New"/>
                <w:color w:val="000000"/>
                <w:sz w:val="20"/>
                <w:szCs w:val="20"/>
                <w:lang w:val="de-DE" w:eastAsia="de-DE"/>
                <w14:ligatures w14:val="none"/>
              </w:rPr>
            </w:rPrChange>
          </w:rPr>
          <w:t>);</w:t>
        </w:r>
      </w:ins>
    </w:p>
    <w:p w14:paraId="39A5363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493" w:author="Manuel Hergenröder" w:date="2020-07-16T16:21:00Z"/>
          <w:rFonts w:ascii="Consolas" w:eastAsia="Times New Roman" w:hAnsi="Consolas" w:cs="Courier New"/>
          <w:color w:val="000000"/>
          <w:sz w:val="18"/>
          <w:szCs w:val="18"/>
          <w:lang w:eastAsia="de-DE"/>
          <w14:ligatures w14:val="none"/>
          <w:rPrChange w:id="2494" w:author="Manuel Hergenröder" w:date="2020-07-16T16:26:00Z">
            <w:rPr>
              <w:ins w:id="2495" w:author="Manuel Hergenröder" w:date="2020-07-16T16:21:00Z"/>
              <w:rFonts w:ascii="Consolas" w:eastAsia="Times New Roman" w:hAnsi="Consolas" w:cs="Courier New"/>
              <w:color w:val="000000"/>
              <w:sz w:val="20"/>
              <w:szCs w:val="20"/>
              <w:lang w:val="de-DE" w:eastAsia="de-DE"/>
              <w14:ligatures w14:val="none"/>
            </w:rPr>
          </w:rPrChange>
        </w:rPr>
      </w:pPr>
      <w:ins w:id="2496" w:author="Manuel Hergenröder" w:date="2020-07-16T16:21:00Z">
        <w:r w:rsidRPr="00625FEA">
          <w:rPr>
            <w:rFonts w:ascii="Consolas" w:eastAsia="Times New Roman" w:hAnsi="Consolas" w:cs="Courier New"/>
            <w:color w:val="000000"/>
            <w:sz w:val="18"/>
            <w:szCs w:val="18"/>
            <w:lang w:eastAsia="de-DE"/>
            <w14:ligatures w14:val="none"/>
            <w:rPrChange w:id="249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21CAC0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498" w:author="Manuel Hergenröder" w:date="2020-07-16T16:21:00Z"/>
          <w:rFonts w:ascii="Consolas" w:eastAsia="Times New Roman" w:hAnsi="Consolas" w:cs="Courier New"/>
          <w:color w:val="000000"/>
          <w:sz w:val="18"/>
          <w:szCs w:val="18"/>
          <w:lang w:eastAsia="de-DE"/>
          <w14:ligatures w14:val="none"/>
          <w:rPrChange w:id="2499" w:author="Manuel Hergenröder" w:date="2020-07-16T16:26:00Z">
            <w:rPr>
              <w:ins w:id="2500" w:author="Manuel Hergenröder" w:date="2020-07-16T16:21:00Z"/>
              <w:rFonts w:ascii="Consolas" w:eastAsia="Times New Roman" w:hAnsi="Consolas" w:cs="Courier New"/>
              <w:color w:val="000000"/>
              <w:sz w:val="20"/>
              <w:szCs w:val="20"/>
              <w:lang w:val="de-DE" w:eastAsia="de-DE"/>
              <w14:ligatures w14:val="none"/>
            </w:rPr>
          </w:rPrChange>
        </w:rPr>
      </w:pPr>
      <w:ins w:id="2501" w:author="Manuel Hergenröder" w:date="2020-07-16T16:21:00Z">
        <w:r w:rsidRPr="00625FEA">
          <w:rPr>
            <w:rFonts w:ascii="Consolas" w:eastAsia="Times New Roman" w:hAnsi="Consolas" w:cs="Courier New"/>
            <w:color w:val="000000"/>
            <w:sz w:val="18"/>
            <w:szCs w:val="18"/>
            <w:lang w:eastAsia="de-DE"/>
            <w14:ligatures w14:val="none"/>
            <w:rPrChange w:id="250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50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504" w:author="Manuel Hergenröder" w:date="2020-07-16T16:26:00Z">
              <w:rPr>
                <w:rFonts w:ascii="Consolas" w:eastAsia="Times New Roman" w:hAnsi="Consolas" w:cs="Courier New"/>
                <w:color w:val="000000"/>
                <w:sz w:val="20"/>
                <w:szCs w:val="20"/>
                <w:lang w:val="de-DE" w:eastAsia="de-DE"/>
                <w14:ligatures w14:val="none"/>
              </w:rPr>
            </w:rPrChange>
          </w:rPr>
          <w:t>.waveProvider = </w:t>
        </w:r>
        <w:r w:rsidRPr="00625FEA">
          <w:rPr>
            <w:rFonts w:ascii="Consolas" w:eastAsia="Times New Roman" w:hAnsi="Consolas" w:cs="Courier New"/>
            <w:color w:val="0000FF"/>
            <w:sz w:val="18"/>
            <w:szCs w:val="18"/>
            <w:lang w:eastAsia="de-DE"/>
            <w14:ligatures w14:val="none"/>
            <w:rPrChange w:id="2505"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2506" w:author="Manuel Hergenröder" w:date="2020-07-16T16:26:00Z">
              <w:rPr>
                <w:rFonts w:ascii="Consolas" w:eastAsia="Times New Roman" w:hAnsi="Consolas" w:cs="Courier New"/>
                <w:color w:val="000000"/>
                <w:sz w:val="20"/>
                <w:szCs w:val="20"/>
                <w:lang w:val="de-DE" w:eastAsia="de-DE"/>
                <w14:ligatures w14:val="none"/>
              </w:rPr>
            </w:rPrChange>
          </w:rPr>
          <w:t> NAudio.Wave.</w:t>
        </w:r>
        <w:r w:rsidRPr="00625FEA">
          <w:rPr>
            <w:rFonts w:ascii="Consolas" w:eastAsia="Times New Roman" w:hAnsi="Consolas" w:cs="Courier New"/>
            <w:color w:val="2B91AF"/>
            <w:sz w:val="18"/>
            <w:szCs w:val="18"/>
            <w:lang w:eastAsia="de-DE"/>
            <w14:ligatures w14:val="none"/>
            <w:rPrChange w:id="2507" w:author="Manuel Hergenröder" w:date="2020-07-16T16:26:00Z">
              <w:rPr>
                <w:rFonts w:ascii="Consolas" w:eastAsia="Times New Roman" w:hAnsi="Consolas" w:cs="Courier New"/>
                <w:color w:val="2B91AF"/>
                <w:sz w:val="20"/>
                <w:szCs w:val="20"/>
                <w:lang w:val="de-DE" w:eastAsia="de-DE"/>
                <w14:ligatures w14:val="none"/>
              </w:rPr>
            </w:rPrChange>
          </w:rPr>
          <w:t>RawSourceWaveStream</w:t>
        </w:r>
        <w:r w:rsidRPr="00625FEA">
          <w:rPr>
            <w:rFonts w:ascii="Consolas" w:eastAsia="Times New Roman" w:hAnsi="Consolas" w:cs="Courier New"/>
            <w:color w:val="000000"/>
            <w:sz w:val="18"/>
            <w:szCs w:val="18"/>
            <w:lang w:eastAsia="de-DE"/>
            <w14:ligatures w14:val="none"/>
            <w:rPrChange w:id="2508" w:author="Manuel Hergenröder" w:date="2020-07-16T16:26:00Z">
              <w:rPr>
                <w:rFonts w:ascii="Consolas" w:eastAsia="Times New Roman" w:hAnsi="Consolas" w:cs="Courier New"/>
                <w:color w:val="000000"/>
                <w:sz w:val="20"/>
                <w:szCs w:val="20"/>
                <w:lang w:val="de-DE" w:eastAsia="de-DE"/>
                <w14:ligatures w14:val="none"/>
              </w:rPr>
            </w:rPrChange>
          </w:rPr>
          <w:t>(</w:t>
        </w:r>
      </w:ins>
    </w:p>
    <w:p w14:paraId="710135A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509" w:author="Manuel Hergenröder" w:date="2020-07-16T16:21:00Z"/>
          <w:rFonts w:ascii="Consolas" w:eastAsia="Times New Roman" w:hAnsi="Consolas" w:cs="Courier New"/>
          <w:color w:val="000000"/>
          <w:sz w:val="18"/>
          <w:szCs w:val="18"/>
          <w:lang w:eastAsia="de-DE"/>
          <w14:ligatures w14:val="none"/>
          <w:rPrChange w:id="2510" w:author="Manuel Hergenröder" w:date="2020-07-16T16:26:00Z">
            <w:rPr>
              <w:ins w:id="2511" w:author="Manuel Hergenröder" w:date="2020-07-16T16:21:00Z"/>
              <w:rFonts w:ascii="Consolas" w:eastAsia="Times New Roman" w:hAnsi="Consolas" w:cs="Courier New"/>
              <w:color w:val="000000"/>
              <w:sz w:val="20"/>
              <w:szCs w:val="20"/>
              <w:lang w:val="de-DE" w:eastAsia="de-DE"/>
              <w14:ligatures w14:val="none"/>
            </w:rPr>
          </w:rPrChange>
        </w:rPr>
      </w:pPr>
      <w:ins w:id="2512" w:author="Manuel Hergenröder" w:date="2020-07-16T16:21:00Z">
        <w:r w:rsidRPr="00625FEA">
          <w:rPr>
            <w:rFonts w:ascii="Consolas" w:eastAsia="Times New Roman" w:hAnsi="Consolas" w:cs="Courier New"/>
            <w:color w:val="000000"/>
            <w:sz w:val="18"/>
            <w:szCs w:val="18"/>
            <w:lang w:eastAsia="de-DE"/>
            <w14:ligatures w14:val="none"/>
            <w:rPrChange w:id="251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51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515" w:author="Manuel Hergenröder" w:date="2020-07-16T16:26:00Z">
              <w:rPr>
                <w:rFonts w:ascii="Consolas" w:eastAsia="Times New Roman" w:hAnsi="Consolas" w:cs="Courier New"/>
                <w:color w:val="000000"/>
                <w:sz w:val="20"/>
                <w:szCs w:val="20"/>
                <w:lang w:val="de-DE" w:eastAsia="de-DE"/>
                <w14:ligatures w14:val="none"/>
              </w:rPr>
            </w:rPrChange>
          </w:rPr>
          <w:t>.memoryStream,</w:t>
        </w:r>
      </w:ins>
    </w:p>
    <w:p w14:paraId="56752E9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516" w:author="Manuel Hergenröder" w:date="2020-07-16T16:21:00Z"/>
          <w:rFonts w:ascii="Consolas" w:eastAsia="Times New Roman" w:hAnsi="Consolas" w:cs="Courier New"/>
          <w:color w:val="000000"/>
          <w:sz w:val="18"/>
          <w:szCs w:val="18"/>
          <w:lang w:eastAsia="de-DE"/>
          <w14:ligatures w14:val="none"/>
          <w:rPrChange w:id="2517" w:author="Manuel Hergenröder" w:date="2020-07-16T16:26:00Z">
            <w:rPr>
              <w:ins w:id="2518" w:author="Manuel Hergenröder" w:date="2020-07-16T16:21:00Z"/>
              <w:rFonts w:ascii="Consolas" w:eastAsia="Times New Roman" w:hAnsi="Consolas" w:cs="Courier New"/>
              <w:color w:val="000000"/>
              <w:sz w:val="20"/>
              <w:szCs w:val="20"/>
              <w:lang w:val="de-DE" w:eastAsia="de-DE"/>
              <w14:ligatures w14:val="none"/>
            </w:rPr>
          </w:rPrChange>
        </w:rPr>
      </w:pPr>
      <w:ins w:id="2519" w:author="Manuel Hergenröder" w:date="2020-07-16T16:21:00Z">
        <w:r w:rsidRPr="00625FEA">
          <w:rPr>
            <w:rFonts w:ascii="Consolas" w:eastAsia="Times New Roman" w:hAnsi="Consolas" w:cs="Courier New"/>
            <w:color w:val="000000"/>
            <w:sz w:val="18"/>
            <w:szCs w:val="18"/>
            <w:lang w:eastAsia="de-DE"/>
            <w14:ligatures w14:val="none"/>
            <w:rPrChange w:id="2520" w:author="Manuel Hergenröder" w:date="2020-07-16T16:26:00Z">
              <w:rPr>
                <w:rFonts w:ascii="Consolas" w:eastAsia="Times New Roman" w:hAnsi="Consolas" w:cs="Courier New"/>
                <w:color w:val="000000"/>
                <w:sz w:val="20"/>
                <w:szCs w:val="20"/>
                <w:lang w:val="de-DE" w:eastAsia="de-DE"/>
                <w14:ligatures w14:val="none"/>
              </w:rPr>
            </w:rPrChange>
          </w:rPr>
          <w:t>                NAudio.Wave.</w:t>
        </w:r>
        <w:r w:rsidRPr="00625FEA">
          <w:rPr>
            <w:rFonts w:ascii="Consolas" w:eastAsia="Times New Roman" w:hAnsi="Consolas" w:cs="Courier New"/>
            <w:color w:val="2B91AF"/>
            <w:sz w:val="18"/>
            <w:szCs w:val="18"/>
            <w:lang w:eastAsia="de-DE"/>
            <w14:ligatures w14:val="none"/>
            <w:rPrChange w:id="2521" w:author="Manuel Hergenröder" w:date="2020-07-16T16:26:00Z">
              <w:rPr>
                <w:rFonts w:ascii="Consolas" w:eastAsia="Times New Roman" w:hAnsi="Consolas" w:cs="Courier New"/>
                <w:color w:val="2B91AF"/>
                <w:sz w:val="20"/>
                <w:szCs w:val="20"/>
                <w:lang w:val="de-DE" w:eastAsia="de-DE"/>
                <w14:ligatures w14:val="none"/>
              </w:rPr>
            </w:rPrChange>
          </w:rPr>
          <w:t>WaveFormat</w:t>
        </w:r>
        <w:r w:rsidRPr="00625FEA">
          <w:rPr>
            <w:rFonts w:ascii="Consolas" w:eastAsia="Times New Roman" w:hAnsi="Consolas" w:cs="Courier New"/>
            <w:color w:val="000000"/>
            <w:sz w:val="18"/>
            <w:szCs w:val="18"/>
            <w:lang w:eastAsia="de-DE"/>
            <w14:ligatures w14:val="none"/>
            <w:rPrChange w:id="252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2523" w:author="Manuel Hergenröder" w:date="2020-07-16T16:26:00Z">
              <w:rPr>
                <w:rFonts w:ascii="Consolas" w:eastAsia="Times New Roman" w:hAnsi="Consolas" w:cs="Courier New"/>
                <w:color w:val="74531F"/>
                <w:sz w:val="20"/>
                <w:szCs w:val="20"/>
                <w:lang w:val="de-DE" w:eastAsia="de-DE"/>
                <w14:ligatures w14:val="none"/>
              </w:rPr>
            </w:rPrChange>
          </w:rPr>
          <w:t>CreateIeeeFloatWaveFormat</w:t>
        </w:r>
        <w:r w:rsidRPr="00625FEA">
          <w:rPr>
            <w:rFonts w:ascii="Consolas" w:eastAsia="Times New Roman" w:hAnsi="Consolas" w:cs="Courier New"/>
            <w:color w:val="000000"/>
            <w:sz w:val="18"/>
            <w:szCs w:val="18"/>
            <w:lang w:eastAsia="de-DE"/>
            <w14:ligatures w14:val="none"/>
            <w:rPrChange w:id="252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252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526" w:author="Manuel Hergenröder" w:date="2020-07-16T16:26:00Z">
              <w:rPr>
                <w:rFonts w:ascii="Consolas" w:eastAsia="Times New Roman" w:hAnsi="Consolas" w:cs="Courier New"/>
                <w:color w:val="000000"/>
                <w:sz w:val="20"/>
                <w:szCs w:val="20"/>
                <w:lang w:val="de-DE" w:eastAsia="de-DE"/>
                <w14:ligatures w14:val="none"/>
              </w:rPr>
            </w:rPrChange>
          </w:rPr>
          <w:t>.importSampleRate, </w:t>
        </w:r>
        <w:r w:rsidRPr="00625FEA">
          <w:rPr>
            <w:rFonts w:ascii="Consolas" w:eastAsia="Times New Roman" w:hAnsi="Consolas" w:cs="Courier New"/>
            <w:color w:val="0000FF"/>
            <w:sz w:val="18"/>
            <w:szCs w:val="18"/>
            <w:lang w:eastAsia="de-DE"/>
            <w14:ligatures w14:val="none"/>
            <w:rPrChange w:id="252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528" w:author="Manuel Hergenröder" w:date="2020-07-16T16:26:00Z">
              <w:rPr>
                <w:rFonts w:ascii="Consolas" w:eastAsia="Times New Roman" w:hAnsi="Consolas" w:cs="Courier New"/>
                <w:color w:val="000000"/>
                <w:sz w:val="20"/>
                <w:szCs w:val="20"/>
                <w:lang w:val="de-DE" w:eastAsia="de-DE"/>
                <w14:ligatures w14:val="none"/>
              </w:rPr>
            </w:rPrChange>
          </w:rPr>
          <w:t>.importChannels)</w:t>
        </w:r>
      </w:ins>
    </w:p>
    <w:p w14:paraId="688899A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529" w:author="Manuel Hergenröder" w:date="2020-07-16T16:21:00Z"/>
          <w:rFonts w:ascii="Consolas" w:eastAsia="Times New Roman" w:hAnsi="Consolas" w:cs="Courier New"/>
          <w:color w:val="000000"/>
          <w:sz w:val="18"/>
          <w:szCs w:val="18"/>
          <w:lang w:eastAsia="de-DE"/>
          <w14:ligatures w14:val="none"/>
          <w:rPrChange w:id="2530" w:author="Manuel Hergenröder" w:date="2020-07-16T16:26:00Z">
            <w:rPr>
              <w:ins w:id="2531" w:author="Manuel Hergenröder" w:date="2020-07-16T16:21:00Z"/>
              <w:rFonts w:ascii="Consolas" w:eastAsia="Times New Roman" w:hAnsi="Consolas" w:cs="Courier New"/>
              <w:color w:val="000000"/>
              <w:sz w:val="20"/>
              <w:szCs w:val="20"/>
              <w:lang w:val="de-DE" w:eastAsia="de-DE"/>
              <w14:ligatures w14:val="none"/>
            </w:rPr>
          </w:rPrChange>
        </w:rPr>
      </w:pPr>
      <w:ins w:id="2532" w:author="Manuel Hergenröder" w:date="2020-07-16T16:21:00Z">
        <w:r w:rsidRPr="00625FEA">
          <w:rPr>
            <w:rFonts w:ascii="Consolas" w:eastAsia="Times New Roman" w:hAnsi="Consolas" w:cs="Courier New"/>
            <w:color w:val="000000"/>
            <w:sz w:val="18"/>
            <w:szCs w:val="18"/>
            <w:lang w:eastAsia="de-DE"/>
            <w14:ligatures w14:val="none"/>
            <w:rPrChange w:id="2533" w:author="Manuel Hergenröder" w:date="2020-07-16T16:26:00Z">
              <w:rPr>
                <w:rFonts w:ascii="Consolas" w:eastAsia="Times New Roman" w:hAnsi="Consolas" w:cs="Courier New"/>
                <w:color w:val="000000"/>
                <w:sz w:val="20"/>
                <w:szCs w:val="20"/>
                <w:lang w:val="de-DE" w:eastAsia="de-DE"/>
                <w14:ligatures w14:val="none"/>
              </w:rPr>
            </w:rPrChange>
          </w:rPr>
          <w:t>                );</w:t>
        </w:r>
      </w:ins>
    </w:p>
    <w:p w14:paraId="5B7AF30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534" w:author="Manuel Hergenröder" w:date="2020-07-16T16:21:00Z"/>
          <w:rFonts w:ascii="Consolas" w:eastAsia="Times New Roman" w:hAnsi="Consolas" w:cs="Courier New"/>
          <w:color w:val="000000"/>
          <w:sz w:val="18"/>
          <w:szCs w:val="18"/>
          <w:lang w:eastAsia="de-DE"/>
          <w14:ligatures w14:val="none"/>
          <w:rPrChange w:id="2535" w:author="Manuel Hergenröder" w:date="2020-07-16T16:26:00Z">
            <w:rPr>
              <w:ins w:id="2536" w:author="Manuel Hergenröder" w:date="2020-07-16T16:21:00Z"/>
              <w:rFonts w:ascii="Consolas" w:eastAsia="Times New Roman" w:hAnsi="Consolas" w:cs="Courier New"/>
              <w:color w:val="000000"/>
              <w:sz w:val="20"/>
              <w:szCs w:val="20"/>
              <w:lang w:val="de-DE" w:eastAsia="de-DE"/>
              <w14:ligatures w14:val="none"/>
            </w:rPr>
          </w:rPrChange>
        </w:rPr>
      </w:pPr>
      <w:ins w:id="2537" w:author="Manuel Hergenröder" w:date="2020-07-16T16:21:00Z">
        <w:r w:rsidRPr="00625FEA">
          <w:rPr>
            <w:rFonts w:ascii="Consolas" w:eastAsia="Times New Roman" w:hAnsi="Consolas" w:cs="Courier New"/>
            <w:color w:val="000000"/>
            <w:sz w:val="18"/>
            <w:szCs w:val="18"/>
            <w:lang w:eastAsia="de-DE"/>
            <w14:ligatures w14:val="none"/>
            <w:rPrChange w:id="2538"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6CB4F0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539" w:author="Manuel Hergenröder" w:date="2020-07-16T16:21:00Z"/>
          <w:rFonts w:ascii="Consolas" w:eastAsia="Times New Roman" w:hAnsi="Consolas" w:cs="Courier New"/>
          <w:color w:val="000000"/>
          <w:sz w:val="18"/>
          <w:szCs w:val="18"/>
          <w:lang w:eastAsia="de-DE"/>
          <w14:ligatures w14:val="none"/>
          <w:rPrChange w:id="2540" w:author="Manuel Hergenröder" w:date="2020-07-16T16:26:00Z">
            <w:rPr>
              <w:ins w:id="2541" w:author="Manuel Hergenröder" w:date="2020-07-16T16:21:00Z"/>
              <w:rFonts w:ascii="Consolas" w:eastAsia="Times New Roman" w:hAnsi="Consolas" w:cs="Courier New"/>
              <w:color w:val="000000"/>
              <w:sz w:val="20"/>
              <w:szCs w:val="20"/>
              <w:lang w:val="de-DE" w:eastAsia="de-DE"/>
              <w14:ligatures w14:val="none"/>
            </w:rPr>
          </w:rPrChange>
        </w:rPr>
      </w:pPr>
      <w:ins w:id="2542" w:author="Manuel Hergenröder" w:date="2020-07-16T16:21:00Z">
        <w:r w:rsidRPr="00625FEA">
          <w:rPr>
            <w:rFonts w:ascii="Consolas" w:eastAsia="Times New Roman" w:hAnsi="Consolas" w:cs="Courier New"/>
            <w:color w:val="000000"/>
            <w:sz w:val="18"/>
            <w:szCs w:val="18"/>
            <w:lang w:eastAsia="de-DE"/>
            <w14:ligatures w14:val="none"/>
            <w:rPrChange w:id="254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2544"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254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54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547" w:author="Manuel Hergenröder" w:date="2020-07-16T16:26:00Z">
              <w:rPr>
                <w:rFonts w:ascii="Consolas" w:eastAsia="Times New Roman" w:hAnsi="Consolas" w:cs="Courier New"/>
                <w:color w:val="000000"/>
                <w:sz w:val="20"/>
                <w:szCs w:val="20"/>
                <w:lang w:val="de-DE" w:eastAsia="de-DE"/>
                <w14:ligatures w14:val="none"/>
              </w:rPr>
            </w:rPrChange>
          </w:rPr>
          <w:t>.waveOut == </w:t>
        </w:r>
        <w:r w:rsidRPr="00625FEA">
          <w:rPr>
            <w:rFonts w:ascii="Consolas" w:eastAsia="Times New Roman" w:hAnsi="Consolas" w:cs="Courier New"/>
            <w:color w:val="0000FF"/>
            <w:sz w:val="18"/>
            <w:szCs w:val="18"/>
            <w:lang w:eastAsia="de-DE"/>
            <w14:ligatures w14:val="none"/>
            <w:rPrChange w:id="2548" w:author="Manuel Hergenröder" w:date="2020-07-16T16:26:00Z">
              <w:rPr>
                <w:rFonts w:ascii="Consolas" w:eastAsia="Times New Roman" w:hAnsi="Consolas" w:cs="Courier New"/>
                <w:color w:val="0000FF"/>
                <w:sz w:val="20"/>
                <w:szCs w:val="20"/>
                <w:lang w:val="de-DE" w:eastAsia="de-DE"/>
                <w14:ligatures w14:val="none"/>
              </w:rPr>
            </w:rPrChange>
          </w:rPr>
          <w:t>null</w:t>
        </w:r>
        <w:r w:rsidRPr="00625FEA">
          <w:rPr>
            <w:rFonts w:ascii="Consolas" w:eastAsia="Times New Roman" w:hAnsi="Consolas" w:cs="Courier New"/>
            <w:color w:val="000000"/>
            <w:sz w:val="18"/>
            <w:szCs w:val="18"/>
            <w:lang w:eastAsia="de-DE"/>
            <w14:ligatures w14:val="none"/>
            <w:rPrChange w:id="2549" w:author="Manuel Hergenröder" w:date="2020-07-16T16:26:00Z">
              <w:rPr>
                <w:rFonts w:ascii="Consolas" w:eastAsia="Times New Roman" w:hAnsi="Consolas" w:cs="Courier New"/>
                <w:color w:val="000000"/>
                <w:sz w:val="20"/>
                <w:szCs w:val="20"/>
                <w:lang w:val="de-DE" w:eastAsia="de-DE"/>
                <w14:ligatures w14:val="none"/>
              </w:rPr>
            </w:rPrChange>
          </w:rPr>
          <w:t>)</w:t>
        </w:r>
      </w:ins>
    </w:p>
    <w:p w14:paraId="10A4A64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550" w:author="Manuel Hergenröder" w:date="2020-07-16T16:21:00Z"/>
          <w:rFonts w:ascii="Consolas" w:eastAsia="Times New Roman" w:hAnsi="Consolas" w:cs="Courier New"/>
          <w:color w:val="000000"/>
          <w:sz w:val="18"/>
          <w:szCs w:val="18"/>
          <w:lang w:eastAsia="de-DE"/>
          <w14:ligatures w14:val="none"/>
          <w:rPrChange w:id="2551" w:author="Manuel Hergenröder" w:date="2020-07-16T16:26:00Z">
            <w:rPr>
              <w:ins w:id="2552" w:author="Manuel Hergenröder" w:date="2020-07-16T16:21:00Z"/>
              <w:rFonts w:ascii="Consolas" w:eastAsia="Times New Roman" w:hAnsi="Consolas" w:cs="Courier New"/>
              <w:color w:val="000000"/>
              <w:sz w:val="20"/>
              <w:szCs w:val="20"/>
              <w:lang w:val="de-DE" w:eastAsia="de-DE"/>
              <w14:ligatures w14:val="none"/>
            </w:rPr>
          </w:rPrChange>
        </w:rPr>
      </w:pPr>
      <w:ins w:id="2553" w:author="Manuel Hergenröder" w:date="2020-07-16T16:21:00Z">
        <w:r w:rsidRPr="00625FEA">
          <w:rPr>
            <w:rFonts w:ascii="Consolas" w:eastAsia="Times New Roman" w:hAnsi="Consolas" w:cs="Courier New"/>
            <w:color w:val="000000"/>
            <w:sz w:val="18"/>
            <w:szCs w:val="18"/>
            <w:lang w:eastAsia="de-DE"/>
            <w14:ligatures w14:val="none"/>
            <w:rPrChange w:id="2554" w:author="Manuel Hergenröder" w:date="2020-07-16T16:26:00Z">
              <w:rPr>
                <w:rFonts w:ascii="Consolas" w:eastAsia="Times New Roman" w:hAnsi="Consolas" w:cs="Courier New"/>
                <w:color w:val="000000"/>
                <w:sz w:val="20"/>
                <w:szCs w:val="20"/>
                <w:lang w:val="de-DE" w:eastAsia="de-DE"/>
                <w14:ligatures w14:val="none"/>
              </w:rPr>
            </w:rPrChange>
          </w:rPr>
          <w:t>        {</w:t>
        </w:r>
      </w:ins>
    </w:p>
    <w:p w14:paraId="178CA62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555" w:author="Manuel Hergenröder" w:date="2020-07-16T16:21:00Z"/>
          <w:rFonts w:ascii="Consolas" w:eastAsia="Times New Roman" w:hAnsi="Consolas" w:cs="Courier New"/>
          <w:color w:val="000000"/>
          <w:sz w:val="18"/>
          <w:szCs w:val="18"/>
          <w:lang w:eastAsia="de-DE"/>
          <w14:ligatures w14:val="none"/>
          <w:rPrChange w:id="2556" w:author="Manuel Hergenröder" w:date="2020-07-16T16:26:00Z">
            <w:rPr>
              <w:ins w:id="2557" w:author="Manuel Hergenröder" w:date="2020-07-16T16:21:00Z"/>
              <w:rFonts w:ascii="Consolas" w:eastAsia="Times New Roman" w:hAnsi="Consolas" w:cs="Courier New"/>
              <w:color w:val="000000"/>
              <w:sz w:val="20"/>
              <w:szCs w:val="20"/>
              <w:lang w:val="de-DE" w:eastAsia="de-DE"/>
              <w14:ligatures w14:val="none"/>
            </w:rPr>
          </w:rPrChange>
        </w:rPr>
      </w:pPr>
      <w:ins w:id="2558" w:author="Manuel Hergenröder" w:date="2020-07-16T16:21:00Z">
        <w:r w:rsidRPr="00625FEA">
          <w:rPr>
            <w:rFonts w:ascii="Consolas" w:eastAsia="Times New Roman" w:hAnsi="Consolas" w:cs="Courier New"/>
            <w:color w:val="000000"/>
            <w:sz w:val="18"/>
            <w:szCs w:val="18"/>
            <w:lang w:eastAsia="de-DE"/>
            <w14:ligatures w14:val="none"/>
            <w:rPrChange w:id="255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56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561" w:author="Manuel Hergenröder" w:date="2020-07-16T16:26:00Z">
              <w:rPr>
                <w:rFonts w:ascii="Consolas" w:eastAsia="Times New Roman" w:hAnsi="Consolas" w:cs="Courier New"/>
                <w:color w:val="000000"/>
                <w:sz w:val="20"/>
                <w:szCs w:val="20"/>
                <w:lang w:val="de-DE" w:eastAsia="de-DE"/>
                <w14:ligatures w14:val="none"/>
              </w:rPr>
            </w:rPrChange>
          </w:rPr>
          <w:t>.waveOut = </w:t>
        </w:r>
        <w:r w:rsidRPr="00625FEA">
          <w:rPr>
            <w:rFonts w:ascii="Consolas" w:eastAsia="Times New Roman" w:hAnsi="Consolas" w:cs="Courier New"/>
            <w:color w:val="0000FF"/>
            <w:sz w:val="18"/>
            <w:szCs w:val="18"/>
            <w:lang w:eastAsia="de-DE"/>
            <w14:ligatures w14:val="none"/>
            <w:rPrChange w:id="2562"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2563" w:author="Manuel Hergenröder" w:date="2020-07-16T16:26:00Z">
              <w:rPr>
                <w:rFonts w:ascii="Consolas" w:eastAsia="Times New Roman" w:hAnsi="Consolas" w:cs="Courier New"/>
                <w:color w:val="000000"/>
                <w:sz w:val="20"/>
                <w:szCs w:val="20"/>
                <w:lang w:val="de-DE" w:eastAsia="de-DE"/>
                <w14:ligatures w14:val="none"/>
              </w:rPr>
            </w:rPrChange>
          </w:rPr>
          <w:t> NAudio.Wave.</w:t>
        </w:r>
        <w:r w:rsidRPr="00625FEA">
          <w:rPr>
            <w:rFonts w:ascii="Consolas" w:eastAsia="Times New Roman" w:hAnsi="Consolas" w:cs="Courier New"/>
            <w:color w:val="2B91AF"/>
            <w:sz w:val="18"/>
            <w:szCs w:val="18"/>
            <w:lang w:eastAsia="de-DE"/>
            <w14:ligatures w14:val="none"/>
            <w:rPrChange w:id="2564" w:author="Manuel Hergenröder" w:date="2020-07-16T16:26:00Z">
              <w:rPr>
                <w:rFonts w:ascii="Consolas" w:eastAsia="Times New Roman" w:hAnsi="Consolas" w:cs="Courier New"/>
                <w:color w:val="2B91AF"/>
                <w:sz w:val="20"/>
                <w:szCs w:val="20"/>
                <w:lang w:val="de-DE" w:eastAsia="de-DE"/>
                <w14:ligatures w14:val="none"/>
              </w:rPr>
            </w:rPrChange>
          </w:rPr>
          <w:t>WaveOutEvent</w:t>
        </w:r>
        <w:r w:rsidRPr="00625FEA">
          <w:rPr>
            <w:rFonts w:ascii="Consolas" w:eastAsia="Times New Roman" w:hAnsi="Consolas" w:cs="Courier New"/>
            <w:color w:val="000000"/>
            <w:sz w:val="18"/>
            <w:szCs w:val="18"/>
            <w:lang w:eastAsia="de-DE"/>
            <w14:ligatures w14:val="none"/>
            <w:rPrChange w:id="2565" w:author="Manuel Hergenröder" w:date="2020-07-16T16:26:00Z">
              <w:rPr>
                <w:rFonts w:ascii="Consolas" w:eastAsia="Times New Roman" w:hAnsi="Consolas" w:cs="Courier New"/>
                <w:color w:val="000000"/>
                <w:sz w:val="20"/>
                <w:szCs w:val="20"/>
                <w:lang w:val="de-DE" w:eastAsia="de-DE"/>
                <w14:ligatures w14:val="none"/>
              </w:rPr>
            </w:rPrChange>
          </w:rPr>
          <w:t>();</w:t>
        </w:r>
      </w:ins>
    </w:p>
    <w:p w14:paraId="09CDDE6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566" w:author="Manuel Hergenröder" w:date="2020-07-16T16:21:00Z"/>
          <w:rFonts w:ascii="Consolas" w:eastAsia="Times New Roman" w:hAnsi="Consolas" w:cs="Courier New"/>
          <w:color w:val="000000"/>
          <w:sz w:val="18"/>
          <w:szCs w:val="18"/>
          <w:lang w:eastAsia="de-DE"/>
          <w14:ligatures w14:val="none"/>
          <w:rPrChange w:id="2567" w:author="Manuel Hergenröder" w:date="2020-07-16T16:26:00Z">
            <w:rPr>
              <w:ins w:id="2568" w:author="Manuel Hergenröder" w:date="2020-07-16T16:21:00Z"/>
              <w:rFonts w:ascii="Consolas" w:eastAsia="Times New Roman" w:hAnsi="Consolas" w:cs="Courier New"/>
              <w:color w:val="000000"/>
              <w:sz w:val="20"/>
              <w:szCs w:val="20"/>
              <w:lang w:val="de-DE" w:eastAsia="de-DE"/>
              <w14:ligatures w14:val="none"/>
            </w:rPr>
          </w:rPrChange>
        </w:rPr>
      </w:pPr>
      <w:ins w:id="2569" w:author="Manuel Hergenröder" w:date="2020-07-16T16:21:00Z">
        <w:r w:rsidRPr="00625FEA">
          <w:rPr>
            <w:rFonts w:ascii="Consolas" w:eastAsia="Times New Roman" w:hAnsi="Consolas" w:cs="Courier New"/>
            <w:color w:val="000000"/>
            <w:sz w:val="18"/>
            <w:szCs w:val="18"/>
            <w:lang w:eastAsia="de-DE"/>
            <w14:ligatures w14:val="none"/>
            <w:rPrChange w:id="257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57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572" w:author="Manuel Hergenröder" w:date="2020-07-16T16:26:00Z">
              <w:rPr>
                <w:rFonts w:ascii="Consolas" w:eastAsia="Times New Roman" w:hAnsi="Consolas" w:cs="Courier New"/>
                <w:color w:val="000000"/>
                <w:sz w:val="20"/>
                <w:szCs w:val="20"/>
                <w:lang w:val="de-DE" w:eastAsia="de-DE"/>
                <w14:ligatures w14:val="none"/>
              </w:rPr>
            </w:rPrChange>
          </w:rPr>
          <w:t>.waveOut.PlaybackStopped += </w:t>
        </w:r>
        <w:r w:rsidRPr="00625FEA">
          <w:rPr>
            <w:rFonts w:ascii="Consolas" w:eastAsia="Times New Roman" w:hAnsi="Consolas" w:cs="Courier New"/>
            <w:color w:val="74531F"/>
            <w:sz w:val="18"/>
            <w:szCs w:val="18"/>
            <w:lang w:eastAsia="de-DE"/>
            <w14:ligatures w14:val="none"/>
            <w:rPrChange w:id="2573" w:author="Manuel Hergenröder" w:date="2020-07-16T16:26:00Z">
              <w:rPr>
                <w:rFonts w:ascii="Consolas" w:eastAsia="Times New Roman" w:hAnsi="Consolas" w:cs="Courier New"/>
                <w:color w:val="74531F"/>
                <w:sz w:val="20"/>
                <w:szCs w:val="20"/>
                <w:lang w:val="de-DE" w:eastAsia="de-DE"/>
                <w14:ligatures w14:val="none"/>
              </w:rPr>
            </w:rPrChange>
          </w:rPr>
          <w:t>OnPlaybackStopped</w:t>
        </w:r>
        <w:r w:rsidRPr="00625FEA">
          <w:rPr>
            <w:rFonts w:ascii="Consolas" w:eastAsia="Times New Roman" w:hAnsi="Consolas" w:cs="Courier New"/>
            <w:color w:val="000000"/>
            <w:sz w:val="18"/>
            <w:szCs w:val="18"/>
            <w:lang w:eastAsia="de-DE"/>
            <w14:ligatures w14:val="none"/>
            <w:rPrChange w:id="2574" w:author="Manuel Hergenröder" w:date="2020-07-16T16:26:00Z">
              <w:rPr>
                <w:rFonts w:ascii="Consolas" w:eastAsia="Times New Roman" w:hAnsi="Consolas" w:cs="Courier New"/>
                <w:color w:val="000000"/>
                <w:sz w:val="20"/>
                <w:szCs w:val="20"/>
                <w:lang w:val="de-DE" w:eastAsia="de-DE"/>
                <w14:ligatures w14:val="none"/>
              </w:rPr>
            </w:rPrChange>
          </w:rPr>
          <w:t>;</w:t>
        </w:r>
      </w:ins>
    </w:p>
    <w:p w14:paraId="39DA323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575" w:author="Manuel Hergenröder" w:date="2020-07-16T16:21:00Z"/>
          <w:rFonts w:ascii="Consolas" w:eastAsia="Times New Roman" w:hAnsi="Consolas" w:cs="Courier New"/>
          <w:color w:val="000000"/>
          <w:sz w:val="18"/>
          <w:szCs w:val="18"/>
          <w:lang w:eastAsia="de-DE"/>
          <w14:ligatures w14:val="none"/>
          <w:rPrChange w:id="2576" w:author="Manuel Hergenröder" w:date="2020-07-16T16:26:00Z">
            <w:rPr>
              <w:ins w:id="2577" w:author="Manuel Hergenröder" w:date="2020-07-16T16:21:00Z"/>
              <w:rFonts w:ascii="Consolas" w:eastAsia="Times New Roman" w:hAnsi="Consolas" w:cs="Courier New"/>
              <w:color w:val="000000"/>
              <w:sz w:val="20"/>
              <w:szCs w:val="20"/>
              <w:lang w:val="de-DE" w:eastAsia="de-DE"/>
              <w14:ligatures w14:val="none"/>
            </w:rPr>
          </w:rPrChange>
        </w:rPr>
      </w:pPr>
      <w:ins w:id="2578" w:author="Manuel Hergenröder" w:date="2020-07-16T16:21:00Z">
        <w:r w:rsidRPr="00625FEA">
          <w:rPr>
            <w:rFonts w:ascii="Consolas" w:eastAsia="Times New Roman" w:hAnsi="Consolas" w:cs="Courier New"/>
            <w:color w:val="000000"/>
            <w:sz w:val="18"/>
            <w:szCs w:val="18"/>
            <w:lang w:eastAsia="de-DE"/>
            <w14:ligatures w14:val="none"/>
            <w:rPrChange w:id="2579" w:author="Manuel Hergenröder" w:date="2020-07-16T16:26:00Z">
              <w:rPr>
                <w:rFonts w:ascii="Consolas" w:eastAsia="Times New Roman" w:hAnsi="Consolas" w:cs="Courier New"/>
                <w:color w:val="000000"/>
                <w:sz w:val="20"/>
                <w:szCs w:val="20"/>
                <w:lang w:val="de-DE" w:eastAsia="de-DE"/>
                <w14:ligatures w14:val="none"/>
              </w:rPr>
            </w:rPrChange>
          </w:rPr>
          <w:t>        }</w:t>
        </w:r>
      </w:ins>
    </w:p>
    <w:p w14:paraId="02C6550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580" w:author="Manuel Hergenröder" w:date="2020-07-16T16:21:00Z"/>
          <w:rFonts w:ascii="Consolas" w:eastAsia="Times New Roman" w:hAnsi="Consolas" w:cs="Courier New"/>
          <w:color w:val="000000"/>
          <w:sz w:val="18"/>
          <w:szCs w:val="18"/>
          <w:lang w:eastAsia="de-DE"/>
          <w14:ligatures w14:val="none"/>
          <w:rPrChange w:id="2581" w:author="Manuel Hergenröder" w:date="2020-07-16T16:26:00Z">
            <w:rPr>
              <w:ins w:id="2582" w:author="Manuel Hergenröder" w:date="2020-07-16T16:21:00Z"/>
              <w:rFonts w:ascii="Consolas" w:eastAsia="Times New Roman" w:hAnsi="Consolas" w:cs="Courier New"/>
              <w:color w:val="000000"/>
              <w:sz w:val="20"/>
              <w:szCs w:val="20"/>
              <w:lang w:val="de-DE" w:eastAsia="de-DE"/>
              <w14:ligatures w14:val="none"/>
            </w:rPr>
          </w:rPrChange>
        </w:rPr>
      </w:pPr>
      <w:ins w:id="2583" w:author="Manuel Hergenröder" w:date="2020-07-16T16:21:00Z">
        <w:r w:rsidRPr="00625FEA">
          <w:rPr>
            <w:rFonts w:ascii="Consolas" w:eastAsia="Times New Roman" w:hAnsi="Consolas" w:cs="Courier New"/>
            <w:color w:val="000000"/>
            <w:sz w:val="18"/>
            <w:szCs w:val="18"/>
            <w:lang w:eastAsia="de-DE"/>
            <w14:ligatures w14:val="none"/>
            <w:rPrChange w:id="258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2585" w:author="Manuel Hergenröder" w:date="2020-07-16T16:26:00Z">
              <w:rPr>
                <w:rFonts w:ascii="Consolas" w:eastAsia="Times New Roman" w:hAnsi="Consolas" w:cs="Courier New"/>
                <w:color w:val="008000"/>
                <w:sz w:val="20"/>
                <w:szCs w:val="20"/>
                <w:lang w:val="de-DE" w:eastAsia="de-DE"/>
                <w14:ligatures w14:val="none"/>
              </w:rPr>
            </w:rPrChange>
          </w:rPr>
          <w:t>//this.loopStream = new LoopStream(this.waveProvider);</w:t>
        </w:r>
      </w:ins>
    </w:p>
    <w:p w14:paraId="0DB8EBF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586" w:author="Manuel Hergenröder" w:date="2020-07-16T16:21:00Z"/>
          <w:rFonts w:ascii="Consolas" w:eastAsia="Times New Roman" w:hAnsi="Consolas" w:cs="Courier New"/>
          <w:color w:val="000000"/>
          <w:sz w:val="18"/>
          <w:szCs w:val="18"/>
          <w:lang w:eastAsia="de-DE"/>
          <w14:ligatures w14:val="none"/>
          <w:rPrChange w:id="2587" w:author="Manuel Hergenröder" w:date="2020-07-16T16:26:00Z">
            <w:rPr>
              <w:ins w:id="2588" w:author="Manuel Hergenröder" w:date="2020-07-16T16:21:00Z"/>
              <w:rFonts w:ascii="Consolas" w:eastAsia="Times New Roman" w:hAnsi="Consolas" w:cs="Courier New"/>
              <w:color w:val="000000"/>
              <w:sz w:val="20"/>
              <w:szCs w:val="20"/>
              <w:lang w:val="de-DE" w:eastAsia="de-DE"/>
              <w14:ligatures w14:val="none"/>
            </w:rPr>
          </w:rPrChange>
        </w:rPr>
      </w:pPr>
      <w:ins w:id="2589" w:author="Manuel Hergenröder" w:date="2020-07-16T16:21:00Z">
        <w:r w:rsidRPr="00625FEA">
          <w:rPr>
            <w:rFonts w:ascii="Consolas" w:eastAsia="Times New Roman" w:hAnsi="Consolas" w:cs="Courier New"/>
            <w:color w:val="000000"/>
            <w:sz w:val="18"/>
            <w:szCs w:val="18"/>
            <w:lang w:eastAsia="de-DE"/>
            <w14:ligatures w14:val="none"/>
            <w:rPrChange w:id="259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59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592" w:author="Manuel Hergenröder" w:date="2020-07-16T16:26:00Z">
              <w:rPr>
                <w:rFonts w:ascii="Consolas" w:eastAsia="Times New Roman" w:hAnsi="Consolas" w:cs="Courier New"/>
                <w:color w:val="000000"/>
                <w:sz w:val="20"/>
                <w:szCs w:val="20"/>
                <w:lang w:val="de-DE" w:eastAsia="de-DE"/>
                <w14:ligatures w14:val="none"/>
              </w:rPr>
            </w:rPrChange>
          </w:rPr>
          <w:t>.waveOut.</w:t>
        </w:r>
        <w:r w:rsidRPr="00625FEA">
          <w:rPr>
            <w:rFonts w:ascii="Consolas" w:eastAsia="Times New Roman" w:hAnsi="Consolas" w:cs="Courier New"/>
            <w:color w:val="74531F"/>
            <w:sz w:val="18"/>
            <w:szCs w:val="18"/>
            <w:lang w:eastAsia="de-DE"/>
            <w14:ligatures w14:val="none"/>
            <w:rPrChange w:id="2593" w:author="Manuel Hergenröder" w:date="2020-07-16T16:26:00Z">
              <w:rPr>
                <w:rFonts w:ascii="Consolas" w:eastAsia="Times New Roman" w:hAnsi="Consolas" w:cs="Courier New"/>
                <w:color w:val="74531F"/>
                <w:sz w:val="20"/>
                <w:szCs w:val="20"/>
                <w:lang w:val="de-DE" w:eastAsia="de-DE"/>
                <w14:ligatures w14:val="none"/>
              </w:rPr>
            </w:rPrChange>
          </w:rPr>
          <w:t>Init</w:t>
        </w:r>
        <w:r w:rsidRPr="00625FEA">
          <w:rPr>
            <w:rFonts w:ascii="Consolas" w:eastAsia="Times New Roman" w:hAnsi="Consolas" w:cs="Courier New"/>
            <w:color w:val="000000"/>
            <w:sz w:val="18"/>
            <w:szCs w:val="18"/>
            <w:lang w:eastAsia="de-DE"/>
            <w14:ligatures w14:val="none"/>
            <w:rPrChange w:id="259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259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596" w:author="Manuel Hergenröder" w:date="2020-07-16T16:26:00Z">
              <w:rPr>
                <w:rFonts w:ascii="Consolas" w:eastAsia="Times New Roman" w:hAnsi="Consolas" w:cs="Courier New"/>
                <w:color w:val="000000"/>
                <w:sz w:val="20"/>
                <w:szCs w:val="20"/>
                <w:lang w:val="de-DE" w:eastAsia="de-DE"/>
                <w14:ligatures w14:val="none"/>
              </w:rPr>
            </w:rPrChange>
          </w:rPr>
          <w:t>.waveProvider);</w:t>
        </w:r>
      </w:ins>
    </w:p>
    <w:p w14:paraId="0A408D2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597" w:author="Manuel Hergenröder" w:date="2020-07-16T16:21:00Z"/>
          <w:rFonts w:ascii="Consolas" w:eastAsia="Times New Roman" w:hAnsi="Consolas" w:cs="Courier New"/>
          <w:color w:val="000000"/>
          <w:sz w:val="18"/>
          <w:szCs w:val="18"/>
          <w:lang w:eastAsia="de-DE"/>
          <w14:ligatures w14:val="none"/>
          <w:rPrChange w:id="2598" w:author="Manuel Hergenröder" w:date="2020-07-16T16:26:00Z">
            <w:rPr>
              <w:ins w:id="2599" w:author="Manuel Hergenröder" w:date="2020-07-16T16:21:00Z"/>
              <w:rFonts w:ascii="Consolas" w:eastAsia="Times New Roman" w:hAnsi="Consolas" w:cs="Courier New"/>
              <w:color w:val="000000"/>
              <w:sz w:val="20"/>
              <w:szCs w:val="20"/>
              <w:lang w:val="de-DE" w:eastAsia="de-DE"/>
              <w14:ligatures w14:val="none"/>
            </w:rPr>
          </w:rPrChange>
        </w:rPr>
      </w:pPr>
      <w:ins w:id="2600" w:author="Manuel Hergenröder" w:date="2020-07-16T16:21:00Z">
        <w:r w:rsidRPr="00625FEA">
          <w:rPr>
            <w:rFonts w:ascii="Consolas" w:eastAsia="Times New Roman" w:hAnsi="Consolas" w:cs="Courier New"/>
            <w:color w:val="000000"/>
            <w:sz w:val="18"/>
            <w:szCs w:val="18"/>
            <w:lang w:eastAsia="de-DE"/>
            <w14:ligatures w14:val="none"/>
            <w:rPrChange w:id="260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974647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602" w:author="Manuel Hergenröder" w:date="2020-07-16T16:21:00Z"/>
          <w:rFonts w:ascii="Consolas" w:eastAsia="Times New Roman" w:hAnsi="Consolas" w:cs="Courier New"/>
          <w:color w:val="000000"/>
          <w:sz w:val="18"/>
          <w:szCs w:val="18"/>
          <w:lang w:eastAsia="de-DE"/>
          <w14:ligatures w14:val="none"/>
          <w:rPrChange w:id="2603" w:author="Manuel Hergenröder" w:date="2020-07-16T16:26:00Z">
            <w:rPr>
              <w:ins w:id="2604" w:author="Manuel Hergenröder" w:date="2020-07-16T16:21:00Z"/>
              <w:rFonts w:ascii="Consolas" w:eastAsia="Times New Roman" w:hAnsi="Consolas" w:cs="Courier New"/>
              <w:color w:val="000000"/>
              <w:sz w:val="20"/>
              <w:szCs w:val="20"/>
              <w:lang w:val="de-DE" w:eastAsia="de-DE"/>
              <w14:ligatures w14:val="none"/>
            </w:rPr>
          </w:rPrChange>
        </w:rPr>
      </w:pPr>
      <w:ins w:id="2605" w:author="Manuel Hergenröder" w:date="2020-07-16T16:21:00Z">
        <w:r w:rsidRPr="00625FEA">
          <w:rPr>
            <w:rFonts w:ascii="Consolas" w:eastAsia="Times New Roman" w:hAnsi="Consolas" w:cs="Courier New"/>
            <w:color w:val="000000"/>
            <w:sz w:val="18"/>
            <w:szCs w:val="18"/>
            <w:lang w:eastAsia="de-DE"/>
            <w14:ligatures w14:val="none"/>
            <w:rPrChange w:id="260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60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608" w:author="Manuel Hergenröder" w:date="2020-07-16T16:26:00Z">
              <w:rPr>
                <w:rFonts w:ascii="Consolas" w:eastAsia="Times New Roman" w:hAnsi="Consolas" w:cs="Courier New"/>
                <w:color w:val="000000"/>
                <w:sz w:val="20"/>
                <w:szCs w:val="20"/>
                <w:lang w:val="de-DE" w:eastAsia="de-DE"/>
                <w14:ligatures w14:val="none"/>
              </w:rPr>
            </w:rPrChange>
          </w:rPr>
          <w:t>.waveOut.</w:t>
        </w:r>
        <w:r w:rsidRPr="00625FEA">
          <w:rPr>
            <w:rFonts w:ascii="Consolas" w:eastAsia="Times New Roman" w:hAnsi="Consolas" w:cs="Courier New"/>
            <w:color w:val="74531F"/>
            <w:sz w:val="18"/>
            <w:szCs w:val="18"/>
            <w:lang w:eastAsia="de-DE"/>
            <w14:ligatures w14:val="none"/>
            <w:rPrChange w:id="2609" w:author="Manuel Hergenröder" w:date="2020-07-16T16:26:00Z">
              <w:rPr>
                <w:rFonts w:ascii="Consolas" w:eastAsia="Times New Roman" w:hAnsi="Consolas" w:cs="Courier New"/>
                <w:color w:val="74531F"/>
                <w:sz w:val="20"/>
                <w:szCs w:val="20"/>
                <w:lang w:val="de-DE" w:eastAsia="de-DE"/>
                <w14:ligatures w14:val="none"/>
              </w:rPr>
            </w:rPrChange>
          </w:rPr>
          <w:t>Play</w:t>
        </w:r>
        <w:r w:rsidRPr="00625FEA">
          <w:rPr>
            <w:rFonts w:ascii="Consolas" w:eastAsia="Times New Roman" w:hAnsi="Consolas" w:cs="Courier New"/>
            <w:color w:val="000000"/>
            <w:sz w:val="18"/>
            <w:szCs w:val="18"/>
            <w:lang w:eastAsia="de-DE"/>
            <w14:ligatures w14:val="none"/>
            <w:rPrChange w:id="2610" w:author="Manuel Hergenröder" w:date="2020-07-16T16:26:00Z">
              <w:rPr>
                <w:rFonts w:ascii="Consolas" w:eastAsia="Times New Roman" w:hAnsi="Consolas" w:cs="Courier New"/>
                <w:color w:val="000000"/>
                <w:sz w:val="20"/>
                <w:szCs w:val="20"/>
                <w:lang w:val="de-DE" w:eastAsia="de-DE"/>
                <w14:ligatures w14:val="none"/>
              </w:rPr>
            </w:rPrChange>
          </w:rPr>
          <w:t>();</w:t>
        </w:r>
      </w:ins>
    </w:p>
    <w:p w14:paraId="313F0BC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611" w:author="Manuel Hergenröder" w:date="2020-07-16T16:21:00Z"/>
          <w:rFonts w:ascii="Consolas" w:eastAsia="Times New Roman" w:hAnsi="Consolas" w:cs="Courier New"/>
          <w:color w:val="000000"/>
          <w:sz w:val="18"/>
          <w:szCs w:val="18"/>
          <w:lang w:eastAsia="de-DE"/>
          <w14:ligatures w14:val="none"/>
          <w:rPrChange w:id="2612" w:author="Manuel Hergenröder" w:date="2020-07-16T16:26:00Z">
            <w:rPr>
              <w:ins w:id="2613" w:author="Manuel Hergenröder" w:date="2020-07-16T16:21:00Z"/>
              <w:rFonts w:ascii="Consolas" w:eastAsia="Times New Roman" w:hAnsi="Consolas" w:cs="Courier New"/>
              <w:color w:val="000000"/>
              <w:sz w:val="20"/>
              <w:szCs w:val="20"/>
              <w:lang w:val="de-DE" w:eastAsia="de-DE"/>
              <w14:ligatures w14:val="none"/>
            </w:rPr>
          </w:rPrChange>
        </w:rPr>
      </w:pPr>
      <w:ins w:id="2614" w:author="Manuel Hergenröder" w:date="2020-07-16T16:21:00Z">
        <w:r w:rsidRPr="00625FEA">
          <w:rPr>
            <w:rFonts w:ascii="Consolas" w:eastAsia="Times New Roman" w:hAnsi="Consolas" w:cs="Courier New"/>
            <w:color w:val="000000"/>
            <w:sz w:val="18"/>
            <w:szCs w:val="18"/>
            <w:lang w:eastAsia="de-DE"/>
            <w14:ligatures w14:val="none"/>
            <w:rPrChange w:id="261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61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617" w:author="Manuel Hergenröder" w:date="2020-07-16T16:26:00Z">
              <w:rPr>
                <w:rFonts w:ascii="Consolas" w:eastAsia="Times New Roman" w:hAnsi="Consolas" w:cs="Courier New"/>
                <w:color w:val="000000"/>
                <w:sz w:val="20"/>
                <w:szCs w:val="20"/>
                <w:lang w:val="de-DE" w:eastAsia="de-DE"/>
                <w14:ligatures w14:val="none"/>
              </w:rPr>
            </w:rPrChange>
          </w:rPr>
          <w:t>.isPlaying = </w:t>
        </w:r>
        <w:r w:rsidRPr="00625FEA">
          <w:rPr>
            <w:rFonts w:ascii="Consolas" w:eastAsia="Times New Roman" w:hAnsi="Consolas" w:cs="Courier New"/>
            <w:color w:val="0000FF"/>
            <w:sz w:val="18"/>
            <w:szCs w:val="18"/>
            <w:lang w:eastAsia="de-DE"/>
            <w14:ligatures w14:val="none"/>
            <w:rPrChange w:id="2618" w:author="Manuel Hergenröder" w:date="2020-07-16T16:26:00Z">
              <w:rPr>
                <w:rFonts w:ascii="Consolas" w:eastAsia="Times New Roman" w:hAnsi="Consolas" w:cs="Courier New"/>
                <w:color w:val="0000FF"/>
                <w:sz w:val="20"/>
                <w:szCs w:val="20"/>
                <w:lang w:val="de-DE" w:eastAsia="de-DE"/>
                <w14:ligatures w14:val="none"/>
              </w:rPr>
            </w:rPrChange>
          </w:rPr>
          <w:t>true</w:t>
        </w:r>
        <w:r w:rsidRPr="00625FEA">
          <w:rPr>
            <w:rFonts w:ascii="Consolas" w:eastAsia="Times New Roman" w:hAnsi="Consolas" w:cs="Courier New"/>
            <w:color w:val="000000"/>
            <w:sz w:val="18"/>
            <w:szCs w:val="18"/>
            <w:lang w:eastAsia="de-DE"/>
            <w14:ligatures w14:val="none"/>
            <w:rPrChange w:id="2619" w:author="Manuel Hergenröder" w:date="2020-07-16T16:26:00Z">
              <w:rPr>
                <w:rFonts w:ascii="Consolas" w:eastAsia="Times New Roman" w:hAnsi="Consolas" w:cs="Courier New"/>
                <w:color w:val="000000"/>
                <w:sz w:val="20"/>
                <w:szCs w:val="20"/>
                <w:lang w:val="de-DE" w:eastAsia="de-DE"/>
                <w14:ligatures w14:val="none"/>
              </w:rPr>
            </w:rPrChange>
          </w:rPr>
          <w:t>;</w:t>
        </w:r>
      </w:ins>
    </w:p>
    <w:p w14:paraId="5AB30C3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620" w:author="Manuel Hergenröder" w:date="2020-07-16T16:21:00Z"/>
          <w:rFonts w:ascii="Consolas" w:eastAsia="Times New Roman" w:hAnsi="Consolas" w:cs="Courier New"/>
          <w:color w:val="000000"/>
          <w:sz w:val="18"/>
          <w:szCs w:val="18"/>
          <w:lang w:eastAsia="de-DE"/>
          <w14:ligatures w14:val="none"/>
          <w:rPrChange w:id="2621" w:author="Manuel Hergenröder" w:date="2020-07-16T16:26:00Z">
            <w:rPr>
              <w:ins w:id="2622" w:author="Manuel Hergenröder" w:date="2020-07-16T16:21:00Z"/>
              <w:rFonts w:ascii="Consolas" w:eastAsia="Times New Roman" w:hAnsi="Consolas" w:cs="Courier New"/>
              <w:color w:val="000000"/>
              <w:sz w:val="20"/>
              <w:szCs w:val="20"/>
              <w:lang w:val="de-DE" w:eastAsia="de-DE"/>
              <w14:ligatures w14:val="none"/>
            </w:rPr>
          </w:rPrChange>
        </w:rPr>
      </w:pPr>
      <w:ins w:id="2623" w:author="Manuel Hergenröder" w:date="2020-07-16T16:21:00Z">
        <w:r w:rsidRPr="00625FEA">
          <w:rPr>
            <w:rFonts w:ascii="Consolas" w:eastAsia="Times New Roman" w:hAnsi="Consolas" w:cs="Courier New"/>
            <w:color w:val="000000"/>
            <w:sz w:val="18"/>
            <w:szCs w:val="18"/>
            <w:lang w:eastAsia="de-DE"/>
            <w14:ligatures w14:val="none"/>
            <w:rPrChange w:id="2624" w:author="Manuel Hergenröder" w:date="2020-07-16T16:26:00Z">
              <w:rPr>
                <w:rFonts w:ascii="Consolas" w:eastAsia="Times New Roman" w:hAnsi="Consolas" w:cs="Courier New"/>
                <w:color w:val="000000"/>
                <w:sz w:val="20"/>
                <w:szCs w:val="20"/>
                <w:lang w:val="de-DE" w:eastAsia="de-DE"/>
                <w14:ligatures w14:val="none"/>
              </w:rPr>
            </w:rPrChange>
          </w:rPr>
          <w:t>    }</w:t>
        </w:r>
      </w:ins>
    </w:p>
    <w:p w14:paraId="21E83B5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625" w:author="Manuel Hergenröder" w:date="2020-07-16T16:21:00Z"/>
          <w:rFonts w:ascii="Consolas" w:eastAsia="Times New Roman" w:hAnsi="Consolas" w:cs="Courier New"/>
          <w:color w:val="000000"/>
          <w:sz w:val="18"/>
          <w:szCs w:val="18"/>
          <w:lang w:eastAsia="de-DE"/>
          <w14:ligatures w14:val="none"/>
          <w:rPrChange w:id="2626" w:author="Manuel Hergenröder" w:date="2020-07-16T16:26:00Z">
            <w:rPr>
              <w:ins w:id="2627" w:author="Manuel Hergenröder" w:date="2020-07-16T16:21:00Z"/>
              <w:rFonts w:ascii="Consolas" w:eastAsia="Times New Roman" w:hAnsi="Consolas" w:cs="Courier New"/>
              <w:color w:val="000000"/>
              <w:sz w:val="20"/>
              <w:szCs w:val="20"/>
              <w:lang w:val="de-DE" w:eastAsia="de-DE"/>
              <w14:ligatures w14:val="none"/>
            </w:rPr>
          </w:rPrChange>
        </w:rPr>
      </w:pPr>
      <w:ins w:id="2628" w:author="Manuel Hergenröder" w:date="2020-07-16T16:21:00Z">
        <w:r w:rsidRPr="00625FEA">
          <w:rPr>
            <w:rFonts w:ascii="Consolas" w:eastAsia="Times New Roman" w:hAnsi="Consolas" w:cs="Courier New"/>
            <w:color w:val="000000"/>
            <w:sz w:val="18"/>
            <w:szCs w:val="18"/>
            <w:lang w:eastAsia="de-DE"/>
            <w14:ligatures w14:val="none"/>
            <w:rPrChange w:id="262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538B27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630" w:author="Manuel Hergenröder" w:date="2020-07-16T16:21:00Z"/>
          <w:rFonts w:ascii="Consolas" w:eastAsia="Times New Roman" w:hAnsi="Consolas" w:cs="Courier New"/>
          <w:color w:val="000000"/>
          <w:sz w:val="18"/>
          <w:szCs w:val="18"/>
          <w:lang w:eastAsia="de-DE"/>
          <w14:ligatures w14:val="none"/>
          <w:rPrChange w:id="2631" w:author="Manuel Hergenröder" w:date="2020-07-16T16:26:00Z">
            <w:rPr>
              <w:ins w:id="2632" w:author="Manuel Hergenröder" w:date="2020-07-16T16:21:00Z"/>
              <w:rFonts w:ascii="Consolas" w:eastAsia="Times New Roman" w:hAnsi="Consolas" w:cs="Courier New"/>
              <w:color w:val="000000"/>
              <w:sz w:val="20"/>
              <w:szCs w:val="20"/>
              <w:lang w:val="de-DE" w:eastAsia="de-DE"/>
              <w14:ligatures w14:val="none"/>
            </w:rPr>
          </w:rPrChange>
        </w:rPr>
      </w:pPr>
      <w:ins w:id="2633" w:author="Manuel Hergenröder" w:date="2020-07-16T16:21:00Z">
        <w:r w:rsidRPr="00625FEA">
          <w:rPr>
            <w:rFonts w:ascii="Consolas" w:eastAsia="Times New Roman" w:hAnsi="Consolas" w:cs="Courier New"/>
            <w:color w:val="000000"/>
            <w:sz w:val="18"/>
            <w:szCs w:val="18"/>
            <w:lang w:eastAsia="de-DE"/>
            <w14:ligatures w14:val="none"/>
            <w:rPrChange w:id="263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635"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636"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637"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4B23A53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638" w:author="Manuel Hergenröder" w:date="2020-07-16T16:21:00Z"/>
          <w:rFonts w:ascii="Consolas" w:eastAsia="Times New Roman" w:hAnsi="Consolas" w:cs="Courier New"/>
          <w:color w:val="000000"/>
          <w:sz w:val="18"/>
          <w:szCs w:val="18"/>
          <w:lang w:eastAsia="de-DE"/>
          <w14:ligatures w14:val="none"/>
          <w:rPrChange w:id="2639" w:author="Manuel Hergenröder" w:date="2020-07-16T16:26:00Z">
            <w:rPr>
              <w:ins w:id="2640" w:author="Manuel Hergenröder" w:date="2020-07-16T16:21:00Z"/>
              <w:rFonts w:ascii="Consolas" w:eastAsia="Times New Roman" w:hAnsi="Consolas" w:cs="Courier New"/>
              <w:color w:val="000000"/>
              <w:sz w:val="20"/>
              <w:szCs w:val="20"/>
              <w:lang w:val="de-DE" w:eastAsia="de-DE"/>
              <w14:ligatures w14:val="none"/>
            </w:rPr>
          </w:rPrChange>
        </w:rPr>
      </w:pPr>
      <w:ins w:id="2641" w:author="Manuel Hergenröder" w:date="2020-07-16T16:21:00Z">
        <w:r w:rsidRPr="00625FEA">
          <w:rPr>
            <w:rFonts w:ascii="Consolas" w:eastAsia="Times New Roman" w:hAnsi="Consolas" w:cs="Courier New"/>
            <w:color w:val="000000"/>
            <w:sz w:val="18"/>
            <w:szCs w:val="18"/>
            <w:lang w:eastAsia="de-DE"/>
            <w14:ligatures w14:val="none"/>
            <w:rPrChange w:id="264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643"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644" w:author="Manuel Hergenröder" w:date="2020-07-16T16:26:00Z">
              <w:rPr>
                <w:rFonts w:ascii="Consolas" w:eastAsia="Times New Roman" w:hAnsi="Consolas" w:cs="Courier New"/>
                <w:color w:val="008000"/>
                <w:sz w:val="20"/>
                <w:szCs w:val="20"/>
                <w:lang w:val="de-DE" w:eastAsia="de-DE"/>
                <w14:ligatures w14:val="none"/>
              </w:rPr>
            </w:rPrChange>
          </w:rPr>
          <w:t> Stop playback of IFFT audio data</w:t>
        </w:r>
      </w:ins>
    </w:p>
    <w:p w14:paraId="318555D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645" w:author="Manuel Hergenröder" w:date="2020-07-16T16:21:00Z"/>
          <w:rFonts w:ascii="Consolas" w:eastAsia="Times New Roman" w:hAnsi="Consolas" w:cs="Courier New"/>
          <w:color w:val="000000"/>
          <w:sz w:val="18"/>
          <w:szCs w:val="18"/>
          <w:lang w:eastAsia="de-DE"/>
          <w14:ligatures w14:val="none"/>
          <w:rPrChange w:id="2646" w:author="Manuel Hergenröder" w:date="2020-07-16T16:26:00Z">
            <w:rPr>
              <w:ins w:id="2647" w:author="Manuel Hergenröder" w:date="2020-07-16T16:21:00Z"/>
              <w:rFonts w:ascii="Consolas" w:eastAsia="Times New Roman" w:hAnsi="Consolas" w:cs="Courier New"/>
              <w:color w:val="000000"/>
              <w:sz w:val="20"/>
              <w:szCs w:val="20"/>
              <w:lang w:val="de-DE" w:eastAsia="de-DE"/>
              <w14:ligatures w14:val="none"/>
            </w:rPr>
          </w:rPrChange>
        </w:rPr>
      </w:pPr>
      <w:ins w:id="2648" w:author="Manuel Hergenröder" w:date="2020-07-16T16:21:00Z">
        <w:r w:rsidRPr="00625FEA">
          <w:rPr>
            <w:rFonts w:ascii="Consolas" w:eastAsia="Times New Roman" w:hAnsi="Consolas" w:cs="Courier New"/>
            <w:color w:val="000000"/>
            <w:sz w:val="18"/>
            <w:szCs w:val="18"/>
            <w:lang w:eastAsia="de-DE"/>
            <w14:ligatures w14:val="none"/>
            <w:rPrChange w:id="264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650"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651"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652"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633A06E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653" w:author="Manuel Hergenröder" w:date="2020-07-16T16:21:00Z"/>
          <w:rFonts w:ascii="Consolas" w:eastAsia="Times New Roman" w:hAnsi="Consolas" w:cs="Courier New"/>
          <w:color w:val="000000"/>
          <w:sz w:val="18"/>
          <w:szCs w:val="18"/>
          <w:lang w:eastAsia="de-DE"/>
          <w14:ligatures w14:val="none"/>
          <w:rPrChange w:id="2654" w:author="Manuel Hergenröder" w:date="2020-07-16T16:26:00Z">
            <w:rPr>
              <w:ins w:id="2655" w:author="Manuel Hergenröder" w:date="2020-07-16T16:21:00Z"/>
              <w:rFonts w:ascii="Consolas" w:eastAsia="Times New Roman" w:hAnsi="Consolas" w:cs="Courier New"/>
              <w:color w:val="000000"/>
              <w:sz w:val="20"/>
              <w:szCs w:val="20"/>
              <w:lang w:val="de-DE" w:eastAsia="de-DE"/>
              <w14:ligatures w14:val="none"/>
            </w:rPr>
          </w:rPrChange>
        </w:rPr>
      </w:pPr>
      <w:ins w:id="2656" w:author="Manuel Hergenröder" w:date="2020-07-16T16:21:00Z">
        <w:r w:rsidRPr="00625FEA">
          <w:rPr>
            <w:rFonts w:ascii="Consolas" w:eastAsia="Times New Roman" w:hAnsi="Consolas" w:cs="Courier New"/>
            <w:color w:val="000000"/>
            <w:sz w:val="18"/>
            <w:szCs w:val="18"/>
            <w:lang w:eastAsia="de-DE"/>
            <w14:ligatures w14:val="none"/>
            <w:rPrChange w:id="265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658"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265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660"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266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2662" w:author="Manuel Hergenröder" w:date="2020-07-16T16:26:00Z">
              <w:rPr>
                <w:rFonts w:ascii="Consolas" w:eastAsia="Times New Roman" w:hAnsi="Consolas" w:cs="Courier New"/>
                <w:color w:val="74531F"/>
                <w:sz w:val="20"/>
                <w:szCs w:val="20"/>
                <w:lang w:val="de-DE" w:eastAsia="de-DE"/>
                <w14:ligatures w14:val="none"/>
              </w:rPr>
            </w:rPrChange>
          </w:rPr>
          <w:t>Stop</w:t>
        </w:r>
        <w:r w:rsidRPr="00625FEA">
          <w:rPr>
            <w:rFonts w:ascii="Consolas" w:eastAsia="Times New Roman" w:hAnsi="Consolas" w:cs="Courier New"/>
            <w:color w:val="000000"/>
            <w:sz w:val="18"/>
            <w:szCs w:val="18"/>
            <w:lang w:eastAsia="de-DE"/>
            <w14:ligatures w14:val="none"/>
            <w:rPrChange w:id="2663" w:author="Manuel Hergenröder" w:date="2020-07-16T16:26:00Z">
              <w:rPr>
                <w:rFonts w:ascii="Consolas" w:eastAsia="Times New Roman" w:hAnsi="Consolas" w:cs="Courier New"/>
                <w:color w:val="000000"/>
                <w:sz w:val="20"/>
                <w:szCs w:val="20"/>
                <w:lang w:val="de-DE" w:eastAsia="de-DE"/>
                <w14:ligatures w14:val="none"/>
              </w:rPr>
            </w:rPrChange>
          </w:rPr>
          <w:t>() </w:t>
        </w:r>
      </w:ins>
    </w:p>
    <w:p w14:paraId="442856F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664" w:author="Manuel Hergenröder" w:date="2020-07-16T16:21:00Z"/>
          <w:rFonts w:ascii="Consolas" w:eastAsia="Times New Roman" w:hAnsi="Consolas" w:cs="Courier New"/>
          <w:color w:val="000000"/>
          <w:sz w:val="18"/>
          <w:szCs w:val="18"/>
          <w:lang w:eastAsia="de-DE"/>
          <w14:ligatures w14:val="none"/>
          <w:rPrChange w:id="2665" w:author="Manuel Hergenröder" w:date="2020-07-16T16:26:00Z">
            <w:rPr>
              <w:ins w:id="2666" w:author="Manuel Hergenröder" w:date="2020-07-16T16:21:00Z"/>
              <w:rFonts w:ascii="Consolas" w:eastAsia="Times New Roman" w:hAnsi="Consolas" w:cs="Courier New"/>
              <w:color w:val="000000"/>
              <w:sz w:val="20"/>
              <w:szCs w:val="20"/>
              <w:lang w:val="de-DE" w:eastAsia="de-DE"/>
              <w14:ligatures w14:val="none"/>
            </w:rPr>
          </w:rPrChange>
        </w:rPr>
      </w:pPr>
      <w:ins w:id="2667" w:author="Manuel Hergenröder" w:date="2020-07-16T16:21:00Z">
        <w:r w:rsidRPr="00625FEA">
          <w:rPr>
            <w:rFonts w:ascii="Consolas" w:eastAsia="Times New Roman" w:hAnsi="Consolas" w:cs="Courier New"/>
            <w:color w:val="000000"/>
            <w:sz w:val="18"/>
            <w:szCs w:val="18"/>
            <w:lang w:eastAsia="de-DE"/>
            <w14:ligatures w14:val="none"/>
            <w:rPrChange w:id="2668" w:author="Manuel Hergenröder" w:date="2020-07-16T16:26:00Z">
              <w:rPr>
                <w:rFonts w:ascii="Consolas" w:eastAsia="Times New Roman" w:hAnsi="Consolas" w:cs="Courier New"/>
                <w:color w:val="000000"/>
                <w:sz w:val="20"/>
                <w:szCs w:val="20"/>
                <w:lang w:val="de-DE" w:eastAsia="de-DE"/>
                <w14:ligatures w14:val="none"/>
              </w:rPr>
            </w:rPrChange>
          </w:rPr>
          <w:t>    {</w:t>
        </w:r>
      </w:ins>
    </w:p>
    <w:p w14:paraId="5A9D034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669" w:author="Manuel Hergenröder" w:date="2020-07-16T16:21:00Z"/>
          <w:rFonts w:ascii="Consolas" w:eastAsia="Times New Roman" w:hAnsi="Consolas" w:cs="Courier New"/>
          <w:color w:val="000000"/>
          <w:sz w:val="18"/>
          <w:szCs w:val="18"/>
          <w:lang w:eastAsia="de-DE"/>
          <w14:ligatures w14:val="none"/>
          <w:rPrChange w:id="2670" w:author="Manuel Hergenröder" w:date="2020-07-16T16:26:00Z">
            <w:rPr>
              <w:ins w:id="2671" w:author="Manuel Hergenröder" w:date="2020-07-16T16:21:00Z"/>
              <w:rFonts w:ascii="Consolas" w:eastAsia="Times New Roman" w:hAnsi="Consolas" w:cs="Courier New"/>
              <w:color w:val="000000"/>
              <w:sz w:val="20"/>
              <w:szCs w:val="20"/>
              <w:lang w:val="de-DE" w:eastAsia="de-DE"/>
              <w14:ligatures w14:val="none"/>
            </w:rPr>
          </w:rPrChange>
        </w:rPr>
      </w:pPr>
      <w:ins w:id="2672" w:author="Manuel Hergenröder" w:date="2020-07-16T16:21:00Z">
        <w:r w:rsidRPr="00625FEA">
          <w:rPr>
            <w:rFonts w:ascii="Consolas" w:eastAsia="Times New Roman" w:hAnsi="Consolas" w:cs="Courier New"/>
            <w:color w:val="000000"/>
            <w:sz w:val="18"/>
            <w:szCs w:val="18"/>
            <w:lang w:eastAsia="de-DE"/>
            <w14:ligatures w14:val="none"/>
            <w:rPrChange w:id="267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67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675" w:author="Manuel Hergenröder" w:date="2020-07-16T16:26:00Z">
              <w:rPr>
                <w:rFonts w:ascii="Consolas" w:eastAsia="Times New Roman" w:hAnsi="Consolas" w:cs="Courier New"/>
                <w:color w:val="000000"/>
                <w:sz w:val="20"/>
                <w:szCs w:val="20"/>
                <w:lang w:val="de-DE" w:eastAsia="de-DE"/>
                <w14:ligatures w14:val="none"/>
              </w:rPr>
            </w:rPrChange>
          </w:rPr>
          <w:t>.laser.active = </w:t>
        </w:r>
        <w:r w:rsidRPr="00625FEA">
          <w:rPr>
            <w:rFonts w:ascii="Consolas" w:eastAsia="Times New Roman" w:hAnsi="Consolas" w:cs="Courier New"/>
            <w:color w:val="0000FF"/>
            <w:sz w:val="18"/>
            <w:szCs w:val="18"/>
            <w:lang w:eastAsia="de-DE"/>
            <w14:ligatures w14:val="none"/>
            <w:rPrChange w:id="2676" w:author="Manuel Hergenröder" w:date="2020-07-16T16:26:00Z">
              <w:rPr>
                <w:rFonts w:ascii="Consolas" w:eastAsia="Times New Roman" w:hAnsi="Consolas" w:cs="Courier New"/>
                <w:color w:val="0000FF"/>
                <w:sz w:val="20"/>
                <w:szCs w:val="20"/>
                <w:lang w:val="de-DE" w:eastAsia="de-DE"/>
                <w14:ligatures w14:val="none"/>
              </w:rPr>
            </w:rPrChange>
          </w:rPr>
          <w:t>true</w:t>
        </w:r>
        <w:r w:rsidRPr="00625FEA">
          <w:rPr>
            <w:rFonts w:ascii="Consolas" w:eastAsia="Times New Roman" w:hAnsi="Consolas" w:cs="Courier New"/>
            <w:color w:val="000000"/>
            <w:sz w:val="18"/>
            <w:szCs w:val="18"/>
            <w:lang w:eastAsia="de-DE"/>
            <w14:ligatures w14:val="none"/>
            <w:rPrChange w:id="2677" w:author="Manuel Hergenröder" w:date="2020-07-16T16:26:00Z">
              <w:rPr>
                <w:rFonts w:ascii="Consolas" w:eastAsia="Times New Roman" w:hAnsi="Consolas" w:cs="Courier New"/>
                <w:color w:val="000000"/>
                <w:sz w:val="20"/>
                <w:szCs w:val="20"/>
                <w:lang w:val="de-DE" w:eastAsia="de-DE"/>
                <w14:ligatures w14:val="none"/>
              </w:rPr>
            </w:rPrChange>
          </w:rPr>
          <w:t>;</w:t>
        </w:r>
      </w:ins>
    </w:p>
    <w:p w14:paraId="54942B9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678" w:author="Manuel Hergenröder" w:date="2020-07-16T16:21:00Z"/>
          <w:rFonts w:ascii="Consolas" w:eastAsia="Times New Roman" w:hAnsi="Consolas" w:cs="Courier New"/>
          <w:color w:val="000000"/>
          <w:sz w:val="18"/>
          <w:szCs w:val="18"/>
          <w:lang w:eastAsia="de-DE"/>
          <w14:ligatures w14:val="none"/>
          <w:rPrChange w:id="2679" w:author="Manuel Hergenröder" w:date="2020-07-16T16:26:00Z">
            <w:rPr>
              <w:ins w:id="2680" w:author="Manuel Hergenröder" w:date="2020-07-16T16:21:00Z"/>
              <w:rFonts w:ascii="Consolas" w:eastAsia="Times New Roman" w:hAnsi="Consolas" w:cs="Courier New"/>
              <w:color w:val="000000"/>
              <w:sz w:val="20"/>
              <w:szCs w:val="20"/>
              <w:lang w:val="de-DE" w:eastAsia="de-DE"/>
              <w14:ligatures w14:val="none"/>
            </w:rPr>
          </w:rPrChange>
        </w:rPr>
      </w:pPr>
      <w:ins w:id="2681" w:author="Manuel Hergenröder" w:date="2020-07-16T16:21:00Z">
        <w:r w:rsidRPr="00625FEA">
          <w:rPr>
            <w:rFonts w:ascii="Consolas" w:eastAsia="Times New Roman" w:hAnsi="Consolas" w:cs="Courier New"/>
            <w:color w:val="000000"/>
            <w:sz w:val="18"/>
            <w:szCs w:val="18"/>
            <w:lang w:eastAsia="de-DE"/>
            <w14:ligatures w14:val="none"/>
            <w:rPrChange w:id="2682"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359F7E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683" w:author="Manuel Hergenröder" w:date="2020-07-16T16:21:00Z"/>
          <w:rFonts w:ascii="Consolas" w:eastAsia="Times New Roman" w:hAnsi="Consolas" w:cs="Courier New"/>
          <w:color w:val="000000"/>
          <w:sz w:val="18"/>
          <w:szCs w:val="18"/>
          <w:lang w:eastAsia="de-DE"/>
          <w14:ligatures w14:val="none"/>
          <w:rPrChange w:id="2684" w:author="Manuel Hergenröder" w:date="2020-07-16T16:26:00Z">
            <w:rPr>
              <w:ins w:id="2685" w:author="Manuel Hergenröder" w:date="2020-07-16T16:21:00Z"/>
              <w:rFonts w:ascii="Consolas" w:eastAsia="Times New Roman" w:hAnsi="Consolas" w:cs="Courier New"/>
              <w:color w:val="000000"/>
              <w:sz w:val="20"/>
              <w:szCs w:val="20"/>
              <w:lang w:val="de-DE" w:eastAsia="de-DE"/>
              <w14:ligatures w14:val="none"/>
            </w:rPr>
          </w:rPrChange>
        </w:rPr>
      </w:pPr>
      <w:ins w:id="2686" w:author="Manuel Hergenröder" w:date="2020-07-16T16:21:00Z">
        <w:r w:rsidRPr="00625FEA">
          <w:rPr>
            <w:rFonts w:ascii="Consolas" w:eastAsia="Times New Roman" w:hAnsi="Consolas" w:cs="Courier New"/>
            <w:color w:val="000000"/>
            <w:sz w:val="18"/>
            <w:szCs w:val="18"/>
            <w:lang w:eastAsia="de-DE"/>
            <w14:ligatures w14:val="none"/>
            <w:rPrChange w:id="268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68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689" w:author="Manuel Hergenröder" w:date="2020-07-16T16:26:00Z">
              <w:rPr>
                <w:rFonts w:ascii="Consolas" w:eastAsia="Times New Roman" w:hAnsi="Consolas" w:cs="Courier New"/>
                <w:color w:val="000000"/>
                <w:sz w:val="20"/>
                <w:szCs w:val="20"/>
                <w:lang w:val="de-DE" w:eastAsia="de-DE"/>
                <w14:ligatures w14:val="none"/>
              </w:rPr>
            </w:rPrChange>
          </w:rPr>
          <w:t>.waveOut.</w:t>
        </w:r>
        <w:r w:rsidRPr="00625FEA">
          <w:rPr>
            <w:rFonts w:ascii="Consolas" w:eastAsia="Times New Roman" w:hAnsi="Consolas" w:cs="Courier New"/>
            <w:color w:val="74531F"/>
            <w:sz w:val="18"/>
            <w:szCs w:val="18"/>
            <w:lang w:eastAsia="de-DE"/>
            <w14:ligatures w14:val="none"/>
            <w:rPrChange w:id="2690" w:author="Manuel Hergenröder" w:date="2020-07-16T16:26:00Z">
              <w:rPr>
                <w:rFonts w:ascii="Consolas" w:eastAsia="Times New Roman" w:hAnsi="Consolas" w:cs="Courier New"/>
                <w:color w:val="74531F"/>
                <w:sz w:val="20"/>
                <w:szCs w:val="20"/>
                <w:lang w:val="de-DE" w:eastAsia="de-DE"/>
                <w14:ligatures w14:val="none"/>
              </w:rPr>
            </w:rPrChange>
          </w:rPr>
          <w:t>Stop</w:t>
        </w:r>
        <w:r w:rsidRPr="00625FEA">
          <w:rPr>
            <w:rFonts w:ascii="Consolas" w:eastAsia="Times New Roman" w:hAnsi="Consolas" w:cs="Courier New"/>
            <w:color w:val="000000"/>
            <w:sz w:val="18"/>
            <w:szCs w:val="18"/>
            <w:lang w:eastAsia="de-DE"/>
            <w14:ligatures w14:val="none"/>
            <w:rPrChange w:id="2691" w:author="Manuel Hergenröder" w:date="2020-07-16T16:26:00Z">
              <w:rPr>
                <w:rFonts w:ascii="Consolas" w:eastAsia="Times New Roman" w:hAnsi="Consolas" w:cs="Courier New"/>
                <w:color w:val="000000"/>
                <w:sz w:val="20"/>
                <w:szCs w:val="20"/>
                <w:lang w:val="de-DE" w:eastAsia="de-DE"/>
                <w14:ligatures w14:val="none"/>
              </w:rPr>
            </w:rPrChange>
          </w:rPr>
          <w:t>();</w:t>
        </w:r>
      </w:ins>
    </w:p>
    <w:p w14:paraId="3D8953C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692" w:author="Manuel Hergenröder" w:date="2020-07-16T16:21:00Z"/>
          <w:rFonts w:ascii="Consolas" w:eastAsia="Times New Roman" w:hAnsi="Consolas" w:cs="Courier New"/>
          <w:color w:val="000000"/>
          <w:sz w:val="18"/>
          <w:szCs w:val="18"/>
          <w:lang w:eastAsia="de-DE"/>
          <w14:ligatures w14:val="none"/>
          <w:rPrChange w:id="2693" w:author="Manuel Hergenröder" w:date="2020-07-16T16:26:00Z">
            <w:rPr>
              <w:ins w:id="2694" w:author="Manuel Hergenröder" w:date="2020-07-16T16:21:00Z"/>
              <w:rFonts w:ascii="Consolas" w:eastAsia="Times New Roman" w:hAnsi="Consolas" w:cs="Courier New"/>
              <w:color w:val="000000"/>
              <w:sz w:val="20"/>
              <w:szCs w:val="20"/>
              <w:lang w:val="de-DE" w:eastAsia="de-DE"/>
              <w14:ligatures w14:val="none"/>
            </w:rPr>
          </w:rPrChange>
        </w:rPr>
      </w:pPr>
      <w:ins w:id="2695" w:author="Manuel Hergenröder" w:date="2020-07-16T16:21:00Z">
        <w:r w:rsidRPr="00625FEA">
          <w:rPr>
            <w:rFonts w:ascii="Consolas" w:eastAsia="Times New Roman" w:hAnsi="Consolas" w:cs="Courier New"/>
            <w:color w:val="000000"/>
            <w:sz w:val="18"/>
            <w:szCs w:val="18"/>
            <w:lang w:eastAsia="de-DE"/>
            <w14:ligatures w14:val="none"/>
            <w:rPrChange w:id="269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69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698" w:author="Manuel Hergenröder" w:date="2020-07-16T16:26:00Z">
              <w:rPr>
                <w:rFonts w:ascii="Consolas" w:eastAsia="Times New Roman" w:hAnsi="Consolas" w:cs="Courier New"/>
                <w:color w:val="000000"/>
                <w:sz w:val="20"/>
                <w:szCs w:val="20"/>
                <w:lang w:val="de-DE" w:eastAsia="de-DE"/>
                <w14:ligatures w14:val="none"/>
              </w:rPr>
            </w:rPrChange>
          </w:rPr>
          <w:t>.isPlaying = </w:t>
        </w:r>
        <w:r w:rsidRPr="00625FEA">
          <w:rPr>
            <w:rFonts w:ascii="Consolas" w:eastAsia="Times New Roman" w:hAnsi="Consolas" w:cs="Courier New"/>
            <w:color w:val="0000FF"/>
            <w:sz w:val="18"/>
            <w:szCs w:val="18"/>
            <w:lang w:eastAsia="de-DE"/>
            <w14:ligatures w14:val="none"/>
            <w:rPrChange w:id="2699" w:author="Manuel Hergenröder" w:date="2020-07-16T16:26:00Z">
              <w:rPr>
                <w:rFonts w:ascii="Consolas" w:eastAsia="Times New Roman" w:hAnsi="Consolas" w:cs="Courier New"/>
                <w:color w:val="0000FF"/>
                <w:sz w:val="20"/>
                <w:szCs w:val="20"/>
                <w:lang w:val="de-DE" w:eastAsia="de-DE"/>
                <w14:ligatures w14:val="none"/>
              </w:rPr>
            </w:rPrChange>
          </w:rPr>
          <w:t>false</w:t>
        </w:r>
        <w:r w:rsidRPr="00625FEA">
          <w:rPr>
            <w:rFonts w:ascii="Consolas" w:eastAsia="Times New Roman" w:hAnsi="Consolas" w:cs="Courier New"/>
            <w:color w:val="000000"/>
            <w:sz w:val="18"/>
            <w:szCs w:val="18"/>
            <w:lang w:eastAsia="de-DE"/>
            <w14:ligatures w14:val="none"/>
            <w:rPrChange w:id="2700" w:author="Manuel Hergenröder" w:date="2020-07-16T16:26:00Z">
              <w:rPr>
                <w:rFonts w:ascii="Consolas" w:eastAsia="Times New Roman" w:hAnsi="Consolas" w:cs="Courier New"/>
                <w:color w:val="000000"/>
                <w:sz w:val="20"/>
                <w:szCs w:val="20"/>
                <w:lang w:val="de-DE" w:eastAsia="de-DE"/>
                <w14:ligatures w14:val="none"/>
              </w:rPr>
            </w:rPrChange>
          </w:rPr>
          <w:t>;</w:t>
        </w:r>
      </w:ins>
    </w:p>
    <w:p w14:paraId="585EFB5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701" w:author="Manuel Hergenröder" w:date="2020-07-16T16:21:00Z"/>
          <w:rFonts w:ascii="Consolas" w:eastAsia="Times New Roman" w:hAnsi="Consolas" w:cs="Courier New"/>
          <w:color w:val="000000"/>
          <w:sz w:val="18"/>
          <w:szCs w:val="18"/>
          <w:lang w:eastAsia="de-DE"/>
          <w14:ligatures w14:val="none"/>
          <w:rPrChange w:id="2702" w:author="Manuel Hergenröder" w:date="2020-07-16T16:26:00Z">
            <w:rPr>
              <w:ins w:id="2703" w:author="Manuel Hergenröder" w:date="2020-07-16T16:21:00Z"/>
              <w:rFonts w:ascii="Consolas" w:eastAsia="Times New Roman" w:hAnsi="Consolas" w:cs="Courier New"/>
              <w:color w:val="000000"/>
              <w:sz w:val="20"/>
              <w:szCs w:val="20"/>
              <w:lang w:val="de-DE" w:eastAsia="de-DE"/>
              <w14:ligatures w14:val="none"/>
            </w:rPr>
          </w:rPrChange>
        </w:rPr>
      </w:pPr>
      <w:ins w:id="2704" w:author="Manuel Hergenröder" w:date="2020-07-16T16:21:00Z">
        <w:r w:rsidRPr="00625FEA">
          <w:rPr>
            <w:rFonts w:ascii="Consolas" w:eastAsia="Times New Roman" w:hAnsi="Consolas" w:cs="Courier New"/>
            <w:color w:val="000000"/>
            <w:sz w:val="18"/>
            <w:szCs w:val="18"/>
            <w:lang w:eastAsia="de-DE"/>
            <w14:ligatures w14:val="none"/>
            <w:rPrChange w:id="2705" w:author="Manuel Hergenröder" w:date="2020-07-16T16:26:00Z">
              <w:rPr>
                <w:rFonts w:ascii="Consolas" w:eastAsia="Times New Roman" w:hAnsi="Consolas" w:cs="Courier New"/>
                <w:color w:val="000000"/>
                <w:sz w:val="20"/>
                <w:szCs w:val="20"/>
                <w:lang w:val="de-DE" w:eastAsia="de-DE"/>
                <w14:ligatures w14:val="none"/>
              </w:rPr>
            </w:rPrChange>
          </w:rPr>
          <w:lastRenderedPageBreak/>
          <w:t>        </w:t>
        </w:r>
        <w:r w:rsidRPr="00625FEA">
          <w:rPr>
            <w:rFonts w:ascii="Consolas" w:eastAsia="Times New Roman" w:hAnsi="Consolas" w:cs="Courier New"/>
            <w:color w:val="0000FF"/>
            <w:sz w:val="18"/>
            <w:szCs w:val="18"/>
            <w:lang w:eastAsia="de-DE"/>
            <w14:ligatures w14:val="none"/>
            <w:rPrChange w:id="270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707" w:author="Manuel Hergenröder" w:date="2020-07-16T16:26:00Z">
              <w:rPr>
                <w:rFonts w:ascii="Consolas" w:eastAsia="Times New Roman" w:hAnsi="Consolas" w:cs="Courier New"/>
                <w:color w:val="000000"/>
                <w:sz w:val="20"/>
                <w:szCs w:val="20"/>
                <w:lang w:val="de-DE" w:eastAsia="de-DE"/>
                <w14:ligatures w14:val="none"/>
              </w:rPr>
            </w:rPrChange>
          </w:rPr>
          <w:t>.spectrum.</w:t>
        </w:r>
        <w:r w:rsidRPr="00625FEA">
          <w:rPr>
            <w:rFonts w:ascii="Consolas" w:eastAsia="Times New Roman" w:hAnsi="Consolas" w:cs="Courier New"/>
            <w:color w:val="74531F"/>
            <w:sz w:val="18"/>
            <w:szCs w:val="18"/>
            <w:lang w:eastAsia="de-DE"/>
            <w14:ligatures w14:val="none"/>
            <w:rPrChange w:id="2708" w:author="Manuel Hergenröder" w:date="2020-07-16T16:26:00Z">
              <w:rPr>
                <w:rFonts w:ascii="Consolas" w:eastAsia="Times New Roman" w:hAnsi="Consolas" w:cs="Courier New"/>
                <w:color w:val="74531F"/>
                <w:sz w:val="20"/>
                <w:szCs w:val="20"/>
                <w:lang w:val="de-DE" w:eastAsia="de-DE"/>
                <w14:ligatures w14:val="none"/>
              </w:rPr>
            </w:rPrChange>
          </w:rPr>
          <w:t>ResetMeshColors</w:t>
        </w:r>
        <w:r w:rsidRPr="00625FEA">
          <w:rPr>
            <w:rFonts w:ascii="Consolas" w:eastAsia="Times New Roman" w:hAnsi="Consolas" w:cs="Courier New"/>
            <w:color w:val="000000"/>
            <w:sz w:val="18"/>
            <w:szCs w:val="18"/>
            <w:lang w:eastAsia="de-DE"/>
            <w14:ligatures w14:val="none"/>
            <w:rPrChange w:id="2709" w:author="Manuel Hergenröder" w:date="2020-07-16T16:26:00Z">
              <w:rPr>
                <w:rFonts w:ascii="Consolas" w:eastAsia="Times New Roman" w:hAnsi="Consolas" w:cs="Courier New"/>
                <w:color w:val="000000"/>
                <w:sz w:val="20"/>
                <w:szCs w:val="20"/>
                <w:lang w:val="de-DE" w:eastAsia="de-DE"/>
                <w14:ligatures w14:val="none"/>
              </w:rPr>
            </w:rPrChange>
          </w:rPr>
          <w:t>();</w:t>
        </w:r>
      </w:ins>
    </w:p>
    <w:p w14:paraId="4EDD057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710" w:author="Manuel Hergenröder" w:date="2020-07-16T16:21:00Z"/>
          <w:rFonts w:ascii="Consolas" w:eastAsia="Times New Roman" w:hAnsi="Consolas" w:cs="Courier New"/>
          <w:color w:val="000000"/>
          <w:sz w:val="18"/>
          <w:szCs w:val="18"/>
          <w:lang w:eastAsia="de-DE"/>
          <w14:ligatures w14:val="none"/>
          <w:rPrChange w:id="2711" w:author="Manuel Hergenröder" w:date="2020-07-16T16:26:00Z">
            <w:rPr>
              <w:ins w:id="2712" w:author="Manuel Hergenröder" w:date="2020-07-16T16:21:00Z"/>
              <w:rFonts w:ascii="Consolas" w:eastAsia="Times New Roman" w:hAnsi="Consolas" w:cs="Courier New"/>
              <w:color w:val="000000"/>
              <w:sz w:val="20"/>
              <w:szCs w:val="20"/>
              <w:lang w:val="de-DE" w:eastAsia="de-DE"/>
              <w14:ligatures w14:val="none"/>
            </w:rPr>
          </w:rPrChange>
        </w:rPr>
      </w:pPr>
      <w:ins w:id="2713" w:author="Manuel Hergenröder" w:date="2020-07-16T16:21:00Z">
        <w:r w:rsidRPr="00625FEA">
          <w:rPr>
            <w:rFonts w:ascii="Consolas" w:eastAsia="Times New Roman" w:hAnsi="Consolas" w:cs="Courier New"/>
            <w:color w:val="000000"/>
            <w:sz w:val="18"/>
            <w:szCs w:val="18"/>
            <w:lang w:eastAsia="de-DE"/>
            <w14:ligatures w14:val="none"/>
            <w:rPrChange w:id="2714" w:author="Manuel Hergenröder" w:date="2020-07-16T16:26:00Z">
              <w:rPr>
                <w:rFonts w:ascii="Consolas" w:eastAsia="Times New Roman" w:hAnsi="Consolas" w:cs="Courier New"/>
                <w:color w:val="000000"/>
                <w:sz w:val="20"/>
                <w:szCs w:val="20"/>
                <w:lang w:val="de-DE" w:eastAsia="de-DE"/>
                <w14:ligatures w14:val="none"/>
              </w:rPr>
            </w:rPrChange>
          </w:rPr>
          <w:t>        </w:t>
        </w:r>
      </w:ins>
    </w:p>
    <w:p w14:paraId="1028277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715" w:author="Manuel Hergenröder" w:date="2020-07-16T16:21:00Z"/>
          <w:rFonts w:ascii="Consolas" w:eastAsia="Times New Roman" w:hAnsi="Consolas" w:cs="Courier New"/>
          <w:color w:val="000000"/>
          <w:sz w:val="18"/>
          <w:szCs w:val="18"/>
          <w:lang w:eastAsia="de-DE"/>
          <w14:ligatures w14:val="none"/>
          <w:rPrChange w:id="2716" w:author="Manuel Hergenröder" w:date="2020-07-16T16:26:00Z">
            <w:rPr>
              <w:ins w:id="2717" w:author="Manuel Hergenröder" w:date="2020-07-16T16:21:00Z"/>
              <w:rFonts w:ascii="Consolas" w:eastAsia="Times New Roman" w:hAnsi="Consolas" w:cs="Courier New"/>
              <w:color w:val="000000"/>
              <w:sz w:val="20"/>
              <w:szCs w:val="20"/>
              <w:lang w:val="de-DE" w:eastAsia="de-DE"/>
              <w14:ligatures w14:val="none"/>
            </w:rPr>
          </w:rPrChange>
        </w:rPr>
      </w:pPr>
      <w:ins w:id="2718" w:author="Manuel Hergenröder" w:date="2020-07-16T16:21:00Z">
        <w:r w:rsidRPr="00625FEA">
          <w:rPr>
            <w:rFonts w:ascii="Consolas" w:eastAsia="Times New Roman" w:hAnsi="Consolas" w:cs="Courier New"/>
            <w:color w:val="000000"/>
            <w:sz w:val="18"/>
            <w:szCs w:val="18"/>
            <w:lang w:eastAsia="de-DE"/>
            <w14:ligatures w14:val="none"/>
            <w:rPrChange w:id="271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2720" w:author="Manuel Hergenröder" w:date="2020-07-16T16:26:00Z">
              <w:rPr>
                <w:rFonts w:ascii="Consolas" w:eastAsia="Times New Roman" w:hAnsi="Consolas" w:cs="Courier New"/>
                <w:color w:val="2B91AF"/>
                <w:sz w:val="20"/>
                <w:szCs w:val="20"/>
                <w:lang w:val="de-DE" w:eastAsia="de-DE"/>
                <w14:ligatures w14:val="none"/>
              </w:rPr>
            </w:rPrChange>
          </w:rPr>
          <w:t>Debug</w:t>
        </w:r>
        <w:r w:rsidRPr="00625FEA">
          <w:rPr>
            <w:rFonts w:ascii="Consolas" w:eastAsia="Times New Roman" w:hAnsi="Consolas" w:cs="Courier New"/>
            <w:color w:val="000000"/>
            <w:sz w:val="18"/>
            <w:szCs w:val="18"/>
            <w:lang w:eastAsia="de-DE"/>
            <w14:ligatures w14:val="none"/>
            <w:rPrChange w:id="272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2722" w:author="Manuel Hergenröder" w:date="2020-07-16T16:26:00Z">
              <w:rPr>
                <w:rFonts w:ascii="Consolas" w:eastAsia="Times New Roman" w:hAnsi="Consolas" w:cs="Courier New"/>
                <w:color w:val="74531F"/>
                <w:sz w:val="20"/>
                <w:szCs w:val="20"/>
                <w:lang w:val="de-DE" w:eastAsia="de-DE"/>
                <w14:ligatures w14:val="none"/>
              </w:rPr>
            </w:rPrChange>
          </w:rPr>
          <w:t>Log</w:t>
        </w:r>
        <w:r w:rsidRPr="00625FEA">
          <w:rPr>
            <w:rFonts w:ascii="Consolas" w:eastAsia="Times New Roman" w:hAnsi="Consolas" w:cs="Courier New"/>
            <w:color w:val="000000"/>
            <w:sz w:val="18"/>
            <w:szCs w:val="18"/>
            <w:lang w:eastAsia="de-DE"/>
            <w14:ligatures w14:val="none"/>
            <w:rPrChange w:id="272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2724" w:author="Manuel Hergenröder" w:date="2020-07-16T16:26:00Z">
              <w:rPr>
                <w:rFonts w:ascii="Consolas" w:eastAsia="Times New Roman" w:hAnsi="Consolas" w:cs="Courier New"/>
                <w:color w:val="A31515"/>
                <w:sz w:val="20"/>
                <w:szCs w:val="20"/>
                <w:lang w:val="de-DE" w:eastAsia="de-DE"/>
                <w14:ligatures w14:val="none"/>
              </w:rPr>
            </w:rPrChange>
          </w:rPr>
          <w:t>"&lt;AudioEngine&gt; Stop"</w:t>
        </w:r>
        <w:r w:rsidRPr="00625FEA">
          <w:rPr>
            <w:rFonts w:ascii="Consolas" w:eastAsia="Times New Roman" w:hAnsi="Consolas" w:cs="Courier New"/>
            <w:color w:val="000000"/>
            <w:sz w:val="18"/>
            <w:szCs w:val="18"/>
            <w:lang w:eastAsia="de-DE"/>
            <w14:ligatures w14:val="none"/>
            <w:rPrChange w:id="2725" w:author="Manuel Hergenröder" w:date="2020-07-16T16:26:00Z">
              <w:rPr>
                <w:rFonts w:ascii="Consolas" w:eastAsia="Times New Roman" w:hAnsi="Consolas" w:cs="Courier New"/>
                <w:color w:val="000000"/>
                <w:sz w:val="20"/>
                <w:szCs w:val="20"/>
                <w:lang w:val="de-DE" w:eastAsia="de-DE"/>
                <w14:ligatures w14:val="none"/>
              </w:rPr>
            </w:rPrChange>
          </w:rPr>
          <w:t>);</w:t>
        </w:r>
      </w:ins>
    </w:p>
    <w:p w14:paraId="6F7EA34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726" w:author="Manuel Hergenröder" w:date="2020-07-16T16:21:00Z"/>
          <w:rFonts w:ascii="Consolas" w:eastAsia="Times New Roman" w:hAnsi="Consolas" w:cs="Courier New"/>
          <w:color w:val="000000"/>
          <w:sz w:val="18"/>
          <w:szCs w:val="18"/>
          <w:lang w:eastAsia="de-DE"/>
          <w14:ligatures w14:val="none"/>
          <w:rPrChange w:id="2727" w:author="Manuel Hergenröder" w:date="2020-07-16T16:26:00Z">
            <w:rPr>
              <w:ins w:id="2728" w:author="Manuel Hergenröder" w:date="2020-07-16T16:21:00Z"/>
              <w:rFonts w:ascii="Consolas" w:eastAsia="Times New Roman" w:hAnsi="Consolas" w:cs="Courier New"/>
              <w:color w:val="000000"/>
              <w:sz w:val="20"/>
              <w:szCs w:val="20"/>
              <w:lang w:val="de-DE" w:eastAsia="de-DE"/>
              <w14:ligatures w14:val="none"/>
            </w:rPr>
          </w:rPrChange>
        </w:rPr>
      </w:pPr>
      <w:ins w:id="2729" w:author="Manuel Hergenröder" w:date="2020-07-16T16:21:00Z">
        <w:r w:rsidRPr="00625FEA">
          <w:rPr>
            <w:rFonts w:ascii="Consolas" w:eastAsia="Times New Roman" w:hAnsi="Consolas" w:cs="Courier New"/>
            <w:color w:val="000000"/>
            <w:sz w:val="18"/>
            <w:szCs w:val="18"/>
            <w:lang w:eastAsia="de-DE"/>
            <w14:ligatures w14:val="none"/>
            <w:rPrChange w:id="2730" w:author="Manuel Hergenröder" w:date="2020-07-16T16:26:00Z">
              <w:rPr>
                <w:rFonts w:ascii="Consolas" w:eastAsia="Times New Roman" w:hAnsi="Consolas" w:cs="Courier New"/>
                <w:color w:val="000000"/>
                <w:sz w:val="20"/>
                <w:szCs w:val="20"/>
                <w:lang w:val="de-DE" w:eastAsia="de-DE"/>
                <w14:ligatures w14:val="none"/>
              </w:rPr>
            </w:rPrChange>
          </w:rPr>
          <w:t>    }</w:t>
        </w:r>
      </w:ins>
    </w:p>
    <w:p w14:paraId="684B74B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731" w:author="Manuel Hergenröder" w:date="2020-07-16T16:21:00Z"/>
          <w:rFonts w:ascii="Consolas" w:eastAsia="Times New Roman" w:hAnsi="Consolas" w:cs="Courier New"/>
          <w:color w:val="000000"/>
          <w:sz w:val="18"/>
          <w:szCs w:val="18"/>
          <w:lang w:eastAsia="de-DE"/>
          <w14:ligatures w14:val="none"/>
          <w:rPrChange w:id="2732" w:author="Manuel Hergenröder" w:date="2020-07-16T16:26:00Z">
            <w:rPr>
              <w:ins w:id="2733" w:author="Manuel Hergenröder" w:date="2020-07-16T16:21:00Z"/>
              <w:rFonts w:ascii="Consolas" w:eastAsia="Times New Roman" w:hAnsi="Consolas" w:cs="Courier New"/>
              <w:color w:val="000000"/>
              <w:sz w:val="20"/>
              <w:szCs w:val="20"/>
              <w:lang w:val="de-DE" w:eastAsia="de-DE"/>
              <w14:ligatures w14:val="none"/>
            </w:rPr>
          </w:rPrChange>
        </w:rPr>
      </w:pPr>
      <w:ins w:id="2734" w:author="Manuel Hergenröder" w:date="2020-07-16T16:21:00Z">
        <w:r w:rsidRPr="00625FEA">
          <w:rPr>
            <w:rFonts w:ascii="Consolas" w:eastAsia="Times New Roman" w:hAnsi="Consolas" w:cs="Courier New"/>
            <w:color w:val="000000"/>
            <w:sz w:val="18"/>
            <w:szCs w:val="18"/>
            <w:lang w:eastAsia="de-DE"/>
            <w14:ligatures w14:val="none"/>
            <w:rPrChange w:id="2735"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1CAB10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736" w:author="Manuel Hergenröder" w:date="2020-07-16T16:21:00Z"/>
          <w:rFonts w:ascii="Consolas" w:eastAsia="Times New Roman" w:hAnsi="Consolas" w:cs="Courier New"/>
          <w:color w:val="000000"/>
          <w:sz w:val="18"/>
          <w:szCs w:val="18"/>
          <w:lang w:eastAsia="de-DE"/>
          <w14:ligatures w14:val="none"/>
          <w:rPrChange w:id="2737" w:author="Manuel Hergenröder" w:date="2020-07-16T16:26:00Z">
            <w:rPr>
              <w:ins w:id="2738" w:author="Manuel Hergenröder" w:date="2020-07-16T16:21:00Z"/>
              <w:rFonts w:ascii="Consolas" w:eastAsia="Times New Roman" w:hAnsi="Consolas" w:cs="Courier New"/>
              <w:color w:val="000000"/>
              <w:sz w:val="20"/>
              <w:szCs w:val="20"/>
              <w:lang w:val="de-DE" w:eastAsia="de-DE"/>
              <w14:ligatures w14:val="none"/>
            </w:rPr>
          </w:rPrChange>
        </w:rPr>
      </w:pPr>
      <w:ins w:id="2739" w:author="Manuel Hergenröder" w:date="2020-07-16T16:21:00Z">
        <w:r w:rsidRPr="00625FEA">
          <w:rPr>
            <w:rFonts w:ascii="Consolas" w:eastAsia="Times New Roman" w:hAnsi="Consolas" w:cs="Courier New"/>
            <w:color w:val="000000"/>
            <w:sz w:val="18"/>
            <w:szCs w:val="18"/>
            <w:lang w:eastAsia="de-DE"/>
            <w14:ligatures w14:val="none"/>
            <w:rPrChange w:id="274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741"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274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743"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274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2745" w:author="Manuel Hergenröder" w:date="2020-07-16T16:26:00Z">
              <w:rPr>
                <w:rFonts w:ascii="Consolas" w:eastAsia="Times New Roman" w:hAnsi="Consolas" w:cs="Courier New"/>
                <w:color w:val="74531F"/>
                <w:sz w:val="20"/>
                <w:szCs w:val="20"/>
                <w:lang w:val="de-DE" w:eastAsia="de-DE"/>
                <w14:ligatures w14:val="none"/>
              </w:rPr>
            </w:rPrChange>
          </w:rPr>
          <w:t>OnPlaybackStopped</w:t>
        </w:r>
        <w:r w:rsidRPr="00625FEA">
          <w:rPr>
            <w:rFonts w:ascii="Consolas" w:eastAsia="Times New Roman" w:hAnsi="Consolas" w:cs="Courier New"/>
            <w:color w:val="000000"/>
            <w:sz w:val="18"/>
            <w:szCs w:val="18"/>
            <w:lang w:eastAsia="de-DE"/>
            <w14:ligatures w14:val="none"/>
            <w:rPrChange w:id="274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2747" w:author="Manuel Hergenröder" w:date="2020-07-16T16:26:00Z">
              <w:rPr>
                <w:rFonts w:ascii="Consolas" w:eastAsia="Times New Roman" w:hAnsi="Consolas" w:cs="Courier New"/>
                <w:color w:val="0000FF"/>
                <w:sz w:val="20"/>
                <w:szCs w:val="20"/>
                <w:lang w:val="de-DE" w:eastAsia="de-DE"/>
                <w14:ligatures w14:val="none"/>
              </w:rPr>
            </w:rPrChange>
          </w:rPr>
          <w:t>object</w:t>
        </w:r>
        <w:r w:rsidRPr="00625FEA">
          <w:rPr>
            <w:rFonts w:ascii="Consolas" w:eastAsia="Times New Roman" w:hAnsi="Consolas" w:cs="Courier New"/>
            <w:color w:val="000000"/>
            <w:sz w:val="18"/>
            <w:szCs w:val="18"/>
            <w:lang w:eastAsia="de-DE"/>
            <w14:ligatures w14:val="none"/>
            <w:rPrChange w:id="274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2749" w:author="Manuel Hergenröder" w:date="2020-07-16T16:26:00Z">
              <w:rPr>
                <w:rFonts w:ascii="Consolas" w:eastAsia="Times New Roman" w:hAnsi="Consolas" w:cs="Courier New"/>
                <w:color w:val="1F377F"/>
                <w:sz w:val="20"/>
                <w:szCs w:val="20"/>
                <w:lang w:val="de-DE" w:eastAsia="de-DE"/>
                <w14:ligatures w14:val="none"/>
              </w:rPr>
            </w:rPrChange>
          </w:rPr>
          <w:t>sender</w:t>
        </w:r>
        <w:r w:rsidRPr="00625FEA">
          <w:rPr>
            <w:rFonts w:ascii="Consolas" w:eastAsia="Times New Roman" w:hAnsi="Consolas" w:cs="Courier New"/>
            <w:color w:val="000000"/>
            <w:sz w:val="18"/>
            <w:szCs w:val="18"/>
            <w:lang w:eastAsia="de-DE"/>
            <w14:ligatures w14:val="none"/>
            <w:rPrChange w:id="2750" w:author="Manuel Hergenröder" w:date="2020-07-16T16:26:00Z">
              <w:rPr>
                <w:rFonts w:ascii="Consolas" w:eastAsia="Times New Roman" w:hAnsi="Consolas" w:cs="Courier New"/>
                <w:color w:val="000000"/>
                <w:sz w:val="20"/>
                <w:szCs w:val="20"/>
                <w:lang w:val="de-DE" w:eastAsia="de-DE"/>
                <w14:ligatures w14:val="none"/>
              </w:rPr>
            </w:rPrChange>
          </w:rPr>
          <w:t>, System.</w:t>
        </w:r>
        <w:r w:rsidRPr="00625FEA">
          <w:rPr>
            <w:rFonts w:ascii="Consolas" w:eastAsia="Times New Roman" w:hAnsi="Consolas" w:cs="Courier New"/>
            <w:color w:val="2B91AF"/>
            <w:sz w:val="18"/>
            <w:szCs w:val="18"/>
            <w:lang w:eastAsia="de-DE"/>
            <w14:ligatures w14:val="none"/>
            <w:rPrChange w:id="2751" w:author="Manuel Hergenröder" w:date="2020-07-16T16:26:00Z">
              <w:rPr>
                <w:rFonts w:ascii="Consolas" w:eastAsia="Times New Roman" w:hAnsi="Consolas" w:cs="Courier New"/>
                <w:color w:val="2B91AF"/>
                <w:sz w:val="20"/>
                <w:szCs w:val="20"/>
                <w:lang w:val="de-DE" w:eastAsia="de-DE"/>
                <w14:ligatures w14:val="none"/>
              </w:rPr>
            </w:rPrChange>
          </w:rPr>
          <w:t>EventArgs</w:t>
        </w:r>
        <w:r w:rsidRPr="00625FEA">
          <w:rPr>
            <w:rFonts w:ascii="Consolas" w:eastAsia="Times New Roman" w:hAnsi="Consolas" w:cs="Courier New"/>
            <w:color w:val="000000"/>
            <w:sz w:val="18"/>
            <w:szCs w:val="18"/>
            <w:lang w:eastAsia="de-DE"/>
            <w14:ligatures w14:val="none"/>
            <w:rPrChange w:id="275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2753" w:author="Manuel Hergenröder" w:date="2020-07-16T16:26:00Z">
              <w:rPr>
                <w:rFonts w:ascii="Consolas" w:eastAsia="Times New Roman" w:hAnsi="Consolas" w:cs="Courier New"/>
                <w:color w:val="1F377F"/>
                <w:sz w:val="20"/>
                <w:szCs w:val="20"/>
                <w:lang w:val="de-DE" w:eastAsia="de-DE"/>
                <w14:ligatures w14:val="none"/>
              </w:rPr>
            </w:rPrChange>
          </w:rPr>
          <w:t>e</w:t>
        </w:r>
        <w:r w:rsidRPr="00625FEA">
          <w:rPr>
            <w:rFonts w:ascii="Consolas" w:eastAsia="Times New Roman" w:hAnsi="Consolas" w:cs="Courier New"/>
            <w:color w:val="000000"/>
            <w:sz w:val="18"/>
            <w:szCs w:val="18"/>
            <w:lang w:eastAsia="de-DE"/>
            <w14:ligatures w14:val="none"/>
            <w:rPrChange w:id="2754" w:author="Manuel Hergenröder" w:date="2020-07-16T16:26:00Z">
              <w:rPr>
                <w:rFonts w:ascii="Consolas" w:eastAsia="Times New Roman" w:hAnsi="Consolas" w:cs="Courier New"/>
                <w:color w:val="000000"/>
                <w:sz w:val="20"/>
                <w:szCs w:val="20"/>
                <w:lang w:val="de-DE" w:eastAsia="de-DE"/>
                <w14:ligatures w14:val="none"/>
              </w:rPr>
            </w:rPrChange>
          </w:rPr>
          <w:t>)</w:t>
        </w:r>
      </w:ins>
    </w:p>
    <w:p w14:paraId="47F5699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755" w:author="Manuel Hergenröder" w:date="2020-07-16T16:21:00Z"/>
          <w:rFonts w:ascii="Consolas" w:eastAsia="Times New Roman" w:hAnsi="Consolas" w:cs="Courier New"/>
          <w:color w:val="000000"/>
          <w:sz w:val="18"/>
          <w:szCs w:val="18"/>
          <w:lang w:eastAsia="de-DE"/>
          <w14:ligatures w14:val="none"/>
          <w:rPrChange w:id="2756" w:author="Manuel Hergenröder" w:date="2020-07-16T16:26:00Z">
            <w:rPr>
              <w:ins w:id="2757" w:author="Manuel Hergenröder" w:date="2020-07-16T16:21:00Z"/>
              <w:rFonts w:ascii="Consolas" w:eastAsia="Times New Roman" w:hAnsi="Consolas" w:cs="Courier New"/>
              <w:color w:val="000000"/>
              <w:sz w:val="20"/>
              <w:szCs w:val="20"/>
              <w:lang w:val="de-DE" w:eastAsia="de-DE"/>
              <w14:ligatures w14:val="none"/>
            </w:rPr>
          </w:rPrChange>
        </w:rPr>
      </w:pPr>
      <w:ins w:id="2758" w:author="Manuel Hergenröder" w:date="2020-07-16T16:21:00Z">
        <w:r w:rsidRPr="00625FEA">
          <w:rPr>
            <w:rFonts w:ascii="Consolas" w:eastAsia="Times New Roman" w:hAnsi="Consolas" w:cs="Courier New"/>
            <w:color w:val="000000"/>
            <w:sz w:val="18"/>
            <w:szCs w:val="18"/>
            <w:lang w:eastAsia="de-DE"/>
            <w14:ligatures w14:val="none"/>
            <w:rPrChange w:id="2759" w:author="Manuel Hergenröder" w:date="2020-07-16T16:26:00Z">
              <w:rPr>
                <w:rFonts w:ascii="Consolas" w:eastAsia="Times New Roman" w:hAnsi="Consolas" w:cs="Courier New"/>
                <w:color w:val="000000"/>
                <w:sz w:val="20"/>
                <w:szCs w:val="20"/>
                <w:lang w:val="de-DE" w:eastAsia="de-DE"/>
                <w14:ligatures w14:val="none"/>
              </w:rPr>
            </w:rPrChange>
          </w:rPr>
          <w:t>    {</w:t>
        </w:r>
      </w:ins>
    </w:p>
    <w:p w14:paraId="2CE1048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760" w:author="Manuel Hergenröder" w:date="2020-07-16T16:21:00Z"/>
          <w:rFonts w:ascii="Consolas" w:eastAsia="Times New Roman" w:hAnsi="Consolas" w:cs="Courier New"/>
          <w:color w:val="000000"/>
          <w:sz w:val="18"/>
          <w:szCs w:val="18"/>
          <w:lang w:eastAsia="de-DE"/>
          <w14:ligatures w14:val="none"/>
          <w:rPrChange w:id="2761" w:author="Manuel Hergenröder" w:date="2020-07-16T16:26:00Z">
            <w:rPr>
              <w:ins w:id="2762" w:author="Manuel Hergenröder" w:date="2020-07-16T16:21:00Z"/>
              <w:rFonts w:ascii="Consolas" w:eastAsia="Times New Roman" w:hAnsi="Consolas" w:cs="Courier New"/>
              <w:color w:val="000000"/>
              <w:sz w:val="20"/>
              <w:szCs w:val="20"/>
              <w:lang w:val="de-DE" w:eastAsia="de-DE"/>
              <w14:ligatures w14:val="none"/>
            </w:rPr>
          </w:rPrChange>
        </w:rPr>
      </w:pPr>
      <w:ins w:id="2763" w:author="Manuel Hergenröder" w:date="2020-07-16T16:21:00Z">
        <w:r w:rsidRPr="00625FEA">
          <w:rPr>
            <w:rFonts w:ascii="Consolas" w:eastAsia="Times New Roman" w:hAnsi="Consolas" w:cs="Courier New"/>
            <w:color w:val="000000"/>
            <w:sz w:val="18"/>
            <w:szCs w:val="18"/>
            <w:lang w:eastAsia="de-DE"/>
            <w14:ligatures w14:val="none"/>
            <w:rPrChange w:id="276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2765" w:author="Manuel Hergenröder" w:date="2020-07-16T16:26:00Z">
              <w:rPr>
                <w:rFonts w:ascii="Consolas" w:eastAsia="Times New Roman" w:hAnsi="Consolas" w:cs="Courier New"/>
                <w:color w:val="2B91AF"/>
                <w:sz w:val="20"/>
                <w:szCs w:val="20"/>
                <w:lang w:val="de-DE" w:eastAsia="de-DE"/>
                <w14:ligatures w14:val="none"/>
              </w:rPr>
            </w:rPrChange>
          </w:rPr>
          <w:t>Debug</w:t>
        </w:r>
        <w:r w:rsidRPr="00625FEA">
          <w:rPr>
            <w:rFonts w:ascii="Consolas" w:eastAsia="Times New Roman" w:hAnsi="Consolas" w:cs="Courier New"/>
            <w:color w:val="000000"/>
            <w:sz w:val="18"/>
            <w:szCs w:val="18"/>
            <w:lang w:eastAsia="de-DE"/>
            <w14:ligatures w14:val="none"/>
            <w:rPrChange w:id="276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2767" w:author="Manuel Hergenröder" w:date="2020-07-16T16:26:00Z">
              <w:rPr>
                <w:rFonts w:ascii="Consolas" w:eastAsia="Times New Roman" w:hAnsi="Consolas" w:cs="Courier New"/>
                <w:color w:val="74531F"/>
                <w:sz w:val="20"/>
                <w:szCs w:val="20"/>
                <w:lang w:val="de-DE" w:eastAsia="de-DE"/>
                <w14:ligatures w14:val="none"/>
              </w:rPr>
            </w:rPrChange>
          </w:rPr>
          <w:t>Log</w:t>
        </w:r>
        <w:r w:rsidRPr="00625FEA">
          <w:rPr>
            <w:rFonts w:ascii="Consolas" w:eastAsia="Times New Roman" w:hAnsi="Consolas" w:cs="Courier New"/>
            <w:color w:val="000000"/>
            <w:sz w:val="18"/>
            <w:szCs w:val="18"/>
            <w:lang w:eastAsia="de-DE"/>
            <w14:ligatures w14:val="none"/>
            <w:rPrChange w:id="276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2769" w:author="Manuel Hergenröder" w:date="2020-07-16T16:26:00Z">
              <w:rPr>
                <w:rFonts w:ascii="Consolas" w:eastAsia="Times New Roman" w:hAnsi="Consolas" w:cs="Courier New"/>
                <w:color w:val="A31515"/>
                <w:sz w:val="20"/>
                <w:szCs w:val="20"/>
                <w:lang w:val="de-DE" w:eastAsia="de-DE"/>
                <w14:ligatures w14:val="none"/>
              </w:rPr>
            </w:rPrChange>
          </w:rPr>
          <w:t>"&lt;AudioEngine&gt; Playback stopped"</w:t>
        </w:r>
        <w:r w:rsidRPr="00625FEA">
          <w:rPr>
            <w:rFonts w:ascii="Consolas" w:eastAsia="Times New Roman" w:hAnsi="Consolas" w:cs="Courier New"/>
            <w:color w:val="000000"/>
            <w:sz w:val="18"/>
            <w:szCs w:val="18"/>
            <w:lang w:eastAsia="de-DE"/>
            <w14:ligatures w14:val="none"/>
            <w:rPrChange w:id="2770" w:author="Manuel Hergenröder" w:date="2020-07-16T16:26:00Z">
              <w:rPr>
                <w:rFonts w:ascii="Consolas" w:eastAsia="Times New Roman" w:hAnsi="Consolas" w:cs="Courier New"/>
                <w:color w:val="000000"/>
                <w:sz w:val="20"/>
                <w:szCs w:val="20"/>
                <w:lang w:val="de-DE" w:eastAsia="de-DE"/>
                <w14:ligatures w14:val="none"/>
              </w:rPr>
            </w:rPrChange>
          </w:rPr>
          <w:t>);</w:t>
        </w:r>
      </w:ins>
    </w:p>
    <w:p w14:paraId="4F78534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771" w:author="Manuel Hergenröder" w:date="2020-07-16T16:21:00Z"/>
          <w:rFonts w:ascii="Consolas" w:eastAsia="Times New Roman" w:hAnsi="Consolas" w:cs="Courier New"/>
          <w:color w:val="000000"/>
          <w:sz w:val="18"/>
          <w:szCs w:val="18"/>
          <w:lang w:eastAsia="de-DE"/>
          <w14:ligatures w14:val="none"/>
          <w:rPrChange w:id="2772" w:author="Manuel Hergenröder" w:date="2020-07-16T16:26:00Z">
            <w:rPr>
              <w:ins w:id="2773" w:author="Manuel Hergenröder" w:date="2020-07-16T16:21:00Z"/>
              <w:rFonts w:ascii="Consolas" w:eastAsia="Times New Roman" w:hAnsi="Consolas" w:cs="Courier New"/>
              <w:color w:val="000000"/>
              <w:sz w:val="20"/>
              <w:szCs w:val="20"/>
              <w:lang w:val="de-DE" w:eastAsia="de-DE"/>
              <w14:ligatures w14:val="none"/>
            </w:rPr>
          </w:rPrChange>
        </w:rPr>
      </w:pPr>
      <w:ins w:id="2774" w:author="Manuel Hergenröder" w:date="2020-07-16T16:21:00Z">
        <w:r w:rsidRPr="00625FEA">
          <w:rPr>
            <w:rFonts w:ascii="Consolas" w:eastAsia="Times New Roman" w:hAnsi="Consolas" w:cs="Courier New"/>
            <w:color w:val="000000"/>
            <w:sz w:val="18"/>
            <w:szCs w:val="18"/>
            <w:lang w:eastAsia="de-DE"/>
            <w14:ligatures w14:val="none"/>
            <w:rPrChange w:id="2775" w:author="Manuel Hergenröder" w:date="2020-07-16T16:26:00Z">
              <w:rPr>
                <w:rFonts w:ascii="Consolas" w:eastAsia="Times New Roman" w:hAnsi="Consolas" w:cs="Courier New"/>
                <w:color w:val="000000"/>
                <w:sz w:val="20"/>
                <w:szCs w:val="20"/>
                <w:lang w:val="de-DE" w:eastAsia="de-DE"/>
                <w14:ligatures w14:val="none"/>
              </w:rPr>
            </w:rPrChange>
          </w:rPr>
          <w:t>    }</w:t>
        </w:r>
      </w:ins>
    </w:p>
    <w:p w14:paraId="561F1A7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776" w:author="Manuel Hergenröder" w:date="2020-07-16T16:21:00Z"/>
          <w:rFonts w:ascii="Consolas" w:eastAsia="Times New Roman" w:hAnsi="Consolas" w:cs="Courier New"/>
          <w:color w:val="000000"/>
          <w:sz w:val="18"/>
          <w:szCs w:val="18"/>
          <w:lang w:eastAsia="de-DE"/>
          <w14:ligatures w14:val="none"/>
          <w:rPrChange w:id="2777" w:author="Manuel Hergenröder" w:date="2020-07-16T16:26:00Z">
            <w:rPr>
              <w:ins w:id="2778" w:author="Manuel Hergenröder" w:date="2020-07-16T16:21:00Z"/>
              <w:rFonts w:ascii="Consolas" w:eastAsia="Times New Roman" w:hAnsi="Consolas" w:cs="Courier New"/>
              <w:color w:val="000000"/>
              <w:sz w:val="20"/>
              <w:szCs w:val="20"/>
              <w:lang w:val="de-DE" w:eastAsia="de-DE"/>
              <w14:ligatures w14:val="none"/>
            </w:rPr>
          </w:rPrChange>
        </w:rPr>
      </w:pPr>
      <w:ins w:id="2779" w:author="Manuel Hergenröder" w:date="2020-07-16T16:21:00Z">
        <w:r w:rsidRPr="00625FEA">
          <w:rPr>
            <w:rFonts w:ascii="Consolas" w:eastAsia="Times New Roman" w:hAnsi="Consolas" w:cs="Courier New"/>
            <w:color w:val="000000"/>
            <w:sz w:val="18"/>
            <w:szCs w:val="18"/>
            <w:lang w:eastAsia="de-DE"/>
            <w14:ligatures w14:val="none"/>
            <w:rPrChange w:id="2780"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2471B0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781" w:author="Manuel Hergenröder" w:date="2020-07-16T16:21:00Z"/>
          <w:rFonts w:ascii="Consolas" w:eastAsia="Times New Roman" w:hAnsi="Consolas" w:cs="Courier New"/>
          <w:color w:val="000000"/>
          <w:sz w:val="18"/>
          <w:szCs w:val="18"/>
          <w:lang w:eastAsia="de-DE"/>
          <w14:ligatures w14:val="none"/>
          <w:rPrChange w:id="2782" w:author="Manuel Hergenröder" w:date="2020-07-16T16:26:00Z">
            <w:rPr>
              <w:ins w:id="2783" w:author="Manuel Hergenröder" w:date="2020-07-16T16:21:00Z"/>
              <w:rFonts w:ascii="Consolas" w:eastAsia="Times New Roman" w:hAnsi="Consolas" w:cs="Courier New"/>
              <w:color w:val="000000"/>
              <w:sz w:val="20"/>
              <w:szCs w:val="20"/>
              <w:lang w:val="de-DE" w:eastAsia="de-DE"/>
              <w14:ligatures w14:val="none"/>
            </w:rPr>
          </w:rPrChange>
        </w:rPr>
      </w:pPr>
      <w:ins w:id="2784" w:author="Manuel Hergenröder" w:date="2020-07-16T16:21:00Z">
        <w:r w:rsidRPr="00625FEA">
          <w:rPr>
            <w:rFonts w:ascii="Consolas" w:eastAsia="Times New Roman" w:hAnsi="Consolas" w:cs="Courier New"/>
            <w:color w:val="000000"/>
            <w:sz w:val="18"/>
            <w:szCs w:val="18"/>
            <w:lang w:eastAsia="de-DE"/>
            <w14:ligatures w14:val="none"/>
            <w:rPrChange w:id="278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786"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787"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788"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7CE3ABA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789" w:author="Manuel Hergenröder" w:date="2020-07-16T16:21:00Z"/>
          <w:rFonts w:ascii="Consolas" w:eastAsia="Times New Roman" w:hAnsi="Consolas" w:cs="Courier New"/>
          <w:color w:val="000000"/>
          <w:sz w:val="18"/>
          <w:szCs w:val="18"/>
          <w:lang w:eastAsia="de-DE"/>
          <w14:ligatures w14:val="none"/>
          <w:rPrChange w:id="2790" w:author="Manuel Hergenröder" w:date="2020-07-16T16:26:00Z">
            <w:rPr>
              <w:ins w:id="2791" w:author="Manuel Hergenröder" w:date="2020-07-16T16:21:00Z"/>
              <w:rFonts w:ascii="Consolas" w:eastAsia="Times New Roman" w:hAnsi="Consolas" w:cs="Courier New"/>
              <w:color w:val="000000"/>
              <w:sz w:val="20"/>
              <w:szCs w:val="20"/>
              <w:lang w:val="de-DE" w:eastAsia="de-DE"/>
              <w14:ligatures w14:val="none"/>
            </w:rPr>
          </w:rPrChange>
        </w:rPr>
      </w:pPr>
      <w:ins w:id="2792" w:author="Manuel Hergenröder" w:date="2020-07-16T16:21:00Z">
        <w:r w:rsidRPr="00625FEA">
          <w:rPr>
            <w:rFonts w:ascii="Consolas" w:eastAsia="Times New Roman" w:hAnsi="Consolas" w:cs="Courier New"/>
            <w:color w:val="000000"/>
            <w:sz w:val="18"/>
            <w:szCs w:val="18"/>
            <w:lang w:eastAsia="de-DE"/>
            <w14:ligatures w14:val="none"/>
            <w:rPrChange w:id="279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794"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795" w:author="Manuel Hergenröder" w:date="2020-07-16T16:26:00Z">
              <w:rPr>
                <w:rFonts w:ascii="Consolas" w:eastAsia="Times New Roman" w:hAnsi="Consolas" w:cs="Courier New"/>
                <w:color w:val="008000"/>
                <w:sz w:val="20"/>
                <w:szCs w:val="20"/>
                <w:lang w:val="de-DE" w:eastAsia="de-DE"/>
                <w14:ligatures w14:val="none"/>
              </w:rPr>
            </w:rPrChange>
          </w:rPr>
          <w:t> Provides current playback position</w:t>
        </w:r>
      </w:ins>
    </w:p>
    <w:p w14:paraId="453E4CD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796" w:author="Manuel Hergenröder" w:date="2020-07-16T16:21:00Z"/>
          <w:rFonts w:ascii="Consolas" w:eastAsia="Times New Roman" w:hAnsi="Consolas" w:cs="Courier New"/>
          <w:color w:val="000000"/>
          <w:sz w:val="18"/>
          <w:szCs w:val="18"/>
          <w:lang w:eastAsia="de-DE"/>
          <w14:ligatures w14:val="none"/>
          <w:rPrChange w:id="2797" w:author="Manuel Hergenröder" w:date="2020-07-16T16:26:00Z">
            <w:rPr>
              <w:ins w:id="2798" w:author="Manuel Hergenröder" w:date="2020-07-16T16:21:00Z"/>
              <w:rFonts w:ascii="Consolas" w:eastAsia="Times New Roman" w:hAnsi="Consolas" w:cs="Courier New"/>
              <w:color w:val="000000"/>
              <w:sz w:val="20"/>
              <w:szCs w:val="20"/>
              <w:lang w:val="de-DE" w:eastAsia="de-DE"/>
              <w14:ligatures w14:val="none"/>
            </w:rPr>
          </w:rPrChange>
        </w:rPr>
      </w:pPr>
      <w:ins w:id="2799" w:author="Manuel Hergenröder" w:date="2020-07-16T16:21:00Z">
        <w:r w:rsidRPr="00625FEA">
          <w:rPr>
            <w:rFonts w:ascii="Consolas" w:eastAsia="Times New Roman" w:hAnsi="Consolas" w:cs="Courier New"/>
            <w:color w:val="000000"/>
            <w:sz w:val="18"/>
            <w:szCs w:val="18"/>
            <w:lang w:eastAsia="de-DE"/>
            <w14:ligatures w14:val="none"/>
            <w:rPrChange w:id="280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801"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802"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803"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0217A79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804" w:author="Manuel Hergenröder" w:date="2020-07-16T16:21:00Z"/>
          <w:rFonts w:ascii="Consolas" w:eastAsia="Times New Roman" w:hAnsi="Consolas" w:cs="Courier New"/>
          <w:color w:val="000000"/>
          <w:sz w:val="18"/>
          <w:szCs w:val="18"/>
          <w:lang w:eastAsia="de-DE"/>
          <w14:ligatures w14:val="none"/>
          <w:rPrChange w:id="2805" w:author="Manuel Hergenröder" w:date="2020-07-16T16:26:00Z">
            <w:rPr>
              <w:ins w:id="2806" w:author="Manuel Hergenröder" w:date="2020-07-16T16:21:00Z"/>
              <w:rFonts w:ascii="Consolas" w:eastAsia="Times New Roman" w:hAnsi="Consolas" w:cs="Courier New"/>
              <w:color w:val="000000"/>
              <w:sz w:val="20"/>
              <w:szCs w:val="20"/>
              <w:lang w:val="de-DE" w:eastAsia="de-DE"/>
              <w14:ligatures w14:val="none"/>
            </w:rPr>
          </w:rPrChange>
        </w:rPr>
      </w:pPr>
      <w:ins w:id="2807" w:author="Manuel Hergenröder" w:date="2020-07-16T16:21:00Z">
        <w:r w:rsidRPr="00625FEA">
          <w:rPr>
            <w:rFonts w:ascii="Consolas" w:eastAsia="Times New Roman" w:hAnsi="Consolas" w:cs="Courier New"/>
            <w:color w:val="000000"/>
            <w:sz w:val="18"/>
            <w:szCs w:val="18"/>
            <w:lang w:eastAsia="de-DE"/>
            <w14:ligatures w14:val="none"/>
            <w:rPrChange w:id="280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809"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810"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811" w:author="Manuel Hergenröder" w:date="2020-07-16T16:26:00Z">
              <w:rPr>
                <w:rFonts w:ascii="Consolas" w:eastAsia="Times New Roman" w:hAnsi="Consolas" w:cs="Courier New"/>
                <w:color w:val="808080"/>
                <w:sz w:val="20"/>
                <w:szCs w:val="20"/>
                <w:lang w:val="de-DE" w:eastAsia="de-DE"/>
                <w14:ligatures w14:val="none"/>
              </w:rPr>
            </w:rPrChange>
          </w:rPr>
          <w:t>&lt;returns&gt;</w:t>
        </w:r>
        <w:r w:rsidRPr="00625FEA">
          <w:rPr>
            <w:rFonts w:ascii="Consolas" w:eastAsia="Times New Roman" w:hAnsi="Consolas" w:cs="Courier New"/>
            <w:color w:val="008000"/>
            <w:sz w:val="18"/>
            <w:szCs w:val="18"/>
            <w:lang w:eastAsia="de-DE"/>
            <w14:ligatures w14:val="none"/>
            <w:rPrChange w:id="2812" w:author="Manuel Hergenröder" w:date="2020-07-16T16:26:00Z">
              <w:rPr>
                <w:rFonts w:ascii="Consolas" w:eastAsia="Times New Roman" w:hAnsi="Consolas" w:cs="Courier New"/>
                <w:color w:val="008000"/>
                <w:sz w:val="20"/>
                <w:szCs w:val="20"/>
                <w:lang w:val="de-DE" w:eastAsia="de-DE"/>
                <w14:ligatures w14:val="none"/>
              </w:rPr>
            </w:rPrChange>
          </w:rPr>
          <w:t>Playback position in milliseconds</w:t>
        </w:r>
        <w:r w:rsidRPr="00625FEA">
          <w:rPr>
            <w:rFonts w:ascii="Consolas" w:eastAsia="Times New Roman" w:hAnsi="Consolas" w:cs="Courier New"/>
            <w:color w:val="808080"/>
            <w:sz w:val="18"/>
            <w:szCs w:val="18"/>
            <w:lang w:eastAsia="de-DE"/>
            <w14:ligatures w14:val="none"/>
            <w:rPrChange w:id="2813" w:author="Manuel Hergenröder" w:date="2020-07-16T16:26:00Z">
              <w:rPr>
                <w:rFonts w:ascii="Consolas" w:eastAsia="Times New Roman" w:hAnsi="Consolas" w:cs="Courier New"/>
                <w:color w:val="808080"/>
                <w:sz w:val="20"/>
                <w:szCs w:val="20"/>
                <w:lang w:val="de-DE" w:eastAsia="de-DE"/>
                <w14:ligatures w14:val="none"/>
              </w:rPr>
            </w:rPrChange>
          </w:rPr>
          <w:t>&lt;/returns&gt;</w:t>
        </w:r>
      </w:ins>
    </w:p>
    <w:p w14:paraId="6085BFA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814" w:author="Manuel Hergenröder" w:date="2020-07-16T16:21:00Z"/>
          <w:rFonts w:ascii="Consolas" w:eastAsia="Times New Roman" w:hAnsi="Consolas" w:cs="Courier New"/>
          <w:color w:val="000000"/>
          <w:sz w:val="18"/>
          <w:szCs w:val="18"/>
          <w:lang w:eastAsia="de-DE"/>
          <w14:ligatures w14:val="none"/>
          <w:rPrChange w:id="2815" w:author="Manuel Hergenröder" w:date="2020-07-16T16:26:00Z">
            <w:rPr>
              <w:ins w:id="2816" w:author="Manuel Hergenröder" w:date="2020-07-16T16:21:00Z"/>
              <w:rFonts w:ascii="Consolas" w:eastAsia="Times New Roman" w:hAnsi="Consolas" w:cs="Courier New"/>
              <w:color w:val="000000"/>
              <w:sz w:val="20"/>
              <w:szCs w:val="20"/>
              <w:lang w:val="de-DE" w:eastAsia="de-DE"/>
              <w14:ligatures w14:val="none"/>
            </w:rPr>
          </w:rPrChange>
        </w:rPr>
      </w:pPr>
      <w:ins w:id="2817" w:author="Manuel Hergenröder" w:date="2020-07-16T16:21:00Z">
        <w:r w:rsidRPr="00625FEA">
          <w:rPr>
            <w:rFonts w:ascii="Consolas" w:eastAsia="Times New Roman" w:hAnsi="Consolas" w:cs="Courier New"/>
            <w:color w:val="000000"/>
            <w:sz w:val="18"/>
            <w:szCs w:val="18"/>
            <w:lang w:eastAsia="de-DE"/>
            <w14:ligatures w14:val="none"/>
            <w:rPrChange w:id="281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819"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282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821"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282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2823" w:author="Manuel Hergenröder" w:date="2020-07-16T16:26:00Z">
              <w:rPr>
                <w:rFonts w:ascii="Consolas" w:eastAsia="Times New Roman" w:hAnsi="Consolas" w:cs="Courier New"/>
                <w:color w:val="74531F"/>
                <w:sz w:val="20"/>
                <w:szCs w:val="20"/>
                <w:lang w:val="de-DE" w:eastAsia="de-DE"/>
                <w14:ligatures w14:val="none"/>
              </w:rPr>
            </w:rPrChange>
          </w:rPr>
          <w:t>GetPositionInMs</w:t>
        </w:r>
        <w:r w:rsidRPr="00625FEA">
          <w:rPr>
            <w:rFonts w:ascii="Consolas" w:eastAsia="Times New Roman" w:hAnsi="Consolas" w:cs="Courier New"/>
            <w:color w:val="000000"/>
            <w:sz w:val="18"/>
            <w:szCs w:val="18"/>
            <w:lang w:eastAsia="de-DE"/>
            <w14:ligatures w14:val="none"/>
            <w:rPrChange w:id="2824" w:author="Manuel Hergenröder" w:date="2020-07-16T16:26:00Z">
              <w:rPr>
                <w:rFonts w:ascii="Consolas" w:eastAsia="Times New Roman" w:hAnsi="Consolas" w:cs="Courier New"/>
                <w:color w:val="000000"/>
                <w:sz w:val="20"/>
                <w:szCs w:val="20"/>
                <w:lang w:val="de-DE" w:eastAsia="de-DE"/>
                <w14:ligatures w14:val="none"/>
              </w:rPr>
            </w:rPrChange>
          </w:rPr>
          <w:t>()</w:t>
        </w:r>
      </w:ins>
    </w:p>
    <w:p w14:paraId="0617059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825" w:author="Manuel Hergenröder" w:date="2020-07-16T16:21:00Z"/>
          <w:rFonts w:ascii="Consolas" w:eastAsia="Times New Roman" w:hAnsi="Consolas" w:cs="Courier New"/>
          <w:color w:val="000000"/>
          <w:sz w:val="18"/>
          <w:szCs w:val="18"/>
          <w:lang w:eastAsia="de-DE"/>
          <w14:ligatures w14:val="none"/>
          <w:rPrChange w:id="2826" w:author="Manuel Hergenröder" w:date="2020-07-16T16:26:00Z">
            <w:rPr>
              <w:ins w:id="2827" w:author="Manuel Hergenröder" w:date="2020-07-16T16:21:00Z"/>
              <w:rFonts w:ascii="Consolas" w:eastAsia="Times New Roman" w:hAnsi="Consolas" w:cs="Courier New"/>
              <w:color w:val="000000"/>
              <w:sz w:val="20"/>
              <w:szCs w:val="20"/>
              <w:lang w:val="de-DE" w:eastAsia="de-DE"/>
              <w14:ligatures w14:val="none"/>
            </w:rPr>
          </w:rPrChange>
        </w:rPr>
      </w:pPr>
      <w:ins w:id="2828" w:author="Manuel Hergenröder" w:date="2020-07-16T16:21:00Z">
        <w:r w:rsidRPr="00625FEA">
          <w:rPr>
            <w:rFonts w:ascii="Consolas" w:eastAsia="Times New Roman" w:hAnsi="Consolas" w:cs="Courier New"/>
            <w:color w:val="000000"/>
            <w:sz w:val="18"/>
            <w:szCs w:val="18"/>
            <w:lang w:eastAsia="de-DE"/>
            <w14:ligatures w14:val="none"/>
            <w:rPrChange w:id="2829" w:author="Manuel Hergenröder" w:date="2020-07-16T16:26:00Z">
              <w:rPr>
                <w:rFonts w:ascii="Consolas" w:eastAsia="Times New Roman" w:hAnsi="Consolas" w:cs="Courier New"/>
                <w:color w:val="000000"/>
                <w:sz w:val="20"/>
                <w:szCs w:val="20"/>
                <w:lang w:val="de-DE" w:eastAsia="de-DE"/>
                <w14:ligatures w14:val="none"/>
              </w:rPr>
            </w:rPrChange>
          </w:rPr>
          <w:t>    {</w:t>
        </w:r>
      </w:ins>
    </w:p>
    <w:p w14:paraId="3C3DABF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830" w:author="Manuel Hergenröder" w:date="2020-07-16T16:21:00Z"/>
          <w:rFonts w:ascii="Consolas" w:eastAsia="Times New Roman" w:hAnsi="Consolas" w:cs="Courier New"/>
          <w:color w:val="000000"/>
          <w:sz w:val="18"/>
          <w:szCs w:val="18"/>
          <w:lang w:eastAsia="de-DE"/>
          <w14:ligatures w14:val="none"/>
          <w:rPrChange w:id="2831" w:author="Manuel Hergenröder" w:date="2020-07-16T16:26:00Z">
            <w:rPr>
              <w:ins w:id="2832" w:author="Manuel Hergenröder" w:date="2020-07-16T16:21:00Z"/>
              <w:rFonts w:ascii="Consolas" w:eastAsia="Times New Roman" w:hAnsi="Consolas" w:cs="Courier New"/>
              <w:color w:val="000000"/>
              <w:sz w:val="20"/>
              <w:szCs w:val="20"/>
              <w:lang w:val="de-DE" w:eastAsia="de-DE"/>
              <w14:ligatures w14:val="none"/>
            </w:rPr>
          </w:rPrChange>
        </w:rPr>
      </w:pPr>
      <w:ins w:id="2833" w:author="Manuel Hergenröder" w:date="2020-07-16T16:21:00Z">
        <w:r w:rsidRPr="00625FEA">
          <w:rPr>
            <w:rFonts w:ascii="Consolas" w:eastAsia="Times New Roman" w:hAnsi="Consolas" w:cs="Courier New"/>
            <w:color w:val="000000"/>
            <w:sz w:val="18"/>
            <w:szCs w:val="18"/>
            <w:lang w:eastAsia="de-DE"/>
            <w14:ligatures w14:val="none"/>
            <w:rPrChange w:id="283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835" w:author="Manuel Hergenröder" w:date="2020-07-16T16:26:00Z">
              <w:rPr>
                <w:rFonts w:ascii="Consolas" w:eastAsia="Times New Roman" w:hAnsi="Consolas" w:cs="Courier New"/>
                <w:color w:val="0000FF"/>
                <w:sz w:val="20"/>
                <w:szCs w:val="20"/>
                <w:lang w:val="de-DE" w:eastAsia="de-DE"/>
                <w14:ligatures w14:val="none"/>
              </w:rPr>
            </w:rPrChange>
          </w:rPr>
          <w:t>long</w:t>
        </w:r>
        <w:r w:rsidRPr="00625FEA">
          <w:rPr>
            <w:rFonts w:ascii="Consolas" w:eastAsia="Times New Roman" w:hAnsi="Consolas" w:cs="Courier New"/>
            <w:color w:val="000000"/>
            <w:sz w:val="18"/>
            <w:szCs w:val="18"/>
            <w:lang w:eastAsia="de-DE"/>
            <w14:ligatures w14:val="none"/>
            <w:rPrChange w:id="283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2837" w:author="Manuel Hergenröder" w:date="2020-07-16T16:26:00Z">
              <w:rPr>
                <w:rFonts w:ascii="Consolas" w:eastAsia="Times New Roman" w:hAnsi="Consolas" w:cs="Courier New"/>
                <w:color w:val="1F377F"/>
                <w:sz w:val="20"/>
                <w:szCs w:val="20"/>
                <w:lang w:val="de-DE" w:eastAsia="de-DE"/>
                <w14:ligatures w14:val="none"/>
              </w:rPr>
            </w:rPrChange>
          </w:rPr>
          <w:t>bytePos</w:t>
        </w:r>
        <w:r w:rsidRPr="00625FEA">
          <w:rPr>
            <w:rFonts w:ascii="Consolas" w:eastAsia="Times New Roman" w:hAnsi="Consolas" w:cs="Courier New"/>
            <w:color w:val="000000"/>
            <w:sz w:val="18"/>
            <w:szCs w:val="18"/>
            <w:lang w:eastAsia="de-DE"/>
            <w14:ligatures w14:val="none"/>
            <w:rPrChange w:id="283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283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840" w:author="Manuel Hergenröder" w:date="2020-07-16T16:26:00Z">
              <w:rPr>
                <w:rFonts w:ascii="Consolas" w:eastAsia="Times New Roman" w:hAnsi="Consolas" w:cs="Courier New"/>
                <w:color w:val="000000"/>
                <w:sz w:val="20"/>
                <w:szCs w:val="20"/>
                <w:lang w:val="de-DE" w:eastAsia="de-DE"/>
                <w14:ligatures w14:val="none"/>
              </w:rPr>
            </w:rPrChange>
          </w:rPr>
          <w:t>.waveProvider.Position;</w:t>
        </w:r>
      </w:ins>
    </w:p>
    <w:p w14:paraId="24FA511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841" w:author="Manuel Hergenröder" w:date="2020-07-16T16:21:00Z"/>
          <w:rFonts w:ascii="Consolas" w:eastAsia="Times New Roman" w:hAnsi="Consolas" w:cs="Courier New"/>
          <w:color w:val="000000"/>
          <w:sz w:val="18"/>
          <w:szCs w:val="18"/>
          <w:lang w:eastAsia="de-DE"/>
          <w14:ligatures w14:val="none"/>
          <w:rPrChange w:id="2842" w:author="Manuel Hergenröder" w:date="2020-07-16T16:26:00Z">
            <w:rPr>
              <w:ins w:id="2843" w:author="Manuel Hergenröder" w:date="2020-07-16T16:21:00Z"/>
              <w:rFonts w:ascii="Consolas" w:eastAsia="Times New Roman" w:hAnsi="Consolas" w:cs="Courier New"/>
              <w:color w:val="000000"/>
              <w:sz w:val="20"/>
              <w:szCs w:val="20"/>
              <w:lang w:val="de-DE" w:eastAsia="de-DE"/>
              <w14:ligatures w14:val="none"/>
            </w:rPr>
          </w:rPrChange>
        </w:rPr>
      </w:pPr>
      <w:ins w:id="2844" w:author="Manuel Hergenröder" w:date="2020-07-16T16:21:00Z">
        <w:r w:rsidRPr="00625FEA">
          <w:rPr>
            <w:rFonts w:ascii="Consolas" w:eastAsia="Times New Roman" w:hAnsi="Consolas" w:cs="Courier New"/>
            <w:color w:val="000000"/>
            <w:sz w:val="18"/>
            <w:szCs w:val="18"/>
            <w:lang w:eastAsia="de-DE"/>
            <w14:ligatures w14:val="none"/>
            <w:rPrChange w:id="284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2846" w:author="Manuel Hergenröder" w:date="2020-07-16T16:26:00Z">
              <w:rPr>
                <w:rFonts w:ascii="Consolas" w:eastAsia="Times New Roman" w:hAnsi="Consolas" w:cs="Courier New"/>
                <w:color w:val="008000"/>
                <w:sz w:val="20"/>
                <w:szCs w:val="20"/>
                <w:lang w:val="de-DE" w:eastAsia="de-DE"/>
                <w14:ligatures w14:val="none"/>
              </w:rPr>
            </w:rPrChange>
          </w:rPr>
          <w:t>//long bytePos = this.memoryStream.Position;</w:t>
        </w:r>
      </w:ins>
    </w:p>
    <w:p w14:paraId="320486B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847" w:author="Manuel Hergenröder" w:date="2020-07-16T16:21:00Z"/>
          <w:rFonts w:ascii="Consolas" w:eastAsia="Times New Roman" w:hAnsi="Consolas" w:cs="Courier New"/>
          <w:color w:val="000000"/>
          <w:sz w:val="18"/>
          <w:szCs w:val="18"/>
          <w:lang w:eastAsia="de-DE"/>
          <w14:ligatures w14:val="none"/>
          <w:rPrChange w:id="2848" w:author="Manuel Hergenröder" w:date="2020-07-16T16:26:00Z">
            <w:rPr>
              <w:ins w:id="2849" w:author="Manuel Hergenröder" w:date="2020-07-16T16:21:00Z"/>
              <w:rFonts w:ascii="Consolas" w:eastAsia="Times New Roman" w:hAnsi="Consolas" w:cs="Courier New"/>
              <w:color w:val="000000"/>
              <w:sz w:val="20"/>
              <w:szCs w:val="20"/>
              <w:lang w:val="de-DE" w:eastAsia="de-DE"/>
              <w14:ligatures w14:val="none"/>
            </w:rPr>
          </w:rPrChange>
        </w:rPr>
      </w:pPr>
      <w:ins w:id="2850" w:author="Manuel Hergenröder" w:date="2020-07-16T16:21:00Z">
        <w:r w:rsidRPr="00625FEA">
          <w:rPr>
            <w:rFonts w:ascii="Consolas" w:eastAsia="Times New Roman" w:hAnsi="Consolas" w:cs="Courier New"/>
            <w:color w:val="000000"/>
            <w:sz w:val="18"/>
            <w:szCs w:val="18"/>
            <w:lang w:eastAsia="de-DE"/>
            <w14:ligatures w14:val="none"/>
            <w:rPrChange w:id="285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852"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285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2854" w:author="Manuel Hergenröder" w:date="2020-07-16T16:26:00Z">
              <w:rPr>
                <w:rFonts w:ascii="Consolas" w:eastAsia="Times New Roman" w:hAnsi="Consolas" w:cs="Courier New"/>
                <w:color w:val="1F377F"/>
                <w:sz w:val="20"/>
                <w:szCs w:val="20"/>
                <w:lang w:val="de-DE" w:eastAsia="de-DE"/>
                <w14:ligatures w14:val="none"/>
              </w:rPr>
            </w:rPrChange>
          </w:rPr>
          <w:t>ms</w:t>
        </w:r>
        <w:r w:rsidRPr="00625FEA">
          <w:rPr>
            <w:rFonts w:ascii="Consolas" w:eastAsia="Times New Roman" w:hAnsi="Consolas" w:cs="Courier New"/>
            <w:color w:val="000000"/>
            <w:sz w:val="18"/>
            <w:szCs w:val="18"/>
            <w:lang w:eastAsia="de-DE"/>
            <w14:ligatures w14:val="none"/>
            <w:rPrChange w:id="2855"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2856" w:author="Manuel Hergenröder" w:date="2020-07-16T16:26:00Z">
              <w:rPr>
                <w:rFonts w:ascii="Consolas" w:eastAsia="Times New Roman" w:hAnsi="Consolas" w:cs="Courier New"/>
                <w:color w:val="1F377F"/>
                <w:sz w:val="20"/>
                <w:szCs w:val="20"/>
                <w:lang w:val="de-DE" w:eastAsia="de-DE"/>
                <w14:ligatures w14:val="none"/>
              </w:rPr>
            </w:rPrChange>
          </w:rPr>
          <w:t>bytePos</w:t>
        </w:r>
        <w:r w:rsidRPr="00625FEA">
          <w:rPr>
            <w:rFonts w:ascii="Consolas" w:eastAsia="Times New Roman" w:hAnsi="Consolas" w:cs="Courier New"/>
            <w:color w:val="000000"/>
            <w:sz w:val="18"/>
            <w:szCs w:val="18"/>
            <w:lang w:eastAsia="de-DE"/>
            <w14:ligatures w14:val="none"/>
            <w:rPrChange w:id="2857"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285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859" w:author="Manuel Hergenröder" w:date="2020-07-16T16:26:00Z">
              <w:rPr>
                <w:rFonts w:ascii="Consolas" w:eastAsia="Times New Roman" w:hAnsi="Consolas" w:cs="Courier New"/>
                <w:color w:val="000000"/>
                <w:sz w:val="20"/>
                <w:szCs w:val="20"/>
                <w:lang w:val="de-DE" w:eastAsia="de-DE"/>
                <w14:ligatures w14:val="none"/>
              </w:rPr>
            </w:rPrChange>
          </w:rPr>
          <w:t>.importSampleRate / 4 * 1000.0;</w:t>
        </w:r>
      </w:ins>
    </w:p>
    <w:p w14:paraId="72B1D5C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860" w:author="Manuel Hergenröder" w:date="2020-07-16T16:21:00Z"/>
          <w:rFonts w:ascii="Consolas" w:eastAsia="Times New Roman" w:hAnsi="Consolas" w:cs="Courier New"/>
          <w:color w:val="000000"/>
          <w:sz w:val="18"/>
          <w:szCs w:val="18"/>
          <w:lang w:eastAsia="de-DE"/>
          <w14:ligatures w14:val="none"/>
          <w:rPrChange w:id="2861" w:author="Manuel Hergenröder" w:date="2020-07-16T16:26:00Z">
            <w:rPr>
              <w:ins w:id="2862" w:author="Manuel Hergenröder" w:date="2020-07-16T16:21:00Z"/>
              <w:rFonts w:ascii="Consolas" w:eastAsia="Times New Roman" w:hAnsi="Consolas" w:cs="Courier New"/>
              <w:color w:val="000000"/>
              <w:sz w:val="20"/>
              <w:szCs w:val="20"/>
              <w:lang w:val="de-DE" w:eastAsia="de-DE"/>
              <w14:ligatures w14:val="none"/>
            </w:rPr>
          </w:rPrChange>
        </w:rPr>
      </w:pPr>
      <w:ins w:id="2863" w:author="Manuel Hergenröder" w:date="2020-07-16T16:21:00Z">
        <w:r w:rsidRPr="00625FEA">
          <w:rPr>
            <w:rFonts w:ascii="Consolas" w:eastAsia="Times New Roman" w:hAnsi="Consolas" w:cs="Courier New"/>
            <w:color w:val="000000"/>
            <w:sz w:val="18"/>
            <w:szCs w:val="18"/>
            <w:lang w:eastAsia="de-DE"/>
            <w14:ligatures w14:val="none"/>
            <w:rPrChange w:id="2864"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B631A5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865" w:author="Manuel Hergenröder" w:date="2020-07-16T16:21:00Z"/>
          <w:rFonts w:ascii="Consolas" w:eastAsia="Times New Roman" w:hAnsi="Consolas" w:cs="Courier New"/>
          <w:color w:val="000000"/>
          <w:sz w:val="18"/>
          <w:szCs w:val="18"/>
          <w:lang w:eastAsia="de-DE"/>
          <w14:ligatures w14:val="none"/>
          <w:rPrChange w:id="2866" w:author="Manuel Hergenröder" w:date="2020-07-16T16:26:00Z">
            <w:rPr>
              <w:ins w:id="2867" w:author="Manuel Hergenröder" w:date="2020-07-16T16:21:00Z"/>
              <w:rFonts w:ascii="Consolas" w:eastAsia="Times New Roman" w:hAnsi="Consolas" w:cs="Courier New"/>
              <w:color w:val="000000"/>
              <w:sz w:val="20"/>
              <w:szCs w:val="20"/>
              <w:lang w:val="de-DE" w:eastAsia="de-DE"/>
              <w14:ligatures w14:val="none"/>
            </w:rPr>
          </w:rPrChange>
        </w:rPr>
      </w:pPr>
      <w:ins w:id="2868" w:author="Manuel Hergenröder" w:date="2020-07-16T16:21:00Z">
        <w:r w:rsidRPr="00625FEA">
          <w:rPr>
            <w:rFonts w:ascii="Consolas" w:eastAsia="Times New Roman" w:hAnsi="Consolas" w:cs="Courier New"/>
            <w:color w:val="000000"/>
            <w:sz w:val="18"/>
            <w:szCs w:val="18"/>
            <w:lang w:eastAsia="de-DE"/>
            <w14:ligatures w14:val="none"/>
            <w:rPrChange w:id="286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2870" w:author="Manuel Hergenröder" w:date="2020-07-16T16:26:00Z">
              <w:rPr>
                <w:rFonts w:ascii="Consolas" w:eastAsia="Times New Roman" w:hAnsi="Consolas" w:cs="Courier New"/>
                <w:color w:val="008000"/>
                <w:sz w:val="20"/>
                <w:szCs w:val="20"/>
                <w:lang w:val="de-DE" w:eastAsia="de-DE"/>
                <w14:ligatures w14:val="none"/>
              </w:rPr>
            </w:rPrChange>
          </w:rPr>
          <w:t>// Loop</w:t>
        </w:r>
      </w:ins>
    </w:p>
    <w:p w14:paraId="13F58C5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871" w:author="Manuel Hergenröder" w:date="2020-07-16T16:21:00Z"/>
          <w:rFonts w:ascii="Consolas" w:eastAsia="Times New Roman" w:hAnsi="Consolas" w:cs="Courier New"/>
          <w:color w:val="000000"/>
          <w:sz w:val="18"/>
          <w:szCs w:val="18"/>
          <w:lang w:eastAsia="de-DE"/>
          <w14:ligatures w14:val="none"/>
          <w:rPrChange w:id="2872" w:author="Manuel Hergenröder" w:date="2020-07-16T16:26:00Z">
            <w:rPr>
              <w:ins w:id="2873" w:author="Manuel Hergenröder" w:date="2020-07-16T16:21:00Z"/>
              <w:rFonts w:ascii="Consolas" w:eastAsia="Times New Roman" w:hAnsi="Consolas" w:cs="Courier New"/>
              <w:color w:val="000000"/>
              <w:sz w:val="20"/>
              <w:szCs w:val="20"/>
              <w:lang w:val="de-DE" w:eastAsia="de-DE"/>
              <w14:ligatures w14:val="none"/>
            </w:rPr>
          </w:rPrChange>
        </w:rPr>
      </w:pPr>
      <w:ins w:id="2874" w:author="Manuel Hergenröder" w:date="2020-07-16T16:21:00Z">
        <w:r w:rsidRPr="00625FEA">
          <w:rPr>
            <w:rFonts w:ascii="Consolas" w:eastAsia="Times New Roman" w:hAnsi="Consolas" w:cs="Courier New"/>
            <w:color w:val="000000"/>
            <w:sz w:val="18"/>
            <w:szCs w:val="18"/>
            <w:lang w:eastAsia="de-DE"/>
            <w14:ligatures w14:val="none"/>
            <w:rPrChange w:id="287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2876"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287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2878" w:author="Manuel Hergenröder" w:date="2020-07-16T16:26:00Z">
              <w:rPr>
                <w:rFonts w:ascii="Consolas" w:eastAsia="Times New Roman" w:hAnsi="Consolas" w:cs="Courier New"/>
                <w:color w:val="1F377F"/>
                <w:sz w:val="20"/>
                <w:szCs w:val="20"/>
                <w:lang w:val="de-DE" w:eastAsia="de-DE"/>
                <w14:ligatures w14:val="none"/>
              </w:rPr>
            </w:rPrChange>
          </w:rPr>
          <w:t>bytePos</w:t>
        </w:r>
        <w:r w:rsidRPr="00625FEA">
          <w:rPr>
            <w:rFonts w:ascii="Consolas" w:eastAsia="Times New Roman" w:hAnsi="Consolas" w:cs="Courier New"/>
            <w:color w:val="000000"/>
            <w:sz w:val="18"/>
            <w:szCs w:val="18"/>
            <w:lang w:eastAsia="de-DE"/>
            <w14:ligatures w14:val="none"/>
            <w:rPrChange w:id="2879" w:author="Manuel Hergenröder" w:date="2020-07-16T16:26:00Z">
              <w:rPr>
                <w:rFonts w:ascii="Consolas" w:eastAsia="Times New Roman" w:hAnsi="Consolas" w:cs="Courier New"/>
                <w:color w:val="000000"/>
                <w:sz w:val="20"/>
                <w:szCs w:val="20"/>
                <w:lang w:val="de-DE" w:eastAsia="de-DE"/>
                <w14:ligatures w14:val="none"/>
              </w:rPr>
            </w:rPrChange>
          </w:rPr>
          <w:t> &gt;= </w:t>
        </w:r>
        <w:r w:rsidRPr="00625FEA">
          <w:rPr>
            <w:rFonts w:ascii="Consolas" w:eastAsia="Times New Roman" w:hAnsi="Consolas" w:cs="Courier New"/>
            <w:color w:val="0000FF"/>
            <w:sz w:val="18"/>
            <w:szCs w:val="18"/>
            <w:lang w:eastAsia="de-DE"/>
            <w14:ligatures w14:val="none"/>
            <w:rPrChange w:id="288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881" w:author="Manuel Hergenröder" w:date="2020-07-16T16:26:00Z">
              <w:rPr>
                <w:rFonts w:ascii="Consolas" w:eastAsia="Times New Roman" w:hAnsi="Consolas" w:cs="Courier New"/>
                <w:color w:val="000000"/>
                <w:sz w:val="20"/>
                <w:szCs w:val="20"/>
                <w:lang w:val="de-DE" w:eastAsia="de-DE"/>
                <w14:ligatures w14:val="none"/>
              </w:rPr>
            </w:rPrChange>
          </w:rPr>
          <w:t>.memoryStream.Length)</w:t>
        </w:r>
      </w:ins>
    </w:p>
    <w:p w14:paraId="4E15A33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882" w:author="Manuel Hergenröder" w:date="2020-07-16T16:21:00Z"/>
          <w:rFonts w:ascii="Consolas" w:eastAsia="Times New Roman" w:hAnsi="Consolas" w:cs="Courier New"/>
          <w:color w:val="000000"/>
          <w:sz w:val="18"/>
          <w:szCs w:val="18"/>
          <w:lang w:eastAsia="de-DE"/>
          <w14:ligatures w14:val="none"/>
          <w:rPrChange w:id="2883" w:author="Manuel Hergenröder" w:date="2020-07-16T16:26:00Z">
            <w:rPr>
              <w:ins w:id="2884" w:author="Manuel Hergenröder" w:date="2020-07-16T16:21:00Z"/>
              <w:rFonts w:ascii="Consolas" w:eastAsia="Times New Roman" w:hAnsi="Consolas" w:cs="Courier New"/>
              <w:color w:val="000000"/>
              <w:sz w:val="20"/>
              <w:szCs w:val="20"/>
              <w:lang w:val="de-DE" w:eastAsia="de-DE"/>
              <w14:ligatures w14:val="none"/>
            </w:rPr>
          </w:rPrChange>
        </w:rPr>
      </w:pPr>
      <w:ins w:id="2885" w:author="Manuel Hergenröder" w:date="2020-07-16T16:21:00Z">
        <w:r w:rsidRPr="00625FEA">
          <w:rPr>
            <w:rFonts w:ascii="Consolas" w:eastAsia="Times New Roman" w:hAnsi="Consolas" w:cs="Courier New"/>
            <w:color w:val="000000"/>
            <w:sz w:val="18"/>
            <w:szCs w:val="18"/>
            <w:lang w:eastAsia="de-DE"/>
            <w14:ligatures w14:val="none"/>
            <w:rPrChange w:id="288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88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288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2889" w:author="Manuel Hergenröder" w:date="2020-07-16T16:26:00Z">
              <w:rPr>
                <w:rFonts w:ascii="Consolas" w:eastAsia="Times New Roman" w:hAnsi="Consolas" w:cs="Courier New"/>
                <w:color w:val="74531F"/>
                <w:sz w:val="20"/>
                <w:szCs w:val="20"/>
                <w:lang w:val="de-DE" w:eastAsia="de-DE"/>
                <w14:ligatures w14:val="none"/>
              </w:rPr>
            </w:rPrChange>
          </w:rPr>
          <w:t>Rewind</w:t>
        </w:r>
        <w:r w:rsidRPr="00625FEA">
          <w:rPr>
            <w:rFonts w:ascii="Consolas" w:eastAsia="Times New Roman" w:hAnsi="Consolas" w:cs="Courier New"/>
            <w:color w:val="000000"/>
            <w:sz w:val="18"/>
            <w:szCs w:val="18"/>
            <w:lang w:eastAsia="de-DE"/>
            <w14:ligatures w14:val="none"/>
            <w:rPrChange w:id="2890" w:author="Manuel Hergenröder" w:date="2020-07-16T16:26:00Z">
              <w:rPr>
                <w:rFonts w:ascii="Consolas" w:eastAsia="Times New Roman" w:hAnsi="Consolas" w:cs="Courier New"/>
                <w:color w:val="000000"/>
                <w:sz w:val="20"/>
                <w:szCs w:val="20"/>
                <w:lang w:val="de-DE" w:eastAsia="de-DE"/>
                <w14:ligatures w14:val="none"/>
              </w:rPr>
            </w:rPrChange>
          </w:rPr>
          <w:t>();</w:t>
        </w:r>
      </w:ins>
    </w:p>
    <w:p w14:paraId="2F229AD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891" w:author="Manuel Hergenröder" w:date="2020-07-16T16:21:00Z"/>
          <w:rFonts w:ascii="Consolas" w:eastAsia="Times New Roman" w:hAnsi="Consolas" w:cs="Courier New"/>
          <w:color w:val="000000"/>
          <w:sz w:val="18"/>
          <w:szCs w:val="18"/>
          <w:lang w:eastAsia="de-DE"/>
          <w14:ligatures w14:val="none"/>
          <w:rPrChange w:id="2892" w:author="Manuel Hergenröder" w:date="2020-07-16T16:26:00Z">
            <w:rPr>
              <w:ins w:id="2893" w:author="Manuel Hergenröder" w:date="2020-07-16T16:21:00Z"/>
              <w:rFonts w:ascii="Consolas" w:eastAsia="Times New Roman" w:hAnsi="Consolas" w:cs="Courier New"/>
              <w:color w:val="000000"/>
              <w:sz w:val="20"/>
              <w:szCs w:val="20"/>
              <w:lang w:val="de-DE" w:eastAsia="de-DE"/>
              <w14:ligatures w14:val="none"/>
            </w:rPr>
          </w:rPrChange>
        </w:rPr>
      </w:pPr>
      <w:ins w:id="2894" w:author="Manuel Hergenröder" w:date="2020-07-16T16:21:00Z">
        <w:r w:rsidRPr="00625FEA">
          <w:rPr>
            <w:rFonts w:ascii="Consolas" w:eastAsia="Times New Roman" w:hAnsi="Consolas" w:cs="Courier New"/>
            <w:color w:val="000000"/>
            <w:sz w:val="18"/>
            <w:szCs w:val="18"/>
            <w:lang w:eastAsia="de-DE"/>
            <w14:ligatures w14:val="none"/>
            <w:rPrChange w:id="2895"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D9B169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896" w:author="Manuel Hergenröder" w:date="2020-07-16T16:21:00Z"/>
          <w:rFonts w:ascii="Consolas" w:eastAsia="Times New Roman" w:hAnsi="Consolas" w:cs="Courier New"/>
          <w:color w:val="000000"/>
          <w:sz w:val="18"/>
          <w:szCs w:val="18"/>
          <w:lang w:eastAsia="de-DE"/>
          <w14:ligatures w14:val="none"/>
          <w:rPrChange w:id="2897" w:author="Manuel Hergenröder" w:date="2020-07-16T16:26:00Z">
            <w:rPr>
              <w:ins w:id="2898" w:author="Manuel Hergenröder" w:date="2020-07-16T16:21:00Z"/>
              <w:rFonts w:ascii="Consolas" w:eastAsia="Times New Roman" w:hAnsi="Consolas" w:cs="Courier New"/>
              <w:color w:val="000000"/>
              <w:sz w:val="20"/>
              <w:szCs w:val="20"/>
              <w:lang w:val="de-DE" w:eastAsia="de-DE"/>
              <w14:ligatures w14:val="none"/>
            </w:rPr>
          </w:rPrChange>
        </w:rPr>
      </w:pPr>
      <w:ins w:id="2899" w:author="Manuel Hergenröder" w:date="2020-07-16T16:21:00Z">
        <w:r w:rsidRPr="00625FEA">
          <w:rPr>
            <w:rFonts w:ascii="Consolas" w:eastAsia="Times New Roman" w:hAnsi="Consolas" w:cs="Courier New"/>
            <w:color w:val="000000"/>
            <w:sz w:val="18"/>
            <w:szCs w:val="18"/>
            <w:lang w:eastAsia="de-DE"/>
            <w14:ligatures w14:val="none"/>
            <w:rPrChange w:id="290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2901" w:author="Manuel Hergenröder" w:date="2020-07-16T16:26:00Z">
              <w:rPr>
                <w:rFonts w:ascii="Consolas" w:eastAsia="Times New Roman" w:hAnsi="Consolas" w:cs="Courier New"/>
                <w:color w:val="8F08C4"/>
                <w:sz w:val="20"/>
                <w:szCs w:val="20"/>
                <w:lang w:val="de-DE" w:eastAsia="de-DE"/>
                <w14:ligatures w14:val="none"/>
              </w:rPr>
            </w:rPrChange>
          </w:rPr>
          <w:t>return</w:t>
        </w:r>
        <w:r w:rsidRPr="00625FEA">
          <w:rPr>
            <w:rFonts w:ascii="Consolas" w:eastAsia="Times New Roman" w:hAnsi="Consolas" w:cs="Courier New"/>
            <w:color w:val="000000"/>
            <w:sz w:val="18"/>
            <w:szCs w:val="18"/>
            <w:lang w:eastAsia="de-DE"/>
            <w14:ligatures w14:val="none"/>
            <w:rPrChange w:id="290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2903" w:author="Manuel Hergenröder" w:date="2020-07-16T16:26:00Z">
              <w:rPr>
                <w:rFonts w:ascii="Consolas" w:eastAsia="Times New Roman" w:hAnsi="Consolas" w:cs="Courier New"/>
                <w:color w:val="1F377F"/>
                <w:sz w:val="20"/>
                <w:szCs w:val="20"/>
                <w:lang w:val="de-DE" w:eastAsia="de-DE"/>
                <w14:ligatures w14:val="none"/>
              </w:rPr>
            </w:rPrChange>
          </w:rPr>
          <w:t>ms</w:t>
        </w:r>
        <w:r w:rsidRPr="00625FEA">
          <w:rPr>
            <w:rFonts w:ascii="Consolas" w:eastAsia="Times New Roman" w:hAnsi="Consolas" w:cs="Courier New"/>
            <w:color w:val="000000"/>
            <w:sz w:val="18"/>
            <w:szCs w:val="18"/>
            <w:lang w:eastAsia="de-DE"/>
            <w14:ligatures w14:val="none"/>
            <w:rPrChange w:id="2904" w:author="Manuel Hergenröder" w:date="2020-07-16T16:26:00Z">
              <w:rPr>
                <w:rFonts w:ascii="Consolas" w:eastAsia="Times New Roman" w:hAnsi="Consolas" w:cs="Courier New"/>
                <w:color w:val="000000"/>
                <w:sz w:val="20"/>
                <w:szCs w:val="20"/>
                <w:lang w:val="de-DE" w:eastAsia="de-DE"/>
                <w14:ligatures w14:val="none"/>
              </w:rPr>
            </w:rPrChange>
          </w:rPr>
          <w:t>;</w:t>
        </w:r>
      </w:ins>
    </w:p>
    <w:p w14:paraId="21BEEC6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905" w:author="Manuel Hergenröder" w:date="2020-07-16T16:21:00Z"/>
          <w:rFonts w:ascii="Consolas" w:eastAsia="Times New Roman" w:hAnsi="Consolas" w:cs="Courier New"/>
          <w:color w:val="000000"/>
          <w:sz w:val="18"/>
          <w:szCs w:val="18"/>
          <w:lang w:eastAsia="de-DE"/>
          <w14:ligatures w14:val="none"/>
          <w:rPrChange w:id="2906" w:author="Manuel Hergenröder" w:date="2020-07-16T16:26:00Z">
            <w:rPr>
              <w:ins w:id="2907" w:author="Manuel Hergenröder" w:date="2020-07-16T16:21:00Z"/>
              <w:rFonts w:ascii="Consolas" w:eastAsia="Times New Roman" w:hAnsi="Consolas" w:cs="Courier New"/>
              <w:color w:val="000000"/>
              <w:sz w:val="20"/>
              <w:szCs w:val="20"/>
              <w:lang w:val="de-DE" w:eastAsia="de-DE"/>
              <w14:ligatures w14:val="none"/>
            </w:rPr>
          </w:rPrChange>
        </w:rPr>
      </w:pPr>
      <w:ins w:id="2908" w:author="Manuel Hergenröder" w:date="2020-07-16T16:21:00Z">
        <w:r w:rsidRPr="00625FEA">
          <w:rPr>
            <w:rFonts w:ascii="Consolas" w:eastAsia="Times New Roman" w:hAnsi="Consolas" w:cs="Courier New"/>
            <w:color w:val="000000"/>
            <w:sz w:val="18"/>
            <w:szCs w:val="18"/>
            <w:lang w:eastAsia="de-DE"/>
            <w14:ligatures w14:val="none"/>
            <w:rPrChange w:id="2909" w:author="Manuel Hergenröder" w:date="2020-07-16T16:26:00Z">
              <w:rPr>
                <w:rFonts w:ascii="Consolas" w:eastAsia="Times New Roman" w:hAnsi="Consolas" w:cs="Courier New"/>
                <w:color w:val="000000"/>
                <w:sz w:val="20"/>
                <w:szCs w:val="20"/>
                <w:lang w:val="de-DE" w:eastAsia="de-DE"/>
                <w14:ligatures w14:val="none"/>
              </w:rPr>
            </w:rPrChange>
          </w:rPr>
          <w:t>    }</w:t>
        </w:r>
      </w:ins>
    </w:p>
    <w:p w14:paraId="347F4EA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910" w:author="Manuel Hergenröder" w:date="2020-07-16T16:21:00Z"/>
          <w:rFonts w:ascii="Consolas" w:eastAsia="Times New Roman" w:hAnsi="Consolas" w:cs="Courier New"/>
          <w:color w:val="000000"/>
          <w:sz w:val="18"/>
          <w:szCs w:val="18"/>
          <w:lang w:eastAsia="de-DE"/>
          <w14:ligatures w14:val="none"/>
          <w:rPrChange w:id="2911" w:author="Manuel Hergenröder" w:date="2020-07-16T16:26:00Z">
            <w:rPr>
              <w:ins w:id="2912" w:author="Manuel Hergenröder" w:date="2020-07-16T16:21:00Z"/>
              <w:rFonts w:ascii="Consolas" w:eastAsia="Times New Roman" w:hAnsi="Consolas" w:cs="Courier New"/>
              <w:color w:val="000000"/>
              <w:sz w:val="20"/>
              <w:szCs w:val="20"/>
              <w:lang w:val="de-DE" w:eastAsia="de-DE"/>
              <w14:ligatures w14:val="none"/>
            </w:rPr>
          </w:rPrChange>
        </w:rPr>
      </w:pPr>
      <w:ins w:id="2913" w:author="Manuel Hergenröder" w:date="2020-07-16T16:21:00Z">
        <w:r w:rsidRPr="00625FEA">
          <w:rPr>
            <w:rFonts w:ascii="Consolas" w:eastAsia="Times New Roman" w:hAnsi="Consolas" w:cs="Courier New"/>
            <w:color w:val="000000"/>
            <w:sz w:val="18"/>
            <w:szCs w:val="18"/>
            <w:lang w:eastAsia="de-DE"/>
            <w14:ligatures w14:val="none"/>
            <w:rPrChange w:id="2914"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2F961D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915" w:author="Manuel Hergenröder" w:date="2020-07-16T16:21:00Z"/>
          <w:rFonts w:ascii="Consolas" w:eastAsia="Times New Roman" w:hAnsi="Consolas" w:cs="Courier New"/>
          <w:color w:val="000000"/>
          <w:sz w:val="18"/>
          <w:szCs w:val="18"/>
          <w:lang w:eastAsia="de-DE"/>
          <w14:ligatures w14:val="none"/>
          <w:rPrChange w:id="2916" w:author="Manuel Hergenröder" w:date="2020-07-16T16:26:00Z">
            <w:rPr>
              <w:ins w:id="2917" w:author="Manuel Hergenröder" w:date="2020-07-16T16:21:00Z"/>
              <w:rFonts w:ascii="Consolas" w:eastAsia="Times New Roman" w:hAnsi="Consolas" w:cs="Courier New"/>
              <w:color w:val="000000"/>
              <w:sz w:val="20"/>
              <w:szCs w:val="20"/>
              <w:lang w:val="de-DE" w:eastAsia="de-DE"/>
              <w14:ligatures w14:val="none"/>
            </w:rPr>
          </w:rPrChange>
        </w:rPr>
      </w:pPr>
      <w:ins w:id="2918" w:author="Manuel Hergenröder" w:date="2020-07-16T16:21:00Z">
        <w:r w:rsidRPr="00625FEA">
          <w:rPr>
            <w:rFonts w:ascii="Consolas" w:eastAsia="Times New Roman" w:hAnsi="Consolas" w:cs="Courier New"/>
            <w:color w:val="000000"/>
            <w:sz w:val="18"/>
            <w:szCs w:val="18"/>
            <w:lang w:eastAsia="de-DE"/>
            <w14:ligatures w14:val="none"/>
            <w:rPrChange w:id="291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920"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921"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922"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042A602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923" w:author="Manuel Hergenröder" w:date="2020-07-16T16:21:00Z"/>
          <w:rFonts w:ascii="Consolas" w:eastAsia="Times New Roman" w:hAnsi="Consolas" w:cs="Courier New"/>
          <w:color w:val="000000"/>
          <w:sz w:val="18"/>
          <w:szCs w:val="18"/>
          <w:lang w:eastAsia="de-DE"/>
          <w14:ligatures w14:val="none"/>
          <w:rPrChange w:id="2924" w:author="Manuel Hergenröder" w:date="2020-07-16T16:26:00Z">
            <w:rPr>
              <w:ins w:id="2925" w:author="Manuel Hergenröder" w:date="2020-07-16T16:21:00Z"/>
              <w:rFonts w:ascii="Consolas" w:eastAsia="Times New Roman" w:hAnsi="Consolas" w:cs="Courier New"/>
              <w:color w:val="000000"/>
              <w:sz w:val="20"/>
              <w:szCs w:val="20"/>
              <w:lang w:val="de-DE" w:eastAsia="de-DE"/>
              <w14:ligatures w14:val="none"/>
            </w:rPr>
          </w:rPrChange>
        </w:rPr>
      </w:pPr>
      <w:ins w:id="2926" w:author="Manuel Hergenröder" w:date="2020-07-16T16:21:00Z">
        <w:r w:rsidRPr="00625FEA">
          <w:rPr>
            <w:rFonts w:ascii="Consolas" w:eastAsia="Times New Roman" w:hAnsi="Consolas" w:cs="Courier New"/>
            <w:color w:val="000000"/>
            <w:sz w:val="18"/>
            <w:szCs w:val="18"/>
            <w:lang w:eastAsia="de-DE"/>
            <w14:ligatures w14:val="none"/>
            <w:rPrChange w:id="292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928"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929" w:author="Manuel Hergenröder" w:date="2020-07-16T16:26:00Z">
              <w:rPr>
                <w:rFonts w:ascii="Consolas" w:eastAsia="Times New Roman" w:hAnsi="Consolas" w:cs="Courier New"/>
                <w:color w:val="008000"/>
                <w:sz w:val="20"/>
                <w:szCs w:val="20"/>
                <w:lang w:val="de-DE" w:eastAsia="de-DE"/>
                <w14:ligatures w14:val="none"/>
              </w:rPr>
            </w:rPrChange>
          </w:rPr>
          <w:t> Set looping of audio playback</w:t>
        </w:r>
      </w:ins>
    </w:p>
    <w:p w14:paraId="68B767B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930" w:author="Manuel Hergenröder" w:date="2020-07-16T16:21:00Z"/>
          <w:rFonts w:ascii="Consolas" w:eastAsia="Times New Roman" w:hAnsi="Consolas" w:cs="Courier New"/>
          <w:color w:val="000000"/>
          <w:sz w:val="18"/>
          <w:szCs w:val="18"/>
          <w:lang w:eastAsia="de-DE"/>
          <w14:ligatures w14:val="none"/>
          <w:rPrChange w:id="2931" w:author="Manuel Hergenröder" w:date="2020-07-16T16:26:00Z">
            <w:rPr>
              <w:ins w:id="2932" w:author="Manuel Hergenröder" w:date="2020-07-16T16:21:00Z"/>
              <w:rFonts w:ascii="Consolas" w:eastAsia="Times New Roman" w:hAnsi="Consolas" w:cs="Courier New"/>
              <w:color w:val="000000"/>
              <w:sz w:val="20"/>
              <w:szCs w:val="20"/>
              <w:lang w:val="de-DE" w:eastAsia="de-DE"/>
              <w14:ligatures w14:val="none"/>
            </w:rPr>
          </w:rPrChange>
        </w:rPr>
      </w:pPr>
      <w:ins w:id="2933" w:author="Manuel Hergenröder" w:date="2020-07-16T16:21:00Z">
        <w:r w:rsidRPr="00625FEA">
          <w:rPr>
            <w:rFonts w:ascii="Consolas" w:eastAsia="Times New Roman" w:hAnsi="Consolas" w:cs="Courier New"/>
            <w:color w:val="000000"/>
            <w:sz w:val="18"/>
            <w:szCs w:val="18"/>
            <w:lang w:eastAsia="de-DE"/>
            <w14:ligatures w14:val="none"/>
            <w:rPrChange w:id="293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935"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936"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937"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5F13F15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938" w:author="Manuel Hergenröder" w:date="2020-07-16T16:21:00Z"/>
          <w:rFonts w:ascii="Consolas" w:eastAsia="Times New Roman" w:hAnsi="Consolas" w:cs="Courier New"/>
          <w:color w:val="000000"/>
          <w:sz w:val="18"/>
          <w:szCs w:val="18"/>
          <w:lang w:eastAsia="de-DE"/>
          <w14:ligatures w14:val="none"/>
          <w:rPrChange w:id="2939" w:author="Manuel Hergenröder" w:date="2020-07-16T16:26:00Z">
            <w:rPr>
              <w:ins w:id="2940" w:author="Manuel Hergenröder" w:date="2020-07-16T16:21:00Z"/>
              <w:rFonts w:ascii="Consolas" w:eastAsia="Times New Roman" w:hAnsi="Consolas" w:cs="Courier New"/>
              <w:color w:val="000000"/>
              <w:sz w:val="20"/>
              <w:szCs w:val="20"/>
              <w:lang w:val="de-DE" w:eastAsia="de-DE"/>
              <w14:ligatures w14:val="none"/>
            </w:rPr>
          </w:rPrChange>
        </w:rPr>
      </w:pPr>
      <w:ins w:id="2941" w:author="Manuel Hergenröder" w:date="2020-07-16T16:21:00Z">
        <w:r w:rsidRPr="00625FEA">
          <w:rPr>
            <w:rFonts w:ascii="Consolas" w:eastAsia="Times New Roman" w:hAnsi="Consolas" w:cs="Courier New"/>
            <w:color w:val="000000"/>
            <w:sz w:val="18"/>
            <w:szCs w:val="18"/>
            <w:lang w:eastAsia="de-DE"/>
            <w14:ligatures w14:val="none"/>
            <w:rPrChange w:id="294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943"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944"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945" w:author="Manuel Hergenröder" w:date="2020-07-16T16:26:00Z">
              <w:rPr>
                <w:rFonts w:ascii="Consolas" w:eastAsia="Times New Roman" w:hAnsi="Consolas" w:cs="Courier New"/>
                <w:color w:val="808080"/>
                <w:sz w:val="20"/>
                <w:szCs w:val="20"/>
                <w:lang w:val="de-DE" w:eastAsia="de-DE"/>
                <w14:ligatures w14:val="none"/>
              </w:rPr>
            </w:rPrChange>
          </w:rPr>
          <w:t>&lt;param name="</w:t>
        </w:r>
        <w:r w:rsidRPr="00625FEA">
          <w:rPr>
            <w:rFonts w:ascii="Consolas" w:eastAsia="Times New Roman" w:hAnsi="Consolas" w:cs="Courier New"/>
            <w:color w:val="1F377F"/>
            <w:sz w:val="18"/>
            <w:szCs w:val="18"/>
            <w:lang w:eastAsia="de-DE"/>
            <w14:ligatures w14:val="none"/>
            <w:rPrChange w:id="2946" w:author="Manuel Hergenröder" w:date="2020-07-16T16:26:00Z">
              <w:rPr>
                <w:rFonts w:ascii="Consolas" w:eastAsia="Times New Roman" w:hAnsi="Consolas" w:cs="Courier New"/>
                <w:color w:val="1F377F"/>
                <w:sz w:val="20"/>
                <w:szCs w:val="20"/>
                <w:lang w:val="de-DE" w:eastAsia="de-DE"/>
                <w14:ligatures w14:val="none"/>
              </w:rPr>
            </w:rPrChange>
          </w:rPr>
          <w:t>loop</w:t>
        </w:r>
        <w:r w:rsidRPr="00625FEA">
          <w:rPr>
            <w:rFonts w:ascii="Consolas" w:eastAsia="Times New Roman" w:hAnsi="Consolas" w:cs="Courier New"/>
            <w:color w:val="808080"/>
            <w:sz w:val="18"/>
            <w:szCs w:val="18"/>
            <w:lang w:eastAsia="de-DE"/>
            <w14:ligatures w14:val="none"/>
            <w:rPrChange w:id="2947" w:author="Manuel Hergenröder" w:date="2020-07-16T16:26:00Z">
              <w:rPr>
                <w:rFonts w:ascii="Consolas" w:eastAsia="Times New Roman" w:hAnsi="Consolas" w:cs="Courier New"/>
                <w:color w:val="808080"/>
                <w:sz w:val="20"/>
                <w:szCs w:val="20"/>
                <w:lang w:val="de-DE" w:eastAsia="de-DE"/>
                <w14:ligatures w14:val="none"/>
              </w:rPr>
            </w:rPrChange>
          </w:rPr>
          <w:t>"&gt;</w:t>
        </w:r>
        <w:r w:rsidRPr="00625FEA">
          <w:rPr>
            <w:rFonts w:ascii="Consolas" w:eastAsia="Times New Roman" w:hAnsi="Consolas" w:cs="Courier New"/>
            <w:color w:val="008000"/>
            <w:sz w:val="18"/>
            <w:szCs w:val="18"/>
            <w:lang w:eastAsia="de-DE"/>
            <w14:ligatures w14:val="none"/>
            <w:rPrChange w:id="2948" w:author="Manuel Hergenröder" w:date="2020-07-16T16:26:00Z">
              <w:rPr>
                <w:rFonts w:ascii="Consolas" w:eastAsia="Times New Roman" w:hAnsi="Consolas" w:cs="Courier New"/>
                <w:color w:val="008000"/>
                <w:sz w:val="20"/>
                <w:szCs w:val="20"/>
                <w:lang w:val="de-DE" w:eastAsia="de-DE"/>
                <w14:ligatures w14:val="none"/>
              </w:rPr>
            </w:rPrChange>
          </w:rPr>
          <w:t>true: enable looping, false: disable looping</w:t>
        </w:r>
        <w:r w:rsidRPr="00625FEA">
          <w:rPr>
            <w:rFonts w:ascii="Consolas" w:eastAsia="Times New Roman" w:hAnsi="Consolas" w:cs="Courier New"/>
            <w:color w:val="808080"/>
            <w:sz w:val="18"/>
            <w:szCs w:val="18"/>
            <w:lang w:eastAsia="de-DE"/>
            <w14:ligatures w14:val="none"/>
            <w:rPrChange w:id="2949" w:author="Manuel Hergenröder" w:date="2020-07-16T16:26:00Z">
              <w:rPr>
                <w:rFonts w:ascii="Consolas" w:eastAsia="Times New Roman" w:hAnsi="Consolas" w:cs="Courier New"/>
                <w:color w:val="808080"/>
                <w:sz w:val="20"/>
                <w:szCs w:val="20"/>
                <w:lang w:val="de-DE" w:eastAsia="de-DE"/>
                <w14:ligatures w14:val="none"/>
              </w:rPr>
            </w:rPrChange>
          </w:rPr>
          <w:t>&lt;/param&gt;</w:t>
        </w:r>
      </w:ins>
    </w:p>
    <w:p w14:paraId="1B1E601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950" w:author="Manuel Hergenröder" w:date="2020-07-16T16:21:00Z"/>
          <w:rFonts w:ascii="Consolas" w:eastAsia="Times New Roman" w:hAnsi="Consolas" w:cs="Courier New"/>
          <w:color w:val="000000"/>
          <w:sz w:val="18"/>
          <w:szCs w:val="18"/>
          <w:lang w:eastAsia="de-DE"/>
          <w14:ligatures w14:val="none"/>
          <w:rPrChange w:id="2951" w:author="Manuel Hergenröder" w:date="2020-07-16T16:26:00Z">
            <w:rPr>
              <w:ins w:id="2952" w:author="Manuel Hergenröder" w:date="2020-07-16T16:21:00Z"/>
              <w:rFonts w:ascii="Consolas" w:eastAsia="Times New Roman" w:hAnsi="Consolas" w:cs="Courier New"/>
              <w:color w:val="000000"/>
              <w:sz w:val="20"/>
              <w:szCs w:val="20"/>
              <w:lang w:val="de-DE" w:eastAsia="de-DE"/>
              <w14:ligatures w14:val="none"/>
            </w:rPr>
          </w:rPrChange>
        </w:rPr>
      </w:pPr>
      <w:ins w:id="2953" w:author="Manuel Hergenröder" w:date="2020-07-16T16:21:00Z">
        <w:r w:rsidRPr="00625FEA">
          <w:rPr>
            <w:rFonts w:ascii="Consolas" w:eastAsia="Times New Roman" w:hAnsi="Consolas" w:cs="Courier New"/>
            <w:color w:val="000000"/>
            <w:sz w:val="18"/>
            <w:szCs w:val="18"/>
            <w:lang w:eastAsia="de-DE"/>
            <w14:ligatures w14:val="none"/>
            <w:rPrChange w:id="295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955"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295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2957"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295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2959" w:author="Manuel Hergenröder" w:date="2020-07-16T16:26:00Z">
              <w:rPr>
                <w:rFonts w:ascii="Consolas" w:eastAsia="Times New Roman" w:hAnsi="Consolas" w:cs="Courier New"/>
                <w:color w:val="74531F"/>
                <w:sz w:val="20"/>
                <w:szCs w:val="20"/>
                <w:lang w:val="de-DE" w:eastAsia="de-DE"/>
                <w14:ligatures w14:val="none"/>
              </w:rPr>
            </w:rPrChange>
          </w:rPr>
          <w:t>SetAudioLooping</w:t>
        </w:r>
        <w:r w:rsidRPr="00625FEA">
          <w:rPr>
            <w:rFonts w:ascii="Consolas" w:eastAsia="Times New Roman" w:hAnsi="Consolas" w:cs="Courier New"/>
            <w:color w:val="000000"/>
            <w:sz w:val="18"/>
            <w:szCs w:val="18"/>
            <w:lang w:eastAsia="de-DE"/>
            <w14:ligatures w14:val="none"/>
            <w:rPrChange w:id="296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2961" w:author="Manuel Hergenröder" w:date="2020-07-16T16:26:00Z">
              <w:rPr>
                <w:rFonts w:ascii="Consolas" w:eastAsia="Times New Roman" w:hAnsi="Consolas" w:cs="Courier New"/>
                <w:color w:val="0000FF"/>
                <w:sz w:val="20"/>
                <w:szCs w:val="20"/>
                <w:lang w:val="de-DE" w:eastAsia="de-DE"/>
                <w14:ligatures w14:val="none"/>
              </w:rPr>
            </w:rPrChange>
          </w:rPr>
          <w:t>bool</w:t>
        </w:r>
        <w:r w:rsidRPr="00625FEA">
          <w:rPr>
            <w:rFonts w:ascii="Consolas" w:eastAsia="Times New Roman" w:hAnsi="Consolas" w:cs="Courier New"/>
            <w:color w:val="000000"/>
            <w:sz w:val="18"/>
            <w:szCs w:val="18"/>
            <w:lang w:eastAsia="de-DE"/>
            <w14:ligatures w14:val="none"/>
            <w:rPrChange w:id="296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2963" w:author="Manuel Hergenröder" w:date="2020-07-16T16:26:00Z">
              <w:rPr>
                <w:rFonts w:ascii="Consolas" w:eastAsia="Times New Roman" w:hAnsi="Consolas" w:cs="Courier New"/>
                <w:color w:val="1F377F"/>
                <w:sz w:val="20"/>
                <w:szCs w:val="20"/>
                <w:lang w:val="de-DE" w:eastAsia="de-DE"/>
                <w14:ligatures w14:val="none"/>
              </w:rPr>
            </w:rPrChange>
          </w:rPr>
          <w:t>loop</w:t>
        </w:r>
        <w:r w:rsidRPr="00625FEA">
          <w:rPr>
            <w:rFonts w:ascii="Consolas" w:eastAsia="Times New Roman" w:hAnsi="Consolas" w:cs="Courier New"/>
            <w:color w:val="000000"/>
            <w:sz w:val="18"/>
            <w:szCs w:val="18"/>
            <w:lang w:eastAsia="de-DE"/>
            <w14:ligatures w14:val="none"/>
            <w:rPrChange w:id="2964" w:author="Manuel Hergenröder" w:date="2020-07-16T16:26:00Z">
              <w:rPr>
                <w:rFonts w:ascii="Consolas" w:eastAsia="Times New Roman" w:hAnsi="Consolas" w:cs="Courier New"/>
                <w:color w:val="000000"/>
                <w:sz w:val="20"/>
                <w:szCs w:val="20"/>
                <w:lang w:val="de-DE" w:eastAsia="de-DE"/>
                <w14:ligatures w14:val="none"/>
              </w:rPr>
            </w:rPrChange>
          </w:rPr>
          <w:t>)</w:t>
        </w:r>
      </w:ins>
    </w:p>
    <w:p w14:paraId="7759F34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965" w:author="Manuel Hergenröder" w:date="2020-07-16T16:21:00Z"/>
          <w:rFonts w:ascii="Consolas" w:eastAsia="Times New Roman" w:hAnsi="Consolas" w:cs="Courier New"/>
          <w:color w:val="000000"/>
          <w:sz w:val="18"/>
          <w:szCs w:val="18"/>
          <w:lang w:eastAsia="de-DE"/>
          <w14:ligatures w14:val="none"/>
          <w:rPrChange w:id="2966" w:author="Manuel Hergenröder" w:date="2020-07-16T16:26:00Z">
            <w:rPr>
              <w:ins w:id="2967" w:author="Manuel Hergenröder" w:date="2020-07-16T16:21:00Z"/>
              <w:rFonts w:ascii="Consolas" w:eastAsia="Times New Roman" w:hAnsi="Consolas" w:cs="Courier New"/>
              <w:color w:val="000000"/>
              <w:sz w:val="20"/>
              <w:szCs w:val="20"/>
              <w:lang w:val="de-DE" w:eastAsia="de-DE"/>
              <w14:ligatures w14:val="none"/>
            </w:rPr>
          </w:rPrChange>
        </w:rPr>
      </w:pPr>
      <w:ins w:id="2968" w:author="Manuel Hergenröder" w:date="2020-07-16T16:21:00Z">
        <w:r w:rsidRPr="00625FEA">
          <w:rPr>
            <w:rFonts w:ascii="Consolas" w:eastAsia="Times New Roman" w:hAnsi="Consolas" w:cs="Courier New"/>
            <w:color w:val="000000"/>
            <w:sz w:val="18"/>
            <w:szCs w:val="18"/>
            <w:lang w:eastAsia="de-DE"/>
            <w14:ligatures w14:val="none"/>
            <w:rPrChange w:id="2969" w:author="Manuel Hergenröder" w:date="2020-07-16T16:26:00Z">
              <w:rPr>
                <w:rFonts w:ascii="Consolas" w:eastAsia="Times New Roman" w:hAnsi="Consolas" w:cs="Courier New"/>
                <w:color w:val="000000"/>
                <w:sz w:val="20"/>
                <w:szCs w:val="20"/>
                <w:lang w:val="de-DE" w:eastAsia="de-DE"/>
                <w14:ligatures w14:val="none"/>
              </w:rPr>
            </w:rPrChange>
          </w:rPr>
          <w:t>    {</w:t>
        </w:r>
      </w:ins>
    </w:p>
    <w:p w14:paraId="50D6D43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970" w:author="Manuel Hergenröder" w:date="2020-07-16T16:21:00Z"/>
          <w:rFonts w:ascii="Consolas" w:eastAsia="Times New Roman" w:hAnsi="Consolas" w:cs="Courier New"/>
          <w:color w:val="000000"/>
          <w:sz w:val="18"/>
          <w:szCs w:val="18"/>
          <w:lang w:eastAsia="de-DE"/>
          <w14:ligatures w14:val="none"/>
          <w:rPrChange w:id="2971" w:author="Manuel Hergenröder" w:date="2020-07-16T16:26:00Z">
            <w:rPr>
              <w:ins w:id="2972" w:author="Manuel Hergenröder" w:date="2020-07-16T16:21:00Z"/>
              <w:rFonts w:ascii="Consolas" w:eastAsia="Times New Roman" w:hAnsi="Consolas" w:cs="Courier New"/>
              <w:color w:val="000000"/>
              <w:sz w:val="20"/>
              <w:szCs w:val="20"/>
              <w:lang w:val="de-DE" w:eastAsia="de-DE"/>
              <w14:ligatures w14:val="none"/>
            </w:rPr>
          </w:rPrChange>
        </w:rPr>
      </w:pPr>
      <w:ins w:id="2973" w:author="Manuel Hergenröder" w:date="2020-07-16T16:21:00Z">
        <w:r w:rsidRPr="00625FEA">
          <w:rPr>
            <w:rFonts w:ascii="Consolas" w:eastAsia="Times New Roman" w:hAnsi="Consolas" w:cs="Courier New"/>
            <w:color w:val="000000"/>
            <w:sz w:val="18"/>
            <w:szCs w:val="18"/>
            <w:lang w:eastAsia="de-DE"/>
            <w14:ligatures w14:val="none"/>
            <w:rPrChange w:id="297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2975" w:author="Manuel Hergenröder" w:date="2020-07-16T16:26:00Z">
              <w:rPr>
                <w:rFonts w:ascii="Consolas" w:eastAsia="Times New Roman" w:hAnsi="Consolas" w:cs="Courier New"/>
                <w:color w:val="008000"/>
                <w:sz w:val="20"/>
                <w:szCs w:val="20"/>
                <w:lang w:val="de-DE" w:eastAsia="de-DE"/>
                <w14:ligatures w14:val="none"/>
              </w:rPr>
            </w:rPrChange>
          </w:rPr>
          <w:t>//this.loopStream.EnableLooping = loop;</w:t>
        </w:r>
      </w:ins>
    </w:p>
    <w:p w14:paraId="5C9831B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976" w:author="Manuel Hergenröder" w:date="2020-07-16T16:21:00Z"/>
          <w:rFonts w:ascii="Consolas" w:eastAsia="Times New Roman" w:hAnsi="Consolas" w:cs="Courier New"/>
          <w:color w:val="000000"/>
          <w:sz w:val="18"/>
          <w:szCs w:val="18"/>
          <w:lang w:eastAsia="de-DE"/>
          <w14:ligatures w14:val="none"/>
          <w:rPrChange w:id="2977" w:author="Manuel Hergenröder" w:date="2020-07-16T16:26:00Z">
            <w:rPr>
              <w:ins w:id="2978" w:author="Manuel Hergenröder" w:date="2020-07-16T16:21:00Z"/>
              <w:rFonts w:ascii="Consolas" w:eastAsia="Times New Roman" w:hAnsi="Consolas" w:cs="Courier New"/>
              <w:color w:val="000000"/>
              <w:sz w:val="20"/>
              <w:szCs w:val="20"/>
              <w:lang w:val="de-DE" w:eastAsia="de-DE"/>
              <w14:ligatures w14:val="none"/>
            </w:rPr>
          </w:rPrChange>
        </w:rPr>
      </w:pPr>
      <w:ins w:id="2979" w:author="Manuel Hergenröder" w:date="2020-07-16T16:21:00Z">
        <w:r w:rsidRPr="00625FEA">
          <w:rPr>
            <w:rFonts w:ascii="Consolas" w:eastAsia="Times New Roman" w:hAnsi="Consolas" w:cs="Courier New"/>
            <w:color w:val="000000"/>
            <w:sz w:val="18"/>
            <w:szCs w:val="18"/>
            <w:lang w:eastAsia="de-DE"/>
            <w14:ligatures w14:val="none"/>
            <w:rPrChange w:id="2980" w:author="Manuel Hergenröder" w:date="2020-07-16T16:26:00Z">
              <w:rPr>
                <w:rFonts w:ascii="Consolas" w:eastAsia="Times New Roman" w:hAnsi="Consolas" w:cs="Courier New"/>
                <w:color w:val="000000"/>
                <w:sz w:val="20"/>
                <w:szCs w:val="20"/>
                <w:lang w:val="de-DE" w:eastAsia="de-DE"/>
                <w14:ligatures w14:val="none"/>
              </w:rPr>
            </w:rPrChange>
          </w:rPr>
          <w:t>    }</w:t>
        </w:r>
      </w:ins>
    </w:p>
    <w:p w14:paraId="55B7733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981" w:author="Manuel Hergenröder" w:date="2020-07-16T16:21:00Z"/>
          <w:rFonts w:ascii="Consolas" w:eastAsia="Times New Roman" w:hAnsi="Consolas" w:cs="Courier New"/>
          <w:color w:val="000000"/>
          <w:sz w:val="18"/>
          <w:szCs w:val="18"/>
          <w:lang w:eastAsia="de-DE"/>
          <w14:ligatures w14:val="none"/>
          <w:rPrChange w:id="2982" w:author="Manuel Hergenröder" w:date="2020-07-16T16:26:00Z">
            <w:rPr>
              <w:ins w:id="2983" w:author="Manuel Hergenröder" w:date="2020-07-16T16:21:00Z"/>
              <w:rFonts w:ascii="Consolas" w:eastAsia="Times New Roman" w:hAnsi="Consolas" w:cs="Courier New"/>
              <w:color w:val="000000"/>
              <w:sz w:val="20"/>
              <w:szCs w:val="20"/>
              <w:lang w:val="de-DE" w:eastAsia="de-DE"/>
              <w14:ligatures w14:val="none"/>
            </w:rPr>
          </w:rPrChange>
        </w:rPr>
      </w:pPr>
      <w:ins w:id="2984" w:author="Manuel Hergenröder" w:date="2020-07-16T16:21:00Z">
        <w:r w:rsidRPr="00625FEA">
          <w:rPr>
            <w:rFonts w:ascii="Consolas" w:eastAsia="Times New Roman" w:hAnsi="Consolas" w:cs="Courier New"/>
            <w:color w:val="000000"/>
            <w:sz w:val="18"/>
            <w:szCs w:val="18"/>
            <w:lang w:eastAsia="de-DE"/>
            <w14:ligatures w14:val="none"/>
            <w:rPrChange w:id="2985"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9CB36D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986" w:author="Manuel Hergenröder" w:date="2020-07-16T16:21:00Z"/>
          <w:rFonts w:ascii="Consolas" w:eastAsia="Times New Roman" w:hAnsi="Consolas" w:cs="Courier New"/>
          <w:color w:val="000000"/>
          <w:sz w:val="18"/>
          <w:szCs w:val="18"/>
          <w:lang w:eastAsia="de-DE"/>
          <w14:ligatures w14:val="none"/>
          <w:rPrChange w:id="2987" w:author="Manuel Hergenröder" w:date="2020-07-16T16:26:00Z">
            <w:rPr>
              <w:ins w:id="2988" w:author="Manuel Hergenröder" w:date="2020-07-16T16:21:00Z"/>
              <w:rFonts w:ascii="Consolas" w:eastAsia="Times New Roman" w:hAnsi="Consolas" w:cs="Courier New"/>
              <w:color w:val="000000"/>
              <w:sz w:val="20"/>
              <w:szCs w:val="20"/>
              <w:lang w:val="de-DE" w:eastAsia="de-DE"/>
              <w14:ligatures w14:val="none"/>
            </w:rPr>
          </w:rPrChange>
        </w:rPr>
      </w:pPr>
      <w:ins w:id="2989" w:author="Manuel Hergenröder" w:date="2020-07-16T16:21:00Z">
        <w:r w:rsidRPr="00625FEA">
          <w:rPr>
            <w:rFonts w:ascii="Consolas" w:eastAsia="Times New Roman" w:hAnsi="Consolas" w:cs="Courier New"/>
            <w:color w:val="000000"/>
            <w:sz w:val="18"/>
            <w:szCs w:val="18"/>
            <w:lang w:eastAsia="de-DE"/>
            <w14:ligatures w14:val="none"/>
            <w:rPrChange w:id="299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991"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2992"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993"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040351E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2994" w:author="Manuel Hergenröder" w:date="2020-07-16T16:21:00Z"/>
          <w:rFonts w:ascii="Consolas" w:eastAsia="Times New Roman" w:hAnsi="Consolas" w:cs="Courier New"/>
          <w:color w:val="000000"/>
          <w:sz w:val="18"/>
          <w:szCs w:val="18"/>
          <w:lang w:eastAsia="de-DE"/>
          <w14:ligatures w14:val="none"/>
          <w:rPrChange w:id="2995" w:author="Manuel Hergenröder" w:date="2020-07-16T16:26:00Z">
            <w:rPr>
              <w:ins w:id="2996" w:author="Manuel Hergenröder" w:date="2020-07-16T16:21:00Z"/>
              <w:rFonts w:ascii="Consolas" w:eastAsia="Times New Roman" w:hAnsi="Consolas" w:cs="Courier New"/>
              <w:color w:val="000000"/>
              <w:sz w:val="20"/>
              <w:szCs w:val="20"/>
              <w:lang w:val="de-DE" w:eastAsia="de-DE"/>
              <w14:ligatures w14:val="none"/>
            </w:rPr>
          </w:rPrChange>
        </w:rPr>
      </w:pPr>
      <w:ins w:id="2997" w:author="Manuel Hergenröder" w:date="2020-07-16T16:21:00Z">
        <w:r w:rsidRPr="00625FEA">
          <w:rPr>
            <w:rFonts w:ascii="Consolas" w:eastAsia="Times New Roman" w:hAnsi="Consolas" w:cs="Courier New"/>
            <w:color w:val="000000"/>
            <w:sz w:val="18"/>
            <w:szCs w:val="18"/>
            <w:lang w:eastAsia="de-DE"/>
            <w14:ligatures w14:val="none"/>
            <w:rPrChange w:id="299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2999"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3000" w:author="Manuel Hergenröder" w:date="2020-07-16T16:26:00Z">
              <w:rPr>
                <w:rFonts w:ascii="Consolas" w:eastAsia="Times New Roman" w:hAnsi="Consolas" w:cs="Courier New"/>
                <w:color w:val="008000"/>
                <w:sz w:val="20"/>
                <w:szCs w:val="20"/>
                <w:lang w:val="de-DE" w:eastAsia="de-DE"/>
                <w14:ligatures w14:val="none"/>
              </w:rPr>
            </w:rPrChange>
          </w:rPr>
          <w:t> Rewind playback of IFFT audio data</w:t>
        </w:r>
      </w:ins>
    </w:p>
    <w:p w14:paraId="0E6A2AE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001" w:author="Manuel Hergenröder" w:date="2020-07-16T16:21:00Z"/>
          <w:rFonts w:ascii="Consolas" w:eastAsia="Times New Roman" w:hAnsi="Consolas" w:cs="Courier New"/>
          <w:color w:val="000000"/>
          <w:sz w:val="18"/>
          <w:szCs w:val="18"/>
          <w:lang w:eastAsia="de-DE"/>
          <w14:ligatures w14:val="none"/>
          <w:rPrChange w:id="3002" w:author="Manuel Hergenröder" w:date="2020-07-16T16:26:00Z">
            <w:rPr>
              <w:ins w:id="3003" w:author="Manuel Hergenröder" w:date="2020-07-16T16:21:00Z"/>
              <w:rFonts w:ascii="Consolas" w:eastAsia="Times New Roman" w:hAnsi="Consolas" w:cs="Courier New"/>
              <w:color w:val="000000"/>
              <w:sz w:val="20"/>
              <w:szCs w:val="20"/>
              <w:lang w:val="de-DE" w:eastAsia="de-DE"/>
              <w14:ligatures w14:val="none"/>
            </w:rPr>
          </w:rPrChange>
        </w:rPr>
      </w:pPr>
      <w:ins w:id="3004" w:author="Manuel Hergenröder" w:date="2020-07-16T16:21:00Z">
        <w:r w:rsidRPr="00625FEA">
          <w:rPr>
            <w:rFonts w:ascii="Consolas" w:eastAsia="Times New Roman" w:hAnsi="Consolas" w:cs="Courier New"/>
            <w:color w:val="000000"/>
            <w:sz w:val="18"/>
            <w:szCs w:val="18"/>
            <w:lang w:eastAsia="de-DE"/>
            <w14:ligatures w14:val="none"/>
            <w:rPrChange w:id="300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006"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3007"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008"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19FC3F1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009" w:author="Manuel Hergenröder" w:date="2020-07-16T16:21:00Z"/>
          <w:rFonts w:ascii="Consolas" w:eastAsia="Times New Roman" w:hAnsi="Consolas" w:cs="Courier New"/>
          <w:color w:val="000000"/>
          <w:sz w:val="18"/>
          <w:szCs w:val="18"/>
          <w:lang w:eastAsia="de-DE"/>
          <w14:ligatures w14:val="none"/>
          <w:rPrChange w:id="3010" w:author="Manuel Hergenröder" w:date="2020-07-16T16:26:00Z">
            <w:rPr>
              <w:ins w:id="3011" w:author="Manuel Hergenröder" w:date="2020-07-16T16:21:00Z"/>
              <w:rFonts w:ascii="Consolas" w:eastAsia="Times New Roman" w:hAnsi="Consolas" w:cs="Courier New"/>
              <w:color w:val="000000"/>
              <w:sz w:val="20"/>
              <w:szCs w:val="20"/>
              <w:lang w:val="de-DE" w:eastAsia="de-DE"/>
              <w14:ligatures w14:val="none"/>
            </w:rPr>
          </w:rPrChange>
        </w:rPr>
      </w:pPr>
      <w:ins w:id="3012" w:author="Manuel Hergenröder" w:date="2020-07-16T16:21:00Z">
        <w:r w:rsidRPr="00625FEA">
          <w:rPr>
            <w:rFonts w:ascii="Consolas" w:eastAsia="Times New Roman" w:hAnsi="Consolas" w:cs="Courier New"/>
            <w:color w:val="000000"/>
            <w:sz w:val="18"/>
            <w:szCs w:val="18"/>
            <w:lang w:eastAsia="de-DE"/>
            <w14:ligatures w14:val="none"/>
            <w:rPrChange w:id="301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014"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301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016"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301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3018" w:author="Manuel Hergenröder" w:date="2020-07-16T16:26:00Z">
              <w:rPr>
                <w:rFonts w:ascii="Consolas" w:eastAsia="Times New Roman" w:hAnsi="Consolas" w:cs="Courier New"/>
                <w:color w:val="74531F"/>
                <w:sz w:val="20"/>
                <w:szCs w:val="20"/>
                <w:lang w:val="de-DE" w:eastAsia="de-DE"/>
                <w14:ligatures w14:val="none"/>
              </w:rPr>
            </w:rPrChange>
          </w:rPr>
          <w:t>Rewind</w:t>
        </w:r>
        <w:r w:rsidRPr="00625FEA">
          <w:rPr>
            <w:rFonts w:ascii="Consolas" w:eastAsia="Times New Roman" w:hAnsi="Consolas" w:cs="Courier New"/>
            <w:color w:val="000000"/>
            <w:sz w:val="18"/>
            <w:szCs w:val="18"/>
            <w:lang w:eastAsia="de-DE"/>
            <w14:ligatures w14:val="none"/>
            <w:rPrChange w:id="3019" w:author="Manuel Hergenröder" w:date="2020-07-16T16:26:00Z">
              <w:rPr>
                <w:rFonts w:ascii="Consolas" w:eastAsia="Times New Roman" w:hAnsi="Consolas" w:cs="Courier New"/>
                <w:color w:val="000000"/>
                <w:sz w:val="20"/>
                <w:szCs w:val="20"/>
                <w:lang w:val="de-DE" w:eastAsia="de-DE"/>
                <w14:ligatures w14:val="none"/>
              </w:rPr>
            </w:rPrChange>
          </w:rPr>
          <w:t>()</w:t>
        </w:r>
      </w:ins>
    </w:p>
    <w:p w14:paraId="7D0D8CD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020" w:author="Manuel Hergenröder" w:date="2020-07-16T16:21:00Z"/>
          <w:rFonts w:ascii="Consolas" w:eastAsia="Times New Roman" w:hAnsi="Consolas" w:cs="Courier New"/>
          <w:color w:val="000000"/>
          <w:sz w:val="18"/>
          <w:szCs w:val="18"/>
          <w:lang w:eastAsia="de-DE"/>
          <w14:ligatures w14:val="none"/>
          <w:rPrChange w:id="3021" w:author="Manuel Hergenröder" w:date="2020-07-16T16:26:00Z">
            <w:rPr>
              <w:ins w:id="3022" w:author="Manuel Hergenröder" w:date="2020-07-16T16:21:00Z"/>
              <w:rFonts w:ascii="Consolas" w:eastAsia="Times New Roman" w:hAnsi="Consolas" w:cs="Courier New"/>
              <w:color w:val="000000"/>
              <w:sz w:val="20"/>
              <w:szCs w:val="20"/>
              <w:lang w:val="de-DE" w:eastAsia="de-DE"/>
              <w14:ligatures w14:val="none"/>
            </w:rPr>
          </w:rPrChange>
        </w:rPr>
      </w:pPr>
      <w:ins w:id="3023" w:author="Manuel Hergenröder" w:date="2020-07-16T16:21:00Z">
        <w:r w:rsidRPr="00625FEA">
          <w:rPr>
            <w:rFonts w:ascii="Consolas" w:eastAsia="Times New Roman" w:hAnsi="Consolas" w:cs="Courier New"/>
            <w:color w:val="000000"/>
            <w:sz w:val="18"/>
            <w:szCs w:val="18"/>
            <w:lang w:eastAsia="de-DE"/>
            <w14:ligatures w14:val="none"/>
            <w:rPrChange w:id="3024" w:author="Manuel Hergenröder" w:date="2020-07-16T16:26:00Z">
              <w:rPr>
                <w:rFonts w:ascii="Consolas" w:eastAsia="Times New Roman" w:hAnsi="Consolas" w:cs="Courier New"/>
                <w:color w:val="000000"/>
                <w:sz w:val="20"/>
                <w:szCs w:val="20"/>
                <w:lang w:val="de-DE" w:eastAsia="de-DE"/>
                <w14:ligatures w14:val="none"/>
              </w:rPr>
            </w:rPrChange>
          </w:rPr>
          <w:t>    {</w:t>
        </w:r>
      </w:ins>
    </w:p>
    <w:p w14:paraId="0BE1812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025" w:author="Manuel Hergenröder" w:date="2020-07-16T16:21:00Z"/>
          <w:rFonts w:ascii="Consolas" w:eastAsia="Times New Roman" w:hAnsi="Consolas" w:cs="Courier New"/>
          <w:color w:val="000000"/>
          <w:sz w:val="18"/>
          <w:szCs w:val="18"/>
          <w:lang w:eastAsia="de-DE"/>
          <w14:ligatures w14:val="none"/>
          <w:rPrChange w:id="3026" w:author="Manuel Hergenröder" w:date="2020-07-16T16:26:00Z">
            <w:rPr>
              <w:ins w:id="3027" w:author="Manuel Hergenröder" w:date="2020-07-16T16:21:00Z"/>
              <w:rFonts w:ascii="Consolas" w:eastAsia="Times New Roman" w:hAnsi="Consolas" w:cs="Courier New"/>
              <w:color w:val="000000"/>
              <w:sz w:val="20"/>
              <w:szCs w:val="20"/>
              <w:lang w:val="de-DE" w:eastAsia="de-DE"/>
              <w14:ligatures w14:val="none"/>
            </w:rPr>
          </w:rPrChange>
        </w:rPr>
      </w:pPr>
      <w:ins w:id="3028" w:author="Manuel Hergenröder" w:date="2020-07-16T16:21:00Z">
        <w:r w:rsidRPr="00625FEA">
          <w:rPr>
            <w:rFonts w:ascii="Consolas" w:eastAsia="Times New Roman" w:hAnsi="Consolas" w:cs="Courier New"/>
            <w:color w:val="000000"/>
            <w:sz w:val="18"/>
            <w:szCs w:val="18"/>
            <w:lang w:eastAsia="de-DE"/>
            <w14:ligatures w14:val="none"/>
            <w:rPrChange w:id="302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3030" w:author="Manuel Hergenröder" w:date="2020-07-16T16:26:00Z">
              <w:rPr>
                <w:rFonts w:ascii="Consolas" w:eastAsia="Times New Roman" w:hAnsi="Consolas" w:cs="Courier New"/>
                <w:color w:val="2B91AF"/>
                <w:sz w:val="20"/>
                <w:szCs w:val="20"/>
                <w:lang w:val="de-DE" w:eastAsia="de-DE"/>
                <w14:ligatures w14:val="none"/>
              </w:rPr>
            </w:rPrChange>
          </w:rPr>
          <w:t>Debug</w:t>
        </w:r>
        <w:r w:rsidRPr="00625FEA">
          <w:rPr>
            <w:rFonts w:ascii="Consolas" w:eastAsia="Times New Roman" w:hAnsi="Consolas" w:cs="Courier New"/>
            <w:color w:val="000000"/>
            <w:sz w:val="18"/>
            <w:szCs w:val="18"/>
            <w:lang w:eastAsia="de-DE"/>
            <w14:ligatures w14:val="none"/>
            <w:rPrChange w:id="303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3032" w:author="Manuel Hergenröder" w:date="2020-07-16T16:26:00Z">
              <w:rPr>
                <w:rFonts w:ascii="Consolas" w:eastAsia="Times New Roman" w:hAnsi="Consolas" w:cs="Courier New"/>
                <w:color w:val="74531F"/>
                <w:sz w:val="20"/>
                <w:szCs w:val="20"/>
                <w:lang w:val="de-DE" w:eastAsia="de-DE"/>
                <w14:ligatures w14:val="none"/>
              </w:rPr>
            </w:rPrChange>
          </w:rPr>
          <w:t>Log</w:t>
        </w:r>
        <w:r w:rsidRPr="00625FEA">
          <w:rPr>
            <w:rFonts w:ascii="Consolas" w:eastAsia="Times New Roman" w:hAnsi="Consolas" w:cs="Courier New"/>
            <w:color w:val="000000"/>
            <w:sz w:val="18"/>
            <w:szCs w:val="18"/>
            <w:lang w:eastAsia="de-DE"/>
            <w14:ligatures w14:val="none"/>
            <w:rPrChange w:id="303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3034" w:author="Manuel Hergenröder" w:date="2020-07-16T16:26:00Z">
              <w:rPr>
                <w:rFonts w:ascii="Consolas" w:eastAsia="Times New Roman" w:hAnsi="Consolas" w:cs="Courier New"/>
                <w:color w:val="A31515"/>
                <w:sz w:val="20"/>
                <w:szCs w:val="20"/>
                <w:lang w:val="de-DE" w:eastAsia="de-DE"/>
                <w14:ligatures w14:val="none"/>
              </w:rPr>
            </w:rPrChange>
          </w:rPr>
          <w:t>"&lt;AudioEngine&gt; Rewind"</w:t>
        </w:r>
        <w:r w:rsidRPr="00625FEA">
          <w:rPr>
            <w:rFonts w:ascii="Consolas" w:eastAsia="Times New Roman" w:hAnsi="Consolas" w:cs="Courier New"/>
            <w:color w:val="000000"/>
            <w:sz w:val="18"/>
            <w:szCs w:val="18"/>
            <w:lang w:eastAsia="de-DE"/>
            <w14:ligatures w14:val="none"/>
            <w:rPrChange w:id="3035" w:author="Manuel Hergenröder" w:date="2020-07-16T16:26:00Z">
              <w:rPr>
                <w:rFonts w:ascii="Consolas" w:eastAsia="Times New Roman" w:hAnsi="Consolas" w:cs="Courier New"/>
                <w:color w:val="000000"/>
                <w:sz w:val="20"/>
                <w:szCs w:val="20"/>
                <w:lang w:val="de-DE" w:eastAsia="de-DE"/>
                <w14:ligatures w14:val="none"/>
              </w:rPr>
            </w:rPrChange>
          </w:rPr>
          <w:t>);</w:t>
        </w:r>
      </w:ins>
    </w:p>
    <w:p w14:paraId="6525907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036" w:author="Manuel Hergenröder" w:date="2020-07-16T16:21:00Z"/>
          <w:rFonts w:ascii="Consolas" w:eastAsia="Times New Roman" w:hAnsi="Consolas" w:cs="Courier New"/>
          <w:color w:val="000000"/>
          <w:sz w:val="18"/>
          <w:szCs w:val="18"/>
          <w:lang w:eastAsia="de-DE"/>
          <w14:ligatures w14:val="none"/>
          <w:rPrChange w:id="3037" w:author="Manuel Hergenröder" w:date="2020-07-16T16:26:00Z">
            <w:rPr>
              <w:ins w:id="3038" w:author="Manuel Hergenröder" w:date="2020-07-16T16:21:00Z"/>
              <w:rFonts w:ascii="Consolas" w:eastAsia="Times New Roman" w:hAnsi="Consolas" w:cs="Courier New"/>
              <w:color w:val="000000"/>
              <w:sz w:val="20"/>
              <w:szCs w:val="20"/>
              <w:lang w:val="de-DE" w:eastAsia="de-DE"/>
              <w14:ligatures w14:val="none"/>
            </w:rPr>
          </w:rPrChange>
        </w:rPr>
      </w:pPr>
      <w:ins w:id="3039" w:author="Manuel Hergenröder" w:date="2020-07-16T16:21:00Z">
        <w:r w:rsidRPr="00625FEA">
          <w:rPr>
            <w:rFonts w:ascii="Consolas" w:eastAsia="Times New Roman" w:hAnsi="Consolas" w:cs="Courier New"/>
            <w:color w:val="000000"/>
            <w:sz w:val="18"/>
            <w:szCs w:val="18"/>
            <w:lang w:eastAsia="de-DE"/>
            <w14:ligatures w14:val="none"/>
            <w:rPrChange w:id="304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3041"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304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04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044" w:author="Manuel Hergenröder" w:date="2020-07-16T16:26:00Z">
              <w:rPr>
                <w:rFonts w:ascii="Consolas" w:eastAsia="Times New Roman" w:hAnsi="Consolas" w:cs="Courier New"/>
                <w:color w:val="000000"/>
                <w:sz w:val="20"/>
                <w:szCs w:val="20"/>
                <w:lang w:val="de-DE" w:eastAsia="de-DE"/>
                <w14:ligatures w14:val="none"/>
              </w:rPr>
            </w:rPrChange>
          </w:rPr>
          <w:t>.waveOut != </w:t>
        </w:r>
        <w:r w:rsidRPr="00625FEA">
          <w:rPr>
            <w:rFonts w:ascii="Consolas" w:eastAsia="Times New Roman" w:hAnsi="Consolas" w:cs="Courier New"/>
            <w:color w:val="0000FF"/>
            <w:sz w:val="18"/>
            <w:szCs w:val="18"/>
            <w:lang w:eastAsia="de-DE"/>
            <w14:ligatures w14:val="none"/>
            <w:rPrChange w:id="3045" w:author="Manuel Hergenröder" w:date="2020-07-16T16:26:00Z">
              <w:rPr>
                <w:rFonts w:ascii="Consolas" w:eastAsia="Times New Roman" w:hAnsi="Consolas" w:cs="Courier New"/>
                <w:color w:val="0000FF"/>
                <w:sz w:val="20"/>
                <w:szCs w:val="20"/>
                <w:lang w:val="de-DE" w:eastAsia="de-DE"/>
                <w14:ligatures w14:val="none"/>
              </w:rPr>
            </w:rPrChange>
          </w:rPr>
          <w:t>null</w:t>
        </w:r>
        <w:r w:rsidRPr="00625FEA">
          <w:rPr>
            <w:rFonts w:ascii="Consolas" w:eastAsia="Times New Roman" w:hAnsi="Consolas" w:cs="Courier New"/>
            <w:color w:val="000000"/>
            <w:sz w:val="18"/>
            <w:szCs w:val="18"/>
            <w:lang w:eastAsia="de-DE"/>
            <w14:ligatures w14:val="none"/>
            <w:rPrChange w:id="3046" w:author="Manuel Hergenröder" w:date="2020-07-16T16:26:00Z">
              <w:rPr>
                <w:rFonts w:ascii="Consolas" w:eastAsia="Times New Roman" w:hAnsi="Consolas" w:cs="Courier New"/>
                <w:color w:val="000000"/>
                <w:sz w:val="20"/>
                <w:szCs w:val="20"/>
                <w:lang w:val="de-DE" w:eastAsia="de-DE"/>
                <w14:ligatures w14:val="none"/>
              </w:rPr>
            </w:rPrChange>
          </w:rPr>
          <w:t>)</w:t>
        </w:r>
      </w:ins>
    </w:p>
    <w:p w14:paraId="6D23D50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047" w:author="Manuel Hergenröder" w:date="2020-07-16T16:21:00Z"/>
          <w:rFonts w:ascii="Consolas" w:eastAsia="Times New Roman" w:hAnsi="Consolas" w:cs="Courier New"/>
          <w:color w:val="000000"/>
          <w:sz w:val="18"/>
          <w:szCs w:val="18"/>
          <w:lang w:eastAsia="de-DE"/>
          <w14:ligatures w14:val="none"/>
          <w:rPrChange w:id="3048" w:author="Manuel Hergenröder" w:date="2020-07-16T16:26:00Z">
            <w:rPr>
              <w:ins w:id="3049" w:author="Manuel Hergenröder" w:date="2020-07-16T16:21:00Z"/>
              <w:rFonts w:ascii="Consolas" w:eastAsia="Times New Roman" w:hAnsi="Consolas" w:cs="Courier New"/>
              <w:color w:val="000000"/>
              <w:sz w:val="20"/>
              <w:szCs w:val="20"/>
              <w:lang w:val="de-DE" w:eastAsia="de-DE"/>
              <w14:ligatures w14:val="none"/>
            </w:rPr>
          </w:rPrChange>
        </w:rPr>
      </w:pPr>
      <w:ins w:id="3050" w:author="Manuel Hergenröder" w:date="2020-07-16T16:21:00Z">
        <w:r w:rsidRPr="00625FEA">
          <w:rPr>
            <w:rFonts w:ascii="Consolas" w:eastAsia="Times New Roman" w:hAnsi="Consolas" w:cs="Courier New"/>
            <w:color w:val="000000"/>
            <w:sz w:val="18"/>
            <w:szCs w:val="18"/>
            <w:lang w:eastAsia="de-DE"/>
            <w14:ligatures w14:val="none"/>
            <w:rPrChange w:id="3051" w:author="Manuel Hergenröder" w:date="2020-07-16T16:26:00Z">
              <w:rPr>
                <w:rFonts w:ascii="Consolas" w:eastAsia="Times New Roman" w:hAnsi="Consolas" w:cs="Courier New"/>
                <w:color w:val="000000"/>
                <w:sz w:val="20"/>
                <w:szCs w:val="20"/>
                <w:lang w:val="de-DE" w:eastAsia="de-DE"/>
                <w14:ligatures w14:val="none"/>
              </w:rPr>
            </w:rPrChange>
          </w:rPr>
          <w:t>        {</w:t>
        </w:r>
      </w:ins>
    </w:p>
    <w:p w14:paraId="12B08FC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052" w:author="Manuel Hergenröder" w:date="2020-07-16T16:21:00Z"/>
          <w:rFonts w:ascii="Consolas" w:eastAsia="Times New Roman" w:hAnsi="Consolas" w:cs="Courier New"/>
          <w:color w:val="000000"/>
          <w:sz w:val="18"/>
          <w:szCs w:val="18"/>
          <w:lang w:eastAsia="de-DE"/>
          <w14:ligatures w14:val="none"/>
          <w:rPrChange w:id="3053" w:author="Manuel Hergenröder" w:date="2020-07-16T16:26:00Z">
            <w:rPr>
              <w:ins w:id="3054" w:author="Manuel Hergenröder" w:date="2020-07-16T16:21:00Z"/>
              <w:rFonts w:ascii="Consolas" w:eastAsia="Times New Roman" w:hAnsi="Consolas" w:cs="Courier New"/>
              <w:color w:val="000000"/>
              <w:sz w:val="20"/>
              <w:szCs w:val="20"/>
              <w:lang w:val="de-DE" w:eastAsia="de-DE"/>
              <w14:ligatures w14:val="none"/>
            </w:rPr>
          </w:rPrChange>
        </w:rPr>
      </w:pPr>
      <w:ins w:id="3055" w:author="Manuel Hergenröder" w:date="2020-07-16T16:21:00Z">
        <w:r w:rsidRPr="00625FEA">
          <w:rPr>
            <w:rFonts w:ascii="Consolas" w:eastAsia="Times New Roman" w:hAnsi="Consolas" w:cs="Courier New"/>
            <w:color w:val="000000"/>
            <w:sz w:val="18"/>
            <w:szCs w:val="18"/>
            <w:lang w:eastAsia="de-DE"/>
            <w14:ligatures w14:val="none"/>
            <w:rPrChange w:id="305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05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058" w:author="Manuel Hergenröder" w:date="2020-07-16T16:26:00Z">
              <w:rPr>
                <w:rFonts w:ascii="Consolas" w:eastAsia="Times New Roman" w:hAnsi="Consolas" w:cs="Courier New"/>
                <w:color w:val="000000"/>
                <w:sz w:val="20"/>
                <w:szCs w:val="20"/>
                <w:lang w:val="de-DE" w:eastAsia="de-DE"/>
                <w14:ligatures w14:val="none"/>
              </w:rPr>
            </w:rPrChange>
          </w:rPr>
          <w:t>.waveProvider.Position = 0;</w:t>
        </w:r>
      </w:ins>
    </w:p>
    <w:p w14:paraId="1A880F6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059" w:author="Manuel Hergenröder" w:date="2020-07-16T16:21:00Z"/>
          <w:rFonts w:ascii="Consolas" w:eastAsia="Times New Roman" w:hAnsi="Consolas" w:cs="Courier New"/>
          <w:color w:val="000000"/>
          <w:sz w:val="18"/>
          <w:szCs w:val="18"/>
          <w:lang w:eastAsia="de-DE"/>
          <w14:ligatures w14:val="none"/>
          <w:rPrChange w:id="3060" w:author="Manuel Hergenröder" w:date="2020-07-16T16:26:00Z">
            <w:rPr>
              <w:ins w:id="3061" w:author="Manuel Hergenröder" w:date="2020-07-16T16:21:00Z"/>
              <w:rFonts w:ascii="Consolas" w:eastAsia="Times New Roman" w:hAnsi="Consolas" w:cs="Courier New"/>
              <w:color w:val="000000"/>
              <w:sz w:val="20"/>
              <w:szCs w:val="20"/>
              <w:lang w:val="de-DE" w:eastAsia="de-DE"/>
              <w14:ligatures w14:val="none"/>
            </w:rPr>
          </w:rPrChange>
        </w:rPr>
      </w:pPr>
      <w:ins w:id="3062" w:author="Manuel Hergenröder" w:date="2020-07-16T16:21:00Z">
        <w:r w:rsidRPr="00625FEA">
          <w:rPr>
            <w:rFonts w:ascii="Consolas" w:eastAsia="Times New Roman" w:hAnsi="Consolas" w:cs="Courier New"/>
            <w:color w:val="000000"/>
            <w:sz w:val="18"/>
            <w:szCs w:val="18"/>
            <w:lang w:eastAsia="de-DE"/>
            <w14:ligatures w14:val="none"/>
            <w:rPrChange w:id="306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3064" w:author="Manuel Hergenröder" w:date="2020-07-16T16:26:00Z">
              <w:rPr>
                <w:rFonts w:ascii="Consolas" w:eastAsia="Times New Roman" w:hAnsi="Consolas" w:cs="Courier New"/>
                <w:color w:val="008000"/>
                <w:sz w:val="20"/>
                <w:szCs w:val="20"/>
                <w:lang w:val="de-DE" w:eastAsia="de-DE"/>
                <w14:ligatures w14:val="none"/>
              </w:rPr>
            </w:rPrChange>
          </w:rPr>
          <w:t>//this.memoryStream.Position = 0;</w:t>
        </w:r>
      </w:ins>
    </w:p>
    <w:p w14:paraId="70C4651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065" w:author="Manuel Hergenröder" w:date="2020-07-16T16:21:00Z"/>
          <w:rFonts w:ascii="Consolas" w:eastAsia="Times New Roman" w:hAnsi="Consolas" w:cs="Courier New"/>
          <w:color w:val="000000"/>
          <w:sz w:val="18"/>
          <w:szCs w:val="18"/>
          <w:lang w:eastAsia="de-DE"/>
          <w14:ligatures w14:val="none"/>
          <w:rPrChange w:id="3066" w:author="Manuel Hergenröder" w:date="2020-07-16T16:26:00Z">
            <w:rPr>
              <w:ins w:id="3067" w:author="Manuel Hergenröder" w:date="2020-07-16T16:21:00Z"/>
              <w:rFonts w:ascii="Consolas" w:eastAsia="Times New Roman" w:hAnsi="Consolas" w:cs="Courier New"/>
              <w:color w:val="000000"/>
              <w:sz w:val="20"/>
              <w:szCs w:val="20"/>
              <w:lang w:val="de-DE" w:eastAsia="de-DE"/>
              <w14:ligatures w14:val="none"/>
            </w:rPr>
          </w:rPrChange>
        </w:rPr>
      </w:pPr>
      <w:ins w:id="3068" w:author="Manuel Hergenröder" w:date="2020-07-16T16:21:00Z">
        <w:r w:rsidRPr="00625FEA">
          <w:rPr>
            <w:rFonts w:ascii="Consolas" w:eastAsia="Times New Roman" w:hAnsi="Consolas" w:cs="Courier New"/>
            <w:color w:val="000000"/>
            <w:sz w:val="18"/>
            <w:szCs w:val="18"/>
            <w:lang w:eastAsia="de-DE"/>
            <w14:ligatures w14:val="none"/>
            <w:rPrChange w:id="306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07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071" w:author="Manuel Hergenröder" w:date="2020-07-16T16:26:00Z">
              <w:rPr>
                <w:rFonts w:ascii="Consolas" w:eastAsia="Times New Roman" w:hAnsi="Consolas" w:cs="Courier New"/>
                <w:color w:val="000000"/>
                <w:sz w:val="20"/>
                <w:szCs w:val="20"/>
                <w:lang w:val="de-DE" w:eastAsia="de-DE"/>
                <w14:ligatures w14:val="none"/>
              </w:rPr>
            </w:rPrChange>
          </w:rPr>
          <w:t>.spectrum.</w:t>
        </w:r>
        <w:r w:rsidRPr="00625FEA">
          <w:rPr>
            <w:rFonts w:ascii="Consolas" w:eastAsia="Times New Roman" w:hAnsi="Consolas" w:cs="Courier New"/>
            <w:color w:val="74531F"/>
            <w:sz w:val="18"/>
            <w:szCs w:val="18"/>
            <w:lang w:eastAsia="de-DE"/>
            <w14:ligatures w14:val="none"/>
            <w:rPrChange w:id="3072" w:author="Manuel Hergenröder" w:date="2020-07-16T16:26:00Z">
              <w:rPr>
                <w:rFonts w:ascii="Consolas" w:eastAsia="Times New Roman" w:hAnsi="Consolas" w:cs="Courier New"/>
                <w:color w:val="74531F"/>
                <w:sz w:val="20"/>
                <w:szCs w:val="20"/>
                <w:lang w:val="de-DE" w:eastAsia="de-DE"/>
                <w14:ligatures w14:val="none"/>
              </w:rPr>
            </w:rPrChange>
          </w:rPr>
          <w:t>ResetMeshColors</w:t>
        </w:r>
        <w:r w:rsidRPr="00625FEA">
          <w:rPr>
            <w:rFonts w:ascii="Consolas" w:eastAsia="Times New Roman" w:hAnsi="Consolas" w:cs="Courier New"/>
            <w:color w:val="000000"/>
            <w:sz w:val="18"/>
            <w:szCs w:val="18"/>
            <w:lang w:eastAsia="de-DE"/>
            <w14:ligatures w14:val="none"/>
            <w:rPrChange w:id="3073" w:author="Manuel Hergenröder" w:date="2020-07-16T16:26:00Z">
              <w:rPr>
                <w:rFonts w:ascii="Consolas" w:eastAsia="Times New Roman" w:hAnsi="Consolas" w:cs="Courier New"/>
                <w:color w:val="000000"/>
                <w:sz w:val="20"/>
                <w:szCs w:val="20"/>
                <w:lang w:val="de-DE" w:eastAsia="de-DE"/>
                <w14:ligatures w14:val="none"/>
              </w:rPr>
            </w:rPrChange>
          </w:rPr>
          <w:t>();</w:t>
        </w:r>
      </w:ins>
    </w:p>
    <w:p w14:paraId="39663E4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074" w:author="Manuel Hergenröder" w:date="2020-07-16T16:21:00Z"/>
          <w:rFonts w:ascii="Consolas" w:eastAsia="Times New Roman" w:hAnsi="Consolas" w:cs="Courier New"/>
          <w:color w:val="000000"/>
          <w:sz w:val="18"/>
          <w:szCs w:val="18"/>
          <w:lang w:eastAsia="de-DE"/>
          <w14:ligatures w14:val="none"/>
          <w:rPrChange w:id="3075" w:author="Manuel Hergenröder" w:date="2020-07-16T16:26:00Z">
            <w:rPr>
              <w:ins w:id="3076" w:author="Manuel Hergenröder" w:date="2020-07-16T16:21:00Z"/>
              <w:rFonts w:ascii="Consolas" w:eastAsia="Times New Roman" w:hAnsi="Consolas" w:cs="Courier New"/>
              <w:color w:val="000000"/>
              <w:sz w:val="20"/>
              <w:szCs w:val="20"/>
              <w:lang w:val="de-DE" w:eastAsia="de-DE"/>
              <w14:ligatures w14:val="none"/>
            </w:rPr>
          </w:rPrChange>
        </w:rPr>
      </w:pPr>
      <w:ins w:id="3077" w:author="Manuel Hergenröder" w:date="2020-07-16T16:21:00Z">
        <w:r w:rsidRPr="00625FEA">
          <w:rPr>
            <w:rFonts w:ascii="Consolas" w:eastAsia="Times New Roman" w:hAnsi="Consolas" w:cs="Courier New"/>
            <w:color w:val="000000"/>
            <w:sz w:val="18"/>
            <w:szCs w:val="18"/>
            <w:lang w:eastAsia="de-DE"/>
            <w14:ligatures w14:val="none"/>
            <w:rPrChange w:id="3078" w:author="Manuel Hergenröder" w:date="2020-07-16T16:26:00Z">
              <w:rPr>
                <w:rFonts w:ascii="Consolas" w:eastAsia="Times New Roman" w:hAnsi="Consolas" w:cs="Courier New"/>
                <w:color w:val="000000"/>
                <w:sz w:val="20"/>
                <w:szCs w:val="20"/>
                <w:lang w:val="de-DE" w:eastAsia="de-DE"/>
                <w14:ligatures w14:val="none"/>
              </w:rPr>
            </w:rPrChange>
          </w:rPr>
          <w:t>        }</w:t>
        </w:r>
      </w:ins>
    </w:p>
    <w:p w14:paraId="2270026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079" w:author="Manuel Hergenröder" w:date="2020-07-16T16:21:00Z"/>
          <w:rFonts w:ascii="Consolas" w:eastAsia="Times New Roman" w:hAnsi="Consolas" w:cs="Courier New"/>
          <w:color w:val="000000"/>
          <w:sz w:val="18"/>
          <w:szCs w:val="18"/>
          <w:lang w:eastAsia="de-DE"/>
          <w14:ligatures w14:val="none"/>
          <w:rPrChange w:id="3080" w:author="Manuel Hergenröder" w:date="2020-07-16T16:26:00Z">
            <w:rPr>
              <w:ins w:id="3081" w:author="Manuel Hergenröder" w:date="2020-07-16T16:21:00Z"/>
              <w:rFonts w:ascii="Consolas" w:eastAsia="Times New Roman" w:hAnsi="Consolas" w:cs="Courier New"/>
              <w:color w:val="000000"/>
              <w:sz w:val="20"/>
              <w:szCs w:val="20"/>
              <w:lang w:val="de-DE" w:eastAsia="de-DE"/>
              <w14:ligatures w14:val="none"/>
            </w:rPr>
          </w:rPrChange>
        </w:rPr>
      </w:pPr>
      <w:ins w:id="3082" w:author="Manuel Hergenröder" w:date="2020-07-16T16:21:00Z">
        <w:r w:rsidRPr="00625FEA">
          <w:rPr>
            <w:rFonts w:ascii="Consolas" w:eastAsia="Times New Roman" w:hAnsi="Consolas" w:cs="Courier New"/>
            <w:color w:val="000000"/>
            <w:sz w:val="18"/>
            <w:szCs w:val="18"/>
            <w:lang w:eastAsia="de-DE"/>
            <w14:ligatures w14:val="none"/>
            <w:rPrChange w:id="3083" w:author="Manuel Hergenröder" w:date="2020-07-16T16:26:00Z">
              <w:rPr>
                <w:rFonts w:ascii="Consolas" w:eastAsia="Times New Roman" w:hAnsi="Consolas" w:cs="Courier New"/>
                <w:color w:val="000000"/>
                <w:sz w:val="20"/>
                <w:szCs w:val="20"/>
                <w:lang w:val="de-DE" w:eastAsia="de-DE"/>
                <w14:ligatures w14:val="none"/>
              </w:rPr>
            </w:rPrChange>
          </w:rPr>
          <w:t>    }</w:t>
        </w:r>
      </w:ins>
    </w:p>
    <w:p w14:paraId="3E1A319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084" w:author="Manuel Hergenröder" w:date="2020-07-16T16:21:00Z"/>
          <w:rFonts w:ascii="Consolas" w:eastAsia="Times New Roman" w:hAnsi="Consolas" w:cs="Courier New"/>
          <w:color w:val="000000"/>
          <w:sz w:val="18"/>
          <w:szCs w:val="18"/>
          <w:lang w:eastAsia="de-DE"/>
          <w14:ligatures w14:val="none"/>
          <w:rPrChange w:id="3085" w:author="Manuel Hergenröder" w:date="2020-07-16T16:26:00Z">
            <w:rPr>
              <w:ins w:id="3086" w:author="Manuel Hergenröder" w:date="2020-07-16T16:21:00Z"/>
              <w:rFonts w:ascii="Consolas" w:eastAsia="Times New Roman" w:hAnsi="Consolas" w:cs="Courier New"/>
              <w:color w:val="000000"/>
              <w:sz w:val="20"/>
              <w:szCs w:val="20"/>
              <w:lang w:val="de-DE" w:eastAsia="de-DE"/>
              <w14:ligatures w14:val="none"/>
            </w:rPr>
          </w:rPrChange>
        </w:rPr>
      </w:pPr>
      <w:ins w:id="3087" w:author="Manuel Hergenröder" w:date="2020-07-16T16:21:00Z">
        <w:r w:rsidRPr="00625FEA">
          <w:rPr>
            <w:rFonts w:ascii="Consolas" w:eastAsia="Times New Roman" w:hAnsi="Consolas" w:cs="Courier New"/>
            <w:color w:val="000000"/>
            <w:sz w:val="18"/>
            <w:szCs w:val="18"/>
            <w:lang w:eastAsia="de-DE"/>
            <w14:ligatures w14:val="none"/>
            <w:rPrChange w:id="3088"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DED62D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089" w:author="Manuel Hergenröder" w:date="2020-07-16T16:21:00Z"/>
          <w:rFonts w:ascii="Consolas" w:eastAsia="Times New Roman" w:hAnsi="Consolas" w:cs="Courier New"/>
          <w:color w:val="000000"/>
          <w:sz w:val="18"/>
          <w:szCs w:val="18"/>
          <w:lang w:eastAsia="de-DE"/>
          <w14:ligatures w14:val="none"/>
          <w:rPrChange w:id="3090" w:author="Manuel Hergenröder" w:date="2020-07-16T16:26:00Z">
            <w:rPr>
              <w:ins w:id="3091" w:author="Manuel Hergenröder" w:date="2020-07-16T16:21:00Z"/>
              <w:rFonts w:ascii="Consolas" w:eastAsia="Times New Roman" w:hAnsi="Consolas" w:cs="Courier New"/>
              <w:color w:val="000000"/>
              <w:sz w:val="20"/>
              <w:szCs w:val="20"/>
              <w:lang w:val="de-DE" w:eastAsia="de-DE"/>
              <w14:ligatures w14:val="none"/>
            </w:rPr>
          </w:rPrChange>
        </w:rPr>
      </w:pPr>
      <w:ins w:id="3092" w:author="Manuel Hergenröder" w:date="2020-07-16T16:21:00Z">
        <w:r w:rsidRPr="00625FEA">
          <w:rPr>
            <w:rFonts w:ascii="Consolas" w:eastAsia="Times New Roman" w:hAnsi="Consolas" w:cs="Courier New"/>
            <w:color w:val="000000"/>
            <w:sz w:val="18"/>
            <w:szCs w:val="18"/>
            <w:lang w:eastAsia="de-DE"/>
            <w14:ligatures w14:val="none"/>
            <w:rPrChange w:id="309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094"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3095"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096"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66F4DA8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097" w:author="Manuel Hergenröder" w:date="2020-07-16T16:21:00Z"/>
          <w:rFonts w:ascii="Consolas" w:eastAsia="Times New Roman" w:hAnsi="Consolas" w:cs="Courier New"/>
          <w:color w:val="000000"/>
          <w:sz w:val="18"/>
          <w:szCs w:val="18"/>
          <w:lang w:eastAsia="de-DE"/>
          <w14:ligatures w14:val="none"/>
          <w:rPrChange w:id="3098" w:author="Manuel Hergenröder" w:date="2020-07-16T16:26:00Z">
            <w:rPr>
              <w:ins w:id="3099" w:author="Manuel Hergenröder" w:date="2020-07-16T16:21:00Z"/>
              <w:rFonts w:ascii="Consolas" w:eastAsia="Times New Roman" w:hAnsi="Consolas" w:cs="Courier New"/>
              <w:color w:val="000000"/>
              <w:sz w:val="20"/>
              <w:szCs w:val="20"/>
              <w:lang w:val="de-DE" w:eastAsia="de-DE"/>
              <w14:ligatures w14:val="none"/>
            </w:rPr>
          </w:rPrChange>
        </w:rPr>
      </w:pPr>
      <w:ins w:id="3100" w:author="Manuel Hergenröder" w:date="2020-07-16T16:21:00Z">
        <w:r w:rsidRPr="00625FEA">
          <w:rPr>
            <w:rFonts w:ascii="Consolas" w:eastAsia="Times New Roman" w:hAnsi="Consolas" w:cs="Courier New"/>
            <w:color w:val="000000"/>
            <w:sz w:val="18"/>
            <w:szCs w:val="18"/>
            <w:lang w:eastAsia="de-DE"/>
            <w14:ligatures w14:val="none"/>
            <w:rPrChange w:id="310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102"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3103" w:author="Manuel Hergenröder" w:date="2020-07-16T16:26:00Z">
              <w:rPr>
                <w:rFonts w:ascii="Consolas" w:eastAsia="Times New Roman" w:hAnsi="Consolas" w:cs="Courier New"/>
                <w:color w:val="008000"/>
                <w:sz w:val="20"/>
                <w:szCs w:val="20"/>
                <w:lang w:val="de-DE" w:eastAsia="de-DE"/>
                <w14:ligatures w14:val="none"/>
              </w:rPr>
            </w:rPrChange>
          </w:rPr>
          <w:t> Free audio resources</w:t>
        </w:r>
      </w:ins>
    </w:p>
    <w:p w14:paraId="5A6FFE0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104" w:author="Manuel Hergenröder" w:date="2020-07-16T16:21:00Z"/>
          <w:rFonts w:ascii="Consolas" w:eastAsia="Times New Roman" w:hAnsi="Consolas" w:cs="Courier New"/>
          <w:color w:val="000000"/>
          <w:sz w:val="18"/>
          <w:szCs w:val="18"/>
          <w:lang w:eastAsia="de-DE"/>
          <w14:ligatures w14:val="none"/>
          <w:rPrChange w:id="3105" w:author="Manuel Hergenröder" w:date="2020-07-16T16:26:00Z">
            <w:rPr>
              <w:ins w:id="3106" w:author="Manuel Hergenröder" w:date="2020-07-16T16:21:00Z"/>
              <w:rFonts w:ascii="Consolas" w:eastAsia="Times New Roman" w:hAnsi="Consolas" w:cs="Courier New"/>
              <w:color w:val="000000"/>
              <w:sz w:val="20"/>
              <w:szCs w:val="20"/>
              <w:lang w:val="de-DE" w:eastAsia="de-DE"/>
              <w14:ligatures w14:val="none"/>
            </w:rPr>
          </w:rPrChange>
        </w:rPr>
      </w:pPr>
      <w:ins w:id="3107" w:author="Manuel Hergenröder" w:date="2020-07-16T16:21:00Z">
        <w:r w:rsidRPr="00625FEA">
          <w:rPr>
            <w:rFonts w:ascii="Consolas" w:eastAsia="Times New Roman" w:hAnsi="Consolas" w:cs="Courier New"/>
            <w:color w:val="000000"/>
            <w:sz w:val="18"/>
            <w:szCs w:val="18"/>
            <w:lang w:eastAsia="de-DE"/>
            <w14:ligatures w14:val="none"/>
            <w:rPrChange w:id="310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109"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3110"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111"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15721B7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112" w:author="Manuel Hergenröder" w:date="2020-07-16T16:21:00Z"/>
          <w:rFonts w:ascii="Consolas" w:eastAsia="Times New Roman" w:hAnsi="Consolas" w:cs="Courier New"/>
          <w:color w:val="000000"/>
          <w:sz w:val="18"/>
          <w:szCs w:val="18"/>
          <w:lang w:eastAsia="de-DE"/>
          <w14:ligatures w14:val="none"/>
          <w:rPrChange w:id="3113" w:author="Manuel Hergenröder" w:date="2020-07-16T16:26:00Z">
            <w:rPr>
              <w:ins w:id="3114" w:author="Manuel Hergenröder" w:date="2020-07-16T16:21:00Z"/>
              <w:rFonts w:ascii="Consolas" w:eastAsia="Times New Roman" w:hAnsi="Consolas" w:cs="Courier New"/>
              <w:color w:val="000000"/>
              <w:sz w:val="20"/>
              <w:szCs w:val="20"/>
              <w:lang w:val="de-DE" w:eastAsia="de-DE"/>
              <w14:ligatures w14:val="none"/>
            </w:rPr>
          </w:rPrChange>
        </w:rPr>
      </w:pPr>
      <w:ins w:id="3115" w:author="Manuel Hergenröder" w:date="2020-07-16T16:21:00Z">
        <w:r w:rsidRPr="00625FEA">
          <w:rPr>
            <w:rFonts w:ascii="Consolas" w:eastAsia="Times New Roman" w:hAnsi="Consolas" w:cs="Courier New"/>
            <w:color w:val="000000"/>
            <w:sz w:val="18"/>
            <w:szCs w:val="18"/>
            <w:lang w:eastAsia="de-DE"/>
            <w14:ligatures w14:val="none"/>
            <w:rPrChange w:id="311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117"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311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119"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312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3121" w:author="Manuel Hergenröder" w:date="2020-07-16T16:26:00Z">
              <w:rPr>
                <w:rFonts w:ascii="Consolas" w:eastAsia="Times New Roman" w:hAnsi="Consolas" w:cs="Courier New"/>
                <w:color w:val="74531F"/>
                <w:sz w:val="20"/>
                <w:szCs w:val="20"/>
                <w:lang w:val="de-DE" w:eastAsia="de-DE"/>
                <w14:ligatures w14:val="none"/>
              </w:rPr>
            </w:rPrChange>
          </w:rPr>
          <w:t>StopAudioEngine</w:t>
        </w:r>
        <w:r w:rsidRPr="00625FEA">
          <w:rPr>
            <w:rFonts w:ascii="Consolas" w:eastAsia="Times New Roman" w:hAnsi="Consolas" w:cs="Courier New"/>
            <w:color w:val="000000"/>
            <w:sz w:val="18"/>
            <w:szCs w:val="18"/>
            <w:lang w:eastAsia="de-DE"/>
            <w14:ligatures w14:val="none"/>
            <w:rPrChange w:id="3122" w:author="Manuel Hergenröder" w:date="2020-07-16T16:26:00Z">
              <w:rPr>
                <w:rFonts w:ascii="Consolas" w:eastAsia="Times New Roman" w:hAnsi="Consolas" w:cs="Courier New"/>
                <w:color w:val="000000"/>
                <w:sz w:val="20"/>
                <w:szCs w:val="20"/>
                <w:lang w:val="de-DE" w:eastAsia="de-DE"/>
                <w14:ligatures w14:val="none"/>
              </w:rPr>
            </w:rPrChange>
          </w:rPr>
          <w:t>()</w:t>
        </w:r>
      </w:ins>
    </w:p>
    <w:p w14:paraId="5595009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123" w:author="Manuel Hergenröder" w:date="2020-07-16T16:21:00Z"/>
          <w:rFonts w:ascii="Consolas" w:eastAsia="Times New Roman" w:hAnsi="Consolas" w:cs="Courier New"/>
          <w:color w:val="000000"/>
          <w:sz w:val="18"/>
          <w:szCs w:val="18"/>
          <w:lang w:eastAsia="de-DE"/>
          <w14:ligatures w14:val="none"/>
          <w:rPrChange w:id="3124" w:author="Manuel Hergenröder" w:date="2020-07-16T16:26:00Z">
            <w:rPr>
              <w:ins w:id="3125" w:author="Manuel Hergenröder" w:date="2020-07-16T16:21:00Z"/>
              <w:rFonts w:ascii="Consolas" w:eastAsia="Times New Roman" w:hAnsi="Consolas" w:cs="Courier New"/>
              <w:color w:val="000000"/>
              <w:sz w:val="20"/>
              <w:szCs w:val="20"/>
              <w:lang w:val="de-DE" w:eastAsia="de-DE"/>
              <w14:ligatures w14:val="none"/>
            </w:rPr>
          </w:rPrChange>
        </w:rPr>
      </w:pPr>
      <w:ins w:id="3126" w:author="Manuel Hergenröder" w:date="2020-07-16T16:21:00Z">
        <w:r w:rsidRPr="00625FEA">
          <w:rPr>
            <w:rFonts w:ascii="Consolas" w:eastAsia="Times New Roman" w:hAnsi="Consolas" w:cs="Courier New"/>
            <w:color w:val="000000"/>
            <w:sz w:val="18"/>
            <w:szCs w:val="18"/>
            <w:lang w:eastAsia="de-DE"/>
            <w14:ligatures w14:val="none"/>
            <w:rPrChange w:id="3127" w:author="Manuel Hergenröder" w:date="2020-07-16T16:26:00Z">
              <w:rPr>
                <w:rFonts w:ascii="Consolas" w:eastAsia="Times New Roman" w:hAnsi="Consolas" w:cs="Courier New"/>
                <w:color w:val="000000"/>
                <w:sz w:val="20"/>
                <w:szCs w:val="20"/>
                <w:lang w:val="de-DE" w:eastAsia="de-DE"/>
                <w14:ligatures w14:val="none"/>
              </w:rPr>
            </w:rPrChange>
          </w:rPr>
          <w:t>    {</w:t>
        </w:r>
      </w:ins>
    </w:p>
    <w:p w14:paraId="5044A8E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128" w:author="Manuel Hergenröder" w:date="2020-07-16T16:21:00Z"/>
          <w:rFonts w:ascii="Consolas" w:eastAsia="Times New Roman" w:hAnsi="Consolas" w:cs="Courier New"/>
          <w:color w:val="000000"/>
          <w:sz w:val="18"/>
          <w:szCs w:val="18"/>
          <w:lang w:eastAsia="de-DE"/>
          <w14:ligatures w14:val="none"/>
          <w:rPrChange w:id="3129" w:author="Manuel Hergenröder" w:date="2020-07-16T16:26:00Z">
            <w:rPr>
              <w:ins w:id="3130" w:author="Manuel Hergenröder" w:date="2020-07-16T16:21:00Z"/>
              <w:rFonts w:ascii="Consolas" w:eastAsia="Times New Roman" w:hAnsi="Consolas" w:cs="Courier New"/>
              <w:color w:val="000000"/>
              <w:sz w:val="20"/>
              <w:szCs w:val="20"/>
              <w:lang w:val="de-DE" w:eastAsia="de-DE"/>
              <w14:ligatures w14:val="none"/>
            </w:rPr>
          </w:rPrChange>
        </w:rPr>
      </w:pPr>
      <w:ins w:id="3131" w:author="Manuel Hergenröder" w:date="2020-07-16T16:21:00Z">
        <w:r w:rsidRPr="00625FEA">
          <w:rPr>
            <w:rFonts w:ascii="Consolas" w:eastAsia="Times New Roman" w:hAnsi="Consolas" w:cs="Courier New"/>
            <w:color w:val="000000"/>
            <w:sz w:val="18"/>
            <w:szCs w:val="18"/>
            <w:lang w:eastAsia="de-DE"/>
            <w14:ligatures w14:val="none"/>
            <w:rPrChange w:id="313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3133"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313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13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136" w:author="Manuel Hergenröder" w:date="2020-07-16T16:26:00Z">
              <w:rPr>
                <w:rFonts w:ascii="Consolas" w:eastAsia="Times New Roman" w:hAnsi="Consolas" w:cs="Courier New"/>
                <w:color w:val="000000"/>
                <w:sz w:val="20"/>
                <w:szCs w:val="20"/>
                <w:lang w:val="de-DE" w:eastAsia="de-DE"/>
                <w14:ligatures w14:val="none"/>
              </w:rPr>
            </w:rPrChange>
          </w:rPr>
          <w:t>.waveOut != </w:t>
        </w:r>
        <w:r w:rsidRPr="00625FEA">
          <w:rPr>
            <w:rFonts w:ascii="Consolas" w:eastAsia="Times New Roman" w:hAnsi="Consolas" w:cs="Courier New"/>
            <w:color w:val="0000FF"/>
            <w:sz w:val="18"/>
            <w:szCs w:val="18"/>
            <w:lang w:eastAsia="de-DE"/>
            <w14:ligatures w14:val="none"/>
            <w:rPrChange w:id="3137" w:author="Manuel Hergenröder" w:date="2020-07-16T16:26:00Z">
              <w:rPr>
                <w:rFonts w:ascii="Consolas" w:eastAsia="Times New Roman" w:hAnsi="Consolas" w:cs="Courier New"/>
                <w:color w:val="0000FF"/>
                <w:sz w:val="20"/>
                <w:szCs w:val="20"/>
                <w:lang w:val="de-DE" w:eastAsia="de-DE"/>
                <w14:ligatures w14:val="none"/>
              </w:rPr>
            </w:rPrChange>
          </w:rPr>
          <w:t>null</w:t>
        </w:r>
        <w:r w:rsidRPr="00625FEA">
          <w:rPr>
            <w:rFonts w:ascii="Consolas" w:eastAsia="Times New Roman" w:hAnsi="Consolas" w:cs="Courier New"/>
            <w:color w:val="000000"/>
            <w:sz w:val="18"/>
            <w:szCs w:val="18"/>
            <w:lang w:eastAsia="de-DE"/>
            <w14:ligatures w14:val="none"/>
            <w:rPrChange w:id="3138" w:author="Manuel Hergenröder" w:date="2020-07-16T16:26:00Z">
              <w:rPr>
                <w:rFonts w:ascii="Consolas" w:eastAsia="Times New Roman" w:hAnsi="Consolas" w:cs="Courier New"/>
                <w:color w:val="000000"/>
                <w:sz w:val="20"/>
                <w:szCs w:val="20"/>
                <w:lang w:val="de-DE" w:eastAsia="de-DE"/>
                <w14:ligatures w14:val="none"/>
              </w:rPr>
            </w:rPrChange>
          </w:rPr>
          <w:t>)</w:t>
        </w:r>
      </w:ins>
    </w:p>
    <w:p w14:paraId="7511608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139" w:author="Manuel Hergenröder" w:date="2020-07-16T16:21:00Z"/>
          <w:rFonts w:ascii="Consolas" w:eastAsia="Times New Roman" w:hAnsi="Consolas" w:cs="Courier New"/>
          <w:color w:val="000000"/>
          <w:sz w:val="18"/>
          <w:szCs w:val="18"/>
          <w:lang w:eastAsia="de-DE"/>
          <w14:ligatures w14:val="none"/>
          <w:rPrChange w:id="3140" w:author="Manuel Hergenröder" w:date="2020-07-16T16:26:00Z">
            <w:rPr>
              <w:ins w:id="3141" w:author="Manuel Hergenröder" w:date="2020-07-16T16:21:00Z"/>
              <w:rFonts w:ascii="Consolas" w:eastAsia="Times New Roman" w:hAnsi="Consolas" w:cs="Courier New"/>
              <w:color w:val="000000"/>
              <w:sz w:val="20"/>
              <w:szCs w:val="20"/>
              <w:lang w:val="de-DE" w:eastAsia="de-DE"/>
              <w14:ligatures w14:val="none"/>
            </w:rPr>
          </w:rPrChange>
        </w:rPr>
      </w:pPr>
      <w:ins w:id="3142" w:author="Manuel Hergenröder" w:date="2020-07-16T16:21:00Z">
        <w:r w:rsidRPr="00625FEA">
          <w:rPr>
            <w:rFonts w:ascii="Consolas" w:eastAsia="Times New Roman" w:hAnsi="Consolas" w:cs="Courier New"/>
            <w:color w:val="000000"/>
            <w:sz w:val="18"/>
            <w:szCs w:val="18"/>
            <w:lang w:eastAsia="de-DE"/>
            <w14:ligatures w14:val="none"/>
            <w:rPrChange w:id="3143" w:author="Manuel Hergenröder" w:date="2020-07-16T16:26:00Z">
              <w:rPr>
                <w:rFonts w:ascii="Consolas" w:eastAsia="Times New Roman" w:hAnsi="Consolas" w:cs="Courier New"/>
                <w:color w:val="000000"/>
                <w:sz w:val="20"/>
                <w:szCs w:val="20"/>
                <w:lang w:val="de-DE" w:eastAsia="de-DE"/>
                <w14:ligatures w14:val="none"/>
              </w:rPr>
            </w:rPrChange>
          </w:rPr>
          <w:t>        {</w:t>
        </w:r>
      </w:ins>
    </w:p>
    <w:p w14:paraId="36B1832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144" w:author="Manuel Hergenröder" w:date="2020-07-16T16:21:00Z"/>
          <w:rFonts w:ascii="Consolas" w:eastAsia="Times New Roman" w:hAnsi="Consolas" w:cs="Courier New"/>
          <w:color w:val="000000"/>
          <w:sz w:val="18"/>
          <w:szCs w:val="18"/>
          <w:lang w:eastAsia="de-DE"/>
          <w14:ligatures w14:val="none"/>
          <w:rPrChange w:id="3145" w:author="Manuel Hergenröder" w:date="2020-07-16T16:26:00Z">
            <w:rPr>
              <w:ins w:id="3146" w:author="Manuel Hergenröder" w:date="2020-07-16T16:21:00Z"/>
              <w:rFonts w:ascii="Consolas" w:eastAsia="Times New Roman" w:hAnsi="Consolas" w:cs="Courier New"/>
              <w:color w:val="000000"/>
              <w:sz w:val="20"/>
              <w:szCs w:val="20"/>
              <w:lang w:val="de-DE" w:eastAsia="de-DE"/>
              <w14:ligatures w14:val="none"/>
            </w:rPr>
          </w:rPrChange>
        </w:rPr>
      </w:pPr>
      <w:ins w:id="3147" w:author="Manuel Hergenröder" w:date="2020-07-16T16:21:00Z">
        <w:r w:rsidRPr="00625FEA">
          <w:rPr>
            <w:rFonts w:ascii="Consolas" w:eastAsia="Times New Roman" w:hAnsi="Consolas" w:cs="Courier New"/>
            <w:color w:val="000000"/>
            <w:sz w:val="18"/>
            <w:szCs w:val="18"/>
            <w:lang w:eastAsia="de-DE"/>
            <w14:ligatures w14:val="none"/>
            <w:rPrChange w:id="314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14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150" w:author="Manuel Hergenröder" w:date="2020-07-16T16:26:00Z">
              <w:rPr>
                <w:rFonts w:ascii="Consolas" w:eastAsia="Times New Roman" w:hAnsi="Consolas" w:cs="Courier New"/>
                <w:color w:val="000000"/>
                <w:sz w:val="20"/>
                <w:szCs w:val="20"/>
                <w:lang w:val="de-DE" w:eastAsia="de-DE"/>
                <w14:ligatures w14:val="none"/>
              </w:rPr>
            </w:rPrChange>
          </w:rPr>
          <w:t>.waveOut.</w:t>
        </w:r>
        <w:r w:rsidRPr="00625FEA">
          <w:rPr>
            <w:rFonts w:ascii="Consolas" w:eastAsia="Times New Roman" w:hAnsi="Consolas" w:cs="Courier New"/>
            <w:color w:val="74531F"/>
            <w:sz w:val="18"/>
            <w:szCs w:val="18"/>
            <w:lang w:eastAsia="de-DE"/>
            <w14:ligatures w14:val="none"/>
            <w:rPrChange w:id="3151" w:author="Manuel Hergenröder" w:date="2020-07-16T16:26:00Z">
              <w:rPr>
                <w:rFonts w:ascii="Consolas" w:eastAsia="Times New Roman" w:hAnsi="Consolas" w:cs="Courier New"/>
                <w:color w:val="74531F"/>
                <w:sz w:val="20"/>
                <w:szCs w:val="20"/>
                <w:lang w:val="de-DE" w:eastAsia="de-DE"/>
                <w14:ligatures w14:val="none"/>
              </w:rPr>
            </w:rPrChange>
          </w:rPr>
          <w:t>Dispose</w:t>
        </w:r>
        <w:r w:rsidRPr="00625FEA">
          <w:rPr>
            <w:rFonts w:ascii="Consolas" w:eastAsia="Times New Roman" w:hAnsi="Consolas" w:cs="Courier New"/>
            <w:color w:val="000000"/>
            <w:sz w:val="18"/>
            <w:szCs w:val="18"/>
            <w:lang w:eastAsia="de-DE"/>
            <w14:ligatures w14:val="none"/>
            <w:rPrChange w:id="3152" w:author="Manuel Hergenröder" w:date="2020-07-16T16:26:00Z">
              <w:rPr>
                <w:rFonts w:ascii="Consolas" w:eastAsia="Times New Roman" w:hAnsi="Consolas" w:cs="Courier New"/>
                <w:color w:val="000000"/>
                <w:sz w:val="20"/>
                <w:szCs w:val="20"/>
                <w:lang w:val="de-DE" w:eastAsia="de-DE"/>
                <w14:ligatures w14:val="none"/>
              </w:rPr>
            </w:rPrChange>
          </w:rPr>
          <w:t>();</w:t>
        </w:r>
      </w:ins>
    </w:p>
    <w:p w14:paraId="5301FE5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153" w:author="Manuel Hergenröder" w:date="2020-07-16T16:21:00Z"/>
          <w:rFonts w:ascii="Consolas" w:eastAsia="Times New Roman" w:hAnsi="Consolas" w:cs="Courier New"/>
          <w:color w:val="000000"/>
          <w:sz w:val="18"/>
          <w:szCs w:val="18"/>
          <w:lang w:eastAsia="de-DE"/>
          <w14:ligatures w14:val="none"/>
          <w:rPrChange w:id="3154" w:author="Manuel Hergenröder" w:date="2020-07-16T16:26:00Z">
            <w:rPr>
              <w:ins w:id="3155" w:author="Manuel Hergenröder" w:date="2020-07-16T16:21:00Z"/>
              <w:rFonts w:ascii="Consolas" w:eastAsia="Times New Roman" w:hAnsi="Consolas" w:cs="Courier New"/>
              <w:color w:val="000000"/>
              <w:sz w:val="20"/>
              <w:szCs w:val="20"/>
              <w:lang w:val="de-DE" w:eastAsia="de-DE"/>
              <w14:ligatures w14:val="none"/>
            </w:rPr>
          </w:rPrChange>
        </w:rPr>
      </w:pPr>
      <w:ins w:id="3156" w:author="Manuel Hergenröder" w:date="2020-07-16T16:21:00Z">
        <w:r w:rsidRPr="00625FEA">
          <w:rPr>
            <w:rFonts w:ascii="Consolas" w:eastAsia="Times New Roman" w:hAnsi="Consolas" w:cs="Courier New"/>
            <w:color w:val="000000"/>
            <w:sz w:val="18"/>
            <w:szCs w:val="18"/>
            <w:lang w:eastAsia="de-DE"/>
            <w14:ligatures w14:val="none"/>
            <w:rPrChange w:id="315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15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159" w:author="Manuel Hergenröder" w:date="2020-07-16T16:26:00Z">
              <w:rPr>
                <w:rFonts w:ascii="Consolas" w:eastAsia="Times New Roman" w:hAnsi="Consolas" w:cs="Courier New"/>
                <w:color w:val="000000"/>
                <w:sz w:val="20"/>
                <w:szCs w:val="20"/>
                <w:lang w:val="de-DE" w:eastAsia="de-DE"/>
                <w14:ligatures w14:val="none"/>
              </w:rPr>
            </w:rPrChange>
          </w:rPr>
          <w:t>.waveOut = </w:t>
        </w:r>
        <w:r w:rsidRPr="00625FEA">
          <w:rPr>
            <w:rFonts w:ascii="Consolas" w:eastAsia="Times New Roman" w:hAnsi="Consolas" w:cs="Courier New"/>
            <w:color w:val="0000FF"/>
            <w:sz w:val="18"/>
            <w:szCs w:val="18"/>
            <w:lang w:eastAsia="de-DE"/>
            <w14:ligatures w14:val="none"/>
            <w:rPrChange w:id="3160" w:author="Manuel Hergenröder" w:date="2020-07-16T16:26:00Z">
              <w:rPr>
                <w:rFonts w:ascii="Consolas" w:eastAsia="Times New Roman" w:hAnsi="Consolas" w:cs="Courier New"/>
                <w:color w:val="0000FF"/>
                <w:sz w:val="20"/>
                <w:szCs w:val="20"/>
                <w:lang w:val="de-DE" w:eastAsia="de-DE"/>
                <w14:ligatures w14:val="none"/>
              </w:rPr>
            </w:rPrChange>
          </w:rPr>
          <w:t>null</w:t>
        </w:r>
        <w:r w:rsidRPr="00625FEA">
          <w:rPr>
            <w:rFonts w:ascii="Consolas" w:eastAsia="Times New Roman" w:hAnsi="Consolas" w:cs="Courier New"/>
            <w:color w:val="000000"/>
            <w:sz w:val="18"/>
            <w:szCs w:val="18"/>
            <w:lang w:eastAsia="de-DE"/>
            <w14:ligatures w14:val="none"/>
            <w:rPrChange w:id="3161" w:author="Manuel Hergenröder" w:date="2020-07-16T16:26:00Z">
              <w:rPr>
                <w:rFonts w:ascii="Consolas" w:eastAsia="Times New Roman" w:hAnsi="Consolas" w:cs="Courier New"/>
                <w:color w:val="000000"/>
                <w:sz w:val="20"/>
                <w:szCs w:val="20"/>
                <w:lang w:val="de-DE" w:eastAsia="de-DE"/>
                <w14:ligatures w14:val="none"/>
              </w:rPr>
            </w:rPrChange>
          </w:rPr>
          <w:t>;</w:t>
        </w:r>
      </w:ins>
    </w:p>
    <w:p w14:paraId="0E86EA6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162" w:author="Manuel Hergenröder" w:date="2020-07-16T16:21:00Z"/>
          <w:rFonts w:ascii="Consolas" w:eastAsia="Times New Roman" w:hAnsi="Consolas" w:cs="Courier New"/>
          <w:color w:val="000000"/>
          <w:sz w:val="18"/>
          <w:szCs w:val="18"/>
          <w:lang w:eastAsia="de-DE"/>
          <w14:ligatures w14:val="none"/>
          <w:rPrChange w:id="3163" w:author="Manuel Hergenröder" w:date="2020-07-16T16:26:00Z">
            <w:rPr>
              <w:ins w:id="3164" w:author="Manuel Hergenröder" w:date="2020-07-16T16:21:00Z"/>
              <w:rFonts w:ascii="Consolas" w:eastAsia="Times New Roman" w:hAnsi="Consolas" w:cs="Courier New"/>
              <w:color w:val="000000"/>
              <w:sz w:val="20"/>
              <w:szCs w:val="20"/>
              <w:lang w:val="de-DE" w:eastAsia="de-DE"/>
              <w14:ligatures w14:val="none"/>
            </w:rPr>
          </w:rPrChange>
        </w:rPr>
      </w:pPr>
      <w:ins w:id="3165" w:author="Manuel Hergenröder" w:date="2020-07-16T16:21:00Z">
        <w:r w:rsidRPr="00625FEA">
          <w:rPr>
            <w:rFonts w:ascii="Consolas" w:eastAsia="Times New Roman" w:hAnsi="Consolas" w:cs="Courier New"/>
            <w:color w:val="000000"/>
            <w:sz w:val="18"/>
            <w:szCs w:val="18"/>
            <w:lang w:eastAsia="de-DE"/>
            <w14:ligatures w14:val="none"/>
            <w:rPrChange w:id="3166" w:author="Manuel Hergenröder" w:date="2020-07-16T16:26:00Z">
              <w:rPr>
                <w:rFonts w:ascii="Consolas" w:eastAsia="Times New Roman" w:hAnsi="Consolas" w:cs="Courier New"/>
                <w:color w:val="000000"/>
                <w:sz w:val="20"/>
                <w:szCs w:val="20"/>
                <w:lang w:val="de-DE" w:eastAsia="de-DE"/>
                <w14:ligatures w14:val="none"/>
              </w:rPr>
            </w:rPrChange>
          </w:rPr>
          <w:t>        }</w:t>
        </w:r>
      </w:ins>
    </w:p>
    <w:p w14:paraId="68DC58D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167" w:author="Manuel Hergenröder" w:date="2020-07-16T16:21:00Z"/>
          <w:rFonts w:ascii="Consolas" w:eastAsia="Times New Roman" w:hAnsi="Consolas" w:cs="Courier New"/>
          <w:color w:val="000000"/>
          <w:sz w:val="18"/>
          <w:szCs w:val="18"/>
          <w:lang w:eastAsia="de-DE"/>
          <w14:ligatures w14:val="none"/>
          <w:rPrChange w:id="3168" w:author="Manuel Hergenröder" w:date="2020-07-16T16:26:00Z">
            <w:rPr>
              <w:ins w:id="3169" w:author="Manuel Hergenröder" w:date="2020-07-16T16:21:00Z"/>
              <w:rFonts w:ascii="Consolas" w:eastAsia="Times New Roman" w:hAnsi="Consolas" w:cs="Courier New"/>
              <w:color w:val="000000"/>
              <w:sz w:val="20"/>
              <w:szCs w:val="20"/>
              <w:lang w:val="de-DE" w:eastAsia="de-DE"/>
              <w14:ligatures w14:val="none"/>
            </w:rPr>
          </w:rPrChange>
        </w:rPr>
      </w:pPr>
      <w:ins w:id="3170" w:author="Manuel Hergenröder" w:date="2020-07-16T16:21:00Z">
        <w:r w:rsidRPr="00625FEA">
          <w:rPr>
            <w:rFonts w:ascii="Consolas" w:eastAsia="Times New Roman" w:hAnsi="Consolas" w:cs="Courier New"/>
            <w:color w:val="000000"/>
            <w:sz w:val="18"/>
            <w:szCs w:val="18"/>
            <w:lang w:eastAsia="de-DE"/>
            <w14:ligatures w14:val="none"/>
            <w:rPrChange w:id="317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849635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172" w:author="Manuel Hergenröder" w:date="2020-07-16T16:21:00Z"/>
          <w:rFonts w:ascii="Consolas" w:eastAsia="Times New Roman" w:hAnsi="Consolas" w:cs="Courier New"/>
          <w:color w:val="000000"/>
          <w:sz w:val="18"/>
          <w:szCs w:val="18"/>
          <w:lang w:eastAsia="de-DE"/>
          <w14:ligatures w14:val="none"/>
          <w:rPrChange w:id="3173" w:author="Manuel Hergenröder" w:date="2020-07-16T16:26:00Z">
            <w:rPr>
              <w:ins w:id="3174" w:author="Manuel Hergenröder" w:date="2020-07-16T16:21:00Z"/>
              <w:rFonts w:ascii="Consolas" w:eastAsia="Times New Roman" w:hAnsi="Consolas" w:cs="Courier New"/>
              <w:color w:val="000000"/>
              <w:sz w:val="20"/>
              <w:szCs w:val="20"/>
              <w:lang w:val="de-DE" w:eastAsia="de-DE"/>
              <w14:ligatures w14:val="none"/>
            </w:rPr>
          </w:rPrChange>
        </w:rPr>
      </w:pPr>
      <w:ins w:id="3175" w:author="Manuel Hergenröder" w:date="2020-07-16T16:21:00Z">
        <w:r w:rsidRPr="00625FEA">
          <w:rPr>
            <w:rFonts w:ascii="Consolas" w:eastAsia="Times New Roman" w:hAnsi="Consolas" w:cs="Courier New"/>
            <w:color w:val="000000"/>
            <w:sz w:val="18"/>
            <w:szCs w:val="18"/>
            <w:lang w:eastAsia="de-DE"/>
            <w14:ligatures w14:val="none"/>
            <w:rPrChange w:id="317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3177"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317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17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180" w:author="Manuel Hergenröder" w:date="2020-07-16T16:26:00Z">
              <w:rPr>
                <w:rFonts w:ascii="Consolas" w:eastAsia="Times New Roman" w:hAnsi="Consolas" w:cs="Courier New"/>
                <w:color w:val="000000"/>
                <w:sz w:val="20"/>
                <w:szCs w:val="20"/>
                <w:lang w:val="de-DE" w:eastAsia="de-DE"/>
                <w14:ligatures w14:val="none"/>
              </w:rPr>
            </w:rPrChange>
          </w:rPr>
          <w:t>.waveReader != </w:t>
        </w:r>
        <w:r w:rsidRPr="00625FEA">
          <w:rPr>
            <w:rFonts w:ascii="Consolas" w:eastAsia="Times New Roman" w:hAnsi="Consolas" w:cs="Courier New"/>
            <w:color w:val="0000FF"/>
            <w:sz w:val="18"/>
            <w:szCs w:val="18"/>
            <w:lang w:eastAsia="de-DE"/>
            <w14:ligatures w14:val="none"/>
            <w:rPrChange w:id="3181" w:author="Manuel Hergenröder" w:date="2020-07-16T16:26:00Z">
              <w:rPr>
                <w:rFonts w:ascii="Consolas" w:eastAsia="Times New Roman" w:hAnsi="Consolas" w:cs="Courier New"/>
                <w:color w:val="0000FF"/>
                <w:sz w:val="20"/>
                <w:szCs w:val="20"/>
                <w:lang w:val="de-DE" w:eastAsia="de-DE"/>
                <w14:ligatures w14:val="none"/>
              </w:rPr>
            </w:rPrChange>
          </w:rPr>
          <w:t>null</w:t>
        </w:r>
        <w:r w:rsidRPr="00625FEA">
          <w:rPr>
            <w:rFonts w:ascii="Consolas" w:eastAsia="Times New Roman" w:hAnsi="Consolas" w:cs="Courier New"/>
            <w:color w:val="000000"/>
            <w:sz w:val="18"/>
            <w:szCs w:val="18"/>
            <w:lang w:eastAsia="de-DE"/>
            <w14:ligatures w14:val="none"/>
            <w:rPrChange w:id="3182" w:author="Manuel Hergenröder" w:date="2020-07-16T16:26:00Z">
              <w:rPr>
                <w:rFonts w:ascii="Consolas" w:eastAsia="Times New Roman" w:hAnsi="Consolas" w:cs="Courier New"/>
                <w:color w:val="000000"/>
                <w:sz w:val="20"/>
                <w:szCs w:val="20"/>
                <w:lang w:val="de-DE" w:eastAsia="de-DE"/>
                <w14:ligatures w14:val="none"/>
              </w:rPr>
            </w:rPrChange>
          </w:rPr>
          <w:t>)</w:t>
        </w:r>
      </w:ins>
    </w:p>
    <w:p w14:paraId="6274A04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183" w:author="Manuel Hergenröder" w:date="2020-07-16T16:21:00Z"/>
          <w:rFonts w:ascii="Consolas" w:eastAsia="Times New Roman" w:hAnsi="Consolas" w:cs="Courier New"/>
          <w:color w:val="000000"/>
          <w:sz w:val="18"/>
          <w:szCs w:val="18"/>
          <w:lang w:eastAsia="de-DE"/>
          <w14:ligatures w14:val="none"/>
          <w:rPrChange w:id="3184" w:author="Manuel Hergenröder" w:date="2020-07-16T16:26:00Z">
            <w:rPr>
              <w:ins w:id="3185" w:author="Manuel Hergenröder" w:date="2020-07-16T16:21:00Z"/>
              <w:rFonts w:ascii="Consolas" w:eastAsia="Times New Roman" w:hAnsi="Consolas" w:cs="Courier New"/>
              <w:color w:val="000000"/>
              <w:sz w:val="20"/>
              <w:szCs w:val="20"/>
              <w:lang w:val="de-DE" w:eastAsia="de-DE"/>
              <w14:ligatures w14:val="none"/>
            </w:rPr>
          </w:rPrChange>
        </w:rPr>
      </w:pPr>
      <w:ins w:id="3186" w:author="Manuel Hergenröder" w:date="2020-07-16T16:21:00Z">
        <w:r w:rsidRPr="00625FEA">
          <w:rPr>
            <w:rFonts w:ascii="Consolas" w:eastAsia="Times New Roman" w:hAnsi="Consolas" w:cs="Courier New"/>
            <w:color w:val="000000"/>
            <w:sz w:val="18"/>
            <w:szCs w:val="18"/>
            <w:lang w:eastAsia="de-DE"/>
            <w14:ligatures w14:val="none"/>
            <w:rPrChange w:id="3187" w:author="Manuel Hergenröder" w:date="2020-07-16T16:26:00Z">
              <w:rPr>
                <w:rFonts w:ascii="Consolas" w:eastAsia="Times New Roman" w:hAnsi="Consolas" w:cs="Courier New"/>
                <w:color w:val="000000"/>
                <w:sz w:val="20"/>
                <w:szCs w:val="20"/>
                <w:lang w:val="de-DE" w:eastAsia="de-DE"/>
                <w14:ligatures w14:val="none"/>
              </w:rPr>
            </w:rPrChange>
          </w:rPr>
          <w:t>        {</w:t>
        </w:r>
      </w:ins>
    </w:p>
    <w:p w14:paraId="2F367D7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188" w:author="Manuel Hergenröder" w:date="2020-07-16T16:21:00Z"/>
          <w:rFonts w:ascii="Consolas" w:eastAsia="Times New Roman" w:hAnsi="Consolas" w:cs="Courier New"/>
          <w:color w:val="000000"/>
          <w:sz w:val="18"/>
          <w:szCs w:val="18"/>
          <w:lang w:eastAsia="de-DE"/>
          <w14:ligatures w14:val="none"/>
          <w:rPrChange w:id="3189" w:author="Manuel Hergenröder" w:date="2020-07-16T16:26:00Z">
            <w:rPr>
              <w:ins w:id="3190" w:author="Manuel Hergenröder" w:date="2020-07-16T16:21:00Z"/>
              <w:rFonts w:ascii="Consolas" w:eastAsia="Times New Roman" w:hAnsi="Consolas" w:cs="Courier New"/>
              <w:color w:val="000000"/>
              <w:sz w:val="20"/>
              <w:szCs w:val="20"/>
              <w:lang w:val="de-DE" w:eastAsia="de-DE"/>
              <w14:ligatures w14:val="none"/>
            </w:rPr>
          </w:rPrChange>
        </w:rPr>
      </w:pPr>
      <w:ins w:id="3191" w:author="Manuel Hergenröder" w:date="2020-07-16T16:21:00Z">
        <w:r w:rsidRPr="00625FEA">
          <w:rPr>
            <w:rFonts w:ascii="Consolas" w:eastAsia="Times New Roman" w:hAnsi="Consolas" w:cs="Courier New"/>
            <w:color w:val="000000"/>
            <w:sz w:val="18"/>
            <w:szCs w:val="18"/>
            <w:lang w:eastAsia="de-DE"/>
            <w14:ligatures w14:val="none"/>
            <w:rPrChange w:id="319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19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194" w:author="Manuel Hergenröder" w:date="2020-07-16T16:26:00Z">
              <w:rPr>
                <w:rFonts w:ascii="Consolas" w:eastAsia="Times New Roman" w:hAnsi="Consolas" w:cs="Courier New"/>
                <w:color w:val="000000"/>
                <w:sz w:val="20"/>
                <w:szCs w:val="20"/>
                <w:lang w:val="de-DE" w:eastAsia="de-DE"/>
                <w14:ligatures w14:val="none"/>
              </w:rPr>
            </w:rPrChange>
          </w:rPr>
          <w:t>.waveReader.</w:t>
        </w:r>
        <w:r w:rsidRPr="00625FEA">
          <w:rPr>
            <w:rFonts w:ascii="Consolas" w:eastAsia="Times New Roman" w:hAnsi="Consolas" w:cs="Courier New"/>
            <w:color w:val="74531F"/>
            <w:sz w:val="18"/>
            <w:szCs w:val="18"/>
            <w:lang w:eastAsia="de-DE"/>
            <w14:ligatures w14:val="none"/>
            <w:rPrChange w:id="3195" w:author="Manuel Hergenröder" w:date="2020-07-16T16:26:00Z">
              <w:rPr>
                <w:rFonts w:ascii="Consolas" w:eastAsia="Times New Roman" w:hAnsi="Consolas" w:cs="Courier New"/>
                <w:color w:val="74531F"/>
                <w:sz w:val="20"/>
                <w:szCs w:val="20"/>
                <w:lang w:val="de-DE" w:eastAsia="de-DE"/>
                <w14:ligatures w14:val="none"/>
              </w:rPr>
            </w:rPrChange>
          </w:rPr>
          <w:t>Close</w:t>
        </w:r>
        <w:r w:rsidRPr="00625FEA">
          <w:rPr>
            <w:rFonts w:ascii="Consolas" w:eastAsia="Times New Roman" w:hAnsi="Consolas" w:cs="Courier New"/>
            <w:color w:val="000000"/>
            <w:sz w:val="18"/>
            <w:szCs w:val="18"/>
            <w:lang w:eastAsia="de-DE"/>
            <w14:ligatures w14:val="none"/>
            <w:rPrChange w:id="3196" w:author="Manuel Hergenröder" w:date="2020-07-16T16:26:00Z">
              <w:rPr>
                <w:rFonts w:ascii="Consolas" w:eastAsia="Times New Roman" w:hAnsi="Consolas" w:cs="Courier New"/>
                <w:color w:val="000000"/>
                <w:sz w:val="20"/>
                <w:szCs w:val="20"/>
                <w:lang w:val="de-DE" w:eastAsia="de-DE"/>
                <w14:ligatures w14:val="none"/>
              </w:rPr>
            </w:rPrChange>
          </w:rPr>
          <w:t>();</w:t>
        </w:r>
      </w:ins>
    </w:p>
    <w:p w14:paraId="58773F3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197" w:author="Manuel Hergenröder" w:date="2020-07-16T16:21:00Z"/>
          <w:rFonts w:ascii="Consolas" w:eastAsia="Times New Roman" w:hAnsi="Consolas" w:cs="Courier New"/>
          <w:color w:val="000000"/>
          <w:sz w:val="18"/>
          <w:szCs w:val="18"/>
          <w:lang w:eastAsia="de-DE"/>
          <w14:ligatures w14:val="none"/>
          <w:rPrChange w:id="3198" w:author="Manuel Hergenröder" w:date="2020-07-16T16:26:00Z">
            <w:rPr>
              <w:ins w:id="3199" w:author="Manuel Hergenröder" w:date="2020-07-16T16:21:00Z"/>
              <w:rFonts w:ascii="Consolas" w:eastAsia="Times New Roman" w:hAnsi="Consolas" w:cs="Courier New"/>
              <w:color w:val="000000"/>
              <w:sz w:val="20"/>
              <w:szCs w:val="20"/>
              <w:lang w:val="de-DE" w:eastAsia="de-DE"/>
              <w14:ligatures w14:val="none"/>
            </w:rPr>
          </w:rPrChange>
        </w:rPr>
      </w:pPr>
      <w:ins w:id="3200" w:author="Manuel Hergenröder" w:date="2020-07-16T16:21:00Z">
        <w:r w:rsidRPr="00625FEA">
          <w:rPr>
            <w:rFonts w:ascii="Consolas" w:eastAsia="Times New Roman" w:hAnsi="Consolas" w:cs="Courier New"/>
            <w:color w:val="000000"/>
            <w:sz w:val="18"/>
            <w:szCs w:val="18"/>
            <w:lang w:eastAsia="de-DE"/>
            <w14:ligatures w14:val="none"/>
            <w:rPrChange w:id="320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20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203" w:author="Manuel Hergenröder" w:date="2020-07-16T16:26:00Z">
              <w:rPr>
                <w:rFonts w:ascii="Consolas" w:eastAsia="Times New Roman" w:hAnsi="Consolas" w:cs="Courier New"/>
                <w:color w:val="000000"/>
                <w:sz w:val="20"/>
                <w:szCs w:val="20"/>
                <w:lang w:val="de-DE" w:eastAsia="de-DE"/>
                <w14:ligatures w14:val="none"/>
              </w:rPr>
            </w:rPrChange>
          </w:rPr>
          <w:t>.waveReader.</w:t>
        </w:r>
        <w:r w:rsidRPr="00625FEA">
          <w:rPr>
            <w:rFonts w:ascii="Consolas" w:eastAsia="Times New Roman" w:hAnsi="Consolas" w:cs="Courier New"/>
            <w:color w:val="74531F"/>
            <w:sz w:val="18"/>
            <w:szCs w:val="18"/>
            <w:lang w:eastAsia="de-DE"/>
            <w14:ligatures w14:val="none"/>
            <w:rPrChange w:id="3204" w:author="Manuel Hergenröder" w:date="2020-07-16T16:26:00Z">
              <w:rPr>
                <w:rFonts w:ascii="Consolas" w:eastAsia="Times New Roman" w:hAnsi="Consolas" w:cs="Courier New"/>
                <w:color w:val="74531F"/>
                <w:sz w:val="20"/>
                <w:szCs w:val="20"/>
                <w:lang w:val="de-DE" w:eastAsia="de-DE"/>
                <w14:ligatures w14:val="none"/>
              </w:rPr>
            </w:rPrChange>
          </w:rPr>
          <w:t>Dispose</w:t>
        </w:r>
        <w:r w:rsidRPr="00625FEA">
          <w:rPr>
            <w:rFonts w:ascii="Consolas" w:eastAsia="Times New Roman" w:hAnsi="Consolas" w:cs="Courier New"/>
            <w:color w:val="000000"/>
            <w:sz w:val="18"/>
            <w:szCs w:val="18"/>
            <w:lang w:eastAsia="de-DE"/>
            <w14:ligatures w14:val="none"/>
            <w:rPrChange w:id="3205" w:author="Manuel Hergenröder" w:date="2020-07-16T16:26:00Z">
              <w:rPr>
                <w:rFonts w:ascii="Consolas" w:eastAsia="Times New Roman" w:hAnsi="Consolas" w:cs="Courier New"/>
                <w:color w:val="000000"/>
                <w:sz w:val="20"/>
                <w:szCs w:val="20"/>
                <w:lang w:val="de-DE" w:eastAsia="de-DE"/>
                <w14:ligatures w14:val="none"/>
              </w:rPr>
            </w:rPrChange>
          </w:rPr>
          <w:t>();</w:t>
        </w:r>
      </w:ins>
    </w:p>
    <w:p w14:paraId="71C1727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206" w:author="Manuel Hergenröder" w:date="2020-07-16T16:21:00Z"/>
          <w:rFonts w:ascii="Consolas" w:eastAsia="Times New Roman" w:hAnsi="Consolas" w:cs="Courier New"/>
          <w:color w:val="000000"/>
          <w:sz w:val="18"/>
          <w:szCs w:val="18"/>
          <w:lang w:eastAsia="de-DE"/>
          <w14:ligatures w14:val="none"/>
          <w:rPrChange w:id="3207" w:author="Manuel Hergenröder" w:date="2020-07-16T16:26:00Z">
            <w:rPr>
              <w:ins w:id="3208" w:author="Manuel Hergenröder" w:date="2020-07-16T16:21:00Z"/>
              <w:rFonts w:ascii="Consolas" w:eastAsia="Times New Roman" w:hAnsi="Consolas" w:cs="Courier New"/>
              <w:color w:val="000000"/>
              <w:sz w:val="20"/>
              <w:szCs w:val="20"/>
              <w:lang w:val="de-DE" w:eastAsia="de-DE"/>
              <w14:ligatures w14:val="none"/>
            </w:rPr>
          </w:rPrChange>
        </w:rPr>
      </w:pPr>
      <w:ins w:id="3209" w:author="Manuel Hergenröder" w:date="2020-07-16T16:21:00Z">
        <w:r w:rsidRPr="00625FEA">
          <w:rPr>
            <w:rFonts w:ascii="Consolas" w:eastAsia="Times New Roman" w:hAnsi="Consolas" w:cs="Courier New"/>
            <w:color w:val="000000"/>
            <w:sz w:val="18"/>
            <w:szCs w:val="18"/>
            <w:lang w:eastAsia="de-DE"/>
            <w14:ligatures w14:val="none"/>
            <w:rPrChange w:id="3210" w:author="Manuel Hergenröder" w:date="2020-07-16T16:26:00Z">
              <w:rPr>
                <w:rFonts w:ascii="Consolas" w:eastAsia="Times New Roman" w:hAnsi="Consolas" w:cs="Courier New"/>
                <w:color w:val="000000"/>
                <w:sz w:val="20"/>
                <w:szCs w:val="20"/>
                <w:lang w:val="de-DE" w:eastAsia="de-DE"/>
                <w14:ligatures w14:val="none"/>
              </w:rPr>
            </w:rPrChange>
          </w:rPr>
          <w:lastRenderedPageBreak/>
          <w:t>            </w:t>
        </w:r>
        <w:r w:rsidRPr="00625FEA">
          <w:rPr>
            <w:rFonts w:ascii="Consolas" w:eastAsia="Times New Roman" w:hAnsi="Consolas" w:cs="Courier New"/>
            <w:color w:val="0000FF"/>
            <w:sz w:val="18"/>
            <w:szCs w:val="18"/>
            <w:lang w:eastAsia="de-DE"/>
            <w14:ligatures w14:val="none"/>
            <w:rPrChange w:id="321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212" w:author="Manuel Hergenröder" w:date="2020-07-16T16:26:00Z">
              <w:rPr>
                <w:rFonts w:ascii="Consolas" w:eastAsia="Times New Roman" w:hAnsi="Consolas" w:cs="Courier New"/>
                <w:color w:val="000000"/>
                <w:sz w:val="20"/>
                <w:szCs w:val="20"/>
                <w:lang w:val="de-DE" w:eastAsia="de-DE"/>
                <w14:ligatures w14:val="none"/>
              </w:rPr>
            </w:rPrChange>
          </w:rPr>
          <w:t>.waveReader = </w:t>
        </w:r>
        <w:r w:rsidRPr="00625FEA">
          <w:rPr>
            <w:rFonts w:ascii="Consolas" w:eastAsia="Times New Roman" w:hAnsi="Consolas" w:cs="Courier New"/>
            <w:color w:val="0000FF"/>
            <w:sz w:val="18"/>
            <w:szCs w:val="18"/>
            <w:lang w:eastAsia="de-DE"/>
            <w14:ligatures w14:val="none"/>
            <w:rPrChange w:id="3213" w:author="Manuel Hergenröder" w:date="2020-07-16T16:26:00Z">
              <w:rPr>
                <w:rFonts w:ascii="Consolas" w:eastAsia="Times New Roman" w:hAnsi="Consolas" w:cs="Courier New"/>
                <w:color w:val="0000FF"/>
                <w:sz w:val="20"/>
                <w:szCs w:val="20"/>
                <w:lang w:val="de-DE" w:eastAsia="de-DE"/>
                <w14:ligatures w14:val="none"/>
              </w:rPr>
            </w:rPrChange>
          </w:rPr>
          <w:t>null</w:t>
        </w:r>
        <w:r w:rsidRPr="00625FEA">
          <w:rPr>
            <w:rFonts w:ascii="Consolas" w:eastAsia="Times New Roman" w:hAnsi="Consolas" w:cs="Courier New"/>
            <w:color w:val="000000"/>
            <w:sz w:val="18"/>
            <w:szCs w:val="18"/>
            <w:lang w:eastAsia="de-DE"/>
            <w14:ligatures w14:val="none"/>
            <w:rPrChange w:id="3214" w:author="Manuel Hergenröder" w:date="2020-07-16T16:26:00Z">
              <w:rPr>
                <w:rFonts w:ascii="Consolas" w:eastAsia="Times New Roman" w:hAnsi="Consolas" w:cs="Courier New"/>
                <w:color w:val="000000"/>
                <w:sz w:val="20"/>
                <w:szCs w:val="20"/>
                <w:lang w:val="de-DE" w:eastAsia="de-DE"/>
                <w14:ligatures w14:val="none"/>
              </w:rPr>
            </w:rPrChange>
          </w:rPr>
          <w:t>;</w:t>
        </w:r>
      </w:ins>
    </w:p>
    <w:p w14:paraId="2551AD6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215" w:author="Manuel Hergenröder" w:date="2020-07-16T16:21:00Z"/>
          <w:rFonts w:ascii="Consolas" w:eastAsia="Times New Roman" w:hAnsi="Consolas" w:cs="Courier New"/>
          <w:color w:val="000000"/>
          <w:sz w:val="18"/>
          <w:szCs w:val="18"/>
          <w:lang w:eastAsia="de-DE"/>
          <w14:ligatures w14:val="none"/>
          <w:rPrChange w:id="3216" w:author="Manuel Hergenröder" w:date="2020-07-16T16:26:00Z">
            <w:rPr>
              <w:ins w:id="3217" w:author="Manuel Hergenröder" w:date="2020-07-16T16:21:00Z"/>
              <w:rFonts w:ascii="Consolas" w:eastAsia="Times New Roman" w:hAnsi="Consolas" w:cs="Courier New"/>
              <w:color w:val="000000"/>
              <w:sz w:val="20"/>
              <w:szCs w:val="20"/>
              <w:lang w:val="de-DE" w:eastAsia="de-DE"/>
              <w14:ligatures w14:val="none"/>
            </w:rPr>
          </w:rPrChange>
        </w:rPr>
      </w:pPr>
      <w:ins w:id="3218" w:author="Manuel Hergenröder" w:date="2020-07-16T16:21:00Z">
        <w:r w:rsidRPr="00625FEA">
          <w:rPr>
            <w:rFonts w:ascii="Consolas" w:eastAsia="Times New Roman" w:hAnsi="Consolas" w:cs="Courier New"/>
            <w:color w:val="000000"/>
            <w:sz w:val="18"/>
            <w:szCs w:val="18"/>
            <w:lang w:eastAsia="de-DE"/>
            <w14:ligatures w14:val="none"/>
            <w:rPrChange w:id="3219" w:author="Manuel Hergenröder" w:date="2020-07-16T16:26:00Z">
              <w:rPr>
                <w:rFonts w:ascii="Consolas" w:eastAsia="Times New Roman" w:hAnsi="Consolas" w:cs="Courier New"/>
                <w:color w:val="000000"/>
                <w:sz w:val="20"/>
                <w:szCs w:val="20"/>
                <w:lang w:val="de-DE" w:eastAsia="de-DE"/>
                <w14:ligatures w14:val="none"/>
              </w:rPr>
            </w:rPrChange>
          </w:rPr>
          <w:t>        }</w:t>
        </w:r>
      </w:ins>
    </w:p>
    <w:p w14:paraId="4977193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220" w:author="Manuel Hergenröder" w:date="2020-07-16T16:21:00Z"/>
          <w:rFonts w:ascii="Consolas" w:eastAsia="Times New Roman" w:hAnsi="Consolas" w:cs="Courier New"/>
          <w:color w:val="000000"/>
          <w:sz w:val="18"/>
          <w:szCs w:val="18"/>
          <w:lang w:eastAsia="de-DE"/>
          <w14:ligatures w14:val="none"/>
          <w:rPrChange w:id="3221" w:author="Manuel Hergenröder" w:date="2020-07-16T16:26:00Z">
            <w:rPr>
              <w:ins w:id="3222" w:author="Manuel Hergenröder" w:date="2020-07-16T16:21:00Z"/>
              <w:rFonts w:ascii="Consolas" w:eastAsia="Times New Roman" w:hAnsi="Consolas" w:cs="Courier New"/>
              <w:color w:val="000000"/>
              <w:sz w:val="20"/>
              <w:szCs w:val="20"/>
              <w:lang w:val="de-DE" w:eastAsia="de-DE"/>
              <w14:ligatures w14:val="none"/>
            </w:rPr>
          </w:rPrChange>
        </w:rPr>
      </w:pPr>
      <w:ins w:id="3223" w:author="Manuel Hergenröder" w:date="2020-07-16T16:21:00Z">
        <w:r w:rsidRPr="00625FEA">
          <w:rPr>
            <w:rFonts w:ascii="Consolas" w:eastAsia="Times New Roman" w:hAnsi="Consolas" w:cs="Courier New"/>
            <w:color w:val="000000"/>
            <w:sz w:val="18"/>
            <w:szCs w:val="18"/>
            <w:lang w:eastAsia="de-DE"/>
            <w14:ligatures w14:val="none"/>
            <w:rPrChange w:id="3224"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90F656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225" w:author="Manuel Hergenröder" w:date="2020-07-16T16:21:00Z"/>
          <w:rFonts w:ascii="Consolas" w:eastAsia="Times New Roman" w:hAnsi="Consolas" w:cs="Courier New"/>
          <w:color w:val="000000"/>
          <w:sz w:val="18"/>
          <w:szCs w:val="18"/>
          <w:lang w:eastAsia="de-DE"/>
          <w14:ligatures w14:val="none"/>
          <w:rPrChange w:id="3226" w:author="Manuel Hergenröder" w:date="2020-07-16T16:26:00Z">
            <w:rPr>
              <w:ins w:id="3227" w:author="Manuel Hergenröder" w:date="2020-07-16T16:21:00Z"/>
              <w:rFonts w:ascii="Consolas" w:eastAsia="Times New Roman" w:hAnsi="Consolas" w:cs="Courier New"/>
              <w:color w:val="000000"/>
              <w:sz w:val="20"/>
              <w:szCs w:val="20"/>
              <w:lang w:val="de-DE" w:eastAsia="de-DE"/>
              <w14:ligatures w14:val="none"/>
            </w:rPr>
          </w:rPrChange>
        </w:rPr>
      </w:pPr>
      <w:ins w:id="3228" w:author="Manuel Hergenröder" w:date="2020-07-16T16:21:00Z">
        <w:r w:rsidRPr="00625FEA">
          <w:rPr>
            <w:rFonts w:ascii="Consolas" w:eastAsia="Times New Roman" w:hAnsi="Consolas" w:cs="Courier New"/>
            <w:color w:val="000000"/>
            <w:sz w:val="18"/>
            <w:szCs w:val="18"/>
            <w:lang w:eastAsia="de-DE"/>
            <w14:ligatures w14:val="none"/>
            <w:rPrChange w:id="322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23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231" w:author="Manuel Hergenröder" w:date="2020-07-16T16:26:00Z">
              <w:rPr>
                <w:rFonts w:ascii="Consolas" w:eastAsia="Times New Roman" w:hAnsi="Consolas" w:cs="Courier New"/>
                <w:color w:val="000000"/>
                <w:sz w:val="20"/>
                <w:szCs w:val="20"/>
                <w:lang w:val="de-DE" w:eastAsia="de-DE"/>
                <w14:ligatures w14:val="none"/>
              </w:rPr>
            </w:rPrChange>
          </w:rPr>
          <w:t>.isPlaying = </w:t>
        </w:r>
        <w:r w:rsidRPr="00625FEA">
          <w:rPr>
            <w:rFonts w:ascii="Consolas" w:eastAsia="Times New Roman" w:hAnsi="Consolas" w:cs="Courier New"/>
            <w:color w:val="0000FF"/>
            <w:sz w:val="18"/>
            <w:szCs w:val="18"/>
            <w:lang w:eastAsia="de-DE"/>
            <w14:ligatures w14:val="none"/>
            <w:rPrChange w:id="3232" w:author="Manuel Hergenröder" w:date="2020-07-16T16:26:00Z">
              <w:rPr>
                <w:rFonts w:ascii="Consolas" w:eastAsia="Times New Roman" w:hAnsi="Consolas" w:cs="Courier New"/>
                <w:color w:val="0000FF"/>
                <w:sz w:val="20"/>
                <w:szCs w:val="20"/>
                <w:lang w:val="de-DE" w:eastAsia="de-DE"/>
                <w14:ligatures w14:val="none"/>
              </w:rPr>
            </w:rPrChange>
          </w:rPr>
          <w:t>false</w:t>
        </w:r>
        <w:r w:rsidRPr="00625FEA">
          <w:rPr>
            <w:rFonts w:ascii="Consolas" w:eastAsia="Times New Roman" w:hAnsi="Consolas" w:cs="Courier New"/>
            <w:color w:val="000000"/>
            <w:sz w:val="18"/>
            <w:szCs w:val="18"/>
            <w:lang w:eastAsia="de-DE"/>
            <w14:ligatures w14:val="none"/>
            <w:rPrChange w:id="3233" w:author="Manuel Hergenröder" w:date="2020-07-16T16:26:00Z">
              <w:rPr>
                <w:rFonts w:ascii="Consolas" w:eastAsia="Times New Roman" w:hAnsi="Consolas" w:cs="Courier New"/>
                <w:color w:val="000000"/>
                <w:sz w:val="20"/>
                <w:szCs w:val="20"/>
                <w:lang w:val="de-DE" w:eastAsia="de-DE"/>
                <w14:ligatures w14:val="none"/>
              </w:rPr>
            </w:rPrChange>
          </w:rPr>
          <w:t>;</w:t>
        </w:r>
      </w:ins>
    </w:p>
    <w:p w14:paraId="5EB1845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234" w:author="Manuel Hergenröder" w:date="2020-07-16T16:21:00Z"/>
          <w:rFonts w:ascii="Consolas" w:eastAsia="Times New Roman" w:hAnsi="Consolas" w:cs="Courier New"/>
          <w:color w:val="000000"/>
          <w:sz w:val="18"/>
          <w:szCs w:val="18"/>
          <w:lang w:eastAsia="de-DE"/>
          <w14:ligatures w14:val="none"/>
          <w:rPrChange w:id="3235" w:author="Manuel Hergenröder" w:date="2020-07-16T16:26:00Z">
            <w:rPr>
              <w:ins w:id="3236" w:author="Manuel Hergenröder" w:date="2020-07-16T16:21:00Z"/>
              <w:rFonts w:ascii="Consolas" w:eastAsia="Times New Roman" w:hAnsi="Consolas" w:cs="Courier New"/>
              <w:color w:val="000000"/>
              <w:sz w:val="20"/>
              <w:szCs w:val="20"/>
              <w:lang w:val="de-DE" w:eastAsia="de-DE"/>
              <w14:ligatures w14:val="none"/>
            </w:rPr>
          </w:rPrChange>
        </w:rPr>
      </w:pPr>
      <w:ins w:id="3237" w:author="Manuel Hergenröder" w:date="2020-07-16T16:21:00Z">
        <w:r w:rsidRPr="00625FEA">
          <w:rPr>
            <w:rFonts w:ascii="Consolas" w:eastAsia="Times New Roman" w:hAnsi="Consolas" w:cs="Courier New"/>
            <w:color w:val="000000"/>
            <w:sz w:val="18"/>
            <w:szCs w:val="18"/>
            <w:lang w:eastAsia="de-DE"/>
            <w14:ligatures w14:val="none"/>
            <w:rPrChange w:id="3238" w:author="Manuel Hergenröder" w:date="2020-07-16T16:26:00Z">
              <w:rPr>
                <w:rFonts w:ascii="Consolas" w:eastAsia="Times New Roman" w:hAnsi="Consolas" w:cs="Courier New"/>
                <w:color w:val="000000"/>
                <w:sz w:val="20"/>
                <w:szCs w:val="20"/>
                <w:lang w:val="de-DE" w:eastAsia="de-DE"/>
                <w14:ligatures w14:val="none"/>
              </w:rPr>
            </w:rPrChange>
          </w:rPr>
          <w:t>    }</w:t>
        </w:r>
      </w:ins>
    </w:p>
    <w:p w14:paraId="5B2E134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239" w:author="Manuel Hergenröder" w:date="2020-07-16T16:21:00Z"/>
          <w:rFonts w:ascii="Consolas" w:eastAsia="Times New Roman" w:hAnsi="Consolas" w:cs="Courier New"/>
          <w:color w:val="000000"/>
          <w:sz w:val="18"/>
          <w:szCs w:val="18"/>
          <w:lang w:eastAsia="de-DE"/>
          <w14:ligatures w14:val="none"/>
          <w:rPrChange w:id="3240" w:author="Manuel Hergenröder" w:date="2020-07-16T16:26:00Z">
            <w:rPr>
              <w:ins w:id="3241" w:author="Manuel Hergenröder" w:date="2020-07-16T16:21:00Z"/>
              <w:rFonts w:ascii="Consolas" w:eastAsia="Times New Roman" w:hAnsi="Consolas" w:cs="Courier New"/>
              <w:color w:val="000000"/>
              <w:sz w:val="20"/>
              <w:szCs w:val="20"/>
              <w:lang w:val="de-DE" w:eastAsia="de-DE"/>
              <w14:ligatures w14:val="none"/>
            </w:rPr>
          </w:rPrChange>
        </w:rPr>
      </w:pPr>
      <w:ins w:id="3242" w:author="Manuel Hergenröder" w:date="2020-07-16T16:21:00Z">
        <w:r w:rsidRPr="00625FEA">
          <w:rPr>
            <w:rFonts w:ascii="Consolas" w:eastAsia="Times New Roman" w:hAnsi="Consolas" w:cs="Courier New"/>
            <w:color w:val="000000"/>
            <w:sz w:val="18"/>
            <w:szCs w:val="18"/>
            <w:lang w:eastAsia="de-DE"/>
            <w14:ligatures w14:val="none"/>
            <w:rPrChange w:id="324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1A694A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244" w:author="Manuel Hergenröder" w:date="2020-07-16T16:21:00Z"/>
          <w:rFonts w:ascii="Consolas" w:eastAsia="Times New Roman" w:hAnsi="Consolas" w:cs="Courier New"/>
          <w:color w:val="000000"/>
          <w:sz w:val="18"/>
          <w:szCs w:val="18"/>
          <w:lang w:eastAsia="de-DE"/>
          <w14:ligatures w14:val="none"/>
          <w:rPrChange w:id="3245" w:author="Manuel Hergenröder" w:date="2020-07-16T16:26:00Z">
            <w:rPr>
              <w:ins w:id="3246" w:author="Manuel Hergenröder" w:date="2020-07-16T16:21:00Z"/>
              <w:rFonts w:ascii="Consolas" w:eastAsia="Times New Roman" w:hAnsi="Consolas" w:cs="Courier New"/>
              <w:color w:val="000000"/>
              <w:sz w:val="20"/>
              <w:szCs w:val="20"/>
              <w:lang w:val="de-DE" w:eastAsia="de-DE"/>
              <w14:ligatures w14:val="none"/>
            </w:rPr>
          </w:rPrChange>
        </w:rPr>
      </w:pPr>
      <w:ins w:id="3247" w:author="Manuel Hergenröder" w:date="2020-07-16T16:21:00Z">
        <w:r w:rsidRPr="00625FEA">
          <w:rPr>
            <w:rFonts w:ascii="Consolas" w:eastAsia="Times New Roman" w:hAnsi="Consolas" w:cs="Courier New"/>
            <w:color w:val="000000"/>
            <w:sz w:val="18"/>
            <w:szCs w:val="18"/>
            <w:lang w:eastAsia="de-DE"/>
            <w14:ligatures w14:val="none"/>
            <w:rPrChange w:id="324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249"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3250"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251"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3EA1F9A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252" w:author="Manuel Hergenröder" w:date="2020-07-16T16:21:00Z"/>
          <w:rFonts w:ascii="Consolas" w:eastAsia="Times New Roman" w:hAnsi="Consolas" w:cs="Courier New"/>
          <w:color w:val="000000"/>
          <w:sz w:val="18"/>
          <w:szCs w:val="18"/>
          <w:lang w:eastAsia="de-DE"/>
          <w14:ligatures w14:val="none"/>
          <w:rPrChange w:id="3253" w:author="Manuel Hergenröder" w:date="2020-07-16T16:26:00Z">
            <w:rPr>
              <w:ins w:id="3254" w:author="Manuel Hergenröder" w:date="2020-07-16T16:21:00Z"/>
              <w:rFonts w:ascii="Consolas" w:eastAsia="Times New Roman" w:hAnsi="Consolas" w:cs="Courier New"/>
              <w:color w:val="000000"/>
              <w:sz w:val="20"/>
              <w:szCs w:val="20"/>
              <w:lang w:val="de-DE" w:eastAsia="de-DE"/>
              <w14:ligatures w14:val="none"/>
            </w:rPr>
          </w:rPrChange>
        </w:rPr>
      </w:pPr>
      <w:ins w:id="3255" w:author="Manuel Hergenröder" w:date="2020-07-16T16:21:00Z">
        <w:r w:rsidRPr="00625FEA">
          <w:rPr>
            <w:rFonts w:ascii="Consolas" w:eastAsia="Times New Roman" w:hAnsi="Consolas" w:cs="Courier New"/>
            <w:color w:val="000000"/>
            <w:sz w:val="18"/>
            <w:szCs w:val="18"/>
            <w:lang w:eastAsia="de-DE"/>
            <w14:ligatures w14:val="none"/>
            <w:rPrChange w:id="325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257"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3258" w:author="Manuel Hergenröder" w:date="2020-07-16T16:26:00Z">
              <w:rPr>
                <w:rFonts w:ascii="Consolas" w:eastAsia="Times New Roman" w:hAnsi="Consolas" w:cs="Courier New"/>
                <w:color w:val="008000"/>
                <w:sz w:val="20"/>
                <w:szCs w:val="20"/>
                <w:lang w:val="de-DE" w:eastAsia="de-DE"/>
                <w14:ligatures w14:val="none"/>
              </w:rPr>
            </w:rPrChange>
          </w:rPr>
          <w:t> Create overlapping &amp; windowing and perform FFT</w:t>
        </w:r>
      </w:ins>
    </w:p>
    <w:p w14:paraId="66F24DF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259" w:author="Manuel Hergenröder" w:date="2020-07-16T16:21:00Z"/>
          <w:rFonts w:ascii="Consolas" w:eastAsia="Times New Roman" w:hAnsi="Consolas" w:cs="Courier New"/>
          <w:color w:val="000000"/>
          <w:sz w:val="18"/>
          <w:szCs w:val="18"/>
          <w:lang w:eastAsia="de-DE"/>
          <w14:ligatures w14:val="none"/>
          <w:rPrChange w:id="3260" w:author="Manuel Hergenröder" w:date="2020-07-16T16:26:00Z">
            <w:rPr>
              <w:ins w:id="3261" w:author="Manuel Hergenröder" w:date="2020-07-16T16:21:00Z"/>
              <w:rFonts w:ascii="Consolas" w:eastAsia="Times New Roman" w:hAnsi="Consolas" w:cs="Courier New"/>
              <w:color w:val="000000"/>
              <w:sz w:val="20"/>
              <w:szCs w:val="20"/>
              <w:lang w:val="de-DE" w:eastAsia="de-DE"/>
              <w14:ligatures w14:val="none"/>
            </w:rPr>
          </w:rPrChange>
        </w:rPr>
      </w:pPr>
      <w:ins w:id="3262" w:author="Manuel Hergenröder" w:date="2020-07-16T16:21:00Z">
        <w:r w:rsidRPr="00625FEA">
          <w:rPr>
            <w:rFonts w:ascii="Consolas" w:eastAsia="Times New Roman" w:hAnsi="Consolas" w:cs="Courier New"/>
            <w:color w:val="000000"/>
            <w:sz w:val="18"/>
            <w:szCs w:val="18"/>
            <w:lang w:eastAsia="de-DE"/>
            <w14:ligatures w14:val="none"/>
            <w:rPrChange w:id="326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264"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3265"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3266"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78A694B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267" w:author="Manuel Hergenröder" w:date="2020-07-16T16:21:00Z"/>
          <w:rFonts w:ascii="Consolas" w:eastAsia="Times New Roman" w:hAnsi="Consolas" w:cs="Courier New"/>
          <w:color w:val="000000"/>
          <w:sz w:val="18"/>
          <w:szCs w:val="18"/>
          <w:lang w:eastAsia="de-DE"/>
          <w14:ligatures w14:val="none"/>
          <w:rPrChange w:id="3268" w:author="Manuel Hergenröder" w:date="2020-07-16T16:26:00Z">
            <w:rPr>
              <w:ins w:id="3269" w:author="Manuel Hergenröder" w:date="2020-07-16T16:21:00Z"/>
              <w:rFonts w:ascii="Consolas" w:eastAsia="Times New Roman" w:hAnsi="Consolas" w:cs="Courier New"/>
              <w:color w:val="000000"/>
              <w:sz w:val="20"/>
              <w:szCs w:val="20"/>
              <w:lang w:val="de-DE" w:eastAsia="de-DE"/>
              <w14:ligatures w14:val="none"/>
            </w:rPr>
          </w:rPrChange>
        </w:rPr>
      </w:pPr>
      <w:ins w:id="3270" w:author="Manuel Hergenröder" w:date="2020-07-16T16:21:00Z">
        <w:r w:rsidRPr="00625FEA">
          <w:rPr>
            <w:rFonts w:ascii="Consolas" w:eastAsia="Times New Roman" w:hAnsi="Consolas" w:cs="Courier New"/>
            <w:color w:val="000000"/>
            <w:sz w:val="18"/>
            <w:szCs w:val="18"/>
            <w:lang w:eastAsia="de-DE"/>
            <w14:ligatures w14:val="none"/>
            <w:rPrChange w:id="327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272"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327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274"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327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3276" w:author="Manuel Hergenröder" w:date="2020-07-16T16:26:00Z">
              <w:rPr>
                <w:rFonts w:ascii="Consolas" w:eastAsia="Times New Roman" w:hAnsi="Consolas" w:cs="Courier New"/>
                <w:color w:val="74531F"/>
                <w:sz w:val="20"/>
                <w:szCs w:val="20"/>
                <w:lang w:val="de-DE" w:eastAsia="de-DE"/>
                <w14:ligatures w14:val="none"/>
              </w:rPr>
            </w:rPrChange>
          </w:rPr>
          <w:t>DoFft</w:t>
        </w:r>
        <w:r w:rsidRPr="00625FEA">
          <w:rPr>
            <w:rFonts w:ascii="Consolas" w:eastAsia="Times New Roman" w:hAnsi="Consolas" w:cs="Courier New"/>
            <w:color w:val="000000"/>
            <w:sz w:val="18"/>
            <w:szCs w:val="18"/>
            <w:lang w:eastAsia="de-DE"/>
            <w14:ligatures w14:val="none"/>
            <w:rPrChange w:id="3277" w:author="Manuel Hergenröder" w:date="2020-07-16T16:26:00Z">
              <w:rPr>
                <w:rFonts w:ascii="Consolas" w:eastAsia="Times New Roman" w:hAnsi="Consolas" w:cs="Courier New"/>
                <w:color w:val="000000"/>
                <w:sz w:val="20"/>
                <w:szCs w:val="20"/>
                <w:lang w:val="de-DE" w:eastAsia="de-DE"/>
                <w14:ligatures w14:val="none"/>
              </w:rPr>
            </w:rPrChange>
          </w:rPr>
          <w:t>()</w:t>
        </w:r>
      </w:ins>
    </w:p>
    <w:p w14:paraId="29A4E87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278" w:author="Manuel Hergenröder" w:date="2020-07-16T16:21:00Z"/>
          <w:rFonts w:ascii="Consolas" w:eastAsia="Times New Roman" w:hAnsi="Consolas" w:cs="Courier New"/>
          <w:color w:val="000000"/>
          <w:sz w:val="18"/>
          <w:szCs w:val="18"/>
          <w:lang w:eastAsia="de-DE"/>
          <w14:ligatures w14:val="none"/>
          <w:rPrChange w:id="3279" w:author="Manuel Hergenröder" w:date="2020-07-16T16:26:00Z">
            <w:rPr>
              <w:ins w:id="3280" w:author="Manuel Hergenröder" w:date="2020-07-16T16:21:00Z"/>
              <w:rFonts w:ascii="Consolas" w:eastAsia="Times New Roman" w:hAnsi="Consolas" w:cs="Courier New"/>
              <w:color w:val="000000"/>
              <w:sz w:val="20"/>
              <w:szCs w:val="20"/>
              <w:lang w:val="de-DE" w:eastAsia="de-DE"/>
              <w14:ligatures w14:val="none"/>
            </w:rPr>
          </w:rPrChange>
        </w:rPr>
      </w:pPr>
      <w:ins w:id="3281" w:author="Manuel Hergenröder" w:date="2020-07-16T16:21:00Z">
        <w:r w:rsidRPr="00625FEA">
          <w:rPr>
            <w:rFonts w:ascii="Consolas" w:eastAsia="Times New Roman" w:hAnsi="Consolas" w:cs="Courier New"/>
            <w:color w:val="000000"/>
            <w:sz w:val="18"/>
            <w:szCs w:val="18"/>
            <w:lang w:eastAsia="de-DE"/>
            <w14:ligatures w14:val="none"/>
            <w:rPrChange w:id="3282" w:author="Manuel Hergenröder" w:date="2020-07-16T16:26:00Z">
              <w:rPr>
                <w:rFonts w:ascii="Consolas" w:eastAsia="Times New Roman" w:hAnsi="Consolas" w:cs="Courier New"/>
                <w:color w:val="000000"/>
                <w:sz w:val="20"/>
                <w:szCs w:val="20"/>
                <w:lang w:val="de-DE" w:eastAsia="de-DE"/>
                <w14:ligatures w14:val="none"/>
              </w:rPr>
            </w:rPrChange>
          </w:rPr>
          <w:t>    {</w:t>
        </w:r>
      </w:ins>
    </w:p>
    <w:p w14:paraId="36779E0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283" w:author="Manuel Hergenröder" w:date="2020-07-16T16:21:00Z"/>
          <w:rFonts w:ascii="Consolas" w:eastAsia="Times New Roman" w:hAnsi="Consolas" w:cs="Courier New"/>
          <w:color w:val="000000"/>
          <w:sz w:val="18"/>
          <w:szCs w:val="18"/>
          <w:lang w:eastAsia="de-DE"/>
          <w14:ligatures w14:val="none"/>
          <w:rPrChange w:id="3284" w:author="Manuel Hergenröder" w:date="2020-07-16T16:26:00Z">
            <w:rPr>
              <w:ins w:id="3285" w:author="Manuel Hergenröder" w:date="2020-07-16T16:21:00Z"/>
              <w:rFonts w:ascii="Consolas" w:eastAsia="Times New Roman" w:hAnsi="Consolas" w:cs="Courier New"/>
              <w:color w:val="000000"/>
              <w:sz w:val="20"/>
              <w:szCs w:val="20"/>
              <w:lang w:val="de-DE" w:eastAsia="de-DE"/>
              <w14:ligatures w14:val="none"/>
            </w:rPr>
          </w:rPrChange>
        </w:rPr>
      </w:pPr>
      <w:ins w:id="3286" w:author="Manuel Hergenröder" w:date="2020-07-16T16:21:00Z">
        <w:r w:rsidRPr="00625FEA">
          <w:rPr>
            <w:rFonts w:ascii="Consolas" w:eastAsia="Times New Roman" w:hAnsi="Consolas" w:cs="Courier New"/>
            <w:color w:val="000000"/>
            <w:sz w:val="18"/>
            <w:szCs w:val="18"/>
            <w:lang w:eastAsia="de-DE"/>
            <w14:ligatures w14:val="none"/>
            <w:rPrChange w:id="328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3288"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328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29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291" w:author="Manuel Hergenröder" w:date="2020-07-16T16:26:00Z">
              <w:rPr>
                <w:rFonts w:ascii="Consolas" w:eastAsia="Times New Roman" w:hAnsi="Consolas" w:cs="Courier New"/>
                <w:color w:val="000000"/>
                <w:sz w:val="20"/>
                <w:szCs w:val="20"/>
                <w:lang w:val="de-DE" w:eastAsia="de-DE"/>
                <w14:ligatures w14:val="none"/>
              </w:rPr>
            </w:rPrChange>
          </w:rPr>
          <w:t>.audioData != </w:t>
        </w:r>
        <w:r w:rsidRPr="00625FEA">
          <w:rPr>
            <w:rFonts w:ascii="Consolas" w:eastAsia="Times New Roman" w:hAnsi="Consolas" w:cs="Courier New"/>
            <w:color w:val="0000FF"/>
            <w:sz w:val="18"/>
            <w:szCs w:val="18"/>
            <w:lang w:eastAsia="de-DE"/>
            <w14:ligatures w14:val="none"/>
            <w:rPrChange w:id="3292" w:author="Manuel Hergenröder" w:date="2020-07-16T16:26:00Z">
              <w:rPr>
                <w:rFonts w:ascii="Consolas" w:eastAsia="Times New Roman" w:hAnsi="Consolas" w:cs="Courier New"/>
                <w:color w:val="0000FF"/>
                <w:sz w:val="20"/>
                <w:szCs w:val="20"/>
                <w:lang w:val="de-DE" w:eastAsia="de-DE"/>
                <w14:ligatures w14:val="none"/>
              </w:rPr>
            </w:rPrChange>
          </w:rPr>
          <w:t>null</w:t>
        </w:r>
        <w:r w:rsidRPr="00625FEA">
          <w:rPr>
            <w:rFonts w:ascii="Consolas" w:eastAsia="Times New Roman" w:hAnsi="Consolas" w:cs="Courier New"/>
            <w:color w:val="000000"/>
            <w:sz w:val="18"/>
            <w:szCs w:val="18"/>
            <w:lang w:eastAsia="de-DE"/>
            <w14:ligatures w14:val="none"/>
            <w:rPrChange w:id="3293" w:author="Manuel Hergenröder" w:date="2020-07-16T16:26:00Z">
              <w:rPr>
                <w:rFonts w:ascii="Consolas" w:eastAsia="Times New Roman" w:hAnsi="Consolas" w:cs="Courier New"/>
                <w:color w:val="000000"/>
                <w:sz w:val="20"/>
                <w:szCs w:val="20"/>
                <w:lang w:val="de-DE" w:eastAsia="de-DE"/>
                <w14:ligatures w14:val="none"/>
              </w:rPr>
            </w:rPrChange>
          </w:rPr>
          <w:t> &amp;&amp; </w:t>
        </w:r>
        <w:r w:rsidRPr="00625FEA">
          <w:rPr>
            <w:rFonts w:ascii="Consolas" w:eastAsia="Times New Roman" w:hAnsi="Consolas" w:cs="Courier New"/>
            <w:color w:val="0000FF"/>
            <w:sz w:val="18"/>
            <w:szCs w:val="18"/>
            <w:lang w:eastAsia="de-DE"/>
            <w14:ligatures w14:val="none"/>
            <w:rPrChange w:id="329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295" w:author="Manuel Hergenröder" w:date="2020-07-16T16:26:00Z">
              <w:rPr>
                <w:rFonts w:ascii="Consolas" w:eastAsia="Times New Roman" w:hAnsi="Consolas" w:cs="Courier New"/>
                <w:color w:val="000000"/>
                <w:sz w:val="20"/>
                <w:szCs w:val="20"/>
                <w:lang w:val="de-DE" w:eastAsia="de-DE"/>
                <w14:ligatures w14:val="none"/>
              </w:rPr>
            </w:rPrChange>
          </w:rPr>
          <w:t>.audioData.Length &gt; 0)</w:t>
        </w:r>
      </w:ins>
    </w:p>
    <w:p w14:paraId="25F59F1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296" w:author="Manuel Hergenröder" w:date="2020-07-16T16:21:00Z"/>
          <w:rFonts w:ascii="Consolas" w:eastAsia="Times New Roman" w:hAnsi="Consolas" w:cs="Courier New"/>
          <w:color w:val="000000"/>
          <w:sz w:val="18"/>
          <w:szCs w:val="18"/>
          <w:lang w:eastAsia="de-DE"/>
          <w14:ligatures w14:val="none"/>
          <w:rPrChange w:id="3297" w:author="Manuel Hergenröder" w:date="2020-07-16T16:26:00Z">
            <w:rPr>
              <w:ins w:id="3298" w:author="Manuel Hergenröder" w:date="2020-07-16T16:21:00Z"/>
              <w:rFonts w:ascii="Consolas" w:eastAsia="Times New Roman" w:hAnsi="Consolas" w:cs="Courier New"/>
              <w:color w:val="000000"/>
              <w:sz w:val="20"/>
              <w:szCs w:val="20"/>
              <w:lang w:val="de-DE" w:eastAsia="de-DE"/>
              <w14:ligatures w14:val="none"/>
            </w:rPr>
          </w:rPrChange>
        </w:rPr>
      </w:pPr>
      <w:ins w:id="3299" w:author="Manuel Hergenröder" w:date="2020-07-16T16:21:00Z">
        <w:r w:rsidRPr="00625FEA">
          <w:rPr>
            <w:rFonts w:ascii="Consolas" w:eastAsia="Times New Roman" w:hAnsi="Consolas" w:cs="Courier New"/>
            <w:color w:val="000000"/>
            <w:sz w:val="18"/>
            <w:szCs w:val="18"/>
            <w:lang w:eastAsia="de-DE"/>
            <w14:ligatures w14:val="none"/>
            <w:rPrChange w:id="3300" w:author="Manuel Hergenröder" w:date="2020-07-16T16:26:00Z">
              <w:rPr>
                <w:rFonts w:ascii="Consolas" w:eastAsia="Times New Roman" w:hAnsi="Consolas" w:cs="Courier New"/>
                <w:color w:val="000000"/>
                <w:sz w:val="20"/>
                <w:szCs w:val="20"/>
                <w:lang w:val="de-DE" w:eastAsia="de-DE"/>
                <w14:ligatures w14:val="none"/>
              </w:rPr>
            </w:rPrChange>
          </w:rPr>
          <w:t>        {</w:t>
        </w:r>
      </w:ins>
    </w:p>
    <w:p w14:paraId="5AE4686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301" w:author="Manuel Hergenröder" w:date="2020-07-16T16:21:00Z"/>
          <w:rFonts w:ascii="Consolas" w:eastAsia="Times New Roman" w:hAnsi="Consolas" w:cs="Courier New"/>
          <w:color w:val="000000"/>
          <w:sz w:val="18"/>
          <w:szCs w:val="18"/>
          <w:lang w:eastAsia="de-DE"/>
          <w14:ligatures w14:val="none"/>
          <w:rPrChange w:id="3302" w:author="Manuel Hergenröder" w:date="2020-07-16T16:26:00Z">
            <w:rPr>
              <w:ins w:id="3303" w:author="Manuel Hergenröder" w:date="2020-07-16T16:21:00Z"/>
              <w:rFonts w:ascii="Consolas" w:eastAsia="Times New Roman" w:hAnsi="Consolas" w:cs="Courier New"/>
              <w:color w:val="000000"/>
              <w:sz w:val="20"/>
              <w:szCs w:val="20"/>
              <w:lang w:val="de-DE" w:eastAsia="de-DE"/>
              <w14:ligatures w14:val="none"/>
            </w:rPr>
          </w:rPrChange>
        </w:rPr>
      </w:pPr>
      <w:ins w:id="3304" w:author="Manuel Hergenröder" w:date="2020-07-16T16:21:00Z">
        <w:r w:rsidRPr="00625FEA">
          <w:rPr>
            <w:rFonts w:ascii="Consolas" w:eastAsia="Times New Roman" w:hAnsi="Consolas" w:cs="Courier New"/>
            <w:color w:val="000000"/>
            <w:sz w:val="18"/>
            <w:szCs w:val="18"/>
            <w:lang w:eastAsia="de-DE"/>
            <w14:ligatures w14:val="none"/>
            <w:rPrChange w:id="330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30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307" w:author="Manuel Hergenröder" w:date="2020-07-16T16:26:00Z">
              <w:rPr>
                <w:rFonts w:ascii="Consolas" w:eastAsia="Times New Roman" w:hAnsi="Consolas" w:cs="Courier New"/>
                <w:color w:val="000000"/>
                <w:sz w:val="20"/>
                <w:szCs w:val="20"/>
                <w:lang w:val="de-DE" w:eastAsia="de-DE"/>
                <w14:ligatures w14:val="none"/>
              </w:rPr>
            </w:rPrChange>
          </w:rPr>
          <w:t>.fftSize = (</w:t>
        </w:r>
        <w:r w:rsidRPr="00625FEA">
          <w:rPr>
            <w:rFonts w:ascii="Consolas" w:eastAsia="Times New Roman" w:hAnsi="Consolas" w:cs="Courier New"/>
            <w:color w:val="0000FF"/>
            <w:sz w:val="18"/>
            <w:szCs w:val="18"/>
            <w:lang w:eastAsia="de-DE"/>
            <w14:ligatures w14:val="none"/>
            <w:rPrChange w:id="3308"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330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331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311" w:author="Manuel Hergenröder" w:date="2020-07-16T16:26:00Z">
              <w:rPr>
                <w:rFonts w:ascii="Consolas" w:eastAsia="Times New Roman" w:hAnsi="Consolas" w:cs="Courier New"/>
                <w:color w:val="000000"/>
                <w:sz w:val="20"/>
                <w:szCs w:val="20"/>
                <w:lang w:val="de-DE" w:eastAsia="de-DE"/>
                <w14:ligatures w14:val="none"/>
              </w:rPr>
            </w:rPrChange>
          </w:rPr>
          <w:t>.importSampleRate * 0.0232199546485261); </w:t>
        </w:r>
        <w:r w:rsidRPr="00625FEA">
          <w:rPr>
            <w:rFonts w:ascii="Consolas" w:eastAsia="Times New Roman" w:hAnsi="Consolas" w:cs="Courier New"/>
            <w:color w:val="008000"/>
            <w:sz w:val="18"/>
            <w:szCs w:val="18"/>
            <w:lang w:eastAsia="de-DE"/>
            <w14:ligatures w14:val="none"/>
            <w:rPrChange w:id="3312" w:author="Manuel Hergenröder" w:date="2020-07-16T16:26:00Z">
              <w:rPr>
                <w:rFonts w:ascii="Consolas" w:eastAsia="Times New Roman" w:hAnsi="Consolas" w:cs="Courier New"/>
                <w:color w:val="008000"/>
                <w:sz w:val="20"/>
                <w:szCs w:val="20"/>
                <w:lang w:val="de-DE" w:eastAsia="de-DE"/>
                <w14:ligatures w14:val="none"/>
              </w:rPr>
            </w:rPrChange>
          </w:rPr>
          <w:t>// magic number taken from 44.100 Hz / 1024</w:t>
        </w:r>
      </w:ins>
    </w:p>
    <w:p w14:paraId="078622B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313" w:author="Manuel Hergenröder" w:date="2020-07-16T16:21:00Z"/>
          <w:rFonts w:ascii="Consolas" w:eastAsia="Times New Roman" w:hAnsi="Consolas" w:cs="Courier New"/>
          <w:color w:val="000000"/>
          <w:sz w:val="18"/>
          <w:szCs w:val="18"/>
          <w:lang w:eastAsia="de-DE"/>
          <w14:ligatures w14:val="none"/>
          <w:rPrChange w:id="3314" w:author="Manuel Hergenröder" w:date="2020-07-16T16:26:00Z">
            <w:rPr>
              <w:ins w:id="3315" w:author="Manuel Hergenröder" w:date="2020-07-16T16:21:00Z"/>
              <w:rFonts w:ascii="Consolas" w:eastAsia="Times New Roman" w:hAnsi="Consolas" w:cs="Courier New"/>
              <w:color w:val="000000"/>
              <w:sz w:val="20"/>
              <w:szCs w:val="20"/>
              <w:lang w:val="de-DE" w:eastAsia="de-DE"/>
              <w14:ligatures w14:val="none"/>
            </w:rPr>
          </w:rPrChange>
        </w:rPr>
      </w:pPr>
      <w:ins w:id="3316" w:author="Manuel Hergenröder" w:date="2020-07-16T16:21:00Z">
        <w:r w:rsidRPr="00625FEA">
          <w:rPr>
            <w:rFonts w:ascii="Consolas" w:eastAsia="Times New Roman" w:hAnsi="Consolas" w:cs="Courier New"/>
            <w:color w:val="000000"/>
            <w:sz w:val="18"/>
            <w:szCs w:val="18"/>
            <w:lang w:eastAsia="de-DE"/>
            <w14:ligatures w14:val="none"/>
            <w:rPrChange w:id="331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3318" w:author="Manuel Hergenröder" w:date="2020-07-16T16:26:00Z">
              <w:rPr>
                <w:rFonts w:ascii="Consolas" w:eastAsia="Times New Roman" w:hAnsi="Consolas" w:cs="Courier New"/>
                <w:color w:val="008000"/>
                <w:sz w:val="20"/>
                <w:szCs w:val="20"/>
                <w:lang w:val="de-DE" w:eastAsia="de-DE"/>
                <w14:ligatures w14:val="none"/>
              </w:rPr>
            </w:rPrChange>
          </w:rPr>
          <w:t>// Make even if odd</w:t>
        </w:r>
      </w:ins>
    </w:p>
    <w:p w14:paraId="3FEEA48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319" w:author="Manuel Hergenröder" w:date="2020-07-16T16:21:00Z"/>
          <w:rFonts w:ascii="Consolas" w:eastAsia="Times New Roman" w:hAnsi="Consolas" w:cs="Courier New"/>
          <w:color w:val="000000"/>
          <w:sz w:val="18"/>
          <w:szCs w:val="18"/>
          <w:lang w:eastAsia="de-DE"/>
          <w14:ligatures w14:val="none"/>
          <w:rPrChange w:id="3320" w:author="Manuel Hergenröder" w:date="2020-07-16T16:26:00Z">
            <w:rPr>
              <w:ins w:id="3321" w:author="Manuel Hergenröder" w:date="2020-07-16T16:21:00Z"/>
              <w:rFonts w:ascii="Consolas" w:eastAsia="Times New Roman" w:hAnsi="Consolas" w:cs="Courier New"/>
              <w:color w:val="000000"/>
              <w:sz w:val="20"/>
              <w:szCs w:val="20"/>
              <w:lang w:val="de-DE" w:eastAsia="de-DE"/>
              <w14:ligatures w14:val="none"/>
            </w:rPr>
          </w:rPrChange>
        </w:rPr>
      </w:pPr>
      <w:ins w:id="3322" w:author="Manuel Hergenröder" w:date="2020-07-16T16:21:00Z">
        <w:r w:rsidRPr="00625FEA">
          <w:rPr>
            <w:rFonts w:ascii="Consolas" w:eastAsia="Times New Roman" w:hAnsi="Consolas" w:cs="Courier New"/>
            <w:color w:val="000000"/>
            <w:sz w:val="18"/>
            <w:szCs w:val="18"/>
            <w:lang w:eastAsia="de-DE"/>
            <w14:ligatures w14:val="none"/>
            <w:rPrChange w:id="332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3324"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332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32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327" w:author="Manuel Hergenröder" w:date="2020-07-16T16:26:00Z">
              <w:rPr>
                <w:rFonts w:ascii="Consolas" w:eastAsia="Times New Roman" w:hAnsi="Consolas" w:cs="Courier New"/>
                <w:color w:val="000000"/>
                <w:sz w:val="20"/>
                <w:szCs w:val="20"/>
                <w:lang w:val="de-DE" w:eastAsia="de-DE"/>
                <w14:ligatures w14:val="none"/>
              </w:rPr>
            </w:rPrChange>
          </w:rPr>
          <w:t>.fftSize % 2 != 0)</w:t>
        </w:r>
      </w:ins>
    </w:p>
    <w:p w14:paraId="412A343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328" w:author="Manuel Hergenröder" w:date="2020-07-16T16:21:00Z"/>
          <w:rFonts w:ascii="Consolas" w:eastAsia="Times New Roman" w:hAnsi="Consolas" w:cs="Courier New"/>
          <w:color w:val="000000"/>
          <w:sz w:val="18"/>
          <w:szCs w:val="18"/>
          <w:lang w:eastAsia="de-DE"/>
          <w14:ligatures w14:val="none"/>
          <w:rPrChange w:id="3329" w:author="Manuel Hergenröder" w:date="2020-07-16T16:26:00Z">
            <w:rPr>
              <w:ins w:id="3330" w:author="Manuel Hergenröder" w:date="2020-07-16T16:21:00Z"/>
              <w:rFonts w:ascii="Consolas" w:eastAsia="Times New Roman" w:hAnsi="Consolas" w:cs="Courier New"/>
              <w:color w:val="000000"/>
              <w:sz w:val="20"/>
              <w:szCs w:val="20"/>
              <w:lang w:val="de-DE" w:eastAsia="de-DE"/>
              <w14:ligatures w14:val="none"/>
            </w:rPr>
          </w:rPrChange>
        </w:rPr>
      </w:pPr>
      <w:ins w:id="3331" w:author="Manuel Hergenröder" w:date="2020-07-16T16:21:00Z">
        <w:r w:rsidRPr="00625FEA">
          <w:rPr>
            <w:rFonts w:ascii="Consolas" w:eastAsia="Times New Roman" w:hAnsi="Consolas" w:cs="Courier New"/>
            <w:color w:val="000000"/>
            <w:sz w:val="18"/>
            <w:szCs w:val="18"/>
            <w:lang w:eastAsia="de-DE"/>
            <w14:ligatures w14:val="none"/>
            <w:rPrChange w:id="333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33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334" w:author="Manuel Hergenröder" w:date="2020-07-16T16:26:00Z">
              <w:rPr>
                <w:rFonts w:ascii="Consolas" w:eastAsia="Times New Roman" w:hAnsi="Consolas" w:cs="Courier New"/>
                <w:color w:val="000000"/>
                <w:sz w:val="20"/>
                <w:szCs w:val="20"/>
                <w:lang w:val="de-DE" w:eastAsia="de-DE"/>
                <w14:ligatures w14:val="none"/>
              </w:rPr>
            </w:rPrChange>
          </w:rPr>
          <w:t>.fftSize--;</w:t>
        </w:r>
      </w:ins>
    </w:p>
    <w:p w14:paraId="0B22212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335" w:author="Manuel Hergenröder" w:date="2020-07-16T16:21:00Z"/>
          <w:rFonts w:ascii="Consolas" w:eastAsia="Times New Roman" w:hAnsi="Consolas" w:cs="Courier New"/>
          <w:color w:val="000000"/>
          <w:sz w:val="18"/>
          <w:szCs w:val="18"/>
          <w:lang w:eastAsia="de-DE"/>
          <w14:ligatures w14:val="none"/>
          <w:rPrChange w:id="3336" w:author="Manuel Hergenröder" w:date="2020-07-16T16:26:00Z">
            <w:rPr>
              <w:ins w:id="3337" w:author="Manuel Hergenröder" w:date="2020-07-16T16:21:00Z"/>
              <w:rFonts w:ascii="Consolas" w:eastAsia="Times New Roman" w:hAnsi="Consolas" w:cs="Courier New"/>
              <w:color w:val="000000"/>
              <w:sz w:val="20"/>
              <w:szCs w:val="20"/>
              <w:lang w:val="de-DE" w:eastAsia="de-DE"/>
              <w14:ligatures w14:val="none"/>
            </w:rPr>
          </w:rPrChange>
        </w:rPr>
      </w:pPr>
      <w:ins w:id="3338" w:author="Manuel Hergenröder" w:date="2020-07-16T16:21:00Z">
        <w:r w:rsidRPr="00625FEA">
          <w:rPr>
            <w:rFonts w:ascii="Consolas" w:eastAsia="Times New Roman" w:hAnsi="Consolas" w:cs="Courier New"/>
            <w:color w:val="000000"/>
            <w:sz w:val="18"/>
            <w:szCs w:val="18"/>
            <w:lang w:eastAsia="de-DE"/>
            <w14:ligatures w14:val="none"/>
            <w:rPrChange w:id="333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75DF88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340" w:author="Manuel Hergenröder" w:date="2020-07-16T16:21:00Z"/>
          <w:rFonts w:ascii="Consolas" w:eastAsia="Times New Roman" w:hAnsi="Consolas" w:cs="Courier New"/>
          <w:color w:val="000000"/>
          <w:sz w:val="18"/>
          <w:szCs w:val="18"/>
          <w:lang w:eastAsia="de-DE"/>
          <w14:ligatures w14:val="none"/>
          <w:rPrChange w:id="3341" w:author="Manuel Hergenröder" w:date="2020-07-16T16:26:00Z">
            <w:rPr>
              <w:ins w:id="3342" w:author="Manuel Hergenröder" w:date="2020-07-16T16:21:00Z"/>
              <w:rFonts w:ascii="Consolas" w:eastAsia="Times New Roman" w:hAnsi="Consolas" w:cs="Courier New"/>
              <w:color w:val="000000"/>
              <w:sz w:val="20"/>
              <w:szCs w:val="20"/>
              <w:lang w:val="de-DE" w:eastAsia="de-DE"/>
              <w14:ligatures w14:val="none"/>
            </w:rPr>
          </w:rPrChange>
        </w:rPr>
      </w:pPr>
      <w:ins w:id="3343" w:author="Manuel Hergenröder" w:date="2020-07-16T16:21:00Z">
        <w:r w:rsidRPr="00625FEA">
          <w:rPr>
            <w:rFonts w:ascii="Consolas" w:eastAsia="Times New Roman" w:hAnsi="Consolas" w:cs="Courier New"/>
            <w:color w:val="000000"/>
            <w:sz w:val="18"/>
            <w:szCs w:val="18"/>
            <w:lang w:eastAsia="de-DE"/>
            <w14:ligatures w14:val="none"/>
            <w:rPrChange w:id="334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34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346" w:author="Manuel Hergenröder" w:date="2020-07-16T16:26:00Z">
              <w:rPr>
                <w:rFonts w:ascii="Consolas" w:eastAsia="Times New Roman" w:hAnsi="Consolas" w:cs="Courier New"/>
                <w:color w:val="000000"/>
                <w:sz w:val="20"/>
                <w:szCs w:val="20"/>
                <w:lang w:val="de-DE" w:eastAsia="de-DE"/>
                <w14:ligatures w14:val="none"/>
              </w:rPr>
            </w:rPrChange>
          </w:rPr>
          <w:t>.fftBinCount = fftSize / 2;</w:t>
        </w:r>
      </w:ins>
    </w:p>
    <w:p w14:paraId="2B154C4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347" w:author="Manuel Hergenröder" w:date="2020-07-16T16:21:00Z"/>
          <w:rFonts w:ascii="Consolas" w:eastAsia="Times New Roman" w:hAnsi="Consolas" w:cs="Courier New"/>
          <w:color w:val="000000"/>
          <w:sz w:val="18"/>
          <w:szCs w:val="18"/>
          <w:lang w:eastAsia="de-DE"/>
          <w14:ligatures w14:val="none"/>
          <w:rPrChange w:id="3348" w:author="Manuel Hergenröder" w:date="2020-07-16T16:26:00Z">
            <w:rPr>
              <w:ins w:id="3349" w:author="Manuel Hergenröder" w:date="2020-07-16T16:21:00Z"/>
              <w:rFonts w:ascii="Consolas" w:eastAsia="Times New Roman" w:hAnsi="Consolas" w:cs="Courier New"/>
              <w:color w:val="000000"/>
              <w:sz w:val="20"/>
              <w:szCs w:val="20"/>
              <w:lang w:val="de-DE" w:eastAsia="de-DE"/>
              <w14:ligatures w14:val="none"/>
            </w:rPr>
          </w:rPrChange>
        </w:rPr>
      </w:pPr>
      <w:ins w:id="3350" w:author="Manuel Hergenröder" w:date="2020-07-16T16:21:00Z">
        <w:r w:rsidRPr="00625FEA">
          <w:rPr>
            <w:rFonts w:ascii="Consolas" w:eastAsia="Times New Roman" w:hAnsi="Consolas" w:cs="Courier New"/>
            <w:color w:val="000000"/>
            <w:sz w:val="18"/>
            <w:szCs w:val="18"/>
            <w:lang w:eastAsia="de-DE"/>
            <w14:ligatures w14:val="none"/>
            <w:rPrChange w:id="335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B1D3BA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352" w:author="Manuel Hergenröder" w:date="2020-07-16T16:21:00Z"/>
          <w:rFonts w:ascii="Consolas" w:eastAsia="Times New Roman" w:hAnsi="Consolas" w:cs="Courier New"/>
          <w:color w:val="000000"/>
          <w:sz w:val="18"/>
          <w:szCs w:val="18"/>
          <w:lang w:eastAsia="de-DE"/>
          <w14:ligatures w14:val="none"/>
          <w:rPrChange w:id="3353" w:author="Manuel Hergenröder" w:date="2020-07-16T16:26:00Z">
            <w:rPr>
              <w:ins w:id="3354" w:author="Manuel Hergenröder" w:date="2020-07-16T16:21:00Z"/>
              <w:rFonts w:ascii="Consolas" w:eastAsia="Times New Roman" w:hAnsi="Consolas" w:cs="Courier New"/>
              <w:color w:val="000000"/>
              <w:sz w:val="20"/>
              <w:szCs w:val="20"/>
              <w:lang w:val="de-DE" w:eastAsia="de-DE"/>
              <w14:ligatures w14:val="none"/>
            </w:rPr>
          </w:rPrChange>
        </w:rPr>
      </w:pPr>
      <w:ins w:id="3355" w:author="Manuel Hergenröder" w:date="2020-07-16T16:21:00Z">
        <w:r w:rsidRPr="00625FEA">
          <w:rPr>
            <w:rFonts w:ascii="Consolas" w:eastAsia="Times New Roman" w:hAnsi="Consolas" w:cs="Courier New"/>
            <w:color w:val="000000"/>
            <w:sz w:val="18"/>
            <w:szCs w:val="18"/>
            <w:lang w:eastAsia="de-DE"/>
            <w14:ligatures w14:val="none"/>
            <w:rPrChange w:id="335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35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358" w:author="Manuel Hergenröder" w:date="2020-07-16T16:26:00Z">
              <w:rPr>
                <w:rFonts w:ascii="Consolas" w:eastAsia="Times New Roman" w:hAnsi="Consolas" w:cs="Courier New"/>
                <w:color w:val="000000"/>
                <w:sz w:val="20"/>
                <w:szCs w:val="20"/>
                <w:lang w:val="de-DE" w:eastAsia="de-DE"/>
                <w14:ligatures w14:val="none"/>
              </w:rPr>
            </w:rPrChange>
          </w:rPr>
          <w:t>.fft = </w:t>
        </w:r>
        <w:r w:rsidRPr="00625FEA">
          <w:rPr>
            <w:rFonts w:ascii="Consolas" w:eastAsia="Times New Roman" w:hAnsi="Consolas" w:cs="Courier New"/>
            <w:color w:val="0000FF"/>
            <w:sz w:val="18"/>
            <w:szCs w:val="18"/>
            <w:lang w:eastAsia="de-DE"/>
            <w14:ligatures w14:val="none"/>
            <w:rPrChange w:id="3359"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336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3361" w:author="Manuel Hergenröder" w:date="2020-07-16T16:26:00Z">
              <w:rPr>
                <w:rFonts w:ascii="Consolas" w:eastAsia="Times New Roman" w:hAnsi="Consolas" w:cs="Courier New"/>
                <w:color w:val="2B91AF"/>
                <w:sz w:val="20"/>
                <w:szCs w:val="20"/>
                <w:lang w:val="de-DE" w:eastAsia="de-DE"/>
                <w14:ligatures w14:val="none"/>
              </w:rPr>
            </w:rPrChange>
          </w:rPr>
          <w:t>Fft</w:t>
        </w:r>
        <w:r w:rsidRPr="00625FEA">
          <w:rPr>
            <w:rFonts w:ascii="Consolas" w:eastAsia="Times New Roman" w:hAnsi="Consolas" w:cs="Courier New"/>
            <w:color w:val="000000"/>
            <w:sz w:val="18"/>
            <w:szCs w:val="18"/>
            <w:lang w:eastAsia="de-DE"/>
            <w14:ligatures w14:val="none"/>
            <w:rPrChange w:id="3362" w:author="Manuel Hergenröder" w:date="2020-07-16T16:26:00Z">
              <w:rPr>
                <w:rFonts w:ascii="Consolas" w:eastAsia="Times New Roman" w:hAnsi="Consolas" w:cs="Courier New"/>
                <w:color w:val="000000"/>
                <w:sz w:val="20"/>
                <w:szCs w:val="20"/>
                <w:lang w:val="de-DE" w:eastAsia="de-DE"/>
                <w14:ligatures w14:val="none"/>
              </w:rPr>
            </w:rPrChange>
          </w:rPr>
          <w:t>();</w:t>
        </w:r>
      </w:ins>
    </w:p>
    <w:p w14:paraId="5B8758E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363" w:author="Manuel Hergenröder" w:date="2020-07-16T16:21:00Z"/>
          <w:rFonts w:ascii="Consolas" w:eastAsia="Times New Roman" w:hAnsi="Consolas" w:cs="Courier New"/>
          <w:color w:val="000000"/>
          <w:sz w:val="18"/>
          <w:szCs w:val="18"/>
          <w:lang w:eastAsia="de-DE"/>
          <w14:ligatures w14:val="none"/>
          <w:rPrChange w:id="3364" w:author="Manuel Hergenröder" w:date="2020-07-16T16:26:00Z">
            <w:rPr>
              <w:ins w:id="3365" w:author="Manuel Hergenröder" w:date="2020-07-16T16:21:00Z"/>
              <w:rFonts w:ascii="Consolas" w:eastAsia="Times New Roman" w:hAnsi="Consolas" w:cs="Courier New"/>
              <w:color w:val="000000"/>
              <w:sz w:val="20"/>
              <w:szCs w:val="20"/>
              <w:lang w:val="de-DE" w:eastAsia="de-DE"/>
              <w14:ligatures w14:val="none"/>
            </w:rPr>
          </w:rPrChange>
        </w:rPr>
      </w:pPr>
      <w:ins w:id="3366" w:author="Manuel Hergenröder" w:date="2020-07-16T16:21:00Z">
        <w:r w:rsidRPr="00625FEA">
          <w:rPr>
            <w:rFonts w:ascii="Consolas" w:eastAsia="Times New Roman" w:hAnsi="Consolas" w:cs="Courier New"/>
            <w:color w:val="000000"/>
            <w:sz w:val="18"/>
            <w:szCs w:val="18"/>
            <w:lang w:eastAsia="de-DE"/>
            <w14:ligatures w14:val="none"/>
            <w:rPrChange w:id="336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26A75E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368" w:author="Manuel Hergenröder" w:date="2020-07-16T16:21:00Z"/>
          <w:rFonts w:ascii="Consolas" w:eastAsia="Times New Roman" w:hAnsi="Consolas" w:cs="Courier New"/>
          <w:color w:val="000000"/>
          <w:sz w:val="18"/>
          <w:szCs w:val="18"/>
          <w:lang w:eastAsia="de-DE"/>
          <w14:ligatures w14:val="none"/>
          <w:rPrChange w:id="3369" w:author="Manuel Hergenröder" w:date="2020-07-16T16:26:00Z">
            <w:rPr>
              <w:ins w:id="3370" w:author="Manuel Hergenröder" w:date="2020-07-16T16:21:00Z"/>
              <w:rFonts w:ascii="Consolas" w:eastAsia="Times New Roman" w:hAnsi="Consolas" w:cs="Courier New"/>
              <w:color w:val="000000"/>
              <w:sz w:val="20"/>
              <w:szCs w:val="20"/>
              <w:lang w:val="de-DE" w:eastAsia="de-DE"/>
              <w14:ligatures w14:val="none"/>
            </w:rPr>
          </w:rPrChange>
        </w:rPr>
      </w:pPr>
      <w:ins w:id="3371" w:author="Manuel Hergenröder" w:date="2020-07-16T16:21:00Z">
        <w:r w:rsidRPr="00625FEA">
          <w:rPr>
            <w:rFonts w:ascii="Consolas" w:eastAsia="Times New Roman" w:hAnsi="Consolas" w:cs="Courier New"/>
            <w:color w:val="000000"/>
            <w:sz w:val="18"/>
            <w:szCs w:val="18"/>
            <w:lang w:eastAsia="de-DE"/>
            <w14:ligatures w14:val="none"/>
            <w:rPrChange w:id="337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3373" w:author="Manuel Hergenröder" w:date="2020-07-16T16:26:00Z">
              <w:rPr>
                <w:rFonts w:ascii="Consolas" w:eastAsia="Times New Roman" w:hAnsi="Consolas" w:cs="Courier New"/>
                <w:color w:val="008000"/>
                <w:sz w:val="20"/>
                <w:szCs w:val="20"/>
                <w:lang w:val="de-DE" w:eastAsia="de-DE"/>
                <w14:ligatures w14:val="none"/>
              </w:rPr>
            </w:rPrChange>
          </w:rPr>
          <w:t>// Calculate number of chunks for the given FFT size...</w:t>
        </w:r>
      </w:ins>
    </w:p>
    <w:p w14:paraId="7939EC8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374" w:author="Manuel Hergenröder" w:date="2020-07-16T16:21:00Z"/>
          <w:rFonts w:ascii="Consolas" w:eastAsia="Times New Roman" w:hAnsi="Consolas" w:cs="Courier New"/>
          <w:color w:val="000000"/>
          <w:sz w:val="18"/>
          <w:szCs w:val="18"/>
          <w:lang w:eastAsia="de-DE"/>
          <w14:ligatures w14:val="none"/>
          <w:rPrChange w:id="3375" w:author="Manuel Hergenröder" w:date="2020-07-16T16:26:00Z">
            <w:rPr>
              <w:ins w:id="3376" w:author="Manuel Hergenröder" w:date="2020-07-16T16:21:00Z"/>
              <w:rFonts w:ascii="Consolas" w:eastAsia="Times New Roman" w:hAnsi="Consolas" w:cs="Courier New"/>
              <w:color w:val="000000"/>
              <w:sz w:val="20"/>
              <w:szCs w:val="20"/>
              <w:lang w:val="de-DE" w:eastAsia="de-DE"/>
              <w14:ligatures w14:val="none"/>
            </w:rPr>
          </w:rPrChange>
        </w:rPr>
      </w:pPr>
      <w:ins w:id="3377" w:author="Manuel Hergenröder" w:date="2020-07-16T16:21:00Z">
        <w:r w:rsidRPr="00625FEA">
          <w:rPr>
            <w:rFonts w:ascii="Consolas" w:eastAsia="Times New Roman" w:hAnsi="Consolas" w:cs="Courier New"/>
            <w:color w:val="000000"/>
            <w:sz w:val="18"/>
            <w:szCs w:val="18"/>
            <w:lang w:eastAsia="de-DE"/>
            <w14:ligatures w14:val="none"/>
            <w:rPrChange w:id="337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37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380" w:author="Manuel Hergenröder" w:date="2020-07-16T16:26:00Z">
              <w:rPr>
                <w:rFonts w:ascii="Consolas" w:eastAsia="Times New Roman" w:hAnsi="Consolas" w:cs="Courier New"/>
                <w:color w:val="000000"/>
                <w:sz w:val="20"/>
                <w:szCs w:val="20"/>
                <w:lang w:val="de-DE" w:eastAsia="de-DE"/>
                <w14:ligatures w14:val="none"/>
              </w:rPr>
            </w:rPrChange>
          </w:rPr>
          <w:t>.audioNumOfChunks = (</w:t>
        </w:r>
        <w:r w:rsidRPr="00625FEA">
          <w:rPr>
            <w:rFonts w:ascii="Consolas" w:eastAsia="Times New Roman" w:hAnsi="Consolas" w:cs="Courier New"/>
            <w:color w:val="0000FF"/>
            <w:sz w:val="18"/>
            <w:szCs w:val="18"/>
            <w:lang w:eastAsia="de-DE"/>
            <w14:ligatures w14:val="none"/>
            <w:rPrChange w:id="338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382" w:author="Manuel Hergenröder" w:date="2020-07-16T16:26:00Z">
              <w:rPr>
                <w:rFonts w:ascii="Consolas" w:eastAsia="Times New Roman" w:hAnsi="Consolas" w:cs="Courier New"/>
                <w:color w:val="000000"/>
                <w:sz w:val="20"/>
                <w:szCs w:val="20"/>
                <w:lang w:val="de-DE" w:eastAsia="de-DE"/>
                <w14:ligatures w14:val="none"/>
              </w:rPr>
            </w:rPrChange>
          </w:rPr>
          <w:t>.audioData.Length + </w:t>
        </w:r>
        <w:r w:rsidRPr="00625FEA">
          <w:rPr>
            <w:rFonts w:ascii="Consolas" w:eastAsia="Times New Roman" w:hAnsi="Consolas" w:cs="Courier New"/>
            <w:color w:val="0000FF"/>
            <w:sz w:val="18"/>
            <w:szCs w:val="18"/>
            <w:lang w:eastAsia="de-DE"/>
            <w14:ligatures w14:val="none"/>
            <w:rPrChange w:id="338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384" w:author="Manuel Hergenröder" w:date="2020-07-16T16:26:00Z">
              <w:rPr>
                <w:rFonts w:ascii="Consolas" w:eastAsia="Times New Roman" w:hAnsi="Consolas" w:cs="Courier New"/>
                <w:color w:val="000000"/>
                <w:sz w:val="20"/>
                <w:szCs w:val="20"/>
                <w:lang w:val="de-DE" w:eastAsia="de-DE"/>
                <w14:ligatures w14:val="none"/>
              </w:rPr>
            </w:rPrChange>
          </w:rPr>
          <w:t>.fftSize) / </w:t>
        </w:r>
        <w:r w:rsidRPr="00625FEA">
          <w:rPr>
            <w:rFonts w:ascii="Consolas" w:eastAsia="Times New Roman" w:hAnsi="Consolas" w:cs="Courier New"/>
            <w:color w:val="0000FF"/>
            <w:sz w:val="18"/>
            <w:szCs w:val="18"/>
            <w:lang w:eastAsia="de-DE"/>
            <w14:ligatures w14:val="none"/>
            <w:rPrChange w:id="338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386" w:author="Manuel Hergenröder" w:date="2020-07-16T16:26:00Z">
              <w:rPr>
                <w:rFonts w:ascii="Consolas" w:eastAsia="Times New Roman" w:hAnsi="Consolas" w:cs="Courier New"/>
                <w:color w:val="000000"/>
                <w:sz w:val="20"/>
                <w:szCs w:val="20"/>
                <w:lang w:val="de-DE" w:eastAsia="de-DE"/>
                <w14:ligatures w14:val="none"/>
              </w:rPr>
            </w:rPrChange>
          </w:rPr>
          <w:t>.fftSize; </w:t>
        </w:r>
        <w:r w:rsidRPr="00625FEA">
          <w:rPr>
            <w:rFonts w:ascii="Consolas" w:eastAsia="Times New Roman" w:hAnsi="Consolas" w:cs="Courier New"/>
            <w:color w:val="008000"/>
            <w:sz w:val="18"/>
            <w:szCs w:val="18"/>
            <w:lang w:eastAsia="de-DE"/>
            <w14:ligatures w14:val="none"/>
            <w:rPrChange w:id="3387" w:author="Manuel Hergenröder" w:date="2020-07-16T16:26:00Z">
              <w:rPr>
                <w:rFonts w:ascii="Consolas" w:eastAsia="Times New Roman" w:hAnsi="Consolas" w:cs="Courier New"/>
                <w:color w:val="008000"/>
                <w:sz w:val="20"/>
                <w:szCs w:val="20"/>
                <w:lang w:val="de-DE" w:eastAsia="de-DE"/>
                <w14:ligatures w14:val="none"/>
              </w:rPr>
            </w:rPrChange>
          </w:rPr>
          <w:t>// integer round up</w:t>
        </w:r>
      </w:ins>
    </w:p>
    <w:p w14:paraId="3E34713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388" w:author="Manuel Hergenröder" w:date="2020-07-16T16:21:00Z"/>
          <w:rFonts w:ascii="Consolas" w:eastAsia="Times New Roman" w:hAnsi="Consolas" w:cs="Courier New"/>
          <w:color w:val="000000"/>
          <w:sz w:val="18"/>
          <w:szCs w:val="18"/>
          <w:lang w:eastAsia="de-DE"/>
          <w14:ligatures w14:val="none"/>
          <w:rPrChange w:id="3389" w:author="Manuel Hergenröder" w:date="2020-07-16T16:26:00Z">
            <w:rPr>
              <w:ins w:id="3390" w:author="Manuel Hergenröder" w:date="2020-07-16T16:21:00Z"/>
              <w:rFonts w:ascii="Consolas" w:eastAsia="Times New Roman" w:hAnsi="Consolas" w:cs="Courier New"/>
              <w:color w:val="000000"/>
              <w:sz w:val="20"/>
              <w:szCs w:val="20"/>
              <w:lang w:val="de-DE" w:eastAsia="de-DE"/>
              <w14:ligatures w14:val="none"/>
            </w:rPr>
          </w:rPrChange>
        </w:rPr>
      </w:pPr>
      <w:ins w:id="3391" w:author="Manuel Hergenröder" w:date="2020-07-16T16:21:00Z">
        <w:r w:rsidRPr="00625FEA">
          <w:rPr>
            <w:rFonts w:ascii="Consolas" w:eastAsia="Times New Roman" w:hAnsi="Consolas" w:cs="Courier New"/>
            <w:color w:val="000000"/>
            <w:sz w:val="18"/>
            <w:szCs w:val="18"/>
            <w:lang w:eastAsia="de-DE"/>
            <w14:ligatures w14:val="none"/>
            <w:rPrChange w:id="339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3393" w:author="Manuel Hergenröder" w:date="2020-07-16T16:26:00Z">
              <w:rPr>
                <w:rFonts w:ascii="Consolas" w:eastAsia="Times New Roman" w:hAnsi="Consolas" w:cs="Courier New"/>
                <w:color w:val="008000"/>
                <w:sz w:val="20"/>
                <w:szCs w:val="20"/>
                <w:lang w:val="de-DE" w:eastAsia="de-DE"/>
                <w14:ligatures w14:val="none"/>
              </w:rPr>
            </w:rPrChange>
          </w:rPr>
          <w:t>// ... with overlapping:</w:t>
        </w:r>
      </w:ins>
    </w:p>
    <w:p w14:paraId="7CE8AB1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394" w:author="Manuel Hergenröder" w:date="2020-07-16T16:21:00Z"/>
          <w:rFonts w:ascii="Consolas" w:eastAsia="Times New Roman" w:hAnsi="Consolas" w:cs="Courier New"/>
          <w:color w:val="000000"/>
          <w:sz w:val="18"/>
          <w:szCs w:val="18"/>
          <w:lang w:eastAsia="de-DE"/>
          <w14:ligatures w14:val="none"/>
          <w:rPrChange w:id="3395" w:author="Manuel Hergenröder" w:date="2020-07-16T16:26:00Z">
            <w:rPr>
              <w:ins w:id="3396" w:author="Manuel Hergenröder" w:date="2020-07-16T16:21:00Z"/>
              <w:rFonts w:ascii="Consolas" w:eastAsia="Times New Roman" w:hAnsi="Consolas" w:cs="Courier New"/>
              <w:color w:val="000000"/>
              <w:sz w:val="20"/>
              <w:szCs w:val="20"/>
              <w:lang w:val="de-DE" w:eastAsia="de-DE"/>
              <w14:ligatures w14:val="none"/>
            </w:rPr>
          </w:rPrChange>
        </w:rPr>
      </w:pPr>
      <w:ins w:id="3397" w:author="Manuel Hergenröder" w:date="2020-07-16T16:21:00Z">
        <w:r w:rsidRPr="00625FEA">
          <w:rPr>
            <w:rFonts w:ascii="Consolas" w:eastAsia="Times New Roman" w:hAnsi="Consolas" w:cs="Courier New"/>
            <w:color w:val="000000"/>
            <w:sz w:val="18"/>
            <w:szCs w:val="18"/>
            <w:lang w:eastAsia="de-DE"/>
            <w14:ligatures w14:val="none"/>
            <w:rPrChange w:id="339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39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400" w:author="Manuel Hergenröder" w:date="2020-07-16T16:26:00Z">
              <w:rPr>
                <w:rFonts w:ascii="Consolas" w:eastAsia="Times New Roman" w:hAnsi="Consolas" w:cs="Courier New"/>
                <w:color w:val="000000"/>
                <w:sz w:val="20"/>
                <w:szCs w:val="20"/>
                <w:lang w:val="de-DE" w:eastAsia="de-DE"/>
                <w14:ligatures w14:val="none"/>
              </w:rPr>
            </w:rPrChange>
          </w:rPr>
          <w:t>.fftNumOfChunks = (</w:t>
        </w:r>
        <w:r w:rsidRPr="00625FEA">
          <w:rPr>
            <w:rFonts w:ascii="Consolas" w:eastAsia="Times New Roman" w:hAnsi="Consolas" w:cs="Courier New"/>
            <w:color w:val="0000FF"/>
            <w:sz w:val="18"/>
            <w:szCs w:val="18"/>
            <w:lang w:eastAsia="de-DE"/>
            <w14:ligatures w14:val="none"/>
            <w:rPrChange w:id="3401"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340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340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404" w:author="Manuel Hergenröder" w:date="2020-07-16T16:26:00Z">
              <w:rPr>
                <w:rFonts w:ascii="Consolas" w:eastAsia="Times New Roman" w:hAnsi="Consolas" w:cs="Courier New"/>
                <w:color w:val="000000"/>
                <w:sz w:val="20"/>
                <w:szCs w:val="20"/>
                <w:lang w:val="de-DE" w:eastAsia="de-DE"/>
                <w14:ligatures w14:val="none"/>
              </w:rPr>
            </w:rPrChange>
          </w:rPr>
          <w:t>.audioNumOfChunks / </w:t>
        </w:r>
        <w:r w:rsidRPr="00625FEA">
          <w:rPr>
            <w:rFonts w:ascii="Consolas" w:eastAsia="Times New Roman" w:hAnsi="Consolas" w:cs="Courier New"/>
            <w:color w:val="0000FF"/>
            <w:sz w:val="18"/>
            <w:szCs w:val="18"/>
            <w:lang w:eastAsia="de-DE"/>
            <w14:ligatures w14:val="none"/>
            <w:rPrChange w:id="340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406" w:author="Manuel Hergenröder" w:date="2020-07-16T16:26:00Z">
              <w:rPr>
                <w:rFonts w:ascii="Consolas" w:eastAsia="Times New Roman" w:hAnsi="Consolas" w:cs="Courier New"/>
                <w:color w:val="000000"/>
                <w:sz w:val="20"/>
                <w:szCs w:val="20"/>
                <w:lang w:val="de-DE" w:eastAsia="de-DE"/>
                <w14:ligatures w14:val="none"/>
              </w:rPr>
            </w:rPrChange>
          </w:rPr>
          <w:t>.fftOverlapPercent) - 1;</w:t>
        </w:r>
      </w:ins>
    </w:p>
    <w:p w14:paraId="04F8763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407" w:author="Manuel Hergenröder" w:date="2020-07-16T16:21:00Z"/>
          <w:rFonts w:ascii="Consolas" w:eastAsia="Times New Roman" w:hAnsi="Consolas" w:cs="Courier New"/>
          <w:color w:val="000000"/>
          <w:sz w:val="18"/>
          <w:szCs w:val="18"/>
          <w:lang w:eastAsia="de-DE"/>
          <w14:ligatures w14:val="none"/>
          <w:rPrChange w:id="3408" w:author="Manuel Hergenröder" w:date="2020-07-16T16:26:00Z">
            <w:rPr>
              <w:ins w:id="3409" w:author="Manuel Hergenröder" w:date="2020-07-16T16:21:00Z"/>
              <w:rFonts w:ascii="Consolas" w:eastAsia="Times New Roman" w:hAnsi="Consolas" w:cs="Courier New"/>
              <w:color w:val="000000"/>
              <w:sz w:val="20"/>
              <w:szCs w:val="20"/>
              <w:lang w:val="de-DE" w:eastAsia="de-DE"/>
              <w14:ligatures w14:val="none"/>
            </w:rPr>
          </w:rPrChange>
        </w:rPr>
      </w:pPr>
      <w:ins w:id="3410" w:author="Manuel Hergenröder" w:date="2020-07-16T16:21:00Z">
        <w:r w:rsidRPr="00625FEA">
          <w:rPr>
            <w:rFonts w:ascii="Consolas" w:eastAsia="Times New Roman" w:hAnsi="Consolas" w:cs="Courier New"/>
            <w:color w:val="000000"/>
            <w:sz w:val="18"/>
            <w:szCs w:val="18"/>
            <w:lang w:eastAsia="de-DE"/>
            <w14:ligatures w14:val="none"/>
            <w:rPrChange w:id="341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ADBBBF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412" w:author="Manuel Hergenröder" w:date="2020-07-16T16:21:00Z"/>
          <w:rFonts w:ascii="Consolas" w:eastAsia="Times New Roman" w:hAnsi="Consolas" w:cs="Courier New"/>
          <w:color w:val="000000"/>
          <w:sz w:val="18"/>
          <w:szCs w:val="18"/>
          <w:lang w:eastAsia="de-DE"/>
          <w14:ligatures w14:val="none"/>
          <w:rPrChange w:id="3413" w:author="Manuel Hergenröder" w:date="2020-07-16T16:26:00Z">
            <w:rPr>
              <w:ins w:id="3414" w:author="Manuel Hergenröder" w:date="2020-07-16T16:21:00Z"/>
              <w:rFonts w:ascii="Consolas" w:eastAsia="Times New Roman" w:hAnsi="Consolas" w:cs="Courier New"/>
              <w:color w:val="000000"/>
              <w:sz w:val="20"/>
              <w:szCs w:val="20"/>
              <w:lang w:val="de-DE" w:eastAsia="de-DE"/>
              <w14:ligatures w14:val="none"/>
            </w:rPr>
          </w:rPrChange>
        </w:rPr>
      </w:pPr>
      <w:ins w:id="3415" w:author="Manuel Hergenröder" w:date="2020-07-16T16:21:00Z">
        <w:r w:rsidRPr="00625FEA">
          <w:rPr>
            <w:rFonts w:ascii="Consolas" w:eastAsia="Times New Roman" w:hAnsi="Consolas" w:cs="Courier New"/>
            <w:color w:val="000000"/>
            <w:sz w:val="18"/>
            <w:szCs w:val="18"/>
            <w:lang w:eastAsia="de-DE"/>
            <w14:ligatures w14:val="none"/>
            <w:rPrChange w:id="341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3417" w:author="Manuel Hergenröder" w:date="2020-07-16T16:26:00Z">
              <w:rPr>
                <w:rFonts w:ascii="Consolas" w:eastAsia="Times New Roman" w:hAnsi="Consolas" w:cs="Courier New"/>
                <w:color w:val="2B91AF"/>
                <w:sz w:val="20"/>
                <w:szCs w:val="20"/>
                <w:lang w:val="de-DE" w:eastAsia="de-DE"/>
                <w14:ligatures w14:val="none"/>
              </w:rPr>
            </w:rPrChange>
          </w:rPr>
          <w:t>Debug</w:t>
        </w:r>
        <w:r w:rsidRPr="00625FEA">
          <w:rPr>
            <w:rFonts w:ascii="Consolas" w:eastAsia="Times New Roman" w:hAnsi="Consolas" w:cs="Courier New"/>
            <w:color w:val="000000"/>
            <w:sz w:val="18"/>
            <w:szCs w:val="18"/>
            <w:lang w:eastAsia="de-DE"/>
            <w14:ligatures w14:val="none"/>
            <w:rPrChange w:id="341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3419" w:author="Manuel Hergenröder" w:date="2020-07-16T16:26:00Z">
              <w:rPr>
                <w:rFonts w:ascii="Consolas" w:eastAsia="Times New Roman" w:hAnsi="Consolas" w:cs="Courier New"/>
                <w:color w:val="74531F"/>
                <w:sz w:val="20"/>
                <w:szCs w:val="20"/>
                <w:lang w:val="de-DE" w:eastAsia="de-DE"/>
                <w14:ligatures w14:val="none"/>
              </w:rPr>
            </w:rPrChange>
          </w:rPr>
          <w:t>Log</w:t>
        </w:r>
        <w:r w:rsidRPr="00625FEA">
          <w:rPr>
            <w:rFonts w:ascii="Consolas" w:eastAsia="Times New Roman" w:hAnsi="Consolas" w:cs="Courier New"/>
            <w:color w:val="000000"/>
            <w:sz w:val="18"/>
            <w:szCs w:val="18"/>
            <w:lang w:eastAsia="de-DE"/>
            <w14:ligatures w14:val="none"/>
            <w:rPrChange w:id="342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3421" w:author="Manuel Hergenröder" w:date="2020-07-16T16:26:00Z">
              <w:rPr>
                <w:rFonts w:ascii="Consolas" w:eastAsia="Times New Roman" w:hAnsi="Consolas" w:cs="Courier New"/>
                <w:color w:val="A31515"/>
                <w:sz w:val="20"/>
                <w:szCs w:val="20"/>
                <w:lang w:val="de-DE" w:eastAsia="de-DE"/>
                <w14:ligatures w14:val="none"/>
              </w:rPr>
            </w:rPrChange>
          </w:rPr>
          <w:t>"&lt;AudioEngine&gt; numOfSamples: "</w:t>
        </w:r>
        <w:r w:rsidRPr="00625FEA">
          <w:rPr>
            <w:rFonts w:ascii="Consolas" w:eastAsia="Times New Roman" w:hAnsi="Consolas" w:cs="Courier New"/>
            <w:color w:val="000000"/>
            <w:sz w:val="18"/>
            <w:szCs w:val="18"/>
            <w:lang w:eastAsia="de-DE"/>
            <w14:ligatures w14:val="none"/>
            <w:rPrChange w:id="342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42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424" w:author="Manuel Hergenröder" w:date="2020-07-16T16:26:00Z">
              <w:rPr>
                <w:rFonts w:ascii="Consolas" w:eastAsia="Times New Roman" w:hAnsi="Consolas" w:cs="Courier New"/>
                <w:color w:val="000000"/>
                <w:sz w:val="20"/>
                <w:szCs w:val="20"/>
                <w:lang w:val="de-DE" w:eastAsia="de-DE"/>
                <w14:ligatures w14:val="none"/>
              </w:rPr>
            </w:rPrChange>
          </w:rPr>
          <w:t>.audioData.Length.</w:t>
        </w:r>
        <w:r w:rsidRPr="00625FEA">
          <w:rPr>
            <w:rFonts w:ascii="Consolas" w:eastAsia="Times New Roman" w:hAnsi="Consolas" w:cs="Courier New"/>
            <w:color w:val="74531F"/>
            <w:sz w:val="18"/>
            <w:szCs w:val="18"/>
            <w:lang w:eastAsia="de-DE"/>
            <w14:ligatures w14:val="none"/>
            <w:rPrChange w:id="3425"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eastAsia="de-DE"/>
            <w14:ligatures w14:val="none"/>
            <w:rPrChange w:id="3426" w:author="Manuel Hergenröder" w:date="2020-07-16T16:26:00Z">
              <w:rPr>
                <w:rFonts w:ascii="Consolas" w:eastAsia="Times New Roman" w:hAnsi="Consolas" w:cs="Courier New"/>
                <w:color w:val="000000"/>
                <w:sz w:val="20"/>
                <w:szCs w:val="20"/>
                <w:lang w:val="de-DE" w:eastAsia="de-DE"/>
                <w14:ligatures w14:val="none"/>
              </w:rPr>
            </w:rPrChange>
          </w:rPr>
          <w:t>() +</w:t>
        </w:r>
      </w:ins>
    </w:p>
    <w:p w14:paraId="6AC72EC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427" w:author="Manuel Hergenröder" w:date="2020-07-16T16:21:00Z"/>
          <w:rFonts w:ascii="Consolas" w:eastAsia="Times New Roman" w:hAnsi="Consolas" w:cs="Courier New"/>
          <w:color w:val="000000"/>
          <w:sz w:val="18"/>
          <w:szCs w:val="18"/>
          <w:lang w:eastAsia="de-DE"/>
          <w14:ligatures w14:val="none"/>
          <w:rPrChange w:id="3428" w:author="Manuel Hergenröder" w:date="2020-07-16T16:26:00Z">
            <w:rPr>
              <w:ins w:id="3429" w:author="Manuel Hergenröder" w:date="2020-07-16T16:21:00Z"/>
              <w:rFonts w:ascii="Consolas" w:eastAsia="Times New Roman" w:hAnsi="Consolas" w:cs="Courier New"/>
              <w:color w:val="000000"/>
              <w:sz w:val="20"/>
              <w:szCs w:val="20"/>
              <w:lang w:val="de-DE" w:eastAsia="de-DE"/>
              <w14:ligatures w14:val="none"/>
            </w:rPr>
          </w:rPrChange>
        </w:rPr>
      </w:pPr>
      <w:ins w:id="3430" w:author="Manuel Hergenröder" w:date="2020-07-16T16:21:00Z">
        <w:r w:rsidRPr="00625FEA">
          <w:rPr>
            <w:rFonts w:ascii="Consolas" w:eastAsia="Times New Roman" w:hAnsi="Consolas" w:cs="Courier New"/>
            <w:color w:val="000000"/>
            <w:sz w:val="18"/>
            <w:szCs w:val="18"/>
            <w:lang w:eastAsia="de-DE"/>
            <w14:ligatures w14:val="none"/>
            <w:rPrChange w:id="343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3432" w:author="Manuel Hergenröder" w:date="2020-07-16T16:26:00Z">
              <w:rPr>
                <w:rFonts w:ascii="Consolas" w:eastAsia="Times New Roman" w:hAnsi="Consolas" w:cs="Courier New"/>
                <w:color w:val="A31515"/>
                <w:sz w:val="20"/>
                <w:szCs w:val="20"/>
                <w:lang w:val="de-DE" w:eastAsia="de-DE"/>
                <w14:ligatures w14:val="none"/>
              </w:rPr>
            </w:rPrChange>
          </w:rPr>
          <w:t>" fftSize: "</w:t>
        </w:r>
        <w:r w:rsidRPr="00625FEA">
          <w:rPr>
            <w:rFonts w:ascii="Consolas" w:eastAsia="Times New Roman" w:hAnsi="Consolas" w:cs="Courier New"/>
            <w:color w:val="000000"/>
            <w:sz w:val="18"/>
            <w:szCs w:val="18"/>
            <w:lang w:eastAsia="de-DE"/>
            <w14:ligatures w14:val="none"/>
            <w:rPrChange w:id="3433"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43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435" w:author="Manuel Hergenröder" w:date="2020-07-16T16:26:00Z">
              <w:rPr>
                <w:rFonts w:ascii="Consolas" w:eastAsia="Times New Roman" w:hAnsi="Consolas" w:cs="Courier New"/>
                <w:color w:val="000000"/>
                <w:sz w:val="20"/>
                <w:szCs w:val="20"/>
                <w:lang w:val="de-DE" w:eastAsia="de-DE"/>
                <w14:ligatures w14:val="none"/>
              </w:rPr>
            </w:rPrChange>
          </w:rPr>
          <w:t>.fftSize.</w:t>
        </w:r>
        <w:r w:rsidRPr="00625FEA">
          <w:rPr>
            <w:rFonts w:ascii="Consolas" w:eastAsia="Times New Roman" w:hAnsi="Consolas" w:cs="Courier New"/>
            <w:color w:val="74531F"/>
            <w:sz w:val="18"/>
            <w:szCs w:val="18"/>
            <w:lang w:eastAsia="de-DE"/>
            <w14:ligatures w14:val="none"/>
            <w:rPrChange w:id="3436"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eastAsia="de-DE"/>
            <w14:ligatures w14:val="none"/>
            <w:rPrChange w:id="3437" w:author="Manuel Hergenröder" w:date="2020-07-16T16:26:00Z">
              <w:rPr>
                <w:rFonts w:ascii="Consolas" w:eastAsia="Times New Roman" w:hAnsi="Consolas" w:cs="Courier New"/>
                <w:color w:val="000000"/>
                <w:sz w:val="20"/>
                <w:szCs w:val="20"/>
                <w:lang w:val="de-DE" w:eastAsia="de-DE"/>
                <w14:ligatures w14:val="none"/>
              </w:rPr>
            </w:rPrChange>
          </w:rPr>
          <w:t>() +</w:t>
        </w:r>
      </w:ins>
    </w:p>
    <w:p w14:paraId="765B452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438" w:author="Manuel Hergenröder" w:date="2020-07-16T16:21:00Z"/>
          <w:rFonts w:ascii="Consolas" w:eastAsia="Times New Roman" w:hAnsi="Consolas" w:cs="Courier New"/>
          <w:color w:val="000000"/>
          <w:sz w:val="18"/>
          <w:szCs w:val="18"/>
          <w:lang w:eastAsia="de-DE"/>
          <w14:ligatures w14:val="none"/>
          <w:rPrChange w:id="3439" w:author="Manuel Hergenröder" w:date="2020-07-16T16:26:00Z">
            <w:rPr>
              <w:ins w:id="3440" w:author="Manuel Hergenröder" w:date="2020-07-16T16:21:00Z"/>
              <w:rFonts w:ascii="Consolas" w:eastAsia="Times New Roman" w:hAnsi="Consolas" w:cs="Courier New"/>
              <w:color w:val="000000"/>
              <w:sz w:val="20"/>
              <w:szCs w:val="20"/>
              <w:lang w:val="de-DE" w:eastAsia="de-DE"/>
              <w14:ligatures w14:val="none"/>
            </w:rPr>
          </w:rPrChange>
        </w:rPr>
      </w:pPr>
      <w:ins w:id="3441" w:author="Manuel Hergenröder" w:date="2020-07-16T16:21:00Z">
        <w:r w:rsidRPr="00625FEA">
          <w:rPr>
            <w:rFonts w:ascii="Consolas" w:eastAsia="Times New Roman" w:hAnsi="Consolas" w:cs="Courier New"/>
            <w:color w:val="000000"/>
            <w:sz w:val="18"/>
            <w:szCs w:val="18"/>
            <w:lang w:eastAsia="de-DE"/>
            <w14:ligatures w14:val="none"/>
            <w:rPrChange w:id="344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3443" w:author="Manuel Hergenröder" w:date="2020-07-16T16:26:00Z">
              <w:rPr>
                <w:rFonts w:ascii="Consolas" w:eastAsia="Times New Roman" w:hAnsi="Consolas" w:cs="Courier New"/>
                <w:color w:val="A31515"/>
                <w:sz w:val="20"/>
                <w:szCs w:val="20"/>
                <w:lang w:val="de-DE" w:eastAsia="de-DE"/>
                <w14:ligatures w14:val="none"/>
              </w:rPr>
            </w:rPrChange>
          </w:rPr>
          <w:t>" numberOfChunks: "</w:t>
        </w:r>
        <w:r w:rsidRPr="00625FEA">
          <w:rPr>
            <w:rFonts w:ascii="Consolas" w:eastAsia="Times New Roman" w:hAnsi="Consolas" w:cs="Courier New"/>
            <w:color w:val="000000"/>
            <w:sz w:val="18"/>
            <w:szCs w:val="18"/>
            <w:lang w:eastAsia="de-DE"/>
            <w14:ligatures w14:val="none"/>
            <w:rPrChange w:id="3444"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44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446" w:author="Manuel Hergenröder" w:date="2020-07-16T16:26:00Z">
              <w:rPr>
                <w:rFonts w:ascii="Consolas" w:eastAsia="Times New Roman" w:hAnsi="Consolas" w:cs="Courier New"/>
                <w:color w:val="000000"/>
                <w:sz w:val="20"/>
                <w:szCs w:val="20"/>
                <w:lang w:val="de-DE" w:eastAsia="de-DE"/>
                <w14:ligatures w14:val="none"/>
              </w:rPr>
            </w:rPrChange>
          </w:rPr>
          <w:t>.audioNumOfChunks.</w:t>
        </w:r>
        <w:r w:rsidRPr="00625FEA">
          <w:rPr>
            <w:rFonts w:ascii="Consolas" w:eastAsia="Times New Roman" w:hAnsi="Consolas" w:cs="Courier New"/>
            <w:color w:val="74531F"/>
            <w:sz w:val="18"/>
            <w:szCs w:val="18"/>
            <w:lang w:eastAsia="de-DE"/>
            <w14:ligatures w14:val="none"/>
            <w:rPrChange w:id="3447"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eastAsia="de-DE"/>
            <w14:ligatures w14:val="none"/>
            <w:rPrChange w:id="3448" w:author="Manuel Hergenröder" w:date="2020-07-16T16:26:00Z">
              <w:rPr>
                <w:rFonts w:ascii="Consolas" w:eastAsia="Times New Roman" w:hAnsi="Consolas" w:cs="Courier New"/>
                <w:color w:val="000000"/>
                <w:sz w:val="20"/>
                <w:szCs w:val="20"/>
                <w:lang w:val="de-DE" w:eastAsia="de-DE"/>
                <w14:ligatures w14:val="none"/>
              </w:rPr>
            </w:rPrChange>
          </w:rPr>
          <w:t>() +</w:t>
        </w:r>
      </w:ins>
    </w:p>
    <w:p w14:paraId="26793C3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449" w:author="Manuel Hergenröder" w:date="2020-07-16T16:21:00Z"/>
          <w:rFonts w:ascii="Consolas" w:eastAsia="Times New Roman" w:hAnsi="Consolas" w:cs="Courier New"/>
          <w:color w:val="000000"/>
          <w:sz w:val="18"/>
          <w:szCs w:val="18"/>
          <w:lang w:eastAsia="de-DE"/>
          <w14:ligatures w14:val="none"/>
          <w:rPrChange w:id="3450" w:author="Manuel Hergenröder" w:date="2020-07-16T16:26:00Z">
            <w:rPr>
              <w:ins w:id="3451" w:author="Manuel Hergenröder" w:date="2020-07-16T16:21:00Z"/>
              <w:rFonts w:ascii="Consolas" w:eastAsia="Times New Roman" w:hAnsi="Consolas" w:cs="Courier New"/>
              <w:color w:val="000000"/>
              <w:sz w:val="20"/>
              <w:szCs w:val="20"/>
              <w:lang w:val="de-DE" w:eastAsia="de-DE"/>
              <w14:ligatures w14:val="none"/>
            </w:rPr>
          </w:rPrChange>
        </w:rPr>
      </w:pPr>
      <w:ins w:id="3452" w:author="Manuel Hergenröder" w:date="2020-07-16T16:21:00Z">
        <w:r w:rsidRPr="00625FEA">
          <w:rPr>
            <w:rFonts w:ascii="Consolas" w:eastAsia="Times New Roman" w:hAnsi="Consolas" w:cs="Courier New"/>
            <w:color w:val="000000"/>
            <w:sz w:val="18"/>
            <w:szCs w:val="18"/>
            <w:lang w:eastAsia="de-DE"/>
            <w14:ligatures w14:val="none"/>
            <w:rPrChange w:id="345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3454" w:author="Manuel Hergenröder" w:date="2020-07-16T16:26:00Z">
              <w:rPr>
                <w:rFonts w:ascii="Consolas" w:eastAsia="Times New Roman" w:hAnsi="Consolas" w:cs="Courier New"/>
                <w:color w:val="A31515"/>
                <w:sz w:val="20"/>
                <w:szCs w:val="20"/>
                <w:lang w:val="de-DE" w:eastAsia="de-DE"/>
                <w14:ligatures w14:val="none"/>
              </w:rPr>
            </w:rPrChange>
          </w:rPr>
          <w:t>" numberOfChunks with "</w:t>
        </w:r>
        <w:r w:rsidRPr="00625FEA">
          <w:rPr>
            <w:rFonts w:ascii="Consolas" w:eastAsia="Times New Roman" w:hAnsi="Consolas" w:cs="Courier New"/>
            <w:color w:val="000000"/>
            <w:sz w:val="18"/>
            <w:szCs w:val="18"/>
            <w:lang w:eastAsia="de-DE"/>
            <w14:ligatures w14:val="none"/>
            <w:rPrChange w:id="3455" w:author="Manuel Hergenröder" w:date="2020-07-16T16:26:00Z">
              <w:rPr>
                <w:rFonts w:ascii="Consolas" w:eastAsia="Times New Roman" w:hAnsi="Consolas" w:cs="Courier New"/>
                <w:color w:val="000000"/>
                <w:sz w:val="20"/>
                <w:szCs w:val="20"/>
                <w:lang w:val="de-DE" w:eastAsia="de-DE"/>
                <w14:ligatures w14:val="none"/>
              </w:rPr>
            </w:rPrChange>
          </w:rPr>
          <w:t> + (100 * </w:t>
        </w:r>
        <w:r w:rsidRPr="00625FEA">
          <w:rPr>
            <w:rFonts w:ascii="Consolas" w:eastAsia="Times New Roman" w:hAnsi="Consolas" w:cs="Courier New"/>
            <w:color w:val="0000FF"/>
            <w:sz w:val="18"/>
            <w:szCs w:val="18"/>
            <w:lang w:eastAsia="de-DE"/>
            <w14:ligatures w14:val="none"/>
            <w:rPrChange w:id="345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457" w:author="Manuel Hergenröder" w:date="2020-07-16T16:26:00Z">
              <w:rPr>
                <w:rFonts w:ascii="Consolas" w:eastAsia="Times New Roman" w:hAnsi="Consolas" w:cs="Courier New"/>
                <w:color w:val="000000"/>
                <w:sz w:val="20"/>
                <w:szCs w:val="20"/>
                <w:lang w:val="de-DE" w:eastAsia="de-DE"/>
                <w14:ligatures w14:val="none"/>
              </w:rPr>
            </w:rPrChange>
          </w:rPr>
          <w:t>.fftOverlapPercent).</w:t>
        </w:r>
        <w:r w:rsidRPr="00625FEA">
          <w:rPr>
            <w:rFonts w:ascii="Consolas" w:eastAsia="Times New Roman" w:hAnsi="Consolas" w:cs="Courier New"/>
            <w:color w:val="74531F"/>
            <w:sz w:val="18"/>
            <w:szCs w:val="18"/>
            <w:lang w:eastAsia="de-DE"/>
            <w14:ligatures w14:val="none"/>
            <w:rPrChange w:id="3458"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eastAsia="de-DE"/>
            <w14:ligatures w14:val="none"/>
            <w:rPrChange w:id="345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3460" w:author="Manuel Hergenröder" w:date="2020-07-16T16:26:00Z">
              <w:rPr>
                <w:rFonts w:ascii="Consolas" w:eastAsia="Times New Roman" w:hAnsi="Consolas" w:cs="Courier New"/>
                <w:color w:val="A31515"/>
                <w:sz w:val="20"/>
                <w:szCs w:val="20"/>
                <w:lang w:val="de-DE" w:eastAsia="de-DE"/>
                <w14:ligatures w14:val="none"/>
              </w:rPr>
            </w:rPrChange>
          </w:rPr>
          <w:t>"% overlap: "</w:t>
        </w:r>
        <w:r w:rsidRPr="00625FEA">
          <w:rPr>
            <w:rFonts w:ascii="Consolas" w:eastAsia="Times New Roman" w:hAnsi="Consolas" w:cs="Courier New"/>
            <w:color w:val="000000"/>
            <w:sz w:val="18"/>
            <w:szCs w:val="18"/>
            <w:lang w:eastAsia="de-DE"/>
            <w14:ligatures w14:val="none"/>
            <w:rPrChange w:id="3461"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46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463" w:author="Manuel Hergenröder" w:date="2020-07-16T16:26:00Z">
              <w:rPr>
                <w:rFonts w:ascii="Consolas" w:eastAsia="Times New Roman" w:hAnsi="Consolas" w:cs="Courier New"/>
                <w:color w:val="000000"/>
                <w:sz w:val="20"/>
                <w:szCs w:val="20"/>
                <w:lang w:val="de-DE" w:eastAsia="de-DE"/>
                <w14:ligatures w14:val="none"/>
              </w:rPr>
            </w:rPrChange>
          </w:rPr>
          <w:t>.fftNumOfChunks.</w:t>
        </w:r>
        <w:r w:rsidRPr="00625FEA">
          <w:rPr>
            <w:rFonts w:ascii="Consolas" w:eastAsia="Times New Roman" w:hAnsi="Consolas" w:cs="Courier New"/>
            <w:color w:val="74531F"/>
            <w:sz w:val="18"/>
            <w:szCs w:val="18"/>
            <w:lang w:eastAsia="de-DE"/>
            <w14:ligatures w14:val="none"/>
            <w:rPrChange w:id="3464"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eastAsia="de-DE"/>
            <w14:ligatures w14:val="none"/>
            <w:rPrChange w:id="3465" w:author="Manuel Hergenröder" w:date="2020-07-16T16:26:00Z">
              <w:rPr>
                <w:rFonts w:ascii="Consolas" w:eastAsia="Times New Roman" w:hAnsi="Consolas" w:cs="Courier New"/>
                <w:color w:val="000000"/>
                <w:sz w:val="20"/>
                <w:szCs w:val="20"/>
                <w:lang w:val="de-DE" w:eastAsia="de-DE"/>
                <w14:ligatures w14:val="none"/>
              </w:rPr>
            </w:rPrChange>
          </w:rPr>
          <w:t>() +</w:t>
        </w:r>
      </w:ins>
    </w:p>
    <w:p w14:paraId="1408E43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466" w:author="Manuel Hergenröder" w:date="2020-07-16T16:21:00Z"/>
          <w:rFonts w:ascii="Consolas" w:eastAsia="Times New Roman" w:hAnsi="Consolas" w:cs="Courier New"/>
          <w:color w:val="000000"/>
          <w:sz w:val="18"/>
          <w:szCs w:val="18"/>
          <w:lang w:eastAsia="de-DE"/>
          <w14:ligatures w14:val="none"/>
          <w:rPrChange w:id="3467" w:author="Manuel Hergenröder" w:date="2020-07-16T16:26:00Z">
            <w:rPr>
              <w:ins w:id="3468" w:author="Manuel Hergenröder" w:date="2020-07-16T16:21:00Z"/>
              <w:rFonts w:ascii="Consolas" w:eastAsia="Times New Roman" w:hAnsi="Consolas" w:cs="Courier New"/>
              <w:color w:val="000000"/>
              <w:sz w:val="20"/>
              <w:szCs w:val="20"/>
              <w:lang w:val="de-DE" w:eastAsia="de-DE"/>
              <w14:ligatures w14:val="none"/>
            </w:rPr>
          </w:rPrChange>
        </w:rPr>
      </w:pPr>
      <w:ins w:id="3469" w:author="Manuel Hergenröder" w:date="2020-07-16T16:21:00Z">
        <w:r w:rsidRPr="00625FEA">
          <w:rPr>
            <w:rFonts w:ascii="Consolas" w:eastAsia="Times New Roman" w:hAnsi="Consolas" w:cs="Courier New"/>
            <w:color w:val="000000"/>
            <w:sz w:val="18"/>
            <w:szCs w:val="18"/>
            <w:lang w:eastAsia="de-DE"/>
            <w14:ligatures w14:val="none"/>
            <w:rPrChange w:id="347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A31515"/>
            <w:sz w:val="18"/>
            <w:szCs w:val="18"/>
            <w:lang w:eastAsia="de-DE"/>
            <w14:ligatures w14:val="none"/>
            <w:rPrChange w:id="3471" w:author="Manuel Hergenröder" w:date="2020-07-16T16:26:00Z">
              <w:rPr>
                <w:rFonts w:ascii="Consolas" w:eastAsia="Times New Roman" w:hAnsi="Consolas" w:cs="Courier New"/>
                <w:color w:val="A31515"/>
                <w:sz w:val="20"/>
                <w:szCs w:val="20"/>
                <w:lang w:val="de-DE" w:eastAsia="de-DE"/>
                <w14:ligatures w14:val="none"/>
              </w:rPr>
            </w:rPrChange>
          </w:rPr>
          <w:t>" binResolution: "</w:t>
        </w:r>
        <w:r w:rsidRPr="00625FEA">
          <w:rPr>
            <w:rFonts w:ascii="Consolas" w:eastAsia="Times New Roman" w:hAnsi="Consolas" w:cs="Courier New"/>
            <w:color w:val="000000"/>
            <w:sz w:val="18"/>
            <w:szCs w:val="18"/>
            <w:lang w:eastAsia="de-DE"/>
            <w14:ligatures w14:val="none"/>
            <w:rPrChange w:id="347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47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474" w:author="Manuel Hergenröder" w:date="2020-07-16T16:26:00Z">
              <w:rPr>
                <w:rFonts w:ascii="Consolas" w:eastAsia="Times New Roman" w:hAnsi="Consolas" w:cs="Courier New"/>
                <w:color w:val="000000"/>
                <w:sz w:val="20"/>
                <w:szCs w:val="20"/>
                <w:lang w:val="de-DE" w:eastAsia="de-DE"/>
                <w14:ligatures w14:val="none"/>
              </w:rPr>
            </w:rPrChange>
          </w:rPr>
          <w:t>.importSampleRate / </w:t>
        </w:r>
        <w:r w:rsidRPr="00625FEA">
          <w:rPr>
            <w:rFonts w:ascii="Consolas" w:eastAsia="Times New Roman" w:hAnsi="Consolas" w:cs="Courier New"/>
            <w:color w:val="0000FF"/>
            <w:sz w:val="18"/>
            <w:szCs w:val="18"/>
            <w:lang w:eastAsia="de-DE"/>
            <w14:ligatures w14:val="none"/>
            <w:rPrChange w:id="347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476" w:author="Manuel Hergenröder" w:date="2020-07-16T16:26:00Z">
              <w:rPr>
                <w:rFonts w:ascii="Consolas" w:eastAsia="Times New Roman" w:hAnsi="Consolas" w:cs="Courier New"/>
                <w:color w:val="000000"/>
                <w:sz w:val="20"/>
                <w:szCs w:val="20"/>
                <w:lang w:val="de-DE" w:eastAsia="de-DE"/>
                <w14:ligatures w14:val="none"/>
              </w:rPr>
            </w:rPrChange>
          </w:rPr>
          <w:t>.fftSize).</w:t>
        </w:r>
        <w:r w:rsidRPr="00625FEA">
          <w:rPr>
            <w:rFonts w:ascii="Consolas" w:eastAsia="Times New Roman" w:hAnsi="Consolas" w:cs="Courier New"/>
            <w:color w:val="74531F"/>
            <w:sz w:val="18"/>
            <w:szCs w:val="18"/>
            <w:lang w:eastAsia="de-DE"/>
            <w14:ligatures w14:val="none"/>
            <w:rPrChange w:id="3477"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eastAsia="de-DE"/>
            <w14:ligatures w14:val="none"/>
            <w:rPrChange w:id="347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3479" w:author="Manuel Hergenröder" w:date="2020-07-16T16:26:00Z">
              <w:rPr>
                <w:rFonts w:ascii="Consolas" w:eastAsia="Times New Roman" w:hAnsi="Consolas" w:cs="Courier New"/>
                <w:color w:val="A31515"/>
                <w:sz w:val="20"/>
                <w:szCs w:val="20"/>
                <w:lang w:val="de-DE" w:eastAsia="de-DE"/>
                <w14:ligatures w14:val="none"/>
              </w:rPr>
            </w:rPrChange>
          </w:rPr>
          <w:t>"Hz"</w:t>
        </w:r>
      </w:ins>
    </w:p>
    <w:p w14:paraId="3428466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480" w:author="Manuel Hergenröder" w:date="2020-07-16T16:21:00Z"/>
          <w:rFonts w:ascii="Consolas" w:eastAsia="Times New Roman" w:hAnsi="Consolas" w:cs="Courier New"/>
          <w:color w:val="000000"/>
          <w:sz w:val="18"/>
          <w:szCs w:val="18"/>
          <w:lang w:eastAsia="de-DE"/>
          <w14:ligatures w14:val="none"/>
          <w:rPrChange w:id="3481" w:author="Manuel Hergenröder" w:date="2020-07-16T16:26:00Z">
            <w:rPr>
              <w:ins w:id="3482" w:author="Manuel Hergenröder" w:date="2020-07-16T16:21:00Z"/>
              <w:rFonts w:ascii="Consolas" w:eastAsia="Times New Roman" w:hAnsi="Consolas" w:cs="Courier New"/>
              <w:color w:val="000000"/>
              <w:sz w:val="20"/>
              <w:szCs w:val="20"/>
              <w:lang w:val="de-DE" w:eastAsia="de-DE"/>
              <w14:ligatures w14:val="none"/>
            </w:rPr>
          </w:rPrChange>
        </w:rPr>
      </w:pPr>
      <w:ins w:id="3483" w:author="Manuel Hergenröder" w:date="2020-07-16T16:21:00Z">
        <w:r w:rsidRPr="00625FEA">
          <w:rPr>
            <w:rFonts w:ascii="Consolas" w:eastAsia="Times New Roman" w:hAnsi="Consolas" w:cs="Courier New"/>
            <w:color w:val="000000"/>
            <w:sz w:val="18"/>
            <w:szCs w:val="18"/>
            <w:lang w:eastAsia="de-DE"/>
            <w14:ligatures w14:val="none"/>
            <w:rPrChange w:id="3484" w:author="Manuel Hergenröder" w:date="2020-07-16T16:26:00Z">
              <w:rPr>
                <w:rFonts w:ascii="Consolas" w:eastAsia="Times New Roman" w:hAnsi="Consolas" w:cs="Courier New"/>
                <w:color w:val="000000"/>
                <w:sz w:val="20"/>
                <w:szCs w:val="20"/>
                <w:lang w:val="de-DE" w:eastAsia="de-DE"/>
                <w14:ligatures w14:val="none"/>
              </w:rPr>
            </w:rPrChange>
          </w:rPr>
          <w:t>                );</w:t>
        </w:r>
      </w:ins>
    </w:p>
    <w:p w14:paraId="0821EC9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485" w:author="Manuel Hergenröder" w:date="2020-07-16T16:21:00Z"/>
          <w:rFonts w:ascii="Consolas" w:eastAsia="Times New Roman" w:hAnsi="Consolas" w:cs="Courier New"/>
          <w:color w:val="000000"/>
          <w:sz w:val="18"/>
          <w:szCs w:val="18"/>
          <w:lang w:eastAsia="de-DE"/>
          <w14:ligatures w14:val="none"/>
          <w:rPrChange w:id="3486" w:author="Manuel Hergenröder" w:date="2020-07-16T16:26:00Z">
            <w:rPr>
              <w:ins w:id="3487" w:author="Manuel Hergenröder" w:date="2020-07-16T16:21:00Z"/>
              <w:rFonts w:ascii="Consolas" w:eastAsia="Times New Roman" w:hAnsi="Consolas" w:cs="Courier New"/>
              <w:color w:val="000000"/>
              <w:sz w:val="20"/>
              <w:szCs w:val="20"/>
              <w:lang w:val="de-DE" w:eastAsia="de-DE"/>
              <w14:ligatures w14:val="none"/>
            </w:rPr>
          </w:rPrChange>
        </w:rPr>
      </w:pPr>
      <w:ins w:id="3488" w:author="Manuel Hergenröder" w:date="2020-07-16T16:21:00Z">
        <w:r w:rsidRPr="00625FEA">
          <w:rPr>
            <w:rFonts w:ascii="Consolas" w:eastAsia="Times New Roman" w:hAnsi="Consolas" w:cs="Courier New"/>
            <w:color w:val="000000"/>
            <w:sz w:val="18"/>
            <w:szCs w:val="18"/>
            <w:lang w:eastAsia="de-DE"/>
            <w14:ligatures w14:val="none"/>
            <w:rPrChange w:id="348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87ED49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490" w:author="Manuel Hergenröder" w:date="2020-07-16T16:21:00Z"/>
          <w:rFonts w:ascii="Consolas" w:eastAsia="Times New Roman" w:hAnsi="Consolas" w:cs="Courier New"/>
          <w:color w:val="000000"/>
          <w:sz w:val="18"/>
          <w:szCs w:val="18"/>
          <w:lang w:eastAsia="de-DE"/>
          <w14:ligatures w14:val="none"/>
          <w:rPrChange w:id="3491" w:author="Manuel Hergenröder" w:date="2020-07-16T16:26:00Z">
            <w:rPr>
              <w:ins w:id="3492" w:author="Manuel Hergenröder" w:date="2020-07-16T16:21:00Z"/>
              <w:rFonts w:ascii="Consolas" w:eastAsia="Times New Roman" w:hAnsi="Consolas" w:cs="Courier New"/>
              <w:color w:val="000000"/>
              <w:sz w:val="20"/>
              <w:szCs w:val="20"/>
              <w:lang w:val="de-DE" w:eastAsia="de-DE"/>
              <w14:ligatures w14:val="none"/>
            </w:rPr>
          </w:rPrChange>
        </w:rPr>
      </w:pPr>
      <w:ins w:id="3493" w:author="Manuel Hergenröder" w:date="2020-07-16T16:21:00Z">
        <w:r w:rsidRPr="00625FEA">
          <w:rPr>
            <w:rFonts w:ascii="Consolas" w:eastAsia="Times New Roman" w:hAnsi="Consolas" w:cs="Courier New"/>
            <w:color w:val="000000"/>
            <w:sz w:val="18"/>
            <w:szCs w:val="18"/>
            <w:lang w:eastAsia="de-DE"/>
            <w14:ligatures w14:val="none"/>
            <w:rPrChange w:id="3494" w:author="Manuel Hergenröder" w:date="2020-07-16T16:26:00Z">
              <w:rPr>
                <w:rFonts w:ascii="Consolas" w:eastAsia="Times New Roman" w:hAnsi="Consolas" w:cs="Courier New"/>
                <w:color w:val="000000"/>
                <w:sz w:val="20"/>
                <w:szCs w:val="20"/>
                <w:lang w:val="de-DE" w:eastAsia="de-DE"/>
                <w14:ligatures w14:val="none"/>
              </w:rPr>
            </w:rPrChange>
          </w:rPr>
          <w:t>            </w:t>
        </w:r>
      </w:ins>
    </w:p>
    <w:p w14:paraId="54ADABD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495" w:author="Manuel Hergenröder" w:date="2020-07-16T16:21:00Z"/>
          <w:rFonts w:ascii="Consolas" w:eastAsia="Times New Roman" w:hAnsi="Consolas" w:cs="Courier New"/>
          <w:color w:val="000000"/>
          <w:sz w:val="18"/>
          <w:szCs w:val="18"/>
          <w:lang w:eastAsia="de-DE"/>
          <w14:ligatures w14:val="none"/>
          <w:rPrChange w:id="3496" w:author="Manuel Hergenröder" w:date="2020-07-16T16:26:00Z">
            <w:rPr>
              <w:ins w:id="3497" w:author="Manuel Hergenröder" w:date="2020-07-16T16:21:00Z"/>
              <w:rFonts w:ascii="Consolas" w:eastAsia="Times New Roman" w:hAnsi="Consolas" w:cs="Courier New"/>
              <w:color w:val="000000"/>
              <w:sz w:val="20"/>
              <w:szCs w:val="20"/>
              <w:lang w:val="de-DE" w:eastAsia="de-DE"/>
              <w14:ligatures w14:val="none"/>
            </w:rPr>
          </w:rPrChange>
        </w:rPr>
      </w:pPr>
      <w:ins w:id="3498" w:author="Manuel Hergenröder" w:date="2020-07-16T16:21:00Z">
        <w:r w:rsidRPr="00625FEA">
          <w:rPr>
            <w:rFonts w:ascii="Consolas" w:eastAsia="Times New Roman" w:hAnsi="Consolas" w:cs="Courier New"/>
            <w:color w:val="000000"/>
            <w:sz w:val="18"/>
            <w:szCs w:val="18"/>
            <w:lang w:eastAsia="de-DE"/>
            <w14:ligatures w14:val="none"/>
            <w:rPrChange w:id="349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3500" w:author="Manuel Hergenröder" w:date="2020-07-16T16:26:00Z">
              <w:rPr>
                <w:rFonts w:ascii="Consolas" w:eastAsia="Times New Roman" w:hAnsi="Consolas" w:cs="Courier New"/>
                <w:color w:val="008000"/>
                <w:sz w:val="20"/>
                <w:szCs w:val="20"/>
                <w:lang w:val="de-DE" w:eastAsia="de-DE"/>
                <w14:ligatures w14:val="none"/>
              </w:rPr>
            </w:rPrChange>
          </w:rPr>
          <w:t>// Create map of frequencies for the bins</w:t>
        </w:r>
      </w:ins>
    </w:p>
    <w:p w14:paraId="25A6704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501" w:author="Manuel Hergenröder" w:date="2020-07-16T16:21:00Z"/>
          <w:rFonts w:ascii="Consolas" w:eastAsia="Times New Roman" w:hAnsi="Consolas" w:cs="Courier New"/>
          <w:color w:val="000000"/>
          <w:sz w:val="18"/>
          <w:szCs w:val="18"/>
          <w:lang w:eastAsia="de-DE"/>
          <w14:ligatures w14:val="none"/>
          <w:rPrChange w:id="3502" w:author="Manuel Hergenröder" w:date="2020-07-16T16:26:00Z">
            <w:rPr>
              <w:ins w:id="3503" w:author="Manuel Hergenröder" w:date="2020-07-16T16:21:00Z"/>
              <w:rFonts w:ascii="Consolas" w:eastAsia="Times New Roman" w:hAnsi="Consolas" w:cs="Courier New"/>
              <w:color w:val="000000"/>
              <w:sz w:val="20"/>
              <w:szCs w:val="20"/>
              <w:lang w:val="de-DE" w:eastAsia="de-DE"/>
              <w14:ligatures w14:val="none"/>
            </w:rPr>
          </w:rPrChange>
        </w:rPr>
      </w:pPr>
      <w:ins w:id="3504" w:author="Manuel Hergenröder" w:date="2020-07-16T16:21:00Z">
        <w:r w:rsidRPr="00625FEA">
          <w:rPr>
            <w:rFonts w:ascii="Consolas" w:eastAsia="Times New Roman" w:hAnsi="Consolas" w:cs="Courier New"/>
            <w:color w:val="000000"/>
            <w:sz w:val="18"/>
            <w:szCs w:val="18"/>
            <w:lang w:eastAsia="de-DE"/>
            <w14:ligatures w14:val="none"/>
            <w:rPrChange w:id="350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50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507" w:author="Manuel Hergenröder" w:date="2020-07-16T16:26:00Z">
              <w:rPr>
                <w:rFonts w:ascii="Consolas" w:eastAsia="Times New Roman" w:hAnsi="Consolas" w:cs="Courier New"/>
                <w:color w:val="000000"/>
                <w:sz w:val="20"/>
                <w:szCs w:val="20"/>
                <w:lang w:val="de-DE" w:eastAsia="de-DE"/>
                <w14:ligatures w14:val="none"/>
              </w:rPr>
            </w:rPrChange>
          </w:rPr>
          <w:t>.fftFrequencies = </w:t>
        </w:r>
        <w:r w:rsidRPr="00625FEA">
          <w:rPr>
            <w:rFonts w:ascii="Consolas" w:eastAsia="Times New Roman" w:hAnsi="Consolas" w:cs="Courier New"/>
            <w:color w:val="0000FF"/>
            <w:sz w:val="18"/>
            <w:szCs w:val="18"/>
            <w:lang w:eastAsia="de-DE"/>
            <w14:ligatures w14:val="none"/>
            <w:rPrChange w:id="3508"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350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510"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51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351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513" w:author="Manuel Hergenröder" w:date="2020-07-16T16:26:00Z">
              <w:rPr>
                <w:rFonts w:ascii="Consolas" w:eastAsia="Times New Roman" w:hAnsi="Consolas" w:cs="Courier New"/>
                <w:color w:val="000000"/>
                <w:sz w:val="20"/>
                <w:szCs w:val="20"/>
                <w:lang w:val="de-DE" w:eastAsia="de-DE"/>
                <w14:ligatures w14:val="none"/>
              </w:rPr>
            </w:rPrChange>
          </w:rPr>
          <w:t>.fftBinCount];</w:t>
        </w:r>
      </w:ins>
    </w:p>
    <w:p w14:paraId="7D2D784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514" w:author="Manuel Hergenröder" w:date="2020-07-16T16:21:00Z"/>
          <w:rFonts w:ascii="Consolas" w:eastAsia="Times New Roman" w:hAnsi="Consolas" w:cs="Courier New"/>
          <w:color w:val="000000"/>
          <w:sz w:val="18"/>
          <w:szCs w:val="18"/>
          <w:lang w:eastAsia="de-DE"/>
          <w14:ligatures w14:val="none"/>
          <w:rPrChange w:id="3515" w:author="Manuel Hergenröder" w:date="2020-07-16T16:26:00Z">
            <w:rPr>
              <w:ins w:id="3516" w:author="Manuel Hergenröder" w:date="2020-07-16T16:21:00Z"/>
              <w:rFonts w:ascii="Consolas" w:eastAsia="Times New Roman" w:hAnsi="Consolas" w:cs="Courier New"/>
              <w:color w:val="000000"/>
              <w:sz w:val="20"/>
              <w:szCs w:val="20"/>
              <w:lang w:val="de-DE" w:eastAsia="de-DE"/>
              <w14:ligatures w14:val="none"/>
            </w:rPr>
          </w:rPrChange>
        </w:rPr>
      </w:pPr>
      <w:ins w:id="3517" w:author="Manuel Hergenröder" w:date="2020-07-16T16:21:00Z">
        <w:r w:rsidRPr="00625FEA">
          <w:rPr>
            <w:rFonts w:ascii="Consolas" w:eastAsia="Times New Roman" w:hAnsi="Consolas" w:cs="Courier New"/>
            <w:color w:val="000000"/>
            <w:sz w:val="18"/>
            <w:szCs w:val="18"/>
            <w:lang w:eastAsia="de-DE"/>
            <w14:ligatures w14:val="none"/>
            <w:rPrChange w:id="351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3519"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352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521"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352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523"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3524" w:author="Manuel Hergenröder" w:date="2020-07-16T16:26:00Z">
              <w:rPr>
                <w:rFonts w:ascii="Consolas" w:eastAsia="Times New Roman" w:hAnsi="Consolas" w:cs="Courier New"/>
                <w:color w:val="000000"/>
                <w:sz w:val="20"/>
                <w:szCs w:val="20"/>
                <w:lang w:val="de-DE" w:eastAsia="de-DE"/>
                <w14:ligatures w14:val="none"/>
              </w:rPr>
            </w:rPrChange>
          </w:rPr>
          <w:t> = 0; </w:t>
        </w:r>
        <w:r w:rsidRPr="00625FEA">
          <w:rPr>
            <w:rFonts w:ascii="Consolas" w:eastAsia="Times New Roman" w:hAnsi="Consolas" w:cs="Courier New"/>
            <w:color w:val="1F377F"/>
            <w:sz w:val="18"/>
            <w:szCs w:val="18"/>
            <w:lang w:eastAsia="de-DE"/>
            <w14:ligatures w14:val="none"/>
            <w:rPrChange w:id="352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3526" w:author="Manuel Hergenröder" w:date="2020-07-16T16:26:00Z">
              <w:rPr>
                <w:rFonts w:ascii="Consolas" w:eastAsia="Times New Roman" w:hAnsi="Consolas" w:cs="Courier New"/>
                <w:color w:val="000000"/>
                <w:sz w:val="20"/>
                <w:szCs w:val="20"/>
                <w:lang w:val="de-DE" w:eastAsia="de-DE"/>
                <w14:ligatures w14:val="none"/>
              </w:rPr>
            </w:rPrChange>
          </w:rPr>
          <w:t> &lt; </w:t>
        </w:r>
        <w:r w:rsidRPr="00625FEA">
          <w:rPr>
            <w:rFonts w:ascii="Consolas" w:eastAsia="Times New Roman" w:hAnsi="Consolas" w:cs="Courier New"/>
            <w:color w:val="0000FF"/>
            <w:sz w:val="18"/>
            <w:szCs w:val="18"/>
            <w:lang w:eastAsia="de-DE"/>
            <w14:ligatures w14:val="none"/>
            <w:rPrChange w:id="352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528" w:author="Manuel Hergenröder" w:date="2020-07-16T16:26:00Z">
              <w:rPr>
                <w:rFonts w:ascii="Consolas" w:eastAsia="Times New Roman" w:hAnsi="Consolas" w:cs="Courier New"/>
                <w:color w:val="000000"/>
                <w:sz w:val="20"/>
                <w:szCs w:val="20"/>
                <w:lang w:val="de-DE" w:eastAsia="de-DE"/>
                <w14:ligatures w14:val="none"/>
              </w:rPr>
            </w:rPrChange>
          </w:rPr>
          <w:t>.fftBinCount; </w:t>
        </w:r>
        <w:r w:rsidRPr="00625FEA">
          <w:rPr>
            <w:rFonts w:ascii="Consolas" w:eastAsia="Times New Roman" w:hAnsi="Consolas" w:cs="Courier New"/>
            <w:color w:val="1F377F"/>
            <w:sz w:val="18"/>
            <w:szCs w:val="18"/>
            <w:lang w:eastAsia="de-DE"/>
            <w14:ligatures w14:val="none"/>
            <w:rPrChange w:id="3529"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3530" w:author="Manuel Hergenröder" w:date="2020-07-16T16:26:00Z">
              <w:rPr>
                <w:rFonts w:ascii="Consolas" w:eastAsia="Times New Roman" w:hAnsi="Consolas" w:cs="Courier New"/>
                <w:color w:val="000000"/>
                <w:sz w:val="20"/>
                <w:szCs w:val="20"/>
                <w:lang w:val="de-DE" w:eastAsia="de-DE"/>
                <w14:ligatures w14:val="none"/>
              </w:rPr>
            </w:rPrChange>
          </w:rPr>
          <w:t>++)</w:t>
        </w:r>
      </w:ins>
    </w:p>
    <w:p w14:paraId="546D2A7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531" w:author="Manuel Hergenröder" w:date="2020-07-16T16:21:00Z"/>
          <w:rFonts w:ascii="Consolas" w:eastAsia="Times New Roman" w:hAnsi="Consolas" w:cs="Courier New"/>
          <w:color w:val="000000"/>
          <w:sz w:val="18"/>
          <w:szCs w:val="18"/>
          <w:lang w:eastAsia="de-DE"/>
          <w14:ligatures w14:val="none"/>
          <w:rPrChange w:id="3532" w:author="Manuel Hergenröder" w:date="2020-07-16T16:26:00Z">
            <w:rPr>
              <w:ins w:id="3533" w:author="Manuel Hergenröder" w:date="2020-07-16T16:21:00Z"/>
              <w:rFonts w:ascii="Consolas" w:eastAsia="Times New Roman" w:hAnsi="Consolas" w:cs="Courier New"/>
              <w:color w:val="000000"/>
              <w:sz w:val="20"/>
              <w:szCs w:val="20"/>
              <w:lang w:val="de-DE" w:eastAsia="de-DE"/>
              <w14:ligatures w14:val="none"/>
            </w:rPr>
          </w:rPrChange>
        </w:rPr>
      </w:pPr>
      <w:ins w:id="3534" w:author="Manuel Hergenröder" w:date="2020-07-16T16:21:00Z">
        <w:r w:rsidRPr="00625FEA">
          <w:rPr>
            <w:rFonts w:ascii="Consolas" w:eastAsia="Times New Roman" w:hAnsi="Consolas" w:cs="Courier New"/>
            <w:color w:val="000000"/>
            <w:sz w:val="18"/>
            <w:szCs w:val="18"/>
            <w:lang w:eastAsia="de-DE"/>
            <w14:ligatures w14:val="none"/>
            <w:rPrChange w:id="353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53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537" w:author="Manuel Hergenröder" w:date="2020-07-16T16:26:00Z">
              <w:rPr>
                <w:rFonts w:ascii="Consolas" w:eastAsia="Times New Roman" w:hAnsi="Consolas" w:cs="Courier New"/>
                <w:color w:val="000000"/>
                <w:sz w:val="20"/>
                <w:szCs w:val="20"/>
                <w:lang w:val="de-DE" w:eastAsia="de-DE"/>
                <w14:ligatures w14:val="none"/>
              </w:rPr>
            </w:rPrChange>
          </w:rPr>
          <w:t>.fftFrequencies[</w:t>
        </w:r>
        <w:r w:rsidRPr="00625FEA">
          <w:rPr>
            <w:rFonts w:ascii="Consolas" w:eastAsia="Times New Roman" w:hAnsi="Consolas" w:cs="Courier New"/>
            <w:color w:val="1F377F"/>
            <w:sz w:val="18"/>
            <w:szCs w:val="18"/>
            <w:lang w:eastAsia="de-DE"/>
            <w14:ligatures w14:val="none"/>
            <w:rPrChange w:id="3538"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353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540"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54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354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3543" w:author="Manuel Hergenröder" w:date="2020-07-16T16:26:00Z">
              <w:rPr>
                <w:rFonts w:ascii="Consolas" w:eastAsia="Times New Roman" w:hAnsi="Consolas" w:cs="Courier New"/>
                <w:color w:val="000000"/>
                <w:sz w:val="20"/>
                <w:szCs w:val="20"/>
                <w:lang w:val="de-DE" w:eastAsia="de-DE"/>
                <w14:ligatures w14:val="none"/>
              </w:rPr>
            </w:rPrChange>
          </w:rPr>
          <w:t>+1) / </w:t>
        </w:r>
        <w:r w:rsidRPr="00625FEA">
          <w:rPr>
            <w:rFonts w:ascii="Consolas" w:eastAsia="Times New Roman" w:hAnsi="Consolas" w:cs="Courier New"/>
            <w:color w:val="0000FF"/>
            <w:sz w:val="18"/>
            <w:szCs w:val="18"/>
            <w:lang w:eastAsia="de-DE"/>
            <w14:ligatures w14:val="none"/>
            <w:rPrChange w:id="354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545" w:author="Manuel Hergenröder" w:date="2020-07-16T16:26:00Z">
              <w:rPr>
                <w:rFonts w:ascii="Consolas" w:eastAsia="Times New Roman" w:hAnsi="Consolas" w:cs="Courier New"/>
                <w:color w:val="000000"/>
                <w:sz w:val="20"/>
                <w:szCs w:val="20"/>
                <w:lang w:val="de-DE" w:eastAsia="de-DE"/>
                <w14:ligatures w14:val="none"/>
              </w:rPr>
            </w:rPrChange>
          </w:rPr>
          <w:t>.fftBinCount * </w:t>
        </w:r>
        <w:r w:rsidRPr="00625FEA">
          <w:rPr>
            <w:rFonts w:ascii="Consolas" w:eastAsia="Times New Roman" w:hAnsi="Consolas" w:cs="Courier New"/>
            <w:color w:val="0000FF"/>
            <w:sz w:val="18"/>
            <w:szCs w:val="18"/>
            <w:lang w:eastAsia="de-DE"/>
            <w14:ligatures w14:val="none"/>
            <w:rPrChange w:id="354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547" w:author="Manuel Hergenröder" w:date="2020-07-16T16:26:00Z">
              <w:rPr>
                <w:rFonts w:ascii="Consolas" w:eastAsia="Times New Roman" w:hAnsi="Consolas" w:cs="Courier New"/>
                <w:color w:val="000000"/>
                <w:sz w:val="20"/>
                <w:szCs w:val="20"/>
                <w:lang w:val="de-DE" w:eastAsia="de-DE"/>
                <w14:ligatures w14:val="none"/>
              </w:rPr>
            </w:rPrChange>
          </w:rPr>
          <w:t>.importSampleRate / 2;</w:t>
        </w:r>
      </w:ins>
    </w:p>
    <w:p w14:paraId="7B03FBD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548" w:author="Manuel Hergenröder" w:date="2020-07-16T16:21:00Z"/>
          <w:rFonts w:ascii="Consolas" w:eastAsia="Times New Roman" w:hAnsi="Consolas" w:cs="Courier New"/>
          <w:color w:val="000000"/>
          <w:sz w:val="18"/>
          <w:szCs w:val="18"/>
          <w:lang w:eastAsia="de-DE"/>
          <w14:ligatures w14:val="none"/>
          <w:rPrChange w:id="3549" w:author="Manuel Hergenröder" w:date="2020-07-16T16:26:00Z">
            <w:rPr>
              <w:ins w:id="3550" w:author="Manuel Hergenröder" w:date="2020-07-16T16:21:00Z"/>
              <w:rFonts w:ascii="Consolas" w:eastAsia="Times New Roman" w:hAnsi="Consolas" w:cs="Courier New"/>
              <w:color w:val="000000"/>
              <w:sz w:val="20"/>
              <w:szCs w:val="20"/>
              <w:lang w:val="de-DE" w:eastAsia="de-DE"/>
              <w14:ligatures w14:val="none"/>
            </w:rPr>
          </w:rPrChange>
        </w:rPr>
      </w:pPr>
      <w:ins w:id="3551" w:author="Manuel Hergenröder" w:date="2020-07-16T16:21:00Z">
        <w:r w:rsidRPr="00625FEA">
          <w:rPr>
            <w:rFonts w:ascii="Consolas" w:eastAsia="Times New Roman" w:hAnsi="Consolas" w:cs="Courier New"/>
            <w:color w:val="000000"/>
            <w:sz w:val="18"/>
            <w:szCs w:val="18"/>
            <w:lang w:eastAsia="de-DE"/>
            <w14:ligatures w14:val="none"/>
            <w:rPrChange w:id="3552"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2E044C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553" w:author="Manuel Hergenröder" w:date="2020-07-16T16:21:00Z"/>
          <w:rFonts w:ascii="Consolas" w:eastAsia="Times New Roman" w:hAnsi="Consolas" w:cs="Courier New"/>
          <w:color w:val="000000"/>
          <w:sz w:val="18"/>
          <w:szCs w:val="18"/>
          <w:lang w:eastAsia="de-DE"/>
          <w14:ligatures w14:val="none"/>
          <w:rPrChange w:id="3554" w:author="Manuel Hergenröder" w:date="2020-07-16T16:26:00Z">
            <w:rPr>
              <w:ins w:id="3555" w:author="Manuel Hergenröder" w:date="2020-07-16T16:21:00Z"/>
              <w:rFonts w:ascii="Consolas" w:eastAsia="Times New Roman" w:hAnsi="Consolas" w:cs="Courier New"/>
              <w:color w:val="000000"/>
              <w:sz w:val="20"/>
              <w:szCs w:val="20"/>
              <w:lang w:val="de-DE" w:eastAsia="de-DE"/>
              <w14:ligatures w14:val="none"/>
            </w:rPr>
          </w:rPrChange>
        </w:rPr>
      </w:pPr>
      <w:ins w:id="3556" w:author="Manuel Hergenröder" w:date="2020-07-16T16:21:00Z">
        <w:r w:rsidRPr="00625FEA">
          <w:rPr>
            <w:rFonts w:ascii="Consolas" w:eastAsia="Times New Roman" w:hAnsi="Consolas" w:cs="Courier New"/>
            <w:color w:val="000000"/>
            <w:sz w:val="18"/>
            <w:szCs w:val="18"/>
            <w:lang w:eastAsia="de-DE"/>
            <w14:ligatures w14:val="none"/>
            <w:rPrChange w:id="355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3558" w:author="Manuel Hergenröder" w:date="2020-07-16T16:26:00Z">
              <w:rPr>
                <w:rFonts w:ascii="Consolas" w:eastAsia="Times New Roman" w:hAnsi="Consolas" w:cs="Courier New"/>
                <w:color w:val="008000"/>
                <w:sz w:val="20"/>
                <w:szCs w:val="20"/>
                <w:lang w:val="de-DE" w:eastAsia="de-DE"/>
                <w14:ligatures w14:val="none"/>
              </w:rPr>
            </w:rPrChange>
          </w:rPr>
          <w:t>// Get window function factors</w:t>
        </w:r>
      </w:ins>
    </w:p>
    <w:p w14:paraId="50BCA8E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559" w:author="Manuel Hergenröder" w:date="2020-07-16T16:21:00Z"/>
          <w:rFonts w:ascii="Consolas" w:eastAsia="Times New Roman" w:hAnsi="Consolas" w:cs="Courier New"/>
          <w:color w:val="000000"/>
          <w:sz w:val="18"/>
          <w:szCs w:val="18"/>
          <w:lang w:eastAsia="de-DE"/>
          <w14:ligatures w14:val="none"/>
          <w:rPrChange w:id="3560" w:author="Manuel Hergenröder" w:date="2020-07-16T16:26:00Z">
            <w:rPr>
              <w:ins w:id="3561" w:author="Manuel Hergenröder" w:date="2020-07-16T16:21:00Z"/>
              <w:rFonts w:ascii="Consolas" w:eastAsia="Times New Roman" w:hAnsi="Consolas" w:cs="Courier New"/>
              <w:color w:val="000000"/>
              <w:sz w:val="20"/>
              <w:szCs w:val="20"/>
              <w:lang w:val="de-DE" w:eastAsia="de-DE"/>
              <w14:ligatures w14:val="none"/>
            </w:rPr>
          </w:rPrChange>
        </w:rPr>
      </w:pPr>
      <w:ins w:id="3562" w:author="Manuel Hergenröder" w:date="2020-07-16T16:21:00Z">
        <w:r w:rsidRPr="00625FEA">
          <w:rPr>
            <w:rFonts w:ascii="Consolas" w:eastAsia="Times New Roman" w:hAnsi="Consolas" w:cs="Courier New"/>
            <w:color w:val="000000"/>
            <w:sz w:val="18"/>
            <w:szCs w:val="18"/>
            <w:lang w:eastAsia="de-DE"/>
            <w14:ligatures w14:val="none"/>
            <w:rPrChange w:id="356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564"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56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566" w:author="Manuel Hergenröder" w:date="2020-07-16T16:26:00Z">
              <w:rPr>
                <w:rFonts w:ascii="Consolas" w:eastAsia="Times New Roman" w:hAnsi="Consolas" w:cs="Courier New"/>
                <w:color w:val="1F377F"/>
                <w:sz w:val="20"/>
                <w:szCs w:val="20"/>
                <w:lang w:val="de-DE" w:eastAsia="de-DE"/>
                <w14:ligatures w14:val="none"/>
              </w:rPr>
            </w:rPrChange>
          </w:rPr>
          <w:t>window</w:t>
        </w:r>
        <w:r w:rsidRPr="00625FEA">
          <w:rPr>
            <w:rFonts w:ascii="Consolas" w:eastAsia="Times New Roman" w:hAnsi="Consolas" w:cs="Courier New"/>
            <w:color w:val="000000"/>
            <w:sz w:val="18"/>
            <w:szCs w:val="18"/>
            <w:lang w:eastAsia="de-DE"/>
            <w14:ligatures w14:val="none"/>
            <w:rPrChange w:id="3567"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3568" w:author="Manuel Hergenröder" w:date="2020-07-16T16:26:00Z">
              <w:rPr>
                <w:rFonts w:ascii="Consolas" w:eastAsia="Times New Roman" w:hAnsi="Consolas" w:cs="Courier New"/>
                <w:color w:val="2B91AF"/>
                <w:sz w:val="20"/>
                <w:szCs w:val="20"/>
                <w:lang w:val="de-DE" w:eastAsia="de-DE"/>
                <w14:ligatures w14:val="none"/>
              </w:rPr>
            </w:rPrChange>
          </w:rPr>
          <w:t>Fft</w:t>
        </w:r>
        <w:r w:rsidRPr="00625FEA">
          <w:rPr>
            <w:rFonts w:ascii="Consolas" w:eastAsia="Times New Roman" w:hAnsi="Consolas" w:cs="Courier New"/>
            <w:color w:val="000000"/>
            <w:sz w:val="18"/>
            <w:szCs w:val="18"/>
            <w:lang w:eastAsia="de-DE"/>
            <w14:ligatures w14:val="none"/>
            <w:rPrChange w:id="356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3570" w:author="Manuel Hergenröder" w:date="2020-07-16T16:26:00Z">
              <w:rPr>
                <w:rFonts w:ascii="Consolas" w:eastAsia="Times New Roman" w:hAnsi="Consolas" w:cs="Courier New"/>
                <w:color w:val="74531F"/>
                <w:sz w:val="20"/>
                <w:szCs w:val="20"/>
                <w:lang w:val="de-DE" w:eastAsia="de-DE"/>
                <w14:ligatures w14:val="none"/>
              </w:rPr>
            </w:rPrChange>
          </w:rPr>
          <w:t>MakeWindow</w:t>
        </w:r>
        <w:r w:rsidRPr="00625FEA">
          <w:rPr>
            <w:rFonts w:ascii="Consolas" w:eastAsia="Times New Roman" w:hAnsi="Consolas" w:cs="Courier New"/>
            <w:color w:val="000000"/>
            <w:sz w:val="18"/>
            <w:szCs w:val="18"/>
            <w:lang w:eastAsia="de-DE"/>
            <w14:ligatures w14:val="none"/>
            <w:rPrChange w:id="357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357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573" w:author="Manuel Hergenröder" w:date="2020-07-16T16:26:00Z">
              <w:rPr>
                <w:rFonts w:ascii="Consolas" w:eastAsia="Times New Roman" w:hAnsi="Consolas" w:cs="Courier New"/>
                <w:color w:val="000000"/>
                <w:sz w:val="20"/>
                <w:szCs w:val="20"/>
                <w:lang w:val="de-DE" w:eastAsia="de-DE"/>
                <w14:ligatures w14:val="none"/>
              </w:rPr>
            </w:rPrChange>
          </w:rPr>
          <w:t>.fftSize, </w:t>
        </w:r>
        <w:r w:rsidRPr="00625FEA">
          <w:rPr>
            <w:rFonts w:ascii="Consolas" w:eastAsia="Times New Roman" w:hAnsi="Consolas" w:cs="Courier New"/>
            <w:color w:val="2B91AF"/>
            <w:sz w:val="18"/>
            <w:szCs w:val="18"/>
            <w:lang w:eastAsia="de-DE"/>
            <w14:ligatures w14:val="none"/>
            <w:rPrChange w:id="3574" w:author="Manuel Hergenröder" w:date="2020-07-16T16:26:00Z">
              <w:rPr>
                <w:rFonts w:ascii="Consolas" w:eastAsia="Times New Roman" w:hAnsi="Consolas" w:cs="Courier New"/>
                <w:color w:val="2B91AF"/>
                <w:sz w:val="20"/>
                <w:szCs w:val="20"/>
                <w:lang w:val="de-DE" w:eastAsia="de-DE"/>
                <w14:ligatures w14:val="none"/>
              </w:rPr>
            </w:rPrChange>
          </w:rPr>
          <w:t>Fft</w:t>
        </w:r>
        <w:r w:rsidRPr="00625FEA">
          <w:rPr>
            <w:rFonts w:ascii="Consolas" w:eastAsia="Times New Roman" w:hAnsi="Consolas" w:cs="Courier New"/>
            <w:color w:val="000000"/>
            <w:sz w:val="18"/>
            <w:szCs w:val="18"/>
            <w:lang w:eastAsia="de-DE"/>
            <w14:ligatures w14:val="none"/>
            <w:rPrChange w:id="357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2B91AF"/>
            <w:sz w:val="18"/>
            <w:szCs w:val="18"/>
            <w:lang w:eastAsia="de-DE"/>
            <w14:ligatures w14:val="none"/>
            <w:rPrChange w:id="3576" w:author="Manuel Hergenröder" w:date="2020-07-16T16:26:00Z">
              <w:rPr>
                <w:rFonts w:ascii="Consolas" w:eastAsia="Times New Roman" w:hAnsi="Consolas" w:cs="Courier New"/>
                <w:color w:val="2B91AF"/>
                <w:sz w:val="20"/>
                <w:szCs w:val="20"/>
                <w:lang w:val="de-DE" w:eastAsia="de-DE"/>
                <w14:ligatures w14:val="none"/>
              </w:rPr>
            </w:rPrChange>
          </w:rPr>
          <w:t>WindowType</w:t>
        </w:r>
        <w:r w:rsidRPr="00625FEA">
          <w:rPr>
            <w:rFonts w:ascii="Consolas" w:eastAsia="Times New Roman" w:hAnsi="Consolas" w:cs="Courier New"/>
            <w:color w:val="000000"/>
            <w:sz w:val="18"/>
            <w:szCs w:val="18"/>
            <w:lang w:eastAsia="de-DE"/>
            <w14:ligatures w14:val="none"/>
            <w:rPrChange w:id="3577" w:author="Manuel Hergenröder" w:date="2020-07-16T16:26:00Z">
              <w:rPr>
                <w:rFonts w:ascii="Consolas" w:eastAsia="Times New Roman" w:hAnsi="Consolas" w:cs="Courier New"/>
                <w:color w:val="000000"/>
                <w:sz w:val="20"/>
                <w:szCs w:val="20"/>
                <w:lang w:val="de-DE" w:eastAsia="de-DE"/>
                <w14:ligatures w14:val="none"/>
              </w:rPr>
            </w:rPrChange>
          </w:rPr>
          <w:t>.hann); </w:t>
        </w:r>
        <w:r w:rsidRPr="00625FEA">
          <w:rPr>
            <w:rFonts w:ascii="Consolas" w:eastAsia="Times New Roman" w:hAnsi="Consolas" w:cs="Courier New"/>
            <w:color w:val="008000"/>
            <w:sz w:val="18"/>
            <w:szCs w:val="18"/>
            <w:lang w:eastAsia="de-DE"/>
            <w14:ligatures w14:val="none"/>
            <w:rPrChange w:id="3578" w:author="Manuel Hergenröder" w:date="2020-07-16T16:26:00Z">
              <w:rPr>
                <w:rFonts w:ascii="Consolas" w:eastAsia="Times New Roman" w:hAnsi="Consolas" w:cs="Courier New"/>
                <w:color w:val="008000"/>
                <w:sz w:val="20"/>
                <w:szCs w:val="20"/>
                <w:lang w:val="de-DE" w:eastAsia="de-DE"/>
                <w14:ligatures w14:val="none"/>
              </w:rPr>
            </w:rPrChange>
          </w:rPr>
          <w:t>// Don't change window function, only Von-Hann supported right now</w:t>
        </w:r>
      </w:ins>
    </w:p>
    <w:p w14:paraId="70A9128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579" w:author="Manuel Hergenröder" w:date="2020-07-16T16:21:00Z"/>
          <w:rFonts w:ascii="Consolas" w:eastAsia="Times New Roman" w:hAnsi="Consolas" w:cs="Courier New"/>
          <w:color w:val="000000"/>
          <w:sz w:val="18"/>
          <w:szCs w:val="18"/>
          <w:lang w:eastAsia="de-DE"/>
          <w14:ligatures w14:val="none"/>
          <w:rPrChange w:id="3580" w:author="Manuel Hergenröder" w:date="2020-07-16T16:26:00Z">
            <w:rPr>
              <w:ins w:id="3581" w:author="Manuel Hergenröder" w:date="2020-07-16T16:21:00Z"/>
              <w:rFonts w:ascii="Consolas" w:eastAsia="Times New Roman" w:hAnsi="Consolas" w:cs="Courier New"/>
              <w:color w:val="000000"/>
              <w:sz w:val="20"/>
              <w:szCs w:val="20"/>
              <w:lang w:val="de-DE" w:eastAsia="de-DE"/>
              <w14:ligatures w14:val="none"/>
            </w:rPr>
          </w:rPrChange>
        </w:rPr>
      </w:pPr>
      <w:ins w:id="3582" w:author="Manuel Hergenröder" w:date="2020-07-16T16:21:00Z">
        <w:r w:rsidRPr="00625FEA">
          <w:rPr>
            <w:rFonts w:ascii="Consolas" w:eastAsia="Times New Roman" w:hAnsi="Consolas" w:cs="Courier New"/>
            <w:color w:val="000000"/>
            <w:sz w:val="18"/>
            <w:szCs w:val="18"/>
            <w:lang w:eastAsia="de-DE"/>
            <w14:ligatures w14:val="none"/>
            <w:rPrChange w:id="358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13929C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584" w:author="Manuel Hergenröder" w:date="2020-07-16T16:21:00Z"/>
          <w:rFonts w:ascii="Consolas" w:eastAsia="Times New Roman" w:hAnsi="Consolas" w:cs="Courier New"/>
          <w:color w:val="000000"/>
          <w:sz w:val="18"/>
          <w:szCs w:val="18"/>
          <w:lang w:eastAsia="de-DE"/>
          <w14:ligatures w14:val="none"/>
          <w:rPrChange w:id="3585" w:author="Manuel Hergenröder" w:date="2020-07-16T16:26:00Z">
            <w:rPr>
              <w:ins w:id="3586" w:author="Manuel Hergenröder" w:date="2020-07-16T16:21:00Z"/>
              <w:rFonts w:ascii="Consolas" w:eastAsia="Times New Roman" w:hAnsi="Consolas" w:cs="Courier New"/>
              <w:color w:val="000000"/>
              <w:sz w:val="20"/>
              <w:szCs w:val="20"/>
              <w:lang w:val="de-DE" w:eastAsia="de-DE"/>
              <w14:ligatures w14:val="none"/>
            </w:rPr>
          </w:rPrChange>
        </w:rPr>
      </w:pPr>
      <w:ins w:id="3587" w:author="Manuel Hergenröder" w:date="2020-07-16T16:21:00Z">
        <w:r w:rsidRPr="00625FEA">
          <w:rPr>
            <w:rFonts w:ascii="Consolas" w:eastAsia="Times New Roman" w:hAnsi="Consolas" w:cs="Courier New"/>
            <w:color w:val="000000"/>
            <w:sz w:val="18"/>
            <w:szCs w:val="18"/>
            <w:lang w:eastAsia="de-DE"/>
            <w14:ligatures w14:val="none"/>
            <w:rPrChange w:id="358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3589" w:author="Manuel Hergenröder" w:date="2020-07-16T16:26:00Z">
              <w:rPr>
                <w:rFonts w:ascii="Consolas" w:eastAsia="Times New Roman" w:hAnsi="Consolas" w:cs="Courier New"/>
                <w:color w:val="008000"/>
                <w:sz w:val="20"/>
                <w:szCs w:val="20"/>
                <w:lang w:val="de-DE" w:eastAsia="de-DE"/>
                <w14:ligatures w14:val="none"/>
              </w:rPr>
            </w:rPrChange>
          </w:rPr>
          <w:t>// Chunk data into overlapping parts, apply window function and run FFT</w:t>
        </w:r>
      </w:ins>
    </w:p>
    <w:p w14:paraId="2905661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590" w:author="Manuel Hergenröder" w:date="2020-07-16T16:21:00Z"/>
          <w:rFonts w:ascii="Consolas" w:eastAsia="Times New Roman" w:hAnsi="Consolas" w:cs="Courier New"/>
          <w:color w:val="000000"/>
          <w:sz w:val="18"/>
          <w:szCs w:val="18"/>
          <w:lang w:eastAsia="de-DE"/>
          <w14:ligatures w14:val="none"/>
          <w:rPrChange w:id="3591" w:author="Manuel Hergenröder" w:date="2020-07-16T16:26:00Z">
            <w:rPr>
              <w:ins w:id="3592" w:author="Manuel Hergenröder" w:date="2020-07-16T16:21:00Z"/>
              <w:rFonts w:ascii="Consolas" w:eastAsia="Times New Roman" w:hAnsi="Consolas" w:cs="Courier New"/>
              <w:color w:val="000000"/>
              <w:sz w:val="20"/>
              <w:szCs w:val="20"/>
              <w:lang w:val="de-DE" w:eastAsia="de-DE"/>
              <w14:ligatures w14:val="none"/>
            </w:rPr>
          </w:rPrChange>
        </w:rPr>
      </w:pPr>
      <w:ins w:id="3593" w:author="Manuel Hergenröder" w:date="2020-07-16T16:21:00Z">
        <w:r w:rsidRPr="00625FEA">
          <w:rPr>
            <w:rFonts w:ascii="Consolas" w:eastAsia="Times New Roman" w:hAnsi="Consolas" w:cs="Courier New"/>
            <w:color w:val="000000"/>
            <w:sz w:val="18"/>
            <w:szCs w:val="18"/>
            <w:lang w:eastAsia="de-DE"/>
            <w14:ligatures w14:val="none"/>
            <w:rPrChange w:id="359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595"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59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597" w:author="Manuel Hergenröder" w:date="2020-07-16T16:26:00Z">
              <w:rPr>
                <w:rFonts w:ascii="Consolas" w:eastAsia="Times New Roman" w:hAnsi="Consolas" w:cs="Courier New"/>
                <w:color w:val="1F377F"/>
                <w:sz w:val="20"/>
                <w:szCs w:val="20"/>
                <w:lang w:val="de-DE" w:eastAsia="de-DE"/>
                <w14:ligatures w14:val="none"/>
              </w:rPr>
            </w:rPrChange>
          </w:rPr>
          <w:t>input</w:t>
        </w:r>
        <w:r w:rsidRPr="00625FEA">
          <w:rPr>
            <w:rFonts w:ascii="Consolas" w:eastAsia="Times New Roman" w:hAnsi="Consolas" w:cs="Courier New"/>
            <w:color w:val="000000"/>
            <w:sz w:val="18"/>
            <w:szCs w:val="18"/>
            <w:lang w:eastAsia="de-DE"/>
            <w14:ligatures w14:val="none"/>
            <w:rPrChange w:id="359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599"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360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601"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60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360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604" w:author="Manuel Hergenröder" w:date="2020-07-16T16:26:00Z">
              <w:rPr>
                <w:rFonts w:ascii="Consolas" w:eastAsia="Times New Roman" w:hAnsi="Consolas" w:cs="Courier New"/>
                <w:color w:val="000000"/>
                <w:sz w:val="20"/>
                <w:szCs w:val="20"/>
                <w:lang w:val="de-DE" w:eastAsia="de-DE"/>
                <w14:ligatures w14:val="none"/>
              </w:rPr>
            </w:rPrChange>
          </w:rPr>
          <w:t>.fftNumOfChunks][];</w:t>
        </w:r>
      </w:ins>
    </w:p>
    <w:p w14:paraId="4F29E77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605" w:author="Manuel Hergenröder" w:date="2020-07-16T16:21:00Z"/>
          <w:rFonts w:ascii="Consolas" w:eastAsia="Times New Roman" w:hAnsi="Consolas" w:cs="Courier New"/>
          <w:color w:val="000000"/>
          <w:sz w:val="18"/>
          <w:szCs w:val="18"/>
          <w:lang w:eastAsia="de-DE"/>
          <w14:ligatures w14:val="none"/>
          <w:rPrChange w:id="3606" w:author="Manuel Hergenröder" w:date="2020-07-16T16:26:00Z">
            <w:rPr>
              <w:ins w:id="3607" w:author="Manuel Hergenröder" w:date="2020-07-16T16:21:00Z"/>
              <w:rFonts w:ascii="Consolas" w:eastAsia="Times New Roman" w:hAnsi="Consolas" w:cs="Courier New"/>
              <w:color w:val="000000"/>
              <w:sz w:val="20"/>
              <w:szCs w:val="20"/>
              <w:lang w:val="de-DE" w:eastAsia="de-DE"/>
              <w14:ligatures w14:val="none"/>
            </w:rPr>
          </w:rPrChange>
        </w:rPr>
      </w:pPr>
      <w:ins w:id="3608" w:author="Manuel Hergenröder" w:date="2020-07-16T16:21:00Z">
        <w:r w:rsidRPr="00625FEA">
          <w:rPr>
            <w:rFonts w:ascii="Consolas" w:eastAsia="Times New Roman" w:hAnsi="Consolas" w:cs="Courier New"/>
            <w:color w:val="000000"/>
            <w:sz w:val="18"/>
            <w:szCs w:val="18"/>
            <w:lang w:eastAsia="de-DE"/>
            <w14:ligatures w14:val="none"/>
            <w:rPrChange w:id="360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610"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61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612"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3613"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614"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361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616"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61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361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619" w:author="Manuel Hergenröder" w:date="2020-07-16T16:26:00Z">
              <w:rPr>
                <w:rFonts w:ascii="Consolas" w:eastAsia="Times New Roman" w:hAnsi="Consolas" w:cs="Courier New"/>
                <w:color w:val="000000"/>
                <w:sz w:val="20"/>
                <w:szCs w:val="20"/>
                <w:lang w:val="de-DE" w:eastAsia="de-DE"/>
                <w14:ligatures w14:val="none"/>
              </w:rPr>
            </w:rPrChange>
          </w:rPr>
          <w:t>.fftNumOfChunks][];</w:t>
        </w:r>
      </w:ins>
    </w:p>
    <w:p w14:paraId="15A227D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620" w:author="Manuel Hergenröder" w:date="2020-07-16T16:21:00Z"/>
          <w:rFonts w:ascii="Consolas" w:eastAsia="Times New Roman" w:hAnsi="Consolas" w:cs="Courier New"/>
          <w:color w:val="000000"/>
          <w:sz w:val="18"/>
          <w:szCs w:val="18"/>
          <w:lang w:eastAsia="de-DE"/>
          <w14:ligatures w14:val="none"/>
          <w:rPrChange w:id="3621" w:author="Manuel Hergenröder" w:date="2020-07-16T16:26:00Z">
            <w:rPr>
              <w:ins w:id="3622" w:author="Manuel Hergenröder" w:date="2020-07-16T16:21:00Z"/>
              <w:rFonts w:ascii="Consolas" w:eastAsia="Times New Roman" w:hAnsi="Consolas" w:cs="Courier New"/>
              <w:color w:val="000000"/>
              <w:sz w:val="20"/>
              <w:szCs w:val="20"/>
              <w:lang w:val="de-DE" w:eastAsia="de-DE"/>
              <w14:ligatures w14:val="none"/>
            </w:rPr>
          </w:rPrChange>
        </w:rPr>
      </w:pPr>
      <w:ins w:id="3623" w:author="Manuel Hergenröder" w:date="2020-07-16T16:21:00Z">
        <w:r w:rsidRPr="00625FEA">
          <w:rPr>
            <w:rFonts w:ascii="Consolas" w:eastAsia="Times New Roman" w:hAnsi="Consolas" w:cs="Courier New"/>
            <w:color w:val="000000"/>
            <w:sz w:val="18"/>
            <w:szCs w:val="18"/>
            <w:lang w:eastAsia="de-DE"/>
            <w14:ligatures w14:val="none"/>
            <w:rPrChange w:id="362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625"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62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627" w:author="Manuel Hergenröder" w:date="2020-07-16T16:26:00Z">
              <w:rPr>
                <w:rFonts w:ascii="Consolas" w:eastAsia="Times New Roman" w:hAnsi="Consolas" w:cs="Courier New"/>
                <w:color w:val="1F377F"/>
                <w:sz w:val="20"/>
                <w:szCs w:val="20"/>
                <w:lang w:val="de-DE" w:eastAsia="de-DE"/>
                <w14:ligatures w14:val="none"/>
              </w:rPr>
            </w:rPrChange>
          </w:rPr>
          <w:t>magnitudes</w:t>
        </w:r>
        <w:r w:rsidRPr="00625FEA">
          <w:rPr>
            <w:rFonts w:ascii="Consolas" w:eastAsia="Times New Roman" w:hAnsi="Consolas" w:cs="Courier New"/>
            <w:color w:val="000000"/>
            <w:sz w:val="18"/>
            <w:szCs w:val="18"/>
            <w:lang w:eastAsia="de-DE"/>
            <w14:ligatures w14:val="none"/>
            <w:rPrChange w:id="362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629"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363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631"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63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363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634" w:author="Manuel Hergenröder" w:date="2020-07-16T16:26:00Z">
              <w:rPr>
                <w:rFonts w:ascii="Consolas" w:eastAsia="Times New Roman" w:hAnsi="Consolas" w:cs="Courier New"/>
                <w:color w:val="000000"/>
                <w:sz w:val="20"/>
                <w:szCs w:val="20"/>
                <w:lang w:val="de-DE" w:eastAsia="de-DE"/>
                <w14:ligatures w14:val="none"/>
              </w:rPr>
            </w:rPrChange>
          </w:rPr>
          <w:t>.fftNumOfChunks][];</w:t>
        </w:r>
      </w:ins>
    </w:p>
    <w:p w14:paraId="08DF018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635" w:author="Manuel Hergenröder" w:date="2020-07-16T16:21:00Z"/>
          <w:rFonts w:ascii="Consolas" w:eastAsia="Times New Roman" w:hAnsi="Consolas" w:cs="Courier New"/>
          <w:color w:val="000000"/>
          <w:sz w:val="18"/>
          <w:szCs w:val="18"/>
          <w:lang w:eastAsia="de-DE"/>
          <w14:ligatures w14:val="none"/>
          <w:rPrChange w:id="3636" w:author="Manuel Hergenröder" w:date="2020-07-16T16:26:00Z">
            <w:rPr>
              <w:ins w:id="3637" w:author="Manuel Hergenröder" w:date="2020-07-16T16:21:00Z"/>
              <w:rFonts w:ascii="Consolas" w:eastAsia="Times New Roman" w:hAnsi="Consolas" w:cs="Courier New"/>
              <w:color w:val="000000"/>
              <w:sz w:val="20"/>
              <w:szCs w:val="20"/>
              <w:lang w:val="de-DE" w:eastAsia="de-DE"/>
              <w14:ligatures w14:val="none"/>
            </w:rPr>
          </w:rPrChange>
        </w:rPr>
      </w:pPr>
      <w:ins w:id="3638" w:author="Manuel Hergenröder" w:date="2020-07-16T16:21:00Z">
        <w:r w:rsidRPr="00625FEA">
          <w:rPr>
            <w:rFonts w:ascii="Consolas" w:eastAsia="Times New Roman" w:hAnsi="Consolas" w:cs="Courier New"/>
            <w:color w:val="000000"/>
            <w:sz w:val="18"/>
            <w:szCs w:val="18"/>
            <w:lang w:eastAsia="de-DE"/>
            <w14:ligatures w14:val="none"/>
            <w:rPrChange w:id="363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640"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64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642" w:author="Manuel Hergenröder" w:date="2020-07-16T16:26:00Z">
              <w:rPr>
                <w:rFonts w:ascii="Consolas" w:eastAsia="Times New Roman" w:hAnsi="Consolas" w:cs="Courier New"/>
                <w:color w:val="1F377F"/>
                <w:sz w:val="20"/>
                <w:szCs w:val="20"/>
                <w:lang w:val="de-DE" w:eastAsia="de-DE"/>
                <w14:ligatures w14:val="none"/>
              </w:rPr>
            </w:rPrChange>
          </w:rPr>
          <w:t>phases</w:t>
        </w:r>
        <w:r w:rsidRPr="00625FEA">
          <w:rPr>
            <w:rFonts w:ascii="Consolas" w:eastAsia="Times New Roman" w:hAnsi="Consolas" w:cs="Courier New"/>
            <w:color w:val="000000"/>
            <w:sz w:val="18"/>
            <w:szCs w:val="18"/>
            <w:lang w:eastAsia="de-DE"/>
            <w14:ligatures w14:val="none"/>
            <w:rPrChange w:id="3643"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644"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364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646"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64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364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649" w:author="Manuel Hergenröder" w:date="2020-07-16T16:26:00Z">
              <w:rPr>
                <w:rFonts w:ascii="Consolas" w:eastAsia="Times New Roman" w:hAnsi="Consolas" w:cs="Courier New"/>
                <w:color w:val="000000"/>
                <w:sz w:val="20"/>
                <w:szCs w:val="20"/>
                <w:lang w:val="de-DE" w:eastAsia="de-DE"/>
                <w14:ligatures w14:val="none"/>
              </w:rPr>
            </w:rPrChange>
          </w:rPr>
          <w:t>.fftNumOfChunks][];</w:t>
        </w:r>
      </w:ins>
    </w:p>
    <w:p w14:paraId="6E4A682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650" w:author="Manuel Hergenröder" w:date="2020-07-16T16:21:00Z"/>
          <w:rFonts w:ascii="Consolas" w:eastAsia="Times New Roman" w:hAnsi="Consolas" w:cs="Courier New"/>
          <w:color w:val="000000"/>
          <w:sz w:val="18"/>
          <w:szCs w:val="18"/>
          <w:lang w:eastAsia="de-DE"/>
          <w14:ligatures w14:val="none"/>
          <w:rPrChange w:id="3651" w:author="Manuel Hergenröder" w:date="2020-07-16T16:26:00Z">
            <w:rPr>
              <w:ins w:id="3652" w:author="Manuel Hergenröder" w:date="2020-07-16T16:21:00Z"/>
              <w:rFonts w:ascii="Consolas" w:eastAsia="Times New Roman" w:hAnsi="Consolas" w:cs="Courier New"/>
              <w:color w:val="000000"/>
              <w:sz w:val="20"/>
              <w:szCs w:val="20"/>
              <w:lang w:val="de-DE" w:eastAsia="de-DE"/>
              <w14:ligatures w14:val="none"/>
            </w:rPr>
          </w:rPrChange>
        </w:rPr>
      </w:pPr>
      <w:ins w:id="3653" w:author="Manuel Hergenröder" w:date="2020-07-16T16:21:00Z">
        <w:r w:rsidRPr="00625FEA">
          <w:rPr>
            <w:rFonts w:ascii="Consolas" w:eastAsia="Times New Roman" w:hAnsi="Consolas" w:cs="Courier New"/>
            <w:color w:val="000000"/>
            <w:sz w:val="18"/>
            <w:szCs w:val="18"/>
            <w:lang w:eastAsia="de-DE"/>
            <w14:ligatures w14:val="none"/>
            <w:rPrChange w:id="3654"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78A0D9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655" w:author="Manuel Hergenröder" w:date="2020-07-16T16:21:00Z"/>
          <w:rFonts w:ascii="Consolas" w:eastAsia="Times New Roman" w:hAnsi="Consolas" w:cs="Courier New"/>
          <w:color w:val="000000"/>
          <w:sz w:val="18"/>
          <w:szCs w:val="18"/>
          <w:lang w:eastAsia="de-DE"/>
          <w14:ligatures w14:val="none"/>
          <w:rPrChange w:id="3656" w:author="Manuel Hergenröder" w:date="2020-07-16T16:26:00Z">
            <w:rPr>
              <w:ins w:id="3657" w:author="Manuel Hergenröder" w:date="2020-07-16T16:21:00Z"/>
              <w:rFonts w:ascii="Consolas" w:eastAsia="Times New Roman" w:hAnsi="Consolas" w:cs="Courier New"/>
              <w:color w:val="000000"/>
              <w:sz w:val="20"/>
              <w:szCs w:val="20"/>
              <w:lang w:val="de-DE" w:eastAsia="de-DE"/>
              <w14:ligatures w14:val="none"/>
            </w:rPr>
          </w:rPrChange>
        </w:rPr>
      </w:pPr>
      <w:ins w:id="3658" w:author="Manuel Hergenröder" w:date="2020-07-16T16:21:00Z">
        <w:r w:rsidRPr="00625FEA">
          <w:rPr>
            <w:rFonts w:ascii="Consolas" w:eastAsia="Times New Roman" w:hAnsi="Consolas" w:cs="Courier New"/>
            <w:color w:val="000000"/>
            <w:sz w:val="18"/>
            <w:szCs w:val="18"/>
            <w:lang w:eastAsia="de-DE"/>
            <w14:ligatures w14:val="none"/>
            <w:rPrChange w:id="365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660"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366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662" w:author="Manuel Hergenröder" w:date="2020-07-16T16:26:00Z">
              <w:rPr>
                <w:rFonts w:ascii="Consolas" w:eastAsia="Times New Roman" w:hAnsi="Consolas" w:cs="Courier New"/>
                <w:color w:val="1F377F"/>
                <w:sz w:val="20"/>
                <w:szCs w:val="20"/>
                <w:lang w:val="de-DE" w:eastAsia="de-DE"/>
                <w14:ligatures w14:val="none"/>
              </w:rPr>
            </w:rPrChange>
          </w:rPr>
          <w:t>idx</w:t>
        </w:r>
        <w:r w:rsidRPr="00625FEA">
          <w:rPr>
            <w:rFonts w:ascii="Consolas" w:eastAsia="Times New Roman" w:hAnsi="Consolas" w:cs="Courier New"/>
            <w:color w:val="000000"/>
            <w:sz w:val="18"/>
            <w:szCs w:val="18"/>
            <w:lang w:eastAsia="de-DE"/>
            <w14:ligatures w14:val="none"/>
            <w:rPrChange w:id="3663" w:author="Manuel Hergenröder" w:date="2020-07-16T16:26:00Z">
              <w:rPr>
                <w:rFonts w:ascii="Consolas" w:eastAsia="Times New Roman" w:hAnsi="Consolas" w:cs="Courier New"/>
                <w:color w:val="000000"/>
                <w:sz w:val="20"/>
                <w:szCs w:val="20"/>
                <w:lang w:val="de-DE" w:eastAsia="de-DE"/>
                <w14:ligatures w14:val="none"/>
              </w:rPr>
            </w:rPrChange>
          </w:rPr>
          <w:t> = 0;</w:t>
        </w:r>
      </w:ins>
    </w:p>
    <w:p w14:paraId="46380B8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664" w:author="Manuel Hergenröder" w:date="2020-07-16T16:21:00Z"/>
          <w:rFonts w:ascii="Consolas" w:eastAsia="Times New Roman" w:hAnsi="Consolas" w:cs="Courier New"/>
          <w:color w:val="000000"/>
          <w:sz w:val="18"/>
          <w:szCs w:val="18"/>
          <w:lang w:eastAsia="de-DE"/>
          <w14:ligatures w14:val="none"/>
          <w:rPrChange w:id="3665" w:author="Manuel Hergenröder" w:date="2020-07-16T16:26:00Z">
            <w:rPr>
              <w:ins w:id="3666" w:author="Manuel Hergenröder" w:date="2020-07-16T16:21:00Z"/>
              <w:rFonts w:ascii="Consolas" w:eastAsia="Times New Roman" w:hAnsi="Consolas" w:cs="Courier New"/>
              <w:color w:val="000000"/>
              <w:sz w:val="20"/>
              <w:szCs w:val="20"/>
              <w:lang w:val="de-DE" w:eastAsia="de-DE"/>
              <w14:ligatures w14:val="none"/>
            </w:rPr>
          </w:rPrChange>
        </w:rPr>
      </w:pPr>
      <w:ins w:id="3667" w:author="Manuel Hergenröder" w:date="2020-07-16T16:21:00Z">
        <w:r w:rsidRPr="00625FEA">
          <w:rPr>
            <w:rFonts w:ascii="Consolas" w:eastAsia="Times New Roman" w:hAnsi="Consolas" w:cs="Courier New"/>
            <w:color w:val="000000"/>
            <w:sz w:val="18"/>
            <w:szCs w:val="18"/>
            <w:lang w:eastAsia="de-DE"/>
            <w14:ligatures w14:val="none"/>
            <w:rPrChange w:id="366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66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670" w:author="Manuel Hergenröder" w:date="2020-07-16T16:26:00Z">
              <w:rPr>
                <w:rFonts w:ascii="Consolas" w:eastAsia="Times New Roman" w:hAnsi="Consolas" w:cs="Courier New"/>
                <w:color w:val="000000"/>
                <w:sz w:val="20"/>
                <w:szCs w:val="20"/>
                <w:lang w:val="de-DE" w:eastAsia="de-DE"/>
                <w14:ligatures w14:val="none"/>
              </w:rPr>
            </w:rPrChange>
          </w:rPr>
          <w:t>.fftOverlapOffset = (</w:t>
        </w:r>
        <w:r w:rsidRPr="00625FEA">
          <w:rPr>
            <w:rFonts w:ascii="Consolas" w:eastAsia="Times New Roman" w:hAnsi="Consolas" w:cs="Courier New"/>
            <w:color w:val="0000FF"/>
            <w:sz w:val="18"/>
            <w:szCs w:val="18"/>
            <w:lang w:eastAsia="de-DE"/>
            <w14:ligatures w14:val="none"/>
            <w:rPrChange w:id="3671"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367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367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674" w:author="Manuel Hergenröder" w:date="2020-07-16T16:26:00Z">
              <w:rPr>
                <w:rFonts w:ascii="Consolas" w:eastAsia="Times New Roman" w:hAnsi="Consolas" w:cs="Courier New"/>
                <w:color w:val="000000"/>
                <w:sz w:val="20"/>
                <w:szCs w:val="20"/>
                <w:lang w:val="de-DE" w:eastAsia="de-DE"/>
                <w14:ligatures w14:val="none"/>
              </w:rPr>
            </w:rPrChange>
          </w:rPr>
          <w:t>.fftSize * </w:t>
        </w:r>
        <w:r w:rsidRPr="00625FEA">
          <w:rPr>
            <w:rFonts w:ascii="Consolas" w:eastAsia="Times New Roman" w:hAnsi="Consolas" w:cs="Courier New"/>
            <w:color w:val="0000FF"/>
            <w:sz w:val="18"/>
            <w:szCs w:val="18"/>
            <w:lang w:eastAsia="de-DE"/>
            <w14:ligatures w14:val="none"/>
            <w:rPrChange w:id="367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676" w:author="Manuel Hergenröder" w:date="2020-07-16T16:26:00Z">
              <w:rPr>
                <w:rFonts w:ascii="Consolas" w:eastAsia="Times New Roman" w:hAnsi="Consolas" w:cs="Courier New"/>
                <w:color w:val="000000"/>
                <w:sz w:val="20"/>
                <w:szCs w:val="20"/>
                <w:lang w:val="de-DE" w:eastAsia="de-DE"/>
                <w14:ligatures w14:val="none"/>
              </w:rPr>
            </w:rPrChange>
          </w:rPr>
          <w:t>.fftOverlapPercent);</w:t>
        </w:r>
      </w:ins>
    </w:p>
    <w:p w14:paraId="6F1F4AA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677" w:author="Manuel Hergenröder" w:date="2020-07-16T16:21:00Z"/>
          <w:rFonts w:ascii="Consolas" w:eastAsia="Times New Roman" w:hAnsi="Consolas" w:cs="Courier New"/>
          <w:color w:val="000000"/>
          <w:sz w:val="18"/>
          <w:szCs w:val="18"/>
          <w:lang w:eastAsia="de-DE"/>
          <w14:ligatures w14:val="none"/>
          <w:rPrChange w:id="3678" w:author="Manuel Hergenröder" w:date="2020-07-16T16:26:00Z">
            <w:rPr>
              <w:ins w:id="3679" w:author="Manuel Hergenröder" w:date="2020-07-16T16:21:00Z"/>
              <w:rFonts w:ascii="Consolas" w:eastAsia="Times New Roman" w:hAnsi="Consolas" w:cs="Courier New"/>
              <w:color w:val="000000"/>
              <w:sz w:val="20"/>
              <w:szCs w:val="20"/>
              <w:lang w:val="de-DE" w:eastAsia="de-DE"/>
              <w14:ligatures w14:val="none"/>
            </w:rPr>
          </w:rPrChange>
        </w:rPr>
      </w:pPr>
      <w:ins w:id="3680" w:author="Manuel Hergenröder" w:date="2020-07-16T16:21:00Z">
        <w:r w:rsidRPr="00625FEA">
          <w:rPr>
            <w:rFonts w:ascii="Consolas" w:eastAsia="Times New Roman" w:hAnsi="Consolas" w:cs="Courier New"/>
            <w:color w:val="000000"/>
            <w:sz w:val="18"/>
            <w:szCs w:val="18"/>
            <w:lang w:eastAsia="de-DE"/>
            <w14:ligatures w14:val="none"/>
            <w:rPrChange w:id="368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3682"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368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684"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368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686"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3687" w:author="Manuel Hergenröder" w:date="2020-07-16T16:26:00Z">
              <w:rPr>
                <w:rFonts w:ascii="Consolas" w:eastAsia="Times New Roman" w:hAnsi="Consolas" w:cs="Courier New"/>
                <w:color w:val="000000"/>
                <w:sz w:val="20"/>
                <w:szCs w:val="20"/>
                <w:lang w:val="de-DE" w:eastAsia="de-DE"/>
                <w14:ligatures w14:val="none"/>
              </w:rPr>
            </w:rPrChange>
          </w:rPr>
          <w:t> = 0; </w:t>
        </w:r>
        <w:r w:rsidRPr="00625FEA">
          <w:rPr>
            <w:rFonts w:ascii="Consolas" w:eastAsia="Times New Roman" w:hAnsi="Consolas" w:cs="Courier New"/>
            <w:color w:val="1F377F"/>
            <w:sz w:val="18"/>
            <w:szCs w:val="18"/>
            <w:lang w:eastAsia="de-DE"/>
            <w14:ligatures w14:val="none"/>
            <w:rPrChange w:id="3688"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3689" w:author="Manuel Hergenröder" w:date="2020-07-16T16:26:00Z">
              <w:rPr>
                <w:rFonts w:ascii="Consolas" w:eastAsia="Times New Roman" w:hAnsi="Consolas" w:cs="Courier New"/>
                <w:color w:val="000000"/>
                <w:sz w:val="20"/>
                <w:szCs w:val="20"/>
                <w:lang w:val="de-DE" w:eastAsia="de-DE"/>
                <w14:ligatures w14:val="none"/>
              </w:rPr>
            </w:rPrChange>
          </w:rPr>
          <w:t> &lt; </w:t>
        </w:r>
        <w:r w:rsidRPr="00625FEA">
          <w:rPr>
            <w:rFonts w:ascii="Consolas" w:eastAsia="Times New Roman" w:hAnsi="Consolas" w:cs="Courier New"/>
            <w:color w:val="0000FF"/>
            <w:sz w:val="18"/>
            <w:szCs w:val="18"/>
            <w:lang w:eastAsia="de-DE"/>
            <w14:ligatures w14:val="none"/>
            <w:rPrChange w:id="369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691" w:author="Manuel Hergenröder" w:date="2020-07-16T16:26:00Z">
              <w:rPr>
                <w:rFonts w:ascii="Consolas" w:eastAsia="Times New Roman" w:hAnsi="Consolas" w:cs="Courier New"/>
                <w:color w:val="000000"/>
                <w:sz w:val="20"/>
                <w:szCs w:val="20"/>
                <w:lang w:val="de-DE" w:eastAsia="de-DE"/>
                <w14:ligatures w14:val="none"/>
              </w:rPr>
            </w:rPrChange>
          </w:rPr>
          <w:t>.fftNumOfChunks; </w:t>
        </w:r>
        <w:r w:rsidRPr="00625FEA">
          <w:rPr>
            <w:rFonts w:ascii="Consolas" w:eastAsia="Times New Roman" w:hAnsi="Consolas" w:cs="Courier New"/>
            <w:color w:val="1F377F"/>
            <w:sz w:val="18"/>
            <w:szCs w:val="18"/>
            <w:lang w:eastAsia="de-DE"/>
            <w14:ligatures w14:val="none"/>
            <w:rPrChange w:id="369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3693" w:author="Manuel Hergenröder" w:date="2020-07-16T16:26:00Z">
              <w:rPr>
                <w:rFonts w:ascii="Consolas" w:eastAsia="Times New Roman" w:hAnsi="Consolas" w:cs="Courier New"/>
                <w:color w:val="000000"/>
                <w:sz w:val="20"/>
                <w:szCs w:val="20"/>
                <w:lang w:val="de-DE" w:eastAsia="de-DE"/>
                <w14:ligatures w14:val="none"/>
              </w:rPr>
            </w:rPrChange>
          </w:rPr>
          <w:t>++)</w:t>
        </w:r>
      </w:ins>
    </w:p>
    <w:p w14:paraId="1E7FD83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694" w:author="Manuel Hergenröder" w:date="2020-07-16T16:21:00Z"/>
          <w:rFonts w:ascii="Consolas" w:eastAsia="Times New Roman" w:hAnsi="Consolas" w:cs="Courier New"/>
          <w:color w:val="000000"/>
          <w:sz w:val="18"/>
          <w:szCs w:val="18"/>
          <w:lang w:eastAsia="de-DE"/>
          <w14:ligatures w14:val="none"/>
          <w:rPrChange w:id="3695" w:author="Manuel Hergenröder" w:date="2020-07-16T16:26:00Z">
            <w:rPr>
              <w:ins w:id="3696" w:author="Manuel Hergenröder" w:date="2020-07-16T16:21:00Z"/>
              <w:rFonts w:ascii="Consolas" w:eastAsia="Times New Roman" w:hAnsi="Consolas" w:cs="Courier New"/>
              <w:color w:val="000000"/>
              <w:sz w:val="20"/>
              <w:szCs w:val="20"/>
              <w:lang w:val="de-DE" w:eastAsia="de-DE"/>
              <w14:ligatures w14:val="none"/>
            </w:rPr>
          </w:rPrChange>
        </w:rPr>
      </w:pPr>
      <w:ins w:id="3697" w:author="Manuel Hergenröder" w:date="2020-07-16T16:21:00Z">
        <w:r w:rsidRPr="00625FEA">
          <w:rPr>
            <w:rFonts w:ascii="Consolas" w:eastAsia="Times New Roman" w:hAnsi="Consolas" w:cs="Courier New"/>
            <w:color w:val="000000"/>
            <w:sz w:val="18"/>
            <w:szCs w:val="18"/>
            <w:lang w:eastAsia="de-DE"/>
            <w14:ligatures w14:val="none"/>
            <w:rPrChange w:id="3698" w:author="Manuel Hergenröder" w:date="2020-07-16T16:26:00Z">
              <w:rPr>
                <w:rFonts w:ascii="Consolas" w:eastAsia="Times New Roman" w:hAnsi="Consolas" w:cs="Courier New"/>
                <w:color w:val="000000"/>
                <w:sz w:val="20"/>
                <w:szCs w:val="20"/>
                <w:lang w:val="de-DE" w:eastAsia="de-DE"/>
                <w14:ligatures w14:val="none"/>
              </w:rPr>
            </w:rPrChange>
          </w:rPr>
          <w:t>            {</w:t>
        </w:r>
      </w:ins>
    </w:p>
    <w:p w14:paraId="2997617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699" w:author="Manuel Hergenröder" w:date="2020-07-16T16:21:00Z"/>
          <w:rFonts w:ascii="Consolas" w:eastAsia="Times New Roman" w:hAnsi="Consolas" w:cs="Courier New"/>
          <w:color w:val="000000"/>
          <w:sz w:val="18"/>
          <w:szCs w:val="18"/>
          <w:lang w:eastAsia="de-DE"/>
          <w14:ligatures w14:val="none"/>
          <w:rPrChange w:id="3700" w:author="Manuel Hergenröder" w:date="2020-07-16T16:26:00Z">
            <w:rPr>
              <w:ins w:id="3701" w:author="Manuel Hergenröder" w:date="2020-07-16T16:21:00Z"/>
              <w:rFonts w:ascii="Consolas" w:eastAsia="Times New Roman" w:hAnsi="Consolas" w:cs="Courier New"/>
              <w:color w:val="000000"/>
              <w:sz w:val="20"/>
              <w:szCs w:val="20"/>
              <w:lang w:val="de-DE" w:eastAsia="de-DE"/>
              <w14:ligatures w14:val="none"/>
            </w:rPr>
          </w:rPrChange>
        </w:rPr>
      </w:pPr>
      <w:ins w:id="3702" w:author="Manuel Hergenröder" w:date="2020-07-16T16:21:00Z">
        <w:r w:rsidRPr="00625FEA">
          <w:rPr>
            <w:rFonts w:ascii="Consolas" w:eastAsia="Times New Roman" w:hAnsi="Consolas" w:cs="Courier New"/>
            <w:color w:val="000000"/>
            <w:sz w:val="18"/>
            <w:szCs w:val="18"/>
            <w:lang w:eastAsia="de-DE"/>
            <w14:ligatures w14:val="none"/>
            <w:rPrChange w:id="370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704" w:author="Manuel Hergenröder" w:date="2020-07-16T16:26:00Z">
              <w:rPr>
                <w:rFonts w:ascii="Consolas" w:eastAsia="Times New Roman" w:hAnsi="Consolas" w:cs="Courier New"/>
                <w:color w:val="1F377F"/>
                <w:sz w:val="20"/>
                <w:szCs w:val="20"/>
                <w:lang w:val="de-DE" w:eastAsia="de-DE"/>
                <w14:ligatures w14:val="none"/>
              </w:rPr>
            </w:rPrChange>
          </w:rPr>
          <w:t>input</w:t>
        </w:r>
        <w:r w:rsidRPr="00625FEA">
          <w:rPr>
            <w:rFonts w:ascii="Consolas" w:eastAsia="Times New Roman" w:hAnsi="Consolas" w:cs="Courier New"/>
            <w:color w:val="000000"/>
            <w:sz w:val="18"/>
            <w:szCs w:val="18"/>
            <w:lang w:eastAsia="de-DE"/>
            <w14:ligatures w14:val="none"/>
            <w:rPrChange w:id="370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3706"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3707"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708"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370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710"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71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371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713" w:author="Manuel Hergenröder" w:date="2020-07-16T16:26:00Z">
              <w:rPr>
                <w:rFonts w:ascii="Consolas" w:eastAsia="Times New Roman" w:hAnsi="Consolas" w:cs="Courier New"/>
                <w:color w:val="000000"/>
                <w:sz w:val="20"/>
                <w:szCs w:val="20"/>
                <w:lang w:val="de-DE" w:eastAsia="de-DE"/>
                <w14:ligatures w14:val="none"/>
              </w:rPr>
            </w:rPrChange>
          </w:rPr>
          <w:t>.fftSize];</w:t>
        </w:r>
      </w:ins>
    </w:p>
    <w:p w14:paraId="2F83131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714" w:author="Manuel Hergenröder" w:date="2020-07-16T16:21:00Z"/>
          <w:rFonts w:ascii="Consolas" w:eastAsia="Times New Roman" w:hAnsi="Consolas" w:cs="Courier New"/>
          <w:color w:val="000000"/>
          <w:sz w:val="18"/>
          <w:szCs w:val="18"/>
          <w:lang w:eastAsia="de-DE"/>
          <w14:ligatures w14:val="none"/>
          <w:rPrChange w:id="3715" w:author="Manuel Hergenröder" w:date="2020-07-16T16:26:00Z">
            <w:rPr>
              <w:ins w:id="3716" w:author="Manuel Hergenröder" w:date="2020-07-16T16:21:00Z"/>
              <w:rFonts w:ascii="Consolas" w:eastAsia="Times New Roman" w:hAnsi="Consolas" w:cs="Courier New"/>
              <w:color w:val="000000"/>
              <w:sz w:val="20"/>
              <w:szCs w:val="20"/>
              <w:lang w:val="de-DE" w:eastAsia="de-DE"/>
              <w14:ligatures w14:val="none"/>
            </w:rPr>
          </w:rPrChange>
        </w:rPr>
      </w:pPr>
      <w:ins w:id="3717" w:author="Manuel Hergenröder" w:date="2020-07-16T16:21:00Z">
        <w:r w:rsidRPr="00625FEA">
          <w:rPr>
            <w:rFonts w:ascii="Consolas" w:eastAsia="Times New Roman" w:hAnsi="Consolas" w:cs="Courier New"/>
            <w:color w:val="000000"/>
            <w:sz w:val="18"/>
            <w:szCs w:val="18"/>
            <w:lang w:eastAsia="de-DE"/>
            <w14:ligatures w14:val="none"/>
            <w:rPrChange w:id="371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719"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372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372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372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723"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372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725"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72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372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728" w:author="Manuel Hergenröder" w:date="2020-07-16T16:26:00Z">
              <w:rPr>
                <w:rFonts w:ascii="Consolas" w:eastAsia="Times New Roman" w:hAnsi="Consolas" w:cs="Courier New"/>
                <w:color w:val="000000"/>
                <w:sz w:val="20"/>
                <w:szCs w:val="20"/>
                <w:lang w:val="de-DE" w:eastAsia="de-DE"/>
                <w14:ligatures w14:val="none"/>
              </w:rPr>
            </w:rPrChange>
          </w:rPr>
          <w:t>.fftSize * 2];</w:t>
        </w:r>
      </w:ins>
    </w:p>
    <w:p w14:paraId="5280DCD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729" w:author="Manuel Hergenröder" w:date="2020-07-16T16:21:00Z"/>
          <w:rFonts w:ascii="Consolas" w:eastAsia="Times New Roman" w:hAnsi="Consolas" w:cs="Courier New"/>
          <w:color w:val="000000"/>
          <w:sz w:val="18"/>
          <w:szCs w:val="18"/>
          <w:lang w:eastAsia="de-DE"/>
          <w14:ligatures w14:val="none"/>
          <w:rPrChange w:id="3730" w:author="Manuel Hergenröder" w:date="2020-07-16T16:26:00Z">
            <w:rPr>
              <w:ins w:id="3731" w:author="Manuel Hergenröder" w:date="2020-07-16T16:21:00Z"/>
              <w:rFonts w:ascii="Consolas" w:eastAsia="Times New Roman" w:hAnsi="Consolas" w:cs="Courier New"/>
              <w:color w:val="000000"/>
              <w:sz w:val="20"/>
              <w:szCs w:val="20"/>
              <w:lang w:val="de-DE" w:eastAsia="de-DE"/>
              <w14:ligatures w14:val="none"/>
            </w:rPr>
          </w:rPrChange>
        </w:rPr>
      </w:pPr>
      <w:ins w:id="3732" w:author="Manuel Hergenröder" w:date="2020-07-16T16:21:00Z">
        <w:r w:rsidRPr="00625FEA">
          <w:rPr>
            <w:rFonts w:ascii="Consolas" w:eastAsia="Times New Roman" w:hAnsi="Consolas" w:cs="Courier New"/>
            <w:color w:val="000000"/>
            <w:sz w:val="18"/>
            <w:szCs w:val="18"/>
            <w:lang w:eastAsia="de-DE"/>
            <w14:ligatures w14:val="none"/>
            <w:rPrChange w:id="373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734" w:author="Manuel Hergenröder" w:date="2020-07-16T16:26:00Z">
              <w:rPr>
                <w:rFonts w:ascii="Consolas" w:eastAsia="Times New Roman" w:hAnsi="Consolas" w:cs="Courier New"/>
                <w:color w:val="1F377F"/>
                <w:sz w:val="20"/>
                <w:szCs w:val="20"/>
                <w:lang w:val="de-DE" w:eastAsia="de-DE"/>
                <w14:ligatures w14:val="none"/>
              </w:rPr>
            </w:rPrChange>
          </w:rPr>
          <w:t>magnitudes</w:t>
        </w:r>
        <w:r w:rsidRPr="00625FEA">
          <w:rPr>
            <w:rFonts w:ascii="Consolas" w:eastAsia="Times New Roman" w:hAnsi="Consolas" w:cs="Courier New"/>
            <w:color w:val="000000"/>
            <w:sz w:val="18"/>
            <w:szCs w:val="18"/>
            <w:lang w:eastAsia="de-DE"/>
            <w14:ligatures w14:val="none"/>
            <w:rPrChange w:id="373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3736"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3737"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738"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373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740"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74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374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743" w:author="Manuel Hergenröder" w:date="2020-07-16T16:26:00Z">
              <w:rPr>
                <w:rFonts w:ascii="Consolas" w:eastAsia="Times New Roman" w:hAnsi="Consolas" w:cs="Courier New"/>
                <w:color w:val="000000"/>
                <w:sz w:val="20"/>
                <w:szCs w:val="20"/>
                <w:lang w:val="de-DE" w:eastAsia="de-DE"/>
                <w14:ligatures w14:val="none"/>
              </w:rPr>
            </w:rPrChange>
          </w:rPr>
          <w:t>.fftSize];</w:t>
        </w:r>
      </w:ins>
    </w:p>
    <w:p w14:paraId="34A4B20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744" w:author="Manuel Hergenröder" w:date="2020-07-16T16:21:00Z"/>
          <w:rFonts w:ascii="Consolas" w:eastAsia="Times New Roman" w:hAnsi="Consolas" w:cs="Courier New"/>
          <w:color w:val="000000"/>
          <w:sz w:val="18"/>
          <w:szCs w:val="18"/>
          <w:lang w:eastAsia="de-DE"/>
          <w14:ligatures w14:val="none"/>
          <w:rPrChange w:id="3745" w:author="Manuel Hergenröder" w:date="2020-07-16T16:26:00Z">
            <w:rPr>
              <w:ins w:id="3746" w:author="Manuel Hergenröder" w:date="2020-07-16T16:21:00Z"/>
              <w:rFonts w:ascii="Consolas" w:eastAsia="Times New Roman" w:hAnsi="Consolas" w:cs="Courier New"/>
              <w:color w:val="000000"/>
              <w:sz w:val="20"/>
              <w:szCs w:val="20"/>
              <w:lang w:val="de-DE" w:eastAsia="de-DE"/>
              <w14:ligatures w14:val="none"/>
            </w:rPr>
          </w:rPrChange>
        </w:rPr>
      </w:pPr>
      <w:ins w:id="3747" w:author="Manuel Hergenröder" w:date="2020-07-16T16:21:00Z">
        <w:r w:rsidRPr="00625FEA">
          <w:rPr>
            <w:rFonts w:ascii="Consolas" w:eastAsia="Times New Roman" w:hAnsi="Consolas" w:cs="Courier New"/>
            <w:color w:val="000000"/>
            <w:sz w:val="18"/>
            <w:szCs w:val="18"/>
            <w:lang w:eastAsia="de-DE"/>
            <w14:ligatures w14:val="none"/>
            <w:rPrChange w:id="374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749" w:author="Manuel Hergenröder" w:date="2020-07-16T16:26:00Z">
              <w:rPr>
                <w:rFonts w:ascii="Consolas" w:eastAsia="Times New Roman" w:hAnsi="Consolas" w:cs="Courier New"/>
                <w:color w:val="1F377F"/>
                <w:sz w:val="20"/>
                <w:szCs w:val="20"/>
                <w:lang w:val="de-DE" w:eastAsia="de-DE"/>
                <w14:ligatures w14:val="none"/>
              </w:rPr>
            </w:rPrChange>
          </w:rPr>
          <w:t>phases</w:t>
        </w:r>
        <w:r w:rsidRPr="00625FEA">
          <w:rPr>
            <w:rFonts w:ascii="Consolas" w:eastAsia="Times New Roman" w:hAnsi="Consolas" w:cs="Courier New"/>
            <w:color w:val="000000"/>
            <w:sz w:val="18"/>
            <w:szCs w:val="18"/>
            <w:lang w:eastAsia="de-DE"/>
            <w14:ligatures w14:val="none"/>
            <w:rPrChange w:id="375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375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375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753"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375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755"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375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375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758" w:author="Manuel Hergenröder" w:date="2020-07-16T16:26:00Z">
              <w:rPr>
                <w:rFonts w:ascii="Consolas" w:eastAsia="Times New Roman" w:hAnsi="Consolas" w:cs="Courier New"/>
                <w:color w:val="000000"/>
                <w:sz w:val="20"/>
                <w:szCs w:val="20"/>
                <w:lang w:val="de-DE" w:eastAsia="de-DE"/>
                <w14:ligatures w14:val="none"/>
              </w:rPr>
            </w:rPrChange>
          </w:rPr>
          <w:t>.fftSize];</w:t>
        </w:r>
      </w:ins>
    </w:p>
    <w:p w14:paraId="2D4F219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759" w:author="Manuel Hergenröder" w:date="2020-07-16T16:21:00Z"/>
          <w:rFonts w:ascii="Consolas" w:eastAsia="Times New Roman" w:hAnsi="Consolas" w:cs="Courier New"/>
          <w:color w:val="000000"/>
          <w:sz w:val="18"/>
          <w:szCs w:val="18"/>
          <w:lang w:eastAsia="de-DE"/>
          <w14:ligatures w14:val="none"/>
          <w:rPrChange w:id="3760" w:author="Manuel Hergenröder" w:date="2020-07-16T16:26:00Z">
            <w:rPr>
              <w:ins w:id="3761" w:author="Manuel Hergenröder" w:date="2020-07-16T16:21:00Z"/>
              <w:rFonts w:ascii="Consolas" w:eastAsia="Times New Roman" w:hAnsi="Consolas" w:cs="Courier New"/>
              <w:color w:val="000000"/>
              <w:sz w:val="20"/>
              <w:szCs w:val="20"/>
              <w:lang w:val="de-DE" w:eastAsia="de-DE"/>
              <w14:ligatures w14:val="none"/>
            </w:rPr>
          </w:rPrChange>
        </w:rPr>
      </w:pPr>
      <w:ins w:id="3762" w:author="Manuel Hergenröder" w:date="2020-07-16T16:21:00Z">
        <w:r w:rsidRPr="00625FEA">
          <w:rPr>
            <w:rFonts w:ascii="Consolas" w:eastAsia="Times New Roman" w:hAnsi="Consolas" w:cs="Courier New"/>
            <w:color w:val="000000"/>
            <w:sz w:val="18"/>
            <w:szCs w:val="18"/>
            <w:lang w:eastAsia="de-DE"/>
            <w14:ligatures w14:val="none"/>
            <w:rPrChange w:id="376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FC896A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764" w:author="Manuel Hergenröder" w:date="2020-07-16T16:21:00Z"/>
          <w:rFonts w:ascii="Consolas" w:eastAsia="Times New Roman" w:hAnsi="Consolas" w:cs="Courier New"/>
          <w:color w:val="000000"/>
          <w:sz w:val="18"/>
          <w:szCs w:val="18"/>
          <w:lang w:eastAsia="de-DE"/>
          <w14:ligatures w14:val="none"/>
          <w:rPrChange w:id="3765" w:author="Manuel Hergenröder" w:date="2020-07-16T16:26:00Z">
            <w:rPr>
              <w:ins w:id="3766" w:author="Manuel Hergenröder" w:date="2020-07-16T16:21:00Z"/>
              <w:rFonts w:ascii="Consolas" w:eastAsia="Times New Roman" w:hAnsi="Consolas" w:cs="Courier New"/>
              <w:color w:val="000000"/>
              <w:sz w:val="20"/>
              <w:szCs w:val="20"/>
              <w:lang w:val="de-DE" w:eastAsia="de-DE"/>
              <w14:ligatures w14:val="none"/>
            </w:rPr>
          </w:rPrChange>
        </w:rPr>
      </w:pPr>
      <w:ins w:id="3767" w:author="Manuel Hergenröder" w:date="2020-07-16T16:21:00Z">
        <w:r w:rsidRPr="00625FEA">
          <w:rPr>
            <w:rFonts w:ascii="Consolas" w:eastAsia="Times New Roman" w:hAnsi="Consolas" w:cs="Courier New"/>
            <w:color w:val="000000"/>
            <w:sz w:val="18"/>
            <w:szCs w:val="18"/>
            <w:lang w:eastAsia="de-DE"/>
            <w14:ligatures w14:val="none"/>
            <w:rPrChange w:id="376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3769"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377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771"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377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773"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3774" w:author="Manuel Hergenröder" w:date="2020-07-16T16:26:00Z">
              <w:rPr>
                <w:rFonts w:ascii="Consolas" w:eastAsia="Times New Roman" w:hAnsi="Consolas" w:cs="Courier New"/>
                <w:color w:val="000000"/>
                <w:sz w:val="20"/>
                <w:szCs w:val="20"/>
                <w:lang w:val="de-DE" w:eastAsia="de-DE"/>
                <w14:ligatures w14:val="none"/>
              </w:rPr>
            </w:rPrChange>
          </w:rPr>
          <w:t> = 0; </w:t>
        </w:r>
        <w:r w:rsidRPr="00625FEA">
          <w:rPr>
            <w:rFonts w:ascii="Consolas" w:eastAsia="Times New Roman" w:hAnsi="Consolas" w:cs="Courier New"/>
            <w:color w:val="1F377F"/>
            <w:sz w:val="18"/>
            <w:szCs w:val="18"/>
            <w:lang w:eastAsia="de-DE"/>
            <w14:ligatures w14:val="none"/>
            <w:rPrChange w:id="3775"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3776" w:author="Manuel Hergenröder" w:date="2020-07-16T16:26:00Z">
              <w:rPr>
                <w:rFonts w:ascii="Consolas" w:eastAsia="Times New Roman" w:hAnsi="Consolas" w:cs="Courier New"/>
                <w:color w:val="000000"/>
                <w:sz w:val="20"/>
                <w:szCs w:val="20"/>
                <w:lang w:val="de-DE" w:eastAsia="de-DE"/>
                <w14:ligatures w14:val="none"/>
              </w:rPr>
            </w:rPrChange>
          </w:rPr>
          <w:t> &lt; </w:t>
        </w:r>
        <w:r w:rsidRPr="00625FEA">
          <w:rPr>
            <w:rFonts w:ascii="Consolas" w:eastAsia="Times New Roman" w:hAnsi="Consolas" w:cs="Courier New"/>
            <w:color w:val="0000FF"/>
            <w:sz w:val="18"/>
            <w:szCs w:val="18"/>
            <w:lang w:eastAsia="de-DE"/>
            <w14:ligatures w14:val="none"/>
            <w:rPrChange w:id="377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778" w:author="Manuel Hergenröder" w:date="2020-07-16T16:26:00Z">
              <w:rPr>
                <w:rFonts w:ascii="Consolas" w:eastAsia="Times New Roman" w:hAnsi="Consolas" w:cs="Courier New"/>
                <w:color w:val="000000"/>
                <w:sz w:val="20"/>
                <w:szCs w:val="20"/>
                <w:lang w:val="de-DE" w:eastAsia="de-DE"/>
                <w14:ligatures w14:val="none"/>
              </w:rPr>
            </w:rPrChange>
          </w:rPr>
          <w:t>.fftSize; </w:t>
        </w:r>
        <w:r w:rsidRPr="00625FEA">
          <w:rPr>
            <w:rFonts w:ascii="Consolas" w:eastAsia="Times New Roman" w:hAnsi="Consolas" w:cs="Courier New"/>
            <w:color w:val="1F377F"/>
            <w:sz w:val="18"/>
            <w:szCs w:val="18"/>
            <w:lang w:eastAsia="de-DE"/>
            <w14:ligatures w14:val="none"/>
            <w:rPrChange w:id="3779"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3780" w:author="Manuel Hergenröder" w:date="2020-07-16T16:26:00Z">
              <w:rPr>
                <w:rFonts w:ascii="Consolas" w:eastAsia="Times New Roman" w:hAnsi="Consolas" w:cs="Courier New"/>
                <w:color w:val="000000"/>
                <w:sz w:val="20"/>
                <w:szCs w:val="20"/>
                <w:lang w:val="de-DE" w:eastAsia="de-DE"/>
                <w14:ligatures w14:val="none"/>
              </w:rPr>
            </w:rPrChange>
          </w:rPr>
          <w:t>++)</w:t>
        </w:r>
      </w:ins>
    </w:p>
    <w:p w14:paraId="5D47E3E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781" w:author="Manuel Hergenröder" w:date="2020-07-16T16:21:00Z"/>
          <w:rFonts w:ascii="Consolas" w:eastAsia="Times New Roman" w:hAnsi="Consolas" w:cs="Courier New"/>
          <w:color w:val="000000"/>
          <w:sz w:val="18"/>
          <w:szCs w:val="18"/>
          <w:lang w:eastAsia="de-DE"/>
          <w14:ligatures w14:val="none"/>
          <w:rPrChange w:id="3782" w:author="Manuel Hergenröder" w:date="2020-07-16T16:26:00Z">
            <w:rPr>
              <w:ins w:id="3783" w:author="Manuel Hergenröder" w:date="2020-07-16T16:21:00Z"/>
              <w:rFonts w:ascii="Consolas" w:eastAsia="Times New Roman" w:hAnsi="Consolas" w:cs="Courier New"/>
              <w:color w:val="000000"/>
              <w:sz w:val="20"/>
              <w:szCs w:val="20"/>
              <w:lang w:val="de-DE" w:eastAsia="de-DE"/>
              <w14:ligatures w14:val="none"/>
            </w:rPr>
          </w:rPrChange>
        </w:rPr>
      </w:pPr>
      <w:ins w:id="3784" w:author="Manuel Hergenröder" w:date="2020-07-16T16:21:00Z">
        <w:r w:rsidRPr="00625FEA">
          <w:rPr>
            <w:rFonts w:ascii="Consolas" w:eastAsia="Times New Roman" w:hAnsi="Consolas" w:cs="Courier New"/>
            <w:color w:val="000000"/>
            <w:sz w:val="18"/>
            <w:szCs w:val="18"/>
            <w:lang w:eastAsia="de-DE"/>
            <w14:ligatures w14:val="none"/>
            <w:rPrChange w:id="3785" w:author="Manuel Hergenröder" w:date="2020-07-16T16:26:00Z">
              <w:rPr>
                <w:rFonts w:ascii="Consolas" w:eastAsia="Times New Roman" w:hAnsi="Consolas" w:cs="Courier New"/>
                <w:color w:val="000000"/>
                <w:sz w:val="20"/>
                <w:szCs w:val="20"/>
                <w:lang w:val="de-DE" w:eastAsia="de-DE"/>
                <w14:ligatures w14:val="none"/>
              </w:rPr>
            </w:rPrChange>
          </w:rPr>
          <w:t>                {</w:t>
        </w:r>
      </w:ins>
    </w:p>
    <w:p w14:paraId="29FFC67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786" w:author="Manuel Hergenröder" w:date="2020-07-16T16:21:00Z"/>
          <w:rFonts w:ascii="Consolas" w:eastAsia="Times New Roman" w:hAnsi="Consolas" w:cs="Courier New"/>
          <w:color w:val="000000"/>
          <w:sz w:val="18"/>
          <w:szCs w:val="18"/>
          <w:lang w:eastAsia="de-DE"/>
          <w14:ligatures w14:val="none"/>
          <w:rPrChange w:id="3787" w:author="Manuel Hergenröder" w:date="2020-07-16T16:26:00Z">
            <w:rPr>
              <w:ins w:id="3788" w:author="Manuel Hergenröder" w:date="2020-07-16T16:21:00Z"/>
              <w:rFonts w:ascii="Consolas" w:eastAsia="Times New Roman" w:hAnsi="Consolas" w:cs="Courier New"/>
              <w:color w:val="000000"/>
              <w:sz w:val="20"/>
              <w:szCs w:val="20"/>
              <w:lang w:val="de-DE" w:eastAsia="de-DE"/>
              <w14:ligatures w14:val="none"/>
            </w:rPr>
          </w:rPrChange>
        </w:rPr>
      </w:pPr>
      <w:ins w:id="3789" w:author="Manuel Hergenröder" w:date="2020-07-16T16:21:00Z">
        <w:r w:rsidRPr="00625FEA">
          <w:rPr>
            <w:rFonts w:ascii="Consolas" w:eastAsia="Times New Roman" w:hAnsi="Consolas" w:cs="Courier New"/>
            <w:color w:val="000000"/>
            <w:sz w:val="18"/>
            <w:szCs w:val="18"/>
            <w:lang w:eastAsia="de-DE"/>
            <w14:ligatures w14:val="none"/>
            <w:rPrChange w:id="3790" w:author="Manuel Hergenröder" w:date="2020-07-16T16:26:00Z">
              <w:rPr>
                <w:rFonts w:ascii="Consolas" w:eastAsia="Times New Roman" w:hAnsi="Consolas" w:cs="Courier New"/>
                <w:color w:val="000000"/>
                <w:sz w:val="20"/>
                <w:szCs w:val="20"/>
                <w:lang w:val="de-DE" w:eastAsia="de-DE"/>
                <w14:ligatures w14:val="none"/>
              </w:rPr>
            </w:rPrChange>
          </w:rPr>
          <w:lastRenderedPageBreak/>
          <w:t>                    </w:t>
        </w:r>
        <w:r w:rsidRPr="00625FEA">
          <w:rPr>
            <w:rFonts w:ascii="Consolas" w:eastAsia="Times New Roman" w:hAnsi="Consolas" w:cs="Courier New"/>
            <w:color w:val="008000"/>
            <w:sz w:val="18"/>
            <w:szCs w:val="18"/>
            <w:lang w:eastAsia="de-DE"/>
            <w14:ligatures w14:val="none"/>
            <w:rPrChange w:id="3791" w:author="Manuel Hergenröder" w:date="2020-07-16T16:26:00Z">
              <w:rPr>
                <w:rFonts w:ascii="Consolas" w:eastAsia="Times New Roman" w:hAnsi="Consolas" w:cs="Courier New"/>
                <w:color w:val="008000"/>
                <w:sz w:val="20"/>
                <w:szCs w:val="20"/>
                <w:lang w:val="de-DE" w:eastAsia="de-DE"/>
                <w14:ligatures w14:val="none"/>
              </w:rPr>
            </w:rPrChange>
          </w:rPr>
          <w:t>// last chunk might be smaller than fftSize...</w:t>
        </w:r>
      </w:ins>
    </w:p>
    <w:p w14:paraId="546E05D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792" w:author="Manuel Hergenröder" w:date="2020-07-16T16:21:00Z"/>
          <w:rFonts w:ascii="Consolas" w:eastAsia="Times New Roman" w:hAnsi="Consolas" w:cs="Courier New"/>
          <w:color w:val="000000"/>
          <w:sz w:val="18"/>
          <w:szCs w:val="18"/>
          <w:lang w:eastAsia="de-DE"/>
          <w14:ligatures w14:val="none"/>
          <w:rPrChange w:id="3793" w:author="Manuel Hergenröder" w:date="2020-07-16T16:26:00Z">
            <w:rPr>
              <w:ins w:id="3794" w:author="Manuel Hergenröder" w:date="2020-07-16T16:21:00Z"/>
              <w:rFonts w:ascii="Consolas" w:eastAsia="Times New Roman" w:hAnsi="Consolas" w:cs="Courier New"/>
              <w:color w:val="000000"/>
              <w:sz w:val="20"/>
              <w:szCs w:val="20"/>
              <w:lang w:val="de-DE" w:eastAsia="de-DE"/>
              <w14:ligatures w14:val="none"/>
            </w:rPr>
          </w:rPrChange>
        </w:rPr>
      </w:pPr>
      <w:ins w:id="3795" w:author="Manuel Hergenröder" w:date="2020-07-16T16:21:00Z">
        <w:r w:rsidRPr="00625FEA">
          <w:rPr>
            <w:rFonts w:ascii="Consolas" w:eastAsia="Times New Roman" w:hAnsi="Consolas" w:cs="Courier New"/>
            <w:color w:val="000000"/>
            <w:sz w:val="18"/>
            <w:szCs w:val="18"/>
            <w:lang w:eastAsia="de-DE"/>
            <w14:ligatures w14:val="none"/>
            <w:rPrChange w:id="379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3797"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379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79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800" w:author="Manuel Hergenröder" w:date="2020-07-16T16:26:00Z">
              <w:rPr>
                <w:rFonts w:ascii="Consolas" w:eastAsia="Times New Roman" w:hAnsi="Consolas" w:cs="Courier New"/>
                <w:color w:val="000000"/>
                <w:sz w:val="20"/>
                <w:szCs w:val="20"/>
                <w:lang w:val="de-DE" w:eastAsia="de-DE"/>
                <w14:ligatures w14:val="none"/>
              </w:rPr>
            </w:rPrChange>
          </w:rPr>
          <w:t>.audioData.Length &gt; </w:t>
        </w:r>
        <w:r w:rsidRPr="00625FEA">
          <w:rPr>
            <w:rFonts w:ascii="Consolas" w:eastAsia="Times New Roman" w:hAnsi="Consolas" w:cs="Courier New"/>
            <w:color w:val="1F377F"/>
            <w:sz w:val="18"/>
            <w:szCs w:val="18"/>
            <w:lang w:eastAsia="de-DE"/>
            <w14:ligatures w14:val="none"/>
            <w:rPrChange w:id="3801" w:author="Manuel Hergenröder" w:date="2020-07-16T16:26:00Z">
              <w:rPr>
                <w:rFonts w:ascii="Consolas" w:eastAsia="Times New Roman" w:hAnsi="Consolas" w:cs="Courier New"/>
                <w:color w:val="1F377F"/>
                <w:sz w:val="20"/>
                <w:szCs w:val="20"/>
                <w:lang w:val="de-DE" w:eastAsia="de-DE"/>
                <w14:ligatures w14:val="none"/>
              </w:rPr>
            </w:rPrChange>
          </w:rPr>
          <w:t>idx</w:t>
        </w:r>
        <w:r w:rsidRPr="00625FEA">
          <w:rPr>
            <w:rFonts w:ascii="Consolas" w:eastAsia="Times New Roman" w:hAnsi="Consolas" w:cs="Courier New"/>
            <w:color w:val="000000"/>
            <w:sz w:val="18"/>
            <w:szCs w:val="18"/>
            <w:lang w:eastAsia="de-DE"/>
            <w14:ligatures w14:val="none"/>
            <w:rPrChange w:id="3802" w:author="Manuel Hergenröder" w:date="2020-07-16T16:26:00Z">
              <w:rPr>
                <w:rFonts w:ascii="Consolas" w:eastAsia="Times New Roman" w:hAnsi="Consolas" w:cs="Courier New"/>
                <w:color w:val="000000"/>
                <w:sz w:val="20"/>
                <w:szCs w:val="20"/>
                <w:lang w:val="de-DE" w:eastAsia="de-DE"/>
                <w14:ligatures w14:val="none"/>
              </w:rPr>
            </w:rPrChange>
          </w:rPr>
          <w:t>)</w:t>
        </w:r>
      </w:ins>
    </w:p>
    <w:p w14:paraId="1BE2186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803" w:author="Manuel Hergenröder" w:date="2020-07-16T16:21:00Z"/>
          <w:rFonts w:ascii="Consolas" w:eastAsia="Times New Roman" w:hAnsi="Consolas" w:cs="Courier New"/>
          <w:color w:val="000000"/>
          <w:sz w:val="18"/>
          <w:szCs w:val="18"/>
          <w:lang w:eastAsia="de-DE"/>
          <w14:ligatures w14:val="none"/>
          <w:rPrChange w:id="3804" w:author="Manuel Hergenröder" w:date="2020-07-16T16:26:00Z">
            <w:rPr>
              <w:ins w:id="3805" w:author="Manuel Hergenröder" w:date="2020-07-16T16:21:00Z"/>
              <w:rFonts w:ascii="Consolas" w:eastAsia="Times New Roman" w:hAnsi="Consolas" w:cs="Courier New"/>
              <w:color w:val="000000"/>
              <w:sz w:val="20"/>
              <w:szCs w:val="20"/>
              <w:lang w:val="de-DE" w:eastAsia="de-DE"/>
              <w14:ligatures w14:val="none"/>
            </w:rPr>
          </w:rPrChange>
        </w:rPr>
      </w:pPr>
      <w:ins w:id="3806" w:author="Manuel Hergenröder" w:date="2020-07-16T16:21:00Z">
        <w:r w:rsidRPr="00625FEA">
          <w:rPr>
            <w:rFonts w:ascii="Consolas" w:eastAsia="Times New Roman" w:hAnsi="Consolas" w:cs="Courier New"/>
            <w:color w:val="000000"/>
            <w:sz w:val="18"/>
            <w:szCs w:val="18"/>
            <w:lang w:eastAsia="de-DE"/>
            <w14:ligatures w14:val="none"/>
            <w:rPrChange w:id="3807" w:author="Manuel Hergenröder" w:date="2020-07-16T16:26:00Z">
              <w:rPr>
                <w:rFonts w:ascii="Consolas" w:eastAsia="Times New Roman" w:hAnsi="Consolas" w:cs="Courier New"/>
                <w:color w:val="000000"/>
                <w:sz w:val="20"/>
                <w:szCs w:val="20"/>
                <w:lang w:val="de-DE" w:eastAsia="de-DE"/>
                <w14:ligatures w14:val="none"/>
              </w:rPr>
            </w:rPrChange>
          </w:rPr>
          <w:t>                    {</w:t>
        </w:r>
      </w:ins>
    </w:p>
    <w:p w14:paraId="4BCF6D2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808" w:author="Manuel Hergenröder" w:date="2020-07-16T16:21:00Z"/>
          <w:rFonts w:ascii="Consolas" w:eastAsia="Times New Roman" w:hAnsi="Consolas" w:cs="Courier New"/>
          <w:color w:val="000000"/>
          <w:sz w:val="18"/>
          <w:szCs w:val="18"/>
          <w:lang w:eastAsia="de-DE"/>
          <w14:ligatures w14:val="none"/>
          <w:rPrChange w:id="3809" w:author="Manuel Hergenröder" w:date="2020-07-16T16:26:00Z">
            <w:rPr>
              <w:ins w:id="3810" w:author="Manuel Hergenröder" w:date="2020-07-16T16:21:00Z"/>
              <w:rFonts w:ascii="Consolas" w:eastAsia="Times New Roman" w:hAnsi="Consolas" w:cs="Courier New"/>
              <w:color w:val="000000"/>
              <w:sz w:val="20"/>
              <w:szCs w:val="20"/>
              <w:lang w:val="de-DE" w:eastAsia="de-DE"/>
              <w14:ligatures w14:val="none"/>
            </w:rPr>
          </w:rPrChange>
        </w:rPr>
      </w:pPr>
      <w:ins w:id="3811" w:author="Manuel Hergenröder" w:date="2020-07-16T16:21:00Z">
        <w:r w:rsidRPr="00625FEA">
          <w:rPr>
            <w:rFonts w:ascii="Consolas" w:eastAsia="Times New Roman" w:hAnsi="Consolas" w:cs="Courier New"/>
            <w:color w:val="000000"/>
            <w:sz w:val="18"/>
            <w:szCs w:val="18"/>
            <w:lang w:eastAsia="de-DE"/>
            <w14:ligatures w14:val="none"/>
            <w:rPrChange w:id="381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813" w:author="Manuel Hergenröder" w:date="2020-07-16T16:26:00Z">
              <w:rPr>
                <w:rFonts w:ascii="Consolas" w:eastAsia="Times New Roman" w:hAnsi="Consolas" w:cs="Courier New"/>
                <w:color w:val="1F377F"/>
                <w:sz w:val="20"/>
                <w:szCs w:val="20"/>
                <w:lang w:val="de-DE" w:eastAsia="de-DE"/>
                <w14:ligatures w14:val="none"/>
              </w:rPr>
            </w:rPrChange>
          </w:rPr>
          <w:t>input</w:t>
        </w:r>
        <w:r w:rsidRPr="00625FEA">
          <w:rPr>
            <w:rFonts w:ascii="Consolas" w:eastAsia="Times New Roman" w:hAnsi="Consolas" w:cs="Courier New"/>
            <w:color w:val="000000"/>
            <w:sz w:val="18"/>
            <w:szCs w:val="18"/>
            <w:lang w:eastAsia="de-DE"/>
            <w14:ligatures w14:val="none"/>
            <w:rPrChange w:id="381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381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381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3817"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381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81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820" w:author="Manuel Hergenröder" w:date="2020-07-16T16:26:00Z">
              <w:rPr>
                <w:rFonts w:ascii="Consolas" w:eastAsia="Times New Roman" w:hAnsi="Consolas" w:cs="Courier New"/>
                <w:color w:val="000000"/>
                <w:sz w:val="20"/>
                <w:szCs w:val="20"/>
                <w:lang w:val="de-DE" w:eastAsia="de-DE"/>
                <w14:ligatures w14:val="none"/>
              </w:rPr>
            </w:rPrChange>
          </w:rPr>
          <w:t>.audioData[</w:t>
        </w:r>
        <w:r w:rsidRPr="00625FEA">
          <w:rPr>
            <w:rFonts w:ascii="Consolas" w:eastAsia="Times New Roman" w:hAnsi="Consolas" w:cs="Courier New"/>
            <w:color w:val="1F377F"/>
            <w:sz w:val="18"/>
            <w:szCs w:val="18"/>
            <w:lang w:eastAsia="de-DE"/>
            <w14:ligatures w14:val="none"/>
            <w:rPrChange w:id="3821" w:author="Manuel Hergenröder" w:date="2020-07-16T16:26:00Z">
              <w:rPr>
                <w:rFonts w:ascii="Consolas" w:eastAsia="Times New Roman" w:hAnsi="Consolas" w:cs="Courier New"/>
                <w:color w:val="1F377F"/>
                <w:sz w:val="20"/>
                <w:szCs w:val="20"/>
                <w:lang w:val="de-DE" w:eastAsia="de-DE"/>
                <w14:ligatures w14:val="none"/>
              </w:rPr>
            </w:rPrChange>
          </w:rPr>
          <w:t>idx</w:t>
        </w:r>
        <w:r w:rsidRPr="00625FEA">
          <w:rPr>
            <w:rFonts w:ascii="Consolas" w:eastAsia="Times New Roman" w:hAnsi="Consolas" w:cs="Courier New"/>
            <w:color w:val="000000"/>
            <w:sz w:val="18"/>
            <w:szCs w:val="18"/>
            <w:lang w:eastAsia="de-DE"/>
            <w14:ligatures w14:val="none"/>
            <w:rPrChange w:id="382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3823" w:author="Manuel Hergenröder" w:date="2020-07-16T16:26:00Z">
              <w:rPr>
                <w:rFonts w:ascii="Consolas" w:eastAsia="Times New Roman" w:hAnsi="Consolas" w:cs="Courier New"/>
                <w:color w:val="1F377F"/>
                <w:sz w:val="20"/>
                <w:szCs w:val="20"/>
                <w:lang w:val="de-DE" w:eastAsia="de-DE"/>
                <w14:ligatures w14:val="none"/>
              </w:rPr>
            </w:rPrChange>
          </w:rPr>
          <w:t>window</w:t>
        </w:r>
        <w:r w:rsidRPr="00625FEA">
          <w:rPr>
            <w:rFonts w:ascii="Consolas" w:eastAsia="Times New Roman" w:hAnsi="Consolas" w:cs="Courier New"/>
            <w:color w:val="000000"/>
            <w:sz w:val="18"/>
            <w:szCs w:val="18"/>
            <w:lang w:eastAsia="de-DE"/>
            <w14:ligatures w14:val="none"/>
            <w:rPrChange w:id="382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3825"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3826" w:author="Manuel Hergenröder" w:date="2020-07-16T16:26:00Z">
              <w:rPr>
                <w:rFonts w:ascii="Consolas" w:eastAsia="Times New Roman" w:hAnsi="Consolas" w:cs="Courier New"/>
                <w:color w:val="000000"/>
                <w:sz w:val="20"/>
                <w:szCs w:val="20"/>
                <w:lang w:val="de-DE" w:eastAsia="de-DE"/>
                <w14:ligatures w14:val="none"/>
              </w:rPr>
            </w:rPrChange>
          </w:rPr>
          <w:t>];</w:t>
        </w:r>
      </w:ins>
    </w:p>
    <w:p w14:paraId="6F9B586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827" w:author="Manuel Hergenröder" w:date="2020-07-16T16:21:00Z"/>
          <w:rFonts w:ascii="Consolas" w:eastAsia="Times New Roman" w:hAnsi="Consolas" w:cs="Courier New"/>
          <w:color w:val="000000"/>
          <w:sz w:val="18"/>
          <w:szCs w:val="18"/>
          <w:lang w:eastAsia="de-DE"/>
          <w14:ligatures w14:val="none"/>
          <w:rPrChange w:id="3828" w:author="Manuel Hergenröder" w:date="2020-07-16T16:26:00Z">
            <w:rPr>
              <w:ins w:id="3829" w:author="Manuel Hergenröder" w:date="2020-07-16T16:21:00Z"/>
              <w:rFonts w:ascii="Consolas" w:eastAsia="Times New Roman" w:hAnsi="Consolas" w:cs="Courier New"/>
              <w:color w:val="000000"/>
              <w:sz w:val="20"/>
              <w:szCs w:val="20"/>
              <w:lang w:val="de-DE" w:eastAsia="de-DE"/>
              <w14:ligatures w14:val="none"/>
            </w:rPr>
          </w:rPrChange>
        </w:rPr>
      </w:pPr>
      <w:ins w:id="3830" w:author="Manuel Hergenröder" w:date="2020-07-16T16:21:00Z">
        <w:r w:rsidRPr="00625FEA">
          <w:rPr>
            <w:rFonts w:ascii="Consolas" w:eastAsia="Times New Roman" w:hAnsi="Consolas" w:cs="Courier New"/>
            <w:color w:val="000000"/>
            <w:sz w:val="18"/>
            <w:szCs w:val="18"/>
            <w:lang w:eastAsia="de-DE"/>
            <w14:ligatures w14:val="none"/>
            <w:rPrChange w:id="383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59BE64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832" w:author="Manuel Hergenröder" w:date="2020-07-16T16:21:00Z"/>
          <w:rFonts w:ascii="Consolas" w:eastAsia="Times New Roman" w:hAnsi="Consolas" w:cs="Courier New"/>
          <w:color w:val="000000"/>
          <w:sz w:val="18"/>
          <w:szCs w:val="18"/>
          <w:lang w:eastAsia="de-DE"/>
          <w14:ligatures w14:val="none"/>
          <w:rPrChange w:id="3833" w:author="Manuel Hergenröder" w:date="2020-07-16T16:26:00Z">
            <w:rPr>
              <w:ins w:id="3834" w:author="Manuel Hergenröder" w:date="2020-07-16T16:21:00Z"/>
              <w:rFonts w:ascii="Consolas" w:eastAsia="Times New Roman" w:hAnsi="Consolas" w:cs="Courier New"/>
              <w:color w:val="000000"/>
              <w:sz w:val="20"/>
              <w:szCs w:val="20"/>
              <w:lang w:val="de-DE" w:eastAsia="de-DE"/>
              <w14:ligatures w14:val="none"/>
            </w:rPr>
          </w:rPrChange>
        </w:rPr>
      </w:pPr>
      <w:ins w:id="3835" w:author="Manuel Hergenröder" w:date="2020-07-16T16:21:00Z">
        <w:r w:rsidRPr="00625FEA">
          <w:rPr>
            <w:rFonts w:ascii="Consolas" w:eastAsia="Times New Roman" w:hAnsi="Consolas" w:cs="Courier New"/>
            <w:color w:val="000000"/>
            <w:sz w:val="18"/>
            <w:szCs w:val="18"/>
            <w:lang w:eastAsia="de-DE"/>
            <w14:ligatures w14:val="none"/>
            <w:rPrChange w:id="383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8F08C4"/>
            <w:sz w:val="18"/>
            <w:szCs w:val="18"/>
            <w:lang w:eastAsia="de-DE"/>
            <w14:ligatures w14:val="none"/>
            <w:rPrChange w:id="3837" w:author="Manuel Hergenröder" w:date="2020-07-16T16:26:00Z">
              <w:rPr>
                <w:rFonts w:ascii="Consolas" w:eastAsia="Times New Roman" w:hAnsi="Consolas" w:cs="Courier New"/>
                <w:color w:val="8F08C4"/>
                <w:sz w:val="20"/>
                <w:szCs w:val="20"/>
                <w:lang w:val="de-DE" w:eastAsia="de-DE"/>
                <w14:ligatures w14:val="none"/>
              </w:rPr>
            </w:rPrChange>
          </w:rPr>
          <w:t>else</w:t>
        </w:r>
        <w:r w:rsidRPr="00625FEA">
          <w:rPr>
            <w:rFonts w:ascii="Consolas" w:eastAsia="Times New Roman" w:hAnsi="Consolas" w:cs="Courier New"/>
            <w:color w:val="000000"/>
            <w:sz w:val="18"/>
            <w:szCs w:val="18"/>
            <w:lang w:eastAsia="de-DE"/>
            <w14:ligatures w14:val="none"/>
            <w:rPrChange w:id="3838" w:author="Manuel Hergenröder" w:date="2020-07-16T16:26:00Z">
              <w:rPr>
                <w:rFonts w:ascii="Consolas" w:eastAsia="Times New Roman" w:hAnsi="Consolas" w:cs="Courier New"/>
                <w:color w:val="000000"/>
                <w:sz w:val="20"/>
                <w:szCs w:val="20"/>
                <w:lang w:val="de-DE" w:eastAsia="de-DE"/>
                <w14:ligatures w14:val="none"/>
              </w:rPr>
            </w:rPrChange>
          </w:rPr>
          <w:t> {</w:t>
        </w:r>
      </w:ins>
    </w:p>
    <w:p w14:paraId="38DCF5F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839" w:author="Manuel Hergenröder" w:date="2020-07-16T16:21:00Z"/>
          <w:rFonts w:ascii="Consolas" w:eastAsia="Times New Roman" w:hAnsi="Consolas" w:cs="Courier New"/>
          <w:color w:val="000000"/>
          <w:sz w:val="18"/>
          <w:szCs w:val="18"/>
          <w:lang w:eastAsia="de-DE"/>
          <w14:ligatures w14:val="none"/>
          <w:rPrChange w:id="3840" w:author="Manuel Hergenröder" w:date="2020-07-16T16:26:00Z">
            <w:rPr>
              <w:ins w:id="3841" w:author="Manuel Hergenröder" w:date="2020-07-16T16:21:00Z"/>
              <w:rFonts w:ascii="Consolas" w:eastAsia="Times New Roman" w:hAnsi="Consolas" w:cs="Courier New"/>
              <w:color w:val="000000"/>
              <w:sz w:val="20"/>
              <w:szCs w:val="20"/>
              <w:lang w:val="de-DE" w:eastAsia="de-DE"/>
              <w14:ligatures w14:val="none"/>
            </w:rPr>
          </w:rPrChange>
        </w:rPr>
      </w:pPr>
      <w:ins w:id="3842" w:author="Manuel Hergenröder" w:date="2020-07-16T16:21:00Z">
        <w:r w:rsidRPr="00625FEA">
          <w:rPr>
            <w:rFonts w:ascii="Consolas" w:eastAsia="Times New Roman" w:hAnsi="Consolas" w:cs="Courier New"/>
            <w:color w:val="000000"/>
            <w:sz w:val="18"/>
            <w:szCs w:val="18"/>
            <w:lang w:eastAsia="de-DE"/>
            <w14:ligatures w14:val="none"/>
            <w:rPrChange w:id="384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3844" w:author="Manuel Hergenröder" w:date="2020-07-16T16:26:00Z">
              <w:rPr>
                <w:rFonts w:ascii="Consolas" w:eastAsia="Times New Roman" w:hAnsi="Consolas" w:cs="Courier New"/>
                <w:color w:val="008000"/>
                <w:sz w:val="20"/>
                <w:szCs w:val="20"/>
                <w:lang w:val="de-DE" w:eastAsia="de-DE"/>
                <w14:ligatures w14:val="none"/>
              </w:rPr>
            </w:rPrChange>
          </w:rPr>
          <w:t>// ... fill up with zeros then</w:t>
        </w:r>
      </w:ins>
    </w:p>
    <w:p w14:paraId="0FD436C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845" w:author="Manuel Hergenröder" w:date="2020-07-16T16:21:00Z"/>
          <w:rFonts w:ascii="Consolas" w:eastAsia="Times New Roman" w:hAnsi="Consolas" w:cs="Courier New"/>
          <w:color w:val="000000"/>
          <w:sz w:val="18"/>
          <w:szCs w:val="18"/>
          <w:lang w:eastAsia="de-DE"/>
          <w14:ligatures w14:val="none"/>
          <w:rPrChange w:id="3846" w:author="Manuel Hergenröder" w:date="2020-07-16T16:26:00Z">
            <w:rPr>
              <w:ins w:id="3847" w:author="Manuel Hergenröder" w:date="2020-07-16T16:21:00Z"/>
              <w:rFonts w:ascii="Consolas" w:eastAsia="Times New Roman" w:hAnsi="Consolas" w:cs="Courier New"/>
              <w:color w:val="000000"/>
              <w:sz w:val="20"/>
              <w:szCs w:val="20"/>
              <w:lang w:val="de-DE" w:eastAsia="de-DE"/>
              <w14:ligatures w14:val="none"/>
            </w:rPr>
          </w:rPrChange>
        </w:rPr>
      </w:pPr>
      <w:ins w:id="3848" w:author="Manuel Hergenröder" w:date="2020-07-16T16:21:00Z">
        <w:r w:rsidRPr="00625FEA">
          <w:rPr>
            <w:rFonts w:ascii="Consolas" w:eastAsia="Times New Roman" w:hAnsi="Consolas" w:cs="Courier New"/>
            <w:color w:val="000000"/>
            <w:sz w:val="18"/>
            <w:szCs w:val="18"/>
            <w:lang w:eastAsia="de-DE"/>
            <w14:ligatures w14:val="none"/>
            <w:rPrChange w:id="384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850" w:author="Manuel Hergenröder" w:date="2020-07-16T16:26:00Z">
              <w:rPr>
                <w:rFonts w:ascii="Consolas" w:eastAsia="Times New Roman" w:hAnsi="Consolas" w:cs="Courier New"/>
                <w:color w:val="1F377F"/>
                <w:sz w:val="20"/>
                <w:szCs w:val="20"/>
                <w:lang w:val="de-DE" w:eastAsia="de-DE"/>
                <w14:ligatures w14:val="none"/>
              </w:rPr>
            </w:rPrChange>
          </w:rPr>
          <w:t>input</w:t>
        </w:r>
        <w:r w:rsidRPr="00625FEA">
          <w:rPr>
            <w:rFonts w:ascii="Consolas" w:eastAsia="Times New Roman" w:hAnsi="Consolas" w:cs="Courier New"/>
            <w:color w:val="000000"/>
            <w:sz w:val="18"/>
            <w:szCs w:val="18"/>
            <w:lang w:eastAsia="de-DE"/>
            <w14:ligatures w14:val="none"/>
            <w:rPrChange w:id="385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385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385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3854"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3855" w:author="Manuel Hergenröder" w:date="2020-07-16T16:26:00Z">
              <w:rPr>
                <w:rFonts w:ascii="Consolas" w:eastAsia="Times New Roman" w:hAnsi="Consolas" w:cs="Courier New"/>
                <w:color w:val="000000"/>
                <w:sz w:val="20"/>
                <w:szCs w:val="20"/>
                <w:lang w:val="de-DE" w:eastAsia="de-DE"/>
                <w14:ligatures w14:val="none"/>
              </w:rPr>
            </w:rPrChange>
          </w:rPr>
          <w:t>] = 0;</w:t>
        </w:r>
      </w:ins>
    </w:p>
    <w:p w14:paraId="5B475A4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856" w:author="Manuel Hergenröder" w:date="2020-07-16T16:21:00Z"/>
          <w:rFonts w:ascii="Consolas" w:eastAsia="Times New Roman" w:hAnsi="Consolas" w:cs="Courier New"/>
          <w:color w:val="000000"/>
          <w:sz w:val="18"/>
          <w:szCs w:val="18"/>
          <w:lang w:eastAsia="de-DE"/>
          <w14:ligatures w14:val="none"/>
          <w:rPrChange w:id="3857" w:author="Manuel Hergenröder" w:date="2020-07-16T16:26:00Z">
            <w:rPr>
              <w:ins w:id="3858" w:author="Manuel Hergenröder" w:date="2020-07-16T16:21:00Z"/>
              <w:rFonts w:ascii="Consolas" w:eastAsia="Times New Roman" w:hAnsi="Consolas" w:cs="Courier New"/>
              <w:color w:val="000000"/>
              <w:sz w:val="20"/>
              <w:szCs w:val="20"/>
              <w:lang w:val="de-DE" w:eastAsia="de-DE"/>
              <w14:ligatures w14:val="none"/>
            </w:rPr>
          </w:rPrChange>
        </w:rPr>
      </w:pPr>
      <w:ins w:id="3859" w:author="Manuel Hergenröder" w:date="2020-07-16T16:21:00Z">
        <w:r w:rsidRPr="00625FEA">
          <w:rPr>
            <w:rFonts w:ascii="Consolas" w:eastAsia="Times New Roman" w:hAnsi="Consolas" w:cs="Courier New"/>
            <w:color w:val="000000"/>
            <w:sz w:val="18"/>
            <w:szCs w:val="18"/>
            <w:lang w:eastAsia="de-DE"/>
            <w14:ligatures w14:val="none"/>
            <w:rPrChange w:id="3860" w:author="Manuel Hergenröder" w:date="2020-07-16T16:26:00Z">
              <w:rPr>
                <w:rFonts w:ascii="Consolas" w:eastAsia="Times New Roman" w:hAnsi="Consolas" w:cs="Courier New"/>
                <w:color w:val="000000"/>
                <w:sz w:val="20"/>
                <w:szCs w:val="20"/>
                <w:lang w:val="de-DE" w:eastAsia="de-DE"/>
                <w14:ligatures w14:val="none"/>
              </w:rPr>
            </w:rPrChange>
          </w:rPr>
          <w:t>                    }</w:t>
        </w:r>
      </w:ins>
    </w:p>
    <w:p w14:paraId="5B5EF64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861" w:author="Manuel Hergenröder" w:date="2020-07-16T16:21:00Z"/>
          <w:rFonts w:ascii="Consolas" w:eastAsia="Times New Roman" w:hAnsi="Consolas" w:cs="Courier New"/>
          <w:color w:val="000000"/>
          <w:sz w:val="18"/>
          <w:szCs w:val="18"/>
          <w:lang w:eastAsia="de-DE"/>
          <w14:ligatures w14:val="none"/>
          <w:rPrChange w:id="3862" w:author="Manuel Hergenröder" w:date="2020-07-16T16:26:00Z">
            <w:rPr>
              <w:ins w:id="3863" w:author="Manuel Hergenröder" w:date="2020-07-16T16:21:00Z"/>
              <w:rFonts w:ascii="Consolas" w:eastAsia="Times New Roman" w:hAnsi="Consolas" w:cs="Courier New"/>
              <w:color w:val="000000"/>
              <w:sz w:val="20"/>
              <w:szCs w:val="20"/>
              <w:lang w:val="de-DE" w:eastAsia="de-DE"/>
              <w14:ligatures w14:val="none"/>
            </w:rPr>
          </w:rPrChange>
        </w:rPr>
      </w:pPr>
      <w:ins w:id="3864" w:author="Manuel Hergenröder" w:date="2020-07-16T16:21:00Z">
        <w:r w:rsidRPr="00625FEA">
          <w:rPr>
            <w:rFonts w:ascii="Consolas" w:eastAsia="Times New Roman" w:hAnsi="Consolas" w:cs="Courier New"/>
            <w:color w:val="000000"/>
            <w:sz w:val="18"/>
            <w:szCs w:val="18"/>
            <w:lang w:eastAsia="de-DE"/>
            <w14:ligatures w14:val="none"/>
            <w:rPrChange w:id="386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866" w:author="Manuel Hergenröder" w:date="2020-07-16T16:26:00Z">
              <w:rPr>
                <w:rFonts w:ascii="Consolas" w:eastAsia="Times New Roman" w:hAnsi="Consolas" w:cs="Courier New"/>
                <w:color w:val="1F377F"/>
                <w:sz w:val="20"/>
                <w:szCs w:val="20"/>
                <w:lang w:val="de-DE" w:eastAsia="de-DE"/>
                <w14:ligatures w14:val="none"/>
              </w:rPr>
            </w:rPrChange>
          </w:rPr>
          <w:t>idx</w:t>
        </w:r>
        <w:r w:rsidRPr="00625FEA">
          <w:rPr>
            <w:rFonts w:ascii="Consolas" w:eastAsia="Times New Roman" w:hAnsi="Consolas" w:cs="Courier New"/>
            <w:color w:val="000000"/>
            <w:sz w:val="18"/>
            <w:szCs w:val="18"/>
            <w:lang w:eastAsia="de-DE"/>
            <w14:ligatures w14:val="none"/>
            <w:rPrChange w:id="3867" w:author="Manuel Hergenröder" w:date="2020-07-16T16:26:00Z">
              <w:rPr>
                <w:rFonts w:ascii="Consolas" w:eastAsia="Times New Roman" w:hAnsi="Consolas" w:cs="Courier New"/>
                <w:color w:val="000000"/>
                <w:sz w:val="20"/>
                <w:szCs w:val="20"/>
                <w:lang w:val="de-DE" w:eastAsia="de-DE"/>
                <w14:ligatures w14:val="none"/>
              </w:rPr>
            </w:rPrChange>
          </w:rPr>
          <w:t>++;</w:t>
        </w:r>
      </w:ins>
    </w:p>
    <w:p w14:paraId="651C2E7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868" w:author="Manuel Hergenröder" w:date="2020-07-16T16:21:00Z"/>
          <w:rFonts w:ascii="Consolas" w:eastAsia="Times New Roman" w:hAnsi="Consolas" w:cs="Courier New"/>
          <w:color w:val="000000"/>
          <w:sz w:val="18"/>
          <w:szCs w:val="18"/>
          <w:lang w:eastAsia="de-DE"/>
          <w14:ligatures w14:val="none"/>
          <w:rPrChange w:id="3869" w:author="Manuel Hergenröder" w:date="2020-07-16T16:26:00Z">
            <w:rPr>
              <w:ins w:id="3870" w:author="Manuel Hergenröder" w:date="2020-07-16T16:21:00Z"/>
              <w:rFonts w:ascii="Consolas" w:eastAsia="Times New Roman" w:hAnsi="Consolas" w:cs="Courier New"/>
              <w:color w:val="000000"/>
              <w:sz w:val="20"/>
              <w:szCs w:val="20"/>
              <w:lang w:val="de-DE" w:eastAsia="de-DE"/>
              <w14:ligatures w14:val="none"/>
            </w:rPr>
          </w:rPrChange>
        </w:rPr>
      </w:pPr>
      <w:ins w:id="3871" w:author="Manuel Hergenröder" w:date="2020-07-16T16:21:00Z">
        <w:r w:rsidRPr="00625FEA">
          <w:rPr>
            <w:rFonts w:ascii="Consolas" w:eastAsia="Times New Roman" w:hAnsi="Consolas" w:cs="Courier New"/>
            <w:color w:val="000000"/>
            <w:sz w:val="18"/>
            <w:szCs w:val="18"/>
            <w:lang w:eastAsia="de-DE"/>
            <w14:ligatures w14:val="none"/>
            <w:rPrChange w:id="3872" w:author="Manuel Hergenröder" w:date="2020-07-16T16:26:00Z">
              <w:rPr>
                <w:rFonts w:ascii="Consolas" w:eastAsia="Times New Roman" w:hAnsi="Consolas" w:cs="Courier New"/>
                <w:color w:val="000000"/>
                <w:sz w:val="20"/>
                <w:szCs w:val="20"/>
                <w:lang w:val="de-DE" w:eastAsia="de-DE"/>
                <w14:ligatures w14:val="none"/>
              </w:rPr>
            </w:rPrChange>
          </w:rPr>
          <w:t>                }</w:t>
        </w:r>
      </w:ins>
    </w:p>
    <w:p w14:paraId="052F1EB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873" w:author="Manuel Hergenröder" w:date="2020-07-16T16:21:00Z"/>
          <w:rFonts w:ascii="Consolas" w:eastAsia="Times New Roman" w:hAnsi="Consolas" w:cs="Courier New"/>
          <w:color w:val="000000"/>
          <w:sz w:val="18"/>
          <w:szCs w:val="18"/>
          <w:lang w:eastAsia="de-DE"/>
          <w14:ligatures w14:val="none"/>
          <w:rPrChange w:id="3874" w:author="Manuel Hergenröder" w:date="2020-07-16T16:26:00Z">
            <w:rPr>
              <w:ins w:id="3875" w:author="Manuel Hergenröder" w:date="2020-07-16T16:21:00Z"/>
              <w:rFonts w:ascii="Consolas" w:eastAsia="Times New Roman" w:hAnsi="Consolas" w:cs="Courier New"/>
              <w:color w:val="000000"/>
              <w:sz w:val="20"/>
              <w:szCs w:val="20"/>
              <w:lang w:val="de-DE" w:eastAsia="de-DE"/>
              <w14:ligatures w14:val="none"/>
            </w:rPr>
          </w:rPrChange>
        </w:rPr>
      </w:pPr>
      <w:ins w:id="3876" w:author="Manuel Hergenröder" w:date="2020-07-16T16:21:00Z">
        <w:r w:rsidRPr="00625FEA">
          <w:rPr>
            <w:rFonts w:ascii="Consolas" w:eastAsia="Times New Roman" w:hAnsi="Consolas" w:cs="Courier New"/>
            <w:color w:val="000000"/>
            <w:sz w:val="18"/>
            <w:szCs w:val="18"/>
            <w:lang w:eastAsia="de-DE"/>
            <w14:ligatures w14:val="none"/>
            <w:rPrChange w:id="387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BBA0EA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878" w:author="Manuel Hergenröder" w:date="2020-07-16T16:21:00Z"/>
          <w:rFonts w:ascii="Consolas" w:eastAsia="Times New Roman" w:hAnsi="Consolas" w:cs="Courier New"/>
          <w:color w:val="000000"/>
          <w:sz w:val="18"/>
          <w:szCs w:val="18"/>
          <w:lang w:eastAsia="de-DE"/>
          <w14:ligatures w14:val="none"/>
          <w:rPrChange w:id="3879" w:author="Manuel Hergenröder" w:date="2020-07-16T16:26:00Z">
            <w:rPr>
              <w:ins w:id="3880" w:author="Manuel Hergenröder" w:date="2020-07-16T16:21:00Z"/>
              <w:rFonts w:ascii="Consolas" w:eastAsia="Times New Roman" w:hAnsi="Consolas" w:cs="Courier New"/>
              <w:color w:val="000000"/>
              <w:sz w:val="20"/>
              <w:szCs w:val="20"/>
              <w:lang w:val="de-DE" w:eastAsia="de-DE"/>
              <w14:ligatures w14:val="none"/>
            </w:rPr>
          </w:rPrChange>
        </w:rPr>
      </w:pPr>
      <w:ins w:id="3881" w:author="Manuel Hergenröder" w:date="2020-07-16T16:21:00Z">
        <w:r w:rsidRPr="00625FEA">
          <w:rPr>
            <w:rFonts w:ascii="Consolas" w:eastAsia="Times New Roman" w:hAnsi="Consolas" w:cs="Courier New"/>
            <w:color w:val="000000"/>
            <w:sz w:val="18"/>
            <w:szCs w:val="18"/>
            <w:lang w:eastAsia="de-DE"/>
            <w14:ligatures w14:val="none"/>
            <w:rPrChange w:id="388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3883" w:author="Manuel Hergenröder" w:date="2020-07-16T16:26:00Z">
              <w:rPr>
                <w:rFonts w:ascii="Consolas" w:eastAsia="Times New Roman" w:hAnsi="Consolas" w:cs="Courier New"/>
                <w:color w:val="008000"/>
                <w:sz w:val="20"/>
                <w:szCs w:val="20"/>
                <w:lang w:val="de-DE" w:eastAsia="de-DE"/>
                <w14:ligatures w14:val="none"/>
              </w:rPr>
            </w:rPrChange>
          </w:rPr>
          <w:t>// Reset index for overlap</w:t>
        </w:r>
      </w:ins>
    </w:p>
    <w:p w14:paraId="2BD0CAA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884" w:author="Manuel Hergenröder" w:date="2020-07-16T16:21:00Z"/>
          <w:rFonts w:ascii="Consolas" w:eastAsia="Times New Roman" w:hAnsi="Consolas" w:cs="Courier New"/>
          <w:color w:val="000000"/>
          <w:sz w:val="18"/>
          <w:szCs w:val="18"/>
          <w:lang w:eastAsia="de-DE"/>
          <w14:ligatures w14:val="none"/>
          <w:rPrChange w:id="3885" w:author="Manuel Hergenröder" w:date="2020-07-16T16:26:00Z">
            <w:rPr>
              <w:ins w:id="3886" w:author="Manuel Hergenröder" w:date="2020-07-16T16:21:00Z"/>
              <w:rFonts w:ascii="Consolas" w:eastAsia="Times New Roman" w:hAnsi="Consolas" w:cs="Courier New"/>
              <w:color w:val="000000"/>
              <w:sz w:val="20"/>
              <w:szCs w:val="20"/>
              <w:lang w:val="de-DE" w:eastAsia="de-DE"/>
              <w14:ligatures w14:val="none"/>
            </w:rPr>
          </w:rPrChange>
        </w:rPr>
      </w:pPr>
      <w:ins w:id="3887" w:author="Manuel Hergenröder" w:date="2020-07-16T16:21:00Z">
        <w:r w:rsidRPr="00625FEA">
          <w:rPr>
            <w:rFonts w:ascii="Consolas" w:eastAsia="Times New Roman" w:hAnsi="Consolas" w:cs="Courier New"/>
            <w:color w:val="000000"/>
            <w:sz w:val="18"/>
            <w:szCs w:val="18"/>
            <w:lang w:eastAsia="de-DE"/>
            <w14:ligatures w14:val="none"/>
            <w:rPrChange w:id="388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889" w:author="Manuel Hergenröder" w:date="2020-07-16T16:26:00Z">
              <w:rPr>
                <w:rFonts w:ascii="Consolas" w:eastAsia="Times New Roman" w:hAnsi="Consolas" w:cs="Courier New"/>
                <w:color w:val="1F377F"/>
                <w:sz w:val="20"/>
                <w:szCs w:val="20"/>
                <w:lang w:val="de-DE" w:eastAsia="de-DE"/>
                <w14:ligatures w14:val="none"/>
              </w:rPr>
            </w:rPrChange>
          </w:rPr>
          <w:t>idx</w:t>
        </w:r>
        <w:r w:rsidRPr="00625FEA">
          <w:rPr>
            <w:rFonts w:ascii="Consolas" w:eastAsia="Times New Roman" w:hAnsi="Consolas" w:cs="Courier New"/>
            <w:color w:val="000000"/>
            <w:sz w:val="18"/>
            <w:szCs w:val="18"/>
            <w:lang w:eastAsia="de-DE"/>
            <w14:ligatures w14:val="none"/>
            <w:rPrChange w:id="3890"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89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892" w:author="Manuel Hergenröder" w:date="2020-07-16T16:26:00Z">
              <w:rPr>
                <w:rFonts w:ascii="Consolas" w:eastAsia="Times New Roman" w:hAnsi="Consolas" w:cs="Courier New"/>
                <w:color w:val="000000"/>
                <w:sz w:val="20"/>
                <w:szCs w:val="20"/>
                <w:lang w:val="de-DE" w:eastAsia="de-DE"/>
                <w14:ligatures w14:val="none"/>
              </w:rPr>
            </w:rPrChange>
          </w:rPr>
          <w:t>.fftOverlapOffset;</w:t>
        </w:r>
      </w:ins>
    </w:p>
    <w:p w14:paraId="03FC16B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893" w:author="Manuel Hergenröder" w:date="2020-07-16T16:21:00Z"/>
          <w:rFonts w:ascii="Consolas" w:eastAsia="Times New Roman" w:hAnsi="Consolas" w:cs="Courier New"/>
          <w:color w:val="000000"/>
          <w:sz w:val="18"/>
          <w:szCs w:val="18"/>
          <w:lang w:eastAsia="de-DE"/>
          <w14:ligatures w14:val="none"/>
          <w:rPrChange w:id="3894" w:author="Manuel Hergenröder" w:date="2020-07-16T16:26:00Z">
            <w:rPr>
              <w:ins w:id="3895" w:author="Manuel Hergenröder" w:date="2020-07-16T16:21:00Z"/>
              <w:rFonts w:ascii="Consolas" w:eastAsia="Times New Roman" w:hAnsi="Consolas" w:cs="Courier New"/>
              <w:color w:val="000000"/>
              <w:sz w:val="20"/>
              <w:szCs w:val="20"/>
              <w:lang w:val="de-DE" w:eastAsia="de-DE"/>
              <w14:ligatures w14:val="none"/>
            </w:rPr>
          </w:rPrChange>
        </w:rPr>
      </w:pPr>
      <w:ins w:id="3896" w:author="Manuel Hergenröder" w:date="2020-07-16T16:21:00Z">
        <w:r w:rsidRPr="00625FEA">
          <w:rPr>
            <w:rFonts w:ascii="Consolas" w:eastAsia="Times New Roman" w:hAnsi="Consolas" w:cs="Courier New"/>
            <w:color w:val="000000"/>
            <w:sz w:val="18"/>
            <w:szCs w:val="18"/>
            <w:lang w:eastAsia="de-DE"/>
            <w14:ligatures w14:val="none"/>
            <w:rPrChange w:id="389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8FFD8A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898" w:author="Manuel Hergenröder" w:date="2020-07-16T16:21:00Z"/>
          <w:rFonts w:ascii="Consolas" w:eastAsia="Times New Roman" w:hAnsi="Consolas" w:cs="Courier New"/>
          <w:color w:val="000000"/>
          <w:sz w:val="18"/>
          <w:szCs w:val="18"/>
          <w:lang w:eastAsia="de-DE"/>
          <w14:ligatures w14:val="none"/>
          <w:rPrChange w:id="3899" w:author="Manuel Hergenröder" w:date="2020-07-16T16:26:00Z">
            <w:rPr>
              <w:ins w:id="3900" w:author="Manuel Hergenröder" w:date="2020-07-16T16:21:00Z"/>
              <w:rFonts w:ascii="Consolas" w:eastAsia="Times New Roman" w:hAnsi="Consolas" w:cs="Courier New"/>
              <w:color w:val="000000"/>
              <w:sz w:val="20"/>
              <w:szCs w:val="20"/>
              <w:lang w:val="de-DE" w:eastAsia="de-DE"/>
              <w14:ligatures w14:val="none"/>
            </w:rPr>
          </w:rPrChange>
        </w:rPr>
      </w:pPr>
      <w:ins w:id="3901" w:author="Manuel Hergenröder" w:date="2020-07-16T16:21:00Z">
        <w:r w:rsidRPr="00625FEA">
          <w:rPr>
            <w:rFonts w:ascii="Consolas" w:eastAsia="Times New Roman" w:hAnsi="Consolas" w:cs="Courier New"/>
            <w:color w:val="000000"/>
            <w:sz w:val="18"/>
            <w:szCs w:val="18"/>
            <w:lang w:eastAsia="de-DE"/>
            <w14:ligatures w14:val="none"/>
            <w:rPrChange w:id="390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903"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390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390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390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390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908" w:author="Manuel Hergenröder" w:date="2020-07-16T16:26:00Z">
              <w:rPr>
                <w:rFonts w:ascii="Consolas" w:eastAsia="Times New Roman" w:hAnsi="Consolas" w:cs="Courier New"/>
                <w:color w:val="000000"/>
                <w:sz w:val="20"/>
                <w:szCs w:val="20"/>
                <w:lang w:val="de-DE" w:eastAsia="de-DE"/>
                <w14:ligatures w14:val="none"/>
              </w:rPr>
            </w:rPrChange>
          </w:rPr>
          <w:t>.fft.</w:t>
        </w:r>
        <w:r w:rsidRPr="00625FEA">
          <w:rPr>
            <w:rFonts w:ascii="Consolas" w:eastAsia="Times New Roman" w:hAnsi="Consolas" w:cs="Courier New"/>
            <w:color w:val="74531F"/>
            <w:sz w:val="18"/>
            <w:szCs w:val="18"/>
            <w:lang w:eastAsia="de-DE"/>
            <w14:ligatures w14:val="none"/>
            <w:rPrChange w:id="3909" w:author="Manuel Hergenröder" w:date="2020-07-16T16:26:00Z">
              <w:rPr>
                <w:rFonts w:ascii="Consolas" w:eastAsia="Times New Roman" w:hAnsi="Consolas" w:cs="Courier New"/>
                <w:color w:val="74531F"/>
                <w:sz w:val="20"/>
                <w:szCs w:val="20"/>
                <w:lang w:val="de-DE" w:eastAsia="de-DE"/>
                <w14:ligatures w14:val="none"/>
              </w:rPr>
            </w:rPrChange>
          </w:rPr>
          <w:t>RunFft</w:t>
        </w:r>
        <w:r w:rsidRPr="00625FEA">
          <w:rPr>
            <w:rFonts w:ascii="Consolas" w:eastAsia="Times New Roman" w:hAnsi="Consolas" w:cs="Courier New"/>
            <w:color w:val="000000"/>
            <w:sz w:val="18"/>
            <w:szCs w:val="18"/>
            <w:lang w:eastAsia="de-DE"/>
            <w14:ligatures w14:val="none"/>
            <w:rPrChange w:id="391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3911" w:author="Manuel Hergenröder" w:date="2020-07-16T16:26:00Z">
              <w:rPr>
                <w:rFonts w:ascii="Consolas" w:eastAsia="Times New Roman" w:hAnsi="Consolas" w:cs="Courier New"/>
                <w:color w:val="1F377F"/>
                <w:sz w:val="20"/>
                <w:szCs w:val="20"/>
                <w:lang w:val="de-DE" w:eastAsia="de-DE"/>
                <w14:ligatures w14:val="none"/>
              </w:rPr>
            </w:rPrChange>
          </w:rPr>
          <w:t>input</w:t>
        </w:r>
        <w:r w:rsidRPr="00625FEA">
          <w:rPr>
            <w:rFonts w:ascii="Consolas" w:eastAsia="Times New Roman" w:hAnsi="Consolas" w:cs="Courier New"/>
            <w:color w:val="000000"/>
            <w:sz w:val="18"/>
            <w:szCs w:val="18"/>
            <w:lang w:eastAsia="de-DE"/>
            <w14:ligatures w14:val="none"/>
            <w:rPrChange w:id="391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3913"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391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915" w:author="Manuel Hergenröder" w:date="2020-07-16T16:26:00Z">
              <w:rPr>
                <w:rFonts w:ascii="Consolas" w:eastAsia="Times New Roman" w:hAnsi="Consolas" w:cs="Courier New"/>
                <w:color w:val="0000FF"/>
                <w:sz w:val="20"/>
                <w:szCs w:val="20"/>
                <w:lang w:val="de-DE" w:eastAsia="de-DE"/>
                <w14:ligatures w14:val="none"/>
              </w:rPr>
            </w:rPrChange>
          </w:rPr>
          <w:t>true</w:t>
        </w:r>
        <w:r w:rsidRPr="00625FEA">
          <w:rPr>
            <w:rFonts w:ascii="Consolas" w:eastAsia="Times New Roman" w:hAnsi="Consolas" w:cs="Courier New"/>
            <w:color w:val="000000"/>
            <w:sz w:val="18"/>
            <w:szCs w:val="18"/>
            <w:lang w:eastAsia="de-DE"/>
            <w14:ligatures w14:val="none"/>
            <w:rPrChange w:id="3916" w:author="Manuel Hergenröder" w:date="2020-07-16T16:26:00Z">
              <w:rPr>
                <w:rFonts w:ascii="Consolas" w:eastAsia="Times New Roman" w:hAnsi="Consolas" w:cs="Courier New"/>
                <w:color w:val="000000"/>
                <w:sz w:val="20"/>
                <w:szCs w:val="20"/>
                <w:lang w:val="de-DE" w:eastAsia="de-DE"/>
                <w14:ligatures w14:val="none"/>
              </w:rPr>
            </w:rPrChange>
          </w:rPr>
          <w:t>);</w:t>
        </w:r>
      </w:ins>
    </w:p>
    <w:p w14:paraId="0A27294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917" w:author="Manuel Hergenröder" w:date="2020-07-16T16:21:00Z"/>
          <w:rFonts w:ascii="Consolas" w:eastAsia="Times New Roman" w:hAnsi="Consolas" w:cs="Courier New"/>
          <w:color w:val="000000"/>
          <w:sz w:val="18"/>
          <w:szCs w:val="18"/>
          <w:lang w:eastAsia="de-DE"/>
          <w14:ligatures w14:val="none"/>
          <w:rPrChange w:id="3918" w:author="Manuel Hergenröder" w:date="2020-07-16T16:26:00Z">
            <w:rPr>
              <w:ins w:id="3919" w:author="Manuel Hergenröder" w:date="2020-07-16T16:21:00Z"/>
              <w:rFonts w:ascii="Consolas" w:eastAsia="Times New Roman" w:hAnsi="Consolas" w:cs="Courier New"/>
              <w:color w:val="000000"/>
              <w:sz w:val="20"/>
              <w:szCs w:val="20"/>
              <w:lang w:val="de-DE" w:eastAsia="de-DE"/>
              <w14:ligatures w14:val="none"/>
            </w:rPr>
          </w:rPrChange>
        </w:rPr>
      </w:pPr>
      <w:ins w:id="3920" w:author="Manuel Hergenröder" w:date="2020-07-16T16:21:00Z">
        <w:r w:rsidRPr="00625FEA">
          <w:rPr>
            <w:rFonts w:ascii="Consolas" w:eastAsia="Times New Roman" w:hAnsi="Consolas" w:cs="Courier New"/>
            <w:color w:val="000000"/>
            <w:sz w:val="18"/>
            <w:szCs w:val="18"/>
            <w:lang w:eastAsia="de-DE"/>
            <w14:ligatures w14:val="none"/>
            <w:rPrChange w:id="392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922" w:author="Manuel Hergenröder" w:date="2020-07-16T16:26:00Z">
              <w:rPr>
                <w:rFonts w:ascii="Consolas" w:eastAsia="Times New Roman" w:hAnsi="Consolas" w:cs="Courier New"/>
                <w:color w:val="1F377F"/>
                <w:sz w:val="20"/>
                <w:szCs w:val="20"/>
                <w:lang w:val="de-DE" w:eastAsia="de-DE"/>
                <w14:ligatures w14:val="none"/>
              </w:rPr>
            </w:rPrChange>
          </w:rPr>
          <w:t>magnitudes</w:t>
        </w:r>
        <w:r w:rsidRPr="00625FEA">
          <w:rPr>
            <w:rFonts w:ascii="Consolas" w:eastAsia="Times New Roman" w:hAnsi="Consolas" w:cs="Courier New"/>
            <w:color w:val="000000"/>
            <w:sz w:val="18"/>
            <w:szCs w:val="18"/>
            <w:lang w:eastAsia="de-DE"/>
            <w14:ligatures w14:val="none"/>
            <w:rPrChange w:id="392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3924"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3925"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3926" w:author="Manuel Hergenröder" w:date="2020-07-16T16:26:00Z">
              <w:rPr>
                <w:rFonts w:ascii="Consolas" w:eastAsia="Times New Roman" w:hAnsi="Consolas" w:cs="Courier New"/>
                <w:color w:val="2B91AF"/>
                <w:sz w:val="20"/>
                <w:szCs w:val="20"/>
                <w:lang w:val="de-DE" w:eastAsia="de-DE"/>
                <w14:ligatures w14:val="none"/>
              </w:rPr>
            </w:rPrChange>
          </w:rPr>
          <w:t>Fft</w:t>
        </w:r>
        <w:r w:rsidRPr="00625FEA">
          <w:rPr>
            <w:rFonts w:ascii="Consolas" w:eastAsia="Times New Roman" w:hAnsi="Consolas" w:cs="Courier New"/>
            <w:color w:val="000000"/>
            <w:sz w:val="18"/>
            <w:szCs w:val="18"/>
            <w:lang w:eastAsia="de-DE"/>
            <w14:ligatures w14:val="none"/>
            <w:rPrChange w:id="392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3928" w:author="Manuel Hergenröder" w:date="2020-07-16T16:26:00Z">
              <w:rPr>
                <w:rFonts w:ascii="Consolas" w:eastAsia="Times New Roman" w:hAnsi="Consolas" w:cs="Courier New"/>
                <w:color w:val="74531F"/>
                <w:sz w:val="20"/>
                <w:szCs w:val="20"/>
                <w:lang w:val="de-DE" w:eastAsia="de-DE"/>
                <w14:ligatures w14:val="none"/>
              </w:rPr>
            </w:rPrChange>
          </w:rPr>
          <w:t>GetMagnitudes</w:t>
        </w:r>
        <w:r w:rsidRPr="00625FEA">
          <w:rPr>
            <w:rFonts w:ascii="Consolas" w:eastAsia="Times New Roman" w:hAnsi="Consolas" w:cs="Courier New"/>
            <w:color w:val="000000"/>
            <w:sz w:val="18"/>
            <w:szCs w:val="18"/>
            <w:lang w:eastAsia="de-DE"/>
            <w14:ligatures w14:val="none"/>
            <w:rPrChange w:id="392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3930"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393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393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3933" w:author="Manuel Hergenröder" w:date="2020-07-16T16:26:00Z">
              <w:rPr>
                <w:rFonts w:ascii="Consolas" w:eastAsia="Times New Roman" w:hAnsi="Consolas" w:cs="Courier New"/>
                <w:color w:val="000000"/>
                <w:sz w:val="20"/>
                <w:szCs w:val="20"/>
                <w:lang w:val="de-DE" w:eastAsia="de-DE"/>
                <w14:ligatures w14:val="none"/>
              </w:rPr>
            </w:rPrChange>
          </w:rPr>
          <w:t>]);</w:t>
        </w:r>
      </w:ins>
    </w:p>
    <w:p w14:paraId="1B68567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934" w:author="Manuel Hergenröder" w:date="2020-07-16T16:21:00Z"/>
          <w:rFonts w:ascii="Consolas" w:eastAsia="Times New Roman" w:hAnsi="Consolas" w:cs="Courier New"/>
          <w:color w:val="000000"/>
          <w:sz w:val="18"/>
          <w:szCs w:val="18"/>
          <w:lang w:eastAsia="de-DE"/>
          <w14:ligatures w14:val="none"/>
          <w:rPrChange w:id="3935" w:author="Manuel Hergenröder" w:date="2020-07-16T16:26:00Z">
            <w:rPr>
              <w:ins w:id="3936" w:author="Manuel Hergenröder" w:date="2020-07-16T16:21:00Z"/>
              <w:rFonts w:ascii="Consolas" w:eastAsia="Times New Roman" w:hAnsi="Consolas" w:cs="Courier New"/>
              <w:color w:val="000000"/>
              <w:sz w:val="20"/>
              <w:szCs w:val="20"/>
              <w:lang w:val="de-DE" w:eastAsia="de-DE"/>
              <w14:ligatures w14:val="none"/>
            </w:rPr>
          </w:rPrChange>
        </w:rPr>
      </w:pPr>
      <w:ins w:id="3937" w:author="Manuel Hergenröder" w:date="2020-07-16T16:21:00Z">
        <w:r w:rsidRPr="00625FEA">
          <w:rPr>
            <w:rFonts w:ascii="Consolas" w:eastAsia="Times New Roman" w:hAnsi="Consolas" w:cs="Courier New"/>
            <w:color w:val="000000"/>
            <w:sz w:val="18"/>
            <w:szCs w:val="18"/>
            <w:lang w:eastAsia="de-DE"/>
            <w14:ligatures w14:val="none"/>
            <w:rPrChange w:id="393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939" w:author="Manuel Hergenröder" w:date="2020-07-16T16:26:00Z">
              <w:rPr>
                <w:rFonts w:ascii="Consolas" w:eastAsia="Times New Roman" w:hAnsi="Consolas" w:cs="Courier New"/>
                <w:color w:val="1F377F"/>
                <w:sz w:val="20"/>
                <w:szCs w:val="20"/>
                <w:lang w:val="de-DE" w:eastAsia="de-DE"/>
                <w14:ligatures w14:val="none"/>
              </w:rPr>
            </w:rPrChange>
          </w:rPr>
          <w:t>phases</w:t>
        </w:r>
        <w:r w:rsidRPr="00625FEA">
          <w:rPr>
            <w:rFonts w:ascii="Consolas" w:eastAsia="Times New Roman" w:hAnsi="Consolas" w:cs="Courier New"/>
            <w:color w:val="000000"/>
            <w:sz w:val="18"/>
            <w:szCs w:val="18"/>
            <w:lang w:eastAsia="de-DE"/>
            <w14:ligatures w14:val="none"/>
            <w:rPrChange w:id="394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394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394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3943" w:author="Manuel Hergenröder" w:date="2020-07-16T16:26:00Z">
              <w:rPr>
                <w:rFonts w:ascii="Consolas" w:eastAsia="Times New Roman" w:hAnsi="Consolas" w:cs="Courier New"/>
                <w:color w:val="2B91AF"/>
                <w:sz w:val="20"/>
                <w:szCs w:val="20"/>
                <w:lang w:val="de-DE" w:eastAsia="de-DE"/>
                <w14:ligatures w14:val="none"/>
              </w:rPr>
            </w:rPrChange>
          </w:rPr>
          <w:t>Fft</w:t>
        </w:r>
        <w:r w:rsidRPr="00625FEA">
          <w:rPr>
            <w:rFonts w:ascii="Consolas" w:eastAsia="Times New Roman" w:hAnsi="Consolas" w:cs="Courier New"/>
            <w:color w:val="000000"/>
            <w:sz w:val="18"/>
            <w:szCs w:val="18"/>
            <w:lang w:eastAsia="de-DE"/>
            <w14:ligatures w14:val="none"/>
            <w:rPrChange w:id="394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3945" w:author="Manuel Hergenröder" w:date="2020-07-16T16:26:00Z">
              <w:rPr>
                <w:rFonts w:ascii="Consolas" w:eastAsia="Times New Roman" w:hAnsi="Consolas" w:cs="Courier New"/>
                <w:color w:val="74531F"/>
                <w:sz w:val="20"/>
                <w:szCs w:val="20"/>
                <w:lang w:val="de-DE" w:eastAsia="de-DE"/>
                <w14:ligatures w14:val="none"/>
              </w:rPr>
            </w:rPrChange>
          </w:rPr>
          <w:t>GetPhaseInformation</w:t>
        </w:r>
        <w:r w:rsidRPr="00625FEA">
          <w:rPr>
            <w:rFonts w:ascii="Consolas" w:eastAsia="Times New Roman" w:hAnsi="Consolas" w:cs="Courier New"/>
            <w:color w:val="000000"/>
            <w:sz w:val="18"/>
            <w:szCs w:val="18"/>
            <w:lang w:eastAsia="de-DE"/>
            <w14:ligatures w14:val="none"/>
            <w:rPrChange w:id="394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3947"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394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3949"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395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3951" w:author="Manuel Hergenröder" w:date="2020-07-16T16:26:00Z">
              <w:rPr>
                <w:rFonts w:ascii="Consolas" w:eastAsia="Times New Roman" w:hAnsi="Consolas" w:cs="Courier New"/>
                <w:color w:val="1F377F"/>
                <w:sz w:val="20"/>
                <w:szCs w:val="20"/>
                <w:lang w:val="de-DE" w:eastAsia="de-DE"/>
                <w14:ligatures w14:val="none"/>
              </w:rPr>
            </w:rPrChange>
          </w:rPr>
          <w:t>magnitudes</w:t>
        </w:r>
        <w:r w:rsidRPr="00625FEA">
          <w:rPr>
            <w:rFonts w:ascii="Consolas" w:eastAsia="Times New Roman" w:hAnsi="Consolas" w:cs="Courier New"/>
            <w:color w:val="000000"/>
            <w:sz w:val="18"/>
            <w:szCs w:val="18"/>
            <w:lang w:eastAsia="de-DE"/>
            <w14:ligatures w14:val="none"/>
            <w:rPrChange w:id="395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3953"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3954" w:author="Manuel Hergenröder" w:date="2020-07-16T16:26:00Z">
              <w:rPr>
                <w:rFonts w:ascii="Consolas" w:eastAsia="Times New Roman" w:hAnsi="Consolas" w:cs="Courier New"/>
                <w:color w:val="000000"/>
                <w:sz w:val="20"/>
                <w:szCs w:val="20"/>
                <w:lang w:val="de-DE" w:eastAsia="de-DE"/>
                <w14:ligatures w14:val="none"/>
              </w:rPr>
            </w:rPrChange>
          </w:rPr>
          <w:t>]);</w:t>
        </w:r>
      </w:ins>
    </w:p>
    <w:p w14:paraId="0CC94DB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955" w:author="Manuel Hergenröder" w:date="2020-07-16T16:21:00Z"/>
          <w:rFonts w:ascii="Consolas" w:eastAsia="Times New Roman" w:hAnsi="Consolas" w:cs="Courier New"/>
          <w:color w:val="000000"/>
          <w:sz w:val="18"/>
          <w:szCs w:val="18"/>
          <w:lang w:eastAsia="de-DE"/>
          <w14:ligatures w14:val="none"/>
          <w:rPrChange w:id="3956" w:author="Manuel Hergenröder" w:date="2020-07-16T16:26:00Z">
            <w:rPr>
              <w:ins w:id="3957" w:author="Manuel Hergenröder" w:date="2020-07-16T16:21:00Z"/>
              <w:rFonts w:ascii="Consolas" w:eastAsia="Times New Roman" w:hAnsi="Consolas" w:cs="Courier New"/>
              <w:color w:val="000000"/>
              <w:sz w:val="20"/>
              <w:szCs w:val="20"/>
              <w:lang w:val="de-DE" w:eastAsia="de-DE"/>
              <w14:ligatures w14:val="none"/>
            </w:rPr>
          </w:rPrChange>
        </w:rPr>
      </w:pPr>
      <w:ins w:id="3958" w:author="Manuel Hergenröder" w:date="2020-07-16T16:21:00Z">
        <w:r w:rsidRPr="00625FEA">
          <w:rPr>
            <w:rFonts w:ascii="Consolas" w:eastAsia="Times New Roman" w:hAnsi="Consolas" w:cs="Courier New"/>
            <w:color w:val="000000"/>
            <w:sz w:val="18"/>
            <w:szCs w:val="18"/>
            <w:lang w:eastAsia="de-DE"/>
            <w14:ligatures w14:val="none"/>
            <w:rPrChange w:id="395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1B6904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960" w:author="Manuel Hergenröder" w:date="2020-07-16T16:21:00Z"/>
          <w:rFonts w:ascii="Consolas" w:eastAsia="Times New Roman" w:hAnsi="Consolas" w:cs="Courier New"/>
          <w:color w:val="000000"/>
          <w:sz w:val="18"/>
          <w:szCs w:val="18"/>
          <w:lang w:eastAsia="de-DE"/>
          <w14:ligatures w14:val="none"/>
          <w:rPrChange w:id="3961" w:author="Manuel Hergenröder" w:date="2020-07-16T16:26:00Z">
            <w:rPr>
              <w:ins w:id="3962" w:author="Manuel Hergenröder" w:date="2020-07-16T16:21:00Z"/>
              <w:rFonts w:ascii="Consolas" w:eastAsia="Times New Roman" w:hAnsi="Consolas" w:cs="Courier New"/>
              <w:color w:val="000000"/>
              <w:sz w:val="20"/>
              <w:szCs w:val="20"/>
              <w:lang w:val="de-DE" w:eastAsia="de-DE"/>
              <w14:ligatures w14:val="none"/>
            </w:rPr>
          </w:rPrChange>
        </w:rPr>
      </w:pPr>
      <w:ins w:id="3963" w:author="Manuel Hergenröder" w:date="2020-07-16T16:21:00Z">
        <w:r w:rsidRPr="00625FEA">
          <w:rPr>
            <w:rFonts w:ascii="Consolas" w:eastAsia="Times New Roman" w:hAnsi="Consolas" w:cs="Courier New"/>
            <w:color w:val="000000"/>
            <w:sz w:val="18"/>
            <w:szCs w:val="18"/>
            <w:lang w:eastAsia="de-DE"/>
            <w14:ligatures w14:val="none"/>
            <w:rPrChange w:id="396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96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966" w:author="Manuel Hergenröder" w:date="2020-07-16T16:26:00Z">
              <w:rPr>
                <w:rFonts w:ascii="Consolas" w:eastAsia="Times New Roman" w:hAnsi="Consolas" w:cs="Courier New"/>
                <w:color w:val="000000"/>
                <w:sz w:val="20"/>
                <w:szCs w:val="20"/>
                <w:lang w:val="de-DE" w:eastAsia="de-DE"/>
                <w14:ligatures w14:val="none"/>
              </w:rPr>
            </w:rPrChange>
          </w:rPr>
          <w:t>.fftData = </w:t>
        </w:r>
        <w:r w:rsidRPr="00625FEA">
          <w:rPr>
            <w:rFonts w:ascii="Consolas" w:eastAsia="Times New Roman" w:hAnsi="Consolas" w:cs="Courier New"/>
            <w:color w:val="1F377F"/>
            <w:sz w:val="18"/>
            <w:szCs w:val="18"/>
            <w:lang w:eastAsia="de-DE"/>
            <w14:ligatures w14:val="none"/>
            <w:rPrChange w:id="3967"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3968" w:author="Manuel Hergenröder" w:date="2020-07-16T16:26:00Z">
              <w:rPr>
                <w:rFonts w:ascii="Consolas" w:eastAsia="Times New Roman" w:hAnsi="Consolas" w:cs="Courier New"/>
                <w:color w:val="000000"/>
                <w:sz w:val="20"/>
                <w:szCs w:val="20"/>
                <w:lang w:val="de-DE" w:eastAsia="de-DE"/>
                <w14:ligatures w14:val="none"/>
              </w:rPr>
            </w:rPrChange>
          </w:rPr>
          <w:t>;</w:t>
        </w:r>
      </w:ins>
    </w:p>
    <w:p w14:paraId="73CA2C9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969" w:author="Manuel Hergenröder" w:date="2020-07-16T16:21:00Z"/>
          <w:rFonts w:ascii="Consolas" w:eastAsia="Times New Roman" w:hAnsi="Consolas" w:cs="Courier New"/>
          <w:color w:val="000000"/>
          <w:sz w:val="18"/>
          <w:szCs w:val="18"/>
          <w:lang w:eastAsia="de-DE"/>
          <w14:ligatures w14:val="none"/>
          <w:rPrChange w:id="3970" w:author="Manuel Hergenröder" w:date="2020-07-16T16:26:00Z">
            <w:rPr>
              <w:ins w:id="3971" w:author="Manuel Hergenröder" w:date="2020-07-16T16:21:00Z"/>
              <w:rFonts w:ascii="Consolas" w:eastAsia="Times New Roman" w:hAnsi="Consolas" w:cs="Courier New"/>
              <w:color w:val="000000"/>
              <w:sz w:val="20"/>
              <w:szCs w:val="20"/>
              <w:lang w:val="de-DE" w:eastAsia="de-DE"/>
              <w14:ligatures w14:val="none"/>
            </w:rPr>
          </w:rPrChange>
        </w:rPr>
      </w:pPr>
      <w:ins w:id="3972" w:author="Manuel Hergenröder" w:date="2020-07-16T16:21:00Z">
        <w:r w:rsidRPr="00625FEA">
          <w:rPr>
            <w:rFonts w:ascii="Consolas" w:eastAsia="Times New Roman" w:hAnsi="Consolas" w:cs="Courier New"/>
            <w:color w:val="000000"/>
            <w:sz w:val="18"/>
            <w:szCs w:val="18"/>
            <w:lang w:eastAsia="de-DE"/>
            <w14:ligatures w14:val="none"/>
            <w:rPrChange w:id="397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97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975" w:author="Manuel Hergenröder" w:date="2020-07-16T16:26:00Z">
              <w:rPr>
                <w:rFonts w:ascii="Consolas" w:eastAsia="Times New Roman" w:hAnsi="Consolas" w:cs="Courier New"/>
                <w:color w:val="000000"/>
                <w:sz w:val="20"/>
                <w:szCs w:val="20"/>
                <w:lang w:val="de-DE" w:eastAsia="de-DE"/>
                <w14:ligatures w14:val="none"/>
              </w:rPr>
            </w:rPrChange>
          </w:rPr>
          <w:t>.fftDataMagnitudes = </w:t>
        </w:r>
        <w:r w:rsidRPr="00625FEA">
          <w:rPr>
            <w:rFonts w:ascii="Consolas" w:eastAsia="Times New Roman" w:hAnsi="Consolas" w:cs="Courier New"/>
            <w:color w:val="1F377F"/>
            <w:sz w:val="18"/>
            <w:szCs w:val="18"/>
            <w:lang w:eastAsia="de-DE"/>
            <w14:ligatures w14:val="none"/>
            <w:rPrChange w:id="3976" w:author="Manuel Hergenröder" w:date="2020-07-16T16:26:00Z">
              <w:rPr>
                <w:rFonts w:ascii="Consolas" w:eastAsia="Times New Roman" w:hAnsi="Consolas" w:cs="Courier New"/>
                <w:color w:val="1F377F"/>
                <w:sz w:val="20"/>
                <w:szCs w:val="20"/>
                <w:lang w:val="de-DE" w:eastAsia="de-DE"/>
                <w14:ligatures w14:val="none"/>
              </w:rPr>
            </w:rPrChange>
          </w:rPr>
          <w:t>magnitudes</w:t>
        </w:r>
        <w:r w:rsidRPr="00625FEA">
          <w:rPr>
            <w:rFonts w:ascii="Consolas" w:eastAsia="Times New Roman" w:hAnsi="Consolas" w:cs="Courier New"/>
            <w:color w:val="000000"/>
            <w:sz w:val="18"/>
            <w:szCs w:val="18"/>
            <w:lang w:eastAsia="de-DE"/>
            <w14:ligatures w14:val="none"/>
            <w:rPrChange w:id="3977" w:author="Manuel Hergenröder" w:date="2020-07-16T16:26:00Z">
              <w:rPr>
                <w:rFonts w:ascii="Consolas" w:eastAsia="Times New Roman" w:hAnsi="Consolas" w:cs="Courier New"/>
                <w:color w:val="000000"/>
                <w:sz w:val="20"/>
                <w:szCs w:val="20"/>
                <w:lang w:val="de-DE" w:eastAsia="de-DE"/>
                <w14:ligatures w14:val="none"/>
              </w:rPr>
            </w:rPrChange>
          </w:rPr>
          <w:t>;</w:t>
        </w:r>
      </w:ins>
    </w:p>
    <w:p w14:paraId="2E1C8DA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978" w:author="Manuel Hergenröder" w:date="2020-07-16T16:21:00Z"/>
          <w:rFonts w:ascii="Consolas" w:eastAsia="Times New Roman" w:hAnsi="Consolas" w:cs="Courier New"/>
          <w:color w:val="000000"/>
          <w:sz w:val="18"/>
          <w:szCs w:val="18"/>
          <w:lang w:eastAsia="de-DE"/>
          <w14:ligatures w14:val="none"/>
          <w:rPrChange w:id="3979" w:author="Manuel Hergenröder" w:date="2020-07-16T16:26:00Z">
            <w:rPr>
              <w:ins w:id="3980" w:author="Manuel Hergenröder" w:date="2020-07-16T16:21:00Z"/>
              <w:rFonts w:ascii="Consolas" w:eastAsia="Times New Roman" w:hAnsi="Consolas" w:cs="Courier New"/>
              <w:color w:val="000000"/>
              <w:sz w:val="20"/>
              <w:szCs w:val="20"/>
              <w:lang w:val="de-DE" w:eastAsia="de-DE"/>
              <w14:ligatures w14:val="none"/>
            </w:rPr>
          </w:rPrChange>
        </w:rPr>
      </w:pPr>
      <w:ins w:id="3981" w:author="Manuel Hergenröder" w:date="2020-07-16T16:21:00Z">
        <w:r w:rsidRPr="00625FEA">
          <w:rPr>
            <w:rFonts w:ascii="Consolas" w:eastAsia="Times New Roman" w:hAnsi="Consolas" w:cs="Courier New"/>
            <w:color w:val="000000"/>
            <w:sz w:val="18"/>
            <w:szCs w:val="18"/>
            <w:lang w:eastAsia="de-DE"/>
            <w14:ligatures w14:val="none"/>
            <w:rPrChange w:id="398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398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3984" w:author="Manuel Hergenröder" w:date="2020-07-16T16:26:00Z">
              <w:rPr>
                <w:rFonts w:ascii="Consolas" w:eastAsia="Times New Roman" w:hAnsi="Consolas" w:cs="Courier New"/>
                <w:color w:val="000000"/>
                <w:sz w:val="20"/>
                <w:szCs w:val="20"/>
                <w:lang w:val="de-DE" w:eastAsia="de-DE"/>
                <w14:ligatures w14:val="none"/>
              </w:rPr>
            </w:rPrChange>
          </w:rPr>
          <w:t>.fftDataPhases = </w:t>
        </w:r>
        <w:r w:rsidRPr="00625FEA">
          <w:rPr>
            <w:rFonts w:ascii="Consolas" w:eastAsia="Times New Roman" w:hAnsi="Consolas" w:cs="Courier New"/>
            <w:color w:val="1F377F"/>
            <w:sz w:val="18"/>
            <w:szCs w:val="18"/>
            <w:lang w:eastAsia="de-DE"/>
            <w14:ligatures w14:val="none"/>
            <w:rPrChange w:id="3985" w:author="Manuel Hergenröder" w:date="2020-07-16T16:26:00Z">
              <w:rPr>
                <w:rFonts w:ascii="Consolas" w:eastAsia="Times New Roman" w:hAnsi="Consolas" w:cs="Courier New"/>
                <w:color w:val="1F377F"/>
                <w:sz w:val="20"/>
                <w:szCs w:val="20"/>
                <w:lang w:val="de-DE" w:eastAsia="de-DE"/>
                <w14:ligatures w14:val="none"/>
              </w:rPr>
            </w:rPrChange>
          </w:rPr>
          <w:t>phases</w:t>
        </w:r>
        <w:r w:rsidRPr="00625FEA">
          <w:rPr>
            <w:rFonts w:ascii="Consolas" w:eastAsia="Times New Roman" w:hAnsi="Consolas" w:cs="Courier New"/>
            <w:color w:val="000000"/>
            <w:sz w:val="18"/>
            <w:szCs w:val="18"/>
            <w:lang w:eastAsia="de-DE"/>
            <w14:ligatures w14:val="none"/>
            <w:rPrChange w:id="3986" w:author="Manuel Hergenröder" w:date="2020-07-16T16:26:00Z">
              <w:rPr>
                <w:rFonts w:ascii="Consolas" w:eastAsia="Times New Roman" w:hAnsi="Consolas" w:cs="Courier New"/>
                <w:color w:val="000000"/>
                <w:sz w:val="20"/>
                <w:szCs w:val="20"/>
                <w:lang w:val="de-DE" w:eastAsia="de-DE"/>
                <w14:ligatures w14:val="none"/>
              </w:rPr>
            </w:rPrChange>
          </w:rPr>
          <w:t>;</w:t>
        </w:r>
      </w:ins>
    </w:p>
    <w:p w14:paraId="1873AE9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987" w:author="Manuel Hergenröder" w:date="2020-07-16T16:21:00Z"/>
          <w:rFonts w:ascii="Consolas" w:eastAsia="Times New Roman" w:hAnsi="Consolas" w:cs="Courier New"/>
          <w:color w:val="000000"/>
          <w:sz w:val="18"/>
          <w:szCs w:val="18"/>
          <w:lang w:eastAsia="de-DE"/>
          <w14:ligatures w14:val="none"/>
          <w:rPrChange w:id="3988" w:author="Manuel Hergenröder" w:date="2020-07-16T16:26:00Z">
            <w:rPr>
              <w:ins w:id="3989" w:author="Manuel Hergenröder" w:date="2020-07-16T16:21:00Z"/>
              <w:rFonts w:ascii="Consolas" w:eastAsia="Times New Roman" w:hAnsi="Consolas" w:cs="Courier New"/>
              <w:color w:val="000000"/>
              <w:sz w:val="20"/>
              <w:szCs w:val="20"/>
              <w:lang w:val="de-DE" w:eastAsia="de-DE"/>
              <w14:ligatures w14:val="none"/>
            </w:rPr>
          </w:rPrChange>
        </w:rPr>
      </w:pPr>
      <w:ins w:id="3990" w:author="Manuel Hergenröder" w:date="2020-07-16T16:21:00Z">
        <w:r w:rsidRPr="00625FEA">
          <w:rPr>
            <w:rFonts w:ascii="Consolas" w:eastAsia="Times New Roman" w:hAnsi="Consolas" w:cs="Courier New"/>
            <w:color w:val="000000"/>
            <w:sz w:val="18"/>
            <w:szCs w:val="18"/>
            <w:lang w:eastAsia="de-DE"/>
            <w14:ligatures w14:val="none"/>
            <w:rPrChange w:id="3991" w:author="Manuel Hergenröder" w:date="2020-07-16T16:26:00Z">
              <w:rPr>
                <w:rFonts w:ascii="Consolas" w:eastAsia="Times New Roman" w:hAnsi="Consolas" w:cs="Courier New"/>
                <w:color w:val="000000"/>
                <w:sz w:val="20"/>
                <w:szCs w:val="20"/>
                <w:lang w:val="de-DE" w:eastAsia="de-DE"/>
                <w14:ligatures w14:val="none"/>
              </w:rPr>
            </w:rPrChange>
          </w:rPr>
          <w:t>            }</w:t>
        </w:r>
      </w:ins>
    </w:p>
    <w:p w14:paraId="28FEA08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992" w:author="Manuel Hergenröder" w:date="2020-07-16T16:21:00Z"/>
          <w:rFonts w:ascii="Consolas" w:eastAsia="Times New Roman" w:hAnsi="Consolas" w:cs="Courier New"/>
          <w:color w:val="000000"/>
          <w:sz w:val="18"/>
          <w:szCs w:val="18"/>
          <w:lang w:eastAsia="de-DE"/>
          <w14:ligatures w14:val="none"/>
          <w:rPrChange w:id="3993" w:author="Manuel Hergenröder" w:date="2020-07-16T16:26:00Z">
            <w:rPr>
              <w:ins w:id="3994" w:author="Manuel Hergenröder" w:date="2020-07-16T16:21:00Z"/>
              <w:rFonts w:ascii="Consolas" w:eastAsia="Times New Roman" w:hAnsi="Consolas" w:cs="Courier New"/>
              <w:color w:val="000000"/>
              <w:sz w:val="20"/>
              <w:szCs w:val="20"/>
              <w:lang w:val="de-DE" w:eastAsia="de-DE"/>
              <w14:ligatures w14:val="none"/>
            </w:rPr>
          </w:rPrChange>
        </w:rPr>
      </w:pPr>
      <w:ins w:id="3995" w:author="Manuel Hergenröder" w:date="2020-07-16T16:21:00Z">
        <w:r w:rsidRPr="00625FEA">
          <w:rPr>
            <w:rFonts w:ascii="Consolas" w:eastAsia="Times New Roman" w:hAnsi="Consolas" w:cs="Courier New"/>
            <w:color w:val="000000"/>
            <w:sz w:val="18"/>
            <w:szCs w:val="18"/>
            <w:lang w:eastAsia="de-DE"/>
            <w14:ligatures w14:val="none"/>
            <w:rPrChange w:id="3996" w:author="Manuel Hergenröder" w:date="2020-07-16T16:26:00Z">
              <w:rPr>
                <w:rFonts w:ascii="Consolas" w:eastAsia="Times New Roman" w:hAnsi="Consolas" w:cs="Courier New"/>
                <w:color w:val="000000"/>
                <w:sz w:val="20"/>
                <w:szCs w:val="20"/>
                <w:lang w:val="de-DE" w:eastAsia="de-DE"/>
                <w14:ligatures w14:val="none"/>
              </w:rPr>
            </w:rPrChange>
          </w:rPr>
          <w:t>        }</w:t>
        </w:r>
      </w:ins>
    </w:p>
    <w:p w14:paraId="4B61B05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3997" w:author="Manuel Hergenröder" w:date="2020-07-16T16:21:00Z"/>
          <w:rFonts w:ascii="Consolas" w:eastAsia="Times New Roman" w:hAnsi="Consolas" w:cs="Courier New"/>
          <w:color w:val="000000"/>
          <w:sz w:val="18"/>
          <w:szCs w:val="18"/>
          <w:lang w:eastAsia="de-DE"/>
          <w14:ligatures w14:val="none"/>
          <w:rPrChange w:id="3998" w:author="Manuel Hergenröder" w:date="2020-07-16T16:26:00Z">
            <w:rPr>
              <w:ins w:id="3999" w:author="Manuel Hergenröder" w:date="2020-07-16T16:21:00Z"/>
              <w:rFonts w:ascii="Consolas" w:eastAsia="Times New Roman" w:hAnsi="Consolas" w:cs="Courier New"/>
              <w:color w:val="000000"/>
              <w:sz w:val="20"/>
              <w:szCs w:val="20"/>
              <w:lang w:val="de-DE" w:eastAsia="de-DE"/>
              <w14:ligatures w14:val="none"/>
            </w:rPr>
          </w:rPrChange>
        </w:rPr>
      </w:pPr>
      <w:ins w:id="4000" w:author="Manuel Hergenröder" w:date="2020-07-16T16:21:00Z">
        <w:r w:rsidRPr="00625FEA">
          <w:rPr>
            <w:rFonts w:ascii="Consolas" w:eastAsia="Times New Roman" w:hAnsi="Consolas" w:cs="Courier New"/>
            <w:color w:val="000000"/>
            <w:sz w:val="18"/>
            <w:szCs w:val="18"/>
            <w:lang w:eastAsia="de-DE"/>
            <w14:ligatures w14:val="none"/>
            <w:rPrChange w:id="4001" w:author="Manuel Hergenröder" w:date="2020-07-16T16:26:00Z">
              <w:rPr>
                <w:rFonts w:ascii="Consolas" w:eastAsia="Times New Roman" w:hAnsi="Consolas" w:cs="Courier New"/>
                <w:color w:val="000000"/>
                <w:sz w:val="20"/>
                <w:szCs w:val="20"/>
                <w:lang w:val="de-DE" w:eastAsia="de-DE"/>
                <w14:ligatures w14:val="none"/>
              </w:rPr>
            </w:rPrChange>
          </w:rPr>
          <w:t>    }</w:t>
        </w:r>
      </w:ins>
    </w:p>
    <w:p w14:paraId="7DB7BEA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002" w:author="Manuel Hergenröder" w:date="2020-07-16T16:21:00Z"/>
          <w:rFonts w:ascii="Consolas" w:eastAsia="Times New Roman" w:hAnsi="Consolas" w:cs="Courier New"/>
          <w:color w:val="000000"/>
          <w:sz w:val="18"/>
          <w:szCs w:val="18"/>
          <w:lang w:eastAsia="de-DE"/>
          <w14:ligatures w14:val="none"/>
          <w:rPrChange w:id="4003" w:author="Manuel Hergenröder" w:date="2020-07-16T16:26:00Z">
            <w:rPr>
              <w:ins w:id="4004" w:author="Manuel Hergenröder" w:date="2020-07-16T16:21:00Z"/>
              <w:rFonts w:ascii="Consolas" w:eastAsia="Times New Roman" w:hAnsi="Consolas" w:cs="Courier New"/>
              <w:color w:val="000000"/>
              <w:sz w:val="20"/>
              <w:szCs w:val="20"/>
              <w:lang w:val="de-DE" w:eastAsia="de-DE"/>
              <w14:ligatures w14:val="none"/>
            </w:rPr>
          </w:rPrChange>
        </w:rPr>
      </w:pPr>
      <w:ins w:id="4005" w:author="Manuel Hergenröder" w:date="2020-07-16T16:21:00Z">
        <w:r w:rsidRPr="00625FEA">
          <w:rPr>
            <w:rFonts w:ascii="Consolas" w:eastAsia="Times New Roman" w:hAnsi="Consolas" w:cs="Courier New"/>
            <w:color w:val="000000"/>
            <w:sz w:val="18"/>
            <w:szCs w:val="18"/>
            <w:lang w:eastAsia="de-DE"/>
            <w14:ligatures w14:val="none"/>
            <w:rPrChange w:id="4006"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D19982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007" w:author="Manuel Hergenröder" w:date="2020-07-16T16:21:00Z"/>
          <w:rFonts w:ascii="Consolas" w:eastAsia="Times New Roman" w:hAnsi="Consolas" w:cs="Courier New"/>
          <w:color w:val="000000"/>
          <w:sz w:val="18"/>
          <w:szCs w:val="18"/>
          <w:lang w:eastAsia="de-DE"/>
          <w14:ligatures w14:val="none"/>
          <w:rPrChange w:id="4008" w:author="Manuel Hergenröder" w:date="2020-07-16T16:26:00Z">
            <w:rPr>
              <w:ins w:id="4009" w:author="Manuel Hergenröder" w:date="2020-07-16T16:21:00Z"/>
              <w:rFonts w:ascii="Consolas" w:eastAsia="Times New Roman" w:hAnsi="Consolas" w:cs="Courier New"/>
              <w:color w:val="000000"/>
              <w:sz w:val="20"/>
              <w:szCs w:val="20"/>
              <w:lang w:val="de-DE" w:eastAsia="de-DE"/>
              <w14:ligatures w14:val="none"/>
            </w:rPr>
          </w:rPrChange>
        </w:rPr>
      </w:pPr>
      <w:ins w:id="4010" w:author="Manuel Hergenröder" w:date="2020-07-16T16:21:00Z">
        <w:r w:rsidRPr="00625FEA">
          <w:rPr>
            <w:rFonts w:ascii="Consolas" w:eastAsia="Times New Roman" w:hAnsi="Consolas" w:cs="Courier New"/>
            <w:color w:val="000000"/>
            <w:sz w:val="18"/>
            <w:szCs w:val="18"/>
            <w:lang w:eastAsia="de-DE"/>
            <w14:ligatures w14:val="none"/>
            <w:rPrChange w:id="401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4012"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4013"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4014"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29EE224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015" w:author="Manuel Hergenröder" w:date="2020-07-16T16:21:00Z"/>
          <w:rFonts w:ascii="Consolas" w:eastAsia="Times New Roman" w:hAnsi="Consolas" w:cs="Courier New"/>
          <w:color w:val="000000"/>
          <w:sz w:val="18"/>
          <w:szCs w:val="18"/>
          <w:lang w:eastAsia="de-DE"/>
          <w14:ligatures w14:val="none"/>
          <w:rPrChange w:id="4016" w:author="Manuel Hergenröder" w:date="2020-07-16T16:26:00Z">
            <w:rPr>
              <w:ins w:id="4017" w:author="Manuel Hergenröder" w:date="2020-07-16T16:21:00Z"/>
              <w:rFonts w:ascii="Consolas" w:eastAsia="Times New Roman" w:hAnsi="Consolas" w:cs="Courier New"/>
              <w:color w:val="000000"/>
              <w:sz w:val="20"/>
              <w:szCs w:val="20"/>
              <w:lang w:val="de-DE" w:eastAsia="de-DE"/>
              <w14:ligatures w14:val="none"/>
            </w:rPr>
          </w:rPrChange>
        </w:rPr>
      </w:pPr>
      <w:ins w:id="4018" w:author="Manuel Hergenröder" w:date="2020-07-16T16:21:00Z">
        <w:r w:rsidRPr="00625FEA">
          <w:rPr>
            <w:rFonts w:ascii="Consolas" w:eastAsia="Times New Roman" w:hAnsi="Consolas" w:cs="Courier New"/>
            <w:color w:val="000000"/>
            <w:sz w:val="18"/>
            <w:szCs w:val="18"/>
            <w:lang w:eastAsia="de-DE"/>
            <w14:ligatures w14:val="none"/>
            <w:rPrChange w:id="401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4020"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4021" w:author="Manuel Hergenröder" w:date="2020-07-16T16:26:00Z">
              <w:rPr>
                <w:rFonts w:ascii="Consolas" w:eastAsia="Times New Roman" w:hAnsi="Consolas" w:cs="Courier New"/>
                <w:color w:val="008000"/>
                <w:sz w:val="20"/>
                <w:szCs w:val="20"/>
                <w:lang w:val="de-DE" w:eastAsia="de-DE"/>
                <w14:ligatures w14:val="none"/>
              </w:rPr>
            </w:rPrChange>
          </w:rPr>
          <w:t> Performs IFFT and removes overlapping &amp; windowing</w:t>
        </w:r>
      </w:ins>
    </w:p>
    <w:p w14:paraId="2FA4B92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022" w:author="Manuel Hergenröder" w:date="2020-07-16T16:21:00Z"/>
          <w:rFonts w:ascii="Consolas" w:eastAsia="Times New Roman" w:hAnsi="Consolas" w:cs="Courier New"/>
          <w:color w:val="000000"/>
          <w:sz w:val="18"/>
          <w:szCs w:val="18"/>
          <w:lang w:eastAsia="de-DE"/>
          <w14:ligatures w14:val="none"/>
          <w:rPrChange w:id="4023" w:author="Manuel Hergenröder" w:date="2020-07-16T16:26:00Z">
            <w:rPr>
              <w:ins w:id="4024" w:author="Manuel Hergenröder" w:date="2020-07-16T16:21:00Z"/>
              <w:rFonts w:ascii="Consolas" w:eastAsia="Times New Roman" w:hAnsi="Consolas" w:cs="Courier New"/>
              <w:color w:val="000000"/>
              <w:sz w:val="20"/>
              <w:szCs w:val="20"/>
              <w:lang w:val="de-DE" w:eastAsia="de-DE"/>
              <w14:ligatures w14:val="none"/>
            </w:rPr>
          </w:rPrChange>
        </w:rPr>
      </w:pPr>
      <w:ins w:id="4025" w:author="Manuel Hergenröder" w:date="2020-07-16T16:21:00Z">
        <w:r w:rsidRPr="00625FEA">
          <w:rPr>
            <w:rFonts w:ascii="Consolas" w:eastAsia="Times New Roman" w:hAnsi="Consolas" w:cs="Courier New"/>
            <w:color w:val="000000"/>
            <w:sz w:val="18"/>
            <w:szCs w:val="18"/>
            <w:lang w:eastAsia="de-DE"/>
            <w14:ligatures w14:val="none"/>
            <w:rPrChange w:id="402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4027"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4028"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4029"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5D6101E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030" w:author="Manuel Hergenröder" w:date="2020-07-16T16:21:00Z"/>
          <w:rFonts w:ascii="Consolas" w:eastAsia="Times New Roman" w:hAnsi="Consolas" w:cs="Courier New"/>
          <w:color w:val="000000"/>
          <w:sz w:val="18"/>
          <w:szCs w:val="18"/>
          <w:lang w:eastAsia="de-DE"/>
          <w14:ligatures w14:val="none"/>
          <w:rPrChange w:id="4031" w:author="Manuel Hergenröder" w:date="2020-07-16T16:26:00Z">
            <w:rPr>
              <w:ins w:id="4032" w:author="Manuel Hergenröder" w:date="2020-07-16T16:21:00Z"/>
              <w:rFonts w:ascii="Consolas" w:eastAsia="Times New Roman" w:hAnsi="Consolas" w:cs="Courier New"/>
              <w:color w:val="000000"/>
              <w:sz w:val="20"/>
              <w:szCs w:val="20"/>
              <w:lang w:val="de-DE" w:eastAsia="de-DE"/>
              <w14:ligatures w14:val="none"/>
            </w:rPr>
          </w:rPrChange>
        </w:rPr>
      </w:pPr>
      <w:ins w:id="4033" w:author="Manuel Hergenröder" w:date="2020-07-16T16:21:00Z">
        <w:r w:rsidRPr="00625FEA">
          <w:rPr>
            <w:rFonts w:ascii="Consolas" w:eastAsia="Times New Roman" w:hAnsi="Consolas" w:cs="Courier New"/>
            <w:color w:val="000000"/>
            <w:sz w:val="18"/>
            <w:szCs w:val="18"/>
            <w:lang w:eastAsia="de-DE"/>
            <w14:ligatures w14:val="none"/>
            <w:rPrChange w:id="403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035"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403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037"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403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4039" w:author="Manuel Hergenröder" w:date="2020-07-16T16:26:00Z">
              <w:rPr>
                <w:rFonts w:ascii="Consolas" w:eastAsia="Times New Roman" w:hAnsi="Consolas" w:cs="Courier New"/>
                <w:color w:val="74531F"/>
                <w:sz w:val="20"/>
                <w:szCs w:val="20"/>
                <w:lang w:val="de-DE" w:eastAsia="de-DE"/>
                <w14:ligatures w14:val="none"/>
              </w:rPr>
            </w:rPrChange>
          </w:rPr>
          <w:t>DoIfft</w:t>
        </w:r>
        <w:r w:rsidRPr="00625FEA">
          <w:rPr>
            <w:rFonts w:ascii="Consolas" w:eastAsia="Times New Roman" w:hAnsi="Consolas" w:cs="Courier New"/>
            <w:color w:val="000000"/>
            <w:sz w:val="18"/>
            <w:szCs w:val="18"/>
            <w:lang w:eastAsia="de-DE"/>
            <w14:ligatures w14:val="none"/>
            <w:rPrChange w:id="4040" w:author="Manuel Hergenröder" w:date="2020-07-16T16:26:00Z">
              <w:rPr>
                <w:rFonts w:ascii="Consolas" w:eastAsia="Times New Roman" w:hAnsi="Consolas" w:cs="Courier New"/>
                <w:color w:val="000000"/>
                <w:sz w:val="20"/>
                <w:szCs w:val="20"/>
                <w:lang w:val="de-DE" w:eastAsia="de-DE"/>
                <w14:ligatures w14:val="none"/>
              </w:rPr>
            </w:rPrChange>
          </w:rPr>
          <w:t>()</w:t>
        </w:r>
      </w:ins>
    </w:p>
    <w:p w14:paraId="6D94211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041" w:author="Manuel Hergenröder" w:date="2020-07-16T16:21:00Z"/>
          <w:rFonts w:ascii="Consolas" w:eastAsia="Times New Roman" w:hAnsi="Consolas" w:cs="Courier New"/>
          <w:color w:val="000000"/>
          <w:sz w:val="18"/>
          <w:szCs w:val="18"/>
          <w:lang w:eastAsia="de-DE"/>
          <w14:ligatures w14:val="none"/>
          <w:rPrChange w:id="4042" w:author="Manuel Hergenröder" w:date="2020-07-16T16:26:00Z">
            <w:rPr>
              <w:ins w:id="4043" w:author="Manuel Hergenröder" w:date="2020-07-16T16:21:00Z"/>
              <w:rFonts w:ascii="Consolas" w:eastAsia="Times New Roman" w:hAnsi="Consolas" w:cs="Courier New"/>
              <w:color w:val="000000"/>
              <w:sz w:val="20"/>
              <w:szCs w:val="20"/>
              <w:lang w:val="de-DE" w:eastAsia="de-DE"/>
              <w14:ligatures w14:val="none"/>
            </w:rPr>
          </w:rPrChange>
        </w:rPr>
      </w:pPr>
      <w:ins w:id="4044" w:author="Manuel Hergenröder" w:date="2020-07-16T16:21:00Z">
        <w:r w:rsidRPr="00625FEA">
          <w:rPr>
            <w:rFonts w:ascii="Consolas" w:eastAsia="Times New Roman" w:hAnsi="Consolas" w:cs="Courier New"/>
            <w:color w:val="000000"/>
            <w:sz w:val="18"/>
            <w:szCs w:val="18"/>
            <w:lang w:eastAsia="de-DE"/>
            <w14:ligatures w14:val="none"/>
            <w:rPrChange w:id="4045" w:author="Manuel Hergenröder" w:date="2020-07-16T16:26:00Z">
              <w:rPr>
                <w:rFonts w:ascii="Consolas" w:eastAsia="Times New Roman" w:hAnsi="Consolas" w:cs="Courier New"/>
                <w:color w:val="000000"/>
                <w:sz w:val="20"/>
                <w:szCs w:val="20"/>
                <w:lang w:val="de-DE" w:eastAsia="de-DE"/>
                <w14:ligatures w14:val="none"/>
              </w:rPr>
            </w:rPrChange>
          </w:rPr>
          <w:t>    {</w:t>
        </w:r>
      </w:ins>
    </w:p>
    <w:p w14:paraId="66C54A9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046" w:author="Manuel Hergenröder" w:date="2020-07-16T16:21:00Z"/>
          <w:rFonts w:ascii="Consolas" w:eastAsia="Times New Roman" w:hAnsi="Consolas" w:cs="Courier New"/>
          <w:color w:val="000000"/>
          <w:sz w:val="18"/>
          <w:szCs w:val="18"/>
          <w:lang w:eastAsia="de-DE"/>
          <w14:ligatures w14:val="none"/>
          <w:rPrChange w:id="4047" w:author="Manuel Hergenröder" w:date="2020-07-16T16:26:00Z">
            <w:rPr>
              <w:ins w:id="4048" w:author="Manuel Hergenröder" w:date="2020-07-16T16:21:00Z"/>
              <w:rFonts w:ascii="Consolas" w:eastAsia="Times New Roman" w:hAnsi="Consolas" w:cs="Courier New"/>
              <w:color w:val="000000"/>
              <w:sz w:val="20"/>
              <w:szCs w:val="20"/>
              <w:lang w:val="de-DE" w:eastAsia="de-DE"/>
              <w14:ligatures w14:val="none"/>
            </w:rPr>
          </w:rPrChange>
        </w:rPr>
      </w:pPr>
      <w:ins w:id="4049" w:author="Manuel Hergenröder" w:date="2020-07-16T16:21:00Z">
        <w:r w:rsidRPr="00625FEA">
          <w:rPr>
            <w:rFonts w:ascii="Consolas" w:eastAsia="Times New Roman" w:hAnsi="Consolas" w:cs="Courier New"/>
            <w:color w:val="000000"/>
            <w:sz w:val="18"/>
            <w:szCs w:val="18"/>
            <w:lang w:eastAsia="de-DE"/>
            <w14:ligatures w14:val="none"/>
            <w:rPrChange w:id="405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4051"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405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05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054" w:author="Manuel Hergenröder" w:date="2020-07-16T16:26:00Z">
              <w:rPr>
                <w:rFonts w:ascii="Consolas" w:eastAsia="Times New Roman" w:hAnsi="Consolas" w:cs="Courier New"/>
                <w:color w:val="000000"/>
                <w:sz w:val="20"/>
                <w:szCs w:val="20"/>
                <w:lang w:val="de-DE" w:eastAsia="de-DE"/>
                <w14:ligatures w14:val="none"/>
              </w:rPr>
            </w:rPrChange>
          </w:rPr>
          <w:t>.fftDataMagnitudes != </w:t>
        </w:r>
        <w:r w:rsidRPr="00625FEA">
          <w:rPr>
            <w:rFonts w:ascii="Consolas" w:eastAsia="Times New Roman" w:hAnsi="Consolas" w:cs="Courier New"/>
            <w:color w:val="0000FF"/>
            <w:sz w:val="18"/>
            <w:szCs w:val="18"/>
            <w:lang w:eastAsia="de-DE"/>
            <w14:ligatures w14:val="none"/>
            <w:rPrChange w:id="4055" w:author="Manuel Hergenröder" w:date="2020-07-16T16:26:00Z">
              <w:rPr>
                <w:rFonts w:ascii="Consolas" w:eastAsia="Times New Roman" w:hAnsi="Consolas" w:cs="Courier New"/>
                <w:color w:val="0000FF"/>
                <w:sz w:val="20"/>
                <w:szCs w:val="20"/>
                <w:lang w:val="de-DE" w:eastAsia="de-DE"/>
                <w14:ligatures w14:val="none"/>
              </w:rPr>
            </w:rPrChange>
          </w:rPr>
          <w:t>null</w:t>
        </w:r>
        <w:r w:rsidRPr="00625FEA">
          <w:rPr>
            <w:rFonts w:ascii="Consolas" w:eastAsia="Times New Roman" w:hAnsi="Consolas" w:cs="Courier New"/>
            <w:color w:val="000000"/>
            <w:sz w:val="18"/>
            <w:szCs w:val="18"/>
            <w:lang w:eastAsia="de-DE"/>
            <w14:ligatures w14:val="none"/>
            <w:rPrChange w:id="4056" w:author="Manuel Hergenröder" w:date="2020-07-16T16:26:00Z">
              <w:rPr>
                <w:rFonts w:ascii="Consolas" w:eastAsia="Times New Roman" w:hAnsi="Consolas" w:cs="Courier New"/>
                <w:color w:val="000000"/>
                <w:sz w:val="20"/>
                <w:szCs w:val="20"/>
                <w:lang w:val="de-DE" w:eastAsia="de-DE"/>
                <w14:ligatures w14:val="none"/>
              </w:rPr>
            </w:rPrChange>
          </w:rPr>
          <w:t> &amp;&amp; </w:t>
        </w:r>
        <w:r w:rsidRPr="00625FEA">
          <w:rPr>
            <w:rFonts w:ascii="Consolas" w:eastAsia="Times New Roman" w:hAnsi="Consolas" w:cs="Courier New"/>
            <w:color w:val="0000FF"/>
            <w:sz w:val="18"/>
            <w:szCs w:val="18"/>
            <w:lang w:eastAsia="de-DE"/>
            <w14:ligatures w14:val="none"/>
            <w:rPrChange w:id="405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058" w:author="Manuel Hergenröder" w:date="2020-07-16T16:26:00Z">
              <w:rPr>
                <w:rFonts w:ascii="Consolas" w:eastAsia="Times New Roman" w:hAnsi="Consolas" w:cs="Courier New"/>
                <w:color w:val="000000"/>
                <w:sz w:val="20"/>
                <w:szCs w:val="20"/>
                <w:lang w:val="de-DE" w:eastAsia="de-DE"/>
                <w14:ligatures w14:val="none"/>
              </w:rPr>
            </w:rPrChange>
          </w:rPr>
          <w:t>.fftDataMagnitudes.Length &gt; 0)</w:t>
        </w:r>
      </w:ins>
    </w:p>
    <w:p w14:paraId="39CB4C5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059" w:author="Manuel Hergenröder" w:date="2020-07-16T16:21:00Z"/>
          <w:rFonts w:ascii="Consolas" w:eastAsia="Times New Roman" w:hAnsi="Consolas" w:cs="Courier New"/>
          <w:color w:val="000000"/>
          <w:sz w:val="18"/>
          <w:szCs w:val="18"/>
          <w:lang w:eastAsia="de-DE"/>
          <w14:ligatures w14:val="none"/>
          <w:rPrChange w:id="4060" w:author="Manuel Hergenröder" w:date="2020-07-16T16:26:00Z">
            <w:rPr>
              <w:ins w:id="4061" w:author="Manuel Hergenröder" w:date="2020-07-16T16:21:00Z"/>
              <w:rFonts w:ascii="Consolas" w:eastAsia="Times New Roman" w:hAnsi="Consolas" w:cs="Courier New"/>
              <w:color w:val="000000"/>
              <w:sz w:val="20"/>
              <w:szCs w:val="20"/>
              <w:lang w:val="de-DE" w:eastAsia="de-DE"/>
              <w14:ligatures w14:val="none"/>
            </w:rPr>
          </w:rPrChange>
        </w:rPr>
      </w:pPr>
      <w:ins w:id="4062" w:author="Manuel Hergenröder" w:date="2020-07-16T16:21:00Z">
        <w:r w:rsidRPr="00625FEA">
          <w:rPr>
            <w:rFonts w:ascii="Consolas" w:eastAsia="Times New Roman" w:hAnsi="Consolas" w:cs="Courier New"/>
            <w:color w:val="000000"/>
            <w:sz w:val="18"/>
            <w:szCs w:val="18"/>
            <w:lang w:eastAsia="de-DE"/>
            <w14:ligatures w14:val="none"/>
            <w:rPrChange w:id="4063" w:author="Manuel Hergenröder" w:date="2020-07-16T16:26:00Z">
              <w:rPr>
                <w:rFonts w:ascii="Consolas" w:eastAsia="Times New Roman" w:hAnsi="Consolas" w:cs="Courier New"/>
                <w:color w:val="000000"/>
                <w:sz w:val="20"/>
                <w:szCs w:val="20"/>
                <w:lang w:val="de-DE" w:eastAsia="de-DE"/>
                <w14:ligatures w14:val="none"/>
              </w:rPr>
            </w:rPrChange>
          </w:rPr>
          <w:t>        {</w:t>
        </w:r>
      </w:ins>
    </w:p>
    <w:p w14:paraId="473D468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064" w:author="Manuel Hergenröder" w:date="2020-07-16T16:21:00Z"/>
          <w:rFonts w:ascii="Consolas" w:eastAsia="Times New Roman" w:hAnsi="Consolas" w:cs="Courier New"/>
          <w:color w:val="000000"/>
          <w:sz w:val="18"/>
          <w:szCs w:val="18"/>
          <w:lang w:eastAsia="de-DE"/>
          <w14:ligatures w14:val="none"/>
          <w:rPrChange w:id="4065" w:author="Manuel Hergenröder" w:date="2020-07-16T16:26:00Z">
            <w:rPr>
              <w:ins w:id="4066" w:author="Manuel Hergenröder" w:date="2020-07-16T16:21:00Z"/>
              <w:rFonts w:ascii="Consolas" w:eastAsia="Times New Roman" w:hAnsi="Consolas" w:cs="Courier New"/>
              <w:color w:val="000000"/>
              <w:sz w:val="20"/>
              <w:szCs w:val="20"/>
              <w:lang w:val="de-DE" w:eastAsia="de-DE"/>
              <w14:ligatures w14:val="none"/>
            </w:rPr>
          </w:rPrChange>
        </w:rPr>
      </w:pPr>
      <w:ins w:id="4067" w:author="Manuel Hergenröder" w:date="2020-07-16T16:21:00Z">
        <w:r w:rsidRPr="00625FEA">
          <w:rPr>
            <w:rFonts w:ascii="Consolas" w:eastAsia="Times New Roman" w:hAnsi="Consolas" w:cs="Courier New"/>
            <w:color w:val="000000"/>
            <w:sz w:val="18"/>
            <w:szCs w:val="18"/>
            <w:lang w:eastAsia="de-DE"/>
            <w14:ligatures w14:val="none"/>
            <w:rPrChange w:id="406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4069" w:author="Manuel Hergenröder" w:date="2020-07-16T16:26:00Z">
              <w:rPr>
                <w:rFonts w:ascii="Consolas" w:eastAsia="Times New Roman" w:hAnsi="Consolas" w:cs="Courier New"/>
                <w:color w:val="008000"/>
                <w:sz w:val="20"/>
                <w:szCs w:val="20"/>
                <w:lang w:val="de-DE" w:eastAsia="de-DE"/>
                <w14:ligatures w14:val="none"/>
              </w:rPr>
            </w:rPrChange>
          </w:rPr>
          <w:t>// Do IFFT per chunk</w:t>
        </w:r>
      </w:ins>
    </w:p>
    <w:p w14:paraId="14C7927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070" w:author="Manuel Hergenröder" w:date="2020-07-16T16:21:00Z"/>
          <w:rFonts w:ascii="Consolas" w:eastAsia="Times New Roman" w:hAnsi="Consolas" w:cs="Courier New"/>
          <w:color w:val="000000"/>
          <w:sz w:val="18"/>
          <w:szCs w:val="18"/>
          <w:lang w:eastAsia="de-DE"/>
          <w14:ligatures w14:val="none"/>
          <w:rPrChange w:id="4071" w:author="Manuel Hergenröder" w:date="2020-07-16T16:26:00Z">
            <w:rPr>
              <w:ins w:id="4072" w:author="Manuel Hergenröder" w:date="2020-07-16T16:21:00Z"/>
              <w:rFonts w:ascii="Consolas" w:eastAsia="Times New Roman" w:hAnsi="Consolas" w:cs="Courier New"/>
              <w:color w:val="000000"/>
              <w:sz w:val="20"/>
              <w:szCs w:val="20"/>
              <w:lang w:val="de-DE" w:eastAsia="de-DE"/>
              <w14:ligatures w14:val="none"/>
            </w:rPr>
          </w:rPrChange>
        </w:rPr>
      </w:pPr>
      <w:ins w:id="4073" w:author="Manuel Hergenröder" w:date="2020-07-16T16:21:00Z">
        <w:r w:rsidRPr="00625FEA">
          <w:rPr>
            <w:rFonts w:ascii="Consolas" w:eastAsia="Times New Roman" w:hAnsi="Consolas" w:cs="Courier New"/>
            <w:color w:val="000000"/>
            <w:sz w:val="18"/>
            <w:szCs w:val="18"/>
            <w:lang w:eastAsia="de-DE"/>
            <w14:ligatures w14:val="none"/>
            <w:rPrChange w:id="407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075"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407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077"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407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4079"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408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081"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408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408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084" w:author="Manuel Hergenröder" w:date="2020-07-16T16:26:00Z">
              <w:rPr>
                <w:rFonts w:ascii="Consolas" w:eastAsia="Times New Roman" w:hAnsi="Consolas" w:cs="Courier New"/>
                <w:color w:val="000000"/>
                <w:sz w:val="20"/>
                <w:szCs w:val="20"/>
                <w:lang w:val="de-DE" w:eastAsia="de-DE"/>
                <w14:ligatures w14:val="none"/>
              </w:rPr>
            </w:rPrChange>
          </w:rPr>
          <w:t>.fftDataMagnitudes.Length][];</w:t>
        </w:r>
      </w:ins>
    </w:p>
    <w:p w14:paraId="474ACEE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085" w:author="Manuel Hergenröder" w:date="2020-07-16T16:21:00Z"/>
          <w:rFonts w:ascii="Consolas" w:eastAsia="Times New Roman" w:hAnsi="Consolas" w:cs="Courier New"/>
          <w:color w:val="000000"/>
          <w:sz w:val="18"/>
          <w:szCs w:val="18"/>
          <w:lang w:eastAsia="de-DE"/>
          <w14:ligatures w14:val="none"/>
          <w:rPrChange w:id="4086" w:author="Manuel Hergenröder" w:date="2020-07-16T16:26:00Z">
            <w:rPr>
              <w:ins w:id="4087" w:author="Manuel Hergenröder" w:date="2020-07-16T16:21:00Z"/>
              <w:rFonts w:ascii="Consolas" w:eastAsia="Times New Roman" w:hAnsi="Consolas" w:cs="Courier New"/>
              <w:color w:val="000000"/>
              <w:sz w:val="20"/>
              <w:szCs w:val="20"/>
              <w:lang w:val="de-DE" w:eastAsia="de-DE"/>
              <w14:ligatures w14:val="none"/>
            </w:rPr>
          </w:rPrChange>
        </w:rPr>
      </w:pPr>
      <w:ins w:id="4088" w:author="Manuel Hergenröder" w:date="2020-07-16T16:21:00Z">
        <w:r w:rsidRPr="00625FEA">
          <w:rPr>
            <w:rFonts w:ascii="Consolas" w:eastAsia="Times New Roman" w:hAnsi="Consolas" w:cs="Courier New"/>
            <w:color w:val="000000"/>
            <w:sz w:val="18"/>
            <w:szCs w:val="18"/>
            <w:lang w:eastAsia="de-DE"/>
            <w14:ligatures w14:val="none"/>
            <w:rPrChange w:id="408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BEF339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090" w:author="Manuel Hergenröder" w:date="2020-07-16T16:21:00Z"/>
          <w:rFonts w:ascii="Consolas" w:eastAsia="Times New Roman" w:hAnsi="Consolas" w:cs="Courier New"/>
          <w:color w:val="000000"/>
          <w:sz w:val="18"/>
          <w:szCs w:val="18"/>
          <w:lang w:eastAsia="de-DE"/>
          <w14:ligatures w14:val="none"/>
          <w:rPrChange w:id="4091" w:author="Manuel Hergenröder" w:date="2020-07-16T16:26:00Z">
            <w:rPr>
              <w:ins w:id="4092" w:author="Manuel Hergenröder" w:date="2020-07-16T16:21:00Z"/>
              <w:rFonts w:ascii="Consolas" w:eastAsia="Times New Roman" w:hAnsi="Consolas" w:cs="Courier New"/>
              <w:color w:val="000000"/>
              <w:sz w:val="20"/>
              <w:szCs w:val="20"/>
              <w:lang w:val="de-DE" w:eastAsia="de-DE"/>
              <w14:ligatures w14:val="none"/>
            </w:rPr>
          </w:rPrChange>
        </w:rPr>
      </w:pPr>
      <w:ins w:id="4093" w:author="Manuel Hergenröder" w:date="2020-07-16T16:21:00Z">
        <w:r w:rsidRPr="00625FEA">
          <w:rPr>
            <w:rFonts w:ascii="Consolas" w:eastAsia="Times New Roman" w:hAnsi="Consolas" w:cs="Courier New"/>
            <w:color w:val="000000"/>
            <w:sz w:val="18"/>
            <w:szCs w:val="18"/>
            <w:lang w:eastAsia="de-DE"/>
            <w14:ligatures w14:val="none"/>
            <w:rPrChange w:id="409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4095"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409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097"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409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099"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100" w:author="Manuel Hergenröder" w:date="2020-07-16T16:26:00Z">
              <w:rPr>
                <w:rFonts w:ascii="Consolas" w:eastAsia="Times New Roman" w:hAnsi="Consolas" w:cs="Courier New"/>
                <w:color w:val="000000"/>
                <w:sz w:val="20"/>
                <w:szCs w:val="20"/>
                <w:lang w:val="de-DE" w:eastAsia="de-DE"/>
                <w14:ligatures w14:val="none"/>
              </w:rPr>
            </w:rPrChange>
          </w:rPr>
          <w:t> = 0; </w:t>
        </w:r>
        <w:r w:rsidRPr="00625FEA">
          <w:rPr>
            <w:rFonts w:ascii="Consolas" w:eastAsia="Times New Roman" w:hAnsi="Consolas" w:cs="Courier New"/>
            <w:color w:val="1F377F"/>
            <w:sz w:val="18"/>
            <w:szCs w:val="18"/>
            <w:lang w:eastAsia="de-DE"/>
            <w14:ligatures w14:val="none"/>
            <w:rPrChange w:id="410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102" w:author="Manuel Hergenröder" w:date="2020-07-16T16:26:00Z">
              <w:rPr>
                <w:rFonts w:ascii="Consolas" w:eastAsia="Times New Roman" w:hAnsi="Consolas" w:cs="Courier New"/>
                <w:color w:val="000000"/>
                <w:sz w:val="20"/>
                <w:szCs w:val="20"/>
                <w:lang w:val="de-DE" w:eastAsia="de-DE"/>
                <w14:ligatures w14:val="none"/>
              </w:rPr>
            </w:rPrChange>
          </w:rPr>
          <w:t> &lt; </w:t>
        </w:r>
        <w:r w:rsidRPr="00625FEA">
          <w:rPr>
            <w:rFonts w:ascii="Consolas" w:eastAsia="Times New Roman" w:hAnsi="Consolas" w:cs="Courier New"/>
            <w:color w:val="0000FF"/>
            <w:sz w:val="18"/>
            <w:szCs w:val="18"/>
            <w:lang w:eastAsia="de-DE"/>
            <w14:ligatures w14:val="none"/>
            <w:rPrChange w:id="410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104" w:author="Manuel Hergenröder" w:date="2020-07-16T16:26:00Z">
              <w:rPr>
                <w:rFonts w:ascii="Consolas" w:eastAsia="Times New Roman" w:hAnsi="Consolas" w:cs="Courier New"/>
                <w:color w:val="000000"/>
                <w:sz w:val="20"/>
                <w:szCs w:val="20"/>
                <w:lang w:val="de-DE" w:eastAsia="de-DE"/>
                <w14:ligatures w14:val="none"/>
              </w:rPr>
            </w:rPrChange>
          </w:rPr>
          <w:t>.fftDataMagnitudes.Length; </w:t>
        </w:r>
        <w:r w:rsidRPr="00625FEA">
          <w:rPr>
            <w:rFonts w:ascii="Consolas" w:eastAsia="Times New Roman" w:hAnsi="Consolas" w:cs="Courier New"/>
            <w:color w:val="1F377F"/>
            <w:sz w:val="18"/>
            <w:szCs w:val="18"/>
            <w:lang w:eastAsia="de-DE"/>
            <w14:ligatures w14:val="none"/>
            <w:rPrChange w:id="410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106" w:author="Manuel Hergenröder" w:date="2020-07-16T16:26:00Z">
              <w:rPr>
                <w:rFonts w:ascii="Consolas" w:eastAsia="Times New Roman" w:hAnsi="Consolas" w:cs="Courier New"/>
                <w:color w:val="000000"/>
                <w:sz w:val="20"/>
                <w:szCs w:val="20"/>
                <w:lang w:val="de-DE" w:eastAsia="de-DE"/>
                <w14:ligatures w14:val="none"/>
              </w:rPr>
            </w:rPrChange>
          </w:rPr>
          <w:t>++)</w:t>
        </w:r>
      </w:ins>
    </w:p>
    <w:p w14:paraId="429A843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107" w:author="Manuel Hergenröder" w:date="2020-07-16T16:21:00Z"/>
          <w:rFonts w:ascii="Consolas" w:eastAsia="Times New Roman" w:hAnsi="Consolas" w:cs="Courier New"/>
          <w:color w:val="000000"/>
          <w:sz w:val="18"/>
          <w:szCs w:val="18"/>
          <w:lang w:eastAsia="de-DE"/>
          <w14:ligatures w14:val="none"/>
          <w:rPrChange w:id="4108" w:author="Manuel Hergenröder" w:date="2020-07-16T16:26:00Z">
            <w:rPr>
              <w:ins w:id="4109" w:author="Manuel Hergenröder" w:date="2020-07-16T16:21:00Z"/>
              <w:rFonts w:ascii="Consolas" w:eastAsia="Times New Roman" w:hAnsi="Consolas" w:cs="Courier New"/>
              <w:color w:val="000000"/>
              <w:sz w:val="20"/>
              <w:szCs w:val="20"/>
              <w:lang w:val="de-DE" w:eastAsia="de-DE"/>
              <w14:ligatures w14:val="none"/>
            </w:rPr>
          </w:rPrChange>
        </w:rPr>
      </w:pPr>
      <w:ins w:id="4110" w:author="Manuel Hergenröder" w:date="2020-07-16T16:21:00Z">
        <w:r w:rsidRPr="00625FEA">
          <w:rPr>
            <w:rFonts w:ascii="Consolas" w:eastAsia="Times New Roman" w:hAnsi="Consolas" w:cs="Courier New"/>
            <w:color w:val="000000"/>
            <w:sz w:val="18"/>
            <w:szCs w:val="18"/>
            <w:lang w:eastAsia="de-DE"/>
            <w14:ligatures w14:val="none"/>
            <w:rPrChange w:id="4111" w:author="Manuel Hergenröder" w:date="2020-07-16T16:26:00Z">
              <w:rPr>
                <w:rFonts w:ascii="Consolas" w:eastAsia="Times New Roman" w:hAnsi="Consolas" w:cs="Courier New"/>
                <w:color w:val="000000"/>
                <w:sz w:val="20"/>
                <w:szCs w:val="20"/>
                <w:lang w:val="de-DE" w:eastAsia="de-DE"/>
                <w14:ligatures w14:val="none"/>
              </w:rPr>
            </w:rPrChange>
          </w:rPr>
          <w:t>            {</w:t>
        </w:r>
      </w:ins>
    </w:p>
    <w:p w14:paraId="3CCE13F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112" w:author="Manuel Hergenröder" w:date="2020-07-16T16:21:00Z"/>
          <w:rFonts w:ascii="Consolas" w:eastAsia="Times New Roman" w:hAnsi="Consolas" w:cs="Courier New"/>
          <w:color w:val="000000"/>
          <w:sz w:val="18"/>
          <w:szCs w:val="18"/>
          <w:lang w:eastAsia="de-DE"/>
          <w14:ligatures w14:val="none"/>
          <w:rPrChange w:id="4113" w:author="Manuel Hergenröder" w:date="2020-07-16T16:26:00Z">
            <w:rPr>
              <w:ins w:id="4114" w:author="Manuel Hergenröder" w:date="2020-07-16T16:21:00Z"/>
              <w:rFonts w:ascii="Consolas" w:eastAsia="Times New Roman" w:hAnsi="Consolas" w:cs="Courier New"/>
              <w:color w:val="000000"/>
              <w:sz w:val="20"/>
              <w:szCs w:val="20"/>
              <w:lang w:val="de-DE" w:eastAsia="de-DE"/>
              <w14:ligatures w14:val="none"/>
            </w:rPr>
          </w:rPrChange>
        </w:rPr>
      </w:pPr>
      <w:ins w:id="4115" w:author="Manuel Hergenröder" w:date="2020-07-16T16:21:00Z">
        <w:r w:rsidRPr="00625FEA">
          <w:rPr>
            <w:rFonts w:ascii="Consolas" w:eastAsia="Times New Roman" w:hAnsi="Consolas" w:cs="Courier New"/>
            <w:color w:val="000000"/>
            <w:sz w:val="18"/>
            <w:szCs w:val="18"/>
            <w:lang w:eastAsia="de-DE"/>
            <w14:ligatures w14:val="none"/>
            <w:rPrChange w:id="411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4117" w:author="Manuel Hergenröder" w:date="2020-07-16T16:26:00Z">
              <w:rPr>
                <w:rFonts w:ascii="Consolas" w:eastAsia="Times New Roman" w:hAnsi="Consolas" w:cs="Courier New"/>
                <w:color w:val="008000"/>
                <w:sz w:val="20"/>
                <w:szCs w:val="20"/>
                <w:lang w:val="de-DE" w:eastAsia="de-DE"/>
                <w14:ligatures w14:val="none"/>
              </w:rPr>
            </w:rPrChange>
          </w:rPr>
          <w:t>// result of ifft is in interleaved complex format - take only even indexes (the real part)</w:t>
        </w:r>
      </w:ins>
    </w:p>
    <w:p w14:paraId="48E074C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118" w:author="Manuel Hergenröder" w:date="2020-07-16T16:21:00Z"/>
          <w:rFonts w:ascii="Consolas" w:eastAsia="Times New Roman" w:hAnsi="Consolas" w:cs="Courier New"/>
          <w:color w:val="000000"/>
          <w:sz w:val="18"/>
          <w:szCs w:val="18"/>
          <w:lang w:eastAsia="de-DE"/>
          <w14:ligatures w14:val="none"/>
          <w:rPrChange w:id="4119" w:author="Manuel Hergenröder" w:date="2020-07-16T16:26:00Z">
            <w:rPr>
              <w:ins w:id="4120" w:author="Manuel Hergenröder" w:date="2020-07-16T16:21:00Z"/>
              <w:rFonts w:ascii="Consolas" w:eastAsia="Times New Roman" w:hAnsi="Consolas" w:cs="Courier New"/>
              <w:color w:val="000000"/>
              <w:sz w:val="20"/>
              <w:szCs w:val="20"/>
              <w:lang w:val="de-DE" w:eastAsia="de-DE"/>
              <w14:ligatures w14:val="none"/>
            </w:rPr>
          </w:rPrChange>
        </w:rPr>
      </w:pPr>
      <w:ins w:id="4121" w:author="Manuel Hergenröder" w:date="2020-07-16T16:21:00Z">
        <w:r w:rsidRPr="00625FEA">
          <w:rPr>
            <w:rFonts w:ascii="Consolas" w:eastAsia="Times New Roman" w:hAnsi="Consolas" w:cs="Courier New"/>
            <w:color w:val="000000"/>
            <w:sz w:val="18"/>
            <w:szCs w:val="18"/>
            <w:lang w:eastAsia="de-DE"/>
            <w14:ligatures w14:val="none"/>
            <w:rPrChange w:id="412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123"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412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12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126" w:author="Manuel Hergenröder" w:date="2020-07-16T16:26:00Z">
              <w:rPr>
                <w:rFonts w:ascii="Consolas" w:eastAsia="Times New Roman" w:hAnsi="Consolas" w:cs="Courier New"/>
                <w:color w:val="000000"/>
                <w:sz w:val="20"/>
                <w:szCs w:val="20"/>
                <w:lang w:val="de-DE" w:eastAsia="de-DE"/>
                <w14:ligatures w14:val="none"/>
              </w:rPr>
            </w:rPrChange>
          </w:rPr>
          <w:t>] = fft.</w:t>
        </w:r>
        <w:r w:rsidRPr="00625FEA">
          <w:rPr>
            <w:rFonts w:ascii="Consolas" w:eastAsia="Times New Roman" w:hAnsi="Consolas" w:cs="Courier New"/>
            <w:color w:val="74531F"/>
            <w:sz w:val="18"/>
            <w:szCs w:val="18"/>
            <w:lang w:eastAsia="de-DE"/>
            <w14:ligatures w14:val="none"/>
            <w:rPrChange w:id="4127" w:author="Manuel Hergenröder" w:date="2020-07-16T16:26:00Z">
              <w:rPr>
                <w:rFonts w:ascii="Consolas" w:eastAsia="Times New Roman" w:hAnsi="Consolas" w:cs="Courier New"/>
                <w:color w:val="74531F"/>
                <w:sz w:val="20"/>
                <w:szCs w:val="20"/>
                <w:lang w:val="de-DE" w:eastAsia="de-DE"/>
                <w14:ligatures w14:val="none"/>
              </w:rPr>
            </w:rPrChange>
          </w:rPr>
          <w:t>RunIfft</w:t>
        </w:r>
        <w:r w:rsidRPr="00625FEA">
          <w:rPr>
            <w:rFonts w:ascii="Consolas" w:eastAsia="Times New Roman" w:hAnsi="Consolas" w:cs="Courier New"/>
            <w:color w:val="000000"/>
            <w:sz w:val="18"/>
            <w:szCs w:val="18"/>
            <w:lang w:eastAsia="de-DE"/>
            <w14:ligatures w14:val="none"/>
            <w:rPrChange w:id="412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2B91AF"/>
            <w:sz w:val="18"/>
            <w:szCs w:val="18"/>
            <w:lang w:eastAsia="de-DE"/>
            <w14:ligatures w14:val="none"/>
            <w:rPrChange w:id="4129" w:author="Manuel Hergenröder" w:date="2020-07-16T16:26:00Z">
              <w:rPr>
                <w:rFonts w:ascii="Consolas" w:eastAsia="Times New Roman" w:hAnsi="Consolas" w:cs="Courier New"/>
                <w:color w:val="2B91AF"/>
                <w:sz w:val="20"/>
                <w:szCs w:val="20"/>
                <w:lang w:val="de-DE" w:eastAsia="de-DE"/>
                <w14:ligatures w14:val="none"/>
              </w:rPr>
            </w:rPrChange>
          </w:rPr>
          <w:t>Fft</w:t>
        </w:r>
        <w:r w:rsidRPr="00625FEA">
          <w:rPr>
            <w:rFonts w:ascii="Consolas" w:eastAsia="Times New Roman" w:hAnsi="Consolas" w:cs="Courier New"/>
            <w:color w:val="000000"/>
            <w:sz w:val="18"/>
            <w:szCs w:val="18"/>
            <w:lang w:eastAsia="de-DE"/>
            <w14:ligatures w14:val="none"/>
            <w:rPrChange w:id="413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4131" w:author="Manuel Hergenröder" w:date="2020-07-16T16:26:00Z">
              <w:rPr>
                <w:rFonts w:ascii="Consolas" w:eastAsia="Times New Roman" w:hAnsi="Consolas" w:cs="Courier New"/>
                <w:color w:val="74531F"/>
                <w:sz w:val="20"/>
                <w:szCs w:val="20"/>
                <w:lang w:val="de-DE" w:eastAsia="de-DE"/>
                <w14:ligatures w14:val="none"/>
              </w:rPr>
            </w:rPrChange>
          </w:rPr>
          <w:t>GetFftDataFromMagnitudeAndPhase</w:t>
        </w:r>
        <w:r w:rsidRPr="00625FEA">
          <w:rPr>
            <w:rFonts w:ascii="Consolas" w:eastAsia="Times New Roman" w:hAnsi="Consolas" w:cs="Courier New"/>
            <w:color w:val="000000"/>
            <w:sz w:val="18"/>
            <w:szCs w:val="18"/>
            <w:lang w:eastAsia="de-DE"/>
            <w14:ligatures w14:val="none"/>
            <w:rPrChange w:id="413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413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134" w:author="Manuel Hergenröder" w:date="2020-07-16T16:26:00Z">
              <w:rPr>
                <w:rFonts w:ascii="Consolas" w:eastAsia="Times New Roman" w:hAnsi="Consolas" w:cs="Courier New"/>
                <w:color w:val="000000"/>
                <w:sz w:val="20"/>
                <w:szCs w:val="20"/>
                <w:lang w:val="de-DE" w:eastAsia="de-DE"/>
                <w14:ligatures w14:val="none"/>
              </w:rPr>
            </w:rPrChange>
          </w:rPr>
          <w:t>.fftDataMagnitudes[</w:t>
        </w:r>
        <w:r w:rsidRPr="00625FEA">
          <w:rPr>
            <w:rFonts w:ascii="Consolas" w:eastAsia="Times New Roman" w:hAnsi="Consolas" w:cs="Courier New"/>
            <w:color w:val="1F377F"/>
            <w:sz w:val="18"/>
            <w:szCs w:val="18"/>
            <w:lang w:eastAsia="de-DE"/>
            <w14:ligatures w14:val="none"/>
            <w:rPrChange w:id="413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13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13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138" w:author="Manuel Hergenröder" w:date="2020-07-16T16:26:00Z">
              <w:rPr>
                <w:rFonts w:ascii="Consolas" w:eastAsia="Times New Roman" w:hAnsi="Consolas" w:cs="Courier New"/>
                <w:color w:val="000000"/>
                <w:sz w:val="20"/>
                <w:szCs w:val="20"/>
                <w:lang w:val="de-DE" w:eastAsia="de-DE"/>
                <w14:ligatures w14:val="none"/>
              </w:rPr>
            </w:rPrChange>
          </w:rPr>
          <w:t>.fftDataPhases[</w:t>
        </w:r>
        <w:r w:rsidRPr="00625FEA">
          <w:rPr>
            <w:rFonts w:ascii="Consolas" w:eastAsia="Times New Roman" w:hAnsi="Consolas" w:cs="Courier New"/>
            <w:color w:val="1F377F"/>
            <w:sz w:val="18"/>
            <w:szCs w:val="18"/>
            <w:lang w:eastAsia="de-DE"/>
            <w14:ligatures w14:val="none"/>
            <w:rPrChange w:id="4139"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140" w:author="Manuel Hergenröder" w:date="2020-07-16T16:26:00Z">
              <w:rPr>
                <w:rFonts w:ascii="Consolas" w:eastAsia="Times New Roman" w:hAnsi="Consolas" w:cs="Courier New"/>
                <w:color w:val="000000"/>
                <w:sz w:val="20"/>
                <w:szCs w:val="20"/>
                <w:lang w:val="de-DE" w:eastAsia="de-DE"/>
                <w14:ligatures w14:val="none"/>
              </w:rPr>
            </w:rPrChange>
          </w:rPr>
          <w:t>]))</w:t>
        </w:r>
      </w:ins>
    </w:p>
    <w:p w14:paraId="65EC907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141" w:author="Manuel Hergenröder" w:date="2020-07-16T16:21:00Z"/>
          <w:rFonts w:ascii="Consolas" w:eastAsia="Times New Roman" w:hAnsi="Consolas" w:cs="Courier New"/>
          <w:color w:val="000000"/>
          <w:sz w:val="18"/>
          <w:szCs w:val="18"/>
          <w:lang w:eastAsia="de-DE"/>
          <w14:ligatures w14:val="none"/>
          <w:rPrChange w:id="4142" w:author="Manuel Hergenröder" w:date="2020-07-16T16:26:00Z">
            <w:rPr>
              <w:ins w:id="4143" w:author="Manuel Hergenröder" w:date="2020-07-16T16:21:00Z"/>
              <w:rFonts w:ascii="Consolas" w:eastAsia="Times New Roman" w:hAnsi="Consolas" w:cs="Courier New"/>
              <w:color w:val="000000"/>
              <w:sz w:val="20"/>
              <w:szCs w:val="20"/>
              <w:lang w:val="de-DE" w:eastAsia="de-DE"/>
              <w14:ligatures w14:val="none"/>
            </w:rPr>
          </w:rPrChange>
        </w:rPr>
      </w:pPr>
      <w:ins w:id="4144" w:author="Manuel Hergenröder" w:date="2020-07-16T16:21:00Z">
        <w:r w:rsidRPr="00625FEA">
          <w:rPr>
            <w:rFonts w:ascii="Consolas" w:eastAsia="Times New Roman" w:hAnsi="Consolas" w:cs="Courier New"/>
            <w:color w:val="000000"/>
            <w:sz w:val="18"/>
            <w:szCs w:val="18"/>
            <w:lang w:eastAsia="de-DE"/>
            <w14:ligatures w14:val="none"/>
            <w:rPrChange w:id="414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4146" w:author="Manuel Hergenröder" w:date="2020-07-16T16:26:00Z">
              <w:rPr>
                <w:rFonts w:ascii="Consolas" w:eastAsia="Times New Roman" w:hAnsi="Consolas" w:cs="Courier New"/>
                <w:color w:val="74531F"/>
                <w:sz w:val="20"/>
                <w:szCs w:val="20"/>
                <w:lang w:val="de-DE" w:eastAsia="de-DE"/>
                <w14:ligatures w14:val="none"/>
              </w:rPr>
            </w:rPrChange>
          </w:rPr>
          <w:t>Where</w:t>
        </w:r>
        <w:r w:rsidRPr="00625FEA">
          <w:rPr>
            <w:rFonts w:ascii="Consolas" w:eastAsia="Times New Roman" w:hAnsi="Consolas" w:cs="Courier New"/>
            <w:color w:val="000000"/>
            <w:sz w:val="18"/>
            <w:szCs w:val="18"/>
            <w:lang w:eastAsia="de-DE"/>
            <w14:ligatures w14:val="none"/>
            <w:rPrChange w:id="414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148" w:author="Manuel Hergenröder" w:date="2020-07-16T16:26:00Z">
              <w:rPr>
                <w:rFonts w:ascii="Consolas" w:eastAsia="Times New Roman" w:hAnsi="Consolas" w:cs="Courier New"/>
                <w:color w:val="1F377F"/>
                <w:sz w:val="20"/>
                <w:szCs w:val="20"/>
                <w:lang w:val="de-DE" w:eastAsia="de-DE"/>
                <w14:ligatures w14:val="none"/>
              </w:rPr>
            </w:rPrChange>
          </w:rPr>
          <w:t>value</w:t>
        </w:r>
        <w:r w:rsidRPr="00625FEA">
          <w:rPr>
            <w:rFonts w:ascii="Consolas" w:eastAsia="Times New Roman" w:hAnsi="Consolas" w:cs="Courier New"/>
            <w:color w:val="000000"/>
            <w:sz w:val="18"/>
            <w:szCs w:val="18"/>
            <w:lang w:eastAsia="de-DE"/>
            <w14:ligatures w14:val="none"/>
            <w:rPrChange w:id="414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150" w:author="Manuel Hergenröder" w:date="2020-07-16T16:26:00Z">
              <w:rPr>
                <w:rFonts w:ascii="Consolas" w:eastAsia="Times New Roman" w:hAnsi="Consolas" w:cs="Courier New"/>
                <w:color w:val="1F377F"/>
                <w:sz w:val="20"/>
                <w:szCs w:val="20"/>
                <w:lang w:val="de-DE" w:eastAsia="de-DE"/>
                <w14:ligatures w14:val="none"/>
              </w:rPr>
            </w:rPrChange>
          </w:rPr>
          <w:t>index</w:t>
        </w:r>
        <w:r w:rsidRPr="00625FEA">
          <w:rPr>
            <w:rFonts w:ascii="Consolas" w:eastAsia="Times New Roman" w:hAnsi="Consolas" w:cs="Courier New"/>
            <w:color w:val="000000"/>
            <w:sz w:val="18"/>
            <w:szCs w:val="18"/>
            <w:lang w:eastAsia="de-DE"/>
            <w14:ligatures w14:val="none"/>
            <w:rPrChange w:id="4151" w:author="Manuel Hergenröder" w:date="2020-07-16T16:26:00Z">
              <w:rPr>
                <w:rFonts w:ascii="Consolas" w:eastAsia="Times New Roman" w:hAnsi="Consolas" w:cs="Courier New"/>
                <w:color w:val="000000"/>
                <w:sz w:val="20"/>
                <w:szCs w:val="20"/>
                <w:lang w:val="de-DE" w:eastAsia="de-DE"/>
                <w14:ligatures w14:val="none"/>
              </w:rPr>
            </w:rPrChange>
          </w:rPr>
          <w:t>) =&gt; </w:t>
        </w:r>
        <w:r w:rsidRPr="00625FEA">
          <w:rPr>
            <w:rFonts w:ascii="Consolas" w:eastAsia="Times New Roman" w:hAnsi="Consolas" w:cs="Courier New"/>
            <w:color w:val="1F377F"/>
            <w:sz w:val="18"/>
            <w:szCs w:val="18"/>
            <w:lang w:eastAsia="de-DE"/>
            <w14:ligatures w14:val="none"/>
            <w:rPrChange w:id="4152" w:author="Manuel Hergenröder" w:date="2020-07-16T16:26:00Z">
              <w:rPr>
                <w:rFonts w:ascii="Consolas" w:eastAsia="Times New Roman" w:hAnsi="Consolas" w:cs="Courier New"/>
                <w:color w:val="1F377F"/>
                <w:sz w:val="20"/>
                <w:szCs w:val="20"/>
                <w:lang w:val="de-DE" w:eastAsia="de-DE"/>
                <w14:ligatures w14:val="none"/>
              </w:rPr>
            </w:rPrChange>
          </w:rPr>
          <w:t>index</w:t>
        </w:r>
        <w:r w:rsidRPr="00625FEA">
          <w:rPr>
            <w:rFonts w:ascii="Consolas" w:eastAsia="Times New Roman" w:hAnsi="Consolas" w:cs="Courier New"/>
            <w:color w:val="000000"/>
            <w:sz w:val="18"/>
            <w:szCs w:val="18"/>
            <w:lang w:eastAsia="de-DE"/>
            <w14:ligatures w14:val="none"/>
            <w:rPrChange w:id="4153" w:author="Manuel Hergenröder" w:date="2020-07-16T16:26:00Z">
              <w:rPr>
                <w:rFonts w:ascii="Consolas" w:eastAsia="Times New Roman" w:hAnsi="Consolas" w:cs="Courier New"/>
                <w:color w:val="000000"/>
                <w:sz w:val="20"/>
                <w:szCs w:val="20"/>
                <w:lang w:val="de-DE" w:eastAsia="de-DE"/>
                <w14:ligatures w14:val="none"/>
              </w:rPr>
            </w:rPrChange>
          </w:rPr>
          <w:t> % 2 == 0).</w:t>
        </w:r>
        <w:r w:rsidRPr="00625FEA">
          <w:rPr>
            <w:rFonts w:ascii="Consolas" w:eastAsia="Times New Roman" w:hAnsi="Consolas" w:cs="Courier New"/>
            <w:color w:val="74531F"/>
            <w:sz w:val="18"/>
            <w:szCs w:val="18"/>
            <w:lang w:eastAsia="de-DE"/>
            <w14:ligatures w14:val="none"/>
            <w:rPrChange w:id="4154" w:author="Manuel Hergenröder" w:date="2020-07-16T16:26:00Z">
              <w:rPr>
                <w:rFonts w:ascii="Consolas" w:eastAsia="Times New Roman" w:hAnsi="Consolas" w:cs="Courier New"/>
                <w:color w:val="74531F"/>
                <w:sz w:val="20"/>
                <w:szCs w:val="20"/>
                <w:lang w:val="de-DE" w:eastAsia="de-DE"/>
                <w14:ligatures w14:val="none"/>
              </w:rPr>
            </w:rPrChange>
          </w:rPr>
          <w:t>ToArray</w:t>
        </w:r>
        <w:r w:rsidRPr="00625FEA">
          <w:rPr>
            <w:rFonts w:ascii="Consolas" w:eastAsia="Times New Roman" w:hAnsi="Consolas" w:cs="Courier New"/>
            <w:color w:val="000000"/>
            <w:sz w:val="18"/>
            <w:szCs w:val="18"/>
            <w:lang w:eastAsia="de-DE"/>
            <w14:ligatures w14:val="none"/>
            <w:rPrChange w:id="4155" w:author="Manuel Hergenröder" w:date="2020-07-16T16:26:00Z">
              <w:rPr>
                <w:rFonts w:ascii="Consolas" w:eastAsia="Times New Roman" w:hAnsi="Consolas" w:cs="Courier New"/>
                <w:color w:val="000000"/>
                <w:sz w:val="20"/>
                <w:szCs w:val="20"/>
                <w:lang w:val="de-DE" w:eastAsia="de-DE"/>
                <w14:ligatures w14:val="none"/>
              </w:rPr>
            </w:rPrChange>
          </w:rPr>
          <w:t>();</w:t>
        </w:r>
      </w:ins>
    </w:p>
    <w:p w14:paraId="3F6E27F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156" w:author="Manuel Hergenröder" w:date="2020-07-16T16:21:00Z"/>
          <w:rFonts w:ascii="Consolas" w:eastAsia="Times New Roman" w:hAnsi="Consolas" w:cs="Courier New"/>
          <w:color w:val="000000"/>
          <w:sz w:val="18"/>
          <w:szCs w:val="18"/>
          <w:lang w:eastAsia="de-DE"/>
          <w14:ligatures w14:val="none"/>
          <w:rPrChange w:id="4157" w:author="Manuel Hergenröder" w:date="2020-07-16T16:26:00Z">
            <w:rPr>
              <w:ins w:id="4158" w:author="Manuel Hergenröder" w:date="2020-07-16T16:21:00Z"/>
              <w:rFonts w:ascii="Consolas" w:eastAsia="Times New Roman" w:hAnsi="Consolas" w:cs="Courier New"/>
              <w:color w:val="000000"/>
              <w:sz w:val="20"/>
              <w:szCs w:val="20"/>
              <w:lang w:val="de-DE" w:eastAsia="de-DE"/>
              <w14:ligatures w14:val="none"/>
            </w:rPr>
          </w:rPrChange>
        </w:rPr>
      </w:pPr>
      <w:ins w:id="4159" w:author="Manuel Hergenröder" w:date="2020-07-16T16:21:00Z">
        <w:r w:rsidRPr="00625FEA">
          <w:rPr>
            <w:rFonts w:ascii="Consolas" w:eastAsia="Times New Roman" w:hAnsi="Consolas" w:cs="Courier New"/>
            <w:color w:val="000000"/>
            <w:sz w:val="18"/>
            <w:szCs w:val="18"/>
            <w:lang w:eastAsia="de-DE"/>
            <w14:ligatures w14:val="none"/>
            <w:rPrChange w:id="4160" w:author="Manuel Hergenröder" w:date="2020-07-16T16:26:00Z">
              <w:rPr>
                <w:rFonts w:ascii="Consolas" w:eastAsia="Times New Roman" w:hAnsi="Consolas" w:cs="Courier New"/>
                <w:color w:val="000000"/>
                <w:sz w:val="20"/>
                <w:szCs w:val="20"/>
                <w:lang w:val="de-DE" w:eastAsia="de-DE"/>
                <w14:ligatures w14:val="none"/>
              </w:rPr>
            </w:rPrChange>
          </w:rPr>
          <w:t>            }</w:t>
        </w:r>
      </w:ins>
    </w:p>
    <w:p w14:paraId="7FFF7A8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161" w:author="Manuel Hergenröder" w:date="2020-07-16T16:21:00Z"/>
          <w:rFonts w:ascii="Consolas" w:eastAsia="Times New Roman" w:hAnsi="Consolas" w:cs="Courier New"/>
          <w:color w:val="000000"/>
          <w:sz w:val="18"/>
          <w:szCs w:val="18"/>
          <w:lang w:eastAsia="de-DE"/>
          <w14:ligatures w14:val="none"/>
          <w:rPrChange w:id="4162" w:author="Manuel Hergenröder" w:date="2020-07-16T16:26:00Z">
            <w:rPr>
              <w:ins w:id="4163" w:author="Manuel Hergenröder" w:date="2020-07-16T16:21:00Z"/>
              <w:rFonts w:ascii="Consolas" w:eastAsia="Times New Roman" w:hAnsi="Consolas" w:cs="Courier New"/>
              <w:color w:val="000000"/>
              <w:sz w:val="20"/>
              <w:szCs w:val="20"/>
              <w:lang w:val="de-DE" w:eastAsia="de-DE"/>
              <w14:ligatures w14:val="none"/>
            </w:rPr>
          </w:rPrChange>
        </w:rPr>
      </w:pPr>
      <w:ins w:id="4164" w:author="Manuel Hergenröder" w:date="2020-07-16T16:21:00Z">
        <w:r w:rsidRPr="00625FEA">
          <w:rPr>
            <w:rFonts w:ascii="Consolas" w:eastAsia="Times New Roman" w:hAnsi="Consolas" w:cs="Courier New"/>
            <w:color w:val="000000"/>
            <w:sz w:val="18"/>
            <w:szCs w:val="18"/>
            <w:lang w:eastAsia="de-DE"/>
            <w14:ligatures w14:val="none"/>
            <w:rPrChange w:id="4165" w:author="Manuel Hergenröder" w:date="2020-07-16T16:26:00Z">
              <w:rPr>
                <w:rFonts w:ascii="Consolas" w:eastAsia="Times New Roman" w:hAnsi="Consolas" w:cs="Courier New"/>
                <w:color w:val="000000"/>
                <w:sz w:val="20"/>
                <w:szCs w:val="20"/>
                <w:lang w:val="de-DE" w:eastAsia="de-DE"/>
                <w14:ligatures w14:val="none"/>
              </w:rPr>
            </w:rPrChange>
          </w:rPr>
          <w:t>            </w:t>
        </w:r>
      </w:ins>
    </w:p>
    <w:p w14:paraId="070B8FE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166" w:author="Manuel Hergenröder" w:date="2020-07-16T16:21:00Z"/>
          <w:rFonts w:ascii="Consolas" w:eastAsia="Times New Roman" w:hAnsi="Consolas" w:cs="Courier New"/>
          <w:color w:val="000000"/>
          <w:sz w:val="18"/>
          <w:szCs w:val="18"/>
          <w:lang w:eastAsia="de-DE"/>
          <w14:ligatures w14:val="none"/>
          <w:rPrChange w:id="4167" w:author="Manuel Hergenröder" w:date="2020-07-16T16:26:00Z">
            <w:rPr>
              <w:ins w:id="4168" w:author="Manuel Hergenröder" w:date="2020-07-16T16:21:00Z"/>
              <w:rFonts w:ascii="Consolas" w:eastAsia="Times New Roman" w:hAnsi="Consolas" w:cs="Courier New"/>
              <w:color w:val="000000"/>
              <w:sz w:val="20"/>
              <w:szCs w:val="20"/>
              <w:lang w:val="de-DE" w:eastAsia="de-DE"/>
              <w14:ligatures w14:val="none"/>
            </w:rPr>
          </w:rPrChange>
        </w:rPr>
      </w:pPr>
      <w:ins w:id="4169" w:author="Manuel Hergenröder" w:date="2020-07-16T16:21:00Z">
        <w:r w:rsidRPr="00625FEA">
          <w:rPr>
            <w:rFonts w:ascii="Consolas" w:eastAsia="Times New Roman" w:hAnsi="Consolas" w:cs="Courier New"/>
            <w:color w:val="000000"/>
            <w:sz w:val="18"/>
            <w:szCs w:val="18"/>
            <w:lang w:eastAsia="de-DE"/>
            <w14:ligatures w14:val="none"/>
            <w:rPrChange w:id="417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4171" w:author="Manuel Hergenröder" w:date="2020-07-16T16:26:00Z">
              <w:rPr>
                <w:rFonts w:ascii="Consolas" w:eastAsia="Times New Roman" w:hAnsi="Consolas" w:cs="Courier New"/>
                <w:color w:val="008000"/>
                <w:sz w:val="20"/>
                <w:szCs w:val="20"/>
                <w:lang w:val="de-DE" w:eastAsia="de-DE"/>
                <w14:ligatures w14:val="none"/>
              </w:rPr>
            </w:rPrChange>
          </w:rPr>
          <w:t>// For debugging</w:t>
        </w:r>
      </w:ins>
    </w:p>
    <w:p w14:paraId="619CD0F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172" w:author="Manuel Hergenröder" w:date="2020-07-16T16:21:00Z"/>
          <w:rFonts w:ascii="Consolas" w:eastAsia="Times New Roman" w:hAnsi="Consolas" w:cs="Courier New"/>
          <w:color w:val="000000"/>
          <w:sz w:val="18"/>
          <w:szCs w:val="18"/>
          <w:lang w:eastAsia="de-DE"/>
          <w14:ligatures w14:val="none"/>
          <w:rPrChange w:id="4173" w:author="Manuel Hergenröder" w:date="2020-07-16T16:26:00Z">
            <w:rPr>
              <w:ins w:id="4174" w:author="Manuel Hergenröder" w:date="2020-07-16T16:21:00Z"/>
              <w:rFonts w:ascii="Consolas" w:eastAsia="Times New Roman" w:hAnsi="Consolas" w:cs="Courier New"/>
              <w:color w:val="000000"/>
              <w:sz w:val="20"/>
              <w:szCs w:val="20"/>
              <w:lang w:val="de-DE" w:eastAsia="de-DE"/>
              <w14:ligatures w14:val="none"/>
            </w:rPr>
          </w:rPrChange>
        </w:rPr>
      </w:pPr>
      <w:ins w:id="4175" w:author="Manuel Hergenröder" w:date="2020-07-16T16:21:00Z">
        <w:r w:rsidRPr="00625FEA">
          <w:rPr>
            <w:rFonts w:ascii="Consolas" w:eastAsia="Times New Roman" w:hAnsi="Consolas" w:cs="Courier New"/>
            <w:color w:val="000000"/>
            <w:sz w:val="18"/>
            <w:szCs w:val="18"/>
            <w:lang w:eastAsia="de-DE"/>
            <w14:ligatures w14:val="none"/>
            <w:rPrChange w:id="417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4177" w:author="Manuel Hergenröder" w:date="2020-07-16T16:26:00Z">
              <w:rPr>
                <w:rFonts w:ascii="Consolas" w:eastAsia="Times New Roman" w:hAnsi="Consolas" w:cs="Courier New"/>
                <w:color w:val="008000"/>
                <w:sz w:val="20"/>
                <w:szCs w:val="20"/>
                <w:lang w:val="de-DE" w:eastAsia="de-DE"/>
                <w14:ligatures w14:val="none"/>
              </w:rPr>
            </w:rPrChange>
          </w:rPr>
          <w:t>// this.PrintFftData(fft.RunIfft(this.fftData[1337]), fft.RunIfft(Fft.GetFftDataFromMagnitudeAndPhase(this.fftDataMagnitudes[1337], this.fftDataPhases[1337])), "fftdata.txt");</w:t>
        </w:r>
      </w:ins>
    </w:p>
    <w:p w14:paraId="580935B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178" w:author="Manuel Hergenröder" w:date="2020-07-16T16:21:00Z"/>
          <w:rFonts w:ascii="Consolas" w:eastAsia="Times New Roman" w:hAnsi="Consolas" w:cs="Courier New"/>
          <w:color w:val="000000"/>
          <w:sz w:val="18"/>
          <w:szCs w:val="18"/>
          <w:lang w:eastAsia="de-DE"/>
          <w14:ligatures w14:val="none"/>
          <w:rPrChange w:id="4179" w:author="Manuel Hergenröder" w:date="2020-07-16T16:26:00Z">
            <w:rPr>
              <w:ins w:id="4180" w:author="Manuel Hergenröder" w:date="2020-07-16T16:21:00Z"/>
              <w:rFonts w:ascii="Consolas" w:eastAsia="Times New Roman" w:hAnsi="Consolas" w:cs="Courier New"/>
              <w:color w:val="000000"/>
              <w:sz w:val="20"/>
              <w:szCs w:val="20"/>
              <w:lang w:val="de-DE" w:eastAsia="de-DE"/>
              <w14:ligatures w14:val="none"/>
            </w:rPr>
          </w:rPrChange>
        </w:rPr>
      </w:pPr>
      <w:ins w:id="4181" w:author="Manuel Hergenröder" w:date="2020-07-16T16:21:00Z">
        <w:r w:rsidRPr="00625FEA">
          <w:rPr>
            <w:rFonts w:ascii="Consolas" w:eastAsia="Times New Roman" w:hAnsi="Consolas" w:cs="Courier New"/>
            <w:color w:val="000000"/>
            <w:sz w:val="18"/>
            <w:szCs w:val="18"/>
            <w:lang w:eastAsia="de-DE"/>
            <w14:ligatures w14:val="none"/>
            <w:rPrChange w:id="4182"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45FCC0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183" w:author="Manuel Hergenröder" w:date="2020-07-16T16:21:00Z"/>
          <w:rFonts w:ascii="Consolas" w:eastAsia="Times New Roman" w:hAnsi="Consolas" w:cs="Courier New"/>
          <w:color w:val="000000"/>
          <w:sz w:val="18"/>
          <w:szCs w:val="18"/>
          <w:lang w:eastAsia="de-DE"/>
          <w14:ligatures w14:val="none"/>
          <w:rPrChange w:id="4184" w:author="Manuel Hergenröder" w:date="2020-07-16T16:26:00Z">
            <w:rPr>
              <w:ins w:id="4185" w:author="Manuel Hergenröder" w:date="2020-07-16T16:21:00Z"/>
              <w:rFonts w:ascii="Consolas" w:eastAsia="Times New Roman" w:hAnsi="Consolas" w:cs="Courier New"/>
              <w:color w:val="000000"/>
              <w:sz w:val="20"/>
              <w:szCs w:val="20"/>
              <w:lang w:val="de-DE" w:eastAsia="de-DE"/>
              <w14:ligatures w14:val="none"/>
            </w:rPr>
          </w:rPrChange>
        </w:rPr>
      </w:pPr>
      <w:ins w:id="4186" w:author="Manuel Hergenröder" w:date="2020-07-16T16:21:00Z">
        <w:r w:rsidRPr="00625FEA">
          <w:rPr>
            <w:rFonts w:ascii="Consolas" w:eastAsia="Times New Roman" w:hAnsi="Consolas" w:cs="Courier New"/>
            <w:color w:val="000000"/>
            <w:sz w:val="18"/>
            <w:szCs w:val="18"/>
            <w:lang w:eastAsia="de-DE"/>
            <w14:ligatures w14:val="none"/>
            <w:rPrChange w:id="418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4188" w:author="Manuel Hergenröder" w:date="2020-07-16T16:26:00Z">
              <w:rPr>
                <w:rFonts w:ascii="Consolas" w:eastAsia="Times New Roman" w:hAnsi="Consolas" w:cs="Courier New"/>
                <w:color w:val="008000"/>
                <w:sz w:val="20"/>
                <w:szCs w:val="20"/>
                <w:lang w:val="de-DE" w:eastAsia="de-DE"/>
                <w14:ligatures w14:val="none"/>
              </w:rPr>
            </w:rPrChange>
          </w:rPr>
          <w:t>// Get window function factors</w:t>
        </w:r>
      </w:ins>
    </w:p>
    <w:p w14:paraId="1A2435F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189" w:author="Manuel Hergenröder" w:date="2020-07-16T16:21:00Z"/>
          <w:rFonts w:ascii="Consolas" w:eastAsia="Times New Roman" w:hAnsi="Consolas" w:cs="Courier New"/>
          <w:color w:val="000000"/>
          <w:sz w:val="18"/>
          <w:szCs w:val="18"/>
          <w:lang w:eastAsia="de-DE"/>
          <w14:ligatures w14:val="none"/>
          <w:rPrChange w:id="4190" w:author="Manuel Hergenröder" w:date="2020-07-16T16:26:00Z">
            <w:rPr>
              <w:ins w:id="4191" w:author="Manuel Hergenröder" w:date="2020-07-16T16:21:00Z"/>
              <w:rFonts w:ascii="Consolas" w:eastAsia="Times New Roman" w:hAnsi="Consolas" w:cs="Courier New"/>
              <w:color w:val="000000"/>
              <w:sz w:val="20"/>
              <w:szCs w:val="20"/>
              <w:lang w:val="de-DE" w:eastAsia="de-DE"/>
              <w14:ligatures w14:val="none"/>
            </w:rPr>
          </w:rPrChange>
        </w:rPr>
      </w:pPr>
      <w:ins w:id="4192" w:author="Manuel Hergenröder" w:date="2020-07-16T16:21:00Z">
        <w:r w:rsidRPr="00625FEA">
          <w:rPr>
            <w:rFonts w:ascii="Consolas" w:eastAsia="Times New Roman" w:hAnsi="Consolas" w:cs="Courier New"/>
            <w:color w:val="000000"/>
            <w:sz w:val="18"/>
            <w:szCs w:val="18"/>
            <w:lang w:eastAsia="de-DE"/>
            <w14:ligatures w14:val="none"/>
            <w:rPrChange w:id="419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194"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419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196" w:author="Manuel Hergenröder" w:date="2020-07-16T16:26:00Z">
              <w:rPr>
                <w:rFonts w:ascii="Consolas" w:eastAsia="Times New Roman" w:hAnsi="Consolas" w:cs="Courier New"/>
                <w:color w:val="1F377F"/>
                <w:sz w:val="20"/>
                <w:szCs w:val="20"/>
                <w:lang w:val="de-DE" w:eastAsia="de-DE"/>
                <w14:ligatures w14:val="none"/>
              </w:rPr>
            </w:rPrChange>
          </w:rPr>
          <w:t>window</w:t>
        </w:r>
        <w:r w:rsidRPr="00625FEA">
          <w:rPr>
            <w:rFonts w:ascii="Consolas" w:eastAsia="Times New Roman" w:hAnsi="Consolas" w:cs="Courier New"/>
            <w:color w:val="000000"/>
            <w:sz w:val="18"/>
            <w:szCs w:val="18"/>
            <w:lang w:eastAsia="de-DE"/>
            <w14:ligatures w14:val="none"/>
            <w:rPrChange w:id="4197"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4198" w:author="Manuel Hergenröder" w:date="2020-07-16T16:26:00Z">
              <w:rPr>
                <w:rFonts w:ascii="Consolas" w:eastAsia="Times New Roman" w:hAnsi="Consolas" w:cs="Courier New"/>
                <w:color w:val="2B91AF"/>
                <w:sz w:val="20"/>
                <w:szCs w:val="20"/>
                <w:lang w:val="de-DE" w:eastAsia="de-DE"/>
                <w14:ligatures w14:val="none"/>
              </w:rPr>
            </w:rPrChange>
          </w:rPr>
          <w:t>Fft</w:t>
        </w:r>
        <w:r w:rsidRPr="00625FEA">
          <w:rPr>
            <w:rFonts w:ascii="Consolas" w:eastAsia="Times New Roman" w:hAnsi="Consolas" w:cs="Courier New"/>
            <w:color w:val="000000"/>
            <w:sz w:val="18"/>
            <w:szCs w:val="18"/>
            <w:lang w:eastAsia="de-DE"/>
            <w14:ligatures w14:val="none"/>
            <w:rPrChange w:id="419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4200" w:author="Manuel Hergenröder" w:date="2020-07-16T16:26:00Z">
              <w:rPr>
                <w:rFonts w:ascii="Consolas" w:eastAsia="Times New Roman" w:hAnsi="Consolas" w:cs="Courier New"/>
                <w:color w:val="74531F"/>
                <w:sz w:val="20"/>
                <w:szCs w:val="20"/>
                <w:lang w:val="de-DE" w:eastAsia="de-DE"/>
                <w14:ligatures w14:val="none"/>
              </w:rPr>
            </w:rPrChange>
          </w:rPr>
          <w:t>MakeWindow</w:t>
        </w:r>
        <w:r w:rsidRPr="00625FEA">
          <w:rPr>
            <w:rFonts w:ascii="Consolas" w:eastAsia="Times New Roman" w:hAnsi="Consolas" w:cs="Courier New"/>
            <w:color w:val="000000"/>
            <w:sz w:val="18"/>
            <w:szCs w:val="18"/>
            <w:lang w:eastAsia="de-DE"/>
            <w14:ligatures w14:val="none"/>
            <w:rPrChange w:id="420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420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203" w:author="Manuel Hergenröder" w:date="2020-07-16T16:26:00Z">
              <w:rPr>
                <w:rFonts w:ascii="Consolas" w:eastAsia="Times New Roman" w:hAnsi="Consolas" w:cs="Courier New"/>
                <w:color w:val="000000"/>
                <w:sz w:val="20"/>
                <w:szCs w:val="20"/>
                <w:lang w:val="de-DE" w:eastAsia="de-DE"/>
                <w14:ligatures w14:val="none"/>
              </w:rPr>
            </w:rPrChange>
          </w:rPr>
          <w:t>.fftSize, </w:t>
        </w:r>
        <w:r w:rsidRPr="00625FEA">
          <w:rPr>
            <w:rFonts w:ascii="Consolas" w:eastAsia="Times New Roman" w:hAnsi="Consolas" w:cs="Courier New"/>
            <w:color w:val="2B91AF"/>
            <w:sz w:val="18"/>
            <w:szCs w:val="18"/>
            <w:lang w:eastAsia="de-DE"/>
            <w14:ligatures w14:val="none"/>
            <w:rPrChange w:id="4204" w:author="Manuel Hergenröder" w:date="2020-07-16T16:26:00Z">
              <w:rPr>
                <w:rFonts w:ascii="Consolas" w:eastAsia="Times New Roman" w:hAnsi="Consolas" w:cs="Courier New"/>
                <w:color w:val="2B91AF"/>
                <w:sz w:val="20"/>
                <w:szCs w:val="20"/>
                <w:lang w:val="de-DE" w:eastAsia="de-DE"/>
                <w14:ligatures w14:val="none"/>
              </w:rPr>
            </w:rPrChange>
          </w:rPr>
          <w:t>Fft</w:t>
        </w:r>
        <w:r w:rsidRPr="00625FEA">
          <w:rPr>
            <w:rFonts w:ascii="Consolas" w:eastAsia="Times New Roman" w:hAnsi="Consolas" w:cs="Courier New"/>
            <w:color w:val="000000"/>
            <w:sz w:val="18"/>
            <w:szCs w:val="18"/>
            <w:lang w:eastAsia="de-DE"/>
            <w14:ligatures w14:val="none"/>
            <w:rPrChange w:id="420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2B91AF"/>
            <w:sz w:val="18"/>
            <w:szCs w:val="18"/>
            <w:lang w:eastAsia="de-DE"/>
            <w14:ligatures w14:val="none"/>
            <w:rPrChange w:id="4206" w:author="Manuel Hergenröder" w:date="2020-07-16T16:26:00Z">
              <w:rPr>
                <w:rFonts w:ascii="Consolas" w:eastAsia="Times New Roman" w:hAnsi="Consolas" w:cs="Courier New"/>
                <w:color w:val="2B91AF"/>
                <w:sz w:val="20"/>
                <w:szCs w:val="20"/>
                <w:lang w:val="de-DE" w:eastAsia="de-DE"/>
                <w14:ligatures w14:val="none"/>
              </w:rPr>
            </w:rPrChange>
          </w:rPr>
          <w:t>WindowType</w:t>
        </w:r>
        <w:r w:rsidRPr="00625FEA">
          <w:rPr>
            <w:rFonts w:ascii="Consolas" w:eastAsia="Times New Roman" w:hAnsi="Consolas" w:cs="Courier New"/>
            <w:color w:val="000000"/>
            <w:sz w:val="18"/>
            <w:szCs w:val="18"/>
            <w:lang w:eastAsia="de-DE"/>
            <w14:ligatures w14:val="none"/>
            <w:rPrChange w:id="4207" w:author="Manuel Hergenröder" w:date="2020-07-16T16:26:00Z">
              <w:rPr>
                <w:rFonts w:ascii="Consolas" w:eastAsia="Times New Roman" w:hAnsi="Consolas" w:cs="Courier New"/>
                <w:color w:val="000000"/>
                <w:sz w:val="20"/>
                <w:szCs w:val="20"/>
                <w:lang w:val="de-DE" w:eastAsia="de-DE"/>
                <w14:ligatures w14:val="none"/>
              </w:rPr>
            </w:rPrChange>
          </w:rPr>
          <w:t>.hann);</w:t>
        </w:r>
      </w:ins>
    </w:p>
    <w:p w14:paraId="7A37086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208" w:author="Manuel Hergenröder" w:date="2020-07-16T16:21:00Z"/>
          <w:rFonts w:ascii="Consolas" w:eastAsia="Times New Roman" w:hAnsi="Consolas" w:cs="Courier New"/>
          <w:color w:val="000000"/>
          <w:sz w:val="18"/>
          <w:szCs w:val="18"/>
          <w:lang w:eastAsia="de-DE"/>
          <w14:ligatures w14:val="none"/>
          <w:rPrChange w:id="4209" w:author="Manuel Hergenröder" w:date="2020-07-16T16:26:00Z">
            <w:rPr>
              <w:ins w:id="4210" w:author="Manuel Hergenröder" w:date="2020-07-16T16:21:00Z"/>
              <w:rFonts w:ascii="Consolas" w:eastAsia="Times New Roman" w:hAnsi="Consolas" w:cs="Courier New"/>
              <w:color w:val="000000"/>
              <w:sz w:val="20"/>
              <w:szCs w:val="20"/>
              <w:lang w:val="de-DE" w:eastAsia="de-DE"/>
              <w14:ligatures w14:val="none"/>
            </w:rPr>
          </w:rPrChange>
        </w:rPr>
      </w:pPr>
      <w:ins w:id="4211" w:author="Manuel Hergenröder" w:date="2020-07-16T16:21:00Z">
        <w:r w:rsidRPr="00625FEA">
          <w:rPr>
            <w:rFonts w:ascii="Consolas" w:eastAsia="Times New Roman" w:hAnsi="Consolas" w:cs="Courier New"/>
            <w:color w:val="000000"/>
            <w:sz w:val="18"/>
            <w:szCs w:val="18"/>
            <w:lang w:eastAsia="de-DE"/>
            <w14:ligatures w14:val="none"/>
            <w:rPrChange w:id="4212"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C49BEF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213" w:author="Manuel Hergenröder" w:date="2020-07-16T16:21:00Z"/>
          <w:rFonts w:ascii="Consolas" w:eastAsia="Times New Roman" w:hAnsi="Consolas" w:cs="Courier New"/>
          <w:color w:val="000000"/>
          <w:sz w:val="18"/>
          <w:szCs w:val="18"/>
          <w:lang w:eastAsia="de-DE"/>
          <w14:ligatures w14:val="none"/>
          <w:rPrChange w:id="4214" w:author="Manuel Hergenröder" w:date="2020-07-16T16:26:00Z">
            <w:rPr>
              <w:ins w:id="4215" w:author="Manuel Hergenröder" w:date="2020-07-16T16:21:00Z"/>
              <w:rFonts w:ascii="Consolas" w:eastAsia="Times New Roman" w:hAnsi="Consolas" w:cs="Courier New"/>
              <w:color w:val="000000"/>
              <w:sz w:val="20"/>
              <w:szCs w:val="20"/>
              <w:lang w:val="de-DE" w:eastAsia="de-DE"/>
              <w14:ligatures w14:val="none"/>
            </w:rPr>
          </w:rPrChange>
        </w:rPr>
      </w:pPr>
      <w:ins w:id="4216" w:author="Manuel Hergenröder" w:date="2020-07-16T16:21:00Z">
        <w:r w:rsidRPr="00625FEA">
          <w:rPr>
            <w:rFonts w:ascii="Consolas" w:eastAsia="Times New Roman" w:hAnsi="Consolas" w:cs="Courier New"/>
            <w:color w:val="000000"/>
            <w:sz w:val="18"/>
            <w:szCs w:val="18"/>
            <w:lang w:eastAsia="de-DE"/>
            <w14:ligatures w14:val="none"/>
            <w:rPrChange w:id="421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4218" w:author="Manuel Hergenröder" w:date="2020-07-16T16:26:00Z">
              <w:rPr>
                <w:rFonts w:ascii="Consolas" w:eastAsia="Times New Roman" w:hAnsi="Consolas" w:cs="Courier New"/>
                <w:color w:val="008000"/>
                <w:sz w:val="20"/>
                <w:szCs w:val="20"/>
                <w:lang w:val="de-DE" w:eastAsia="de-DE"/>
                <w14:ligatures w14:val="none"/>
              </w:rPr>
            </w:rPrChange>
          </w:rPr>
          <w:t>// By using Von-Hann-Window with 50% overlap we can simply sum the values in the overlap region together to revert the windowing </w:t>
        </w:r>
      </w:ins>
    </w:p>
    <w:p w14:paraId="2430E80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219" w:author="Manuel Hergenröder" w:date="2020-07-16T16:21:00Z"/>
          <w:rFonts w:ascii="Consolas" w:eastAsia="Times New Roman" w:hAnsi="Consolas" w:cs="Courier New"/>
          <w:color w:val="000000"/>
          <w:sz w:val="18"/>
          <w:szCs w:val="18"/>
          <w:lang w:eastAsia="de-DE"/>
          <w14:ligatures w14:val="none"/>
          <w:rPrChange w:id="4220" w:author="Manuel Hergenröder" w:date="2020-07-16T16:26:00Z">
            <w:rPr>
              <w:ins w:id="4221" w:author="Manuel Hergenröder" w:date="2020-07-16T16:21:00Z"/>
              <w:rFonts w:ascii="Consolas" w:eastAsia="Times New Roman" w:hAnsi="Consolas" w:cs="Courier New"/>
              <w:color w:val="000000"/>
              <w:sz w:val="20"/>
              <w:szCs w:val="20"/>
              <w:lang w:val="de-DE" w:eastAsia="de-DE"/>
              <w14:ligatures w14:val="none"/>
            </w:rPr>
          </w:rPrChange>
        </w:rPr>
      </w:pPr>
      <w:ins w:id="4222" w:author="Manuel Hergenröder" w:date="2020-07-16T16:21:00Z">
        <w:r w:rsidRPr="00625FEA">
          <w:rPr>
            <w:rFonts w:ascii="Consolas" w:eastAsia="Times New Roman" w:hAnsi="Consolas" w:cs="Courier New"/>
            <w:color w:val="000000"/>
            <w:sz w:val="18"/>
            <w:szCs w:val="18"/>
            <w:lang w:eastAsia="de-DE"/>
            <w14:ligatures w14:val="none"/>
            <w:rPrChange w:id="422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4224" w:author="Manuel Hergenröder" w:date="2020-07-16T16:26:00Z">
              <w:rPr>
                <w:rFonts w:ascii="Consolas" w:eastAsia="Times New Roman" w:hAnsi="Consolas" w:cs="Courier New"/>
                <w:color w:val="008000"/>
                <w:sz w:val="20"/>
                <w:szCs w:val="20"/>
                <w:lang w:val="de-DE" w:eastAsia="de-DE"/>
                <w14:ligatures w14:val="none"/>
              </w:rPr>
            </w:rPrChange>
          </w:rPr>
          <w:t>// and to get the correct sample count again</w:t>
        </w:r>
      </w:ins>
    </w:p>
    <w:p w14:paraId="0341E82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225" w:author="Manuel Hergenröder" w:date="2020-07-16T16:21:00Z"/>
          <w:rFonts w:ascii="Consolas" w:eastAsia="Times New Roman" w:hAnsi="Consolas" w:cs="Courier New"/>
          <w:color w:val="000000"/>
          <w:sz w:val="18"/>
          <w:szCs w:val="18"/>
          <w:lang w:eastAsia="de-DE"/>
          <w14:ligatures w14:val="none"/>
          <w:rPrChange w:id="4226" w:author="Manuel Hergenröder" w:date="2020-07-16T16:26:00Z">
            <w:rPr>
              <w:ins w:id="4227" w:author="Manuel Hergenröder" w:date="2020-07-16T16:21:00Z"/>
              <w:rFonts w:ascii="Consolas" w:eastAsia="Times New Roman" w:hAnsi="Consolas" w:cs="Courier New"/>
              <w:color w:val="000000"/>
              <w:sz w:val="20"/>
              <w:szCs w:val="20"/>
              <w:lang w:val="de-DE" w:eastAsia="de-DE"/>
              <w14:ligatures w14:val="none"/>
            </w:rPr>
          </w:rPrChange>
        </w:rPr>
      </w:pPr>
      <w:ins w:id="4228" w:author="Manuel Hergenröder" w:date="2020-07-16T16:21:00Z">
        <w:r w:rsidRPr="00625FEA">
          <w:rPr>
            <w:rFonts w:ascii="Consolas" w:eastAsia="Times New Roman" w:hAnsi="Consolas" w:cs="Courier New"/>
            <w:color w:val="000000"/>
            <w:sz w:val="18"/>
            <w:szCs w:val="18"/>
            <w:lang w:eastAsia="de-DE"/>
            <w14:ligatures w14:val="none"/>
            <w:rPrChange w:id="422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23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231" w:author="Manuel Hergenröder" w:date="2020-07-16T16:26:00Z">
              <w:rPr>
                <w:rFonts w:ascii="Consolas" w:eastAsia="Times New Roman" w:hAnsi="Consolas" w:cs="Courier New"/>
                <w:color w:val="000000"/>
                <w:sz w:val="20"/>
                <w:szCs w:val="20"/>
                <w:lang w:val="de-DE" w:eastAsia="de-DE"/>
                <w14:ligatures w14:val="none"/>
              </w:rPr>
            </w:rPrChange>
          </w:rPr>
          <w:t>.ifftData = </w:t>
        </w:r>
        <w:r w:rsidRPr="00625FEA">
          <w:rPr>
            <w:rFonts w:ascii="Consolas" w:eastAsia="Times New Roman" w:hAnsi="Consolas" w:cs="Courier New"/>
            <w:color w:val="0000FF"/>
            <w:sz w:val="18"/>
            <w:szCs w:val="18"/>
            <w:lang w:eastAsia="de-DE"/>
            <w14:ligatures w14:val="none"/>
            <w:rPrChange w:id="4232"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423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234"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423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423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237" w:author="Manuel Hergenröder" w:date="2020-07-16T16:26:00Z">
              <w:rPr>
                <w:rFonts w:ascii="Consolas" w:eastAsia="Times New Roman" w:hAnsi="Consolas" w:cs="Courier New"/>
                <w:color w:val="000000"/>
                <w:sz w:val="20"/>
                <w:szCs w:val="20"/>
                <w:lang w:val="de-DE" w:eastAsia="de-DE"/>
                <w14:ligatures w14:val="none"/>
              </w:rPr>
            </w:rPrChange>
          </w:rPr>
          <w:t>.audioNumOfChunks][];</w:t>
        </w:r>
      </w:ins>
    </w:p>
    <w:p w14:paraId="1274D07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238" w:author="Manuel Hergenröder" w:date="2020-07-16T16:21:00Z"/>
          <w:rFonts w:ascii="Consolas" w:eastAsia="Times New Roman" w:hAnsi="Consolas" w:cs="Courier New"/>
          <w:color w:val="000000"/>
          <w:sz w:val="18"/>
          <w:szCs w:val="18"/>
          <w:lang w:eastAsia="de-DE"/>
          <w14:ligatures w14:val="none"/>
          <w:rPrChange w:id="4239" w:author="Manuel Hergenröder" w:date="2020-07-16T16:26:00Z">
            <w:rPr>
              <w:ins w:id="4240" w:author="Manuel Hergenröder" w:date="2020-07-16T16:21:00Z"/>
              <w:rFonts w:ascii="Consolas" w:eastAsia="Times New Roman" w:hAnsi="Consolas" w:cs="Courier New"/>
              <w:color w:val="000000"/>
              <w:sz w:val="20"/>
              <w:szCs w:val="20"/>
              <w:lang w:val="de-DE" w:eastAsia="de-DE"/>
              <w14:ligatures w14:val="none"/>
            </w:rPr>
          </w:rPrChange>
        </w:rPr>
      </w:pPr>
      <w:ins w:id="4241" w:author="Manuel Hergenröder" w:date="2020-07-16T16:21:00Z">
        <w:r w:rsidRPr="00625FEA">
          <w:rPr>
            <w:rFonts w:ascii="Consolas" w:eastAsia="Times New Roman" w:hAnsi="Consolas" w:cs="Courier New"/>
            <w:color w:val="000000"/>
            <w:sz w:val="18"/>
            <w:szCs w:val="18"/>
            <w:lang w:eastAsia="de-DE"/>
            <w14:ligatures w14:val="none"/>
            <w:rPrChange w:id="4242"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66DBE4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243" w:author="Manuel Hergenröder" w:date="2020-07-16T16:21:00Z"/>
          <w:rFonts w:ascii="Consolas" w:eastAsia="Times New Roman" w:hAnsi="Consolas" w:cs="Courier New"/>
          <w:color w:val="000000"/>
          <w:sz w:val="18"/>
          <w:szCs w:val="18"/>
          <w:lang w:eastAsia="de-DE"/>
          <w14:ligatures w14:val="none"/>
          <w:rPrChange w:id="4244" w:author="Manuel Hergenröder" w:date="2020-07-16T16:26:00Z">
            <w:rPr>
              <w:ins w:id="4245" w:author="Manuel Hergenröder" w:date="2020-07-16T16:21:00Z"/>
              <w:rFonts w:ascii="Consolas" w:eastAsia="Times New Roman" w:hAnsi="Consolas" w:cs="Courier New"/>
              <w:color w:val="000000"/>
              <w:sz w:val="20"/>
              <w:szCs w:val="20"/>
              <w:lang w:val="de-DE" w:eastAsia="de-DE"/>
              <w14:ligatures w14:val="none"/>
            </w:rPr>
          </w:rPrChange>
        </w:rPr>
      </w:pPr>
      <w:ins w:id="4246" w:author="Manuel Hergenröder" w:date="2020-07-16T16:21:00Z">
        <w:r w:rsidRPr="00625FEA">
          <w:rPr>
            <w:rFonts w:ascii="Consolas" w:eastAsia="Times New Roman" w:hAnsi="Consolas" w:cs="Courier New"/>
            <w:color w:val="000000"/>
            <w:sz w:val="18"/>
            <w:szCs w:val="18"/>
            <w:lang w:eastAsia="de-DE"/>
            <w14:ligatures w14:val="none"/>
            <w:rPrChange w:id="424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4248"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424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250"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425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25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253" w:author="Manuel Hergenröder" w:date="2020-07-16T16:26:00Z">
              <w:rPr>
                <w:rFonts w:ascii="Consolas" w:eastAsia="Times New Roman" w:hAnsi="Consolas" w:cs="Courier New"/>
                <w:color w:val="000000"/>
                <w:sz w:val="20"/>
                <w:szCs w:val="20"/>
                <w:lang w:val="de-DE" w:eastAsia="de-DE"/>
                <w14:ligatures w14:val="none"/>
              </w:rPr>
            </w:rPrChange>
          </w:rPr>
          <w:t> = 0; </w:t>
        </w:r>
        <w:r w:rsidRPr="00625FEA">
          <w:rPr>
            <w:rFonts w:ascii="Consolas" w:eastAsia="Times New Roman" w:hAnsi="Consolas" w:cs="Courier New"/>
            <w:color w:val="1F377F"/>
            <w:sz w:val="18"/>
            <w:szCs w:val="18"/>
            <w:lang w:eastAsia="de-DE"/>
            <w14:ligatures w14:val="none"/>
            <w:rPrChange w:id="4254"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255" w:author="Manuel Hergenröder" w:date="2020-07-16T16:26:00Z">
              <w:rPr>
                <w:rFonts w:ascii="Consolas" w:eastAsia="Times New Roman" w:hAnsi="Consolas" w:cs="Courier New"/>
                <w:color w:val="000000"/>
                <w:sz w:val="20"/>
                <w:szCs w:val="20"/>
                <w:lang w:val="de-DE" w:eastAsia="de-DE"/>
                <w14:ligatures w14:val="none"/>
              </w:rPr>
            </w:rPrChange>
          </w:rPr>
          <w:t> &lt; </w:t>
        </w:r>
        <w:r w:rsidRPr="00625FEA">
          <w:rPr>
            <w:rFonts w:ascii="Consolas" w:eastAsia="Times New Roman" w:hAnsi="Consolas" w:cs="Courier New"/>
            <w:color w:val="0000FF"/>
            <w:sz w:val="18"/>
            <w:szCs w:val="18"/>
            <w:lang w:eastAsia="de-DE"/>
            <w14:ligatures w14:val="none"/>
            <w:rPrChange w:id="425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257" w:author="Manuel Hergenröder" w:date="2020-07-16T16:26:00Z">
              <w:rPr>
                <w:rFonts w:ascii="Consolas" w:eastAsia="Times New Roman" w:hAnsi="Consolas" w:cs="Courier New"/>
                <w:color w:val="000000"/>
                <w:sz w:val="20"/>
                <w:szCs w:val="20"/>
                <w:lang w:val="de-DE" w:eastAsia="de-DE"/>
                <w14:ligatures w14:val="none"/>
              </w:rPr>
            </w:rPrChange>
          </w:rPr>
          <w:t>.audioNumOfChunks; </w:t>
        </w:r>
        <w:r w:rsidRPr="00625FEA">
          <w:rPr>
            <w:rFonts w:ascii="Consolas" w:eastAsia="Times New Roman" w:hAnsi="Consolas" w:cs="Courier New"/>
            <w:color w:val="1F377F"/>
            <w:sz w:val="18"/>
            <w:szCs w:val="18"/>
            <w:lang w:eastAsia="de-DE"/>
            <w14:ligatures w14:val="none"/>
            <w:rPrChange w:id="4258"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259" w:author="Manuel Hergenröder" w:date="2020-07-16T16:26:00Z">
              <w:rPr>
                <w:rFonts w:ascii="Consolas" w:eastAsia="Times New Roman" w:hAnsi="Consolas" w:cs="Courier New"/>
                <w:color w:val="000000"/>
                <w:sz w:val="20"/>
                <w:szCs w:val="20"/>
                <w:lang w:val="de-DE" w:eastAsia="de-DE"/>
                <w14:ligatures w14:val="none"/>
              </w:rPr>
            </w:rPrChange>
          </w:rPr>
          <w:t>++)</w:t>
        </w:r>
      </w:ins>
    </w:p>
    <w:p w14:paraId="5B293C8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260" w:author="Manuel Hergenröder" w:date="2020-07-16T16:21:00Z"/>
          <w:rFonts w:ascii="Consolas" w:eastAsia="Times New Roman" w:hAnsi="Consolas" w:cs="Courier New"/>
          <w:color w:val="000000"/>
          <w:sz w:val="18"/>
          <w:szCs w:val="18"/>
          <w:lang w:eastAsia="de-DE"/>
          <w14:ligatures w14:val="none"/>
          <w:rPrChange w:id="4261" w:author="Manuel Hergenröder" w:date="2020-07-16T16:26:00Z">
            <w:rPr>
              <w:ins w:id="4262" w:author="Manuel Hergenröder" w:date="2020-07-16T16:21:00Z"/>
              <w:rFonts w:ascii="Consolas" w:eastAsia="Times New Roman" w:hAnsi="Consolas" w:cs="Courier New"/>
              <w:color w:val="000000"/>
              <w:sz w:val="20"/>
              <w:szCs w:val="20"/>
              <w:lang w:val="de-DE" w:eastAsia="de-DE"/>
              <w14:ligatures w14:val="none"/>
            </w:rPr>
          </w:rPrChange>
        </w:rPr>
      </w:pPr>
      <w:ins w:id="4263" w:author="Manuel Hergenröder" w:date="2020-07-16T16:21:00Z">
        <w:r w:rsidRPr="00625FEA">
          <w:rPr>
            <w:rFonts w:ascii="Consolas" w:eastAsia="Times New Roman" w:hAnsi="Consolas" w:cs="Courier New"/>
            <w:color w:val="000000"/>
            <w:sz w:val="18"/>
            <w:szCs w:val="18"/>
            <w:lang w:eastAsia="de-DE"/>
            <w14:ligatures w14:val="none"/>
            <w:rPrChange w:id="4264" w:author="Manuel Hergenröder" w:date="2020-07-16T16:26:00Z">
              <w:rPr>
                <w:rFonts w:ascii="Consolas" w:eastAsia="Times New Roman" w:hAnsi="Consolas" w:cs="Courier New"/>
                <w:color w:val="000000"/>
                <w:sz w:val="20"/>
                <w:szCs w:val="20"/>
                <w:lang w:val="de-DE" w:eastAsia="de-DE"/>
                <w14:ligatures w14:val="none"/>
              </w:rPr>
            </w:rPrChange>
          </w:rPr>
          <w:t>            {</w:t>
        </w:r>
      </w:ins>
    </w:p>
    <w:p w14:paraId="5803CA4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265" w:author="Manuel Hergenröder" w:date="2020-07-16T16:21:00Z"/>
          <w:rFonts w:ascii="Consolas" w:eastAsia="Times New Roman" w:hAnsi="Consolas" w:cs="Courier New"/>
          <w:color w:val="000000"/>
          <w:sz w:val="18"/>
          <w:szCs w:val="18"/>
          <w:lang w:eastAsia="de-DE"/>
          <w14:ligatures w14:val="none"/>
          <w:rPrChange w:id="4266" w:author="Manuel Hergenröder" w:date="2020-07-16T16:26:00Z">
            <w:rPr>
              <w:ins w:id="4267" w:author="Manuel Hergenröder" w:date="2020-07-16T16:21:00Z"/>
              <w:rFonts w:ascii="Consolas" w:eastAsia="Times New Roman" w:hAnsi="Consolas" w:cs="Courier New"/>
              <w:color w:val="000000"/>
              <w:sz w:val="20"/>
              <w:szCs w:val="20"/>
              <w:lang w:val="de-DE" w:eastAsia="de-DE"/>
              <w14:ligatures w14:val="none"/>
            </w:rPr>
          </w:rPrChange>
        </w:rPr>
      </w:pPr>
      <w:ins w:id="4268" w:author="Manuel Hergenröder" w:date="2020-07-16T16:21:00Z">
        <w:r w:rsidRPr="00625FEA">
          <w:rPr>
            <w:rFonts w:ascii="Consolas" w:eastAsia="Times New Roman" w:hAnsi="Consolas" w:cs="Courier New"/>
            <w:color w:val="000000"/>
            <w:sz w:val="18"/>
            <w:szCs w:val="18"/>
            <w:lang w:eastAsia="de-DE"/>
            <w14:ligatures w14:val="none"/>
            <w:rPrChange w:id="426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27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271" w:author="Manuel Hergenröder" w:date="2020-07-16T16:26:00Z">
              <w:rPr>
                <w:rFonts w:ascii="Consolas" w:eastAsia="Times New Roman" w:hAnsi="Consolas" w:cs="Courier New"/>
                <w:color w:val="000000"/>
                <w:sz w:val="20"/>
                <w:szCs w:val="20"/>
                <w:lang w:val="de-DE" w:eastAsia="de-DE"/>
                <w14:ligatures w14:val="none"/>
              </w:rPr>
            </w:rPrChange>
          </w:rPr>
          <w:t>.ifftData[</w:t>
        </w:r>
        <w:r w:rsidRPr="00625FEA">
          <w:rPr>
            <w:rFonts w:ascii="Consolas" w:eastAsia="Times New Roman" w:hAnsi="Consolas" w:cs="Courier New"/>
            <w:color w:val="1F377F"/>
            <w:sz w:val="18"/>
            <w:szCs w:val="18"/>
            <w:lang w:eastAsia="de-DE"/>
            <w14:ligatures w14:val="none"/>
            <w:rPrChange w:id="427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273"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4274"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427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276"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427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427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279" w:author="Manuel Hergenröder" w:date="2020-07-16T16:26:00Z">
              <w:rPr>
                <w:rFonts w:ascii="Consolas" w:eastAsia="Times New Roman" w:hAnsi="Consolas" w:cs="Courier New"/>
                <w:color w:val="000000"/>
                <w:sz w:val="20"/>
                <w:szCs w:val="20"/>
                <w:lang w:val="de-DE" w:eastAsia="de-DE"/>
                <w14:ligatures w14:val="none"/>
              </w:rPr>
            </w:rPrChange>
          </w:rPr>
          <w:t>.fftSize];</w:t>
        </w:r>
      </w:ins>
    </w:p>
    <w:p w14:paraId="2472F6D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280" w:author="Manuel Hergenröder" w:date="2020-07-16T16:21:00Z"/>
          <w:rFonts w:ascii="Consolas" w:eastAsia="Times New Roman" w:hAnsi="Consolas" w:cs="Courier New"/>
          <w:color w:val="000000"/>
          <w:sz w:val="18"/>
          <w:szCs w:val="18"/>
          <w:lang w:eastAsia="de-DE"/>
          <w14:ligatures w14:val="none"/>
          <w:rPrChange w:id="4281" w:author="Manuel Hergenröder" w:date="2020-07-16T16:26:00Z">
            <w:rPr>
              <w:ins w:id="4282" w:author="Manuel Hergenröder" w:date="2020-07-16T16:21:00Z"/>
              <w:rFonts w:ascii="Consolas" w:eastAsia="Times New Roman" w:hAnsi="Consolas" w:cs="Courier New"/>
              <w:color w:val="000000"/>
              <w:sz w:val="20"/>
              <w:szCs w:val="20"/>
              <w:lang w:val="de-DE" w:eastAsia="de-DE"/>
              <w14:ligatures w14:val="none"/>
            </w:rPr>
          </w:rPrChange>
        </w:rPr>
      </w:pPr>
      <w:ins w:id="4283" w:author="Manuel Hergenröder" w:date="2020-07-16T16:21:00Z">
        <w:r w:rsidRPr="00625FEA">
          <w:rPr>
            <w:rFonts w:ascii="Consolas" w:eastAsia="Times New Roman" w:hAnsi="Consolas" w:cs="Courier New"/>
            <w:color w:val="000000"/>
            <w:sz w:val="18"/>
            <w:szCs w:val="18"/>
            <w:lang w:eastAsia="de-DE"/>
            <w14:ligatures w14:val="none"/>
            <w:rPrChange w:id="4284"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9740D5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285" w:author="Manuel Hergenröder" w:date="2020-07-16T16:21:00Z"/>
          <w:rFonts w:ascii="Consolas" w:eastAsia="Times New Roman" w:hAnsi="Consolas" w:cs="Courier New"/>
          <w:color w:val="000000"/>
          <w:sz w:val="18"/>
          <w:szCs w:val="18"/>
          <w:lang w:eastAsia="de-DE"/>
          <w14:ligatures w14:val="none"/>
          <w:rPrChange w:id="4286" w:author="Manuel Hergenröder" w:date="2020-07-16T16:26:00Z">
            <w:rPr>
              <w:ins w:id="4287" w:author="Manuel Hergenröder" w:date="2020-07-16T16:21:00Z"/>
              <w:rFonts w:ascii="Consolas" w:eastAsia="Times New Roman" w:hAnsi="Consolas" w:cs="Courier New"/>
              <w:color w:val="000000"/>
              <w:sz w:val="20"/>
              <w:szCs w:val="20"/>
              <w:lang w:val="de-DE" w:eastAsia="de-DE"/>
              <w14:ligatures w14:val="none"/>
            </w:rPr>
          </w:rPrChange>
        </w:rPr>
      </w:pPr>
      <w:ins w:id="4288" w:author="Manuel Hergenröder" w:date="2020-07-16T16:21:00Z">
        <w:r w:rsidRPr="00625FEA">
          <w:rPr>
            <w:rFonts w:ascii="Consolas" w:eastAsia="Times New Roman" w:hAnsi="Consolas" w:cs="Courier New"/>
            <w:color w:val="000000"/>
            <w:sz w:val="18"/>
            <w:szCs w:val="18"/>
            <w:lang w:eastAsia="de-DE"/>
            <w14:ligatures w14:val="none"/>
            <w:rPrChange w:id="428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4290"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429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292"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429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294"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295" w:author="Manuel Hergenröder" w:date="2020-07-16T16:26:00Z">
              <w:rPr>
                <w:rFonts w:ascii="Consolas" w:eastAsia="Times New Roman" w:hAnsi="Consolas" w:cs="Courier New"/>
                <w:color w:val="000000"/>
                <w:sz w:val="20"/>
                <w:szCs w:val="20"/>
                <w:lang w:val="de-DE" w:eastAsia="de-DE"/>
                <w14:ligatures w14:val="none"/>
              </w:rPr>
            </w:rPrChange>
          </w:rPr>
          <w:t> = 0; </w:t>
        </w:r>
        <w:r w:rsidRPr="00625FEA">
          <w:rPr>
            <w:rFonts w:ascii="Consolas" w:eastAsia="Times New Roman" w:hAnsi="Consolas" w:cs="Courier New"/>
            <w:color w:val="1F377F"/>
            <w:sz w:val="18"/>
            <w:szCs w:val="18"/>
            <w:lang w:eastAsia="de-DE"/>
            <w14:ligatures w14:val="none"/>
            <w:rPrChange w:id="4296"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297" w:author="Manuel Hergenröder" w:date="2020-07-16T16:26:00Z">
              <w:rPr>
                <w:rFonts w:ascii="Consolas" w:eastAsia="Times New Roman" w:hAnsi="Consolas" w:cs="Courier New"/>
                <w:color w:val="000000"/>
                <w:sz w:val="20"/>
                <w:szCs w:val="20"/>
                <w:lang w:val="de-DE" w:eastAsia="de-DE"/>
                <w14:ligatures w14:val="none"/>
              </w:rPr>
            </w:rPrChange>
          </w:rPr>
          <w:t> &lt; </w:t>
        </w:r>
        <w:r w:rsidRPr="00625FEA">
          <w:rPr>
            <w:rFonts w:ascii="Consolas" w:eastAsia="Times New Roman" w:hAnsi="Consolas" w:cs="Courier New"/>
            <w:color w:val="0000FF"/>
            <w:sz w:val="18"/>
            <w:szCs w:val="18"/>
            <w:lang w:eastAsia="de-DE"/>
            <w14:ligatures w14:val="none"/>
            <w:rPrChange w:id="429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299" w:author="Manuel Hergenröder" w:date="2020-07-16T16:26:00Z">
              <w:rPr>
                <w:rFonts w:ascii="Consolas" w:eastAsia="Times New Roman" w:hAnsi="Consolas" w:cs="Courier New"/>
                <w:color w:val="000000"/>
                <w:sz w:val="20"/>
                <w:szCs w:val="20"/>
                <w:lang w:val="de-DE" w:eastAsia="de-DE"/>
                <w14:ligatures w14:val="none"/>
              </w:rPr>
            </w:rPrChange>
          </w:rPr>
          <w:t>.fftSize; </w:t>
        </w:r>
        <w:r w:rsidRPr="00625FEA">
          <w:rPr>
            <w:rFonts w:ascii="Consolas" w:eastAsia="Times New Roman" w:hAnsi="Consolas" w:cs="Courier New"/>
            <w:color w:val="1F377F"/>
            <w:sz w:val="18"/>
            <w:szCs w:val="18"/>
            <w:lang w:eastAsia="de-DE"/>
            <w14:ligatures w14:val="none"/>
            <w:rPrChange w:id="4300"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301" w:author="Manuel Hergenröder" w:date="2020-07-16T16:26:00Z">
              <w:rPr>
                <w:rFonts w:ascii="Consolas" w:eastAsia="Times New Roman" w:hAnsi="Consolas" w:cs="Courier New"/>
                <w:color w:val="000000"/>
                <w:sz w:val="20"/>
                <w:szCs w:val="20"/>
                <w:lang w:val="de-DE" w:eastAsia="de-DE"/>
                <w14:ligatures w14:val="none"/>
              </w:rPr>
            </w:rPrChange>
          </w:rPr>
          <w:t>++)</w:t>
        </w:r>
      </w:ins>
    </w:p>
    <w:p w14:paraId="243092C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302" w:author="Manuel Hergenröder" w:date="2020-07-16T16:21:00Z"/>
          <w:rFonts w:ascii="Consolas" w:eastAsia="Times New Roman" w:hAnsi="Consolas" w:cs="Courier New"/>
          <w:color w:val="000000"/>
          <w:sz w:val="18"/>
          <w:szCs w:val="18"/>
          <w:lang w:eastAsia="de-DE"/>
          <w14:ligatures w14:val="none"/>
          <w:rPrChange w:id="4303" w:author="Manuel Hergenröder" w:date="2020-07-16T16:26:00Z">
            <w:rPr>
              <w:ins w:id="4304" w:author="Manuel Hergenröder" w:date="2020-07-16T16:21:00Z"/>
              <w:rFonts w:ascii="Consolas" w:eastAsia="Times New Roman" w:hAnsi="Consolas" w:cs="Courier New"/>
              <w:color w:val="000000"/>
              <w:sz w:val="20"/>
              <w:szCs w:val="20"/>
              <w:lang w:val="de-DE" w:eastAsia="de-DE"/>
              <w14:ligatures w14:val="none"/>
            </w:rPr>
          </w:rPrChange>
        </w:rPr>
      </w:pPr>
      <w:ins w:id="4305" w:author="Manuel Hergenröder" w:date="2020-07-16T16:21:00Z">
        <w:r w:rsidRPr="00625FEA">
          <w:rPr>
            <w:rFonts w:ascii="Consolas" w:eastAsia="Times New Roman" w:hAnsi="Consolas" w:cs="Courier New"/>
            <w:color w:val="000000"/>
            <w:sz w:val="18"/>
            <w:szCs w:val="18"/>
            <w:lang w:eastAsia="de-DE"/>
            <w14:ligatures w14:val="none"/>
            <w:rPrChange w:id="4306" w:author="Manuel Hergenröder" w:date="2020-07-16T16:26:00Z">
              <w:rPr>
                <w:rFonts w:ascii="Consolas" w:eastAsia="Times New Roman" w:hAnsi="Consolas" w:cs="Courier New"/>
                <w:color w:val="000000"/>
                <w:sz w:val="20"/>
                <w:szCs w:val="20"/>
                <w:lang w:val="de-DE" w:eastAsia="de-DE"/>
                <w14:ligatures w14:val="none"/>
              </w:rPr>
            </w:rPrChange>
          </w:rPr>
          <w:t>                {</w:t>
        </w:r>
      </w:ins>
    </w:p>
    <w:p w14:paraId="767BC3C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307" w:author="Manuel Hergenröder" w:date="2020-07-16T16:21:00Z"/>
          <w:rFonts w:ascii="Consolas" w:eastAsia="Times New Roman" w:hAnsi="Consolas" w:cs="Courier New"/>
          <w:color w:val="000000"/>
          <w:sz w:val="18"/>
          <w:szCs w:val="18"/>
          <w:lang w:eastAsia="de-DE"/>
          <w14:ligatures w14:val="none"/>
          <w:rPrChange w:id="4308" w:author="Manuel Hergenröder" w:date="2020-07-16T16:26:00Z">
            <w:rPr>
              <w:ins w:id="4309" w:author="Manuel Hergenröder" w:date="2020-07-16T16:21:00Z"/>
              <w:rFonts w:ascii="Consolas" w:eastAsia="Times New Roman" w:hAnsi="Consolas" w:cs="Courier New"/>
              <w:color w:val="000000"/>
              <w:sz w:val="20"/>
              <w:szCs w:val="20"/>
              <w:lang w:val="de-DE" w:eastAsia="de-DE"/>
              <w14:ligatures w14:val="none"/>
            </w:rPr>
          </w:rPrChange>
        </w:rPr>
      </w:pPr>
      <w:ins w:id="4310" w:author="Manuel Hergenröder" w:date="2020-07-16T16:21:00Z">
        <w:r w:rsidRPr="00625FEA">
          <w:rPr>
            <w:rFonts w:ascii="Consolas" w:eastAsia="Times New Roman" w:hAnsi="Consolas" w:cs="Courier New"/>
            <w:color w:val="000000"/>
            <w:sz w:val="18"/>
            <w:szCs w:val="18"/>
            <w:lang w:eastAsia="de-DE"/>
            <w14:ligatures w14:val="none"/>
            <w:rPrChange w:id="4311" w:author="Manuel Hergenröder" w:date="2020-07-16T16:26:00Z">
              <w:rPr>
                <w:rFonts w:ascii="Consolas" w:eastAsia="Times New Roman" w:hAnsi="Consolas" w:cs="Courier New"/>
                <w:color w:val="000000"/>
                <w:sz w:val="20"/>
                <w:szCs w:val="20"/>
                <w:lang w:val="de-DE" w:eastAsia="de-DE"/>
                <w14:ligatures w14:val="none"/>
              </w:rPr>
            </w:rPrChange>
          </w:rPr>
          <w:lastRenderedPageBreak/>
          <w:t>                    </w:t>
        </w:r>
        <w:r w:rsidRPr="00625FEA">
          <w:rPr>
            <w:rFonts w:ascii="Consolas" w:eastAsia="Times New Roman" w:hAnsi="Consolas" w:cs="Courier New"/>
            <w:color w:val="008000"/>
            <w:sz w:val="18"/>
            <w:szCs w:val="18"/>
            <w:lang w:eastAsia="de-DE"/>
            <w14:ligatures w14:val="none"/>
            <w:rPrChange w:id="4312" w:author="Manuel Hergenröder" w:date="2020-07-16T16:26:00Z">
              <w:rPr>
                <w:rFonts w:ascii="Consolas" w:eastAsia="Times New Roman" w:hAnsi="Consolas" w:cs="Courier New"/>
                <w:color w:val="008000"/>
                <w:sz w:val="20"/>
                <w:szCs w:val="20"/>
                <w:lang w:val="de-DE" w:eastAsia="de-DE"/>
                <w14:ligatures w14:val="none"/>
              </w:rPr>
            </w:rPrChange>
          </w:rPr>
          <w:t>// Copy over and revert window function for the values of the non-overlap region from the first chunk AND...</w:t>
        </w:r>
      </w:ins>
    </w:p>
    <w:p w14:paraId="0512307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313" w:author="Manuel Hergenröder" w:date="2020-07-16T16:21:00Z"/>
          <w:rFonts w:ascii="Consolas" w:eastAsia="Times New Roman" w:hAnsi="Consolas" w:cs="Courier New"/>
          <w:color w:val="000000"/>
          <w:sz w:val="18"/>
          <w:szCs w:val="18"/>
          <w:lang w:eastAsia="de-DE"/>
          <w14:ligatures w14:val="none"/>
          <w:rPrChange w:id="4314" w:author="Manuel Hergenröder" w:date="2020-07-16T16:26:00Z">
            <w:rPr>
              <w:ins w:id="4315" w:author="Manuel Hergenröder" w:date="2020-07-16T16:21:00Z"/>
              <w:rFonts w:ascii="Consolas" w:eastAsia="Times New Roman" w:hAnsi="Consolas" w:cs="Courier New"/>
              <w:color w:val="000000"/>
              <w:sz w:val="20"/>
              <w:szCs w:val="20"/>
              <w:lang w:val="de-DE" w:eastAsia="de-DE"/>
              <w14:ligatures w14:val="none"/>
            </w:rPr>
          </w:rPrChange>
        </w:rPr>
      </w:pPr>
      <w:ins w:id="4316" w:author="Manuel Hergenröder" w:date="2020-07-16T16:21:00Z">
        <w:r w:rsidRPr="00625FEA">
          <w:rPr>
            <w:rFonts w:ascii="Consolas" w:eastAsia="Times New Roman" w:hAnsi="Consolas" w:cs="Courier New"/>
            <w:color w:val="000000"/>
            <w:sz w:val="18"/>
            <w:szCs w:val="18"/>
            <w:lang w:eastAsia="de-DE"/>
            <w14:ligatures w14:val="none"/>
            <w:rPrChange w:id="431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4318"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431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320"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321" w:author="Manuel Hergenröder" w:date="2020-07-16T16:26:00Z">
              <w:rPr>
                <w:rFonts w:ascii="Consolas" w:eastAsia="Times New Roman" w:hAnsi="Consolas" w:cs="Courier New"/>
                <w:color w:val="000000"/>
                <w:sz w:val="20"/>
                <w:szCs w:val="20"/>
                <w:lang w:val="de-DE" w:eastAsia="de-DE"/>
                <w14:ligatures w14:val="none"/>
              </w:rPr>
            </w:rPrChange>
          </w:rPr>
          <w:t> == 0 &amp;&amp; </w:t>
        </w:r>
        <w:r w:rsidRPr="00625FEA">
          <w:rPr>
            <w:rFonts w:ascii="Consolas" w:eastAsia="Times New Roman" w:hAnsi="Consolas" w:cs="Courier New"/>
            <w:color w:val="1F377F"/>
            <w:sz w:val="18"/>
            <w:szCs w:val="18"/>
            <w:lang w:eastAsia="de-DE"/>
            <w14:ligatures w14:val="none"/>
            <w:rPrChange w:id="4322"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323" w:author="Manuel Hergenröder" w:date="2020-07-16T16:26:00Z">
              <w:rPr>
                <w:rFonts w:ascii="Consolas" w:eastAsia="Times New Roman" w:hAnsi="Consolas" w:cs="Courier New"/>
                <w:color w:val="000000"/>
                <w:sz w:val="20"/>
                <w:szCs w:val="20"/>
                <w:lang w:val="de-DE" w:eastAsia="de-DE"/>
                <w14:ligatures w14:val="none"/>
              </w:rPr>
            </w:rPrChange>
          </w:rPr>
          <w:t> &lt; </w:t>
        </w:r>
        <w:r w:rsidRPr="00625FEA">
          <w:rPr>
            <w:rFonts w:ascii="Consolas" w:eastAsia="Times New Roman" w:hAnsi="Consolas" w:cs="Courier New"/>
            <w:color w:val="0000FF"/>
            <w:sz w:val="18"/>
            <w:szCs w:val="18"/>
            <w:lang w:eastAsia="de-DE"/>
            <w14:ligatures w14:val="none"/>
            <w:rPrChange w:id="432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325" w:author="Manuel Hergenröder" w:date="2020-07-16T16:26:00Z">
              <w:rPr>
                <w:rFonts w:ascii="Consolas" w:eastAsia="Times New Roman" w:hAnsi="Consolas" w:cs="Courier New"/>
                <w:color w:val="000000"/>
                <w:sz w:val="20"/>
                <w:szCs w:val="20"/>
                <w:lang w:val="de-DE" w:eastAsia="de-DE"/>
                <w14:ligatures w14:val="none"/>
              </w:rPr>
            </w:rPrChange>
          </w:rPr>
          <w:t>.fftSize - </w:t>
        </w:r>
        <w:r w:rsidRPr="00625FEA">
          <w:rPr>
            <w:rFonts w:ascii="Consolas" w:eastAsia="Times New Roman" w:hAnsi="Consolas" w:cs="Courier New"/>
            <w:color w:val="0000FF"/>
            <w:sz w:val="18"/>
            <w:szCs w:val="18"/>
            <w:lang w:eastAsia="de-DE"/>
            <w14:ligatures w14:val="none"/>
            <w:rPrChange w:id="432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327" w:author="Manuel Hergenröder" w:date="2020-07-16T16:26:00Z">
              <w:rPr>
                <w:rFonts w:ascii="Consolas" w:eastAsia="Times New Roman" w:hAnsi="Consolas" w:cs="Courier New"/>
                <w:color w:val="000000"/>
                <w:sz w:val="20"/>
                <w:szCs w:val="20"/>
                <w:lang w:val="de-DE" w:eastAsia="de-DE"/>
                <w14:ligatures w14:val="none"/>
              </w:rPr>
            </w:rPrChange>
          </w:rPr>
          <w:t>.fftOverlapOffset)</w:t>
        </w:r>
      </w:ins>
    </w:p>
    <w:p w14:paraId="25DAEFA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328" w:author="Manuel Hergenröder" w:date="2020-07-16T16:21:00Z"/>
          <w:rFonts w:ascii="Consolas" w:eastAsia="Times New Roman" w:hAnsi="Consolas" w:cs="Courier New"/>
          <w:color w:val="000000"/>
          <w:sz w:val="18"/>
          <w:szCs w:val="18"/>
          <w:lang w:eastAsia="de-DE"/>
          <w14:ligatures w14:val="none"/>
          <w:rPrChange w:id="4329" w:author="Manuel Hergenröder" w:date="2020-07-16T16:26:00Z">
            <w:rPr>
              <w:ins w:id="4330" w:author="Manuel Hergenröder" w:date="2020-07-16T16:21:00Z"/>
              <w:rFonts w:ascii="Consolas" w:eastAsia="Times New Roman" w:hAnsi="Consolas" w:cs="Courier New"/>
              <w:color w:val="000000"/>
              <w:sz w:val="20"/>
              <w:szCs w:val="20"/>
              <w:lang w:val="de-DE" w:eastAsia="de-DE"/>
              <w14:ligatures w14:val="none"/>
            </w:rPr>
          </w:rPrChange>
        </w:rPr>
      </w:pPr>
      <w:ins w:id="4331" w:author="Manuel Hergenröder" w:date="2020-07-16T16:21:00Z">
        <w:r w:rsidRPr="00625FEA">
          <w:rPr>
            <w:rFonts w:ascii="Consolas" w:eastAsia="Times New Roman" w:hAnsi="Consolas" w:cs="Courier New"/>
            <w:color w:val="000000"/>
            <w:sz w:val="18"/>
            <w:szCs w:val="18"/>
            <w:lang w:eastAsia="de-DE"/>
            <w14:ligatures w14:val="none"/>
            <w:rPrChange w:id="4332" w:author="Manuel Hergenröder" w:date="2020-07-16T16:26:00Z">
              <w:rPr>
                <w:rFonts w:ascii="Consolas" w:eastAsia="Times New Roman" w:hAnsi="Consolas" w:cs="Courier New"/>
                <w:color w:val="000000"/>
                <w:sz w:val="20"/>
                <w:szCs w:val="20"/>
                <w:lang w:val="de-DE" w:eastAsia="de-DE"/>
                <w14:ligatures w14:val="none"/>
              </w:rPr>
            </w:rPrChange>
          </w:rPr>
          <w:t>                    {</w:t>
        </w:r>
      </w:ins>
    </w:p>
    <w:p w14:paraId="5B295F2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333" w:author="Manuel Hergenröder" w:date="2020-07-16T16:21:00Z"/>
          <w:rFonts w:ascii="Consolas" w:eastAsia="Times New Roman" w:hAnsi="Consolas" w:cs="Courier New"/>
          <w:color w:val="000000"/>
          <w:sz w:val="18"/>
          <w:szCs w:val="18"/>
          <w:lang w:eastAsia="de-DE"/>
          <w14:ligatures w14:val="none"/>
          <w:rPrChange w:id="4334" w:author="Manuel Hergenröder" w:date="2020-07-16T16:26:00Z">
            <w:rPr>
              <w:ins w:id="4335" w:author="Manuel Hergenröder" w:date="2020-07-16T16:21:00Z"/>
              <w:rFonts w:ascii="Consolas" w:eastAsia="Times New Roman" w:hAnsi="Consolas" w:cs="Courier New"/>
              <w:color w:val="000000"/>
              <w:sz w:val="20"/>
              <w:szCs w:val="20"/>
              <w:lang w:val="de-DE" w:eastAsia="de-DE"/>
              <w14:ligatures w14:val="none"/>
            </w:rPr>
          </w:rPrChange>
        </w:rPr>
      </w:pPr>
      <w:ins w:id="4336" w:author="Manuel Hergenröder" w:date="2020-07-16T16:21:00Z">
        <w:r w:rsidRPr="00625FEA">
          <w:rPr>
            <w:rFonts w:ascii="Consolas" w:eastAsia="Times New Roman" w:hAnsi="Consolas" w:cs="Courier New"/>
            <w:color w:val="000000"/>
            <w:sz w:val="18"/>
            <w:szCs w:val="18"/>
            <w:lang w:eastAsia="de-DE"/>
            <w14:ligatures w14:val="none"/>
            <w:rPrChange w:id="433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33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339" w:author="Manuel Hergenröder" w:date="2020-07-16T16:26:00Z">
              <w:rPr>
                <w:rFonts w:ascii="Consolas" w:eastAsia="Times New Roman" w:hAnsi="Consolas" w:cs="Courier New"/>
                <w:color w:val="000000"/>
                <w:sz w:val="20"/>
                <w:szCs w:val="20"/>
                <w:lang w:val="de-DE" w:eastAsia="de-DE"/>
                <w14:ligatures w14:val="none"/>
              </w:rPr>
            </w:rPrChange>
          </w:rPr>
          <w:t>.ifftData[</w:t>
        </w:r>
        <w:r w:rsidRPr="00625FEA">
          <w:rPr>
            <w:rFonts w:ascii="Consolas" w:eastAsia="Times New Roman" w:hAnsi="Consolas" w:cs="Courier New"/>
            <w:color w:val="1F377F"/>
            <w:sz w:val="18"/>
            <w:szCs w:val="18"/>
            <w:lang w:eastAsia="de-DE"/>
            <w14:ligatures w14:val="none"/>
            <w:rPrChange w:id="4340"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34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342"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343"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4344"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434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346"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34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348"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34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4350" w:author="Manuel Hergenröder" w:date="2020-07-16T16:26:00Z">
              <w:rPr>
                <w:rFonts w:ascii="Consolas" w:eastAsia="Times New Roman" w:hAnsi="Consolas" w:cs="Courier New"/>
                <w:color w:val="1F377F"/>
                <w:sz w:val="20"/>
                <w:szCs w:val="20"/>
                <w:lang w:val="de-DE" w:eastAsia="de-DE"/>
                <w14:ligatures w14:val="none"/>
              </w:rPr>
            </w:rPrChange>
          </w:rPr>
          <w:t>window</w:t>
        </w:r>
        <w:r w:rsidRPr="00625FEA">
          <w:rPr>
            <w:rFonts w:ascii="Consolas" w:eastAsia="Times New Roman" w:hAnsi="Consolas" w:cs="Courier New"/>
            <w:color w:val="000000"/>
            <w:sz w:val="18"/>
            <w:szCs w:val="18"/>
            <w:lang w:eastAsia="de-DE"/>
            <w14:ligatures w14:val="none"/>
            <w:rPrChange w:id="435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352"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353" w:author="Manuel Hergenröder" w:date="2020-07-16T16:26:00Z">
              <w:rPr>
                <w:rFonts w:ascii="Consolas" w:eastAsia="Times New Roman" w:hAnsi="Consolas" w:cs="Courier New"/>
                <w:color w:val="000000"/>
                <w:sz w:val="20"/>
                <w:szCs w:val="20"/>
                <w:lang w:val="de-DE" w:eastAsia="de-DE"/>
                <w14:ligatures w14:val="none"/>
              </w:rPr>
            </w:rPrChange>
          </w:rPr>
          <w:t>];</w:t>
        </w:r>
      </w:ins>
    </w:p>
    <w:p w14:paraId="5D34CB9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354" w:author="Manuel Hergenröder" w:date="2020-07-16T16:21:00Z"/>
          <w:rFonts w:ascii="Consolas" w:eastAsia="Times New Roman" w:hAnsi="Consolas" w:cs="Courier New"/>
          <w:color w:val="000000"/>
          <w:sz w:val="18"/>
          <w:szCs w:val="18"/>
          <w:lang w:eastAsia="de-DE"/>
          <w14:ligatures w14:val="none"/>
          <w:rPrChange w:id="4355" w:author="Manuel Hergenröder" w:date="2020-07-16T16:26:00Z">
            <w:rPr>
              <w:ins w:id="4356" w:author="Manuel Hergenröder" w:date="2020-07-16T16:21:00Z"/>
              <w:rFonts w:ascii="Consolas" w:eastAsia="Times New Roman" w:hAnsi="Consolas" w:cs="Courier New"/>
              <w:color w:val="000000"/>
              <w:sz w:val="20"/>
              <w:szCs w:val="20"/>
              <w:lang w:val="de-DE" w:eastAsia="de-DE"/>
              <w14:ligatures w14:val="none"/>
            </w:rPr>
          </w:rPrChange>
        </w:rPr>
      </w:pPr>
      <w:ins w:id="4357" w:author="Manuel Hergenröder" w:date="2020-07-16T16:21:00Z">
        <w:r w:rsidRPr="00625FEA">
          <w:rPr>
            <w:rFonts w:ascii="Consolas" w:eastAsia="Times New Roman" w:hAnsi="Consolas" w:cs="Courier New"/>
            <w:color w:val="000000"/>
            <w:sz w:val="18"/>
            <w:szCs w:val="18"/>
            <w:lang w:eastAsia="de-DE"/>
            <w14:ligatures w14:val="none"/>
            <w:rPrChange w:id="435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4359" w:author="Manuel Hergenröder" w:date="2020-07-16T16:26:00Z">
              <w:rPr>
                <w:rFonts w:ascii="Consolas" w:eastAsia="Times New Roman" w:hAnsi="Consolas" w:cs="Courier New"/>
                <w:color w:val="8F08C4"/>
                <w:sz w:val="20"/>
                <w:szCs w:val="20"/>
                <w:lang w:val="de-DE" w:eastAsia="de-DE"/>
                <w14:ligatures w14:val="none"/>
              </w:rPr>
            </w:rPrChange>
          </w:rPr>
          <w:t>continue</w:t>
        </w:r>
        <w:r w:rsidRPr="00625FEA">
          <w:rPr>
            <w:rFonts w:ascii="Consolas" w:eastAsia="Times New Roman" w:hAnsi="Consolas" w:cs="Courier New"/>
            <w:color w:val="000000"/>
            <w:sz w:val="18"/>
            <w:szCs w:val="18"/>
            <w:lang w:eastAsia="de-DE"/>
            <w14:ligatures w14:val="none"/>
            <w:rPrChange w:id="4360" w:author="Manuel Hergenröder" w:date="2020-07-16T16:26:00Z">
              <w:rPr>
                <w:rFonts w:ascii="Consolas" w:eastAsia="Times New Roman" w:hAnsi="Consolas" w:cs="Courier New"/>
                <w:color w:val="000000"/>
                <w:sz w:val="20"/>
                <w:szCs w:val="20"/>
                <w:lang w:val="de-DE" w:eastAsia="de-DE"/>
                <w14:ligatures w14:val="none"/>
              </w:rPr>
            </w:rPrChange>
          </w:rPr>
          <w:t>;</w:t>
        </w:r>
      </w:ins>
    </w:p>
    <w:p w14:paraId="4D741B7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361" w:author="Manuel Hergenröder" w:date="2020-07-16T16:21:00Z"/>
          <w:rFonts w:ascii="Consolas" w:eastAsia="Times New Roman" w:hAnsi="Consolas" w:cs="Courier New"/>
          <w:color w:val="000000"/>
          <w:sz w:val="18"/>
          <w:szCs w:val="18"/>
          <w:lang w:eastAsia="de-DE"/>
          <w14:ligatures w14:val="none"/>
          <w:rPrChange w:id="4362" w:author="Manuel Hergenröder" w:date="2020-07-16T16:26:00Z">
            <w:rPr>
              <w:ins w:id="4363" w:author="Manuel Hergenröder" w:date="2020-07-16T16:21:00Z"/>
              <w:rFonts w:ascii="Consolas" w:eastAsia="Times New Roman" w:hAnsi="Consolas" w:cs="Courier New"/>
              <w:color w:val="000000"/>
              <w:sz w:val="20"/>
              <w:szCs w:val="20"/>
              <w:lang w:val="de-DE" w:eastAsia="de-DE"/>
              <w14:ligatures w14:val="none"/>
            </w:rPr>
          </w:rPrChange>
        </w:rPr>
      </w:pPr>
      <w:ins w:id="4364" w:author="Manuel Hergenröder" w:date="2020-07-16T16:21:00Z">
        <w:r w:rsidRPr="00625FEA">
          <w:rPr>
            <w:rFonts w:ascii="Consolas" w:eastAsia="Times New Roman" w:hAnsi="Consolas" w:cs="Courier New"/>
            <w:color w:val="000000"/>
            <w:sz w:val="18"/>
            <w:szCs w:val="18"/>
            <w:lang w:eastAsia="de-DE"/>
            <w14:ligatures w14:val="none"/>
            <w:rPrChange w:id="4365" w:author="Manuel Hergenröder" w:date="2020-07-16T16:26:00Z">
              <w:rPr>
                <w:rFonts w:ascii="Consolas" w:eastAsia="Times New Roman" w:hAnsi="Consolas" w:cs="Courier New"/>
                <w:color w:val="000000"/>
                <w:sz w:val="20"/>
                <w:szCs w:val="20"/>
                <w:lang w:val="de-DE" w:eastAsia="de-DE"/>
                <w14:ligatures w14:val="none"/>
              </w:rPr>
            </w:rPrChange>
          </w:rPr>
          <w:t>                    }</w:t>
        </w:r>
      </w:ins>
    </w:p>
    <w:p w14:paraId="7A4E0DA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366" w:author="Manuel Hergenröder" w:date="2020-07-16T16:21:00Z"/>
          <w:rFonts w:ascii="Consolas" w:eastAsia="Times New Roman" w:hAnsi="Consolas" w:cs="Courier New"/>
          <w:color w:val="000000"/>
          <w:sz w:val="18"/>
          <w:szCs w:val="18"/>
          <w:lang w:eastAsia="de-DE"/>
          <w14:ligatures w14:val="none"/>
          <w:rPrChange w:id="4367" w:author="Manuel Hergenröder" w:date="2020-07-16T16:26:00Z">
            <w:rPr>
              <w:ins w:id="4368" w:author="Manuel Hergenröder" w:date="2020-07-16T16:21:00Z"/>
              <w:rFonts w:ascii="Consolas" w:eastAsia="Times New Roman" w:hAnsi="Consolas" w:cs="Courier New"/>
              <w:color w:val="000000"/>
              <w:sz w:val="20"/>
              <w:szCs w:val="20"/>
              <w:lang w:val="de-DE" w:eastAsia="de-DE"/>
              <w14:ligatures w14:val="none"/>
            </w:rPr>
          </w:rPrChange>
        </w:rPr>
      </w:pPr>
      <w:ins w:id="4369" w:author="Manuel Hergenröder" w:date="2020-07-16T16:21:00Z">
        <w:r w:rsidRPr="00625FEA">
          <w:rPr>
            <w:rFonts w:ascii="Consolas" w:eastAsia="Times New Roman" w:hAnsi="Consolas" w:cs="Courier New"/>
            <w:color w:val="000000"/>
            <w:sz w:val="18"/>
            <w:szCs w:val="18"/>
            <w:lang w:eastAsia="de-DE"/>
            <w14:ligatures w14:val="none"/>
            <w:rPrChange w:id="4370"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F6F8C3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371" w:author="Manuel Hergenröder" w:date="2020-07-16T16:21:00Z"/>
          <w:rFonts w:ascii="Consolas" w:eastAsia="Times New Roman" w:hAnsi="Consolas" w:cs="Courier New"/>
          <w:color w:val="000000"/>
          <w:sz w:val="18"/>
          <w:szCs w:val="18"/>
          <w:lang w:eastAsia="de-DE"/>
          <w14:ligatures w14:val="none"/>
          <w:rPrChange w:id="4372" w:author="Manuel Hergenröder" w:date="2020-07-16T16:26:00Z">
            <w:rPr>
              <w:ins w:id="4373" w:author="Manuel Hergenröder" w:date="2020-07-16T16:21:00Z"/>
              <w:rFonts w:ascii="Consolas" w:eastAsia="Times New Roman" w:hAnsi="Consolas" w:cs="Courier New"/>
              <w:color w:val="000000"/>
              <w:sz w:val="20"/>
              <w:szCs w:val="20"/>
              <w:lang w:val="de-DE" w:eastAsia="de-DE"/>
              <w14:ligatures w14:val="none"/>
            </w:rPr>
          </w:rPrChange>
        </w:rPr>
      </w:pPr>
      <w:ins w:id="4374" w:author="Manuel Hergenröder" w:date="2020-07-16T16:21:00Z">
        <w:r w:rsidRPr="00625FEA">
          <w:rPr>
            <w:rFonts w:ascii="Consolas" w:eastAsia="Times New Roman" w:hAnsi="Consolas" w:cs="Courier New"/>
            <w:color w:val="000000"/>
            <w:sz w:val="18"/>
            <w:szCs w:val="18"/>
            <w:lang w:eastAsia="de-DE"/>
            <w14:ligatures w14:val="none"/>
            <w:rPrChange w:id="437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4376" w:author="Manuel Hergenröder" w:date="2020-07-16T16:26:00Z">
              <w:rPr>
                <w:rFonts w:ascii="Consolas" w:eastAsia="Times New Roman" w:hAnsi="Consolas" w:cs="Courier New"/>
                <w:color w:val="008000"/>
                <w:sz w:val="20"/>
                <w:szCs w:val="20"/>
                <w:lang w:val="de-DE" w:eastAsia="de-DE"/>
                <w14:ligatures w14:val="none"/>
              </w:rPr>
            </w:rPrChange>
          </w:rPr>
          <w:t>// ...of the non-overlap region at the end</w:t>
        </w:r>
      </w:ins>
    </w:p>
    <w:p w14:paraId="15625F2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377" w:author="Manuel Hergenröder" w:date="2020-07-16T16:21:00Z"/>
          <w:rFonts w:ascii="Consolas" w:eastAsia="Times New Roman" w:hAnsi="Consolas" w:cs="Courier New"/>
          <w:color w:val="000000"/>
          <w:sz w:val="18"/>
          <w:szCs w:val="18"/>
          <w:lang w:eastAsia="de-DE"/>
          <w14:ligatures w14:val="none"/>
          <w:rPrChange w:id="4378" w:author="Manuel Hergenröder" w:date="2020-07-16T16:26:00Z">
            <w:rPr>
              <w:ins w:id="4379" w:author="Manuel Hergenröder" w:date="2020-07-16T16:21:00Z"/>
              <w:rFonts w:ascii="Consolas" w:eastAsia="Times New Roman" w:hAnsi="Consolas" w:cs="Courier New"/>
              <w:color w:val="000000"/>
              <w:sz w:val="20"/>
              <w:szCs w:val="20"/>
              <w:lang w:val="de-DE" w:eastAsia="de-DE"/>
              <w14:ligatures w14:val="none"/>
            </w:rPr>
          </w:rPrChange>
        </w:rPr>
      </w:pPr>
      <w:ins w:id="4380" w:author="Manuel Hergenröder" w:date="2020-07-16T16:21:00Z">
        <w:r w:rsidRPr="00625FEA">
          <w:rPr>
            <w:rFonts w:ascii="Consolas" w:eastAsia="Times New Roman" w:hAnsi="Consolas" w:cs="Courier New"/>
            <w:color w:val="000000"/>
            <w:sz w:val="18"/>
            <w:szCs w:val="18"/>
            <w:lang w:eastAsia="de-DE"/>
            <w14:ligatures w14:val="none"/>
            <w:rPrChange w:id="438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4382"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438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384"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385" w:author="Manuel Hergenröder" w:date="2020-07-16T16:26:00Z">
              <w:rPr>
                <w:rFonts w:ascii="Consolas" w:eastAsia="Times New Roman" w:hAnsi="Consolas" w:cs="Courier New"/>
                <w:color w:val="000000"/>
                <w:sz w:val="20"/>
                <w:szCs w:val="20"/>
                <w:lang w:val="de-DE" w:eastAsia="de-DE"/>
                <w14:ligatures w14:val="none"/>
              </w:rPr>
            </w:rPrChange>
          </w:rPr>
          <w:t> &gt;= </w:t>
        </w:r>
        <w:r w:rsidRPr="00625FEA">
          <w:rPr>
            <w:rFonts w:ascii="Consolas" w:eastAsia="Times New Roman" w:hAnsi="Consolas" w:cs="Courier New"/>
            <w:color w:val="0000FF"/>
            <w:sz w:val="18"/>
            <w:szCs w:val="18"/>
            <w:lang w:eastAsia="de-DE"/>
            <w14:ligatures w14:val="none"/>
            <w:rPrChange w:id="438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387" w:author="Manuel Hergenröder" w:date="2020-07-16T16:26:00Z">
              <w:rPr>
                <w:rFonts w:ascii="Consolas" w:eastAsia="Times New Roman" w:hAnsi="Consolas" w:cs="Courier New"/>
                <w:color w:val="000000"/>
                <w:sz w:val="20"/>
                <w:szCs w:val="20"/>
                <w:lang w:val="de-DE" w:eastAsia="de-DE"/>
                <w14:ligatures w14:val="none"/>
              </w:rPr>
            </w:rPrChange>
          </w:rPr>
          <w:t>.audioNumOfChunks - 1 &amp;&amp; </w:t>
        </w:r>
        <w:r w:rsidRPr="00625FEA">
          <w:rPr>
            <w:rFonts w:ascii="Consolas" w:eastAsia="Times New Roman" w:hAnsi="Consolas" w:cs="Courier New"/>
            <w:color w:val="1F377F"/>
            <w:sz w:val="18"/>
            <w:szCs w:val="18"/>
            <w:lang w:eastAsia="de-DE"/>
            <w14:ligatures w14:val="none"/>
            <w:rPrChange w:id="4388"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389" w:author="Manuel Hergenröder" w:date="2020-07-16T16:26:00Z">
              <w:rPr>
                <w:rFonts w:ascii="Consolas" w:eastAsia="Times New Roman" w:hAnsi="Consolas" w:cs="Courier New"/>
                <w:color w:val="000000"/>
                <w:sz w:val="20"/>
                <w:szCs w:val="20"/>
                <w:lang w:val="de-DE" w:eastAsia="de-DE"/>
                <w14:ligatures w14:val="none"/>
              </w:rPr>
            </w:rPrChange>
          </w:rPr>
          <w:t> &gt;= </w:t>
        </w:r>
        <w:r w:rsidRPr="00625FEA">
          <w:rPr>
            <w:rFonts w:ascii="Consolas" w:eastAsia="Times New Roman" w:hAnsi="Consolas" w:cs="Courier New"/>
            <w:color w:val="0000FF"/>
            <w:sz w:val="18"/>
            <w:szCs w:val="18"/>
            <w:lang w:eastAsia="de-DE"/>
            <w14:ligatures w14:val="none"/>
            <w:rPrChange w:id="439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391" w:author="Manuel Hergenröder" w:date="2020-07-16T16:26:00Z">
              <w:rPr>
                <w:rFonts w:ascii="Consolas" w:eastAsia="Times New Roman" w:hAnsi="Consolas" w:cs="Courier New"/>
                <w:color w:val="000000"/>
                <w:sz w:val="20"/>
                <w:szCs w:val="20"/>
                <w:lang w:val="de-DE" w:eastAsia="de-DE"/>
                <w14:ligatures w14:val="none"/>
              </w:rPr>
            </w:rPrChange>
          </w:rPr>
          <w:t>.fftSize - </w:t>
        </w:r>
        <w:r w:rsidRPr="00625FEA">
          <w:rPr>
            <w:rFonts w:ascii="Consolas" w:eastAsia="Times New Roman" w:hAnsi="Consolas" w:cs="Courier New"/>
            <w:color w:val="0000FF"/>
            <w:sz w:val="18"/>
            <w:szCs w:val="18"/>
            <w:lang w:eastAsia="de-DE"/>
            <w14:ligatures w14:val="none"/>
            <w:rPrChange w:id="439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393" w:author="Manuel Hergenröder" w:date="2020-07-16T16:26:00Z">
              <w:rPr>
                <w:rFonts w:ascii="Consolas" w:eastAsia="Times New Roman" w:hAnsi="Consolas" w:cs="Courier New"/>
                <w:color w:val="000000"/>
                <w:sz w:val="20"/>
                <w:szCs w:val="20"/>
                <w:lang w:val="de-DE" w:eastAsia="de-DE"/>
                <w14:ligatures w14:val="none"/>
              </w:rPr>
            </w:rPrChange>
          </w:rPr>
          <w:t>.fftOverlapOffset)</w:t>
        </w:r>
      </w:ins>
    </w:p>
    <w:p w14:paraId="79E9918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394" w:author="Manuel Hergenröder" w:date="2020-07-16T16:21:00Z"/>
          <w:rFonts w:ascii="Consolas" w:eastAsia="Times New Roman" w:hAnsi="Consolas" w:cs="Courier New"/>
          <w:color w:val="000000"/>
          <w:sz w:val="18"/>
          <w:szCs w:val="18"/>
          <w:lang w:eastAsia="de-DE"/>
          <w14:ligatures w14:val="none"/>
          <w:rPrChange w:id="4395" w:author="Manuel Hergenröder" w:date="2020-07-16T16:26:00Z">
            <w:rPr>
              <w:ins w:id="4396" w:author="Manuel Hergenröder" w:date="2020-07-16T16:21:00Z"/>
              <w:rFonts w:ascii="Consolas" w:eastAsia="Times New Roman" w:hAnsi="Consolas" w:cs="Courier New"/>
              <w:color w:val="000000"/>
              <w:sz w:val="20"/>
              <w:szCs w:val="20"/>
              <w:lang w:val="de-DE" w:eastAsia="de-DE"/>
              <w14:ligatures w14:val="none"/>
            </w:rPr>
          </w:rPrChange>
        </w:rPr>
      </w:pPr>
      <w:ins w:id="4397" w:author="Manuel Hergenröder" w:date="2020-07-16T16:21:00Z">
        <w:r w:rsidRPr="00625FEA">
          <w:rPr>
            <w:rFonts w:ascii="Consolas" w:eastAsia="Times New Roman" w:hAnsi="Consolas" w:cs="Courier New"/>
            <w:color w:val="000000"/>
            <w:sz w:val="18"/>
            <w:szCs w:val="18"/>
            <w:lang w:eastAsia="de-DE"/>
            <w14:ligatures w14:val="none"/>
            <w:rPrChange w:id="4398" w:author="Manuel Hergenröder" w:date="2020-07-16T16:26:00Z">
              <w:rPr>
                <w:rFonts w:ascii="Consolas" w:eastAsia="Times New Roman" w:hAnsi="Consolas" w:cs="Courier New"/>
                <w:color w:val="000000"/>
                <w:sz w:val="20"/>
                <w:szCs w:val="20"/>
                <w:lang w:val="de-DE" w:eastAsia="de-DE"/>
                <w14:ligatures w14:val="none"/>
              </w:rPr>
            </w:rPrChange>
          </w:rPr>
          <w:t>                    {</w:t>
        </w:r>
      </w:ins>
    </w:p>
    <w:p w14:paraId="10815FA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399" w:author="Manuel Hergenröder" w:date="2020-07-16T16:21:00Z"/>
          <w:rFonts w:ascii="Consolas" w:eastAsia="Times New Roman" w:hAnsi="Consolas" w:cs="Courier New"/>
          <w:color w:val="000000"/>
          <w:sz w:val="18"/>
          <w:szCs w:val="18"/>
          <w:lang w:eastAsia="de-DE"/>
          <w14:ligatures w14:val="none"/>
          <w:rPrChange w:id="4400" w:author="Manuel Hergenröder" w:date="2020-07-16T16:26:00Z">
            <w:rPr>
              <w:ins w:id="4401" w:author="Manuel Hergenröder" w:date="2020-07-16T16:21:00Z"/>
              <w:rFonts w:ascii="Consolas" w:eastAsia="Times New Roman" w:hAnsi="Consolas" w:cs="Courier New"/>
              <w:color w:val="000000"/>
              <w:sz w:val="20"/>
              <w:szCs w:val="20"/>
              <w:lang w:val="de-DE" w:eastAsia="de-DE"/>
              <w14:ligatures w14:val="none"/>
            </w:rPr>
          </w:rPrChange>
        </w:rPr>
      </w:pPr>
      <w:ins w:id="4402" w:author="Manuel Hergenröder" w:date="2020-07-16T16:21:00Z">
        <w:r w:rsidRPr="00625FEA">
          <w:rPr>
            <w:rFonts w:ascii="Consolas" w:eastAsia="Times New Roman" w:hAnsi="Consolas" w:cs="Courier New"/>
            <w:color w:val="000000"/>
            <w:sz w:val="18"/>
            <w:szCs w:val="18"/>
            <w:lang w:eastAsia="de-DE"/>
            <w14:ligatures w14:val="none"/>
            <w:rPrChange w:id="440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40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405" w:author="Manuel Hergenröder" w:date="2020-07-16T16:26:00Z">
              <w:rPr>
                <w:rFonts w:ascii="Consolas" w:eastAsia="Times New Roman" w:hAnsi="Consolas" w:cs="Courier New"/>
                <w:color w:val="000000"/>
                <w:sz w:val="20"/>
                <w:szCs w:val="20"/>
                <w:lang w:val="de-DE" w:eastAsia="de-DE"/>
                <w14:ligatures w14:val="none"/>
              </w:rPr>
            </w:rPrChange>
          </w:rPr>
          <w:t>.ifftData[</w:t>
        </w:r>
        <w:r w:rsidRPr="00625FEA">
          <w:rPr>
            <w:rFonts w:ascii="Consolas" w:eastAsia="Times New Roman" w:hAnsi="Consolas" w:cs="Courier New"/>
            <w:color w:val="1F377F"/>
            <w:sz w:val="18"/>
            <w:szCs w:val="18"/>
            <w:lang w:eastAsia="de-DE"/>
            <w14:ligatures w14:val="none"/>
            <w:rPrChange w:id="4406"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40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408"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40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4410"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441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41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413" w:author="Manuel Hergenröder" w:date="2020-07-16T16:26:00Z">
              <w:rPr>
                <w:rFonts w:ascii="Consolas" w:eastAsia="Times New Roman" w:hAnsi="Consolas" w:cs="Courier New"/>
                <w:color w:val="000000"/>
                <w:sz w:val="20"/>
                <w:szCs w:val="20"/>
                <w:lang w:val="de-DE" w:eastAsia="de-DE"/>
                <w14:ligatures w14:val="none"/>
              </w:rPr>
            </w:rPrChange>
          </w:rPr>
          <w:t> * 2][</w:t>
        </w:r>
        <w:r w:rsidRPr="00625FEA">
          <w:rPr>
            <w:rFonts w:ascii="Consolas" w:eastAsia="Times New Roman" w:hAnsi="Consolas" w:cs="Courier New"/>
            <w:color w:val="1F377F"/>
            <w:sz w:val="18"/>
            <w:szCs w:val="18"/>
            <w:lang w:eastAsia="de-DE"/>
            <w14:ligatures w14:val="none"/>
            <w:rPrChange w:id="4414"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415"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4416" w:author="Manuel Hergenröder" w:date="2020-07-16T16:26:00Z">
              <w:rPr>
                <w:rFonts w:ascii="Consolas" w:eastAsia="Times New Roman" w:hAnsi="Consolas" w:cs="Courier New"/>
                <w:color w:val="1F377F"/>
                <w:sz w:val="20"/>
                <w:szCs w:val="20"/>
                <w:lang w:val="de-DE" w:eastAsia="de-DE"/>
                <w14:ligatures w14:val="none"/>
              </w:rPr>
            </w:rPrChange>
          </w:rPr>
          <w:t>window</w:t>
        </w:r>
        <w:r w:rsidRPr="00625FEA">
          <w:rPr>
            <w:rFonts w:ascii="Consolas" w:eastAsia="Times New Roman" w:hAnsi="Consolas" w:cs="Courier New"/>
            <w:color w:val="000000"/>
            <w:sz w:val="18"/>
            <w:szCs w:val="18"/>
            <w:lang w:eastAsia="de-DE"/>
            <w14:ligatures w14:val="none"/>
            <w:rPrChange w:id="441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418"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419" w:author="Manuel Hergenröder" w:date="2020-07-16T16:26:00Z">
              <w:rPr>
                <w:rFonts w:ascii="Consolas" w:eastAsia="Times New Roman" w:hAnsi="Consolas" w:cs="Courier New"/>
                <w:color w:val="000000"/>
                <w:sz w:val="20"/>
                <w:szCs w:val="20"/>
                <w:lang w:val="de-DE" w:eastAsia="de-DE"/>
                <w14:ligatures w14:val="none"/>
              </w:rPr>
            </w:rPrChange>
          </w:rPr>
          <w:t>];</w:t>
        </w:r>
      </w:ins>
    </w:p>
    <w:p w14:paraId="4E407C7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420" w:author="Manuel Hergenröder" w:date="2020-07-16T16:21:00Z"/>
          <w:rFonts w:ascii="Consolas" w:eastAsia="Times New Roman" w:hAnsi="Consolas" w:cs="Courier New"/>
          <w:color w:val="000000"/>
          <w:sz w:val="18"/>
          <w:szCs w:val="18"/>
          <w:lang w:eastAsia="de-DE"/>
          <w14:ligatures w14:val="none"/>
          <w:rPrChange w:id="4421" w:author="Manuel Hergenröder" w:date="2020-07-16T16:26:00Z">
            <w:rPr>
              <w:ins w:id="4422" w:author="Manuel Hergenröder" w:date="2020-07-16T16:21:00Z"/>
              <w:rFonts w:ascii="Consolas" w:eastAsia="Times New Roman" w:hAnsi="Consolas" w:cs="Courier New"/>
              <w:color w:val="000000"/>
              <w:sz w:val="20"/>
              <w:szCs w:val="20"/>
              <w:lang w:val="de-DE" w:eastAsia="de-DE"/>
              <w14:ligatures w14:val="none"/>
            </w:rPr>
          </w:rPrChange>
        </w:rPr>
      </w:pPr>
      <w:ins w:id="4423" w:author="Manuel Hergenröder" w:date="2020-07-16T16:21:00Z">
        <w:r w:rsidRPr="00625FEA">
          <w:rPr>
            <w:rFonts w:ascii="Consolas" w:eastAsia="Times New Roman" w:hAnsi="Consolas" w:cs="Courier New"/>
            <w:color w:val="000000"/>
            <w:sz w:val="18"/>
            <w:szCs w:val="18"/>
            <w:lang w:eastAsia="de-DE"/>
            <w14:ligatures w14:val="none"/>
            <w:rPrChange w:id="442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4425" w:author="Manuel Hergenröder" w:date="2020-07-16T16:26:00Z">
              <w:rPr>
                <w:rFonts w:ascii="Consolas" w:eastAsia="Times New Roman" w:hAnsi="Consolas" w:cs="Courier New"/>
                <w:color w:val="8F08C4"/>
                <w:sz w:val="20"/>
                <w:szCs w:val="20"/>
                <w:lang w:val="de-DE" w:eastAsia="de-DE"/>
                <w14:ligatures w14:val="none"/>
              </w:rPr>
            </w:rPrChange>
          </w:rPr>
          <w:t>continue</w:t>
        </w:r>
        <w:r w:rsidRPr="00625FEA">
          <w:rPr>
            <w:rFonts w:ascii="Consolas" w:eastAsia="Times New Roman" w:hAnsi="Consolas" w:cs="Courier New"/>
            <w:color w:val="000000"/>
            <w:sz w:val="18"/>
            <w:szCs w:val="18"/>
            <w:lang w:eastAsia="de-DE"/>
            <w14:ligatures w14:val="none"/>
            <w:rPrChange w:id="4426" w:author="Manuel Hergenröder" w:date="2020-07-16T16:26:00Z">
              <w:rPr>
                <w:rFonts w:ascii="Consolas" w:eastAsia="Times New Roman" w:hAnsi="Consolas" w:cs="Courier New"/>
                <w:color w:val="000000"/>
                <w:sz w:val="20"/>
                <w:szCs w:val="20"/>
                <w:lang w:val="de-DE" w:eastAsia="de-DE"/>
                <w14:ligatures w14:val="none"/>
              </w:rPr>
            </w:rPrChange>
          </w:rPr>
          <w:t>;</w:t>
        </w:r>
      </w:ins>
    </w:p>
    <w:p w14:paraId="1AF49EE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427" w:author="Manuel Hergenröder" w:date="2020-07-16T16:21:00Z"/>
          <w:rFonts w:ascii="Consolas" w:eastAsia="Times New Roman" w:hAnsi="Consolas" w:cs="Courier New"/>
          <w:color w:val="000000"/>
          <w:sz w:val="18"/>
          <w:szCs w:val="18"/>
          <w:lang w:eastAsia="de-DE"/>
          <w14:ligatures w14:val="none"/>
          <w:rPrChange w:id="4428" w:author="Manuel Hergenröder" w:date="2020-07-16T16:26:00Z">
            <w:rPr>
              <w:ins w:id="4429" w:author="Manuel Hergenröder" w:date="2020-07-16T16:21:00Z"/>
              <w:rFonts w:ascii="Consolas" w:eastAsia="Times New Roman" w:hAnsi="Consolas" w:cs="Courier New"/>
              <w:color w:val="000000"/>
              <w:sz w:val="20"/>
              <w:szCs w:val="20"/>
              <w:lang w:val="de-DE" w:eastAsia="de-DE"/>
              <w14:ligatures w14:val="none"/>
            </w:rPr>
          </w:rPrChange>
        </w:rPr>
      </w:pPr>
      <w:ins w:id="4430" w:author="Manuel Hergenröder" w:date="2020-07-16T16:21:00Z">
        <w:r w:rsidRPr="00625FEA">
          <w:rPr>
            <w:rFonts w:ascii="Consolas" w:eastAsia="Times New Roman" w:hAnsi="Consolas" w:cs="Courier New"/>
            <w:color w:val="000000"/>
            <w:sz w:val="18"/>
            <w:szCs w:val="18"/>
            <w:lang w:eastAsia="de-DE"/>
            <w14:ligatures w14:val="none"/>
            <w:rPrChange w:id="4431" w:author="Manuel Hergenröder" w:date="2020-07-16T16:26:00Z">
              <w:rPr>
                <w:rFonts w:ascii="Consolas" w:eastAsia="Times New Roman" w:hAnsi="Consolas" w:cs="Courier New"/>
                <w:color w:val="000000"/>
                <w:sz w:val="20"/>
                <w:szCs w:val="20"/>
                <w:lang w:val="de-DE" w:eastAsia="de-DE"/>
                <w14:ligatures w14:val="none"/>
              </w:rPr>
            </w:rPrChange>
          </w:rPr>
          <w:t>                    }</w:t>
        </w:r>
      </w:ins>
    </w:p>
    <w:p w14:paraId="3581C9E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432" w:author="Manuel Hergenröder" w:date="2020-07-16T16:21:00Z"/>
          <w:rFonts w:ascii="Consolas" w:eastAsia="Times New Roman" w:hAnsi="Consolas" w:cs="Courier New"/>
          <w:color w:val="000000"/>
          <w:sz w:val="18"/>
          <w:szCs w:val="18"/>
          <w:lang w:eastAsia="de-DE"/>
          <w14:ligatures w14:val="none"/>
          <w:rPrChange w:id="4433" w:author="Manuel Hergenröder" w:date="2020-07-16T16:26:00Z">
            <w:rPr>
              <w:ins w:id="4434" w:author="Manuel Hergenröder" w:date="2020-07-16T16:21:00Z"/>
              <w:rFonts w:ascii="Consolas" w:eastAsia="Times New Roman" w:hAnsi="Consolas" w:cs="Courier New"/>
              <w:color w:val="000000"/>
              <w:sz w:val="20"/>
              <w:szCs w:val="20"/>
              <w:lang w:val="de-DE" w:eastAsia="de-DE"/>
              <w14:ligatures w14:val="none"/>
            </w:rPr>
          </w:rPrChange>
        </w:rPr>
      </w:pPr>
      <w:ins w:id="4435" w:author="Manuel Hergenröder" w:date="2020-07-16T16:21:00Z">
        <w:r w:rsidRPr="00625FEA">
          <w:rPr>
            <w:rFonts w:ascii="Consolas" w:eastAsia="Times New Roman" w:hAnsi="Consolas" w:cs="Courier New"/>
            <w:color w:val="000000"/>
            <w:sz w:val="18"/>
            <w:szCs w:val="18"/>
            <w:lang w:eastAsia="de-DE"/>
            <w14:ligatures w14:val="none"/>
            <w:rPrChange w:id="4436" w:author="Manuel Hergenröder" w:date="2020-07-16T16:26:00Z">
              <w:rPr>
                <w:rFonts w:ascii="Consolas" w:eastAsia="Times New Roman" w:hAnsi="Consolas" w:cs="Courier New"/>
                <w:color w:val="000000"/>
                <w:sz w:val="20"/>
                <w:szCs w:val="20"/>
                <w:lang w:val="de-DE" w:eastAsia="de-DE"/>
                <w14:ligatures w14:val="none"/>
              </w:rPr>
            </w:rPrChange>
          </w:rPr>
          <w:t>                    </w:t>
        </w:r>
      </w:ins>
    </w:p>
    <w:p w14:paraId="4F2C958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437" w:author="Manuel Hergenröder" w:date="2020-07-16T16:21:00Z"/>
          <w:rFonts w:ascii="Consolas" w:eastAsia="Times New Roman" w:hAnsi="Consolas" w:cs="Courier New"/>
          <w:color w:val="000000"/>
          <w:sz w:val="18"/>
          <w:szCs w:val="18"/>
          <w:lang w:eastAsia="de-DE"/>
          <w14:ligatures w14:val="none"/>
          <w:rPrChange w:id="4438" w:author="Manuel Hergenröder" w:date="2020-07-16T16:26:00Z">
            <w:rPr>
              <w:ins w:id="4439" w:author="Manuel Hergenröder" w:date="2020-07-16T16:21:00Z"/>
              <w:rFonts w:ascii="Consolas" w:eastAsia="Times New Roman" w:hAnsi="Consolas" w:cs="Courier New"/>
              <w:color w:val="000000"/>
              <w:sz w:val="20"/>
              <w:szCs w:val="20"/>
              <w:lang w:val="de-DE" w:eastAsia="de-DE"/>
              <w14:ligatures w14:val="none"/>
            </w:rPr>
          </w:rPrChange>
        </w:rPr>
      </w:pPr>
      <w:ins w:id="4440" w:author="Manuel Hergenröder" w:date="2020-07-16T16:21:00Z">
        <w:r w:rsidRPr="00625FEA">
          <w:rPr>
            <w:rFonts w:ascii="Consolas" w:eastAsia="Times New Roman" w:hAnsi="Consolas" w:cs="Courier New"/>
            <w:color w:val="000000"/>
            <w:sz w:val="18"/>
            <w:szCs w:val="18"/>
            <w:lang w:eastAsia="de-DE"/>
            <w14:ligatures w14:val="none"/>
            <w:rPrChange w:id="444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4442" w:author="Manuel Hergenröder" w:date="2020-07-16T16:26:00Z">
              <w:rPr>
                <w:rFonts w:ascii="Consolas" w:eastAsia="Times New Roman" w:hAnsi="Consolas" w:cs="Courier New"/>
                <w:color w:val="008000"/>
                <w:sz w:val="20"/>
                <w:szCs w:val="20"/>
                <w:lang w:val="de-DE" w:eastAsia="de-DE"/>
                <w14:ligatures w14:val="none"/>
              </w:rPr>
            </w:rPrChange>
          </w:rPr>
          <w:t>// Sum overlapping values (this code only works for 50% overlap)</w:t>
        </w:r>
      </w:ins>
    </w:p>
    <w:p w14:paraId="7C70AB9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443" w:author="Manuel Hergenröder" w:date="2020-07-16T16:21:00Z"/>
          <w:rFonts w:ascii="Consolas" w:eastAsia="Times New Roman" w:hAnsi="Consolas" w:cs="Courier New"/>
          <w:color w:val="000000"/>
          <w:sz w:val="18"/>
          <w:szCs w:val="18"/>
          <w:lang w:eastAsia="de-DE"/>
          <w14:ligatures w14:val="none"/>
          <w:rPrChange w:id="4444" w:author="Manuel Hergenröder" w:date="2020-07-16T16:26:00Z">
            <w:rPr>
              <w:ins w:id="4445" w:author="Manuel Hergenröder" w:date="2020-07-16T16:21:00Z"/>
              <w:rFonts w:ascii="Consolas" w:eastAsia="Times New Roman" w:hAnsi="Consolas" w:cs="Courier New"/>
              <w:color w:val="000000"/>
              <w:sz w:val="20"/>
              <w:szCs w:val="20"/>
              <w:lang w:val="de-DE" w:eastAsia="de-DE"/>
              <w14:ligatures w14:val="none"/>
            </w:rPr>
          </w:rPrChange>
        </w:rPr>
      </w:pPr>
      <w:ins w:id="4446" w:author="Manuel Hergenröder" w:date="2020-07-16T16:21:00Z">
        <w:r w:rsidRPr="00625FEA">
          <w:rPr>
            <w:rFonts w:ascii="Consolas" w:eastAsia="Times New Roman" w:hAnsi="Consolas" w:cs="Courier New"/>
            <w:color w:val="000000"/>
            <w:sz w:val="18"/>
            <w:szCs w:val="18"/>
            <w:lang w:eastAsia="de-DE"/>
            <w14:ligatures w14:val="none"/>
            <w:rPrChange w:id="444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4448"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444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450"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451" w:author="Manuel Hergenröder" w:date="2020-07-16T16:26:00Z">
              <w:rPr>
                <w:rFonts w:ascii="Consolas" w:eastAsia="Times New Roman" w:hAnsi="Consolas" w:cs="Courier New"/>
                <w:color w:val="000000"/>
                <w:sz w:val="20"/>
                <w:szCs w:val="20"/>
                <w:lang w:val="de-DE" w:eastAsia="de-DE"/>
                <w14:ligatures w14:val="none"/>
              </w:rPr>
            </w:rPrChange>
          </w:rPr>
          <w:t> &lt; </w:t>
        </w:r>
        <w:r w:rsidRPr="00625FEA">
          <w:rPr>
            <w:rFonts w:ascii="Consolas" w:eastAsia="Times New Roman" w:hAnsi="Consolas" w:cs="Courier New"/>
            <w:color w:val="0000FF"/>
            <w:sz w:val="18"/>
            <w:szCs w:val="18"/>
            <w:lang w:eastAsia="de-DE"/>
            <w14:ligatures w14:val="none"/>
            <w:rPrChange w:id="445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453" w:author="Manuel Hergenröder" w:date="2020-07-16T16:26:00Z">
              <w:rPr>
                <w:rFonts w:ascii="Consolas" w:eastAsia="Times New Roman" w:hAnsi="Consolas" w:cs="Courier New"/>
                <w:color w:val="000000"/>
                <w:sz w:val="20"/>
                <w:szCs w:val="20"/>
                <w:lang w:val="de-DE" w:eastAsia="de-DE"/>
                <w14:ligatures w14:val="none"/>
              </w:rPr>
            </w:rPrChange>
          </w:rPr>
          <w:t>.fftSize / 2)</w:t>
        </w:r>
      </w:ins>
    </w:p>
    <w:p w14:paraId="09729F8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454" w:author="Manuel Hergenröder" w:date="2020-07-16T16:21:00Z"/>
          <w:rFonts w:ascii="Consolas" w:eastAsia="Times New Roman" w:hAnsi="Consolas" w:cs="Courier New"/>
          <w:color w:val="000000"/>
          <w:sz w:val="18"/>
          <w:szCs w:val="18"/>
          <w:lang w:eastAsia="de-DE"/>
          <w14:ligatures w14:val="none"/>
          <w:rPrChange w:id="4455" w:author="Manuel Hergenröder" w:date="2020-07-16T16:26:00Z">
            <w:rPr>
              <w:ins w:id="4456" w:author="Manuel Hergenröder" w:date="2020-07-16T16:21:00Z"/>
              <w:rFonts w:ascii="Consolas" w:eastAsia="Times New Roman" w:hAnsi="Consolas" w:cs="Courier New"/>
              <w:color w:val="000000"/>
              <w:sz w:val="20"/>
              <w:szCs w:val="20"/>
              <w:lang w:val="de-DE" w:eastAsia="de-DE"/>
              <w14:ligatures w14:val="none"/>
            </w:rPr>
          </w:rPrChange>
        </w:rPr>
      </w:pPr>
      <w:ins w:id="4457" w:author="Manuel Hergenröder" w:date="2020-07-16T16:21:00Z">
        <w:r w:rsidRPr="00625FEA">
          <w:rPr>
            <w:rFonts w:ascii="Consolas" w:eastAsia="Times New Roman" w:hAnsi="Consolas" w:cs="Courier New"/>
            <w:color w:val="000000"/>
            <w:sz w:val="18"/>
            <w:szCs w:val="18"/>
            <w:lang w:eastAsia="de-DE"/>
            <w14:ligatures w14:val="none"/>
            <w:rPrChange w:id="4458" w:author="Manuel Hergenröder" w:date="2020-07-16T16:26:00Z">
              <w:rPr>
                <w:rFonts w:ascii="Consolas" w:eastAsia="Times New Roman" w:hAnsi="Consolas" w:cs="Courier New"/>
                <w:color w:val="000000"/>
                <w:sz w:val="20"/>
                <w:szCs w:val="20"/>
                <w:lang w:val="de-DE" w:eastAsia="de-DE"/>
                <w14:ligatures w14:val="none"/>
              </w:rPr>
            </w:rPrChange>
          </w:rPr>
          <w:t>                    {</w:t>
        </w:r>
      </w:ins>
    </w:p>
    <w:p w14:paraId="0D5E232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459" w:author="Manuel Hergenröder" w:date="2020-07-16T16:21:00Z"/>
          <w:rFonts w:ascii="Consolas" w:eastAsia="Times New Roman" w:hAnsi="Consolas" w:cs="Courier New"/>
          <w:color w:val="000000"/>
          <w:sz w:val="18"/>
          <w:szCs w:val="18"/>
          <w:lang w:eastAsia="de-DE"/>
          <w14:ligatures w14:val="none"/>
          <w:rPrChange w:id="4460" w:author="Manuel Hergenröder" w:date="2020-07-16T16:26:00Z">
            <w:rPr>
              <w:ins w:id="4461" w:author="Manuel Hergenröder" w:date="2020-07-16T16:21:00Z"/>
              <w:rFonts w:ascii="Consolas" w:eastAsia="Times New Roman" w:hAnsi="Consolas" w:cs="Courier New"/>
              <w:color w:val="000000"/>
              <w:sz w:val="20"/>
              <w:szCs w:val="20"/>
              <w:lang w:val="de-DE" w:eastAsia="de-DE"/>
              <w14:ligatures w14:val="none"/>
            </w:rPr>
          </w:rPrChange>
        </w:rPr>
      </w:pPr>
      <w:ins w:id="4462" w:author="Manuel Hergenröder" w:date="2020-07-16T16:21:00Z">
        <w:r w:rsidRPr="00625FEA">
          <w:rPr>
            <w:rFonts w:ascii="Consolas" w:eastAsia="Times New Roman" w:hAnsi="Consolas" w:cs="Courier New"/>
            <w:color w:val="000000"/>
            <w:sz w:val="18"/>
            <w:szCs w:val="18"/>
            <w:lang w:eastAsia="de-DE"/>
            <w14:ligatures w14:val="none"/>
            <w:rPrChange w:id="446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46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465" w:author="Manuel Hergenröder" w:date="2020-07-16T16:26:00Z">
              <w:rPr>
                <w:rFonts w:ascii="Consolas" w:eastAsia="Times New Roman" w:hAnsi="Consolas" w:cs="Courier New"/>
                <w:color w:val="000000"/>
                <w:sz w:val="20"/>
                <w:szCs w:val="20"/>
                <w:lang w:val="de-DE" w:eastAsia="de-DE"/>
                <w14:ligatures w14:val="none"/>
              </w:rPr>
            </w:rPrChange>
          </w:rPr>
          <w:t>.ifftData[</w:t>
        </w:r>
        <w:r w:rsidRPr="00625FEA">
          <w:rPr>
            <w:rFonts w:ascii="Consolas" w:eastAsia="Times New Roman" w:hAnsi="Consolas" w:cs="Courier New"/>
            <w:color w:val="1F377F"/>
            <w:sz w:val="18"/>
            <w:szCs w:val="18"/>
            <w:lang w:eastAsia="de-DE"/>
            <w14:ligatures w14:val="none"/>
            <w:rPrChange w:id="4466"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46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468"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46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4470"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447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47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473" w:author="Manuel Hergenröder" w:date="2020-07-16T16:26:00Z">
              <w:rPr>
                <w:rFonts w:ascii="Consolas" w:eastAsia="Times New Roman" w:hAnsi="Consolas" w:cs="Courier New"/>
                <w:color w:val="000000"/>
                <w:sz w:val="20"/>
                <w:szCs w:val="20"/>
                <w:lang w:val="de-DE" w:eastAsia="de-DE"/>
                <w14:ligatures w14:val="none"/>
              </w:rPr>
            </w:rPrChange>
          </w:rPr>
          <w:t> * 2 - 1][</w:t>
        </w:r>
        <w:r w:rsidRPr="00625FEA">
          <w:rPr>
            <w:rFonts w:ascii="Consolas" w:eastAsia="Times New Roman" w:hAnsi="Consolas" w:cs="Courier New"/>
            <w:color w:val="0000FF"/>
            <w:sz w:val="18"/>
            <w:szCs w:val="18"/>
            <w:lang w:eastAsia="de-DE"/>
            <w14:ligatures w14:val="none"/>
            <w:rPrChange w:id="447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475" w:author="Manuel Hergenröder" w:date="2020-07-16T16:26:00Z">
              <w:rPr>
                <w:rFonts w:ascii="Consolas" w:eastAsia="Times New Roman" w:hAnsi="Consolas" w:cs="Courier New"/>
                <w:color w:val="000000"/>
                <w:sz w:val="20"/>
                <w:szCs w:val="20"/>
                <w:lang w:val="de-DE" w:eastAsia="de-DE"/>
                <w14:ligatures w14:val="none"/>
              </w:rPr>
            </w:rPrChange>
          </w:rPr>
          <w:t>.fftOverlapOffset + </w:t>
        </w:r>
        <w:r w:rsidRPr="00625FEA">
          <w:rPr>
            <w:rFonts w:ascii="Consolas" w:eastAsia="Times New Roman" w:hAnsi="Consolas" w:cs="Courier New"/>
            <w:color w:val="1F377F"/>
            <w:sz w:val="18"/>
            <w:szCs w:val="18"/>
            <w:lang w:eastAsia="de-DE"/>
            <w14:ligatures w14:val="none"/>
            <w:rPrChange w:id="4476"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477"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4478"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447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480"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481" w:author="Manuel Hergenröder" w:date="2020-07-16T16:26:00Z">
              <w:rPr>
                <w:rFonts w:ascii="Consolas" w:eastAsia="Times New Roman" w:hAnsi="Consolas" w:cs="Courier New"/>
                <w:color w:val="000000"/>
                <w:sz w:val="20"/>
                <w:szCs w:val="20"/>
                <w:lang w:val="de-DE" w:eastAsia="de-DE"/>
                <w14:ligatures w14:val="none"/>
              </w:rPr>
            </w:rPrChange>
          </w:rPr>
          <w:t> * 2][</w:t>
        </w:r>
        <w:r w:rsidRPr="00625FEA">
          <w:rPr>
            <w:rFonts w:ascii="Consolas" w:eastAsia="Times New Roman" w:hAnsi="Consolas" w:cs="Courier New"/>
            <w:color w:val="1F377F"/>
            <w:sz w:val="18"/>
            <w:szCs w:val="18"/>
            <w:lang w:eastAsia="de-DE"/>
            <w14:ligatures w14:val="none"/>
            <w:rPrChange w:id="4482"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483" w:author="Manuel Hergenröder" w:date="2020-07-16T16:26:00Z">
              <w:rPr>
                <w:rFonts w:ascii="Consolas" w:eastAsia="Times New Roman" w:hAnsi="Consolas" w:cs="Courier New"/>
                <w:color w:val="000000"/>
                <w:sz w:val="20"/>
                <w:szCs w:val="20"/>
                <w:lang w:val="de-DE" w:eastAsia="de-DE"/>
                <w14:ligatures w14:val="none"/>
              </w:rPr>
            </w:rPrChange>
          </w:rPr>
          <w:t>];</w:t>
        </w:r>
      </w:ins>
    </w:p>
    <w:p w14:paraId="6F7782B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484" w:author="Manuel Hergenröder" w:date="2020-07-16T16:21:00Z"/>
          <w:rFonts w:ascii="Consolas" w:eastAsia="Times New Roman" w:hAnsi="Consolas" w:cs="Courier New"/>
          <w:color w:val="000000"/>
          <w:sz w:val="18"/>
          <w:szCs w:val="18"/>
          <w:lang w:eastAsia="de-DE"/>
          <w14:ligatures w14:val="none"/>
          <w:rPrChange w:id="4485" w:author="Manuel Hergenröder" w:date="2020-07-16T16:26:00Z">
            <w:rPr>
              <w:ins w:id="4486" w:author="Manuel Hergenröder" w:date="2020-07-16T16:21:00Z"/>
              <w:rFonts w:ascii="Consolas" w:eastAsia="Times New Roman" w:hAnsi="Consolas" w:cs="Courier New"/>
              <w:color w:val="000000"/>
              <w:sz w:val="20"/>
              <w:szCs w:val="20"/>
              <w:lang w:val="de-DE" w:eastAsia="de-DE"/>
              <w14:ligatures w14:val="none"/>
            </w:rPr>
          </w:rPrChange>
        </w:rPr>
      </w:pPr>
      <w:ins w:id="4487" w:author="Manuel Hergenröder" w:date="2020-07-16T16:21:00Z">
        <w:r w:rsidRPr="00625FEA">
          <w:rPr>
            <w:rFonts w:ascii="Consolas" w:eastAsia="Times New Roman" w:hAnsi="Consolas" w:cs="Courier New"/>
            <w:color w:val="000000"/>
            <w:sz w:val="18"/>
            <w:szCs w:val="18"/>
            <w:lang w:eastAsia="de-DE"/>
            <w14:ligatures w14:val="none"/>
            <w:rPrChange w:id="448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8F08C4"/>
            <w:sz w:val="18"/>
            <w:szCs w:val="18"/>
            <w:lang w:eastAsia="de-DE"/>
            <w14:ligatures w14:val="none"/>
            <w:rPrChange w:id="4489" w:author="Manuel Hergenröder" w:date="2020-07-16T16:26:00Z">
              <w:rPr>
                <w:rFonts w:ascii="Consolas" w:eastAsia="Times New Roman" w:hAnsi="Consolas" w:cs="Courier New"/>
                <w:color w:val="8F08C4"/>
                <w:sz w:val="20"/>
                <w:szCs w:val="20"/>
                <w:lang w:val="de-DE" w:eastAsia="de-DE"/>
                <w14:ligatures w14:val="none"/>
              </w:rPr>
            </w:rPrChange>
          </w:rPr>
          <w:t>else</w:t>
        </w:r>
        <w:r w:rsidRPr="00625FEA">
          <w:rPr>
            <w:rFonts w:ascii="Consolas" w:eastAsia="Times New Roman" w:hAnsi="Consolas" w:cs="Courier New"/>
            <w:color w:val="000000"/>
            <w:sz w:val="18"/>
            <w:szCs w:val="18"/>
            <w:lang w:eastAsia="de-DE"/>
            <w14:ligatures w14:val="none"/>
            <w:rPrChange w:id="4490" w:author="Manuel Hergenröder" w:date="2020-07-16T16:26:00Z">
              <w:rPr>
                <w:rFonts w:ascii="Consolas" w:eastAsia="Times New Roman" w:hAnsi="Consolas" w:cs="Courier New"/>
                <w:color w:val="000000"/>
                <w:sz w:val="20"/>
                <w:szCs w:val="20"/>
                <w:lang w:val="de-DE" w:eastAsia="de-DE"/>
                <w14:ligatures w14:val="none"/>
              </w:rPr>
            </w:rPrChange>
          </w:rPr>
          <w:t> {</w:t>
        </w:r>
      </w:ins>
    </w:p>
    <w:p w14:paraId="56DE370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491" w:author="Manuel Hergenröder" w:date="2020-07-16T16:21:00Z"/>
          <w:rFonts w:ascii="Consolas" w:eastAsia="Times New Roman" w:hAnsi="Consolas" w:cs="Courier New"/>
          <w:color w:val="000000"/>
          <w:sz w:val="18"/>
          <w:szCs w:val="18"/>
          <w:lang w:eastAsia="de-DE"/>
          <w14:ligatures w14:val="none"/>
          <w:rPrChange w:id="4492" w:author="Manuel Hergenröder" w:date="2020-07-16T16:26:00Z">
            <w:rPr>
              <w:ins w:id="4493" w:author="Manuel Hergenröder" w:date="2020-07-16T16:21:00Z"/>
              <w:rFonts w:ascii="Consolas" w:eastAsia="Times New Roman" w:hAnsi="Consolas" w:cs="Courier New"/>
              <w:color w:val="000000"/>
              <w:sz w:val="20"/>
              <w:szCs w:val="20"/>
              <w:lang w:val="de-DE" w:eastAsia="de-DE"/>
              <w14:ligatures w14:val="none"/>
            </w:rPr>
          </w:rPrChange>
        </w:rPr>
      </w:pPr>
      <w:ins w:id="4494" w:author="Manuel Hergenröder" w:date="2020-07-16T16:21:00Z">
        <w:r w:rsidRPr="00625FEA">
          <w:rPr>
            <w:rFonts w:ascii="Consolas" w:eastAsia="Times New Roman" w:hAnsi="Consolas" w:cs="Courier New"/>
            <w:color w:val="000000"/>
            <w:sz w:val="18"/>
            <w:szCs w:val="18"/>
            <w:lang w:eastAsia="de-DE"/>
            <w14:ligatures w14:val="none"/>
            <w:rPrChange w:id="449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49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497" w:author="Manuel Hergenröder" w:date="2020-07-16T16:26:00Z">
              <w:rPr>
                <w:rFonts w:ascii="Consolas" w:eastAsia="Times New Roman" w:hAnsi="Consolas" w:cs="Courier New"/>
                <w:color w:val="000000"/>
                <w:sz w:val="20"/>
                <w:szCs w:val="20"/>
                <w:lang w:val="de-DE" w:eastAsia="de-DE"/>
                <w14:ligatures w14:val="none"/>
              </w:rPr>
            </w:rPrChange>
          </w:rPr>
          <w:t>.ifftData[</w:t>
        </w:r>
        <w:r w:rsidRPr="00625FEA">
          <w:rPr>
            <w:rFonts w:ascii="Consolas" w:eastAsia="Times New Roman" w:hAnsi="Consolas" w:cs="Courier New"/>
            <w:color w:val="1F377F"/>
            <w:sz w:val="18"/>
            <w:szCs w:val="18"/>
            <w:lang w:eastAsia="de-DE"/>
            <w14:ligatures w14:val="none"/>
            <w:rPrChange w:id="4498"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49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500"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501"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4502"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450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504"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505" w:author="Manuel Hergenröder" w:date="2020-07-16T16:26:00Z">
              <w:rPr>
                <w:rFonts w:ascii="Consolas" w:eastAsia="Times New Roman" w:hAnsi="Consolas" w:cs="Courier New"/>
                <w:color w:val="000000"/>
                <w:sz w:val="20"/>
                <w:szCs w:val="20"/>
                <w:lang w:val="de-DE" w:eastAsia="de-DE"/>
                <w14:ligatures w14:val="none"/>
              </w:rPr>
            </w:rPrChange>
          </w:rPr>
          <w:t> * 2][</w:t>
        </w:r>
        <w:r w:rsidRPr="00625FEA">
          <w:rPr>
            <w:rFonts w:ascii="Consolas" w:eastAsia="Times New Roman" w:hAnsi="Consolas" w:cs="Courier New"/>
            <w:color w:val="1F377F"/>
            <w:sz w:val="18"/>
            <w:szCs w:val="18"/>
            <w:lang w:eastAsia="de-DE"/>
            <w14:ligatures w14:val="none"/>
            <w:rPrChange w:id="4506"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507"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4508" w:author="Manuel Hergenröder" w:date="2020-07-16T16:26:00Z">
              <w:rPr>
                <w:rFonts w:ascii="Consolas" w:eastAsia="Times New Roman" w:hAnsi="Consolas" w:cs="Courier New"/>
                <w:color w:val="1F377F"/>
                <w:sz w:val="20"/>
                <w:szCs w:val="20"/>
                <w:lang w:val="de-DE" w:eastAsia="de-DE"/>
                <w14:ligatures w14:val="none"/>
              </w:rPr>
            </w:rPrChange>
          </w:rPr>
          <w:t>result</w:t>
        </w:r>
        <w:r w:rsidRPr="00625FEA">
          <w:rPr>
            <w:rFonts w:ascii="Consolas" w:eastAsia="Times New Roman" w:hAnsi="Consolas" w:cs="Courier New"/>
            <w:color w:val="000000"/>
            <w:sz w:val="18"/>
            <w:szCs w:val="18"/>
            <w:lang w:eastAsia="de-DE"/>
            <w14:ligatures w14:val="none"/>
            <w:rPrChange w:id="450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510"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511" w:author="Manuel Hergenröder" w:date="2020-07-16T16:26:00Z">
              <w:rPr>
                <w:rFonts w:ascii="Consolas" w:eastAsia="Times New Roman" w:hAnsi="Consolas" w:cs="Courier New"/>
                <w:color w:val="000000"/>
                <w:sz w:val="20"/>
                <w:szCs w:val="20"/>
                <w:lang w:val="de-DE" w:eastAsia="de-DE"/>
                <w14:ligatures w14:val="none"/>
              </w:rPr>
            </w:rPrChange>
          </w:rPr>
          <w:t> * 2 + 1][</w:t>
        </w:r>
        <w:r w:rsidRPr="00625FEA">
          <w:rPr>
            <w:rFonts w:ascii="Consolas" w:eastAsia="Times New Roman" w:hAnsi="Consolas" w:cs="Courier New"/>
            <w:color w:val="1F377F"/>
            <w:sz w:val="18"/>
            <w:szCs w:val="18"/>
            <w:lang w:eastAsia="de-DE"/>
            <w14:ligatures w14:val="none"/>
            <w:rPrChange w:id="4512"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4513"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451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515" w:author="Manuel Hergenröder" w:date="2020-07-16T16:26:00Z">
              <w:rPr>
                <w:rFonts w:ascii="Consolas" w:eastAsia="Times New Roman" w:hAnsi="Consolas" w:cs="Courier New"/>
                <w:color w:val="000000"/>
                <w:sz w:val="20"/>
                <w:szCs w:val="20"/>
                <w:lang w:val="de-DE" w:eastAsia="de-DE"/>
                <w14:ligatures w14:val="none"/>
              </w:rPr>
            </w:rPrChange>
          </w:rPr>
          <w:t>.fftOverlapOffset];</w:t>
        </w:r>
      </w:ins>
    </w:p>
    <w:p w14:paraId="25F25A0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516" w:author="Manuel Hergenröder" w:date="2020-07-16T16:21:00Z"/>
          <w:rFonts w:ascii="Consolas" w:eastAsia="Times New Roman" w:hAnsi="Consolas" w:cs="Courier New"/>
          <w:color w:val="000000"/>
          <w:sz w:val="18"/>
          <w:szCs w:val="18"/>
          <w:lang w:eastAsia="de-DE"/>
          <w14:ligatures w14:val="none"/>
          <w:rPrChange w:id="4517" w:author="Manuel Hergenröder" w:date="2020-07-16T16:26:00Z">
            <w:rPr>
              <w:ins w:id="4518" w:author="Manuel Hergenröder" w:date="2020-07-16T16:21:00Z"/>
              <w:rFonts w:ascii="Consolas" w:eastAsia="Times New Roman" w:hAnsi="Consolas" w:cs="Courier New"/>
              <w:color w:val="000000"/>
              <w:sz w:val="20"/>
              <w:szCs w:val="20"/>
              <w:lang w:val="de-DE" w:eastAsia="de-DE"/>
              <w14:ligatures w14:val="none"/>
            </w:rPr>
          </w:rPrChange>
        </w:rPr>
      </w:pPr>
      <w:ins w:id="4519" w:author="Manuel Hergenröder" w:date="2020-07-16T16:21:00Z">
        <w:r w:rsidRPr="00625FEA">
          <w:rPr>
            <w:rFonts w:ascii="Consolas" w:eastAsia="Times New Roman" w:hAnsi="Consolas" w:cs="Courier New"/>
            <w:color w:val="000000"/>
            <w:sz w:val="18"/>
            <w:szCs w:val="18"/>
            <w:lang w:eastAsia="de-DE"/>
            <w14:ligatures w14:val="none"/>
            <w:rPrChange w:id="4520" w:author="Manuel Hergenröder" w:date="2020-07-16T16:26:00Z">
              <w:rPr>
                <w:rFonts w:ascii="Consolas" w:eastAsia="Times New Roman" w:hAnsi="Consolas" w:cs="Courier New"/>
                <w:color w:val="000000"/>
                <w:sz w:val="20"/>
                <w:szCs w:val="20"/>
                <w:lang w:val="de-DE" w:eastAsia="de-DE"/>
                <w14:ligatures w14:val="none"/>
              </w:rPr>
            </w:rPrChange>
          </w:rPr>
          <w:t>                    }</w:t>
        </w:r>
      </w:ins>
    </w:p>
    <w:p w14:paraId="5D742E0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521" w:author="Manuel Hergenröder" w:date="2020-07-16T16:21:00Z"/>
          <w:rFonts w:ascii="Consolas" w:eastAsia="Times New Roman" w:hAnsi="Consolas" w:cs="Courier New"/>
          <w:color w:val="000000"/>
          <w:sz w:val="18"/>
          <w:szCs w:val="18"/>
          <w:lang w:eastAsia="de-DE"/>
          <w14:ligatures w14:val="none"/>
          <w:rPrChange w:id="4522" w:author="Manuel Hergenröder" w:date="2020-07-16T16:26:00Z">
            <w:rPr>
              <w:ins w:id="4523" w:author="Manuel Hergenröder" w:date="2020-07-16T16:21:00Z"/>
              <w:rFonts w:ascii="Consolas" w:eastAsia="Times New Roman" w:hAnsi="Consolas" w:cs="Courier New"/>
              <w:color w:val="000000"/>
              <w:sz w:val="20"/>
              <w:szCs w:val="20"/>
              <w:lang w:val="de-DE" w:eastAsia="de-DE"/>
              <w14:ligatures w14:val="none"/>
            </w:rPr>
          </w:rPrChange>
        </w:rPr>
      </w:pPr>
      <w:ins w:id="4524" w:author="Manuel Hergenröder" w:date="2020-07-16T16:21:00Z">
        <w:r w:rsidRPr="00625FEA">
          <w:rPr>
            <w:rFonts w:ascii="Consolas" w:eastAsia="Times New Roman" w:hAnsi="Consolas" w:cs="Courier New"/>
            <w:color w:val="000000"/>
            <w:sz w:val="18"/>
            <w:szCs w:val="18"/>
            <w:lang w:eastAsia="de-DE"/>
            <w14:ligatures w14:val="none"/>
            <w:rPrChange w:id="4525" w:author="Manuel Hergenröder" w:date="2020-07-16T16:26:00Z">
              <w:rPr>
                <w:rFonts w:ascii="Consolas" w:eastAsia="Times New Roman" w:hAnsi="Consolas" w:cs="Courier New"/>
                <w:color w:val="000000"/>
                <w:sz w:val="20"/>
                <w:szCs w:val="20"/>
                <w:lang w:val="de-DE" w:eastAsia="de-DE"/>
                <w14:ligatures w14:val="none"/>
              </w:rPr>
            </w:rPrChange>
          </w:rPr>
          <w:t>                }</w:t>
        </w:r>
      </w:ins>
    </w:p>
    <w:p w14:paraId="4D17D0C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526" w:author="Manuel Hergenröder" w:date="2020-07-16T16:21:00Z"/>
          <w:rFonts w:ascii="Consolas" w:eastAsia="Times New Roman" w:hAnsi="Consolas" w:cs="Courier New"/>
          <w:color w:val="000000"/>
          <w:sz w:val="18"/>
          <w:szCs w:val="18"/>
          <w:lang w:eastAsia="de-DE"/>
          <w14:ligatures w14:val="none"/>
          <w:rPrChange w:id="4527" w:author="Manuel Hergenröder" w:date="2020-07-16T16:26:00Z">
            <w:rPr>
              <w:ins w:id="4528" w:author="Manuel Hergenröder" w:date="2020-07-16T16:21:00Z"/>
              <w:rFonts w:ascii="Consolas" w:eastAsia="Times New Roman" w:hAnsi="Consolas" w:cs="Courier New"/>
              <w:color w:val="000000"/>
              <w:sz w:val="20"/>
              <w:szCs w:val="20"/>
              <w:lang w:val="de-DE" w:eastAsia="de-DE"/>
              <w14:ligatures w14:val="none"/>
            </w:rPr>
          </w:rPrChange>
        </w:rPr>
      </w:pPr>
      <w:ins w:id="4529" w:author="Manuel Hergenröder" w:date="2020-07-16T16:21:00Z">
        <w:r w:rsidRPr="00625FEA">
          <w:rPr>
            <w:rFonts w:ascii="Consolas" w:eastAsia="Times New Roman" w:hAnsi="Consolas" w:cs="Courier New"/>
            <w:color w:val="000000"/>
            <w:sz w:val="18"/>
            <w:szCs w:val="18"/>
            <w:lang w:eastAsia="de-DE"/>
            <w14:ligatures w14:val="none"/>
            <w:rPrChange w:id="4530" w:author="Manuel Hergenröder" w:date="2020-07-16T16:26:00Z">
              <w:rPr>
                <w:rFonts w:ascii="Consolas" w:eastAsia="Times New Roman" w:hAnsi="Consolas" w:cs="Courier New"/>
                <w:color w:val="000000"/>
                <w:sz w:val="20"/>
                <w:szCs w:val="20"/>
                <w:lang w:val="de-DE" w:eastAsia="de-DE"/>
                <w14:ligatures w14:val="none"/>
              </w:rPr>
            </w:rPrChange>
          </w:rPr>
          <w:t>            }</w:t>
        </w:r>
      </w:ins>
    </w:p>
    <w:p w14:paraId="25B198F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531" w:author="Manuel Hergenröder" w:date="2020-07-16T16:21:00Z"/>
          <w:rFonts w:ascii="Consolas" w:eastAsia="Times New Roman" w:hAnsi="Consolas" w:cs="Courier New"/>
          <w:color w:val="000000"/>
          <w:sz w:val="18"/>
          <w:szCs w:val="18"/>
          <w:lang w:eastAsia="de-DE"/>
          <w14:ligatures w14:val="none"/>
          <w:rPrChange w:id="4532" w:author="Manuel Hergenröder" w:date="2020-07-16T16:26:00Z">
            <w:rPr>
              <w:ins w:id="4533" w:author="Manuel Hergenröder" w:date="2020-07-16T16:21:00Z"/>
              <w:rFonts w:ascii="Consolas" w:eastAsia="Times New Roman" w:hAnsi="Consolas" w:cs="Courier New"/>
              <w:color w:val="000000"/>
              <w:sz w:val="20"/>
              <w:szCs w:val="20"/>
              <w:lang w:val="de-DE" w:eastAsia="de-DE"/>
              <w14:ligatures w14:val="none"/>
            </w:rPr>
          </w:rPrChange>
        </w:rPr>
      </w:pPr>
      <w:ins w:id="4534" w:author="Manuel Hergenröder" w:date="2020-07-16T16:21:00Z">
        <w:r w:rsidRPr="00625FEA">
          <w:rPr>
            <w:rFonts w:ascii="Consolas" w:eastAsia="Times New Roman" w:hAnsi="Consolas" w:cs="Courier New"/>
            <w:color w:val="000000"/>
            <w:sz w:val="18"/>
            <w:szCs w:val="18"/>
            <w:lang w:eastAsia="de-DE"/>
            <w14:ligatures w14:val="none"/>
            <w:rPrChange w:id="453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53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53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4538" w:author="Manuel Hergenröder" w:date="2020-07-16T16:26:00Z">
              <w:rPr>
                <w:rFonts w:ascii="Consolas" w:eastAsia="Times New Roman" w:hAnsi="Consolas" w:cs="Courier New"/>
                <w:color w:val="74531F"/>
                <w:sz w:val="20"/>
                <w:szCs w:val="20"/>
                <w:lang w:val="de-DE" w:eastAsia="de-DE"/>
                <w14:ligatures w14:val="none"/>
              </w:rPr>
            </w:rPrChange>
          </w:rPr>
          <w:t>FillPlaybackBuffer</w:t>
        </w:r>
        <w:r w:rsidRPr="00625FEA">
          <w:rPr>
            <w:rFonts w:ascii="Consolas" w:eastAsia="Times New Roman" w:hAnsi="Consolas" w:cs="Courier New"/>
            <w:color w:val="000000"/>
            <w:sz w:val="18"/>
            <w:szCs w:val="18"/>
            <w:lang w:eastAsia="de-DE"/>
            <w14:ligatures w14:val="none"/>
            <w:rPrChange w:id="4539" w:author="Manuel Hergenröder" w:date="2020-07-16T16:26:00Z">
              <w:rPr>
                <w:rFonts w:ascii="Consolas" w:eastAsia="Times New Roman" w:hAnsi="Consolas" w:cs="Courier New"/>
                <w:color w:val="000000"/>
                <w:sz w:val="20"/>
                <w:szCs w:val="20"/>
                <w:lang w:val="de-DE" w:eastAsia="de-DE"/>
                <w14:ligatures w14:val="none"/>
              </w:rPr>
            </w:rPrChange>
          </w:rPr>
          <w:t>();</w:t>
        </w:r>
      </w:ins>
    </w:p>
    <w:p w14:paraId="294635C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540" w:author="Manuel Hergenröder" w:date="2020-07-16T16:21:00Z"/>
          <w:rFonts w:ascii="Consolas" w:eastAsia="Times New Roman" w:hAnsi="Consolas" w:cs="Courier New"/>
          <w:color w:val="000000"/>
          <w:sz w:val="18"/>
          <w:szCs w:val="18"/>
          <w:lang w:eastAsia="de-DE"/>
          <w14:ligatures w14:val="none"/>
          <w:rPrChange w:id="4541" w:author="Manuel Hergenröder" w:date="2020-07-16T16:26:00Z">
            <w:rPr>
              <w:ins w:id="4542" w:author="Manuel Hergenröder" w:date="2020-07-16T16:21:00Z"/>
              <w:rFonts w:ascii="Consolas" w:eastAsia="Times New Roman" w:hAnsi="Consolas" w:cs="Courier New"/>
              <w:color w:val="000000"/>
              <w:sz w:val="20"/>
              <w:szCs w:val="20"/>
              <w:lang w:val="de-DE" w:eastAsia="de-DE"/>
              <w14:ligatures w14:val="none"/>
            </w:rPr>
          </w:rPrChange>
        </w:rPr>
      </w:pPr>
      <w:ins w:id="4543" w:author="Manuel Hergenröder" w:date="2020-07-16T16:21:00Z">
        <w:r w:rsidRPr="00625FEA">
          <w:rPr>
            <w:rFonts w:ascii="Consolas" w:eastAsia="Times New Roman" w:hAnsi="Consolas" w:cs="Courier New"/>
            <w:color w:val="000000"/>
            <w:sz w:val="18"/>
            <w:szCs w:val="18"/>
            <w:lang w:eastAsia="de-DE"/>
            <w14:ligatures w14:val="none"/>
            <w:rPrChange w:id="4544" w:author="Manuel Hergenröder" w:date="2020-07-16T16:26:00Z">
              <w:rPr>
                <w:rFonts w:ascii="Consolas" w:eastAsia="Times New Roman" w:hAnsi="Consolas" w:cs="Courier New"/>
                <w:color w:val="000000"/>
                <w:sz w:val="20"/>
                <w:szCs w:val="20"/>
                <w:lang w:val="de-DE" w:eastAsia="de-DE"/>
                <w14:ligatures w14:val="none"/>
              </w:rPr>
            </w:rPrChange>
          </w:rPr>
          <w:t>        }</w:t>
        </w:r>
      </w:ins>
    </w:p>
    <w:p w14:paraId="058A5C1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545" w:author="Manuel Hergenröder" w:date="2020-07-16T16:21:00Z"/>
          <w:rFonts w:ascii="Consolas" w:eastAsia="Times New Roman" w:hAnsi="Consolas" w:cs="Courier New"/>
          <w:color w:val="000000"/>
          <w:sz w:val="18"/>
          <w:szCs w:val="18"/>
          <w:lang w:eastAsia="de-DE"/>
          <w14:ligatures w14:val="none"/>
          <w:rPrChange w:id="4546" w:author="Manuel Hergenröder" w:date="2020-07-16T16:26:00Z">
            <w:rPr>
              <w:ins w:id="4547" w:author="Manuel Hergenröder" w:date="2020-07-16T16:21:00Z"/>
              <w:rFonts w:ascii="Consolas" w:eastAsia="Times New Roman" w:hAnsi="Consolas" w:cs="Courier New"/>
              <w:color w:val="000000"/>
              <w:sz w:val="20"/>
              <w:szCs w:val="20"/>
              <w:lang w:val="de-DE" w:eastAsia="de-DE"/>
              <w14:ligatures w14:val="none"/>
            </w:rPr>
          </w:rPrChange>
        </w:rPr>
      </w:pPr>
      <w:ins w:id="4548" w:author="Manuel Hergenröder" w:date="2020-07-16T16:21:00Z">
        <w:r w:rsidRPr="00625FEA">
          <w:rPr>
            <w:rFonts w:ascii="Consolas" w:eastAsia="Times New Roman" w:hAnsi="Consolas" w:cs="Courier New"/>
            <w:color w:val="000000"/>
            <w:sz w:val="18"/>
            <w:szCs w:val="18"/>
            <w:lang w:eastAsia="de-DE"/>
            <w14:ligatures w14:val="none"/>
            <w:rPrChange w:id="4549" w:author="Manuel Hergenröder" w:date="2020-07-16T16:26:00Z">
              <w:rPr>
                <w:rFonts w:ascii="Consolas" w:eastAsia="Times New Roman" w:hAnsi="Consolas" w:cs="Courier New"/>
                <w:color w:val="000000"/>
                <w:sz w:val="20"/>
                <w:szCs w:val="20"/>
                <w:lang w:val="de-DE" w:eastAsia="de-DE"/>
                <w14:ligatures w14:val="none"/>
              </w:rPr>
            </w:rPrChange>
          </w:rPr>
          <w:t>    }</w:t>
        </w:r>
      </w:ins>
    </w:p>
    <w:p w14:paraId="27FC237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550" w:author="Manuel Hergenröder" w:date="2020-07-16T16:21:00Z"/>
          <w:rFonts w:ascii="Consolas" w:eastAsia="Times New Roman" w:hAnsi="Consolas" w:cs="Courier New"/>
          <w:color w:val="000000"/>
          <w:sz w:val="18"/>
          <w:szCs w:val="18"/>
          <w:lang w:eastAsia="de-DE"/>
          <w14:ligatures w14:val="none"/>
          <w:rPrChange w:id="4551" w:author="Manuel Hergenröder" w:date="2020-07-16T16:26:00Z">
            <w:rPr>
              <w:ins w:id="4552" w:author="Manuel Hergenröder" w:date="2020-07-16T16:21:00Z"/>
              <w:rFonts w:ascii="Consolas" w:eastAsia="Times New Roman" w:hAnsi="Consolas" w:cs="Courier New"/>
              <w:color w:val="000000"/>
              <w:sz w:val="20"/>
              <w:szCs w:val="20"/>
              <w:lang w:val="de-DE" w:eastAsia="de-DE"/>
              <w14:ligatures w14:val="none"/>
            </w:rPr>
          </w:rPrChange>
        </w:rPr>
      </w:pPr>
      <w:ins w:id="4553" w:author="Manuel Hergenröder" w:date="2020-07-16T16:21:00Z">
        <w:r w:rsidRPr="00625FEA">
          <w:rPr>
            <w:rFonts w:ascii="Consolas" w:eastAsia="Times New Roman" w:hAnsi="Consolas" w:cs="Courier New"/>
            <w:color w:val="000000"/>
            <w:sz w:val="18"/>
            <w:szCs w:val="18"/>
            <w:lang w:eastAsia="de-DE"/>
            <w14:ligatures w14:val="none"/>
            <w:rPrChange w:id="4554"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EEA6EA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555" w:author="Manuel Hergenröder" w:date="2020-07-16T16:21:00Z"/>
          <w:rFonts w:ascii="Consolas" w:eastAsia="Times New Roman" w:hAnsi="Consolas" w:cs="Courier New"/>
          <w:color w:val="000000"/>
          <w:sz w:val="18"/>
          <w:szCs w:val="18"/>
          <w:lang w:eastAsia="de-DE"/>
          <w14:ligatures w14:val="none"/>
          <w:rPrChange w:id="4556" w:author="Manuel Hergenröder" w:date="2020-07-16T16:26:00Z">
            <w:rPr>
              <w:ins w:id="4557" w:author="Manuel Hergenröder" w:date="2020-07-16T16:21:00Z"/>
              <w:rFonts w:ascii="Consolas" w:eastAsia="Times New Roman" w:hAnsi="Consolas" w:cs="Courier New"/>
              <w:color w:val="000000"/>
              <w:sz w:val="20"/>
              <w:szCs w:val="20"/>
              <w:lang w:val="de-DE" w:eastAsia="de-DE"/>
              <w14:ligatures w14:val="none"/>
            </w:rPr>
          </w:rPrChange>
        </w:rPr>
      </w:pPr>
      <w:ins w:id="4558" w:author="Manuel Hergenröder" w:date="2020-07-16T16:21:00Z">
        <w:r w:rsidRPr="00625FEA">
          <w:rPr>
            <w:rFonts w:ascii="Consolas" w:eastAsia="Times New Roman" w:hAnsi="Consolas" w:cs="Courier New"/>
            <w:color w:val="000000"/>
            <w:sz w:val="18"/>
            <w:szCs w:val="18"/>
            <w:lang w:eastAsia="de-DE"/>
            <w14:ligatures w14:val="none"/>
            <w:rPrChange w:id="455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4560"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4561"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4562"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52A3698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563" w:author="Manuel Hergenröder" w:date="2020-07-16T16:21:00Z"/>
          <w:rFonts w:ascii="Consolas" w:eastAsia="Times New Roman" w:hAnsi="Consolas" w:cs="Courier New"/>
          <w:color w:val="000000"/>
          <w:sz w:val="18"/>
          <w:szCs w:val="18"/>
          <w:lang w:eastAsia="de-DE"/>
          <w14:ligatures w14:val="none"/>
          <w:rPrChange w:id="4564" w:author="Manuel Hergenröder" w:date="2020-07-16T16:26:00Z">
            <w:rPr>
              <w:ins w:id="4565" w:author="Manuel Hergenröder" w:date="2020-07-16T16:21:00Z"/>
              <w:rFonts w:ascii="Consolas" w:eastAsia="Times New Roman" w:hAnsi="Consolas" w:cs="Courier New"/>
              <w:color w:val="000000"/>
              <w:sz w:val="20"/>
              <w:szCs w:val="20"/>
              <w:lang w:val="de-DE" w:eastAsia="de-DE"/>
              <w14:ligatures w14:val="none"/>
            </w:rPr>
          </w:rPrChange>
        </w:rPr>
      </w:pPr>
      <w:ins w:id="4566" w:author="Manuel Hergenröder" w:date="2020-07-16T16:21:00Z">
        <w:r w:rsidRPr="00625FEA">
          <w:rPr>
            <w:rFonts w:ascii="Consolas" w:eastAsia="Times New Roman" w:hAnsi="Consolas" w:cs="Courier New"/>
            <w:color w:val="000000"/>
            <w:sz w:val="18"/>
            <w:szCs w:val="18"/>
            <w:lang w:eastAsia="de-DE"/>
            <w14:ligatures w14:val="none"/>
            <w:rPrChange w:id="456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4568"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4569" w:author="Manuel Hergenröder" w:date="2020-07-16T16:26:00Z">
              <w:rPr>
                <w:rFonts w:ascii="Consolas" w:eastAsia="Times New Roman" w:hAnsi="Consolas" w:cs="Courier New"/>
                <w:color w:val="008000"/>
                <w:sz w:val="20"/>
                <w:szCs w:val="20"/>
                <w:lang w:val="de-DE" w:eastAsia="de-DE"/>
                <w14:ligatures w14:val="none"/>
              </w:rPr>
            </w:rPrChange>
          </w:rPr>
          <w:t> Converts IFFT data to bytes and fills playback buffer</w:t>
        </w:r>
      </w:ins>
    </w:p>
    <w:p w14:paraId="621586F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570" w:author="Manuel Hergenröder" w:date="2020-07-16T16:21:00Z"/>
          <w:rFonts w:ascii="Consolas" w:eastAsia="Times New Roman" w:hAnsi="Consolas" w:cs="Courier New"/>
          <w:color w:val="000000"/>
          <w:sz w:val="18"/>
          <w:szCs w:val="18"/>
          <w:lang w:eastAsia="de-DE"/>
          <w14:ligatures w14:val="none"/>
          <w:rPrChange w:id="4571" w:author="Manuel Hergenröder" w:date="2020-07-16T16:26:00Z">
            <w:rPr>
              <w:ins w:id="4572" w:author="Manuel Hergenröder" w:date="2020-07-16T16:21:00Z"/>
              <w:rFonts w:ascii="Consolas" w:eastAsia="Times New Roman" w:hAnsi="Consolas" w:cs="Courier New"/>
              <w:color w:val="000000"/>
              <w:sz w:val="20"/>
              <w:szCs w:val="20"/>
              <w:lang w:val="de-DE" w:eastAsia="de-DE"/>
              <w14:ligatures w14:val="none"/>
            </w:rPr>
          </w:rPrChange>
        </w:rPr>
      </w:pPr>
      <w:ins w:id="4573" w:author="Manuel Hergenröder" w:date="2020-07-16T16:21:00Z">
        <w:r w:rsidRPr="00625FEA">
          <w:rPr>
            <w:rFonts w:ascii="Consolas" w:eastAsia="Times New Roman" w:hAnsi="Consolas" w:cs="Courier New"/>
            <w:color w:val="000000"/>
            <w:sz w:val="18"/>
            <w:szCs w:val="18"/>
            <w:lang w:eastAsia="de-DE"/>
            <w14:ligatures w14:val="none"/>
            <w:rPrChange w:id="457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4575"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4576"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4577"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6EE685E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578" w:author="Manuel Hergenröder" w:date="2020-07-16T16:21:00Z"/>
          <w:rFonts w:ascii="Consolas" w:eastAsia="Times New Roman" w:hAnsi="Consolas" w:cs="Courier New"/>
          <w:color w:val="000000"/>
          <w:sz w:val="18"/>
          <w:szCs w:val="18"/>
          <w:lang w:eastAsia="de-DE"/>
          <w14:ligatures w14:val="none"/>
          <w:rPrChange w:id="4579" w:author="Manuel Hergenröder" w:date="2020-07-16T16:26:00Z">
            <w:rPr>
              <w:ins w:id="4580" w:author="Manuel Hergenröder" w:date="2020-07-16T16:21:00Z"/>
              <w:rFonts w:ascii="Consolas" w:eastAsia="Times New Roman" w:hAnsi="Consolas" w:cs="Courier New"/>
              <w:color w:val="000000"/>
              <w:sz w:val="20"/>
              <w:szCs w:val="20"/>
              <w:lang w:val="de-DE" w:eastAsia="de-DE"/>
              <w14:ligatures w14:val="none"/>
            </w:rPr>
          </w:rPrChange>
        </w:rPr>
      </w:pPr>
      <w:ins w:id="4581" w:author="Manuel Hergenröder" w:date="2020-07-16T16:21:00Z">
        <w:r w:rsidRPr="00625FEA">
          <w:rPr>
            <w:rFonts w:ascii="Consolas" w:eastAsia="Times New Roman" w:hAnsi="Consolas" w:cs="Courier New"/>
            <w:color w:val="000000"/>
            <w:sz w:val="18"/>
            <w:szCs w:val="18"/>
            <w:lang w:eastAsia="de-DE"/>
            <w14:ligatures w14:val="none"/>
            <w:rPrChange w:id="458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583"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458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585"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458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4587" w:author="Manuel Hergenröder" w:date="2020-07-16T16:26:00Z">
              <w:rPr>
                <w:rFonts w:ascii="Consolas" w:eastAsia="Times New Roman" w:hAnsi="Consolas" w:cs="Courier New"/>
                <w:color w:val="74531F"/>
                <w:sz w:val="20"/>
                <w:szCs w:val="20"/>
                <w:lang w:val="de-DE" w:eastAsia="de-DE"/>
                <w14:ligatures w14:val="none"/>
              </w:rPr>
            </w:rPrChange>
          </w:rPr>
          <w:t>FillPlaybackBuffer</w:t>
        </w:r>
        <w:r w:rsidRPr="00625FEA">
          <w:rPr>
            <w:rFonts w:ascii="Consolas" w:eastAsia="Times New Roman" w:hAnsi="Consolas" w:cs="Courier New"/>
            <w:color w:val="000000"/>
            <w:sz w:val="18"/>
            <w:szCs w:val="18"/>
            <w:lang w:eastAsia="de-DE"/>
            <w14:ligatures w14:val="none"/>
            <w:rPrChange w:id="4588" w:author="Manuel Hergenröder" w:date="2020-07-16T16:26:00Z">
              <w:rPr>
                <w:rFonts w:ascii="Consolas" w:eastAsia="Times New Roman" w:hAnsi="Consolas" w:cs="Courier New"/>
                <w:color w:val="000000"/>
                <w:sz w:val="20"/>
                <w:szCs w:val="20"/>
                <w:lang w:val="de-DE" w:eastAsia="de-DE"/>
                <w14:ligatures w14:val="none"/>
              </w:rPr>
            </w:rPrChange>
          </w:rPr>
          <w:t>()</w:t>
        </w:r>
      </w:ins>
    </w:p>
    <w:p w14:paraId="1CAC755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589" w:author="Manuel Hergenröder" w:date="2020-07-16T16:21:00Z"/>
          <w:rFonts w:ascii="Consolas" w:eastAsia="Times New Roman" w:hAnsi="Consolas" w:cs="Courier New"/>
          <w:color w:val="000000"/>
          <w:sz w:val="18"/>
          <w:szCs w:val="18"/>
          <w:lang w:eastAsia="de-DE"/>
          <w14:ligatures w14:val="none"/>
          <w:rPrChange w:id="4590" w:author="Manuel Hergenröder" w:date="2020-07-16T16:26:00Z">
            <w:rPr>
              <w:ins w:id="4591" w:author="Manuel Hergenröder" w:date="2020-07-16T16:21:00Z"/>
              <w:rFonts w:ascii="Consolas" w:eastAsia="Times New Roman" w:hAnsi="Consolas" w:cs="Courier New"/>
              <w:color w:val="000000"/>
              <w:sz w:val="20"/>
              <w:szCs w:val="20"/>
              <w:lang w:val="de-DE" w:eastAsia="de-DE"/>
              <w14:ligatures w14:val="none"/>
            </w:rPr>
          </w:rPrChange>
        </w:rPr>
      </w:pPr>
      <w:ins w:id="4592" w:author="Manuel Hergenröder" w:date="2020-07-16T16:21:00Z">
        <w:r w:rsidRPr="00625FEA">
          <w:rPr>
            <w:rFonts w:ascii="Consolas" w:eastAsia="Times New Roman" w:hAnsi="Consolas" w:cs="Courier New"/>
            <w:color w:val="000000"/>
            <w:sz w:val="18"/>
            <w:szCs w:val="18"/>
            <w:lang w:eastAsia="de-DE"/>
            <w14:ligatures w14:val="none"/>
            <w:rPrChange w:id="4593" w:author="Manuel Hergenröder" w:date="2020-07-16T16:26:00Z">
              <w:rPr>
                <w:rFonts w:ascii="Consolas" w:eastAsia="Times New Roman" w:hAnsi="Consolas" w:cs="Courier New"/>
                <w:color w:val="000000"/>
                <w:sz w:val="20"/>
                <w:szCs w:val="20"/>
                <w:lang w:val="de-DE" w:eastAsia="de-DE"/>
                <w14:ligatures w14:val="none"/>
              </w:rPr>
            </w:rPrChange>
          </w:rPr>
          <w:t>    {</w:t>
        </w:r>
      </w:ins>
    </w:p>
    <w:p w14:paraId="1F1D827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594" w:author="Manuel Hergenröder" w:date="2020-07-16T16:21:00Z"/>
          <w:rFonts w:ascii="Consolas" w:eastAsia="Times New Roman" w:hAnsi="Consolas" w:cs="Courier New"/>
          <w:color w:val="000000"/>
          <w:sz w:val="18"/>
          <w:szCs w:val="18"/>
          <w:lang w:eastAsia="de-DE"/>
          <w14:ligatures w14:val="none"/>
          <w:rPrChange w:id="4595" w:author="Manuel Hergenröder" w:date="2020-07-16T16:26:00Z">
            <w:rPr>
              <w:ins w:id="4596" w:author="Manuel Hergenröder" w:date="2020-07-16T16:21:00Z"/>
              <w:rFonts w:ascii="Consolas" w:eastAsia="Times New Roman" w:hAnsi="Consolas" w:cs="Courier New"/>
              <w:color w:val="000000"/>
              <w:sz w:val="20"/>
              <w:szCs w:val="20"/>
              <w:lang w:val="de-DE" w:eastAsia="de-DE"/>
              <w14:ligatures w14:val="none"/>
            </w:rPr>
          </w:rPrChange>
        </w:rPr>
      </w:pPr>
      <w:ins w:id="4597" w:author="Manuel Hergenröder" w:date="2020-07-16T16:21:00Z">
        <w:r w:rsidRPr="00625FEA">
          <w:rPr>
            <w:rFonts w:ascii="Consolas" w:eastAsia="Times New Roman" w:hAnsi="Consolas" w:cs="Courier New"/>
            <w:color w:val="000000"/>
            <w:sz w:val="18"/>
            <w:szCs w:val="18"/>
            <w:lang w:eastAsia="de-DE"/>
            <w14:ligatures w14:val="none"/>
            <w:rPrChange w:id="459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59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600" w:author="Manuel Hergenröder" w:date="2020-07-16T16:26:00Z">
              <w:rPr>
                <w:rFonts w:ascii="Consolas" w:eastAsia="Times New Roman" w:hAnsi="Consolas" w:cs="Courier New"/>
                <w:color w:val="000000"/>
                <w:sz w:val="20"/>
                <w:szCs w:val="20"/>
                <w:lang w:val="de-DE" w:eastAsia="de-DE"/>
                <w14:ligatures w14:val="none"/>
              </w:rPr>
            </w:rPrChange>
          </w:rPr>
          <w:t>.playbackBuffer = </w:t>
        </w:r>
        <w:r w:rsidRPr="00625FEA">
          <w:rPr>
            <w:rFonts w:ascii="Consolas" w:eastAsia="Times New Roman" w:hAnsi="Consolas" w:cs="Courier New"/>
            <w:color w:val="0000FF"/>
            <w:sz w:val="18"/>
            <w:szCs w:val="18"/>
            <w:lang w:eastAsia="de-DE"/>
            <w14:ligatures w14:val="none"/>
            <w:rPrChange w:id="4601"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460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603" w:author="Manuel Hergenröder" w:date="2020-07-16T16:26:00Z">
              <w:rPr>
                <w:rFonts w:ascii="Consolas" w:eastAsia="Times New Roman" w:hAnsi="Consolas" w:cs="Courier New"/>
                <w:color w:val="0000FF"/>
                <w:sz w:val="20"/>
                <w:szCs w:val="20"/>
                <w:lang w:val="de-DE" w:eastAsia="de-DE"/>
                <w14:ligatures w14:val="none"/>
              </w:rPr>
            </w:rPrChange>
          </w:rPr>
          <w:t>byte</w:t>
        </w:r>
        <w:r w:rsidRPr="00625FEA">
          <w:rPr>
            <w:rFonts w:ascii="Consolas" w:eastAsia="Times New Roman" w:hAnsi="Consolas" w:cs="Courier New"/>
            <w:color w:val="000000"/>
            <w:sz w:val="18"/>
            <w:szCs w:val="18"/>
            <w:lang w:eastAsia="de-DE"/>
            <w14:ligatures w14:val="none"/>
            <w:rPrChange w:id="460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460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606" w:author="Manuel Hergenröder" w:date="2020-07-16T16:26:00Z">
              <w:rPr>
                <w:rFonts w:ascii="Consolas" w:eastAsia="Times New Roman" w:hAnsi="Consolas" w:cs="Courier New"/>
                <w:color w:val="000000"/>
                <w:sz w:val="20"/>
                <w:szCs w:val="20"/>
                <w:lang w:val="de-DE" w:eastAsia="de-DE"/>
                <w14:ligatures w14:val="none"/>
              </w:rPr>
            </w:rPrChange>
          </w:rPr>
          <w:t>.ifftData.Length * </w:t>
        </w:r>
        <w:r w:rsidRPr="00625FEA">
          <w:rPr>
            <w:rFonts w:ascii="Consolas" w:eastAsia="Times New Roman" w:hAnsi="Consolas" w:cs="Courier New"/>
            <w:color w:val="0000FF"/>
            <w:sz w:val="18"/>
            <w:szCs w:val="18"/>
            <w:lang w:eastAsia="de-DE"/>
            <w14:ligatures w14:val="none"/>
            <w:rPrChange w:id="460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608" w:author="Manuel Hergenröder" w:date="2020-07-16T16:26:00Z">
              <w:rPr>
                <w:rFonts w:ascii="Consolas" w:eastAsia="Times New Roman" w:hAnsi="Consolas" w:cs="Courier New"/>
                <w:color w:val="000000"/>
                <w:sz w:val="20"/>
                <w:szCs w:val="20"/>
                <w:lang w:val="de-DE" w:eastAsia="de-DE"/>
                <w14:ligatures w14:val="none"/>
              </w:rPr>
            </w:rPrChange>
          </w:rPr>
          <w:t>.fftSize * 8];</w:t>
        </w:r>
      </w:ins>
    </w:p>
    <w:p w14:paraId="4A22C12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609" w:author="Manuel Hergenröder" w:date="2020-07-16T16:21:00Z"/>
          <w:rFonts w:ascii="Consolas" w:eastAsia="Times New Roman" w:hAnsi="Consolas" w:cs="Courier New"/>
          <w:color w:val="000000"/>
          <w:sz w:val="18"/>
          <w:szCs w:val="18"/>
          <w:lang w:eastAsia="de-DE"/>
          <w14:ligatures w14:val="none"/>
          <w:rPrChange w:id="4610" w:author="Manuel Hergenröder" w:date="2020-07-16T16:26:00Z">
            <w:rPr>
              <w:ins w:id="4611" w:author="Manuel Hergenröder" w:date="2020-07-16T16:21:00Z"/>
              <w:rFonts w:ascii="Consolas" w:eastAsia="Times New Roman" w:hAnsi="Consolas" w:cs="Courier New"/>
              <w:color w:val="000000"/>
              <w:sz w:val="20"/>
              <w:szCs w:val="20"/>
              <w:lang w:val="de-DE" w:eastAsia="de-DE"/>
              <w14:ligatures w14:val="none"/>
            </w:rPr>
          </w:rPrChange>
        </w:rPr>
      </w:pPr>
      <w:ins w:id="4612" w:author="Manuel Hergenröder" w:date="2020-07-16T16:21:00Z">
        <w:r w:rsidRPr="00625FEA">
          <w:rPr>
            <w:rFonts w:ascii="Consolas" w:eastAsia="Times New Roman" w:hAnsi="Consolas" w:cs="Courier New"/>
            <w:color w:val="000000"/>
            <w:sz w:val="18"/>
            <w:szCs w:val="18"/>
            <w:lang w:eastAsia="de-DE"/>
            <w14:ligatures w14:val="none"/>
            <w:rPrChange w:id="461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614"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461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616" w:author="Manuel Hergenröder" w:date="2020-07-16T16:26:00Z">
              <w:rPr>
                <w:rFonts w:ascii="Consolas" w:eastAsia="Times New Roman" w:hAnsi="Consolas" w:cs="Courier New"/>
                <w:color w:val="1F377F"/>
                <w:sz w:val="20"/>
                <w:szCs w:val="20"/>
                <w:lang w:val="de-DE" w:eastAsia="de-DE"/>
                <w14:ligatures w14:val="none"/>
              </w:rPr>
            </w:rPrChange>
          </w:rPr>
          <w:t>pos</w:t>
        </w:r>
        <w:r w:rsidRPr="00625FEA">
          <w:rPr>
            <w:rFonts w:ascii="Consolas" w:eastAsia="Times New Roman" w:hAnsi="Consolas" w:cs="Courier New"/>
            <w:color w:val="000000"/>
            <w:sz w:val="18"/>
            <w:szCs w:val="18"/>
            <w:lang w:eastAsia="de-DE"/>
            <w14:ligatures w14:val="none"/>
            <w:rPrChange w:id="4617" w:author="Manuel Hergenröder" w:date="2020-07-16T16:26:00Z">
              <w:rPr>
                <w:rFonts w:ascii="Consolas" w:eastAsia="Times New Roman" w:hAnsi="Consolas" w:cs="Courier New"/>
                <w:color w:val="000000"/>
                <w:sz w:val="20"/>
                <w:szCs w:val="20"/>
                <w:lang w:val="de-DE" w:eastAsia="de-DE"/>
                <w14:ligatures w14:val="none"/>
              </w:rPr>
            </w:rPrChange>
          </w:rPr>
          <w:t> = 0;</w:t>
        </w:r>
      </w:ins>
    </w:p>
    <w:p w14:paraId="32580E2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618" w:author="Manuel Hergenröder" w:date="2020-07-16T16:21:00Z"/>
          <w:rFonts w:ascii="Consolas" w:eastAsia="Times New Roman" w:hAnsi="Consolas" w:cs="Courier New"/>
          <w:color w:val="000000"/>
          <w:sz w:val="18"/>
          <w:szCs w:val="18"/>
          <w:lang w:eastAsia="de-DE"/>
          <w14:ligatures w14:val="none"/>
          <w:rPrChange w:id="4619" w:author="Manuel Hergenröder" w:date="2020-07-16T16:26:00Z">
            <w:rPr>
              <w:ins w:id="4620" w:author="Manuel Hergenröder" w:date="2020-07-16T16:21:00Z"/>
              <w:rFonts w:ascii="Consolas" w:eastAsia="Times New Roman" w:hAnsi="Consolas" w:cs="Courier New"/>
              <w:color w:val="000000"/>
              <w:sz w:val="20"/>
              <w:szCs w:val="20"/>
              <w:lang w:val="de-DE" w:eastAsia="de-DE"/>
              <w14:ligatures w14:val="none"/>
            </w:rPr>
          </w:rPrChange>
        </w:rPr>
      </w:pPr>
      <w:ins w:id="4621" w:author="Manuel Hergenröder" w:date="2020-07-16T16:21:00Z">
        <w:r w:rsidRPr="00625FEA">
          <w:rPr>
            <w:rFonts w:ascii="Consolas" w:eastAsia="Times New Roman" w:hAnsi="Consolas" w:cs="Courier New"/>
            <w:color w:val="000000"/>
            <w:sz w:val="18"/>
            <w:szCs w:val="18"/>
            <w:lang w:eastAsia="de-DE"/>
            <w14:ligatures w14:val="none"/>
            <w:rPrChange w:id="462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4623"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462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625"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462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62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628" w:author="Manuel Hergenröder" w:date="2020-07-16T16:26:00Z">
              <w:rPr>
                <w:rFonts w:ascii="Consolas" w:eastAsia="Times New Roman" w:hAnsi="Consolas" w:cs="Courier New"/>
                <w:color w:val="000000"/>
                <w:sz w:val="20"/>
                <w:szCs w:val="20"/>
                <w:lang w:val="de-DE" w:eastAsia="de-DE"/>
                <w14:ligatures w14:val="none"/>
              </w:rPr>
            </w:rPrChange>
          </w:rPr>
          <w:t> = 0; </w:t>
        </w:r>
        <w:r w:rsidRPr="00625FEA">
          <w:rPr>
            <w:rFonts w:ascii="Consolas" w:eastAsia="Times New Roman" w:hAnsi="Consolas" w:cs="Courier New"/>
            <w:color w:val="1F377F"/>
            <w:sz w:val="18"/>
            <w:szCs w:val="18"/>
            <w:lang w:eastAsia="de-DE"/>
            <w14:ligatures w14:val="none"/>
            <w:rPrChange w:id="4629"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630" w:author="Manuel Hergenröder" w:date="2020-07-16T16:26:00Z">
              <w:rPr>
                <w:rFonts w:ascii="Consolas" w:eastAsia="Times New Roman" w:hAnsi="Consolas" w:cs="Courier New"/>
                <w:color w:val="000000"/>
                <w:sz w:val="20"/>
                <w:szCs w:val="20"/>
                <w:lang w:val="de-DE" w:eastAsia="de-DE"/>
                <w14:ligatures w14:val="none"/>
              </w:rPr>
            </w:rPrChange>
          </w:rPr>
          <w:t> &lt; </w:t>
        </w:r>
        <w:r w:rsidRPr="00625FEA">
          <w:rPr>
            <w:rFonts w:ascii="Consolas" w:eastAsia="Times New Roman" w:hAnsi="Consolas" w:cs="Courier New"/>
            <w:color w:val="0000FF"/>
            <w:sz w:val="18"/>
            <w:szCs w:val="18"/>
            <w:lang w:eastAsia="de-DE"/>
            <w14:ligatures w14:val="none"/>
            <w:rPrChange w:id="463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632" w:author="Manuel Hergenröder" w:date="2020-07-16T16:26:00Z">
              <w:rPr>
                <w:rFonts w:ascii="Consolas" w:eastAsia="Times New Roman" w:hAnsi="Consolas" w:cs="Courier New"/>
                <w:color w:val="000000"/>
                <w:sz w:val="20"/>
                <w:szCs w:val="20"/>
                <w:lang w:val="de-DE" w:eastAsia="de-DE"/>
                <w14:ligatures w14:val="none"/>
              </w:rPr>
            </w:rPrChange>
          </w:rPr>
          <w:t>.ifftData.Length; </w:t>
        </w:r>
        <w:r w:rsidRPr="00625FEA">
          <w:rPr>
            <w:rFonts w:ascii="Consolas" w:eastAsia="Times New Roman" w:hAnsi="Consolas" w:cs="Courier New"/>
            <w:color w:val="1F377F"/>
            <w:sz w:val="18"/>
            <w:szCs w:val="18"/>
            <w:lang w:eastAsia="de-DE"/>
            <w14:ligatures w14:val="none"/>
            <w:rPrChange w:id="4633"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634" w:author="Manuel Hergenröder" w:date="2020-07-16T16:26:00Z">
              <w:rPr>
                <w:rFonts w:ascii="Consolas" w:eastAsia="Times New Roman" w:hAnsi="Consolas" w:cs="Courier New"/>
                <w:color w:val="000000"/>
                <w:sz w:val="20"/>
                <w:szCs w:val="20"/>
                <w:lang w:val="de-DE" w:eastAsia="de-DE"/>
                <w14:ligatures w14:val="none"/>
              </w:rPr>
            </w:rPrChange>
          </w:rPr>
          <w:t>++)</w:t>
        </w:r>
      </w:ins>
    </w:p>
    <w:p w14:paraId="77235E4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635" w:author="Manuel Hergenröder" w:date="2020-07-16T16:21:00Z"/>
          <w:rFonts w:ascii="Consolas" w:eastAsia="Times New Roman" w:hAnsi="Consolas" w:cs="Courier New"/>
          <w:color w:val="000000"/>
          <w:sz w:val="18"/>
          <w:szCs w:val="18"/>
          <w:lang w:eastAsia="de-DE"/>
          <w14:ligatures w14:val="none"/>
          <w:rPrChange w:id="4636" w:author="Manuel Hergenröder" w:date="2020-07-16T16:26:00Z">
            <w:rPr>
              <w:ins w:id="4637" w:author="Manuel Hergenröder" w:date="2020-07-16T16:21:00Z"/>
              <w:rFonts w:ascii="Consolas" w:eastAsia="Times New Roman" w:hAnsi="Consolas" w:cs="Courier New"/>
              <w:color w:val="000000"/>
              <w:sz w:val="20"/>
              <w:szCs w:val="20"/>
              <w:lang w:val="de-DE" w:eastAsia="de-DE"/>
              <w14:ligatures w14:val="none"/>
            </w:rPr>
          </w:rPrChange>
        </w:rPr>
      </w:pPr>
      <w:ins w:id="4638" w:author="Manuel Hergenröder" w:date="2020-07-16T16:21:00Z">
        <w:r w:rsidRPr="00625FEA">
          <w:rPr>
            <w:rFonts w:ascii="Consolas" w:eastAsia="Times New Roman" w:hAnsi="Consolas" w:cs="Courier New"/>
            <w:color w:val="000000"/>
            <w:sz w:val="18"/>
            <w:szCs w:val="18"/>
            <w:lang w:eastAsia="de-DE"/>
            <w14:ligatures w14:val="none"/>
            <w:rPrChange w:id="4639" w:author="Manuel Hergenröder" w:date="2020-07-16T16:26:00Z">
              <w:rPr>
                <w:rFonts w:ascii="Consolas" w:eastAsia="Times New Roman" w:hAnsi="Consolas" w:cs="Courier New"/>
                <w:color w:val="000000"/>
                <w:sz w:val="20"/>
                <w:szCs w:val="20"/>
                <w:lang w:val="de-DE" w:eastAsia="de-DE"/>
                <w14:ligatures w14:val="none"/>
              </w:rPr>
            </w:rPrChange>
          </w:rPr>
          <w:t>        {</w:t>
        </w:r>
      </w:ins>
    </w:p>
    <w:p w14:paraId="22E4DCE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640" w:author="Manuel Hergenröder" w:date="2020-07-16T16:21:00Z"/>
          <w:rFonts w:ascii="Consolas" w:eastAsia="Times New Roman" w:hAnsi="Consolas" w:cs="Courier New"/>
          <w:color w:val="000000"/>
          <w:sz w:val="18"/>
          <w:szCs w:val="18"/>
          <w:lang w:eastAsia="de-DE"/>
          <w14:ligatures w14:val="none"/>
          <w:rPrChange w:id="4641" w:author="Manuel Hergenröder" w:date="2020-07-16T16:26:00Z">
            <w:rPr>
              <w:ins w:id="4642" w:author="Manuel Hergenröder" w:date="2020-07-16T16:21:00Z"/>
              <w:rFonts w:ascii="Consolas" w:eastAsia="Times New Roman" w:hAnsi="Consolas" w:cs="Courier New"/>
              <w:color w:val="000000"/>
              <w:sz w:val="20"/>
              <w:szCs w:val="20"/>
              <w:lang w:val="de-DE" w:eastAsia="de-DE"/>
              <w14:ligatures w14:val="none"/>
            </w:rPr>
          </w:rPrChange>
        </w:rPr>
      </w:pPr>
      <w:ins w:id="4643" w:author="Manuel Hergenröder" w:date="2020-07-16T16:21:00Z">
        <w:r w:rsidRPr="00625FEA">
          <w:rPr>
            <w:rFonts w:ascii="Consolas" w:eastAsia="Times New Roman" w:hAnsi="Consolas" w:cs="Courier New"/>
            <w:color w:val="000000"/>
            <w:sz w:val="18"/>
            <w:szCs w:val="18"/>
            <w:lang w:eastAsia="de-DE"/>
            <w14:ligatures w14:val="none"/>
            <w:rPrChange w:id="464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4645" w:author="Manuel Hergenröder" w:date="2020-07-16T16:26:00Z">
              <w:rPr>
                <w:rFonts w:ascii="Consolas" w:eastAsia="Times New Roman" w:hAnsi="Consolas" w:cs="Courier New"/>
                <w:color w:val="008000"/>
                <w:sz w:val="20"/>
                <w:szCs w:val="20"/>
                <w:lang w:val="de-DE" w:eastAsia="de-DE"/>
                <w14:ligatures w14:val="none"/>
              </w:rPr>
            </w:rPrChange>
          </w:rPr>
          <w:t>// double to float conversion</w:t>
        </w:r>
      </w:ins>
    </w:p>
    <w:p w14:paraId="40FA6CC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646" w:author="Manuel Hergenröder" w:date="2020-07-16T16:21:00Z"/>
          <w:rFonts w:ascii="Consolas" w:eastAsia="Times New Roman" w:hAnsi="Consolas" w:cs="Courier New"/>
          <w:color w:val="000000"/>
          <w:sz w:val="18"/>
          <w:szCs w:val="18"/>
          <w:lang w:eastAsia="de-DE"/>
          <w14:ligatures w14:val="none"/>
          <w:rPrChange w:id="4647" w:author="Manuel Hergenröder" w:date="2020-07-16T16:26:00Z">
            <w:rPr>
              <w:ins w:id="4648" w:author="Manuel Hergenröder" w:date="2020-07-16T16:21:00Z"/>
              <w:rFonts w:ascii="Consolas" w:eastAsia="Times New Roman" w:hAnsi="Consolas" w:cs="Courier New"/>
              <w:color w:val="000000"/>
              <w:sz w:val="20"/>
              <w:szCs w:val="20"/>
              <w:lang w:val="de-DE" w:eastAsia="de-DE"/>
              <w14:ligatures w14:val="none"/>
            </w:rPr>
          </w:rPrChange>
        </w:rPr>
      </w:pPr>
      <w:ins w:id="4649" w:author="Manuel Hergenröder" w:date="2020-07-16T16:21:00Z">
        <w:r w:rsidRPr="00625FEA">
          <w:rPr>
            <w:rFonts w:ascii="Consolas" w:eastAsia="Times New Roman" w:hAnsi="Consolas" w:cs="Courier New"/>
            <w:color w:val="000000"/>
            <w:sz w:val="18"/>
            <w:szCs w:val="18"/>
            <w:lang w:eastAsia="de-DE"/>
            <w14:ligatures w14:val="none"/>
            <w:rPrChange w:id="465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651"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465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653" w:author="Manuel Hergenröder" w:date="2020-07-16T16:26:00Z">
              <w:rPr>
                <w:rFonts w:ascii="Consolas" w:eastAsia="Times New Roman" w:hAnsi="Consolas" w:cs="Courier New"/>
                <w:color w:val="1F377F"/>
                <w:sz w:val="20"/>
                <w:szCs w:val="20"/>
                <w:lang w:val="de-DE" w:eastAsia="de-DE"/>
                <w14:ligatures w14:val="none"/>
              </w:rPr>
            </w:rPrChange>
          </w:rPr>
          <w:t>values</w:t>
        </w:r>
        <w:r w:rsidRPr="00625FEA">
          <w:rPr>
            <w:rFonts w:ascii="Consolas" w:eastAsia="Times New Roman" w:hAnsi="Consolas" w:cs="Courier New"/>
            <w:color w:val="000000"/>
            <w:sz w:val="18"/>
            <w:szCs w:val="18"/>
            <w:lang w:eastAsia="de-DE"/>
            <w14:ligatures w14:val="none"/>
            <w:rPrChange w:id="4654" w:author="Manuel Hergenröder" w:date="2020-07-16T16:26:00Z">
              <w:rPr>
                <w:rFonts w:ascii="Consolas" w:eastAsia="Times New Roman" w:hAnsi="Consolas" w:cs="Courier New"/>
                <w:color w:val="000000"/>
                <w:sz w:val="20"/>
                <w:szCs w:val="20"/>
                <w:lang w:val="de-DE" w:eastAsia="de-DE"/>
                <w14:ligatures w14:val="none"/>
              </w:rPr>
            </w:rPrChange>
          </w:rPr>
          <w:t>;</w:t>
        </w:r>
      </w:ins>
    </w:p>
    <w:p w14:paraId="622C856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655" w:author="Manuel Hergenröder" w:date="2020-07-16T16:21:00Z"/>
          <w:rFonts w:ascii="Consolas" w:eastAsia="Times New Roman" w:hAnsi="Consolas" w:cs="Courier New"/>
          <w:color w:val="000000"/>
          <w:sz w:val="18"/>
          <w:szCs w:val="18"/>
          <w:lang w:eastAsia="de-DE"/>
          <w14:ligatures w14:val="none"/>
          <w:rPrChange w:id="4656" w:author="Manuel Hergenröder" w:date="2020-07-16T16:26:00Z">
            <w:rPr>
              <w:ins w:id="4657" w:author="Manuel Hergenröder" w:date="2020-07-16T16:21:00Z"/>
              <w:rFonts w:ascii="Consolas" w:eastAsia="Times New Roman" w:hAnsi="Consolas" w:cs="Courier New"/>
              <w:color w:val="000000"/>
              <w:sz w:val="20"/>
              <w:szCs w:val="20"/>
              <w:lang w:val="de-DE" w:eastAsia="de-DE"/>
              <w14:ligatures w14:val="none"/>
            </w:rPr>
          </w:rPrChange>
        </w:rPr>
      </w:pPr>
      <w:ins w:id="4658" w:author="Manuel Hergenröder" w:date="2020-07-16T16:21:00Z">
        <w:r w:rsidRPr="00625FEA">
          <w:rPr>
            <w:rFonts w:ascii="Consolas" w:eastAsia="Times New Roman" w:hAnsi="Consolas" w:cs="Courier New"/>
            <w:color w:val="000000"/>
            <w:sz w:val="18"/>
            <w:szCs w:val="18"/>
            <w:lang w:eastAsia="de-DE"/>
            <w14:ligatures w14:val="none"/>
            <w:rPrChange w:id="465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660" w:author="Manuel Hergenröder" w:date="2020-07-16T16:26:00Z">
              <w:rPr>
                <w:rFonts w:ascii="Consolas" w:eastAsia="Times New Roman" w:hAnsi="Consolas" w:cs="Courier New"/>
                <w:color w:val="1F377F"/>
                <w:sz w:val="20"/>
                <w:szCs w:val="20"/>
                <w:lang w:val="de-DE" w:eastAsia="de-DE"/>
                <w14:ligatures w14:val="none"/>
              </w:rPr>
            </w:rPrChange>
          </w:rPr>
          <w:t>values</w:t>
        </w:r>
        <w:r w:rsidRPr="00625FEA">
          <w:rPr>
            <w:rFonts w:ascii="Consolas" w:eastAsia="Times New Roman" w:hAnsi="Consolas" w:cs="Courier New"/>
            <w:color w:val="000000"/>
            <w:sz w:val="18"/>
            <w:szCs w:val="18"/>
            <w:lang w:eastAsia="de-DE"/>
            <w14:ligatures w14:val="none"/>
            <w:rPrChange w:id="4661" w:author="Manuel Hergenröder" w:date="2020-07-16T16:26:00Z">
              <w:rPr>
                <w:rFonts w:ascii="Consolas" w:eastAsia="Times New Roman" w:hAnsi="Consolas" w:cs="Courier New"/>
                <w:color w:val="000000"/>
                <w:sz w:val="20"/>
                <w:szCs w:val="20"/>
                <w:lang w:val="de-DE" w:eastAsia="de-DE"/>
                <w14:ligatures w14:val="none"/>
              </w:rPr>
            </w:rPrChange>
          </w:rPr>
          <w:t> = System.</w:t>
        </w:r>
        <w:r w:rsidRPr="00625FEA">
          <w:rPr>
            <w:rFonts w:ascii="Consolas" w:eastAsia="Times New Roman" w:hAnsi="Consolas" w:cs="Courier New"/>
            <w:color w:val="2B91AF"/>
            <w:sz w:val="18"/>
            <w:szCs w:val="18"/>
            <w:lang w:eastAsia="de-DE"/>
            <w14:ligatures w14:val="none"/>
            <w:rPrChange w:id="4662" w:author="Manuel Hergenröder" w:date="2020-07-16T16:26:00Z">
              <w:rPr>
                <w:rFonts w:ascii="Consolas" w:eastAsia="Times New Roman" w:hAnsi="Consolas" w:cs="Courier New"/>
                <w:color w:val="2B91AF"/>
                <w:sz w:val="20"/>
                <w:szCs w:val="20"/>
                <w:lang w:val="de-DE" w:eastAsia="de-DE"/>
                <w14:ligatures w14:val="none"/>
              </w:rPr>
            </w:rPrChange>
          </w:rPr>
          <w:t>Array</w:t>
        </w:r>
        <w:r w:rsidRPr="00625FEA">
          <w:rPr>
            <w:rFonts w:ascii="Consolas" w:eastAsia="Times New Roman" w:hAnsi="Consolas" w:cs="Courier New"/>
            <w:color w:val="000000"/>
            <w:sz w:val="18"/>
            <w:szCs w:val="18"/>
            <w:lang w:eastAsia="de-DE"/>
            <w14:ligatures w14:val="none"/>
            <w:rPrChange w:id="466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4664" w:author="Manuel Hergenröder" w:date="2020-07-16T16:26:00Z">
              <w:rPr>
                <w:rFonts w:ascii="Consolas" w:eastAsia="Times New Roman" w:hAnsi="Consolas" w:cs="Courier New"/>
                <w:color w:val="74531F"/>
                <w:sz w:val="20"/>
                <w:szCs w:val="20"/>
                <w:lang w:val="de-DE" w:eastAsia="de-DE"/>
                <w14:ligatures w14:val="none"/>
              </w:rPr>
            </w:rPrChange>
          </w:rPr>
          <w:t>ConvertAll</w:t>
        </w:r>
        <w:r w:rsidRPr="00625FEA">
          <w:rPr>
            <w:rFonts w:ascii="Consolas" w:eastAsia="Times New Roman" w:hAnsi="Consolas" w:cs="Courier New"/>
            <w:color w:val="000000"/>
            <w:sz w:val="18"/>
            <w:szCs w:val="18"/>
            <w:lang w:eastAsia="de-DE"/>
            <w14:ligatures w14:val="none"/>
            <w:rPrChange w:id="4665"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0000FF"/>
            <w:sz w:val="18"/>
            <w:szCs w:val="18"/>
            <w:lang w:eastAsia="de-DE"/>
            <w14:ligatures w14:val="none"/>
            <w:rPrChange w:id="4666"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466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668"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4669" w:author="Manuel Hergenröder" w:date="2020-07-16T16:26:00Z">
              <w:rPr>
                <w:rFonts w:ascii="Consolas" w:eastAsia="Times New Roman" w:hAnsi="Consolas" w:cs="Courier New"/>
                <w:color w:val="000000"/>
                <w:sz w:val="20"/>
                <w:szCs w:val="20"/>
                <w:lang w:val="de-DE" w:eastAsia="de-DE"/>
                <w14:ligatures w14:val="none"/>
              </w:rPr>
            </w:rPrChange>
          </w:rPr>
          <w:t>&gt;(</w:t>
        </w:r>
        <w:r w:rsidRPr="00625FEA">
          <w:rPr>
            <w:rFonts w:ascii="Consolas" w:eastAsia="Times New Roman" w:hAnsi="Consolas" w:cs="Courier New"/>
            <w:color w:val="0000FF"/>
            <w:sz w:val="18"/>
            <w:szCs w:val="18"/>
            <w:lang w:eastAsia="de-DE"/>
            <w14:ligatures w14:val="none"/>
            <w:rPrChange w:id="467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671" w:author="Manuel Hergenröder" w:date="2020-07-16T16:26:00Z">
              <w:rPr>
                <w:rFonts w:ascii="Consolas" w:eastAsia="Times New Roman" w:hAnsi="Consolas" w:cs="Courier New"/>
                <w:color w:val="000000"/>
                <w:sz w:val="20"/>
                <w:szCs w:val="20"/>
                <w:lang w:val="de-DE" w:eastAsia="de-DE"/>
                <w14:ligatures w14:val="none"/>
              </w:rPr>
            </w:rPrChange>
          </w:rPr>
          <w:t>.ifftData[</w:t>
        </w:r>
        <w:r w:rsidRPr="00625FEA">
          <w:rPr>
            <w:rFonts w:ascii="Consolas" w:eastAsia="Times New Roman" w:hAnsi="Consolas" w:cs="Courier New"/>
            <w:color w:val="1F377F"/>
            <w:sz w:val="18"/>
            <w:szCs w:val="18"/>
            <w:lang w:eastAsia="de-DE"/>
            <w14:ligatures w14:val="none"/>
            <w:rPrChange w:id="467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467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674" w:author="Manuel Hergenröder" w:date="2020-07-16T16:26:00Z">
              <w:rPr>
                <w:rFonts w:ascii="Consolas" w:eastAsia="Times New Roman" w:hAnsi="Consolas" w:cs="Courier New"/>
                <w:color w:val="1F377F"/>
                <w:sz w:val="20"/>
                <w:szCs w:val="20"/>
                <w:lang w:val="de-DE" w:eastAsia="de-DE"/>
                <w14:ligatures w14:val="none"/>
              </w:rPr>
            </w:rPrChange>
          </w:rPr>
          <w:t>y</w:t>
        </w:r>
        <w:r w:rsidRPr="00625FEA">
          <w:rPr>
            <w:rFonts w:ascii="Consolas" w:eastAsia="Times New Roman" w:hAnsi="Consolas" w:cs="Courier New"/>
            <w:color w:val="000000"/>
            <w:sz w:val="18"/>
            <w:szCs w:val="18"/>
            <w:lang w:eastAsia="de-DE"/>
            <w14:ligatures w14:val="none"/>
            <w:rPrChange w:id="4675" w:author="Manuel Hergenröder" w:date="2020-07-16T16:26:00Z">
              <w:rPr>
                <w:rFonts w:ascii="Consolas" w:eastAsia="Times New Roman" w:hAnsi="Consolas" w:cs="Courier New"/>
                <w:color w:val="000000"/>
                <w:sz w:val="20"/>
                <w:szCs w:val="20"/>
                <w:lang w:val="de-DE" w:eastAsia="de-DE"/>
                <w14:ligatures w14:val="none"/>
              </w:rPr>
            </w:rPrChange>
          </w:rPr>
          <w:t> =&gt; (</w:t>
        </w:r>
        <w:r w:rsidRPr="00625FEA">
          <w:rPr>
            <w:rFonts w:ascii="Consolas" w:eastAsia="Times New Roman" w:hAnsi="Consolas" w:cs="Courier New"/>
            <w:color w:val="0000FF"/>
            <w:sz w:val="18"/>
            <w:szCs w:val="18"/>
            <w:lang w:eastAsia="de-DE"/>
            <w14:ligatures w14:val="none"/>
            <w:rPrChange w:id="4676"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467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678" w:author="Manuel Hergenröder" w:date="2020-07-16T16:26:00Z">
              <w:rPr>
                <w:rFonts w:ascii="Consolas" w:eastAsia="Times New Roman" w:hAnsi="Consolas" w:cs="Courier New"/>
                <w:color w:val="1F377F"/>
                <w:sz w:val="20"/>
                <w:szCs w:val="20"/>
                <w:lang w:val="de-DE" w:eastAsia="de-DE"/>
                <w14:ligatures w14:val="none"/>
              </w:rPr>
            </w:rPrChange>
          </w:rPr>
          <w:t>y</w:t>
        </w:r>
        <w:r w:rsidRPr="00625FEA">
          <w:rPr>
            <w:rFonts w:ascii="Consolas" w:eastAsia="Times New Roman" w:hAnsi="Consolas" w:cs="Courier New"/>
            <w:color w:val="000000"/>
            <w:sz w:val="18"/>
            <w:szCs w:val="18"/>
            <w:lang w:eastAsia="de-DE"/>
            <w14:ligatures w14:val="none"/>
            <w:rPrChange w:id="4679" w:author="Manuel Hergenröder" w:date="2020-07-16T16:26:00Z">
              <w:rPr>
                <w:rFonts w:ascii="Consolas" w:eastAsia="Times New Roman" w:hAnsi="Consolas" w:cs="Courier New"/>
                <w:color w:val="000000"/>
                <w:sz w:val="20"/>
                <w:szCs w:val="20"/>
                <w:lang w:val="de-DE" w:eastAsia="de-DE"/>
                <w14:ligatures w14:val="none"/>
              </w:rPr>
            </w:rPrChange>
          </w:rPr>
          <w:t>);</w:t>
        </w:r>
      </w:ins>
    </w:p>
    <w:p w14:paraId="6106C29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680" w:author="Manuel Hergenröder" w:date="2020-07-16T16:21:00Z"/>
          <w:rFonts w:ascii="Consolas" w:eastAsia="Times New Roman" w:hAnsi="Consolas" w:cs="Courier New"/>
          <w:color w:val="000000"/>
          <w:sz w:val="18"/>
          <w:szCs w:val="18"/>
          <w:lang w:eastAsia="de-DE"/>
          <w14:ligatures w14:val="none"/>
          <w:rPrChange w:id="4681" w:author="Manuel Hergenröder" w:date="2020-07-16T16:26:00Z">
            <w:rPr>
              <w:ins w:id="4682" w:author="Manuel Hergenröder" w:date="2020-07-16T16:21:00Z"/>
              <w:rFonts w:ascii="Consolas" w:eastAsia="Times New Roman" w:hAnsi="Consolas" w:cs="Courier New"/>
              <w:color w:val="000000"/>
              <w:sz w:val="20"/>
              <w:szCs w:val="20"/>
              <w:lang w:val="de-DE" w:eastAsia="de-DE"/>
              <w14:ligatures w14:val="none"/>
            </w:rPr>
          </w:rPrChange>
        </w:rPr>
      </w:pPr>
      <w:ins w:id="4683" w:author="Manuel Hergenröder" w:date="2020-07-16T16:21:00Z">
        <w:r w:rsidRPr="00625FEA">
          <w:rPr>
            <w:rFonts w:ascii="Consolas" w:eastAsia="Times New Roman" w:hAnsi="Consolas" w:cs="Courier New"/>
            <w:color w:val="000000"/>
            <w:sz w:val="18"/>
            <w:szCs w:val="18"/>
            <w:lang w:eastAsia="de-DE"/>
            <w14:ligatures w14:val="none"/>
            <w:rPrChange w:id="4684"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B63221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685" w:author="Manuel Hergenröder" w:date="2020-07-16T16:21:00Z"/>
          <w:rFonts w:ascii="Consolas" w:eastAsia="Times New Roman" w:hAnsi="Consolas" w:cs="Courier New"/>
          <w:color w:val="000000"/>
          <w:sz w:val="18"/>
          <w:szCs w:val="18"/>
          <w:lang w:eastAsia="de-DE"/>
          <w14:ligatures w14:val="none"/>
          <w:rPrChange w:id="4686" w:author="Manuel Hergenröder" w:date="2020-07-16T16:26:00Z">
            <w:rPr>
              <w:ins w:id="4687" w:author="Manuel Hergenröder" w:date="2020-07-16T16:21:00Z"/>
              <w:rFonts w:ascii="Consolas" w:eastAsia="Times New Roman" w:hAnsi="Consolas" w:cs="Courier New"/>
              <w:color w:val="000000"/>
              <w:sz w:val="20"/>
              <w:szCs w:val="20"/>
              <w:lang w:val="de-DE" w:eastAsia="de-DE"/>
              <w14:ligatures w14:val="none"/>
            </w:rPr>
          </w:rPrChange>
        </w:rPr>
      </w:pPr>
      <w:ins w:id="4688" w:author="Manuel Hergenröder" w:date="2020-07-16T16:21:00Z">
        <w:r w:rsidRPr="00625FEA">
          <w:rPr>
            <w:rFonts w:ascii="Consolas" w:eastAsia="Times New Roman" w:hAnsi="Consolas" w:cs="Courier New"/>
            <w:color w:val="000000"/>
            <w:sz w:val="18"/>
            <w:szCs w:val="18"/>
            <w:lang w:eastAsia="de-DE"/>
            <w14:ligatures w14:val="none"/>
            <w:rPrChange w:id="468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4690" w:author="Manuel Hergenröder" w:date="2020-07-16T16:26:00Z">
              <w:rPr>
                <w:rFonts w:ascii="Consolas" w:eastAsia="Times New Roman" w:hAnsi="Consolas" w:cs="Courier New"/>
                <w:color w:val="008000"/>
                <w:sz w:val="20"/>
                <w:szCs w:val="20"/>
                <w:lang w:val="de-DE" w:eastAsia="de-DE"/>
                <w14:ligatures w14:val="none"/>
              </w:rPr>
            </w:rPrChange>
          </w:rPr>
          <w:t>// float to bytes conversion</w:t>
        </w:r>
      </w:ins>
    </w:p>
    <w:p w14:paraId="051EEDE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691" w:author="Manuel Hergenröder" w:date="2020-07-16T16:21:00Z"/>
          <w:rFonts w:ascii="Consolas" w:eastAsia="Times New Roman" w:hAnsi="Consolas" w:cs="Courier New"/>
          <w:color w:val="000000"/>
          <w:sz w:val="18"/>
          <w:szCs w:val="18"/>
          <w:lang w:eastAsia="de-DE"/>
          <w14:ligatures w14:val="none"/>
          <w:rPrChange w:id="4692" w:author="Manuel Hergenröder" w:date="2020-07-16T16:26:00Z">
            <w:rPr>
              <w:ins w:id="4693" w:author="Manuel Hergenröder" w:date="2020-07-16T16:21:00Z"/>
              <w:rFonts w:ascii="Consolas" w:eastAsia="Times New Roman" w:hAnsi="Consolas" w:cs="Courier New"/>
              <w:color w:val="000000"/>
              <w:sz w:val="20"/>
              <w:szCs w:val="20"/>
              <w:lang w:val="de-DE" w:eastAsia="de-DE"/>
              <w14:ligatures w14:val="none"/>
            </w:rPr>
          </w:rPrChange>
        </w:rPr>
      </w:pPr>
      <w:ins w:id="4694" w:author="Manuel Hergenröder" w:date="2020-07-16T16:21:00Z">
        <w:r w:rsidRPr="00625FEA">
          <w:rPr>
            <w:rFonts w:ascii="Consolas" w:eastAsia="Times New Roman" w:hAnsi="Consolas" w:cs="Courier New"/>
            <w:color w:val="000000"/>
            <w:sz w:val="18"/>
            <w:szCs w:val="18"/>
            <w:lang w:eastAsia="de-DE"/>
            <w14:ligatures w14:val="none"/>
            <w:rPrChange w:id="469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696" w:author="Manuel Hergenröder" w:date="2020-07-16T16:26:00Z">
              <w:rPr>
                <w:rFonts w:ascii="Consolas" w:eastAsia="Times New Roman" w:hAnsi="Consolas" w:cs="Courier New"/>
                <w:color w:val="0000FF"/>
                <w:sz w:val="20"/>
                <w:szCs w:val="20"/>
                <w:lang w:val="de-DE" w:eastAsia="de-DE"/>
                <w14:ligatures w14:val="none"/>
              </w:rPr>
            </w:rPrChange>
          </w:rPr>
          <w:t>byte</w:t>
        </w:r>
        <w:r w:rsidRPr="00625FEA">
          <w:rPr>
            <w:rFonts w:ascii="Consolas" w:eastAsia="Times New Roman" w:hAnsi="Consolas" w:cs="Courier New"/>
            <w:color w:val="000000"/>
            <w:sz w:val="18"/>
            <w:szCs w:val="18"/>
            <w:lang w:eastAsia="de-DE"/>
            <w14:ligatures w14:val="none"/>
            <w:rPrChange w:id="469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698" w:author="Manuel Hergenröder" w:date="2020-07-16T16:26:00Z">
              <w:rPr>
                <w:rFonts w:ascii="Consolas" w:eastAsia="Times New Roman" w:hAnsi="Consolas" w:cs="Courier New"/>
                <w:color w:val="1F377F"/>
                <w:sz w:val="20"/>
                <w:szCs w:val="20"/>
                <w:lang w:val="de-DE" w:eastAsia="de-DE"/>
                <w14:ligatures w14:val="none"/>
              </w:rPr>
            </w:rPrChange>
          </w:rPr>
          <w:t>frames</w:t>
        </w:r>
        <w:r w:rsidRPr="00625FEA">
          <w:rPr>
            <w:rFonts w:ascii="Consolas" w:eastAsia="Times New Roman" w:hAnsi="Consolas" w:cs="Courier New"/>
            <w:color w:val="000000"/>
            <w:sz w:val="18"/>
            <w:szCs w:val="18"/>
            <w:lang w:eastAsia="de-DE"/>
            <w14:ligatures w14:val="none"/>
            <w:rPrChange w:id="4699" w:author="Manuel Hergenröder" w:date="2020-07-16T16:26:00Z">
              <w:rPr>
                <w:rFonts w:ascii="Consolas" w:eastAsia="Times New Roman" w:hAnsi="Consolas" w:cs="Courier New"/>
                <w:color w:val="000000"/>
                <w:sz w:val="20"/>
                <w:szCs w:val="20"/>
                <w:lang w:val="de-DE" w:eastAsia="de-DE"/>
                <w14:ligatures w14:val="none"/>
              </w:rPr>
            </w:rPrChange>
          </w:rPr>
          <w:t>;</w:t>
        </w:r>
      </w:ins>
    </w:p>
    <w:p w14:paraId="0E985BF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700" w:author="Manuel Hergenröder" w:date="2020-07-16T16:21:00Z"/>
          <w:rFonts w:ascii="Consolas" w:eastAsia="Times New Roman" w:hAnsi="Consolas" w:cs="Courier New"/>
          <w:color w:val="000000"/>
          <w:sz w:val="18"/>
          <w:szCs w:val="18"/>
          <w:lang w:eastAsia="de-DE"/>
          <w14:ligatures w14:val="none"/>
          <w:rPrChange w:id="4701" w:author="Manuel Hergenröder" w:date="2020-07-16T16:26:00Z">
            <w:rPr>
              <w:ins w:id="4702" w:author="Manuel Hergenröder" w:date="2020-07-16T16:21:00Z"/>
              <w:rFonts w:ascii="Consolas" w:eastAsia="Times New Roman" w:hAnsi="Consolas" w:cs="Courier New"/>
              <w:color w:val="000000"/>
              <w:sz w:val="20"/>
              <w:szCs w:val="20"/>
              <w:lang w:val="de-DE" w:eastAsia="de-DE"/>
              <w14:ligatures w14:val="none"/>
            </w:rPr>
          </w:rPrChange>
        </w:rPr>
      </w:pPr>
      <w:ins w:id="4703" w:author="Manuel Hergenröder" w:date="2020-07-16T16:21:00Z">
        <w:r w:rsidRPr="00625FEA">
          <w:rPr>
            <w:rFonts w:ascii="Consolas" w:eastAsia="Times New Roman" w:hAnsi="Consolas" w:cs="Courier New"/>
            <w:color w:val="000000"/>
            <w:sz w:val="18"/>
            <w:szCs w:val="18"/>
            <w:lang w:eastAsia="de-DE"/>
            <w14:ligatures w14:val="none"/>
            <w:rPrChange w:id="470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705" w:author="Manuel Hergenröder" w:date="2020-07-16T16:26:00Z">
              <w:rPr>
                <w:rFonts w:ascii="Consolas" w:eastAsia="Times New Roman" w:hAnsi="Consolas" w:cs="Courier New"/>
                <w:color w:val="1F377F"/>
                <w:sz w:val="20"/>
                <w:szCs w:val="20"/>
                <w:lang w:val="de-DE" w:eastAsia="de-DE"/>
                <w14:ligatures w14:val="none"/>
              </w:rPr>
            </w:rPrChange>
          </w:rPr>
          <w:t>frames</w:t>
        </w:r>
        <w:r w:rsidRPr="00625FEA">
          <w:rPr>
            <w:rFonts w:ascii="Consolas" w:eastAsia="Times New Roman" w:hAnsi="Consolas" w:cs="Courier New"/>
            <w:color w:val="000000"/>
            <w:sz w:val="18"/>
            <w:szCs w:val="18"/>
            <w:lang w:eastAsia="de-DE"/>
            <w14:ligatures w14:val="none"/>
            <w:rPrChange w:id="470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4707" w:author="Manuel Hergenröder" w:date="2020-07-16T16:26:00Z">
              <w:rPr>
                <w:rFonts w:ascii="Consolas" w:eastAsia="Times New Roman" w:hAnsi="Consolas" w:cs="Courier New"/>
                <w:color w:val="1F377F"/>
                <w:sz w:val="20"/>
                <w:szCs w:val="20"/>
                <w:lang w:val="de-DE" w:eastAsia="de-DE"/>
                <w14:ligatures w14:val="none"/>
              </w:rPr>
            </w:rPrChange>
          </w:rPr>
          <w:t>values</w:t>
        </w:r>
        <w:r w:rsidRPr="00625FEA">
          <w:rPr>
            <w:rFonts w:ascii="Consolas" w:eastAsia="Times New Roman" w:hAnsi="Consolas" w:cs="Courier New"/>
            <w:color w:val="000000"/>
            <w:sz w:val="18"/>
            <w:szCs w:val="18"/>
            <w:lang w:eastAsia="de-DE"/>
            <w14:ligatures w14:val="none"/>
            <w:rPrChange w:id="470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4709" w:author="Manuel Hergenröder" w:date="2020-07-16T16:26:00Z">
              <w:rPr>
                <w:rFonts w:ascii="Consolas" w:eastAsia="Times New Roman" w:hAnsi="Consolas" w:cs="Courier New"/>
                <w:color w:val="74531F"/>
                <w:sz w:val="20"/>
                <w:szCs w:val="20"/>
                <w:lang w:val="de-DE" w:eastAsia="de-DE"/>
                <w14:ligatures w14:val="none"/>
              </w:rPr>
            </w:rPrChange>
          </w:rPr>
          <w:t>SelectMany</w:t>
        </w:r>
        <w:r w:rsidRPr="00625FEA">
          <w:rPr>
            <w:rFonts w:ascii="Consolas" w:eastAsia="Times New Roman" w:hAnsi="Consolas" w:cs="Courier New"/>
            <w:color w:val="000000"/>
            <w:sz w:val="18"/>
            <w:szCs w:val="18"/>
            <w:lang w:eastAsia="de-DE"/>
            <w14:ligatures w14:val="none"/>
            <w:rPrChange w:id="471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711" w:author="Manuel Hergenröder" w:date="2020-07-16T16:26:00Z">
              <w:rPr>
                <w:rFonts w:ascii="Consolas" w:eastAsia="Times New Roman" w:hAnsi="Consolas" w:cs="Courier New"/>
                <w:color w:val="1F377F"/>
                <w:sz w:val="20"/>
                <w:szCs w:val="20"/>
                <w:lang w:val="de-DE" w:eastAsia="de-DE"/>
                <w14:ligatures w14:val="none"/>
              </w:rPr>
            </w:rPrChange>
          </w:rPr>
          <w:t>value</w:t>
        </w:r>
        <w:r w:rsidRPr="00625FEA">
          <w:rPr>
            <w:rFonts w:ascii="Consolas" w:eastAsia="Times New Roman" w:hAnsi="Consolas" w:cs="Courier New"/>
            <w:color w:val="000000"/>
            <w:sz w:val="18"/>
            <w:szCs w:val="18"/>
            <w:lang w:eastAsia="de-DE"/>
            <w14:ligatures w14:val="none"/>
            <w:rPrChange w:id="4712" w:author="Manuel Hergenröder" w:date="2020-07-16T16:26:00Z">
              <w:rPr>
                <w:rFonts w:ascii="Consolas" w:eastAsia="Times New Roman" w:hAnsi="Consolas" w:cs="Courier New"/>
                <w:color w:val="000000"/>
                <w:sz w:val="20"/>
                <w:szCs w:val="20"/>
                <w:lang w:val="de-DE" w:eastAsia="de-DE"/>
                <w14:ligatures w14:val="none"/>
              </w:rPr>
            </w:rPrChange>
          </w:rPr>
          <w:t> =&gt; System.</w:t>
        </w:r>
        <w:r w:rsidRPr="00625FEA">
          <w:rPr>
            <w:rFonts w:ascii="Consolas" w:eastAsia="Times New Roman" w:hAnsi="Consolas" w:cs="Courier New"/>
            <w:color w:val="2B91AF"/>
            <w:sz w:val="18"/>
            <w:szCs w:val="18"/>
            <w:lang w:eastAsia="de-DE"/>
            <w14:ligatures w14:val="none"/>
            <w:rPrChange w:id="4713" w:author="Manuel Hergenröder" w:date="2020-07-16T16:26:00Z">
              <w:rPr>
                <w:rFonts w:ascii="Consolas" w:eastAsia="Times New Roman" w:hAnsi="Consolas" w:cs="Courier New"/>
                <w:color w:val="2B91AF"/>
                <w:sz w:val="20"/>
                <w:szCs w:val="20"/>
                <w:lang w:val="de-DE" w:eastAsia="de-DE"/>
                <w14:ligatures w14:val="none"/>
              </w:rPr>
            </w:rPrChange>
          </w:rPr>
          <w:t>BitConverter</w:t>
        </w:r>
        <w:r w:rsidRPr="00625FEA">
          <w:rPr>
            <w:rFonts w:ascii="Consolas" w:eastAsia="Times New Roman" w:hAnsi="Consolas" w:cs="Courier New"/>
            <w:color w:val="000000"/>
            <w:sz w:val="18"/>
            <w:szCs w:val="18"/>
            <w:lang w:eastAsia="de-DE"/>
            <w14:ligatures w14:val="none"/>
            <w:rPrChange w:id="471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4715" w:author="Manuel Hergenröder" w:date="2020-07-16T16:26:00Z">
              <w:rPr>
                <w:rFonts w:ascii="Consolas" w:eastAsia="Times New Roman" w:hAnsi="Consolas" w:cs="Courier New"/>
                <w:color w:val="74531F"/>
                <w:sz w:val="20"/>
                <w:szCs w:val="20"/>
                <w:lang w:val="de-DE" w:eastAsia="de-DE"/>
                <w14:ligatures w14:val="none"/>
              </w:rPr>
            </w:rPrChange>
          </w:rPr>
          <w:t>GetBytes</w:t>
        </w:r>
        <w:r w:rsidRPr="00625FEA">
          <w:rPr>
            <w:rFonts w:ascii="Consolas" w:eastAsia="Times New Roman" w:hAnsi="Consolas" w:cs="Courier New"/>
            <w:color w:val="000000"/>
            <w:sz w:val="18"/>
            <w:szCs w:val="18"/>
            <w:lang w:eastAsia="de-DE"/>
            <w14:ligatures w14:val="none"/>
            <w:rPrChange w:id="471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717" w:author="Manuel Hergenröder" w:date="2020-07-16T16:26:00Z">
              <w:rPr>
                <w:rFonts w:ascii="Consolas" w:eastAsia="Times New Roman" w:hAnsi="Consolas" w:cs="Courier New"/>
                <w:color w:val="1F377F"/>
                <w:sz w:val="20"/>
                <w:szCs w:val="20"/>
                <w:lang w:val="de-DE" w:eastAsia="de-DE"/>
                <w14:ligatures w14:val="none"/>
              </w:rPr>
            </w:rPrChange>
          </w:rPr>
          <w:t>value</w:t>
        </w:r>
        <w:r w:rsidRPr="00625FEA">
          <w:rPr>
            <w:rFonts w:ascii="Consolas" w:eastAsia="Times New Roman" w:hAnsi="Consolas" w:cs="Courier New"/>
            <w:color w:val="000000"/>
            <w:sz w:val="18"/>
            <w:szCs w:val="18"/>
            <w:lang w:eastAsia="de-DE"/>
            <w14:ligatures w14:val="none"/>
            <w:rPrChange w:id="471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4719" w:author="Manuel Hergenröder" w:date="2020-07-16T16:26:00Z">
              <w:rPr>
                <w:rFonts w:ascii="Consolas" w:eastAsia="Times New Roman" w:hAnsi="Consolas" w:cs="Courier New"/>
                <w:color w:val="74531F"/>
                <w:sz w:val="20"/>
                <w:szCs w:val="20"/>
                <w:lang w:val="de-DE" w:eastAsia="de-DE"/>
                <w14:ligatures w14:val="none"/>
              </w:rPr>
            </w:rPrChange>
          </w:rPr>
          <w:t>ToArray</w:t>
        </w:r>
        <w:r w:rsidRPr="00625FEA">
          <w:rPr>
            <w:rFonts w:ascii="Consolas" w:eastAsia="Times New Roman" w:hAnsi="Consolas" w:cs="Courier New"/>
            <w:color w:val="000000"/>
            <w:sz w:val="18"/>
            <w:szCs w:val="18"/>
            <w:lang w:eastAsia="de-DE"/>
            <w14:ligatures w14:val="none"/>
            <w:rPrChange w:id="4720" w:author="Manuel Hergenröder" w:date="2020-07-16T16:26:00Z">
              <w:rPr>
                <w:rFonts w:ascii="Consolas" w:eastAsia="Times New Roman" w:hAnsi="Consolas" w:cs="Courier New"/>
                <w:color w:val="000000"/>
                <w:sz w:val="20"/>
                <w:szCs w:val="20"/>
                <w:lang w:val="de-DE" w:eastAsia="de-DE"/>
                <w14:ligatures w14:val="none"/>
              </w:rPr>
            </w:rPrChange>
          </w:rPr>
          <w:t>();</w:t>
        </w:r>
      </w:ins>
    </w:p>
    <w:p w14:paraId="060D691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721" w:author="Manuel Hergenröder" w:date="2020-07-16T16:21:00Z"/>
          <w:rFonts w:ascii="Consolas" w:eastAsia="Times New Roman" w:hAnsi="Consolas" w:cs="Courier New"/>
          <w:color w:val="000000"/>
          <w:sz w:val="18"/>
          <w:szCs w:val="18"/>
          <w:lang w:eastAsia="de-DE"/>
          <w14:ligatures w14:val="none"/>
          <w:rPrChange w:id="4722" w:author="Manuel Hergenröder" w:date="2020-07-16T16:26:00Z">
            <w:rPr>
              <w:ins w:id="4723" w:author="Manuel Hergenröder" w:date="2020-07-16T16:21:00Z"/>
              <w:rFonts w:ascii="Consolas" w:eastAsia="Times New Roman" w:hAnsi="Consolas" w:cs="Courier New"/>
              <w:color w:val="000000"/>
              <w:sz w:val="20"/>
              <w:szCs w:val="20"/>
              <w:lang w:val="de-DE" w:eastAsia="de-DE"/>
              <w14:ligatures w14:val="none"/>
            </w:rPr>
          </w:rPrChange>
        </w:rPr>
      </w:pPr>
      <w:ins w:id="4724" w:author="Manuel Hergenröder" w:date="2020-07-16T16:21:00Z">
        <w:r w:rsidRPr="00625FEA">
          <w:rPr>
            <w:rFonts w:ascii="Consolas" w:eastAsia="Times New Roman" w:hAnsi="Consolas" w:cs="Courier New"/>
            <w:color w:val="000000"/>
            <w:sz w:val="18"/>
            <w:szCs w:val="18"/>
            <w:lang w:eastAsia="de-DE"/>
            <w14:ligatures w14:val="none"/>
            <w:rPrChange w:id="4725" w:author="Manuel Hergenröder" w:date="2020-07-16T16:26:00Z">
              <w:rPr>
                <w:rFonts w:ascii="Consolas" w:eastAsia="Times New Roman" w:hAnsi="Consolas" w:cs="Courier New"/>
                <w:color w:val="000000"/>
                <w:sz w:val="20"/>
                <w:szCs w:val="20"/>
                <w:lang w:val="de-DE" w:eastAsia="de-DE"/>
                <w14:ligatures w14:val="none"/>
              </w:rPr>
            </w:rPrChange>
          </w:rPr>
          <w:t>            System.</w:t>
        </w:r>
        <w:r w:rsidRPr="00625FEA">
          <w:rPr>
            <w:rFonts w:ascii="Consolas" w:eastAsia="Times New Roman" w:hAnsi="Consolas" w:cs="Courier New"/>
            <w:color w:val="2B91AF"/>
            <w:sz w:val="18"/>
            <w:szCs w:val="18"/>
            <w:lang w:eastAsia="de-DE"/>
            <w14:ligatures w14:val="none"/>
            <w:rPrChange w:id="4726" w:author="Manuel Hergenröder" w:date="2020-07-16T16:26:00Z">
              <w:rPr>
                <w:rFonts w:ascii="Consolas" w:eastAsia="Times New Roman" w:hAnsi="Consolas" w:cs="Courier New"/>
                <w:color w:val="2B91AF"/>
                <w:sz w:val="20"/>
                <w:szCs w:val="20"/>
                <w:lang w:val="de-DE" w:eastAsia="de-DE"/>
                <w14:ligatures w14:val="none"/>
              </w:rPr>
            </w:rPrChange>
          </w:rPr>
          <w:t>Array</w:t>
        </w:r>
        <w:r w:rsidRPr="00625FEA">
          <w:rPr>
            <w:rFonts w:ascii="Consolas" w:eastAsia="Times New Roman" w:hAnsi="Consolas" w:cs="Courier New"/>
            <w:color w:val="000000"/>
            <w:sz w:val="18"/>
            <w:szCs w:val="18"/>
            <w:lang w:eastAsia="de-DE"/>
            <w14:ligatures w14:val="none"/>
            <w:rPrChange w:id="472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4728" w:author="Manuel Hergenröder" w:date="2020-07-16T16:26:00Z">
              <w:rPr>
                <w:rFonts w:ascii="Consolas" w:eastAsia="Times New Roman" w:hAnsi="Consolas" w:cs="Courier New"/>
                <w:color w:val="74531F"/>
                <w:sz w:val="20"/>
                <w:szCs w:val="20"/>
                <w:lang w:val="de-DE" w:eastAsia="de-DE"/>
                <w14:ligatures w14:val="none"/>
              </w:rPr>
            </w:rPrChange>
          </w:rPr>
          <w:t>Copy</w:t>
        </w:r>
        <w:r w:rsidRPr="00625FEA">
          <w:rPr>
            <w:rFonts w:ascii="Consolas" w:eastAsia="Times New Roman" w:hAnsi="Consolas" w:cs="Courier New"/>
            <w:color w:val="000000"/>
            <w:sz w:val="18"/>
            <w:szCs w:val="18"/>
            <w:lang w:eastAsia="de-DE"/>
            <w14:ligatures w14:val="none"/>
            <w:rPrChange w:id="472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730" w:author="Manuel Hergenröder" w:date="2020-07-16T16:26:00Z">
              <w:rPr>
                <w:rFonts w:ascii="Consolas" w:eastAsia="Times New Roman" w:hAnsi="Consolas" w:cs="Courier New"/>
                <w:color w:val="1F377F"/>
                <w:sz w:val="20"/>
                <w:szCs w:val="20"/>
                <w:lang w:val="de-DE" w:eastAsia="de-DE"/>
                <w14:ligatures w14:val="none"/>
              </w:rPr>
            </w:rPrChange>
          </w:rPr>
          <w:t>frames</w:t>
        </w:r>
        <w:r w:rsidRPr="00625FEA">
          <w:rPr>
            <w:rFonts w:ascii="Consolas" w:eastAsia="Times New Roman" w:hAnsi="Consolas" w:cs="Courier New"/>
            <w:color w:val="000000"/>
            <w:sz w:val="18"/>
            <w:szCs w:val="18"/>
            <w:lang w:eastAsia="de-DE"/>
            <w14:ligatures w14:val="none"/>
            <w:rPrChange w:id="4731" w:author="Manuel Hergenröder" w:date="2020-07-16T16:26:00Z">
              <w:rPr>
                <w:rFonts w:ascii="Consolas" w:eastAsia="Times New Roman" w:hAnsi="Consolas" w:cs="Courier New"/>
                <w:color w:val="000000"/>
                <w:sz w:val="20"/>
                <w:szCs w:val="20"/>
                <w:lang w:val="de-DE" w:eastAsia="de-DE"/>
                <w14:ligatures w14:val="none"/>
              </w:rPr>
            </w:rPrChange>
          </w:rPr>
          <w:t>, 0, </w:t>
        </w:r>
        <w:r w:rsidRPr="00625FEA">
          <w:rPr>
            <w:rFonts w:ascii="Consolas" w:eastAsia="Times New Roman" w:hAnsi="Consolas" w:cs="Courier New"/>
            <w:color w:val="0000FF"/>
            <w:sz w:val="18"/>
            <w:szCs w:val="18"/>
            <w:lang w:eastAsia="de-DE"/>
            <w14:ligatures w14:val="none"/>
            <w:rPrChange w:id="473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733" w:author="Manuel Hergenröder" w:date="2020-07-16T16:26:00Z">
              <w:rPr>
                <w:rFonts w:ascii="Consolas" w:eastAsia="Times New Roman" w:hAnsi="Consolas" w:cs="Courier New"/>
                <w:color w:val="000000"/>
                <w:sz w:val="20"/>
                <w:szCs w:val="20"/>
                <w:lang w:val="de-DE" w:eastAsia="de-DE"/>
                <w14:ligatures w14:val="none"/>
              </w:rPr>
            </w:rPrChange>
          </w:rPr>
          <w:t>.playbackBuffer, </w:t>
        </w:r>
        <w:r w:rsidRPr="00625FEA">
          <w:rPr>
            <w:rFonts w:ascii="Consolas" w:eastAsia="Times New Roman" w:hAnsi="Consolas" w:cs="Courier New"/>
            <w:color w:val="1F377F"/>
            <w:sz w:val="18"/>
            <w:szCs w:val="18"/>
            <w:lang w:eastAsia="de-DE"/>
            <w14:ligatures w14:val="none"/>
            <w:rPrChange w:id="4734" w:author="Manuel Hergenröder" w:date="2020-07-16T16:26:00Z">
              <w:rPr>
                <w:rFonts w:ascii="Consolas" w:eastAsia="Times New Roman" w:hAnsi="Consolas" w:cs="Courier New"/>
                <w:color w:val="1F377F"/>
                <w:sz w:val="20"/>
                <w:szCs w:val="20"/>
                <w:lang w:val="de-DE" w:eastAsia="de-DE"/>
                <w14:ligatures w14:val="none"/>
              </w:rPr>
            </w:rPrChange>
          </w:rPr>
          <w:t>pos</w:t>
        </w:r>
        <w:r w:rsidRPr="00625FEA">
          <w:rPr>
            <w:rFonts w:ascii="Consolas" w:eastAsia="Times New Roman" w:hAnsi="Consolas" w:cs="Courier New"/>
            <w:color w:val="000000"/>
            <w:sz w:val="18"/>
            <w:szCs w:val="18"/>
            <w:lang w:eastAsia="de-DE"/>
            <w14:ligatures w14:val="none"/>
            <w:rPrChange w:id="473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736" w:author="Manuel Hergenröder" w:date="2020-07-16T16:26:00Z">
              <w:rPr>
                <w:rFonts w:ascii="Consolas" w:eastAsia="Times New Roman" w:hAnsi="Consolas" w:cs="Courier New"/>
                <w:color w:val="1F377F"/>
                <w:sz w:val="20"/>
                <w:szCs w:val="20"/>
                <w:lang w:val="de-DE" w:eastAsia="de-DE"/>
                <w14:ligatures w14:val="none"/>
              </w:rPr>
            </w:rPrChange>
          </w:rPr>
          <w:t>frames</w:t>
        </w:r>
        <w:r w:rsidRPr="00625FEA">
          <w:rPr>
            <w:rFonts w:ascii="Consolas" w:eastAsia="Times New Roman" w:hAnsi="Consolas" w:cs="Courier New"/>
            <w:color w:val="000000"/>
            <w:sz w:val="18"/>
            <w:szCs w:val="18"/>
            <w:lang w:eastAsia="de-DE"/>
            <w14:ligatures w14:val="none"/>
            <w:rPrChange w:id="4737" w:author="Manuel Hergenröder" w:date="2020-07-16T16:26:00Z">
              <w:rPr>
                <w:rFonts w:ascii="Consolas" w:eastAsia="Times New Roman" w:hAnsi="Consolas" w:cs="Courier New"/>
                <w:color w:val="000000"/>
                <w:sz w:val="20"/>
                <w:szCs w:val="20"/>
                <w:lang w:val="de-DE" w:eastAsia="de-DE"/>
                <w14:ligatures w14:val="none"/>
              </w:rPr>
            </w:rPrChange>
          </w:rPr>
          <w:t>.Length);</w:t>
        </w:r>
      </w:ins>
    </w:p>
    <w:p w14:paraId="4B85D7C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738" w:author="Manuel Hergenröder" w:date="2020-07-16T16:21:00Z"/>
          <w:rFonts w:ascii="Consolas" w:eastAsia="Times New Roman" w:hAnsi="Consolas" w:cs="Courier New"/>
          <w:color w:val="000000"/>
          <w:sz w:val="18"/>
          <w:szCs w:val="18"/>
          <w:lang w:eastAsia="de-DE"/>
          <w14:ligatures w14:val="none"/>
          <w:rPrChange w:id="4739" w:author="Manuel Hergenröder" w:date="2020-07-16T16:26:00Z">
            <w:rPr>
              <w:ins w:id="4740" w:author="Manuel Hergenröder" w:date="2020-07-16T16:21:00Z"/>
              <w:rFonts w:ascii="Consolas" w:eastAsia="Times New Roman" w:hAnsi="Consolas" w:cs="Courier New"/>
              <w:color w:val="000000"/>
              <w:sz w:val="20"/>
              <w:szCs w:val="20"/>
              <w:lang w:val="de-DE" w:eastAsia="de-DE"/>
              <w14:ligatures w14:val="none"/>
            </w:rPr>
          </w:rPrChange>
        </w:rPr>
      </w:pPr>
      <w:ins w:id="4741" w:author="Manuel Hergenröder" w:date="2020-07-16T16:21:00Z">
        <w:r w:rsidRPr="00625FEA">
          <w:rPr>
            <w:rFonts w:ascii="Consolas" w:eastAsia="Times New Roman" w:hAnsi="Consolas" w:cs="Courier New"/>
            <w:color w:val="000000"/>
            <w:sz w:val="18"/>
            <w:szCs w:val="18"/>
            <w:lang w:eastAsia="de-DE"/>
            <w14:ligatures w14:val="none"/>
            <w:rPrChange w:id="474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743" w:author="Manuel Hergenröder" w:date="2020-07-16T16:26:00Z">
              <w:rPr>
                <w:rFonts w:ascii="Consolas" w:eastAsia="Times New Roman" w:hAnsi="Consolas" w:cs="Courier New"/>
                <w:color w:val="1F377F"/>
                <w:sz w:val="20"/>
                <w:szCs w:val="20"/>
                <w:lang w:val="de-DE" w:eastAsia="de-DE"/>
                <w14:ligatures w14:val="none"/>
              </w:rPr>
            </w:rPrChange>
          </w:rPr>
          <w:t>pos</w:t>
        </w:r>
        <w:r w:rsidRPr="00625FEA">
          <w:rPr>
            <w:rFonts w:ascii="Consolas" w:eastAsia="Times New Roman" w:hAnsi="Consolas" w:cs="Courier New"/>
            <w:color w:val="000000"/>
            <w:sz w:val="18"/>
            <w:szCs w:val="18"/>
            <w:lang w:eastAsia="de-DE"/>
            <w14:ligatures w14:val="none"/>
            <w:rPrChange w:id="4744"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4745" w:author="Manuel Hergenröder" w:date="2020-07-16T16:26:00Z">
              <w:rPr>
                <w:rFonts w:ascii="Consolas" w:eastAsia="Times New Roman" w:hAnsi="Consolas" w:cs="Courier New"/>
                <w:color w:val="1F377F"/>
                <w:sz w:val="20"/>
                <w:szCs w:val="20"/>
                <w:lang w:val="de-DE" w:eastAsia="de-DE"/>
                <w14:ligatures w14:val="none"/>
              </w:rPr>
            </w:rPrChange>
          </w:rPr>
          <w:t>frames</w:t>
        </w:r>
        <w:r w:rsidRPr="00625FEA">
          <w:rPr>
            <w:rFonts w:ascii="Consolas" w:eastAsia="Times New Roman" w:hAnsi="Consolas" w:cs="Courier New"/>
            <w:color w:val="000000"/>
            <w:sz w:val="18"/>
            <w:szCs w:val="18"/>
            <w:lang w:eastAsia="de-DE"/>
            <w14:ligatures w14:val="none"/>
            <w:rPrChange w:id="4746" w:author="Manuel Hergenröder" w:date="2020-07-16T16:26:00Z">
              <w:rPr>
                <w:rFonts w:ascii="Consolas" w:eastAsia="Times New Roman" w:hAnsi="Consolas" w:cs="Courier New"/>
                <w:color w:val="000000"/>
                <w:sz w:val="20"/>
                <w:szCs w:val="20"/>
                <w:lang w:val="de-DE" w:eastAsia="de-DE"/>
                <w14:ligatures w14:val="none"/>
              </w:rPr>
            </w:rPrChange>
          </w:rPr>
          <w:t>.Length;</w:t>
        </w:r>
      </w:ins>
    </w:p>
    <w:p w14:paraId="68B38BC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747" w:author="Manuel Hergenröder" w:date="2020-07-16T16:21:00Z"/>
          <w:rFonts w:ascii="Consolas" w:eastAsia="Times New Roman" w:hAnsi="Consolas" w:cs="Courier New"/>
          <w:color w:val="000000"/>
          <w:sz w:val="18"/>
          <w:szCs w:val="18"/>
          <w:lang w:eastAsia="de-DE"/>
          <w14:ligatures w14:val="none"/>
          <w:rPrChange w:id="4748" w:author="Manuel Hergenröder" w:date="2020-07-16T16:26:00Z">
            <w:rPr>
              <w:ins w:id="4749" w:author="Manuel Hergenröder" w:date="2020-07-16T16:21:00Z"/>
              <w:rFonts w:ascii="Consolas" w:eastAsia="Times New Roman" w:hAnsi="Consolas" w:cs="Courier New"/>
              <w:color w:val="000000"/>
              <w:sz w:val="20"/>
              <w:szCs w:val="20"/>
              <w:lang w:val="de-DE" w:eastAsia="de-DE"/>
              <w14:ligatures w14:val="none"/>
            </w:rPr>
          </w:rPrChange>
        </w:rPr>
      </w:pPr>
      <w:ins w:id="4750" w:author="Manuel Hergenröder" w:date="2020-07-16T16:21:00Z">
        <w:r w:rsidRPr="00625FEA">
          <w:rPr>
            <w:rFonts w:ascii="Consolas" w:eastAsia="Times New Roman" w:hAnsi="Consolas" w:cs="Courier New"/>
            <w:color w:val="000000"/>
            <w:sz w:val="18"/>
            <w:szCs w:val="18"/>
            <w:lang w:eastAsia="de-DE"/>
            <w14:ligatures w14:val="none"/>
            <w:rPrChange w:id="4751" w:author="Manuel Hergenröder" w:date="2020-07-16T16:26:00Z">
              <w:rPr>
                <w:rFonts w:ascii="Consolas" w:eastAsia="Times New Roman" w:hAnsi="Consolas" w:cs="Courier New"/>
                <w:color w:val="000000"/>
                <w:sz w:val="20"/>
                <w:szCs w:val="20"/>
                <w:lang w:val="de-DE" w:eastAsia="de-DE"/>
                <w14:ligatures w14:val="none"/>
              </w:rPr>
            </w:rPrChange>
          </w:rPr>
          <w:t>        }</w:t>
        </w:r>
      </w:ins>
    </w:p>
    <w:p w14:paraId="4B069B7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752" w:author="Manuel Hergenröder" w:date="2020-07-16T16:21:00Z"/>
          <w:rFonts w:ascii="Consolas" w:eastAsia="Times New Roman" w:hAnsi="Consolas" w:cs="Courier New"/>
          <w:color w:val="000000"/>
          <w:sz w:val="18"/>
          <w:szCs w:val="18"/>
          <w:lang w:eastAsia="de-DE"/>
          <w14:ligatures w14:val="none"/>
          <w:rPrChange w:id="4753" w:author="Manuel Hergenröder" w:date="2020-07-16T16:26:00Z">
            <w:rPr>
              <w:ins w:id="4754" w:author="Manuel Hergenröder" w:date="2020-07-16T16:21:00Z"/>
              <w:rFonts w:ascii="Consolas" w:eastAsia="Times New Roman" w:hAnsi="Consolas" w:cs="Courier New"/>
              <w:color w:val="000000"/>
              <w:sz w:val="20"/>
              <w:szCs w:val="20"/>
              <w:lang w:val="de-DE" w:eastAsia="de-DE"/>
              <w14:ligatures w14:val="none"/>
            </w:rPr>
          </w:rPrChange>
        </w:rPr>
      </w:pPr>
      <w:ins w:id="4755" w:author="Manuel Hergenröder" w:date="2020-07-16T16:21:00Z">
        <w:r w:rsidRPr="00625FEA">
          <w:rPr>
            <w:rFonts w:ascii="Consolas" w:eastAsia="Times New Roman" w:hAnsi="Consolas" w:cs="Courier New"/>
            <w:color w:val="000000"/>
            <w:sz w:val="18"/>
            <w:szCs w:val="18"/>
            <w:lang w:eastAsia="de-DE"/>
            <w14:ligatures w14:val="none"/>
            <w:rPrChange w:id="475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75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758" w:author="Manuel Hergenröder" w:date="2020-07-16T16:26:00Z">
              <w:rPr>
                <w:rFonts w:ascii="Consolas" w:eastAsia="Times New Roman" w:hAnsi="Consolas" w:cs="Courier New"/>
                <w:color w:val="000000"/>
                <w:sz w:val="20"/>
                <w:szCs w:val="20"/>
                <w:lang w:val="de-DE" w:eastAsia="de-DE"/>
                <w14:ligatures w14:val="none"/>
              </w:rPr>
            </w:rPrChange>
          </w:rPr>
          <w:t>.memoryStream = </w:t>
        </w:r>
        <w:r w:rsidRPr="00625FEA">
          <w:rPr>
            <w:rFonts w:ascii="Consolas" w:eastAsia="Times New Roman" w:hAnsi="Consolas" w:cs="Courier New"/>
            <w:color w:val="0000FF"/>
            <w:sz w:val="18"/>
            <w:szCs w:val="18"/>
            <w:lang w:eastAsia="de-DE"/>
            <w14:ligatures w14:val="none"/>
            <w:rPrChange w:id="4759"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4760" w:author="Manuel Hergenröder" w:date="2020-07-16T16:26:00Z">
              <w:rPr>
                <w:rFonts w:ascii="Consolas" w:eastAsia="Times New Roman" w:hAnsi="Consolas" w:cs="Courier New"/>
                <w:color w:val="000000"/>
                <w:sz w:val="20"/>
                <w:szCs w:val="20"/>
                <w:lang w:val="de-DE" w:eastAsia="de-DE"/>
                <w14:ligatures w14:val="none"/>
              </w:rPr>
            </w:rPrChange>
          </w:rPr>
          <w:t> System.IO.</w:t>
        </w:r>
        <w:r w:rsidRPr="00625FEA">
          <w:rPr>
            <w:rFonts w:ascii="Consolas" w:eastAsia="Times New Roman" w:hAnsi="Consolas" w:cs="Courier New"/>
            <w:color w:val="2B91AF"/>
            <w:sz w:val="18"/>
            <w:szCs w:val="18"/>
            <w:lang w:eastAsia="de-DE"/>
            <w14:ligatures w14:val="none"/>
            <w:rPrChange w:id="4761" w:author="Manuel Hergenröder" w:date="2020-07-16T16:26:00Z">
              <w:rPr>
                <w:rFonts w:ascii="Consolas" w:eastAsia="Times New Roman" w:hAnsi="Consolas" w:cs="Courier New"/>
                <w:color w:val="2B91AF"/>
                <w:sz w:val="20"/>
                <w:szCs w:val="20"/>
                <w:lang w:val="de-DE" w:eastAsia="de-DE"/>
                <w14:ligatures w14:val="none"/>
              </w:rPr>
            </w:rPrChange>
          </w:rPr>
          <w:t>MemoryStream</w:t>
        </w:r>
        <w:r w:rsidRPr="00625FEA">
          <w:rPr>
            <w:rFonts w:ascii="Consolas" w:eastAsia="Times New Roman" w:hAnsi="Consolas" w:cs="Courier New"/>
            <w:color w:val="000000"/>
            <w:sz w:val="18"/>
            <w:szCs w:val="18"/>
            <w:lang w:eastAsia="de-DE"/>
            <w14:ligatures w14:val="none"/>
            <w:rPrChange w:id="476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476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764" w:author="Manuel Hergenröder" w:date="2020-07-16T16:26:00Z">
              <w:rPr>
                <w:rFonts w:ascii="Consolas" w:eastAsia="Times New Roman" w:hAnsi="Consolas" w:cs="Courier New"/>
                <w:color w:val="000000"/>
                <w:sz w:val="20"/>
                <w:szCs w:val="20"/>
                <w:lang w:val="de-DE" w:eastAsia="de-DE"/>
                <w14:ligatures w14:val="none"/>
              </w:rPr>
            </w:rPrChange>
          </w:rPr>
          <w:t>.playbackBuffer);</w:t>
        </w:r>
      </w:ins>
    </w:p>
    <w:p w14:paraId="5786672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765" w:author="Manuel Hergenröder" w:date="2020-07-16T16:21:00Z"/>
          <w:rFonts w:ascii="Consolas" w:eastAsia="Times New Roman" w:hAnsi="Consolas" w:cs="Courier New"/>
          <w:color w:val="000000"/>
          <w:sz w:val="18"/>
          <w:szCs w:val="18"/>
          <w:lang w:eastAsia="de-DE"/>
          <w14:ligatures w14:val="none"/>
          <w:rPrChange w:id="4766" w:author="Manuel Hergenröder" w:date="2020-07-16T16:26:00Z">
            <w:rPr>
              <w:ins w:id="4767" w:author="Manuel Hergenröder" w:date="2020-07-16T16:21:00Z"/>
              <w:rFonts w:ascii="Consolas" w:eastAsia="Times New Roman" w:hAnsi="Consolas" w:cs="Courier New"/>
              <w:color w:val="000000"/>
              <w:sz w:val="20"/>
              <w:szCs w:val="20"/>
              <w:lang w:val="de-DE" w:eastAsia="de-DE"/>
              <w14:ligatures w14:val="none"/>
            </w:rPr>
          </w:rPrChange>
        </w:rPr>
      </w:pPr>
      <w:ins w:id="4768" w:author="Manuel Hergenröder" w:date="2020-07-16T16:21:00Z">
        <w:r w:rsidRPr="00625FEA">
          <w:rPr>
            <w:rFonts w:ascii="Consolas" w:eastAsia="Times New Roman" w:hAnsi="Consolas" w:cs="Courier New"/>
            <w:color w:val="000000"/>
            <w:sz w:val="18"/>
            <w:szCs w:val="18"/>
            <w:lang w:eastAsia="de-DE"/>
            <w14:ligatures w14:val="none"/>
            <w:rPrChange w:id="476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77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771" w:author="Manuel Hergenröder" w:date="2020-07-16T16:26:00Z">
              <w:rPr>
                <w:rFonts w:ascii="Consolas" w:eastAsia="Times New Roman" w:hAnsi="Consolas" w:cs="Courier New"/>
                <w:color w:val="000000"/>
                <w:sz w:val="20"/>
                <w:szCs w:val="20"/>
                <w:lang w:val="de-DE" w:eastAsia="de-DE"/>
                <w14:ligatures w14:val="none"/>
              </w:rPr>
            </w:rPrChange>
          </w:rPr>
          <w:t>.memoryStream.</w:t>
        </w:r>
        <w:r w:rsidRPr="00625FEA">
          <w:rPr>
            <w:rFonts w:ascii="Consolas" w:eastAsia="Times New Roman" w:hAnsi="Consolas" w:cs="Courier New"/>
            <w:color w:val="74531F"/>
            <w:sz w:val="18"/>
            <w:szCs w:val="18"/>
            <w:lang w:eastAsia="de-DE"/>
            <w14:ligatures w14:val="none"/>
            <w:rPrChange w:id="4772" w:author="Manuel Hergenröder" w:date="2020-07-16T16:26:00Z">
              <w:rPr>
                <w:rFonts w:ascii="Consolas" w:eastAsia="Times New Roman" w:hAnsi="Consolas" w:cs="Courier New"/>
                <w:color w:val="74531F"/>
                <w:sz w:val="20"/>
                <w:szCs w:val="20"/>
                <w:lang w:val="de-DE" w:eastAsia="de-DE"/>
                <w14:ligatures w14:val="none"/>
              </w:rPr>
            </w:rPrChange>
          </w:rPr>
          <w:t>Seek</w:t>
        </w:r>
        <w:r w:rsidRPr="00625FEA">
          <w:rPr>
            <w:rFonts w:ascii="Consolas" w:eastAsia="Times New Roman" w:hAnsi="Consolas" w:cs="Courier New"/>
            <w:color w:val="000000"/>
            <w:sz w:val="18"/>
            <w:szCs w:val="18"/>
            <w:lang w:eastAsia="de-DE"/>
            <w14:ligatures w14:val="none"/>
            <w:rPrChange w:id="4773" w:author="Manuel Hergenröder" w:date="2020-07-16T16:26:00Z">
              <w:rPr>
                <w:rFonts w:ascii="Consolas" w:eastAsia="Times New Roman" w:hAnsi="Consolas" w:cs="Courier New"/>
                <w:color w:val="000000"/>
                <w:sz w:val="20"/>
                <w:szCs w:val="20"/>
                <w:lang w:val="de-DE" w:eastAsia="de-DE"/>
                <w14:ligatures w14:val="none"/>
              </w:rPr>
            </w:rPrChange>
          </w:rPr>
          <w:t>(0, System.IO.</w:t>
        </w:r>
        <w:r w:rsidRPr="00625FEA">
          <w:rPr>
            <w:rFonts w:ascii="Consolas" w:eastAsia="Times New Roman" w:hAnsi="Consolas" w:cs="Courier New"/>
            <w:color w:val="2B91AF"/>
            <w:sz w:val="18"/>
            <w:szCs w:val="18"/>
            <w:lang w:eastAsia="de-DE"/>
            <w14:ligatures w14:val="none"/>
            <w:rPrChange w:id="4774" w:author="Manuel Hergenröder" w:date="2020-07-16T16:26:00Z">
              <w:rPr>
                <w:rFonts w:ascii="Consolas" w:eastAsia="Times New Roman" w:hAnsi="Consolas" w:cs="Courier New"/>
                <w:color w:val="2B91AF"/>
                <w:sz w:val="20"/>
                <w:szCs w:val="20"/>
                <w:lang w:val="de-DE" w:eastAsia="de-DE"/>
                <w14:ligatures w14:val="none"/>
              </w:rPr>
            </w:rPrChange>
          </w:rPr>
          <w:t>SeekOrigin</w:t>
        </w:r>
        <w:r w:rsidRPr="00625FEA">
          <w:rPr>
            <w:rFonts w:ascii="Consolas" w:eastAsia="Times New Roman" w:hAnsi="Consolas" w:cs="Courier New"/>
            <w:color w:val="000000"/>
            <w:sz w:val="18"/>
            <w:szCs w:val="18"/>
            <w:lang w:eastAsia="de-DE"/>
            <w14:ligatures w14:val="none"/>
            <w:rPrChange w:id="4775" w:author="Manuel Hergenröder" w:date="2020-07-16T16:26:00Z">
              <w:rPr>
                <w:rFonts w:ascii="Consolas" w:eastAsia="Times New Roman" w:hAnsi="Consolas" w:cs="Courier New"/>
                <w:color w:val="000000"/>
                <w:sz w:val="20"/>
                <w:szCs w:val="20"/>
                <w:lang w:val="de-DE" w:eastAsia="de-DE"/>
                <w14:ligatures w14:val="none"/>
              </w:rPr>
            </w:rPrChange>
          </w:rPr>
          <w:t>.Begin);</w:t>
        </w:r>
      </w:ins>
    </w:p>
    <w:p w14:paraId="5A308EA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776" w:author="Manuel Hergenröder" w:date="2020-07-16T16:21:00Z"/>
          <w:rFonts w:ascii="Consolas" w:eastAsia="Times New Roman" w:hAnsi="Consolas" w:cs="Courier New"/>
          <w:color w:val="000000"/>
          <w:sz w:val="18"/>
          <w:szCs w:val="18"/>
          <w:lang w:eastAsia="de-DE"/>
          <w14:ligatures w14:val="none"/>
          <w:rPrChange w:id="4777" w:author="Manuel Hergenröder" w:date="2020-07-16T16:26:00Z">
            <w:rPr>
              <w:ins w:id="4778" w:author="Manuel Hergenröder" w:date="2020-07-16T16:21:00Z"/>
              <w:rFonts w:ascii="Consolas" w:eastAsia="Times New Roman" w:hAnsi="Consolas" w:cs="Courier New"/>
              <w:color w:val="000000"/>
              <w:sz w:val="20"/>
              <w:szCs w:val="20"/>
              <w:lang w:val="de-DE" w:eastAsia="de-DE"/>
              <w14:ligatures w14:val="none"/>
            </w:rPr>
          </w:rPrChange>
        </w:rPr>
      </w:pPr>
      <w:ins w:id="4779" w:author="Manuel Hergenröder" w:date="2020-07-16T16:21:00Z">
        <w:r w:rsidRPr="00625FEA">
          <w:rPr>
            <w:rFonts w:ascii="Consolas" w:eastAsia="Times New Roman" w:hAnsi="Consolas" w:cs="Courier New"/>
            <w:color w:val="000000"/>
            <w:sz w:val="18"/>
            <w:szCs w:val="18"/>
            <w:lang w:eastAsia="de-DE"/>
            <w14:ligatures w14:val="none"/>
            <w:rPrChange w:id="478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4781" w:author="Manuel Hergenröder" w:date="2020-07-16T16:26:00Z">
              <w:rPr>
                <w:rFonts w:ascii="Consolas" w:eastAsia="Times New Roman" w:hAnsi="Consolas" w:cs="Courier New"/>
                <w:color w:val="2B91AF"/>
                <w:sz w:val="20"/>
                <w:szCs w:val="20"/>
                <w:lang w:val="de-DE" w:eastAsia="de-DE"/>
                <w14:ligatures w14:val="none"/>
              </w:rPr>
            </w:rPrChange>
          </w:rPr>
          <w:t>Debug</w:t>
        </w:r>
        <w:r w:rsidRPr="00625FEA">
          <w:rPr>
            <w:rFonts w:ascii="Consolas" w:eastAsia="Times New Roman" w:hAnsi="Consolas" w:cs="Courier New"/>
            <w:color w:val="000000"/>
            <w:sz w:val="18"/>
            <w:szCs w:val="18"/>
            <w:lang w:eastAsia="de-DE"/>
            <w14:ligatures w14:val="none"/>
            <w:rPrChange w:id="478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4783" w:author="Manuel Hergenröder" w:date="2020-07-16T16:26:00Z">
              <w:rPr>
                <w:rFonts w:ascii="Consolas" w:eastAsia="Times New Roman" w:hAnsi="Consolas" w:cs="Courier New"/>
                <w:color w:val="74531F"/>
                <w:sz w:val="20"/>
                <w:szCs w:val="20"/>
                <w:lang w:val="de-DE" w:eastAsia="de-DE"/>
                <w14:ligatures w14:val="none"/>
              </w:rPr>
            </w:rPrChange>
          </w:rPr>
          <w:t>Log</w:t>
        </w:r>
        <w:r w:rsidRPr="00625FEA">
          <w:rPr>
            <w:rFonts w:ascii="Consolas" w:eastAsia="Times New Roman" w:hAnsi="Consolas" w:cs="Courier New"/>
            <w:color w:val="000000"/>
            <w:sz w:val="18"/>
            <w:szCs w:val="18"/>
            <w:lang w:eastAsia="de-DE"/>
            <w14:ligatures w14:val="none"/>
            <w:rPrChange w:id="478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4785" w:author="Manuel Hergenröder" w:date="2020-07-16T16:26:00Z">
              <w:rPr>
                <w:rFonts w:ascii="Consolas" w:eastAsia="Times New Roman" w:hAnsi="Consolas" w:cs="Courier New"/>
                <w:color w:val="A31515"/>
                <w:sz w:val="20"/>
                <w:szCs w:val="20"/>
                <w:lang w:val="de-DE" w:eastAsia="de-DE"/>
                <w14:ligatures w14:val="none"/>
              </w:rPr>
            </w:rPrChange>
          </w:rPr>
          <w:t>"&lt;AudioEngine&gt; playback buffer updated"</w:t>
        </w:r>
        <w:r w:rsidRPr="00625FEA">
          <w:rPr>
            <w:rFonts w:ascii="Consolas" w:eastAsia="Times New Roman" w:hAnsi="Consolas" w:cs="Courier New"/>
            <w:color w:val="000000"/>
            <w:sz w:val="18"/>
            <w:szCs w:val="18"/>
            <w:lang w:eastAsia="de-DE"/>
            <w14:ligatures w14:val="none"/>
            <w:rPrChange w:id="4786" w:author="Manuel Hergenröder" w:date="2020-07-16T16:26:00Z">
              <w:rPr>
                <w:rFonts w:ascii="Consolas" w:eastAsia="Times New Roman" w:hAnsi="Consolas" w:cs="Courier New"/>
                <w:color w:val="000000"/>
                <w:sz w:val="20"/>
                <w:szCs w:val="20"/>
                <w:lang w:val="de-DE" w:eastAsia="de-DE"/>
                <w14:ligatures w14:val="none"/>
              </w:rPr>
            </w:rPrChange>
          </w:rPr>
          <w:t>);</w:t>
        </w:r>
      </w:ins>
    </w:p>
    <w:p w14:paraId="13DE433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787" w:author="Manuel Hergenröder" w:date="2020-07-16T16:21:00Z"/>
          <w:rFonts w:ascii="Consolas" w:eastAsia="Times New Roman" w:hAnsi="Consolas" w:cs="Courier New"/>
          <w:color w:val="000000"/>
          <w:sz w:val="18"/>
          <w:szCs w:val="18"/>
          <w:lang w:eastAsia="de-DE"/>
          <w14:ligatures w14:val="none"/>
          <w:rPrChange w:id="4788" w:author="Manuel Hergenröder" w:date="2020-07-16T16:26:00Z">
            <w:rPr>
              <w:ins w:id="4789" w:author="Manuel Hergenröder" w:date="2020-07-16T16:21:00Z"/>
              <w:rFonts w:ascii="Consolas" w:eastAsia="Times New Roman" w:hAnsi="Consolas" w:cs="Courier New"/>
              <w:color w:val="000000"/>
              <w:sz w:val="20"/>
              <w:szCs w:val="20"/>
              <w:lang w:val="de-DE" w:eastAsia="de-DE"/>
              <w14:ligatures w14:val="none"/>
            </w:rPr>
          </w:rPrChange>
        </w:rPr>
      </w:pPr>
      <w:ins w:id="4790" w:author="Manuel Hergenröder" w:date="2020-07-16T16:21:00Z">
        <w:r w:rsidRPr="00625FEA">
          <w:rPr>
            <w:rFonts w:ascii="Consolas" w:eastAsia="Times New Roman" w:hAnsi="Consolas" w:cs="Courier New"/>
            <w:color w:val="000000"/>
            <w:sz w:val="18"/>
            <w:szCs w:val="18"/>
            <w:lang w:eastAsia="de-DE"/>
            <w14:ligatures w14:val="none"/>
            <w:rPrChange w:id="4791" w:author="Manuel Hergenröder" w:date="2020-07-16T16:26:00Z">
              <w:rPr>
                <w:rFonts w:ascii="Consolas" w:eastAsia="Times New Roman" w:hAnsi="Consolas" w:cs="Courier New"/>
                <w:color w:val="000000"/>
                <w:sz w:val="20"/>
                <w:szCs w:val="20"/>
                <w:lang w:val="de-DE" w:eastAsia="de-DE"/>
                <w14:ligatures w14:val="none"/>
              </w:rPr>
            </w:rPrChange>
          </w:rPr>
          <w:t>    }</w:t>
        </w:r>
      </w:ins>
    </w:p>
    <w:p w14:paraId="50C5499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792" w:author="Manuel Hergenröder" w:date="2020-07-16T16:21:00Z"/>
          <w:rFonts w:ascii="Consolas" w:eastAsia="Times New Roman" w:hAnsi="Consolas" w:cs="Courier New"/>
          <w:color w:val="000000"/>
          <w:sz w:val="18"/>
          <w:szCs w:val="18"/>
          <w:lang w:eastAsia="de-DE"/>
          <w14:ligatures w14:val="none"/>
          <w:rPrChange w:id="4793" w:author="Manuel Hergenröder" w:date="2020-07-16T16:26:00Z">
            <w:rPr>
              <w:ins w:id="4794" w:author="Manuel Hergenröder" w:date="2020-07-16T16:21:00Z"/>
              <w:rFonts w:ascii="Consolas" w:eastAsia="Times New Roman" w:hAnsi="Consolas" w:cs="Courier New"/>
              <w:color w:val="000000"/>
              <w:sz w:val="20"/>
              <w:szCs w:val="20"/>
              <w:lang w:val="de-DE" w:eastAsia="de-DE"/>
              <w14:ligatures w14:val="none"/>
            </w:rPr>
          </w:rPrChange>
        </w:rPr>
      </w:pPr>
      <w:ins w:id="4795" w:author="Manuel Hergenröder" w:date="2020-07-16T16:21:00Z">
        <w:r w:rsidRPr="00625FEA">
          <w:rPr>
            <w:rFonts w:ascii="Consolas" w:eastAsia="Times New Roman" w:hAnsi="Consolas" w:cs="Courier New"/>
            <w:color w:val="000000"/>
            <w:sz w:val="18"/>
            <w:szCs w:val="18"/>
            <w:lang w:eastAsia="de-DE"/>
            <w14:ligatures w14:val="none"/>
            <w:rPrChange w:id="4796"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BA4A03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797" w:author="Manuel Hergenröder" w:date="2020-07-16T16:21:00Z"/>
          <w:rFonts w:ascii="Consolas" w:eastAsia="Times New Roman" w:hAnsi="Consolas" w:cs="Courier New"/>
          <w:color w:val="000000"/>
          <w:sz w:val="18"/>
          <w:szCs w:val="18"/>
          <w:lang w:eastAsia="de-DE"/>
          <w14:ligatures w14:val="none"/>
          <w:rPrChange w:id="4798" w:author="Manuel Hergenröder" w:date="2020-07-16T16:26:00Z">
            <w:rPr>
              <w:ins w:id="4799" w:author="Manuel Hergenröder" w:date="2020-07-16T16:21:00Z"/>
              <w:rFonts w:ascii="Consolas" w:eastAsia="Times New Roman" w:hAnsi="Consolas" w:cs="Courier New"/>
              <w:color w:val="000000"/>
              <w:sz w:val="20"/>
              <w:szCs w:val="20"/>
              <w:lang w:val="de-DE" w:eastAsia="de-DE"/>
              <w14:ligatures w14:val="none"/>
            </w:rPr>
          </w:rPrChange>
        </w:rPr>
      </w:pPr>
      <w:ins w:id="4800" w:author="Manuel Hergenröder" w:date="2020-07-16T16:21:00Z">
        <w:r w:rsidRPr="00625FEA">
          <w:rPr>
            <w:rFonts w:ascii="Consolas" w:eastAsia="Times New Roman" w:hAnsi="Consolas" w:cs="Courier New"/>
            <w:color w:val="000000"/>
            <w:sz w:val="18"/>
            <w:szCs w:val="18"/>
            <w:lang w:eastAsia="de-DE"/>
            <w14:ligatures w14:val="none"/>
            <w:rPrChange w:id="480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802"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480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804"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480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4806" w:author="Manuel Hergenröder" w:date="2020-07-16T16:26:00Z">
              <w:rPr>
                <w:rFonts w:ascii="Consolas" w:eastAsia="Times New Roman" w:hAnsi="Consolas" w:cs="Courier New"/>
                <w:color w:val="74531F"/>
                <w:sz w:val="20"/>
                <w:szCs w:val="20"/>
                <w:lang w:val="de-DE" w:eastAsia="de-DE"/>
                <w14:ligatures w14:val="none"/>
              </w:rPr>
            </w:rPrChange>
          </w:rPr>
          <w:t>WriteAudioToDisk</w:t>
        </w:r>
        <w:r w:rsidRPr="00625FEA">
          <w:rPr>
            <w:rFonts w:ascii="Consolas" w:eastAsia="Times New Roman" w:hAnsi="Consolas" w:cs="Courier New"/>
            <w:color w:val="000000"/>
            <w:sz w:val="18"/>
            <w:szCs w:val="18"/>
            <w:lang w:eastAsia="de-DE"/>
            <w14:ligatures w14:val="none"/>
            <w:rPrChange w:id="4807" w:author="Manuel Hergenröder" w:date="2020-07-16T16:26:00Z">
              <w:rPr>
                <w:rFonts w:ascii="Consolas" w:eastAsia="Times New Roman" w:hAnsi="Consolas" w:cs="Courier New"/>
                <w:color w:val="000000"/>
                <w:sz w:val="20"/>
                <w:szCs w:val="20"/>
                <w:lang w:val="de-DE" w:eastAsia="de-DE"/>
                <w14:ligatures w14:val="none"/>
              </w:rPr>
            </w:rPrChange>
          </w:rPr>
          <w:t>()</w:t>
        </w:r>
      </w:ins>
    </w:p>
    <w:p w14:paraId="35A4061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808" w:author="Manuel Hergenröder" w:date="2020-07-16T16:21:00Z"/>
          <w:rFonts w:ascii="Consolas" w:eastAsia="Times New Roman" w:hAnsi="Consolas" w:cs="Courier New"/>
          <w:color w:val="000000"/>
          <w:sz w:val="18"/>
          <w:szCs w:val="18"/>
          <w:lang w:eastAsia="de-DE"/>
          <w14:ligatures w14:val="none"/>
          <w:rPrChange w:id="4809" w:author="Manuel Hergenröder" w:date="2020-07-16T16:26:00Z">
            <w:rPr>
              <w:ins w:id="4810" w:author="Manuel Hergenröder" w:date="2020-07-16T16:21:00Z"/>
              <w:rFonts w:ascii="Consolas" w:eastAsia="Times New Roman" w:hAnsi="Consolas" w:cs="Courier New"/>
              <w:color w:val="000000"/>
              <w:sz w:val="20"/>
              <w:szCs w:val="20"/>
              <w:lang w:val="de-DE" w:eastAsia="de-DE"/>
              <w14:ligatures w14:val="none"/>
            </w:rPr>
          </w:rPrChange>
        </w:rPr>
      </w:pPr>
      <w:ins w:id="4811" w:author="Manuel Hergenröder" w:date="2020-07-16T16:21:00Z">
        <w:r w:rsidRPr="00625FEA">
          <w:rPr>
            <w:rFonts w:ascii="Consolas" w:eastAsia="Times New Roman" w:hAnsi="Consolas" w:cs="Courier New"/>
            <w:color w:val="000000"/>
            <w:sz w:val="18"/>
            <w:szCs w:val="18"/>
            <w:lang w:eastAsia="de-DE"/>
            <w14:ligatures w14:val="none"/>
            <w:rPrChange w:id="4812" w:author="Manuel Hergenröder" w:date="2020-07-16T16:26:00Z">
              <w:rPr>
                <w:rFonts w:ascii="Consolas" w:eastAsia="Times New Roman" w:hAnsi="Consolas" w:cs="Courier New"/>
                <w:color w:val="000000"/>
                <w:sz w:val="20"/>
                <w:szCs w:val="20"/>
                <w:lang w:val="de-DE" w:eastAsia="de-DE"/>
                <w14:ligatures w14:val="none"/>
              </w:rPr>
            </w:rPrChange>
          </w:rPr>
          <w:t>    {</w:t>
        </w:r>
      </w:ins>
    </w:p>
    <w:p w14:paraId="708AC0E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813" w:author="Manuel Hergenröder" w:date="2020-07-16T16:21:00Z"/>
          <w:rFonts w:ascii="Consolas" w:eastAsia="Times New Roman" w:hAnsi="Consolas" w:cs="Courier New"/>
          <w:color w:val="000000"/>
          <w:sz w:val="18"/>
          <w:szCs w:val="18"/>
          <w:lang w:eastAsia="de-DE"/>
          <w14:ligatures w14:val="none"/>
          <w:rPrChange w:id="4814" w:author="Manuel Hergenröder" w:date="2020-07-16T16:26:00Z">
            <w:rPr>
              <w:ins w:id="4815" w:author="Manuel Hergenröder" w:date="2020-07-16T16:21:00Z"/>
              <w:rFonts w:ascii="Consolas" w:eastAsia="Times New Roman" w:hAnsi="Consolas" w:cs="Courier New"/>
              <w:color w:val="000000"/>
              <w:sz w:val="20"/>
              <w:szCs w:val="20"/>
              <w:lang w:val="de-DE" w:eastAsia="de-DE"/>
              <w14:ligatures w14:val="none"/>
            </w:rPr>
          </w:rPrChange>
        </w:rPr>
      </w:pPr>
      <w:ins w:id="4816" w:author="Manuel Hergenröder" w:date="2020-07-16T16:21:00Z">
        <w:r w:rsidRPr="00625FEA">
          <w:rPr>
            <w:rFonts w:ascii="Consolas" w:eastAsia="Times New Roman" w:hAnsi="Consolas" w:cs="Courier New"/>
            <w:color w:val="000000"/>
            <w:sz w:val="18"/>
            <w:szCs w:val="18"/>
            <w:lang w:eastAsia="de-DE"/>
            <w14:ligatures w14:val="none"/>
            <w:rPrChange w:id="481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4818" w:author="Manuel Hergenröder" w:date="2020-07-16T16:26:00Z">
              <w:rPr>
                <w:rFonts w:ascii="Consolas" w:eastAsia="Times New Roman" w:hAnsi="Consolas" w:cs="Courier New"/>
                <w:color w:val="008000"/>
                <w:sz w:val="20"/>
                <w:szCs w:val="20"/>
                <w:lang w:val="de-DE" w:eastAsia="de-DE"/>
                <w14:ligatures w14:val="none"/>
              </w:rPr>
            </w:rPrChange>
          </w:rPr>
          <w:t>// Do IFFT if there are changes in the spectrum</w:t>
        </w:r>
      </w:ins>
    </w:p>
    <w:p w14:paraId="161827C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819" w:author="Manuel Hergenröder" w:date="2020-07-16T16:21:00Z"/>
          <w:rFonts w:ascii="Consolas" w:eastAsia="Times New Roman" w:hAnsi="Consolas" w:cs="Courier New"/>
          <w:color w:val="000000"/>
          <w:sz w:val="18"/>
          <w:szCs w:val="18"/>
          <w:lang w:eastAsia="de-DE"/>
          <w14:ligatures w14:val="none"/>
          <w:rPrChange w:id="4820" w:author="Manuel Hergenröder" w:date="2020-07-16T16:26:00Z">
            <w:rPr>
              <w:ins w:id="4821" w:author="Manuel Hergenröder" w:date="2020-07-16T16:21:00Z"/>
              <w:rFonts w:ascii="Consolas" w:eastAsia="Times New Roman" w:hAnsi="Consolas" w:cs="Courier New"/>
              <w:color w:val="000000"/>
              <w:sz w:val="20"/>
              <w:szCs w:val="20"/>
              <w:lang w:val="de-DE" w:eastAsia="de-DE"/>
              <w14:ligatures w14:val="none"/>
            </w:rPr>
          </w:rPrChange>
        </w:rPr>
      </w:pPr>
      <w:ins w:id="4822" w:author="Manuel Hergenröder" w:date="2020-07-16T16:21:00Z">
        <w:r w:rsidRPr="00625FEA">
          <w:rPr>
            <w:rFonts w:ascii="Consolas" w:eastAsia="Times New Roman" w:hAnsi="Consolas" w:cs="Courier New"/>
            <w:color w:val="000000"/>
            <w:sz w:val="18"/>
            <w:szCs w:val="18"/>
            <w:lang w:eastAsia="de-DE"/>
            <w14:ligatures w14:val="none"/>
            <w:rPrChange w:id="482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4824"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482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82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827" w:author="Manuel Hergenröder" w:date="2020-07-16T16:26:00Z">
              <w:rPr>
                <w:rFonts w:ascii="Consolas" w:eastAsia="Times New Roman" w:hAnsi="Consolas" w:cs="Courier New"/>
                <w:color w:val="000000"/>
                <w:sz w:val="20"/>
                <w:szCs w:val="20"/>
                <w:lang w:val="de-DE" w:eastAsia="de-DE"/>
                <w14:ligatures w14:val="none"/>
              </w:rPr>
            </w:rPrChange>
          </w:rPr>
          <w:t>.fftDataEdited)</w:t>
        </w:r>
      </w:ins>
    </w:p>
    <w:p w14:paraId="37B9E11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828" w:author="Manuel Hergenröder" w:date="2020-07-16T16:21:00Z"/>
          <w:rFonts w:ascii="Consolas" w:eastAsia="Times New Roman" w:hAnsi="Consolas" w:cs="Courier New"/>
          <w:color w:val="000000"/>
          <w:sz w:val="18"/>
          <w:szCs w:val="18"/>
          <w:lang w:eastAsia="de-DE"/>
          <w14:ligatures w14:val="none"/>
          <w:rPrChange w:id="4829" w:author="Manuel Hergenröder" w:date="2020-07-16T16:26:00Z">
            <w:rPr>
              <w:ins w:id="4830" w:author="Manuel Hergenröder" w:date="2020-07-16T16:21:00Z"/>
              <w:rFonts w:ascii="Consolas" w:eastAsia="Times New Roman" w:hAnsi="Consolas" w:cs="Courier New"/>
              <w:color w:val="000000"/>
              <w:sz w:val="20"/>
              <w:szCs w:val="20"/>
              <w:lang w:val="de-DE" w:eastAsia="de-DE"/>
              <w14:ligatures w14:val="none"/>
            </w:rPr>
          </w:rPrChange>
        </w:rPr>
      </w:pPr>
      <w:ins w:id="4831" w:author="Manuel Hergenröder" w:date="2020-07-16T16:21:00Z">
        <w:r w:rsidRPr="00625FEA">
          <w:rPr>
            <w:rFonts w:ascii="Consolas" w:eastAsia="Times New Roman" w:hAnsi="Consolas" w:cs="Courier New"/>
            <w:color w:val="000000"/>
            <w:sz w:val="18"/>
            <w:szCs w:val="18"/>
            <w:lang w:eastAsia="de-DE"/>
            <w14:ligatures w14:val="none"/>
            <w:rPrChange w:id="483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83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83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4835" w:author="Manuel Hergenröder" w:date="2020-07-16T16:26:00Z">
              <w:rPr>
                <w:rFonts w:ascii="Consolas" w:eastAsia="Times New Roman" w:hAnsi="Consolas" w:cs="Courier New"/>
                <w:color w:val="74531F"/>
                <w:sz w:val="20"/>
                <w:szCs w:val="20"/>
                <w:lang w:val="de-DE" w:eastAsia="de-DE"/>
                <w14:ligatures w14:val="none"/>
              </w:rPr>
            </w:rPrChange>
          </w:rPr>
          <w:t>DoIfft</w:t>
        </w:r>
        <w:r w:rsidRPr="00625FEA">
          <w:rPr>
            <w:rFonts w:ascii="Consolas" w:eastAsia="Times New Roman" w:hAnsi="Consolas" w:cs="Courier New"/>
            <w:color w:val="000000"/>
            <w:sz w:val="18"/>
            <w:szCs w:val="18"/>
            <w:lang w:eastAsia="de-DE"/>
            <w14:ligatures w14:val="none"/>
            <w:rPrChange w:id="4836" w:author="Manuel Hergenröder" w:date="2020-07-16T16:26:00Z">
              <w:rPr>
                <w:rFonts w:ascii="Consolas" w:eastAsia="Times New Roman" w:hAnsi="Consolas" w:cs="Courier New"/>
                <w:color w:val="000000"/>
                <w:sz w:val="20"/>
                <w:szCs w:val="20"/>
                <w:lang w:val="de-DE" w:eastAsia="de-DE"/>
                <w14:ligatures w14:val="none"/>
              </w:rPr>
            </w:rPrChange>
          </w:rPr>
          <w:t>();</w:t>
        </w:r>
      </w:ins>
    </w:p>
    <w:p w14:paraId="70FC2DB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837" w:author="Manuel Hergenröder" w:date="2020-07-16T16:21:00Z"/>
          <w:rFonts w:ascii="Consolas" w:eastAsia="Times New Roman" w:hAnsi="Consolas" w:cs="Courier New"/>
          <w:color w:val="000000"/>
          <w:sz w:val="18"/>
          <w:szCs w:val="18"/>
          <w:lang w:eastAsia="de-DE"/>
          <w14:ligatures w14:val="none"/>
          <w:rPrChange w:id="4838" w:author="Manuel Hergenröder" w:date="2020-07-16T16:26:00Z">
            <w:rPr>
              <w:ins w:id="4839" w:author="Manuel Hergenröder" w:date="2020-07-16T16:21:00Z"/>
              <w:rFonts w:ascii="Consolas" w:eastAsia="Times New Roman" w:hAnsi="Consolas" w:cs="Courier New"/>
              <w:color w:val="000000"/>
              <w:sz w:val="20"/>
              <w:szCs w:val="20"/>
              <w:lang w:val="de-DE" w:eastAsia="de-DE"/>
              <w14:ligatures w14:val="none"/>
            </w:rPr>
          </w:rPrChange>
        </w:rPr>
      </w:pPr>
      <w:ins w:id="4840" w:author="Manuel Hergenröder" w:date="2020-07-16T16:21:00Z">
        <w:r w:rsidRPr="00625FEA">
          <w:rPr>
            <w:rFonts w:ascii="Consolas" w:eastAsia="Times New Roman" w:hAnsi="Consolas" w:cs="Courier New"/>
            <w:color w:val="000000"/>
            <w:sz w:val="18"/>
            <w:szCs w:val="18"/>
            <w:lang w:eastAsia="de-DE"/>
            <w14:ligatures w14:val="none"/>
            <w:rPrChange w:id="484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5732FA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842" w:author="Manuel Hergenröder" w:date="2020-07-16T16:21:00Z"/>
          <w:rFonts w:ascii="Consolas" w:eastAsia="Times New Roman" w:hAnsi="Consolas" w:cs="Courier New"/>
          <w:color w:val="000000"/>
          <w:sz w:val="18"/>
          <w:szCs w:val="18"/>
          <w:lang w:eastAsia="de-DE"/>
          <w14:ligatures w14:val="none"/>
          <w:rPrChange w:id="4843" w:author="Manuel Hergenröder" w:date="2020-07-16T16:26:00Z">
            <w:rPr>
              <w:ins w:id="4844" w:author="Manuel Hergenröder" w:date="2020-07-16T16:21:00Z"/>
              <w:rFonts w:ascii="Consolas" w:eastAsia="Times New Roman" w:hAnsi="Consolas" w:cs="Courier New"/>
              <w:color w:val="000000"/>
              <w:sz w:val="20"/>
              <w:szCs w:val="20"/>
              <w:lang w:val="de-DE" w:eastAsia="de-DE"/>
              <w14:ligatures w14:val="none"/>
            </w:rPr>
          </w:rPrChange>
        </w:rPr>
      </w:pPr>
      <w:ins w:id="4845" w:author="Manuel Hergenröder" w:date="2020-07-16T16:21:00Z">
        <w:r w:rsidRPr="00625FEA">
          <w:rPr>
            <w:rFonts w:ascii="Consolas" w:eastAsia="Times New Roman" w:hAnsi="Consolas" w:cs="Courier New"/>
            <w:color w:val="000000"/>
            <w:sz w:val="18"/>
            <w:szCs w:val="18"/>
            <w:lang w:eastAsia="de-DE"/>
            <w14:ligatures w14:val="none"/>
            <w:rPrChange w:id="484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84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848" w:author="Manuel Hergenröder" w:date="2020-07-16T16:26:00Z">
              <w:rPr>
                <w:rFonts w:ascii="Consolas" w:eastAsia="Times New Roman" w:hAnsi="Consolas" w:cs="Courier New"/>
                <w:color w:val="000000"/>
                <w:sz w:val="20"/>
                <w:szCs w:val="20"/>
                <w:lang w:val="de-DE" w:eastAsia="de-DE"/>
                <w14:ligatures w14:val="none"/>
              </w:rPr>
            </w:rPrChange>
          </w:rPr>
          <w:t>.waveProvider = </w:t>
        </w:r>
        <w:r w:rsidRPr="00625FEA">
          <w:rPr>
            <w:rFonts w:ascii="Consolas" w:eastAsia="Times New Roman" w:hAnsi="Consolas" w:cs="Courier New"/>
            <w:color w:val="0000FF"/>
            <w:sz w:val="18"/>
            <w:szCs w:val="18"/>
            <w:lang w:eastAsia="de-DE"/>
            <w14:ligatures w14:val="none"/>
            <w:rPrChange w:id="4849"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4850" w:author="Manuel Hergenröder" w:date="2020-07-16T16:26:00Z">
              <w:rPr>
                <w:rFonts w:ascii="Consolas" w:eastAsia="Times New Roman" w:hAnsi="Consolas" w:cs="Courier New"/>
                <w:color w:val="000000"/>
                <w:sz w:val="20"/>
                <w:szCs w:val="20"/>
                <w:lang w:val="de-DE" w:eastAsia="de-DE"/>
                <w14:ligatures w14:val="none"/>
              </w:rPr>
            </w:rPrChange>
          </w:rPr>
          <w:t> NAudio.Wave.</w:t>
        </w:r>
        <w:r w:rsidRPr="00625FEA">
          <w:rPr>
            <w:rFonts w:ascii="Consolas" w:eastAsia="Times New Roman" w:hAnsi="Consolas" w:cs="Courier New"/>
            <w:color w:val="2B91AF"/>
            <w:sz w:val="18"/>
            <w:szCs w:val="18"/>
            <w:lang w:eastAsia="de-DE"/>
            <w14:ligatures w14:val="none"/>
            <w:rPrChange w:id="4851" w:author="Manuel Hergenröder" w:date="2020-07-16T16:26:00Z">
              <w:rPr>
                <w:rFonts w:ascii="Consolas" w:eastAsia="Times New Roman" w:hAnsi="Consolas" w:cs="Courier New"/>
                <w:color w:val="2B91AF"/>
                <w:sz w:val="20"/>
                <w:szCs w:val="20"/>
                <w:lang w:val="de-DE" w:eastAsia="de-DE"/>
                <w14:ligatures w14:val="none"/>
              </w:rPr>
            </w:rPrChange>
          </w:rPr>
          <w:t>RawSourceWaveStream</w:t>
        </w:r>
        <w:r w:rsidRPr="00625FEA">
          <w:rPr>
            <w:rFonts w:ascii="Consolas" w:eastAsia="Times New Roman" w:hAnsi="Consolas" w:cs="Courier New"/>
            <w:color w:val="000000"/>
            <w:sz w:val="18"/>
            <w:szCs w:val="18"/>
            <w:lang w:eastAsia="de-DE"/>
            <w14:ligatures w14:val="none"/>
            <w:rPrChange w:id="4852" w:author="Manuel Hergenröder" w:date="2020-07-16T16:26:00Z">
              <w:rPr>
                <w:rFonts w:ascii="Consolas" w:eastAsia="Times New Roman" w:hAnsi="Consolas" w:cs="Courier New"/>
                <w:color w:val="000000"/>
                <w:sz w:val="20"/>
                <w:szCs w:val="20"/>
                <w:lang w:val="de-DE" w:eastAsia="de-DE"/>
                <w14:ligatures w14:val="none"/>
              </w:rPr>
            </w:rPrChange>
          </w:rPr>
          <w:t>(</w:t>
        </w:r>
      </w:ins>
    </w:p>
    <w:p w14:paraId="7EF7257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853" w:author="Manuel Hergenröder" w:date="2020-07-16T16:21:00Z"/>
          <w:rFonts w:ascii="Consolas" w:eastAsia="Times New Roman" w:hAnsi="Consolas" w:cs="Courier New"/>
          <w:color w:val="000000"/>
          <w:sz w:val="18"/>
          <w:szCs w:val="18"/>
          <w:lang w:eastAsia="de-DE"/>
          <w14:ligatures w14:val="none"/>
          <w:rPrChange w:id="4854" w:author="Manuel Hergenröder" w:date="2020-07-16T16:26:00Z">
            <w:rPr>
              <w:ins w:id="4855" w:author="Manuel Hergenröder" w:date="2020-07-16T16:21:00Z"/>
              <w:rFonts w:ascii="Consolas" w:eastAsia="Times New Roman" w:hAnsi="Consolas" w:cs="Courier New"/>
              <w:color w:val="000000"/>
              <w:sz w:val="20"/>
              <w:szCs w:val="20"/>
              <w:lang w:val="de-DE" w:eastAsia="de-DE"/>
              <w14:ligatures w14:val="none"/>
            </w:rPr>
          </w:rPrChange>
        </w:rPr>
      </w:pPr>
      <w:ins w:id="4856" w:author="Manuel Hergenröder" w:date="2020-07-16T16:21:00Z">
        <w:r w:rsidRPr="00625FEA">
          <w:rPr>
            <w:rFonts w:ascii="Consolas" w:eastAsia="Times New Roman" w:hAnsi="Consolas" w:cs="Courier New"/>
            <w:color w:val="000000"/>
            <w:sz w:val="18"/>
            <w:szCs w:val="18"/>
            <w:lang w:eastAsia="de-DE"/>
            <w14:ligatures w14:val="none"/>
            <w:rPrChange w:id="485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85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859" w:author="Manuel Hergenröder" w:date="2020-07-16T16:26:00Z">
              <w:rPr>
                <w:rFonts w:ascii="Consolas" w:eastAsia="Times New Roman" w:hAnsi="Consolas" w:cs="Courier New"/>
                <w:color w:val="000000"/>
                <w:sz w:val="20"/>
                <w:szCs w:val="20"/>
                <w:lang w:val="de-DE" w:eastAsia="de-DE"/>
                <w14:ligatures w14:val="none"/>
              </w:rPr>
            </w:rPrChange>
          </w:rPr>
          <w:t>.memoryStream,</w:t>
        </w:r>
      </w:ins>
    </w:p>
    <w:p w14:paraId="6A64B78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860" w:author="Manuel Hergenröder" w:date="2020-07-16T16:21:00Z"/>
          <w:rFonts w:ascii="Consolas" w:eastAsia="Times New Roman" w:hAnsi="Consolas" w:cs="Courier New"/>
          <w:color w:val="000000"/>
          <w:sz w:val="18"/>
          <w:szCs w:val="18"/>
          <w:lang w:eastAsia="de-DE"/>
          <w14:ligatures w14:val="none"/>
          <w:rPrChange w:id="4861" w:author="Manuel Hergenröder" w:date="2020-07-16T16:26:00Z">
            <w:rPr>
              <w:ins w:id="4862" w:author="Manuel Hergenröder" w:date="2020-07-16T16:21:00Z"/>
              <w:rFonts w:ascii="Consolas" w:eastAsia="Times New Roman" w:hAnsi="Consolas" w:cs="Courier New"/>
              <w:color w:val="000000"/>
              <w:sz w:val="20"/>
              <w:szCs w:val="20"/>
              <w:lang w:val="de-DE" w:eastAsia="de-DE"/>
              <w14:ligatures w14:val="none"/>
            </w:rPr>
          </w:rPrChange>
        </w:rPr>
      </w:pPr>
      <w:ins w:id="4863" w:author="Manuel Hergenröder" w:date="2020-07-16T16:21:00Z">
        <w:r w:rsidRPr="00625FEA">
          <w:rPr>
            <w:rFonts w:ascii="Consolas" w:eastAsia="Times New Roman" w:hAnsi="Consolas" w:cs="Courier New"/>
            <w:color w:val="000000"/>
            <w:sz w:val="18"/>
            <w:szCs w:val="18"/>
            <w:lang w:eastAsia="de-DE"/>
            <w14:ligatures w14:val="none"/>
            <w:rPrChange w:id="4864" w:author="Manuel Hergenröder" w:date="2020-07-16T16:26:00Z">
              <w:rPr>
                <w:rFonts w:ascii="Consolas" w:eastAsia="Times New Roman" w:hAnsi="Consolas" w:cs="Courier New"/>
                <w:color w:val="000000"/>
                <w:sz w:val="20"/>
                <w:szCs w:val="20"/>
                <w:lang w:val="de-DE" w:eastAsia="de-DE"/>
                <w14:ligatures w14:val="none"/>
              </w:rPr>
            </w:rPrChange>
          </w:rPr>
          <w:lastRenderedPageBreak/>
          <w:t>                NAudio.Wave.</w:t>
        </w:r>
        <w:r w:rsidRPr="00625FEA">
          <w:rPr>
            <w:rFonts w:ascii="Consolas" w:eastAsia="Times New Roman" w:hAnsi="Consolas" w:cs="Courier New"/>
            <w:color w:val="2B91AF"/>
            <w:sz w:val="18"/>
            <w:szCs w:val="18"/>
            <w:lang w:eastAsia="de-DE"/>
            <w14:ligatures w14:val="none"/>
            <w:rPrChange w:id="4865" w:author="Manuel Hergenröder" w:date="2020-07-16T16:26:00Z">
              <w:rPr>
                <w:rFonts w:ascii="Consolas" w:eastAsia="Times New Roman" w:hAnsi="Consolas" w:cs="Courier New"/>
                <w:color w:val="2B91AF"/>
                <w:sz w:val="20"/>
                <w:szCs w:val="20"/>
                <w:lang w:val="de-DE" w:eastAsia="de-DE"/>
                <w14:ligatures w14:val="none"/>
              </w:rPr>
            </w:rPrChange>
          </w:rPr>
          <w:t>WaveFormat</w:t>
        </w:r>
        <w:r w:rsidRPr="00625FEA">
          <w:rPr>
            <w:rFonts w:ascii="Consolas" w:eastAsia="Times New Roman" w:hAnsi="Consolas" w:cs="Courier New"/>
            <w:color w:val="000000"/>
            <w:sz w:val="18"/>
            <w:szCs w:val="18"/>
            <w:lang w:eastAsia="de-DE"/>
            <w14:ligatures w14:val="none"/>
            <w:rPrChange w:id="486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4867" w:author="Manuel Hergenröder" w:date="2020-07-16T16:26:00Z">
              <w:rPr>
                <w:rFonts w:ascii="Consolas" w:eastAsia="Times New Roman" w:hAnsi="Consolas" w:cs="Courier New"/>
                <w:color w:val="74531F"/>
                <w:sz w:val="20"/>
                <w:szCs w:val="20"/>
                <w:lang w:val="de-DE" w:eastAsia="de-DE"/>
                <w14:ligatures w14:val="none"/>
              </w:rPr>
            </w:rPrChange>
          </w:rPr>
          <w:t>CreateIeeeFloatWaveFormat</w:t>
        </w:r>
        <w:r w:rsidRPr="00625FEA">
          <w:rPr>
            <w:rFonts w:ascii="Consolas" w:eastAsia="Times New Roman" w:hAnsi="Consolas" w:cs="Courier New"/>
            <w:color w:val="000000"/>
            <w:sz w:val="18"/>
            <w:szCs w:val="18"/>
            <w:lang w:eastAsia="de-DE"/>
            <w14:ligatures w14:val="none"/>
            <w:rPrChange w:id="486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486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870" w:author="Manuel Hergenröder" w:date="2020-07-16T16:26:00Z">
              <w:rPr>
                <w:rFonts w:ascii="Consolas" w:eastAsia="Times New Roman" w:hAnsi="Consolas" w:cs="Courier New"/>
                <w:color w:val="000000"/>
                <w:sz w:val="20"/>
                <w:szCs w:val="20"/>
                <w:lang w:val="de-DE" w:eastAsia="de-DE"/>
                <w14:ligatures w14:val="none"/>
              </w:rPr>
            </w:rPrChange>
          </w:rPr>
          <w:t>.importSampleRate, </w:t>
        </w:r>
        <w:r w:rsidRPr="00625FEA">
          <w:rPr>
            <w:rFonts w:ascii="Consolas" w:eastAsia="Times New Roman" w:hAnsi="Consolas" w:cs="Courier New"/>
            <w:color w:val="0000FF"/>
            <w:sz w:val="18"/>
            <w:szCs w:val="18"/>
            <w:lang w:eastAsia="de-DE"/>
            <w14:ligatures w14:val="none"/>
            <w:rPrChange w:id="487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872" w:author="Manuel Hergenröder" w:date="2020-07-16T16:26:00Z">
              <w:rPr>
                <w:rFonts w:ascii="Consolas" w:eastAsia="Times New Roman" w:hAnsi="Consolas" w:cs="Courier New"/>
                <w:color w:val="000000"/>
                <w:sz w:val="20"/>
                <w:szCs w:val="20"/>
                <w:lang w:val="de-DE" w:eastAsia="de-DE"/>
                <w14:ligatures w14:val="none"/>
              </w:rPr>
            </w:rPrChange>
          </w:rPr>
          <w:t>.importChannels)</w:t>
        </w:r>
      </w:ins>
    </w:p>
    <w:p w14:paraId="34E2389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873" w:author="Manuel Hergenröder" w:date="2020-07-16T16:21:00Z"/>
          <w:rFonts w:ascii="Consolas" w:eastAsia="Times New Roman" w:hAnsi="Consolas" w:cs="Courier New"/>
          <w:color w:val="000000"/>
          <w:sz w:val="18"/>
          <w:szCs w:val="18"/>
          <w:lang w:eastAsia="de-DE"/>
          <w14:ligatures w14:val="none"/>
          <w:rPrChange w:id="4874" w:author="Manuel Hergenröder" w:date="2020-07-16T16:26:00Z">
            <w:rPr>
              <w:ins w:id="4875" w:author="Manuel Hergenröder" w:date="2020-07-16T16:21:00Z"/>
              <w:rFonts w:ascii="Consolas" w:eastAsia="Times New Roman" w:hAnsi="Consolas" w:cs="Courier New"/>
              <w:color w:val="000000"/>
              <w:sz w:val="20"/>
              <w:szCs w:val="20"/>
              <w:lang w:val="de-DE" w:eastAsia="de-DE"/>
              <w14:ligatures w14:val="none"/>
            </w:rPr>
          </w:rPrChange>
        </w:rPr>
      </w:pPr>
      <w:ins w:id="4876" w:author="Manuel Hergenröder" w:date="2020-07-16T16:21:00Z">
        <w:r w:rsidRPr="00625FEA">
          <w:rPr>
            <w:rFonts w:ascii="Consolas" w:eastAsia="Times New Roman" w:hAnsi="Consolas" w:cs="Courier New"/>
            <w:color w:val="000000"/>
            <w:sz w:val="18"/>
            <w:szCs w:val="18"/>
            <w:lang w:eastAsia="de-DE"/>
            <w14:ligatures w14:val="none"/>
            <w:rPrChange w:id="4877" w:author="Manuel Hergenröder" w:date="2020-07-16T16:26:00Z">
              <w:rPr>
                <w:rFonts w:ascii="Consolas" w:eastAsia="Times New Roman" w:hAnsi="Consolas" w:cs="Courier New"/>
                <w:color w:val="000000"/>
                <w:sz w:val="20"/>
                <w:szCs w:val="20"/>
                <w:lang w:val="de-DE" w:eastAsia="de-DE"/>
                <w14:ligatures w14:val="none"/>
              </w:rPr>
            </w:rPrChange>
          </w:rPr>
          <w:t>                );</w:t>
        </w:r>
      </w:ins>
    </w:p>
    <w:p w14:paraId="65A2FF8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878" w:author="Manuel Hergenröder" w:date="2020-07-16T16:21:00Z"/>
          <w:rFonts w:ascii="Consolas" w:eastAsia="Times New Roman" w:hAnsi="Consolas" w:cs="Courier New"/>
          <w:color w:val="000000"/>
          <w:sz w:val="18"/>
          <w:szCs w:val="18"/>
          <w:lang w:eastAsia="de-DE"/>
          <w14:ligatures w14:val="none"/>
          <w:rPrChange w:id="4879" w:author="Manuel Hergenröder" w:date="2020-07-16T16:26:00Z">
            <w:rPr>
              <w:ins w:id="4880" w:author="Manuel Hergenröder" w:date="2020-07-16T16:21:00Z"/>
              <w:rFonts w:ascii="Consolas" w:eastAsia="Times New Roman" w:hAnsi="Consolas" w:cs="Courier New"/>
              <w:color w:val="000000"/>
              <w:sz w:val="20"/>
              <w:szCs w:val="20"/>
              <w:lang w:val="de-DE" w:eastAsia="de-DE"/>
              <w14:ligatures w14:val="none"/>
            </w:rPr>
          </w:rPrChange>
        </w:rPr>
      </w:pPr>
      <w:ins w:id="4881" w:author="Manuel Hergenröder" w:date="2020-07-16T16:21:00Z">
        <w:r w:rsidRPr="00625FEA">
          <w:rPr>
            <w:rFonts w:ascii="Consolas" w:eastAsia="Times New Roman" w:hAnsi="Consolas" w:cs="Courier New"/>
            <w:color w:val="000000"/>
            <w:sz w:val="18"/>
            <w:szCs w:val="18"/>
            <w:lang w:eastAsia="de-DE"/>
            <w14:ligatures w14:val="none"/>
            <w:rPrChange w:id="4882"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931E11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883" w:author="Manuel Hergenröder" w:date="2020-07-16T16:21:00Z"/>
          <w:rFonts w:ascii="Consolas" w:eastAsia="Times New Roman" w:hAnsi="Consolas" w:cs="Courier New"/>
          <w:color w:val="000000"/>
          <w:sz w:val="18"/>
          <w:szCs w:val="18"/>
          <w:lang w:eastAsia="de-DE"/>
          <w14:ligatures w14:val="none"/>
          <w:rPrChange w:id="4884" w:author="Manuel Hergenröder" w:date="2020-07-16T16:26:00Z">
            <w:rPr>
              <w:ins w:id="4885" w:author="Manuel Hergenröder" w:date="2020-07-16T16:21:00Z"/>
              <w:rFonts w:ascii="Consolas" w:eastAsia="Times New Roman" w:hAnsi="Consolas" w:cs="Courier New"/>
              <w:color w:val="000000"/>
              <w:sz w:val="20"/>
              <w:szCs w:val="20"/>
              <w:lang w:val="de-DE" w:eastAsia="de-DE"/>
              <w14:ligatures w14:val="none"/>
            </w:rPr>
          </w:rPrChange>
        </w:rPr>
      </w:pPr>
      <w:ins w:id="4886" w:author="Manuel Hergenröder" w:date="2020-07-16T16:21:00Z">
        <w:r w:rsidRPr="00625FEA">
          <w:rPr>
            <w:rFonts w:ascii="Consolas" w:eastAsia="Times New Roman" w:hAnsi="Consolas" w:cs="Courier New"/>
            <w:color w:val="000000"/>
            <w:sz w:val="18"/>
            <w:szCs w:val="18"/>
            <w:lang w:eastAsia="de-DE"/>
            <w14:ligatures w14:val="none"/>
            <w:rPrChange w:id="488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888" w:author="Manuel Hergenröder" w:date="2020-07-16T16:26:00Z">
              <w:rPr>
                <w:rFonts w:ascii="Consolas" w:eastAsia="Times New Roman" w:hAnsi="Consolas" w:cs="Courier New"/>
                <w:color w:val="0000FF"/>
                <w:sz w:val="20"/>
                <w:szCs w:val="20"/>
                <w:lang w:val="de-DE" w:eastAsia="de-DE"/>
                <w14:ligatures w14:val="none"/>
              </w:rPr>
            </w:rPrChange>
          </w:rPr>
          <w:t>string</w:t>
        </w:r>
        <w:r w:rsidRPr="00625FEA">
          <w:rPr>
            <w:rFonts w:ascii="Consolas" w:eastAsia="Times New Roman" w:hAnsi="Consolas" w:cs="Courier New"/>
            <w:color w:val="000000"/>
            <w:sz w:val="18"/>
            <w:szCs w:val="18"/>
            <w:lang w:eastAsia="de-DE"/>
            <w14:ligatures w14:val="none"/>
            <w:rPrChange w:id="488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890" w:author="Manuel Hergenröder" w:date="2020-07-16T16:26:00Z">
              <w:rPr>
                <w:rFonts w:ascii="Consolas" w:eastAsia="Times New Roman" w:hAnsi="Consolas" w:cs="Courier New"/>
                <w:color w:val="1F377F"/>
                <w:sz w:val="20"/>
                <w:szCs w:val="20"/>
                <w:lang w:val="de-DE" w:eastAsia="de-DE"/>
                <w14:ligatures w14:val="none"/>
              </w:rPr>
            </w:rPrChange>
          </w:rPr>
          <w:t>path</w:t>
        </w:r>
        <w:r w:rsidRPr="00625FEA">
          <w:rPr>
            <w:rFonts w:ascii="Consolas" w:eastAsia="Times New Roman" w:hAnsi="Consolas" w:cs="Courier New"/>
            <w:color w:val="000000"/>
            <w:sz w:val="18"/>
            <w:szCs w:val="18"/>
            <w:lang w:eastAsia="de-DE"/>
            <w14:ligatures w14:val="none"/>
            <w:rPrChange w:id="4891"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4892" w:author="Manuel Hergenröder" w:date="2020-07-16T16:26:00Z">
              <w:rPr>
                <w:rFonts w:ascii="Consolas" w:eastAsia="Times New Roman" w:hAnsi="Consolas" w:cs="Courier New"/>
                <w:color w:val="2B91AF"/>
                <w:sz w:val="20"/>
                <w:szCs w:val="20"/>
                <w:lang w:val="de-DE" w:eastAsia="de-DE"/>
                <w14:ligatures w14:val="none"/>
              </w:rPr>
            </w:rPrChange>
          </w:rPr>
          <w:t>Path</w:t>
        </w:r>
        <w:r w:rsidRPr="00625FEA">
          <w:rPr>
            <w:rFonts w:ascii="Consolas" w:eastAsia="Times New Roman" w:hAnsi="Consolas" w:cs="Courier New"/>
            <w:color w:val="000000"/>
            <w:sz w:val="18"/>
            <w:szCs w:val="18"/>
            <w:lang w:eastAsia="de-DE"/>
            <w14:ligatures w14:val="none"/>
            <w:rPrChange w:id="489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4894" w:author="Manuel Hergenröder" w:date="2020-07-16T16:26:00Z">
              <w:rPr>
                <w:rFonts w:ascii="Consolas" w:eastAsia="Times New Roman" w:hAnsi="Consolas" w:cs="Courier New"/>
                <w:color w:val="74531F"/>
                <w:sz w:val="20"/>
                <w:szCs w:val="20"/>
                <w:lang w:val="de-DE" w:eastAsia="de-DE"/>
                <w14:ligatures w14:val="none"/>
              </w:rPr>
            </w:rPrChange>
          </w:rPr>
          <w:t>Combine</w:t>
        </w:r>
        <w:r w:rsidRPr="00625FEA">
          <w:rPr>
            <w:rFonts w:ascii="Consolas" w:eastAsia="Times New Roman" w:hAnsi="Consolas" w:cs="Courier New"/>
            <w:color w:val="000000"/>
            <w:sz w:val="18"/>
            <w:szCs w:val="18"/>
            <w:lang w:eastAsia="de-DE"/>
            <w14:ligatures w14:val="none"/>
            <w:rPrChange w:id="489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2B91AF"/>
            <w:sz w:val="18"/>
            <w:szCs w:val="18"/>
            <w:lang w:eastAsia="de-DE"/>
            <w14:ligatures w14:val="none"/>
            <w:rPrChange w:id="4896" w:author="Manuel Hergenröder" w:date="2020-07-16T16:26:00Z">
              <w:rPr>
                <w:rFonts w:ascii="Consolas" w:eastAsia="Times New Roman" w:hAnsi="Consolas" w:cs="Courier New"/>
                <w:color w:val="2B91AF"/>
                <w:sz w:val="20"/>
                <w:szCs w:val="20"/>
                <w:lang w:val="de-DE" w:eastAsia="de-DE"/>
                <w14:ligatures w14:val="none"/>
              </w:rPr>
            </w:rPrChange>
          </w:rPr>
          <w:t>Environment</w:t>
        </w:r>
        <w:r w:rsidRPr="00625FEA">
          <w:rPr>
            <w:rFonts w:ascii="Consolas" w:eastAsia="Times New Roman" w:hAnsi="Consolas" w:cs="Courier New"/>
            <w:color w:val="000000"/>
            <w:sz w:val="18"/>
            <w:szCs w:val="18"/>
            <w:lang w:eastAsia="de-DE"/>
            <w14:ligatures w14:val="none"/>
            <w:rPrChange w:id="489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4898" w:author="Manuel Hergenröder" w:date="2020-07-16T16:26:00Z">
              <w:rPr>
                <w:rFonts w:ascii="Consolas" w:eastAsia="Times New Roman" w:hAnsi="Consolas" w:cs="Courier New"/>
                <w:color w:val="74531F"/>
                <w:sz w:val="20"/>
                <w:szCs w:val="20"/>
                <w:lang w:val="de-DE" w:eastAsia="de-DE"/>
                <w14:ligatures w14:val="none"/>
              </w:rPr>
            </w:rPrChange>
          </w:rPr>
          <w:t>GetFolderPath</w:t>
        </w:r>
        <w:r w:rsidRPr="00625FEA">
          <w:rPr>
            <w:rFonts w:ascii="Consolas" w:eastAsia="Times New Roman" w:hAnsi="Consolas" w:cs="Courier New"/>
            <w:color w:val="000000"/>
            <w:sz w:val="18"/>
            <w:szCs w:val="18"/>
            <w:lang w:eastAsia="de-DE"/>
            <w14:ligatures w14:val="none"/>
            <w:rPrChange w:id="489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2B91AF"/>
            <w:sz w:val="18"/>
            <w:szCs w:val="18"/>
            <w:lang w:eastAsia="de-DE"/>
            <w14:ligatures w14:val="none"/>
            <w:rPrChange w:id="4900" w:author="Manuel Hergenröder" w:date="2020-07-16T16:26:00Z">
              <w:rPr>
                <w:rFonts w:ascii="Consolas" w:eastAsia="Times New Roman" w:hAnsi="Consolas" w:cs="Courier New"/>
                <w:color w:val="2B91AF"/>
                <w:sz w:val="20"/>
                <w:szCs w:val="20"/>
                <w:lang w:val="de-DE" w:eastAsia="de-DE"/>
                <w14:ligatures w14:val="none"/>
              </w:rPr>
            </w:rPrChange>
          </w:rPr>
          <w:t>Environment</w:t>
        </w:r>
        <w:r w:rsidRPr="00625FEA">
          <w:rPr>
            <w:rFonts w:ascii="Consolas" w:eastAsia="Times New Roman" w:hAnsi="Consolas" w:cs="Courier New"/>
            <w:color w:val="000000"/>
            <w:sz w:val="18"/>
            <w:szCs w:val="18"/>
            <w:lang w:eastAsia="de-DE"/>
            <w14:ligatures w14:val="none"/>
            <w:rPrChange w:id="490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2B91AF"/>
            <w:sz w:val="18"/>
            <w:szCs w:val="18"/>
            <w:lang w:eastAsia="de-DE"/>
            <w14:ligatures w14:val="none"/>
            <w:rPrChange w:id="4902" w:author="Manuel Hergenröder" w:date="2020-07-16T16:26:00Z">
              <w:rPr>
                <w:rFonts w:ascii="Consolas" w:eastAsia="Times New Roman" w:hAnsi="Consolas" w:cs="Courier New"/>
                <w:color w:val="2B91AF"/>
                <w:sz w:val="20"/>
                <w:szCs w:val="20"/>
                <w:lang w:val="de-DE" w:eastAsia="de-DE"/>
                <w14:ligatures w14:val="none"/>
              </w:rPr>
            </w:rPrChange>
          </w:rPr>
          <w:t>SpecialFolder</w:t>
        </w:r>
        <w:r w:rsidRPr="00625FEA">
          <w:rPr>
            <w:rFonts w:ascii="Consolas" w:eastAsia="Times New Roman" w:hAnsi="Consolas" w:cs="Courier New"/>
            <w:color w:val="000000"/>
            <w:sz w:val="18"/>
            <w:szCs w:val="18"/>
            <w:lang w:eastAsia="de-DE"/>
            <w14:ligatures w14:val="none"/>
            <w:rPrChange w:id="4903" w:author="Manuel Hergenröder" w:date="2020-07-16T16:26:00Z">
              <w:rPr>
                <w:rFonts w:ascii="Consolas" w:eastAsia="Times New Roman" w:hAnsi="Consolas" w:cs="Courier New"/>
                <w:color w:val="000000"/>
                <w:sz w:val="20"/>
                <w:szCs w:val="20"/>
                <w:lang w:val="de-DE" w:eastAsia="de-DE"/>
                <w14:ligatures w14:val="none"/>
              </w:rPr>
            </w:rPrChange>
          </w:rPr>
          <w:t>.DesktopDirectory).</w:t>
        </w:r>
        <w:r w:rsidRPr="00625FEA">
          <w:rPr>
            <w:rFonts w:ascii="Consolas" w:eastAsia="Times New Roman" w:hAnsi="Consolas" w:cs="Courier New"/>
            <w:color w:val="74531F"/>
            <w:sz w:val="18"/>
            <w:szCs w:val="18"/>
            <w:lang w:eastAsia="de-DE"/>
            <w14:ligatures w14:val="none"/>
            <w:rPrChange w:id="4904"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eastAsia="de-DE"/>
            <w14:ligatures w14:val="none"/>
            <w:rPrChange w:id="4905"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4906" w:author="Manuel Hergenröder" w:date="2020-07-16T16:26:00Z">
              <w:rPr>
                <w:rFonts w:ascii="Consolas" w:eastAsia="Times New Roman" w:hAnsi="Consolas" w:cs="Courier New"/>
                <w:color w:val="A31515"/>
                <w:sz w:val="20"/>
                <w:szCs w:val="20"/>
                <w:lang w:val="de-DE" w:eastAsia="de-DE"/>
                <w14:ligatures w14:val="none"/>
              </w:rPr>
            </w:rPrChange>
          </w:rPr>
          <w:t>"/"</w:t>
        </w:r>
        <w:r w:rsidRPr="00625FEA">
          <w:rPr>
            <w:rFonts w:ascii="Consolas" w:eastAsia="Times New Roman" w:hAnsi="Consolas" w:cs="Courier New"/>
            <w:color w:val="000000"/>
            <w:sz w:val="18"/>
            <w:szCs w:val="18"/>
            <w:lang w:eastAsia="de-DE"/>
            <w14:ligatures w14:val="none"/>
            <w:rPrChange w:id="4907"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4908" w:author="Manuel Hergenröder" w:date="2020-07-16T16:26:00Z">
              <w:rPr>
                <w:rFonts w:ascii="Consolas" w:eastAsia="Times New Roman" w:hAnsi="Consolas" w:cs="Courier New"/>
                <w:color w:val="A31515"/>
                <w:sz w:val="20"/>
                <w:szCs w:val="20"/>
                <w:lang w:val="de-DE" w:eastAsia="de-DE"/>
                <w14:ligatures w14:val="none"/>
              </w:rPr>
            </w:rPrChange>
          </w:rPr>
          <w:t>"VrAudioSandboxExport-"</w:t>
        </w:r>
        <w:r w:rsidRPr="00625FEA">
          <w:rPr>
            <w:rFonts w:ascii="Consolas" w:eastAsia="Times New Roman" w:hAnsi="Consolas" w:cs="Courier New"/>
            <w:color w:val="000000"/>
            <w:sz w:val="18"/>
            <w:szCs w:val="18"/>
            <w:lang w:eastAsia="de-DE"/>
            <w14:ligatures w14:val="none"/>
            <w:rPrChange w:id="490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4910" w:author="Manuel Hergenröder" w:date="2020-07-16T16:26:00Z">
              <w:rPr>
                <w:rFonts w:ascii="Consolas" w:eastAsia="Times New Roman" w:hAnsi="Consolas" w:cs="Courier New"/>
                <w:color w:val="2B91AF"/>
                <w:sz w:val="20"/>
                <w:szCs w:val="20"/>
                <w:lang w:val="de-DE" w:eastAsia="de-DE"/>
                <w14:ligatures w14:val="none"/>
              </w:rPr>
            </w:rPrChange>
          </w:rPr>
          <w:t>DateTime</w:t>
        </w:r>
        <w:r w:rsidRPr="00625FEA">
          <w:rPr>
            <w:rFonts w:ascii="Consolas" w:eastAsia="Times New Roman" w:hAnsi="Consolas" w:cs="Courier New"/>
            <w:color w:val="000000"/>
            <w:sz w:val="18"/>
            <w:szCs w:val="18"/>
            <w:lang w:eastAsia="de-DE"/>
            <w14:ligatures w14:val="none"/>
            <w:rPrChange w:id="4911" w:author="Manuel Hergenröder" w:date="2020-07-16T16:26:00Z">
              <w:rPr>
                <w:rFonts w:ascii="Consolas" w:eastAsia="Times New Roman" w:hAnsi="Consolas" w:cs="Courier New"/>
                <w:color w:val="000000"/>
                <w:sz w:val="20"/>
                <w:szCs w:val="20"/>
                <w:lang w:val="de-DE" w:eastAsia="de-DE"/>
                <w14:ligatures w14:val="none"/>
              </w:rPr>
            </w:rPrChange>
          </w:rPr>
          <w:t>.Now.</w:t>
        </w:r>
        <w:r w:rsidRPr="00625FEA">
          <w:rPr>
            <w:rFonts w:ascii="Consolas" w:eastAsia="Times New Roman" w:hAnsi="Consolas" w:cs="Courier New"/>
            <w:color w:val="74531F"/>
            <w:sz w:val="18"/>
            <w:szCs w:val="18"/>
            <w:lang w:eastAsia="de-DE"/>
            <w14:ligatures w14:val="none"/>
            <w:rPrChange w:id="4912"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eastAsia="de-DE"/>
            <w14:ligatures w14:val="none"/>
            <w:rPrChange w:id="491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4914" w:author="Manuel Hergenröder" w:date="2020-07-16T16:26:00Z">
              <w:rPr>
                <w:rFonts w:ascii="Consolas" w:eastAsia="Times New Roman" w:hAnsi="Consolas" w:cs="Courier New"/>
                <w:color w:val="A31515"/>
                <w:sz w:val="20"/>
                <w:szCs w:val="20"/>
                <w:lang w:val="de-DE" w:eastAsia="de-DE"/>
                <w14:ligatures w14:val="none"/>
              </w:rPr>
            </w:rPrChange>
          </w:rPr>
          <w:t>"yyyy-MM-dd_HH-mm-ss"</w:t>
        </w:r>
        <w:r w:rsidRPr="00625FEA">
          <w:rPr>
            <w:rFonts w:ascii="Consolas" w:eastAsia="Times New Roman" w:hAnsi="Consolas" w:cs="Courier New"/>
            <w:color w:val="000000"/>
            <w:sz w:val="18"/>
            <w:szCs w:val="18"/>
            <w:lang w:eastAsia="de-DE"/>
            <w14:ligatures w14:val="none"/>
            <w:rPrChange w:id="4915"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4916" w:author="Manuel Hergenröder" w:date="2020-07-16T16:26:00Z">
              <w:rPr>
                <w:rFonts w:ascii="Consolas" w:eastAsia="Times New Roman" w:hAnsi="Consolas" w:cs="Courier New"/>
                <w:color w:val="A31515"/>
                <w:sz w:val="20"/>
                <w:szCs w:val="20"/>
                <w:lang w:val="de-DE" w:eastAsia="de-DE"/>
                <w14:ligatures w14:val="none"/>
              </w:rPr>
            </w:rPrChange>
          </w:rPr>
          <w:t>".wav"</w:t>
        </w:r>
        <w:r w:rsidRPr="00625FEA">
          <w:rPr>
            <w:rFonts w:ascii="Consolas" w:eastAsia="Times New Roman" w:hAnsi="Consolas" w:cs="Courier New"/>
            <w:color w:val="000000"/>
            <w:sz w:val="18"/>
            <w:szCs w:val="18"/>
            <w:lang w:eastAsia="de-DE"/>
            <w14:ligatures w14:val="none"/>
            <w:rPrChange w:id="4917" w:author="Manuel Hergenröder" w:date="2020-07-16T16:26:00Z">
              <w:rPr>
                <w:rFonts w:ascii="Consolas" w:eastAsia="Times New Roman" w:hAnsi="Consolas" w:cs="Courier New"/>
                <w:color w:val="000000"/>
                <w:sz w:val="20"/>
                <w:szCs w:val="20"/>
                <w:lang w:val="de-DE" w:eastAsia="de-DE"/>
                <w14:ligatures w14:val="none"/>
              </w:rPr>
            </w:rPrChange>
          </w:rPr>
          <w:t>);</w:t>
        </w:r>
      </w:ins>
    </w:p>
    <w:p w14:paraId="499523A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918" w:author="Manuel Hergenröder" w:date="2020-07-16T16:21:00Z"/>
          <w:rFonts w:ascii="Consolas" w:eastAsia="Times New Roman" w:hAnsi="Consolas" w:cs="Courier New"/>
          <w:color w:val="000000"/>
          <w:sz w:val="18"/>
          <w:szCs w:val="18"/>
          <w:lang w:eastAsia="de-DE"/>
          <w14:ligatures w14:val="none"/>
          <w:rPrChange w:id="4919" w:author="Manuel Hergenröder" w:date="2020-07-16T16:26:00Z">
            <w:rPr>
              <w:ins w:id="4920" w:author="Manuel Hergenröder" w:date="2020-07-16T16:21:00Z"/>
              <w:rFonts w:ascii="Consolas" w:eastAsia="Times New Roman" w:hAnsi="Consolas" w:cs="Courier New"/>
              <w:color w:val="000000"/>
              <w:sz w:val="20"/>
              <w:szCs w:val="20"/>
              <w:lang w:val="de-DE" w:eastAsia="de-DE"/>
              <w14:ligatures w14:val="none"/>
            </w:rPr>
          </w:rPrChange>
        </w:rPr>
      </w:pPr>
      <w:ins w:id="4921" w:author="Manuel Hergenröder" w:date="2020-07-16T16:21:00Z">
        <w:r w:rsidRPr="00625FEA">
          <w:rPr>
            <w:rFonts w:ascii="Consolas" w:eastAsia="Times New Roman" w:hAnsi="Consolas" w:cs="Courier New"/>
            <w:color w:val="000000"/>
            <w:sz w:val="18"/>
            <w:szCs w:val="18"/>
            <w:lang w:eastAsia="de-DE"/>
            <w14:ligatures w14:val="none"/>
            <w:rPrChange w:id="492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4923" w:author="Manuel Hergenröder" w:date="2020-07-16T16:26:00Z">
              <w:rPr>
                <w:rFonts w:ascii="Consolas" w:eastAsia="Times New Roman" w:hAnsi="Consolas" w:cs="Courier New"/>
                <w:color w:val="2B91AF"/>
                <w:sz w:val="20"/>
                <w:szCs w:val="20"/>
                <w:lang w:val="de-DE" w:eastAsia="de-DE"/>
                <w14:ligatures w14:val="none"/>
              </w:rPr>
            </w:rPrChange>
          </w:rPr>
          <w:t>WaveFileWriter</w:t>
        </w:r>
        <w:r w:rsidRPr="00625FEA">
          <w:rPr>
            <w:rFonts w:ascii="Consolas" w:eastAsia="Times New Roman" w:hAnsi="Consolas" w:cs="Courier New"/>
            <w:color w:val="000000"/>
            <w:sz w:val="18"/>
            <w:szCs w:val="18"/>
            <w:lang w:eastAsia="de-DE"/>
            <w14:ligatures w14:val="none"/>
            <w:rPrChange w:id="492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4925" w:author="Manuel Hergenröder" w:date="2020-07-16T16:26:00Z">
              <w:rPr>
                <w:rFonts w:ascii="Consolas" w:eastAsia="Times New Roman" w:hAnsi="Consolas" w:cs="Courier New"/>
                <w:color w:val="74531F"/>
                <w:sz w:val="20"/>
                <w:szCs w:val="20"/>
                <w:lang w:val="de-DE" w:eastAsia="de-DE"/>
                <w14:ligatures w14:val="none"/>
              </w:rPr>
            </w:rPrChange>
          </w:rPr>
          <w:t>CreateWaveFile</w:t>
        </w:r>
        <w:r w:rsidRPr="00625FEA">
          <w:rPr>
            <w:rFonts w:ascii="Consolas" w:eastAsia="Times New Roman" w:hAnsi="Consolas" w:cs="Courier New"/>
            <w:color w:val="000000"/>
            <w:sz w:val="18"/>
            <w:szCs w:val="18"/>
            <w:lang w:eastAsia="de-DE"/>
            <w14:ligatures w14:val="none"/>
            <w:rPrChange w:id="492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4927" w:author="Manuel Hergenröder" w:date="2020-07-16T16:26:00Z">
              <w:rPr>
                <w:rFonts w:ascii="Consolas" w:eastAsia="Times New Roman" w:hAnsi="Consolas" w:cs="Courier New"/>
                <w:color w:val="1F377F"/>
                <w:sz w:val="20"/>
                <w:szCs w:val="20"/>
                <w:lang w:val="de-DE" w:eastAsia="de-DE"/>
                <w14:ligatures w14:val="none"/>
              </w:rPr>
            </w:rPrChange>
          </w:rPr>
          <w:t>path</w:t>
        </w:r>
        <w:r w:rsidRPr="00625FEA">
          <w:rPr>
            <w:rFonts w:ascii="Consolas" w:eastAsia="Times New Roman" w:hAnsi="Consolas" w:cs="Courier New"/>
            <w:color w:val="000000"/>
            <w:sz w:val="18"/>
            <w:szCs w:val="18"/>
            <w:lang w:eastAsia="de-DE"/>
            <w14:ligatures w14:val="none"/>
            <w:rPrChange w:id="492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92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4930" w:author="Manuel Hergenröder" w:date="2020-07-16T16:26:00Z">
              <w:rPr>
                <w:rFonts w:ascii="Consolas" w:eastAsia="Times New Roman" w:hAnsi="Consolas" w:cs="Courier New"/>
                <w:color w:val="000000"/>
                <w:sz w:val="20"/>
                <w:szCs w:val="20"/>
                <w:lang w:val="de-DE" w:eastAsia="de-DE"/>
                <w14:ligatures w14:val="none"/>
              </w:rPr>
            </w:rPrChange>
          </w:rPr>
          <w:t>.waveProvider);</w:t>
        </w:r>
      </w:ins>
    </w:p>
    <w:p w14:paraId="7985472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931" w:author="Manuel Hergenröder" w:date="2020-07-16T16:21:00Z"/>
          <w:rFonts w:ascii="Consolas" w:eastAsia="Times New Roman" w:hAnsi="Consolas" w:cs="Courier New"/>
          <w:color w:val="000000"/>
          <w:sz w:val="18"/>
          <w:szCs w:val="18"/>
          <w:lang w:eastAsia="de-DE"/>
          <w14:ligatures w14:val="none"/>
          <w:rPrChange w:id="4932" w:author="Manuel Hergenröder" w:date="2020-07-16T16:26:00Z">
            <w:rPr>
              <w:ins w:id="4933" w:author="Manuel Hergenröder" w:date="2020-07-16T16:21:00Z"/>
              <w:rFonts w:ascii="Consolas" w:eastAsia="Times New Roman" w:hAnsi="Consolas" w:cs="Courier New"/>
              <w:color w:val="000000"/>
              <w:sz w:val="20"/>
              <w:szCs w:val="20"/>
              <w:lang w:val="de-DE" w:eastAsia="de-DE"/>
              <w14:ligatures w14:val="none"/>
            </w:rPr>
          </w:rPrChange>
        </w:rPr>
      </w:pPr>
      <w:ins w:id="4934" w:author="Manuel Hergenröder" w:date="2020-07-16T16:21:00Z">
        <w:r w:rsidRPr="00625FEA">
          <w:rPr>
            <w:rFonts w:ascii="Consolas" w:eastAsia="Times New Roman" w:hAnsi="Consolas" w:cs="Courier New"/>
            <w:color w:val="000000"/>
            <w:sz w:val="18"/>
            <w:szCs w:val="18"/>
            <w:lang w:eastAsia="de-DE"/>
            <w14:ligatures w14:val="none"/>
            <w:rPrChange w:id="4935" w:author="Manuel Hergenröder" w:date="2020-07-16T16:26:00Z">
              <w:rPr>
                <w:rFonts w:ascii="Consolas" w:eastAsia="Times New Roman" w:hAnsi="Consolas" w:cs="Courier New"/>
                <w:color w:val="000000"/>
                <w:sz w:val="20"/>
                <w:szCs w:val="20"/>
                <w:lang w:val="de-DE" w:eastAsia="de-DE"/>
                <w14:ligatures w14:val="none"/>
              </w:rPr>
            </w:rPrChange>
          </w:rPr>
          <w:t>    }</w:t>
        </w:r>
      </w:ins>
    </w:p>
    <w:p w14:paraId="0908B28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936" w:author="Manuel Hergenröder" w:date="2020-07-16T16:21:00Z"/>
          <w:rFonts w:ascii="Consolas" w:eastAsia="Times New Roman" w:hAnsi="Consolas" w:cs="Courier New"/>
          <w:color w:val="000000"/>
          <w:sz w:val="18"/>
          <w:szCs w:val="18"/>
          <w:lang w:eastAsia="de-DE"/>
          <w14:ligatures w14:val="none"/>
          <w:rPrChange w:id="4937" w:author="Manuel Hergenröder" w:date="2020-07-16T16:26:00Z">
            <w:rPr>
              <w:ins w:id="4938" w:author="Manuel Hergenröder" w:date="2020-07-16T16:21:00Z"/>
              <w:rFonts w:ascii="Consolas" w:eastAsia="Times New Roman" w:hAnsi="Consolas" w:cs="Courier New"/>
              <w:color w:val="000000"/>
              <w:sz w:val="20"/>
              <w:szCs w:val="20"/>
              <w:lang w:val="de-DE" w:eastAsia="de-DE"/>
              <w14:ligatures w14:val="none"/>
            </w:rPr>
          </w:rPrChange>
        </w:rPr>
      </w:pPr>
      <w:ins w:id="4939" w:author="Manuel Hergenröder" w:date="2020-07-16T16:21:00Z">
        <w:r w:rsidRPr="00625FEA">
          <w:rPr>
            <w:rFonts w:ascii="Consolas" w:eastAsia="Times New Roman" w:hAnsi="Consolas" w:cs="Courier New"/>
            <w:color w:val="000000"/>
            <w:sz w:val="18"/>
            <w:szCs w:val="18"/>
            <w:lang w:eastAsia="de-DE"/>
            <w14:ligatures w14:val="none"/>
            <w:rPrChange w:id="4940" w:author="Manuel Hergenröder" w:date="2020-07-16T16:26:00Z">
              <w:rPr>
                <w:rFonts w:ascii="Consolas" w:eastAsia="Times New Roman" w:hAnsi="Consolas" w:cs="Courier New"/>
                <w:color w:val="000000"/>
                <w:sz w:val="20"/>
                <w:szCs w:val="20"/>
                <w:lang w:val="de-DE" w:eastAsia="de-DE"/>
                <w14:ligatures w14:val="none"/>
              </w:rPr>
            </w:rPrChange>
          </w:rPr>
          <w:t> </w:t>
        </w:r>
      </w:ins>
    </w:p>
    <w:p w14:paraId="2DB6114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941" w:author="Manuel Hergenröder" w:date="2020-07-16T16:21:00Z"/>
          <w:rFonts w:ascii="Consolas" w:eastAsia="Times New Roman" w:hAnsi="Consolas" w:cs="Courier New"/>
          <w:color w:val="000000"/>
          <w:sz w:val="18"/>
          <w:szCs w:val="18"/>
          <w:lang w:eastAsia="de-DE"/>
          <w14:ligatures w14:val="none"/>
          <w:rPrChange w:id="4942" w:author="Manuel Hergenröder" w:date="2020-07-16T16:26:00Z">
            <w:rPr>
              <w:ins w:id="4943" w:author="Manuel Hergenröder" w:date="2020-07-16T16:21:00Z"/>
              <w:rFonts w:ascii="Consolas" w:eastAsia="Times New Roman" w:hAnsi="Consolas" w:cs="Courier New"/>
              <w:color w:val="000000"/>
              <w:sz w:val="20"/>
              <w:szCs w:val="20"/>
              <w:lang w:val="de-DE" w:eastAsia="de-DE"/>
              <w14:ligatures w14:val="none"/>
            </w:rPr>
          </w:rPrChange>
        </w:rPr>
      </w:pPr>
      <w:ins w:id="4944" w:author="Manuel Hergenröder" w:date="2020-07-16T16:21:00Z">
        <w:r w:rsidRPr="00625FEA">
          <w:rPr>
            <w:rFonts w:ascii="Consolas" w:eastAsia="Times New Roman" w:hAnsi="Consolas" w:cs="Courier New"/>
            <w:color w:val="000000"/>
            <w:sz w:val="18"/>
            <w:szCs w:val="18"/>
            <w:lang w:eastAsia="de-DE"/>
            <w14:ligatures w14:val="none"/>
            <w:rPrChange w:id="4945"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CC2A78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946" w:author="Manuel Hergenröder" w:date="2020-07-16T16:21:00Z"/>
          <w:rFonts w:ascii="Consolas" w:eastAsia="Times New Roman" w:hAnsi="Consolas" w:cs="Courier New"/>
          <w:color w:val="000000"/>
          <w:sz w:val="18"/>
          <w:szCs w:val="18"/>
          <w:lang w:eastAsia="de-DE"/>
          <w14:ligatures w14:val="none"/>
          <w:rPrChange w:id="4947" w:author="Manuel Hergenröder" w:date="2020-07-16T16:26:00Z">
            <w:rPr>
              <w:ins w:id="4948" w:author="Manuel Hergenröder" w:date="2020-07-16T16:21:00Z"/>
              <w:rFonts w:ascii="Consolas" w:eastAsia="Times New Roman" w:hAnsi="Consolas" w:cs="Courier New"/>
              <w:color w:val="000000"/>
              <w:sz w:val="20"/>
              <w:szCs w:val="20"/>
              <w:lang w:val="de-DE" w:eastAsia="de-DE"/>
              <w14:ligatures w14:val="none"/>
            </w:rPr>
          </w:rPrChange>
        </w:rPr>
      </w:pPr>
      <w:ins w:id="4949" w:author="Manuel Hergenröder" w:date="2020-07-16T16:21:00Z">
        <w:r w:rsidRPr="00625FEA">
          <w:rPr>
            <w:rFonts w:ascii="Consolas" w:eastAsia="Times New Roman" w:hAnsi="Consolas" w:cs="Courier New"/>
            <w:color w:val="000000"/>
            <w:sz w:val="18"/>
            <w:szCs w:val="18"/>
            <w:lang w:eastAsia="de-DE"/>
            <w14:ligatures w14:val="none"/>
            <w:rPrChange w:id="495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4951"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4952"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4953"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12A1460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954" w:author="Manuel Hergenröder" w:date="2020-07-16T16:21:00Z"/>
          <w:rFonts w:ascii="Consolas" w:eastAsia="Times New Roman" w:hAnsi="Consolas" w:cs="Courier New"/>
          <w:color w:val="000000"/>
          <w:sz w:val="18"/>
          <w:szCs w:val="18"/>
          <w:lang w:eastAsia="de-DE"/>
          <w14:ligatures w14:val="none"/>
          <w:rPrChange w:id="4955" w:author="Manuel Hergenröder" w:date="2020-07-16T16:26:00Z">
            <w:rPr>
              <w:ins w:id="4956" w:author="Manuel Hergenröder" w:date="2020-07-16T16:21:00Z"/>
              <w:rFonts w:ascii="Consolas" w:eastAsia="Times New Roman" w:hAnsi="Consolas" w:cs="Courier New"/>
              <w:color w:val="000000"/>
              <w:sz w:val="20"/>
              <w:szCs w:val="20"/>
              <w:lang w:val="de-DE" w:eastAsia="de-DE"/>
              <w14:ligatures w14:val="none"/>
            </w:rPr>
          </w:rPrChange>
        </w:rPr>
      </w:pPr>
      <w:ins w:id="4957" w:author="Manuel Hergenröder" w:date="2020-07-16T16:21:00Z">
        <w:r w:rsidRPr="00625FEA">
          <w:rPr>
            <w:rFonts w:ascii="Consolas" w:eastAsia="Times New Roman" w:hAnsi="Consolas" w:cs="Courier New"/>
            <w:color w:val="000000"/>
            <w:sz w:val="18"/>
            <w:szCs w:val="18"/>
            <w:lang w:eastAsia="de-DE"/>
            <w14:ligatures w14:val="none"/>
            <w:rPrChange w:id="495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4959"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4960" w:author="Manuel Hergenröder" w:date="2020-07-16T16:26:00Z">
              <w:rPr>
                <w:rFonts w:ascii="Consolas" w:eastAsia="Times New Roman" w:hAnsi="Consolas" w:cs="Courier New"/>
                <w:color w:val="008000"/>
                <w:sz w:val="20"/>
                <w:szCs w:val="20"/>
                <w:lang w:val="de-DE" w:eastAsia="de-DE"/>
                <w14:ligatures w14:val="none"/>
              </w:rPr>
            </w:rPrChange>
          </w:rPr>
          <w:t> Test function for FFT/IFFT routines</w:t>
        </w:r>
      </w:ins>
    </w:p>
    <w:p w14:paraId="5009250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961" w:author="Manuel Hergenröder" w:date="2020-07-16T16:21:00Z"/>
          <w:rFonts w:ascii="Consolas" w:eastAsia="Times New Roman" w:hAnsi="Consolas" w:cs="Courier New"/>
          <w:color w:val="000000"/>
          <w:sz w:val="18"/>
          <w:szCs w:val="18"/>
          <w:lang w:eastAsia="de-DE"/>
          <w14:ligatures w14:val="none"/>
          <w:rPrChange w:id="4962" w:author="Manuel Hergenröder" w:date="2020-07-16T16:26:00Z">
            <w:rPr>
              <w:ins w:id="4963" w:author="Manuel Hergenröder" w:date="2020-07-16T16:21:00Z"/>
              <w:rFonts w:ascii="Consolas" w:eastAsia="Times New Roman" w:hAnsi="Consolas" w:cs="Courier New"/>
              <w:color w:val="000000"/>
              <w:sz w:val="20"/>
              <w:szCs w:val="20"/>
              <w:lang w:val="de-DE" w:eastAsia="de-DE"/>
              <w14:ligatures w14:val="none"/>
            </w:rPr>
          </w:rPrChange>
        </w:rPr>
      </w:pPr>
      <w:ins w:id="4964" w:author="Manuel Hergenröder" w:date="2020-07-16T16:21:00Z">
        <w:r w:rsidRPr="00625FEA">
          <w:rPr>
            <w:rFonts w:ascii="Consolas" w:eastAsia="Times New Roman" w:hAnsi="Consolas" w:cs="Courier New"/>
            <w:color w:val="000000"/>
            <w:sz w:val="18"/>
            <w:szCs w:val="18"/>
            <w:lang w:eastAsia="de-DE"/>
            <w14:ligatures w14:val="none"/>
            <w:rPrChange w:id="496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4966"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4967"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4968"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09DF7D1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969" w:author="Manuel Hergenröder" w:date="2020-07-16T16:21:00Z"/>
          <w:rFonts w:ascii="Consolas" w:eastAsia="Times New Roman" w:hAnsi="Consolas" w:cs="Courier New"/>
          <w:color w:val="000000"/>
          <w:sz w:val="18"/>
          <w:szCs w:val="18"/>
          <w:lang w:eastAsia="de-DE"/>
          <w14:ligatures w14:val="none"/>
          <w:rPrChange w:id="4970" w:author="Manuel Hergenröder" w:date="2020-07-16T16:26:00Z">
            <w:rPr>
              <w:ins w:id="4971" w:author="Manuel Hergenröder" w:date="2020-07-16T16:21:00Z"/>
              <w:rFonts w:ascii="Consolas" w:eastAsia="Times New Roman" w:hAnsi="Consolas" w:cs="Courier New"/>
              <w:color w:val="000000"/>
              <w:sz w:val="20"/>
              <w:szCs w:val="20"/>
              <w:lang w:val="de-DE" w:eastAsia="de-DE"/>
              <w14:ligatures w14:val="none"/>
            </w:rPr>
          </w:rPrChange>
        </w:rPr>
      </w:pPr>
      <w:ins w:id="4972" w:author="Manuel Hergenröder" w:date="2020-07-16T16:21:00Z">
        <w:r w:rsidRPr="00625FEA">
          <w:rPr>
            <w:rFonts w:ascii="Consolas" w:eastAsia="Times New Roman" w:hAnsi="Consolas" w:cs="Courier New"/>
            <w:color w:val="000000"/>
            <w:sz w:val="18"/>
            <w:szCs w:val="18"/>
            <w:lang w:eastAsia="de-DE"/>
            <w14:ligatures w14:val="none"/>
            <w:rPrChange w:id="497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974"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497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976" w:author="Manuel Hergenröder" w:date="2020-07-16T16:26:00Z">
              <w:rPr>
                <w:rFonts w:ascii="Consolas" w:eastAsia="Times New Roman" w:hAnsi="Consolas" w:cs="Courier New"/>
                <w:color w:val="0000FF"/>
                <w:sz w:val="20"/>
                <w:szCs w:val="20"/>
                <w:lang w:val="de-DE" w:eastAsia="de-DE"/>
                <w14:ligatures w14:val="none"/>
              </w:rPr>
            </w:rPrChange>
          </w:rPr>
          <w:t>static</w:t>
        </w:r>
        <w:r w:rsidRPr="00625FEA">
          <w:rPr>
            <w:rFonts w:ascii="Consolas" w:eastAsia="Times New Roman" w:hAnsi="Consolas" w:cs="Courier New"/>
            <w:color w:val="000000"/>
            <w:sz w:val="18"/>
            <w:szCs w:val="18"/>
            <w:lang w:eastAsia="de-DE"/>
            <w14:ligatures w14:val="none"/>
            <w:rPrChange w:id="497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978"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497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4980" w:author="Manuel Hergenröder" w:date="2020-07-16T16:26:00Z">
              <w:rPr>
                <w:rFonts w:ascii="Consolas" w:eastAsia="Times New Roman" w:hAnsi="Consolas" w:cs="Courier New"/>
                <w:color w:val="74531F"/>
                <w:sz w:val="20"/>
                <w:szCs w:val="20"/>
                <w:lang w:val="de-DE" w:eastAsia="de-DE"/>
                <w14:ligatures w14:val="none"/>
              </w:rPr>
            </w:rPrChange>
          </w:rPr>
          <w:t>FftTest</w:t>
        </w:r>
        <w:r w:rsidRPr="00625FEA">
          <w:rPr>
            <w:rFonts w:ascii="Consolas" w:eastAsia="Times New Roman" w:hAnsi="Consolas" w:cs="Courier New"/>
            <w:color w:val="000000"/>
            <w:sz w:val="18"/>
            <w:szCs w:val="18"/>
            <w:lang w:eastAsia="de-DE"/>
            <w14:ligatures w14:val="none"/>
            <w:rPrChange w:id="4981" w:author="Manuel Hergenröder" w:date="2020-07-16T16:26:00Z">
              <w:rPr>
                <w:rFonts w:ascii="Consolas" w:eastAsia="Times New Roman" w:hAnsi="Consolas" w:cs="Courier New"/>
                <w:color w:val="000000"/>
                <w:sz w:val="20"/>
                <w:szCs w:val="20"/>
                <w:lang w:val="de-DE" w:eastAsia="de-DE"/>
                <w14:ligatures w14:val="none"/>
              </w:rPr>
            </w:rPrChange>
          </w:rPr>
          <w:t>() {</w:t>
        </w:r>
      </w:ins>
    </w:p>
    <w:p w14:paraId="5DCF215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982" w:author="Manuel Hergenröder" w:date="2020-07-16T16:21:00Z"/>
          <w:rFonts w:ascii="Consolas" w:eastAsia="Times New Roman" w:hAnsi="Consolas" w:cs="Courier New"/>
          <w:color w:val="000000"/>
          <w:sz w:val="18"/>
          <w:szCs w:val="18"/>
          <w:lang w:eastAsia="de-DE"/>
          <w14:ligatures w14:val="none"/>
          <w:rPrChange w:id="4983" w:author="Manuel Hergenröder" w:date="2020-07-16T16:26:00Z">
            <w:rPr>
              <w:ins w:id="4984" w:author="Manuel Hergenröder" w:date="2020-07-16T16:21:00Z"/>
              <w:rFonts w:ascii="Consolas" w:eastAsia="Times New Roman" w:hAnsi="Consolas" w:cs="Courier New"/>
              <w:color w:val="000000"/>
              <w:sz w:val="20"/>
              <w:szCs w:val="20"/>
              <w:lang w:val="de-DE" w:eastAsia="de-DE"/>
              <w14:ligatures w14:val="none"/>
            </w:rPr>
          </w:rPrChange>
        </w:rPr>
      </w:pPr>
      <w:ins w:id="4985" w:author="Manuel Hergenröder" w:date="2020-07-16T16:21:00Z">
        <w:r w:rsidRPr="00625FEA">
          <w:rPr>
            <w:rFonts w:ascii="Consolas" w:eastAsia="Times New Roman" w:hAnsi="Consolas" w:cs="Courier New"/>
            <w:color w:val="000000"/>
            <w:sz w:val="18"/>
            <w:szCs w:val="18"/>
            <w:lang w:eastAsia="de-DE"/>
            <w14:ligatures w14:val="none"/>
            <w:rPrChange w:id="498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987"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498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989" w:author="Manuel Hergenröder" w:date="2020-07-16T16:26:00Z">
              <w:rPr>
                <w:rFonts w:ascii="Consolas" w:eastAsia="Times New Roman" w:hAnsi="Consolas" w:cs="Courier New"/>
                <w:color w:val="1F377F"/>
                <w:sz w:val="20"/>
                <w:szCs w:val="20"/>
                <w:lang w:val="de-DE" w:eastAsia="de-DE"/>
                <w14:ligatures w14:val="none"/>
              </w:rPr>
            </w:rPrChange>
          </w:rPr>
          <w:t>testInF</w:t>
        </w:r>
        <w:r w:rsidRPr="00625FEA">
          <w:rPr>
            <w:rFonts w:ascii="Consolas" w:eastAsia="Times New Roman" w:hAnsi="Consolas" w:cs="Courier New"/>
            <w:color w:val="000000"/>
            <w:sz w:val="18"/>
            <w:szCs w:val="18"/>
            <w:lang w:eastAsia="de-DE"/>
            <w14:ligatures w14:val="none"/>
            <w:rPrChange w:id="4990" w:author="Manuel Hergenröder" w:date="2020-07-16T16:26:00Z">
              <w:rPr>
                <w:rFonts w:ascii="Consolas" w:eastAsia="Times New Roman" w:hAnsi="Consolas" w:cs="Courier New"/>
                <w:color w:val="000000"/>
                <w:sz w:val="20"/>
                <w:szCs w:val="20"/>
                <w:lang w:val="de-DE" w:eastAsia="de-DE"/>
                <w14:ligatures w14:val="none"/>
              </w:rPr>
            </w:rPrChange>
          </w:rPr>
          <w:t> = { 0.00000002345f, -0.00000045464f, 1.0040346634f, -0.86747333346f };</w:t>
        </w:r>
      </w:ins>
    </w:p>
    <w:p w14:paraId="6E3DF63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4991" w:author="Manuel Hergenröder" w:date="2020-07-16T16:21:00Z"/>
          <w:rFonts w:ascii="Consolas" w:eastAsia="Times New Roman" w:hAnsi="Consolas" w:cs="Courier New"/>
          <w:color w:val="000000"/>
          <w:sz w:val="18"/>
          <w:szCs w:val="18"/>
          <w:lang w:eastAsia="de-DE"/>
          <w14:ligatures w14:val="none"/>
          <w:rPrChange w:id="4992" w:author="Manuel Hergenröder" w:date="2020-07-16T16:26:00Z">
            <w:rPr>
              <w:ins w:id="4993" w:author="Manuel Hergenröder" w:date="2020-07-16T16:21:00Z"/>
              <w:rFonts w:ascii="Consolas" w:eastAsia="Times New Roman" w:hAnsi="Consolas" w:cs="Courier New"/>
              <w:color w:val="000000"/>
              <w:sz w:val="20"/>
              <w:szCs w:val="20"/>
              <w:lang w:val="de-DE" w:eastAsia="de-DE"/>
              <w14:ligatures w14:val="none"/>
            </w:rPr>
          </w:rPrChange>
        </w:rPr>
      </w:pPr>
      <w:ins w:id="4994" w:author="Manuel Hergenröder" w:date="2020-07-16T16:21:00Z">
        <w:r w:rsidRPr="00625FEA">
          <w:rPr>
            <w:rFonts w:ascii="Consolas" w:eastAsia="Times New Roman" w:hAnsi="Consolas" w:cs="Courier New"/>
            <w:color w:val="000000"/>
            <w:sz w:val="18"/>
            <w:szCs w:val="18"/>
            <w:lang w:eastAsia="de-DE"/>
            <w14:ligatures w14:val="none"/>
            <w:rPrChange w:id="499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4996"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499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4998" w:author="Manuel Hergenröder" w:date="2020-07-16T16:26:00Z">
              <w:rPr>
                <w:rFonts w:ascii="Consolas" w:eastAsia="Times New Roman" w:hAnsi="Consolas" w:cs="Courier New"/>
                <w:color w:val="1F377F"/>
                <w:sz w:val="20"/>
                <w:szCs w:val="20"/>
                <w:lang w:val="de-DE" w:eastAsia="de-DE"/>
                <w14:ligatures w14:val="none"/>
              </w:rPr>
            </w:rPrChange>
          </w:rPr>
          <w:t>testInD</w:t>
        </w:r>
        <w:r w:rsidRPr="00625FEA">
          <w:rPr>
            <w:rFonts w:ascii="Consolas" w:eastAsia="Times New Roman" w:hAnsi="Consolas" w:cs="Courier New"/>
            <w:color w:val="000000"/>
            <w:sz w:val="18"/>
            <w:szCs w:val="18"/>
            <w:lang w:eastAsia="de-DE"/>
            <w14:ligatures w14:val="none"/>
            <w:rPrChange w:id="499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5000"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500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002"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500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5004" w:author="Manuel Hergenröder" w:date="2020-07-16T16:26:00Z">
              <w:rPr>
                <w:rFonts w:ascii="Consolas" w:eastAsia="Times New Roman" w:hAnsi="Consolas" w:cs="Courier New"/>
                <w:color w:val="1F377F"/>
                <w:sz w:val="20"/>
                <w:szCs w:val="20"/>
                <w:lang w:val="de-DE" w:eastAsia="de-DE"/>
                <w14:ligatures w14:val="none"/>
              </w:rPr>
            </w:rPrChange>
          </w:rPr>
          <w:t>testInF</w:t>
        </w:r>
        <w:r w:rsidRPr="00625FEA">
          <w:rPr>
            <w:rFonts w:ascii="Consolas" w:eastAsia="Times New Roman" w:hAnsi="Consolas" w:cs="Courier New"/>
            <w:color w:val="000000"/>
            <w:sz w:val="18"/>
            <w:szCs w:val="18"/>
            <w:lang w:eastAsia="de-DE"/>
            <w14:ligatures w14:val="none"/>
            <w:rPrChange w:id="5005" w:author="Manuel Hergenröder" w:date="2020-07-16T16:26:00Z">
              <w:rPr>
                <w:rFonts w:ascii="Consolas" w:eastAsia="Times New Roman" w:hAnsi="Consolas" w:cs="Courier New"/>
                <w:color w:val="000000"/>
                <w:sz w:val="20"/>
                <w:szCs w:val="20"/>
                <w:lang w:val="de-DE" w:eastAsia="de-DE"/>
                <w14:ligatures w14:val="none"/>
              </w:rPr>
            </w:rPrChange>
          </w:rPr>
          <w:t>.Length];</w:t>
        </w:r>
      </w:ins>
    </w:p>
    <w:p w14:paraId="5A1B9B5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006" w:author="Manuel Hergenröder" w:date="2020-07-16T16:21:00Z"/>
          <w:rFonts w:ascii="Consolas" w:eastAsia="Times New Roman" w:hAnsi="Consolas" w:cs="Courier New"/>
          <w:color w:val="000000"/>
          <w:sz w:val="18"/>
          <w:szCs w:val="18"/>
          <w:lang w:eastAsia="de-DE"/>
          <w14:ligatures w14:val="none"/>
          <w:rPrChange w:id="5007" w:author="Manuel Hergenröder" w:date="2020-07-16T16:26:00Z">
            <w:rPr>
              <w:ins w:id="5008" w:author="Manuel Hergenröder" w:date="2020-07-16T16:21:00Z"/>
              <w:rFonts w:ascii="Consolas" w:eastAsia="Times New Roman" w:hAnsi="Consolas" w:cs="Courier New"/>
              <w:color w:val="000000"/>
              <w:sz w:val="20"/>
              <w:szCs w:val="20"/>
              <w:lang w:val="de-DE" w:eastAsia="de-DE"/>
              <w14:ligatures w14:val="none"/>
            </w:rPr>
          </w:rPrChange>
        </w:rPr>
      </w:pPr>
      <w:ins w:id="5009" w:author="Manuel Hergenröder" w:date="2020-07-16T16:21:00Z">
        <w:r w:rsidRPr="00625FEA">
          <w:rPr>
            <w:rFonts w:ascii="Consolas" w:eastAsia="Times New Roman" w:hAnsi="Consolas" w:cs="Courier New"/>
            <w:color w:val="000000"/>
            <w:sz w:val="18"/>
            <w:szCs w:val="18"/>
            <w:lang w:eastAsia="de-DE"/>
            <w14:ligatures w14:val="none"/>
            <w:rPrChange w:id="5010"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023EA2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011" w:author="Manuel Hergenröder" w:date="2020-07-16T16:21:00Z"/>
          <w:rFonts w:ascii="Consolas" w:eastAsia="Times New Roman" w:hAnsi="Consolas" w:cs="Courier New"/>
          <w:color w:val="000000"/>
          <w:sz w:val="18"/>
          <w:szCs w:val="18"/>
          <w:lang w:eastAsia="de-DE"/>
          <w14:ligatures w14:val="none"/>
          <w:rPrChange w:id="5012" w:author="Manuel Hergenröder" w:date="2020-07-16T16:26:00Z">
            <w:rPr>
              <w:ins w:id="5013" w:author="Manuel Hergenröder" w:date="2020-07-16T16:21:00Z"/>
              <w:rFonts w:ascii="Consolas" w:eastAsia="Times New Roman" w:hAnsi="Consolas" w:cs="Courier New"/>
              <w:color w:val="000000"/>
              <w:sz w:val="20"/>
              <w:szCs w:val="20"/>
              <w:lang w:val="de-DE" w:eastAsia="de-DE"/>
              <w14:ligatures w14:val="none"/>
            </w:rPr>
          </w:rPrChange>
        </w:rPr>
      </w:pPr>
      <w:ins w:id="5014" w:author="Manuel Hergenröder" w:date="2020-07-16T16:21:00Z">
        <w:r w:rsidRPr="00625FEA">
          <w:rPr>
            <w:rFonts w:ascii="Consolas" w:eastAsia="Times New Roman" w:hAnsi="Consolas" w:cs="Courier New"/>
            <w:color w:val="000000"/>
            <w:sz w:val="18"/>
            <w:szCs w:val="18"/>
            <w:lang w:eastAsia="de-DE"/>
            <w14:ligatures w14:val="none"/>
            <w:rPrChange w:id="501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5016"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501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018"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501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020"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5021" w:author="Manuel Hergenröder" w:date="2020-07-16T16:26:00Z">
              <w:rPr>
                <w:rFonts w:ascii="Consolas" w:eastAsia="Times New Roman" w:hAnsi="Consolas" w:cs="Courier New"/>
                <w:color w:val="000000"/>
                <w:sz w:val="20"/>
                <w:szCs w:val="20"/>
                <w:lang w:val="de-DE" w:eastAsia="de-DE"/>
                <w14:ligatures w14:val="none"/>
              </w:rPr>
            </w:rPrChange>
          </w:rPr>
          <w:t> = 0; </w:t>
        </w:r>
        <w:r w:rsidRPr="00625FEA">
          <w:rPr>
            <w:rFonts w:ascii="Consolas" w:eastAsia="Times New Roman" w:hAnsi="Consolas" w:cs="Courier New"/>
            <w:color w:val="1F377F"/>
            <w:sz w:val="18"/>
            <w:szCs w:val="18"/>
            <w:lang w:eastAsia="de-DE"/>
            <w14:ligatures w14:val="none"/>
            <w:rPrChange w:id="502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5023"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1F377F"/>
            <w:sz w:val="18"/>
            <w:szCs w:val="18"/>
            <w:lang w:eastAsia="de-DE"/>
            <w14:ligatures w14:val="none"/>
            <w:rPrChange w:id="5024" w:author="Manuel Hergenröder" w:date="2020-07-16T16:26:00Z">
              <w:rPr>
                <w:rFonts w:ascii="Consolas" w:eastAsia="Times New Roman" w:hAnsi="Consolas" w:cs="Courier New"/>
                <w:color w:val="1F377F"/>
                <w:sz w:val="20"/>
                <w:szCs w:val="20"/>
                <w:lang w:val="de-DE" w:eastAsia="de-DE"/>
                <w14:ligatures w14:val="none"/>
              </w:rPr>
            </w:rPrChange>
          </w:rPr>
          <w:t>testInD</w:t>
        </w:r>
        <w:r w:rsidRPr="00625FEA">
          <w:rPr>
            <w:rFonts w:ascii="Consolas" w:eastAsia="Times New Roman" w:hAnsi="Consolas" w:cs="Courier New"/>
            <w:color w:val="000000"/>
            <w:sz w:val="18"/>
            <w:szCs w:val="18"/>
            <w:lang w:eastAsia="de-DE"/>
            <w14:ligatures w14:val="none"/>
            <w:rPrChange w:id="5025" w:author="Manuel Hergenröder" w:date="2020-07-16T16:26:00Z">
              <w:rPr>
                <w:rFonts w:ascii="Consolas" w:eastAsia="Times New Roman" w:hAnsi="Consolas" w:cs="Courier New"/>
                <w:color w:val="000000"/>
                <w:sz w:val="20"/>
                <w:szCs w:val="20"/>
                <w:lang w:val="de-DE" w:eastAsia="de-DE"/>
                <w14:ligatures w14:val="none"/>
              </w:rPr>
            </w:rPrChange>
          </w:rPr>
          <w:t>.Length; </w:t>
        </w:r>
        <w:r w:rsidRPr="00625FEA">
          <w:rPr>
            <w:rFonts w:ascii="Consolas" w:eastAsia="Times New Roman" w:hAnsi="Consolas" w:cs="Courier New"/>
            <w:color w:val="1F377F"/>
            <w:sz w:val="18"/>
            <w:szCs w:val="18"/>
            <w:lang w:eastAsia="de-DE"/>
            <w14:ligatures w14:val="none"/>
            <w:rPrChange w:id="5026"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5027" w:author="Manuel Hergenröder" w:date="2020-07-16T16:26:00Z">
              <w:rPr>
                <w:rFonts w:ascii="Consolas" w:eastAsia="Times New Roman" w:hAnsi="Consolas" w:cs="Courier New"/>
                <w:color w:val="000000"/>
                <w:sz w:val="20"/>
                <w:szCs w:val="20"/>
                <w:lang w:val="de-DE" w:eastAsia="de-DE"/>
                <w14:ligatures w14:val="none"/>
              </w:rPr>
            </w:rPrChange>
          </w:rPr>
          <w:t>++)</w:t>
        </w:r>
      </w:ins>
    </w:p>
    <w:p w14:paraId="2CDB53F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028" w:author="Manuel Hergenröder" w:date="2020-07-16T16:21:00Z"/>
          <w:rFonts w:ascii="Consolas" w:eastAsia="Times New Roman" w:hAnsi="Consolas" w:cs="Courier New"/>
          <w:color w:val="000000"/>
          <w:sz w:val="18"/>
          <w:szCs w:val="18"/>
          <w:lang w:eastAsia="de-DE"/>
          <w14:ligatures w14:val="none"/>
          <w:rPrChange w:id="5029" w:author="Manuel Hergenröder" w:date="2020-07-16T16:26:00Z">
            <w:rPr>
              <w:ins w:id="5030" w:author="Manuel Hergenröder" w:date="2020-07-16T16:21:00Z"/>
              <w:rFonts w:ascii="Consolas" w:eastAsia="Times New Roman" w:hAnsi="Consolas" w:cs="Courier New"/>
              <w:color w:val="000000"/>
              <w:sz w:val="20"/>
              <w:szCs w:val="20"/>
              <w:lang w:val="de-DE" w:eastAsia="de-DE"/>
              <w14:ligatures w14:val="none"/>
            </w:rPr>
          </w:rPrChange>
        </w:rPr>
      </w:pPr>
      <w:ins w:id="5031" w:author="Manuel Hergenröder" w:date="2020-07-16T16:21:00Z">
        <w:r w:rsidRPr="00625FEA">
          <w:rPr>
            <w:rFonts w:ascii="Consolas" w:eastAsia="Times New Roman" w:hAnsi="Consolas" w:cs="Courier New"/>
            <w:color w:val="000000"/>
            <w:sz w:val="18"/>
            <w:szCs w:val="18"/>
            <w:lang w:eastAsia="de-DE"/>
            <w14:ligatures w14:val="none"/>
            <w:rPrChange w:id="503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033" w:author="Manuel Hergenröder" w:date="2020-07-16T16:26:00Z">
              <w:rPr>
                <w:rFonts w:ascii="Consolas" w:eastAsia="Times New Roman" w:hAnsi="Consolas" w:cs="Courier New"/>
                <w:color w:val="1F377F"/>
                <w:sz w:val="20"/>
                <w:szCs w:val="20"/>
                <w:lang w:val="de-DE" w:eastAsia="de-DE"/>
                <w14:ligatures w14:val="none"/>
              </w:rPr>
            </w:rPrChange>
          </w:rPr>
          <w:t>testInD</w:t>
        </w:r>
        <w:r w:rsidRPr="00625FEA">
          <w:rPr>
            <w:rFonts w:ascii="Consolas" w:eastAsia="Times New Roman" w:hAnsi="Consolas" w:cs="Courier New"/>
            <w:color w:val="000000"/>
            <w:sz w:val="18"/>
            <w:szCs w:val="18"/>
            <w:lang w:eastAsia="de-DE"/>
            <w14:ligatures w14:val="none"/>
            <w:rPrChange w:id="503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503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503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5037" w:author="Manuel Hergenröder" w:date="2020-07-16T16:26:00Z">
              <w:rPr>
                <w:rFonts w:ascii="Consolas" w:eastAsia="Times New Roman" w:hAnsi="Consolas" w:cs="Courier New"/>
                <w:color w:val="1F377F"/>
                <w:sz w:val="20"/>
                <w:szCs w:val="20"/>
                <w:lang w:val="de-DE" w:eastAsia="de-DE"/>
                <w14:ligatures w14:val="none"/>
              </w:rPr>
            </w:rPrChange>
          </w:rPr>
          <w:t>testInF</w:t>
        </w:r>
        <w:r w:rsidRPr="00625FEA">
          <w:rPr>
            <w:rFonts w:ascii="Consolas" w:eastAsia="Times New Roman" w:hAnsi="Consolas" w:cs="Courier New"/>
            <w:color w:val="000000"/>
            <w:sz w:val="18"/>
            <w:szCs w:val="18"/>
            <w:lang w:eastAsia="de-DE"/>
            <w14:ligatures w14:val="none"/>
            <w:rPrChange w:id="503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5039"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5040" w:author="Manuel Hergenröder" w:date="2020-07-16T16:26:00Z">
              <w:rPr>
                <w:rFonts w:ascii="Consolas" w:eastAsia="Times New Roman" w:hAnsi="Consolas" w:cs="Courier New"/>
                <w:color w:val="000000"/>
                <w:sz w:val="20"/>
                <w:szCs w:val="20"/>
                <w:lang w:val="de-DE" w:eastAsia="de-DE"/>
                <w14:ligatures w14:val="none"/>
              </w:rPr>
            </w:rPrChange>
          </w:rPr>
          <w:t>];</w:t>
        </w:r>
      </w:ins>
    </w:p>
    <w:p w14:paraId="75318E6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041" w:author="Manuel Hergenröder" w:date="2020-07-16T16:21:00Z"/>
          <w:rFonts w:ascii="Consolas" w:eastAsia="Times New Roman" w:hAnsi="Consolas" w:cs="Courier New"/>
          <w:color w:val="000000"/>
          <w:sz w:val="18"/>
          <w:szCs w:val="18"/>
          <w:lang w:eastAsia="de-DE"/>
          <w14:ligatures w14:val="none"/>
          <w:rPrChange w:id="5042" w:author="Manuel Hergenröder" w:date="2020-07-16T16:26:00Z">
            <w:rPr>
              <w:ins w:id="5043" w:author="Manuel Hergenröder" w:date="2020-07-16T16:21:00Z"/>
              <w:rFonts w:ascii="Consolas" w:eastAsia="Times New Roman" w:hAnsi="Consolas" w:cs="Courier New"/>
              <w:color w:val="000000"/>
              <w:sz w:val="20"/>
              <w:szCs w:val="20"/>
              <w:lang w:val="de-DE" w:eastAsia="de-DE"/>
              <w14:ligatures w14:val="none"/>
            </w:rPr>
          </w:rPrChange>
        </w:rPr>
      </w:pPr>
      <w:ins w:id="5044" w:author="Manuel Hergenröder" w:date="2020-07-16T16:21:00Z">
        <w:r w:rsidRPr="00625FEA">
          <w:rPr>
            <w:rFonts w:ascii="Consolas" w:eastAsia="Times New Roman" w:hAnsi="Consolas" w:cs="Courier New"/>
            <w:color w:val="000000"/>
            <w:sz w:val="18"/>
            <w:szCs w:val="18"/>
            <w:lang w:eastAsia="de-DE"/>
            <w14:ligatures w14:val="none"/>
            <w:rPrChange w:id="5045"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93238C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046" w:author="Manuel Hergenröder" w:date="2020-07-16T16:21:00Z"/>
          <w:rFonts w:ascii="Consolas" w:eastAsia="Times New Roman" w:hAnsi="Consolas" w:cs="Courier New"/>
          <w:color w:val="000000"/>
          <w:sz w:val="18"/>
          <w:szCs w:val="18"/>
          <w:lang w:eastAsia="de-DE"/>
          <w14:ligatures w14:val="none"/>
          <w:rPrChange w:id="5047" w:author="Manuel Hergenröder" w:date="2020-07-16T16:26:00Z">
            <w:rPr>
              <w:ins w:id="5048" w:author="Manuel Hergenröder" w:date="2020-07-16T16:21:00Z"/>
              <w:rFonts w:ascii="Consolas" w:eastAsia="Times New Roman" w:hAnsi="Consolas" w:cs="Courier New"/>
              <w:color w:val="000000"/>
              <w:sz w:val="20"/>
              <w:szCs w:val="20"/>
              <w:lang w:val="de-DE" w:eastAsia="de-DE"/>
              <w14:ligatures w14:val="none"/>
            </w:rPr>
          </w:rPrChange>
        </w:rPr>
      </w:pPr>
      <w:ins w:id="5049" w:author="Manuel Hergenröder" w:date="2020-07-16T16:21:00Z">
        <w:r w:rsidRPr="00625FEA">
          <w:rPr>
            <w:rFonts w:ascii="Consolas" w:eastAsia="Times New Roman" w:hAnsi="Consolas" w:cs="Courier New"/>
            <w:color w:val="000000"/>
            <w:sz w:val="18"/>
            <w:szCs w:val="18"/>
            <w:lang w:eastAsia="de-DE"/>
            <w14:ligatures w14:val="none"/>
            <w:rPrChange w:id="505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5051" w:author="Manuel Hergenröder" w:date="2020-07-16T16:26:00Z">
              <w:rPr>
                <w:rFonts w:ascii="Consolas" w:eastAsia="Times New Roman" w:hAnsi="Consolas" w:cs="Courier New"/>
                <w:color w:val="2B91AF"/>
                <w:sz w:val="20"/>
                <w:szCs w:val="20"/>
                <w:lang w:val="de-DE" w:eastAsia="de-DE"/>
                <w14:ligatures w14:val="none"/>
              </w:rPr>
            </w:rPrChange>
          </w:rPr>
          <w:t>Fft</w:t>
        </w:r>
        <w:r w:rsidRPr="00625FEA">
          <w:rPr>
            <w:rFonts w:ascii="Consolas" w:eastAsia="Times New Roman" w:hAnsi="Consolas" w:cs="Courier New"/>
            <w:color w:val="000000"/>
            <w:sz w:val="18"/>
            <w:szCs w:val="18"/>
            <w:lang w:eastAsia="de-DE"/>
            <w14:ligatures w14:val="none"/>
            <w:rPrChange w:id="505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053" w:author="Manuel Hergenröder" w:date="2020-07-16T16:26:00Z">
              <w:rPr>
                <w:rFonts w:ascii="Consolas" w:eastAsia="Times New Roman" w:hAnsi="Consolas" w:cs="Courier New"/>
                <w:color w:val="1F377F"/>
                <w:sz w:val="20"/>
                <w:szCs w:val="20"/>
                <w:lang w:val="de-DE" w:eastAsia="de-DE"/>
                <w14:ligatures w14:val="none"/>
              </w:rPr>
            </w:rPrChange>
          </w:rPr>
          <w:t>testFft</w:t>
        </w:r>
        <w:r w:rsidRPr="00625FEA">
          <w:rPr>
            <w:rFonts w:ascii="Consolas" w:eastAsia="Times New Roman" w:hAnsi="Consolas" w:cs="Courier New"/>
            <w:color w:val="000000"/>
            <w:sz w:val="18"/>
            <w:szCs w:val="18"/>
            <w:lang w:eastAsia="de-DE"/>
            <w14:ligatures w14:val="none"/>
            <w:rPrChange w:id="5054"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5055"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505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5057" w:author="Manuel Hergenröder" w:date="2020-07-16T16:26:00Z">
              <w:rPr>
                <w:rFonts w:ascii="Consolas" w:eastAsia="Times New Roman" w:hAnsi="Consolas" w:cs="Courier New"/>
                <w:color w:val="2B91AF"/>
                <w:sz w:val="20"/>
                <w:szCs w:val="20"/>
                <w:lang w:val="de-DE" w:eastAsia="de-DE"/>
                <w14:ligatures w14:val="none"/>
              </w:rPr>
            </w:rPrChange>
          </w:rPr>
          <w:t>Fft</w:t>
        </w:r>
        <w:r w:rsidRPr="00625FEA">
          <w:rPr>
            <w:rFonts w:ascii="Consolas" w:eastAsia="Times New Roman" w:hAnsi="Consolas" w:cs="Courier New"/>
            <w:color w:val="000000"/>
            <w:sz w:val="18"/>
            <w:szCs w:val="18"/>
            <w:lang w:eastAsia="de-DE"/>
            <w14:ligatures w14:val="none"/>
            <w:rPrChange w:id="5058" w:author="Manuel Hergenröder" w:date="2020-07-16T16:26:00Z">
              <w:rPr>
                <w:rFonts w:ascii="Consolas" w:eastAsia="Times New Roman" w:hAnsi="Consolas" w:cs="Courier New"/>
                <w:color w:val="000000"/>
                <w:sz w:val="20"/>
                <w:szCs w:val="20"/>
                <w:lang w:val="de-DE" w:eastAsia="de-DE"/>
                <w14:ligatures w14:val="none"/>
              </w:rPr>
            </w:rPrChange>
          </w:rPr>
          <w:t>();</w:t>
        </w:r>
      </w:ins>
    </w:p>
    <w:p w14:paraId="66B8047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059" w:author="Manuel Hergenröder" w:date="2020-07-16T16:21:00Z"/>
          <w:rFonts w:ascii="Consolas" w:eastAsia="Times New Roman" w:hAnsi="Consolas" w:cs="Courier New"/>
          <w:color w:val="000000"/>
          <w:sz w:val="18"/>
          <w:szCs w:val="18"/>
          <w:lang w:eastAsia="de-DE"/>
          <w14:ligatures w14:val="none"/>
          <w:rPrChange w:id="5060" w:author="Manuel Hergenröder" w:date="2020-07-16T16:26:00Z">
            <w:rPr>
              <w:ins w:id="5061" w:author="Manuel Hergenröder" w:date="2020-07-16T16:21:00Z"/>
              <w:rFonts w:ascii="Consolas" w:eastAsia="Times New Roman" w:hAnsi="Consolas" w:cs="Courier New"/>
              <w:color w:val="000000"/>
              <w:sz w:val="20"/>
              <w:szCs w:val="20"/>
              <w:lang w:val="de-DE" w:eastAsia="de-DE"/>
              <w14:ligatures w14:val="none"/>
            </w:rPr>
          </w:rPrChange>
        </w:rPr>
      </w:pPr>
      <w:ins w:id="5062" w:author="Manuel Hergenröder" w:date="2020-07-16T16:21:00Z">
        <w:r w:rsidRPr="00625FEA">
          <w:rPr>
            <w:rFonts w:ascii="Consolas" w:eastAsia="Times New Roman" w:hAnsi="Consolas" w:cs="Courier New"/>
            <w:color w:val="000000"/>
            <w:sz w:val="18"/>
            <w:szCs w:val="18"/>
            <w:lang w:eastAsia="de-DE"/>
            <w14:ligatures w14:val="none"/>
            <w:rPrChange w:id="506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064"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506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066" w:author="Manuel Hergenröder" w:date="2020-07-16T16:26:00Z">
              <w:rPr>
                <w:rFonts w:ascii="Consolas" w:eastAsia="Times New Roman" w:hAnsi="Consolas" w:cs="Courier New"/>
                <w:color w:val="1F377F"/>
                <w:sz w:val="20"/>
                <w:szCs w:val="20"/>
                <w:lang w:val="de-DE" w:eastAsia="de-DE"/>
                <w14:ligatures w14:val="none"/>
              </w:rPr>
            </w:rPrChange>
          </w:rPr>
          <w:t>fftResultD</w:t>
        </w:r>
        <w:r w:rsidRPr="00625FEA">
          <w:rPr>
            <w:rFonts w:ascii="Consolas" w:eastAsia="Times New Roman" w:hAnsi="Consolas" w:cs="Courier New"/>
            <w:color w:val="000000"/>
            <w:sz w:val="18"/>
            <w:szCs w:val="18"/>
            <w:lang w:eastAsia="de-DE"/>
            <w14:ligatures w14:val="none"/>
            <w:rPrChange w:id="5067"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5068" w:author="Manuel Hergenröder" w:date="2020-07-16T16:26:00Z">
              <w:rPr>
                <w:rFonts w:ascii="Consolas" w:eastAsia="Times New Roman" w:hAnsi="Consolas" w:cs="Courier New"/>
                <w:color w:val="1F377F"/>
                <w:sz w:val="20"/>
                <w:szCs w:val="20"/>
                <w:lang w:val="de-DE" w:eastAsia="de-DE"/>
                <w14:ligatures w14:val="none"/>
              </w:rPr>
            </w:rPrChange>
          </w:rPr>
          <w:t>testFft</w:t>
        </w:r>
        <w:r w:rsidRPr="00625FEA">
          <w:rPr>
            <w:rFonts w:ascii="Consolas" w:eastAsia="Times New Roman" w:hAnsi="Consolas" w:cs="Courier New"/>
            <w:color w:val="000000"/>
            <w:sz w:val="18"/>
            <w:szCs w:val="18"/>
            <w:lang w:eastAsia="de-DE"/>
            <w14:ligatures w14:val="none"/>
            <w:rPrChange w:id="506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070" w:author="Manuel Hergenröder" w:date="2020-07-16T16:26:00Z">
              <w:rPr>
                <w:rFonts w:ascii="Consolas" w:eastAsia="Times New Roman" w:hAnsi="Consolas" w:cs="Courier New"/>
                <w:color w:val="74531F"/>
                <w:sz w:val="20"/>
                <w:szCs w:val="20"/>
                <w:lang w:val="de-DE" w:eastAsia="de-DE"/>
                <w14:ligatures w14:val="none"/>
              </w:rPr>
            </w:rPrChange>
          </w:rPr>
          <w:t>RunFft</w:t>
        </w:r>
        <w:r w:rsidRPr="00625FEA">
          <w:rPr>
            <w:rFonts w:ascii="Consolas" w:eastAsia="Times New Roman" w:hAnsi="Consolas" w:cs="Courier New"/>
            <w:color w:val="000000"/>
            <w:sz w:val="18"/>
            <w:szCs w:val="18"/>
            <w:lang w:eastAsia="de-DE"/>
            <w14:ligatures w14:val="none"/>
            <w:rPrChange w:id="507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5072" w:author="Manuel Hergenröder" w:date="2020-07-16T16:26:00Z">
              <w:rPr>
                <w:rFonts w:ascii="Consolas" w:eastAsia="Times New Roman" w:hAnsi="Consolas" w:cs="Courier New"/>
                <w:color w:val="1F377F"/>
                <w:sz w:val="20"/>
                <w:szCs w:val="20"/>
                <w:lang w:val="de-DE" w:eastAsia="de-DE"/>
                <w14:ligatures w14:val="none"/>
              </w:rPr>
            </w:rPrChange>
          </w:rPr>
          <w:t>testInD</w:t>
        </w:r>
        <w:r w:rsidRPr="00625FEA">
          <w:rPr>
            <w:rFonts w:ascii="Consolas" w:eastAsia="Times New Roman" w:hAnsi="Consolas" w:cs="Courier New"/>
            <w:color w:val="000000"/>
            <w:sz w:val="18"/>
            <w:szCs w:val="18"/>
            <w:lang w:eastAsia="de-DE"/>
            <w14:ligatures w14:val="none"/>
            <w:rPrChange w:id="507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074" w:author="Manuel Hergenröder" w:date="2020-07-16T16:26:00Z">
              <w:rPr>
                <w:rFonts w:ascii="Consolas" w:eastAsia="Times New Roman" w:hAnsi="Consolas" w:cs="Courier New"/>
                <w:color w:val="0000FF"/>
                <w:sz w:val="20"/>
                <w:szCs w:val="20"/>
                <w:lang w:val="de-DE" w:eastAsia="de-DE"/>
                <w14:ligatures w14:val="none"/>
              </w:rPr>
            </w:rPrChange>
          </w:rPr>
          <w:t>true</w:t>
        </w:r>
        <w:r w:rsidRPr="00625FEA">
          <w:rPr>
            <w:rFonts w:ascii="Consolas" w:eastAsia="Times New Roman" w:hAnsi="Consolas" w:cs="Courier New"/>
            <w:color w:val="000000"/>
            <w:sz w:val="18"/>
            <w:szCs w:val="18"/>
            <w:lang w:eastAsia="de-DE"/>
            <w14:ligatures w14:val="none"/>
            <w:rPrChange w:id="5075" w:author="Manuel Hergenröder" w:date="2020-07-16T16:26:00Z">
              <w:rPr>
                <w:rFonts w:ascii="Consolas" w:eastAsia="Times New Roman" w:hAnsi="Consolas" w:cs="Courier New"/>
                <w:color w:val="000000"/>
                <w:sz w:val="20"/>
                <w:szCs w:val="20"/>
                <w:lang w:val="de-DE" w:eastAsia="de-DE"/>
                <w14:ligatures w14:val="none"/>
              </w:rPr>
            </w:rPrChange>
          </w:rPr>
          <w:t>);</w:t>
        </w:r>
      </w:ins>
    </w:p>
    <w:p w14:paraId="3C90974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076" w:author="Manuel Hergenröder" w:date="2020-07-16T16:21:00Z"/>
          <w:rFonts w:ascii="Consolas" w:eastAsia="Times New Roman" w:hAnsi="Consolas" w:cs="Courier New"/>
          <w:color w:val="000000"/>
          <w:sz w:val="18"/>
          <w:szCs w:val="18"/>
          <w:lang w:eastAsia="de-DE"/>
          <w14:ligatures w14:val="none"/>
          <w:rPrChange w:id="5077" w:author="Manuel Hergenröder" w:date="2020-07-16T16:26:00Z">
            <w:rPr>
              <w:ins w:id="5078" w:author="Manuel Hergenröder" w:date="2020-07-16T16:21:00Z"/>
              <w:rFonts w:ascii="Consolas" w:eastAsia="Times New Roman" w:hAnsi="Consolas" w:cs="Courier New"/>
              <w:color w:val="000000"/>
              <w:sz w:val="20"/>
              <w:szCs w:val="20"/>
              <w:lang w:val="de-DE" w:eastAsia="de-DE"/>
              <w14:ligatures w14:val="none"/>
            </w:rPr>
          </w:rPrChange>
        </w:rPr>
      </w:pPr>
      <w:ins w:id="5079" w:author="Manuel Hergenröder" w:date="2020-07-16T16:21:00Z">
        <w:r w:rsidRPr="00625FEA">
          <w:rPr>
            <w:rFonts w:ascii="Consolas" w:eastAsia="Times New Roman" w:hAnsi="Consolas" w:cs="Courier New"/>
            <w:color w:val="000000"/>
            <w:sz w:val="18"/>
            <w:szCs w:val="18"/>
            <w:lang w:eastAsia="de-DE"/>
            <w14:ligatures w14:val="none"/>
            <w:rPrChange w:id="508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081"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508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083" w:author="Manuel Hergenröder" w:date="2020-07-16T16:26:00Z">
              <w:rPr>
                <w:rFonts w:ascii="Consolas" w:eastAsia="Times New Roman" w:hAnsi="Consolas" w:cs="Courier New"/>
                <w:color w:val="1F377F"/>
                <w:sz w:val="20"/>
                <w:szCs w:val="20"/>
                <w:lang w:val="de-DE" w:eastAsia="de-DE"/>
                <w14:ligatures w14:val="none"/>
              </w:rPr>
            </w:rPrChange>
          </w:rPr>
          <w:t>ifftResultD</w:t>
        </w:r>
        <w:r w:rsidRPr="00625FEA">
          <w:rPr>
            <w:rFonts w:ascii="Consolas" w:eastAsia="Times New Roman" w:hAnsi="Consolas" w:cs="Courier New"/>
            <w:color w:val="000000"/>
            <w:sz w:val="18"/>
            <w:szCs w:val="18"/>
            <w:lang w:eastAsia="de-DE"/>
            <w14:ligatures w14:val="none"/>
            <w:rPrChange w:id="5084"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5085" w:author="Manuel Hergenröder" w:date="2020-07-16T16:26:00Z">
              <w:rPr>
                <w:rFonts w:ascii="Consolas" w:eastAsia="Times New Roman" w:hAnsi="Consolas" w:cs="Courier New"/>
                <w:color w:val="1F377F"/>
                <w:sz w:val="20"/>
                <w:szCs w:val="20"/>
                <w:lang w:val="de-DE" w:eastAsia="de-DE"/>
                <w14:ligatures w14:val="none"/>
              </w:rPr>
            </w:rPrChange>
          </w:rPr>
          <w:t>testFft</w:t>
        </w:r>
        <w:r w:rsidRPr="00625FEA">
          <w:rPr>
            <w:rFonts w:ascii="Consolas" w:eastAsia="Times New Roman" w:hAnsi="Consolas" w:cs="Courier New"/>
            <w:color w:val="000000"/>
            <w:sz w:val="18"/>
            <w:szCs w:val="18"/>
            <w:lang w:eastAsia="de-DE"/>
            <w14:ligatures w14:val="none"/>
            <w:rPrChange w:id="508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087" w:author="Manuel Hergenröder" w:date="2020-07-16T16:26:00Z">
              <w:rPr>
                <w:rFonts w:ascii="Consolas" w:eastAsia="Times New Roman" w:hAnsi="Consolas" w:cs="Courier New"/>
                <w:color w:val="74531F"/>
                <w:sz w:val="20"/>
                <w:szCs w:val="20"/>
                <w:lang w:val="de-DE" w:eastAsia="de-DE"/>
                <w14:ligatures w14:val="none"/>
              </w:rPr>
            </w:rPrChange>
          </w:rPr>
          <w:t>RunIfft</w:t>
        </w:r>
        <w:r w:rsidRPr="00625FEA">
          <w:rPr>
            <w:rFonts w:ascii="Consolas" w:eastAsia="Times New Roman" w:hAnsi="Consolas" w:cs="Courier New"/>
            <w:color w:val="000000"/>
            <w:sz w:val="18"/>
            <w:szCs w:val="18"/>
            <w:lang w:eastAsia="de-DE"/>
            <w14:ligatures w14:val="none"/>
            <w:rPrChange w:id="508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5089" w:author="Manuel Hergenröder" w:date="2020-07-16T16:26:00Z">
              <w:rPr>
                <w:rFonts w:ascii="Consolas" w:eastAsia="Times New Roman" w:hAnsi="Consolas" w:cs="Courier New"/>
                <w:color w:val="1F377F"/>
                <w:sz w:val="20"/>
                <w:szCs w:val="20"/>
                <w:lang w:val="de-DE" w:eastAsia="de-DE"/>
                <w14:ligatures w14:val="none"/>
              </w:rPr>
            </w:rPrChange>
          </w:rPr>
          <w:t>fftResultD</w:t>
        </w:r>
        <w:r w:rsidRPr="00625FEA">
          <w:rPr>
            <w:rFonts w:ascii="Consolas" w:eastAsia="Times New Roman" w:hAnsi="Consolas" w:cs="Courier New"/>
            <w:color w:val="000000"/>
            <w:sz w:val="18"/>
            <w:szCs w:val="18"/>
            <w:lang w:eastAsia="de-DE"/>
            <w14:ligatures w14:val="none"/>
            <w:rPrChange w:id="5090" w:author="Manuel Hergenröder" w:date="2020-07-16T16:26:00Z">
              <w:rPr>
                <w:rFonts w:ascii="Consolas" w:eastAsia="Times New Roman" w:hAnsi="Consolas" w:cs="Courier New"/>
                <w:color w:val="000000"/>
                <w:sz w:val="20"/>
                <w:szCs w:val="20"/>
                <w:lang w:val="de-DE" w:eastAsia="de-DE"/>
                <w14:ligatures w14:val="none"/>
              </w:rPr>
            </w:rPrChange>
          </w:rPr>
          <w:t>);</w:t>
        </w:r>
      </w:ins>
    </w:p>
    <w:p w14:paraId="120892A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091" w:author="Manuel Hergenröder" w:date="2020-07-16T16:21:00Z"/>
          <w:rFonts w:ascii="Consolas" w:eastAsia="Times New Roman" w:hAnsi="Consolas" w:cs="Courier New"/>
          <w:color w:val="000000"/>
          <w:sz w:val="18"/>
          <w:szCs w:val="18"/>
          <w:lang w:eastAsia="de-DE"/>
          <w14:ligatures w14:val="none"/>
          <w:rPrChange w:id="5092" w:author="Manuel Hergenröder" w:date="2020-07-16T16:26:00Z">
            <w:rPr>
              <w:ins w:id="5093" w:author="Manuel Hergenröder" w:date="2020-07-16T16:21:00Z"/>
              <w:rFonts w:ascii="Consolas" w:eastAsia="Times New Roman" w:hAnsi="Consolas" w:cs="Courier New"/>
              <w:color w:val="000000"/>
              <w:sz w:val="20"/>
              <w:szCs w:val="20"/>
              <w:lang w:val="de-DE" w:eastAsia="de-DE"/>
              <w14:ligatures w14:val="none"/>
            </w:rPr>
          </w:rPrChange>
        </w:rPr>
      </w:pPr>
      <w:ins w:id="5094" w:author="Manuel Hergenröder" w:date="2020-07-16T16:21:00Z">
        <w:r w:rsidRPr="00625FEA">
          <w:rPr>
            <w:rFonts w:ascii="Consolas" w:eastAsia="Times New Roman" w:hAnsi="Consolas" w:cs="Courier New"/>
            <w:color w:val="000000"/>
            <w:sz w:val="18"/>
            <w:szCs w:val="18"/>
            <w:lang w:eastAsia="de-DE"/>
            <w14:ligatures w14:val="none"/>
            <w:rPrChange w:id="509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096"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509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098" w:author="Manuel Hergenröder" w:date="2020-07-16T16:26:00Z">
              <w:rPr>
                <w:rFonts w:ascii="Consolas" w:eastAsia="Times New Roman" w:hAnsi="Consolas" w:cs="Courier New"/>
                <w:color w:val="1F377F"/>
                <w:sz w:val="20"/>
                <w:szCs w:val="20"/>
                <w:lang w:val="de-DE" w:eastAsia="de-DE"/>
                <w14:ligatures w14:val="none"/>
              </w:rPr>
            </w:rPrChange>
          </w:rPr>
          <w:t>ifftResultF</w:t>
        </w:r>
        <w:r w:rsidRPr="00625FEA">
          <w:rPr>
            <w:rFonts w:ascii="Consolas" w:eastAsia="Times New Roman" w:hAnsi="Consolas" w:cs="Courier New"/>
            <w:color w:val="000000"/>
            <w:sz w:val="18"/>
            <w:szCs w:val="18"/>
            <w:lang w:eastAsia="de-DE"/>
            <w14:ligatures w14:val="none"/>
            <w:rPrChange w:id="5099" w:author="Manuel Hergenröder" w:date="2020-07-16T16:26:00Z">
              <w:rPr>
                <w:rFonts w:ascii="Consolas" w:eastAsia="Times New Roman" w:hAnsi="Consolas" w:cs="Courier New"/>
                <w:color w:val="000000"/>
                <w:sz w:val="20"/>
                <w:szCs w:val="20"/>
                <w:lang w:val="de-DE" w:eastAsia="de-DE"/>
                <w14:ligatures w14:val="none"/>
              </w:rPr>
            </w:rPrChange>
          </w:rPr>
          <w:t>;</w:t>
        </w:r>
      </w:ins>
    </w:p>
    <w:p w14:paraId="6DEDEC6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100" w:author="Manuel Hergenröder" w:date="2020-07-16T16:21:00Z"/>
          <w:rFonts w:ascii="Consolas" w:eastAsia="Times New Roman" w:hAnsi="Consolas" w:cs="Courier New"/>
          <w:color w:val="000000"/>
          <w:sz w:val="18"/>
          <w:szCs w:val="18"/>
          <w:lang w:eastAsia="de-DE"/>
          <w14:ligatures w14:val="none"/>
          <w:rPrChange w:id="5101" w:author="Manuel Hergenröder" w:date="2020-07-16T16:26:00Z">
            <w:rPr>
              <w:ins w:id="5102" w:author="Manuel Hergenröder" w:date="2020-07-16T16:21:00Z"/>
              <w:rFonts w:ascii="Consolas" w:eastAsia="Times New Roman" w:hAnsi="Consolas" w:cs="Courier New"/>
              <w:color w:val="000000"/>
              <w:sz w:val="20"/>
              <w:szCs w:val="20"/>
              <w:lang w:val="de-DE" w:eastAsia="de-DE"/>
              <w14:ligatures w14:val="none"/>
            </w:rPr>
          </w:rPrChange>
        </w:rPr>
      </w:pPr>
      <w:ins w:id="5103" w:author="Manuel Hergenröder" w:date="2020-07-16T16:21:00Z">
        <w:r w:rsidRPr="00625FEA">
          <w:rPr>
            <w:rFonts w:ascii="Consolas" w:eastAsia="Times New Roman" w:hAnsi="Consolas" w:cs="Courier New"/>
            <w:color w:val="000000"/>
            <w:sz w:val="18"/>
            <w:szCs w:val="18"/>
            <w:lang w:eastAsia="de-DE"/>
            <w14:ligatures w14:val="none"/>
            <w:rPrChange w:id="510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105" w:author="Manuel Hergenröder" w:date="2020-07-16T16:26:00Z">
              <w:rPr>
                <w:rFonts w:ascii="Consolas" w:eastAsia="Times New Roman" w:hAnsi="Consolas" w:cs="Courier New"/>
                <w:color w:val="1F377F"/>
                <w:sz w:val="20"/>
                <w:szCs w:val="20"/>
                <w:lang w:val="de-DE" w:eastAsia="de-DE"/>
                <w14:ligatures w14:val="none"/>
              </w:rPr>
            </w:rPrChange>
          </w:rPr>
          <w:t>ifftResultF</w:t>
        </w:r>
        <w:r w:rsidRPr="00625FEA">
          <w:rPr>
            <w:rFonts w:ascii="Consolas" w:eastAsia="Times New Roman" w:hAnsi="Consolas" w:cs="Courier New"/>
            <w:color w:val="000000"/>
            <w:sz w:val="18"/>
            <w:szCs w:val="18"/>
            <w:lang w:eastAsia="de-DE"/>
            <w14:ligatures w14:val="none"/>
            <w:rPrChange w:id="5106" w:author="Manuel Hergenröder" w:date="2020-07-16T16:26:00Z">
              <w:rPr>
                <w:rFonts w:ascii="Consolas" w:eastAsia="Times New Roman" w:hAnsi="Consolas" w:cs="Courier New"/>
                <w:color w:val="000000"/>
                <w:sz w:val="20"/>
                <w:szCs w:val="20"/>
                <w:lang w:val="de-DE" w:eastAsia="de-DE"/>
                <w14:ligatures w14:val="none"/>
              </w:rPr>
            </w:rPrChange>
          </w:rPr>
          <w:t> = System.</w:t>
        </w:r>
        <w:r w:rsidRPr="00625FEA">
          <w:rPr>
            <w:rFonts w:ascii="Consolas" w:eastAsia="Times New Roman" w:hAnsi="Consolas" w:cs="Courier New"/>
            <w:color w:val="2B91AF"/>
            <w:sz w:val="18"/>
            <w:szCs w:val="18"/>
            <w:lang w:eastAsia="de-DE"/>
            <w14:ligatures w14:val="none"/>
            <w:rPrChange w:id="5107" w:author="Manuel Hergenröder" w:date="2020-07-16T16:26:00Z">
              <w:rPr>
                <w:rFonts w:ascii="Consolas" w:eastAsia="Times New Roman" w:hAnsi="Consolas" w:cs="Courier New"/>
                <w:color w:val="2B91AF"/>
                <w:sz w:val="20"/>
                <w:szCs w:val="20"/>
                <w:lang w:val="de-DE" w:eastAsia="de-DE"/>
                <w14:ligatures w14:val="none"/>
              </w:rPr>
            </w:rPrChange>
          </w:rPr>
          <w:t>Array</w:t>
        </w:r>
        <w:r w:rsidRPr="00625FEA">
          <w:rPr>
            <w:rFonts w:ascii="Consolas" w:eastAsia="Times New Roman" w:hAnsi="Consolas" w:cs="Courier New"/>
            <w:color w:val="000000"/>
            <w:sz w:val="18"/>
            <w:szCs w:val="18"/>
            <w:lang w:eastAsia="de-DE"/>
            <w14:ligatures w14:val="none"/>
            <w:rPrChange w:id="510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109" w:author="Manuel Hergenröder" w:date="2020-07-16T16:26:00Z">
              <w:rPr>
                <w:rFonts w:ascii="Consolas" w:eastAsia="Times New Roman" w:hAnsi="Consolas" w:cs="Courier New"/>
                <w:color w:val="74531F"/>
                <w:sz w:val="20"/>
                <w:szCs w:val="20"/>
                <w:lang w:val="de-DE" w:eastAsia="de-DE"/>
                <w14:ligatures w14:val="none"/>
              </w:rPr>
            </w:rPrChange>
          </w:rPr>
          <w:t>ConvertAll</w:t>
        </w:r>
        <w:r w:rsidRPr="00625FEA">
          <w:rPr>
            <w:rFonts w:ascii="Consolas" w:eastAsia="Times New Roman" w:hAnsi="Consolas" w:cs="Courier New"/>
            <w:color w:val="000000"/>
            <w:sz w:val="18"/>
            <w:szCs w:val="18"/>
            <w:lang w:eastAsia="de-DE"/>
            <w14:ligatures w14:val="none"/>
            <w:rPrChange w:id="5110"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0000FF"/>
            <w:sz w:val="18"/>
            <w:szCs w:val="18"/>
            <w:lang w:eastAsia="de-DE"/>
            <w14:ligatures w14:val="none"/>
            <w:rPrChange w:id="5111"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511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113"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5114" w:author="Manuel Hergenröder" w:date="2020-07-16T16:26:00Z">
              <w:rPr>
                <w:rFonts w:ascii="Consolas" w:eastAsia="Times New Roman" w:hAnsi="Consolas" w:cs="Courier New"/>
                <w:color w:val="000000"/>
                <w:sz w:val="20"/>
                <w:szCs w:val="20"/>
                <w:lang w:val="de-DE" w:eastAsia="de-DE"/>
                <w14:ligatures w14:val="none"/>
              </w:rPr>
            </w:rPrChange>
          </w:rPr>
          <w:t>&gt;(</w:t>
        </w:r>
        <w:r w:rsidRPr="00625FEA">
          <w:rPr>
            <w:rFonts w:ascii="Consolas" w:eastAsia="Times New Roman" w:hAnsi="Consolas" w:cs="Courier New"/>
            <w:color w:val="1F377F"/>
            <w:sz w:val="18"/>
            <w:szCs w:val="18"/>
            <w:lang w:eastAsia="de-DE"/>
            <w14:ligatures w14:val="none"/>
            <w:rPrChange w:id="5115" w:author="Manuel Hergenröder" w:date="2020-07-16T16:26:00Z">
              <w:rPr>
                <w:rFonts w:ascii="Consolas" w:eastAsia="Times New Roman" w:hAnsi="Consolas" w:cs="Courier New"/>
                <w:color w:val="1F377F"/>
                <w:sz w:val="20"/>
                <w:szCs w:val="20"/>
                <w:lang w:val="de-DE" w:eastAsia="de-DE"/>
                <w14:ligatures w14:val="none"/>
              </w:rPr>
            </w:rPrChange>
          </w:rPr>
          <w:t>ifftResultD</w:t>
        </w:r>
        <w:r w:rsidRPr="00625FEA">
          <w:rPr>
            <w:rFonts w:ascii="Consolas" w:eastAsia="Times New Roman" w:hAnsi="Consolas" w:cs="Courier New"/>
            <w:color w:val="000000"/>
            <w:sz w:val="18"/>
            <w:szCs w:val="18"/>
            <w:lang w:eastAsia="de-DE"/>
            <w14:ligatures w14:val="none"/>
            <w:rPrChange w:id="511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117" w:author="Manuel Hergenröder" w:date="2020-07-16T16:26:00Z">
              <w:rPr>
                <w:rFonts w:ascii="Consolas" w:eastAsia="Times New Roman" w:hAnsi="Consolas" w:cs="Courier New"/>
                <w:color w:val="1F377F"/>
                <w:sz w:val="20"/>
                <w:szCs w:val="20"/>
                <w:lang w:val="de-DE" w:eastAsia="de-DE"/>
                <w14:ligatures w14:val="none"/>
              </w:rPr>
            </w:rPrChange>
          </w:rPr>
          <w:t>y</w:t>
        </w:r>
        <w:r w:rsidRPr="00625FEA">
          <w:rPr>
            <w:rFonts w:ascii="Consolas" w:eastAsia="Times New Roman" w:hAnsi="Consolas" w:cs="Courier New"/>
            <w:color w:val="000000"/>
            <w:sz w:val="18"/>
            <w:szCs w:val="18"/>
            <w:lang w:eastAsia="de-DE"/>
            <w14:ligatures w14:val="none"/>
            <w:rPrChange w:id="5118" w:author="Manuel Hergenröder" w:date="2020-07-16T16:26:00Z">
              <w:rPr>
                <w:rFonts w:ascii="Consolas" w:eastAsia="Times New Roman" w:hAnsi="Consolas" w:cs="Courier New"/>
                <w:color w:val="000000"/>
                <w:sz w:val="20"/>
                <w:szCs w:val="20"/>
                <w:lang w:val="de-DE" w:eastAsia="de-DE"/>
                <w14:ligatures w14:val="none"/>
              </w:rPr>
            </w:rPrChange>
          </w:rPr>
          <w:t> =&gt; (</w:t>
        </w:r>
        <w:r w:rsidRPr="00625FEA">
          <w:rPr>
            <w:rFonts w:ascii="Consolas" w:eastAsia="Times New Roman" w:hAnsi="Consolas" w:cs="Courier New"/>
            <w:color w:val="0000FF"/>
            <w:sz w:val="18"/>
            <w:szCs w:val="18"/>
            <w:lang w:eastAsia="de-DE"/>
            <w14:ligatures w14:val="none"/>
            <w:rPrChange w:id="5119"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512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5121" w:author="Manuel Hergenröder" w:date="2020-07-16T16:26:00Z">
              <w:rPr>
                <w:rFonts w:ascii="Consolas" w:eastAsia="Times New Roman" w:hAnsi="Consolas" w:cs="Courier New"/>
                <w:color w:val="1F377F"/>
                <w:sz w:val="20"/>
                <w:szCs w:val="20"/>
                <w:lang w:val="de-DE" w:eastAsia="de-DE"/>
                <w14:ligatures w14:val="none"/>
              </w:rPr>
            </w:rPrChange>
          </w:rPr>
          <w:t>y</w:t>
        </w:r>
        <w:r w:rsidRPr="00625FEA">
          <w:rPr>
            <w:rFonts w:ascii="Consolas" w:eastAsia="Times New Roman" w:hAnsi="Consolas" w:cs="Courier New"/>
            <w:color w:val="000000"/>
            <w:sz w:val="18"/>
            <w:szCs w:val="18"/>
            <w:lang w:eastAsia="de-DE"/>
            <w14:ligatures w14:val="none"/>
            <w:rPrChange w:id="5122" w:author="Manuel Hergenröder" w:date="2020-07-16T16:26:00Z">
              <w:rPr>
                <w:rFonts w:ascii="Consolas" w:eastAsia="Times New Roman" w:hAnsi="Consolas" w:cs="Courier New"/>
                <w:color w:val="000000"/>
                <w:sz w:val="20"/>
                <w:szCs w:val="20"/>
                <w:lang w:val="de-DE" w:eastAsia="de-DE"/>
                <w14:ligatures w14:val="none"/>
              </w:rPr>
            </w:rPrChange>
          </w:rPr>
          <w:t>);</w:t>
        </w:r>
      </w:ins>
    </w:p>
    <w:p w14:paraId="5B93E57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123" w:author="Manuel Hergenröder" w:date="2020-07-16T16:21:00Z"/>
          <w:rFonts w:ascii="Consolas" w:eastAsia="Times New Roman" w:hAnsi="Consolas" w:cs="Courier New"/>
          <w:color w:val="000000"/>
          <w:sz w:val="18"/>
          <w:szCs w:val="18"/>
          <w:lang w:eastAsia="de-DE"/>
          <w14:ligatures w14:val="none"/>
          <w:rPrChange w:id="5124" w:author="Manuel Hergenröder" w:date="2020-07-16T16:26:00Z">
            <w:rPr>
              <w:ins w:id="5125" w:author="Manuel Hergenröder" w:date="2020-07-16T16:21:00Z"/>
              <w:rFonts w:ascii="Consolas" w:eastAsia="Times New Roman" w:hAnsi="Consolas" w:cs="Courier New"/>
              <w:color w:val="000000"/>
              <w:sz w:val="20"/>
              <w:szCs w:val="20"/>
              <w:lang w:val="de-DE" w:eastAsia="de-DE"/>
              <w14:ligatures w14:val="none"/>
            </w:rPr>
          </w:rPrChange>
        </w:rPr>
      </w:pPr>
      <w:ins w:id="5126" w:author="Manuel Hergenröder" w:date="2020-07-16T16:21:00Z">
        <w:r w:rsidRPr="00625FEA">
          <w:rPr>
            <w:rFonts w:ascii="Consolas" w:eastAsia="Times New Roman" w:hAnsi="Consolas" w:cs="Courier New"/>
            <w:color w:val="000000"/>
            <w:sz w:val="18"/>
            <w:szCs w:val="18"/>
            <w:lang w:eastAsia="de-DE"/>
            <w14:ligatures w14:val="none"/>
            <w:rPrChange w:id="512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3D603C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128" w:author="Manuel Hergenröder" w:date="2020-07-16T16:21:00Z"/>
          <w:rFonts w:ascii="Consolas" w:eastAsia="Times New Roman" w:hAnsi="Consolas" w:cs="Courier New"/>
          <w:color w:val="000000"/>
          <w:sz w:val="18"/>
          <w:szCs w:val="18"/>
          <w:lang w:eastAsia="de-DE"/>
          <w14:ligatures w14:val="none"/>
          <w:rPrChange w:id="5129" w:author="Manuel Hergenröder" w:date="2020-07-16T16:26:00Z">
            <w:rPr>
              <w:ins w:id="5130" w:author="Manuel Hergenröder" w:date="2020-07-16T16:21:00Z"/>
              <w:rFonts w:ascii="Consolas" w:eastAsia="Times New Roman" w:hAnsi="Consolas" w:cs="Courier New"/>
              <w:color w:val="000000"/>
              <w:sz w:val="20"/>
              <w:szCs w:val="20"/>
              <w:lang w:val="de-DE" w:eastAsia="de-DE"/>
              <w14:ligatures w14:val="none"/>
            </w:rPr>
          </w:rPrChange>
        </w:rPr>
      </w:pPr>
      <w:ins w:id="5131" w:author="Manuel Hergenröder" w:date="2020-07-16T16:21:00Z">
        <w:r w:rsidRPr="00625FEA">
          <w:rPr>
            <w:rFonts w:ascii="Consolas" w:eastAsia="Times New Roman" w:hAnsi="Consolas" w:cs="Courier New"/>
            <w:color w:val="000000"/>
            <w:sz w:val="18"/>
            <w:szCs w:val="18"/>
            <w:lang w:eastAsia="de-DE"/>
            <w14:ligatures w14:val="none"/>
            <w:rPrChange w:id="513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5133"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513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135"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513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13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5138" w:author="Manuel Hergenröder" w:date="2020-07-16T16:26:00Z">
              <w:rPr>
                <w:rFonts w:ascii="Consolas" w:eastAsia="Times New Roman" w:hAnsi="Consolas" w:cs="Courier New"/>
                <w:color w:val="000000"/>
                <w:sz w:val="20"/>
                <w:szCs w:val="20"/>
                <w:lang w:val="de-DE" w:eastAsia="de-DE"/>
                <w14:ligatures w14:val="none"/>
              </w:rPr>
            </w:rPrChange>
          </w:rPr>
          <w:t> = 0; </w:t>
        </w:r>
        <w:r w:rsidRPr="00625FEA">
          <w:rPr>
            <w:rFonts w:ascii="Consolas" w:eastAsia="Times New Roman" w:hAnsi="Consolas" w:cs="Courier New"/>
            <w:color w:val="1F377F"/>
            <w:sz w:val="18"/>
            <w:szCs w:val="18"/>
            <w:lang w:eastAsia="de-DE"/>
            <w14:ligatures w14:val="none"/>
            <w:rPrChange w:id="5139"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5140" w:author="Manuel Hergenröder" w:date="2020-07-16T16:26:00Z">
              <w:rPr>
                <w:rFonts w:ascii="Consolas" w:eastAsia="Times New Roman" w:hAnsi="Consolas" w:cs="Courier New"/>
                <w:color w:val="000000"/>
                <w:sz w:val="20"/>
                <w:szCs w:val="20"/>
                <w:lang w:val="de-DE" w:eastAsia="de-DE"/>
                <w14:ligatures w14:val="none"/>
              </w:rPr>
            </w:rPrChange>
          </w:rPr>
          <w:t>&lt; </w:t>
        </w:r>
        <w:r w:rsidRPr="00625FEA">
          <w:rPr>
            <w:rFonts w:ascii="Consolas" w:eastAsia="Times New Roman" w:hAnsi="Consolas" w:cs="Courier New"/>
            <w:color w:val="1F377F"/>
            <w:sz w:val="18"/>
            <w:szCs w:val="18"/>
            <w:lang w:eastAsia="de-DE"/>
            <w14:ligatures w14:val="none"/>
            <w:rPrChange w:id="5141" w:author="Manuel Hergenröder" w:date="2020-07-16T16:26:00Z">
              <w:rPr>
                <w:rFonts w:ascii="Consolas" w:eastAsia="Times New Roman" w:hAnsi="Consolas" w:cs="Courier New"/>
                <w:color w:val="1F377F"/>
                <w:sz w:val="20"/>
                <w:szCs w:val="20"/>
                <w:lang w:val="de-DE" w:eastAsia="de-DE"/>
                <w14:ligatures w14:val="none"/>
              </w:rPr>
            </w:rPrChange>
          </w:rPr>
          <w:t>testInF</w:t>
        </w:r>
        <w:r w:rsidRPr="00625FEA">
          <w:rPr>
            <w:rFonts w:ascii="Consolas" w:eastAsia="Times New Roman" w:hAnsi="Consolas" w:cs="Courier New"/>
            <w:color w:val="000000"/>
            <w:sz w:val="18"/>
            <w:szCs w:val="18"/>
            <w:lang w:eastAsia="de-DE"/>
            <w14:ligatures w14:val="none"/>
            <w:rPrChange w:id="5142" w:author="Manuel Hergenröder" w:date="2020-07-16T16:26:00Z">
              <w:rPr>
                <w:rFonts w:ascii="Consolas" w:eastAsia="Times New Roman" w:hAnsi="Consolas" w:cs="Courier New"/>
                <w:color w:val="000000"/>
                <w:sz w:val="20"/>
                <w:szCs w:val="20"/>
                <w:lang w:val="de-DE" w:eastAsia="de-DE"/>
                <w14:ligatures w14:val="none"/>
              </w:rPr>
            </w:rPrChange>
          </w:rPr>
          <w:t>.Length; </w:t>
        </w:r>
        <w:r w:rsidRPr="00625FEA">
          <w:rPr>
            <w:rFonts w:ascii="Consolas" w:eastAsia="Times New Roman" w:hAnsi="Consolas" w:cs="Courier New"/>
            <w:color w:val="1F377F"/>
            <w:sz w:val="18"/>
            <w:szCs w:val="18"/>
            <w:lang w:eastAsia="de-DE"/>
            <w14:ligatures w14:val="none"/>
            <w:rPrChange w:id="5143"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5144" w:author="Manuel Hergenröder" w:date="2020-07-16T16:26:00Z">
              <w:rPr>
                <w:rFonts w:ascii="Consolas" w:eastAsia="Times New Roman" w:hAnsi="Consolas" w:cs="Courier New"/>
                <w:color w:val="000000"/>
                <w:sz w:val="20"/>
                <w:szCs w:val="20"/>
                <w:lang w:val="de-DE" w:eastAsia="de-DE"/>
                <w14:ligatures w14:val="none"/>
              </w:rPr>
            </w:rPrChange>
          </w:rPr>
          <w:t>++)</w:t>
        </w:r>
      </w:ins>
    </w:p>
    <w:p w14:paraId="545BE06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145" w:author="Manuel Hergenröder" w:date="2020-07-16T16:21:00Z"/>
          <w:rFonts w:ascii="Consolas" w:eastAsia="Times New Roman" w:hAnsi="Consolas" w:cs="Courier New"/>
          <w:color w:val="000000"/>
          <w:sz w:val="18"/>
          <w:szCs w:val="18"/>
          <w:lang w:eastAsia="de-DE"/>
          <w14:ligatures w14:val="none"/>
          <w:rPrChange w:id="5146" w:author="Manuel Hergenröder" w:date="2020-07-16T16:26:00Z">
            <w:rPr>
              <w:ins w:id="5147" w:author="Manuel Hergenröder" w:date="2020-07-16T16:21:00Z"/>
              <w:rFonts w:ascii="Consolas" w:eastAsia="Times New Roman" w:hAnsi="Consolas" w:cs="Courier New"/>
              <w:color w:val="000000"/>
              <w:sz w:val="20"/>
              <w:szCs w:val="20"/>
              <w:lang w:val="de-DE" w:eastAsia="de-DE"/>
              <w14:ligatures w14:val="none"/>
            </w:rPr>
          </w:rPrChange>
        </w:rPr>
      </w:pPr>
      <w:ins w:id="5148" w:author="Manuel Hergenröder" w:date="2020-07-16T16:21:00Z">
        <w:r w:rsidRPr="00625FEA">
          <w:rPr>
            <w:rFonts w:ascii="Consolas" w:eastAsia="Times New Roman" w:hAnsi="Consolas" w:cs="Courier New"/>
            <w:color w:val="000000"/>
            <w:sz w:val="18"/>
            <w:szCs w:val="18"/>
            <w:lang w:eastAsia="de-DE"/>
            <w14:ligatures w14:val="none"/>
            <w:rPrChange w:id="5149" w:author="Manuel Hergenröder" w:date="2020-07-16T16:26:00Z">
              <w:rPr>
                <w:rFonts w:ascii="Consolas" w:eastAsia="Times New Roman" w:hAnsi="Consolas" w:cs="Courier New"/>
                <w:color w:val="000000"/>
                <w:sz w:val="20"/>
                <w:szCs w:val="20"/>
                <w:lang w:val="de-DE" w:eastAsia="de-DE"/>
                <w14:ligatures w14:val="none"/>
              </w:rPr>
            </w:rPrChange>
          </w:rPr>
          <w:t>        {</w:t>
        </w:r>
      </w:ins>
    </w:p>
    <w:p w14:paraId="63BDAE7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150" w:author="Manuel Hergenröder" w:date="2020-07-16T16:21:00Z"/>
          <w:rFonts w:ascii="Consolas" w:eastAsia="Times New Roman" w:hAnsi="Consolas" w:cs="Courier New"/>
          <w:color w:val="000000"/>
          <w:sz w:val="18"/>
          <w:szCs w:val="18"/>
          <w:lang w:eastAsia="de-DE"/>
          <w14:ligatures w14:val="none"/>
          <w:rPrChange w:id="5151" w:author="Manuel Hergenröder" w:date="2020-07-16T16:26:00Z">
            <w:rPr>
              <w:ins w:id="5152" w:author="Manuel Hergenröder" w:date="2020-07-16T16:21:00Z"/>
              <w:rFonts w:ascii="Consolas" w:eastAsia="Times New Roman" w:hAnsi="Consolas" w:cs="Courier New"/>
              <w:color w:val="000000"/>
              <w:sz w:val="20"/>
              <w:szCs w:val="20"/>
              <w:lang w:val="de-DE" w:eastAsia="de-DE"/>
              <w14:ligatures w14:val="none"/>
            </w:rPr>
          </w:rPrChange>
        </w:rPr>
      </w:pPr>
      <w:ins w:id="5153" w:author="Manuel Hergenröder" w:date="2020-07-16T16:21:00Z">
        <w:r w:rsidRPr="00625FEA">
          <w:rPr>
            <w:rFonts w:ascii="Consolas" w:eastAsia="Times New Roman" w:hAnsi="Consolas" w:cs="Courier New"/>
            <w:color w:val="000000"/>
            <w:sz w:val="18"/>
            <w:szCs w:val="18"/>
            <w:lang w:eastAsia="de-DE"/>
            <w14:ligatures w14:val="none"/>
            <w:rPrChange w:id="515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5155" w:author="Manuel Hergenröder" w:date="2020-07-16T16:26:00Z">
              <w:rPr>
                <w:rFonts w:ascii="Consolas" w:eastAsia="Times New Roman" w:hAnsi="Consolas" w:cs="Courier New"/>
                <w:color w:val="2B91AF"/>
                <w:sz w:val="20"/>
                <w:szCs w:val="20"/>
                <w:lang w:val="de-DE" w:eastAsia="de-DE"/>
                <w14:ligatures w14:val="none"/>
              </w:rPr>
            </w:rPrChange>
          </w:rPr>
          <w:t>Debug</w:t>
        </w:r>
        <w:r w:rsidRPr="00625FEA">
          <w:rPr>
            <w:rFonts w:ascii="Consolas" w:eastAsia="Times New Roman" w:hAnsi="Consolas" w:cs="Courier New"/>
            <w:color w:val="000000"/>
            <w:sz w:val="18"/>
            <w:szCs w:val="18"/>
            <w:lang w:eastAsia="de-DE"/>
            <w14:ligatures w14:val="none"/>
            <w:rPrChange w:id="515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157" w:author="Manuel Hergenröder" w:date="2020-07-16T16:26:00Z">
              <w:rPr>
                <w:rFonts w:ascii="Consolas" w:eastAsia="Times New Roman" w:hAnsi="Consolas" w:cs="Courier New"/>
                <w:color w:val="74531F"/>
                <w:sz w:val="20"/>
                <w:szCs w:val="20"/>
                <w:lang w:val="de-DE" w:eastAsia="de-DE"/>
                <w14:ligatures w14:val="none"/>
              </w:rPr>
            </w:rPrChange>
          </w:rPr>
          <w:t>Log</w:t>
        </w:r>
        <w:r w:rsidRPr="00625FEA">
          <w:rPr>
            <w:rFonts w:ascii="Consolas" w:eastAsia="Times New Roman" w:hAnsi="Consolas" w:cs="Courier New"/>
            <w:color w:val="000000"/>
            <w:sz w:val="18"/>
            <w:szCs w:val="18"/>
            <w:lang w:eastAsia="de-DE"/>
            <w14:ligatures w14:val="none"/>
            <w:rPrChange w:id="515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5159" w:author="Manuel Hergenröder" w:date="2020-07-16T16:26:00Z">
              <w:rPr>
                <w:rFonts w:ascii="Consolas" w:eastAsia="Times New Roman" w:hAnsi="Consolas" w:cs="Courier New"/>
                <w:color w:val="A31515"/>
                <w:sz w:val="20"/>
                <w:szCs w:val="20"/>
                <w:lang w:val="de-DE" w:eastAsia="de-DE"/>
                <w14:ligatures w14:val="none"/>
              </w:rPr>
            </w:rPrChange>
          </w:rPr>
          <w:t>"INPUT: "</w:t>
        </w:r>
        <w:r w:rsidRPr="00625FEA">
          <w:rPr>
            <w:rFonts w:ascii="Consolas" w:eastAsia="Times New Roman" w:hAnsi="Consolas" w:cs="Courier New"/>
            <w:color w:val="000000"/>
            <w:sz w:val="18"/>
            <w:szCs w:val="18"/>
            <w:lang w:eastAsia="de-DE"/>
            <w14:ligatures w14:val="none"/>
            <w:rPrChange w:id="5160"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5161" w:author="Manuel Hergenröder" w:date="2020-07-16T16:26:00Z">
              <w:rPr>
                <w:rFonts w:ascii="Consolas" w:eastAsia="Times New Roman" w:hAnsi="Consolas" w:cs="Courier New"/>
                <w:color w:val="1F377F"/>
                <w:sz w:val="20"/>
                <w:szCs w:val="20"/>
                <w:lang w:val="de-DE" w:eastAsia="de-DE"/>
                <w14:ligatures w14:val="none"/>
              </w:rPr>
            </w:rPrChange>
          </w:rPr>
          <w:t>testInF</w:t>
        </w:r>
        <w:r w:rsidRPr="00625FEA">
          <w:rPr>
            <w:rFonts w:ascii="Consolas" w:eastAsia="Times New Roman" w:hAnsi="Consolas" w:cs="Courier New"/>
            <w:color w:val="000000"/>
            <w:sz w:val="18"/>
            <w:szCs w:val="18"/>
            <w:lang w:eastAsia="de-DE"/>
            <w14:ligatures w14:val="none"/>
            <w:rPrChange w:id="516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5163"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5164"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5165" w:author="Manuel Hergenröder" w:date="2020-07-16T16:26:00Z">
              <w:rPr>
                <w:rFonts w:ascii="Consolas" w:eastAsia="Times New Roman" w:hAnsi="Consolas" w:cs="Courier New"/>
                <w:color w:val="A31515"/>
                <w:sz w:val="20"/>
                <w:szCs w:val="20"/>
                <w:lang w:val="de-DE" w:eastAsia="de-DE"/>
                <w14:ligatures w14:val="none"/>
              </w:rPr>
            </w:rPrChange>
          </w:rPr>
          <w:t>" OUPUT: "</w:t>
        </w:r>
        <w:r w:rsidRPr="00625FEA">
          <w:rPr>
            <w:rFonts w:ascii="Consolas" w:eastAsia="Times New Roman" w:hAnsi="Consolas" w:cs="Courier New"/>
            <w:color w:val="000000"/>
            <w:sz w:val="18"/>
            <w:szCs w:val="18"/>
            <w:lang w:eastAsia="de-DE"/>
            <w14:ligatures w14:val="none"/>
            <w:rPrChange w:id="516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5167" w:author="Manuel Hergenröder" w:date="2020-07-16T16:26:00Z">
              <w:rPr>
                <w:rFonts w:ascii="Consolas" w:eastAsia="Times New Roman" w:hAnsi="Consolas" w:cs="Courier New"/>
                <w:color w:val="1F377F"/>
                <w:sz w:val="20"/>
                <w:szCs w:val="20"/>
                <w:lang w:val="de-DE" w:eastAsia="de-DE"/>
                <w14:ligatures w14:val="none"/>
              </w:rPr>
            </w:rPrChange>
          </w:rPr>
          <w:t>ifftResultF</w:t>
        </w:r>
        <w:r w:rsidRPr="00625FEA">
          <w:rPr>
            <w:rFonts w:ascii="Consolas" w:eastAsia="Times New Roman" w:hAnsi="Consolas" w:cs="Courier New"/>
            <w:color w:val="000000"/>
            <w:sz w:val="18"/>
            <w:szCs w:val="18"/>
            <w:lang w:eastAsia="de-DE"/>
            <w14:ligatures w14:val="none"/>
            <w:rPrChange w:id="516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5169"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5170" w:author="Manuel Hergenröder" w:date="2020-07-16T16:26:00Z">
              <w:rPr>
                <w:rFonts w:ascii="Consolas" w:eastAsia="Times New Roman" w:hAnsi="Consolas" w:cs="Courier New"/>
                <w:color w:val="000000"/>
                <w:sz w:val="20"/>
                <w:szCs w:val="20"/>
                <w:lang w:val="de-DE" w:eastAsia="de-DE"/>
                <w14:ligatures w14:val="none"/>
              </w:rPr>
            </w:rPrChange>
          </w:rPr>
          <w:t> * 2]);</w:t>
        </w:r>
      </w:ins>
    </w:p>
    <w:p w14:paraId="7EDA97D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171" w:author="Manuel Hergenröder" w:date="2020-07-16T16:21:00Z"/>
          <w:rFonts w:ascii="Consolas" w:eastAsia="Times New Roman" w:hAnsi="Consolas" w:cs="Courier New"/>
          <w:color w:val="000000"/>
          <w:sz w:val="18"/>
          <w:szCs w:val="18"/>
          <w:lang w:val="de-DE" w:eastAsia="de-DE"/>
          <w14:ligatures w14:val="none"/>
          <w:rPrChange w:id="5172" w:author="Manuel Hergenröder" w:date="2020-07-16T16:26:00Z">
            <w:rPr>
              <w:ins w:id="5173" w:author="Manuel Hergenröder" w:date="2020-07-16T16:21:00Z"/>
              <w:rFonts w:ascii="Consolas" w:eastAsia="Times New Roman" w:hAnsi="Consolas" w:cs="Courier New"/>
              <w:color w:val="000000"/>
              <w:sz w:val="20"/>
              <w:szCs w:val="20"/>
              <w:lang w:val="de-DE" w:eastAsia="de-DE"/>
              <w14:ligatures w14:val="none"/>
            </w:rPr>
          </w:rPrChange>
        </w:rPr>
      </w:pPr>
      <w:ins w:id="5174" w:author="Manuel Hergenröder" w:date="2020-07-16T16:21:00Z">
        <w:r w:rsidRPr="00625FEA">
          <w:rPr>
            <w:rFonts w:ascii="Consolas" w:eastAsia="Times New Roman" w:hAnsi="Consolas" w:cs="Courier New"/>
            <w:color w:val="000000"/>
            <w:sz w:val="18"/>
            <w:szCs w:val="18"/>
            <w:lang w:eastAsia="de-DE"/>
            <w14:ligatures w14:val="none"/>
            <w:rPrChange w:id="517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00"/>
            <w:sz w:val="18"/>
            <w:szCs w:val="18"/>
            <w:lang w:val="de-DE" w:eastAsia="de-DE"/>
            <w14:ligatures w14:val="none"/>
            <w:rPrChange w:id="5176" w:author="Manuel Hergenröder" w:date="2020-07-16T16:26:00Z">
              <w:rPr>
                <w:rFonts w:ascii="Consolas" w:eastAsia="Times New Roman" w:hAnsi="Consolas" w:cs="Courier New"/>
                <w:color w:val="000000"/>
                <w:sz w:val="20"/>
                <w:szCs w:val="20"/>
                <w:lang w:val="de-DE" w:eastAsia="de-DE"/>
                <w14:ligatures w14:val="none"/>
              </w:rPr>
            </w:rPrChange>
          </w:rPr>
          <w:t>}</w:t>
        </w:r>
      </w:ins>
    </w:p>
    <w:p w14:paraId="22FF1A8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177" w:author="Manuel Hergenröder" w:date="2020-07-16T16:21:00Z"/>
          <w:rFonts w:ascii="Consolas" w:eastAsia="Times New Roman" w:hAnsi="Consolas" w:cs="Courier New"/>
          <w:color w:val="000000"/>
          <w:sz w:val="18"/>
          <w:szCs w:val="18"/>
          <w:lang w:val="de-DE" w:eastAsia="de-DE"/>
          <w14:ligatures w14:val="none"/>
          <w:rPrChange w:id="5178" w:author="Manuel Hergenröder" w:date="2020-07-16T16:26:00Z">
            <w:rPr>
              <w:ins w:id="5179" w:author="Manuel Hergenröder" w:date="2020-07-16T16:21:00Z"/>
              <w:rFonts w:ascii="Consolas" w:eastAsia="Times New Roman" w:hAnsi="Consolas" w:cs="Courier New"/>
              <w:color w:val="000000"/>
              <w:sz w:val="20"/>
              <w:szCs w:val="20"/>
              <w:lang w:val="de-DE" w:eastAsia="de-DE"/>
              <w14:ligatures w14:val="none"/>
            </w:rPr>
          </w:rPrChange>
        </w:rPr>
      </w:pPr>
      <w:ins w:id="5180" w:author="Manuel Hergenröder" w:date="2020-07-16T16:21:00Z">
        <w:r w:rsidRPr="00625FEA">
          <w:rPr>
            <w:rFonts w:ascii="Consolas" w:eastAsia="Times New Roman" w:hAnsi="Consolas" w:cs="Courier New"/>
            <w:color w:val="000000"/>
            <w:sz w:val="18"/>
            <w:szCs w:val="18"/>
            <w:lang w:val="de-DE" w:eastAsia="de-DE"/>
            <w14:ligatures w14:val="none"/>
            <w:rPrChange w:id="5181" w:author="Manuel Hergenröder" w:date="2020-07-16T16:26:00Z">
              <w:rPr>
                <w:rFonts w:ascii="Consolas" w:eastAsia="Times New Roman" w:hAnsi="Consolas" w:cs="Courier New"/>
                <w:color w:val="000000"/>
                <w:sz w:val="20"/>
                <w:szCs w:val="20"/>
                <w:lang w:val="de-DE" w:eastAsia="de-DE"/>
                <w14:ligatures w14:val="none"/>
              </w:rPr>
            </w:rPrChange>
          </w:rPr>
          <w:t>    } </w:t>
        </w:r>
      </w:ins>
    </w:p>
    <w:p w14:paraId="2FAA3CC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182" w:author="Manuel Hergenröder" w:date="2020-07-16T16:21:00Z"/>
          <w:rFonts w:ascii="Consolas" w:eastAsia="Times New Roman" w:hAnsi="Consolas" w:cs="Courier New"/>
          <w:color w:val="000000"/>
          <w:sz w:val="18"/>
          <w:szCs w:val="18"/>
          <w:lang w:val="de-DE" w:eastAsia="de-DE"/>
          <w14:ligatures w14:val="none"/>
          <w:rPrChange w:id="5183" w:author="Manuel Hergenröder" w:date="2020-07-16T16:26:00Z">
            <w:rPr>
              <w:ins w:id="5184" w:author="Manuel Hergenröder" w:date="2020-07-16T16:21:00Z"/>
              <w:rFonts w:ascii="Consolas" w:eastAsia="Times New Roman" w:hAnsi="Consolas" w:cs="Courier New"/>
              <w:color w:val="000000"/>
              <w:sz w:val="20"/>
              <w:szCs w:val="20"/>
              <w:lang w:val="de-DE" w:eastAsia="de-DE"/>
              <w14:ligatures w14:val="none"/>
            </w:rPr>
          </w:rPrChange>
        </w:rPr>
      </w:pPr>
      <w:ins w:id="5185" w:author="Manuel Hergenröder" w:date="2020-07-16T16:21:00Z">
        <w:r w:rsidRPr="00625FEA">
          <w:rPr>
            <w:rFonts w:ascii="Consolas" w:eastAsia="Times New Roman" w:hAnsi="Consolas" w:cs="Courier New"/>
            <w:color w:val="000000"/>
            <w:sz w:val="18"/>
            <w:szCs w:val="18"/>
            <w:lang w:val="de-DE" w:eastAsia="de-DE"/>
            <w14:ligatures w14:val="none"/>
            <w:rPrChange w:id="5186"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0EBA3C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187" w:author="Manuel Hergenröder" w:date="2020-07-16T16:21:00Z"/>
          <w:rFonts w:ascii="Consolas" w:eastAsia="Times New Roman" w:hAnsi="Consolas" w:cs="Courier New"/>
          <w:color w:val="000000"/>
          <w:sz w:val="18"/>
          <w:szCs w:val="18"/>
          <w:lang w:eastAsia="de-DE"/>
          <w14:ligatures w14:val="none"/>
          <w:rPrChange w:id="5188" w:author="Manuel Hergenröder" w:date="2020-07-16T16:26:00Z">
            <w:rPr>
              <w:ins w:id="5189" w:author="Manuel Hergenröder" w:date="2020-07-16T16:21:00Z"/>
              <w:rFonts w:ascii="Consolas" w:eastAsia="Times New Roman" w:hAnsi="Consolas" w:cs="Courier New"/>
              <w:color w:val="000000"/>
              <w:sz w:val="20"/>
              <w:szCs w:val="20"/>
              <w:lang w:val="de-DE" w:eastAsia="de-DE"/>
              <w14:ligatures w14:val="none"/>
            </w:rPr>
          </w:rPrChange>
        </w:rPr>
      </w:pPr>
      <w:ins w:id="5190" w:author="Manuel Hergenröder" w:date="2020-07-16T16:21:00Z">
        <w:r w:rsidRPr="00625FEA">
          <w:rPr>
            <w:rFonts w:ascii="Consolas" w:eastAsia="Times New Roman" w:hAnsi="Consolas" w:cs="Courier New"/>
            <w:color w:val="000000"/>
            <w:sz w:val="18"/>
            <w:szCs w:val="18"/>
            <w:lang w:val="de-DE" w:eastAsia="de-DE"/>
            <w14:ligatures w14:val="none"/>
            <w:rPrChange w:id="519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192"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519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194"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519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5196" w:author="Manuel Hergenröder" w:date="2020-07-16T16:26:00Z">
              <w:rPr>
                <w:rFonts w:ascii="Consolas" w:eastAsia="Times New Roman" w:hAnsi="Consolas" w:cs="Courier New"/>
                <w:color w:val="74531F"/>
                <w:sz w:val="20"/>
                <w:szCs w:val="20"/>
                <w:lang w:val="de-DE" w:eastAsia="de-DE"/>
                <w14:ligatures w14:val="none"/>
              </w:rPr>
            </w:rPrChange>
          </w:rPr>
          <w:t>PrintFftData</w:t>
        </w:r>
        <w:r w:rsidRPr="00625FEA">
          <w:rPr>
            <w:rFonts w:ascii="Consolas" w:eastAsia="Times New Roman" w:hAnsi="Consolas" w:cs="Courier New"/>
            <w:color w:val="000000"/>
            <w:sz w:val="18"/>
            <w:szCs w:val="18"/>
            <w:lang w:eastAsia="de-DE"/>
            <w14:ligatures w14:val="none"/>
            <w:rPrChange w:id="519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5198"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519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200" w:author="Manuel Hergenröder" w:date="2020-07-16T16:26:00Z">
              <w:rPr>
                <w:rFonts w:ascii="Consolas" w:eastAsia="Times New Roman" w:hAnsi="Consolas" w:cs="Courier New"/>
                <w:color w:val="1F377F"/>
                <w:sz w:val="20"/>
                <w:szCs w:val="20"/>
                <w:lang w:val="de-DE" w:eastAsia="de-DE"/>
                <w14:ligatures w14:val="none"/>
              </w:rPr>
            </w:rPrChange>
          </w:rPr>
          <w:t>fftData1</w:t>
        </w:r>
        <w:r w:rsidRPr="00625FEA">
          <w:rPr>
            <w:rFonts w:ascii="Consolas" w:eastAsia="Times New Roman" w:hAnsi="Consolas" w:cs="Courier New"/>
            <w:color w:val="000000"/>
            <w:sz w:val="18"/>
            <w:szCs w:val="18"/>
            <w:lang w:eastAsia="de-DE"/>
            <w14:ligatures w14:val="none"/>
            <w:rPrChange w:id="520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202"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520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204" w:author="Manuel Hergenröder" w:date="2020-07-16T16:26:00Z">
              <w:rPr>
                <w:rFonts w:ascii="Consolas" w:eastAsia="Times New Roman" w:hAnsi="Consolas" w:cs="Courier New"/>
                <w:color w:val="1F377F"/>
                <w:sz w:val="20"/>
                <w:szCs w:val="20"/>
                <w:lang w:val="de-DE" w:eastAsia="de-DE"/>
                <w14:ligatures w14:val="none"/>
              </w:rPr>
            </w:rPrChange>
          </w:rPr>
          <w:t>fftData2</w:t>
        </w:r>
        <w:r w:rsidRPr="00625FEA">
          <w:rPr>
            <w:rFonts w:ascii="Consolas" w:eastAsia="Times New Roman" w:hAnsi="Consolas" w:cs="Courier New"/>
            <w:color w:val="000000"/>
            <w:sz w:val="18"/>
            <w:szCs w:val="18"/>
            <w:lang w:eastAsia="de-DE"/>
            <w14:ligatures w14:val="none"/>
            <w:rPrChange w:id="520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206" w:author="Manuel Hergenröder" w:date="2020-07-16T16:26:00Z">
              <w:rPr>
                <w:rFonts w:ascii="Consolas" w:eastAsia="Times New Roman" w:hAnsi="Consolas" w:cs="Courier New"/>
                <w:color w:val="0000FF"/>
                <w:sz w:val="20"/>
                <w:szCs w:val="20"/>
                <w:lang w:val="de-DE" w:eastAsia="de-DE"/>
                <w14:ligatures w14:val="none"/>
              </w:rPr>
            </w:rPrChange>
          </w:rPr>
          <w:t>string</w:t>
        </w:r>
        <w:r w:rsidRPr="00625FEA">
          <w:rPr>
            <w:rFonts w:ascii="Consolas" w:eastAsia="Times New Roman" w:hAnsi="Consolas" w:cs="Courier New"/>
            <w:color w:val="000000"/>
            <w:sz w:val="18"/>
            <w:szCs w:val="18"/>
            <w:lang w:eastAsia="de-DE"/>
            <w14:ligatures w14:val="none"/>
            <w:rPrChange w:id="520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208" w:author="Manuel Hergenröder" w:date="2020-07-16T16:26:00Z">
              <w:rPr>
                <w:rFonts w:ascii="Consolas" w:eastAsia="Times New Roman" w:hAnsi="Consolas" w:cs="Courier New"/>
                <w:color w:val="1F377F"/>
                <w:sz w:val="20"/>
                <w:szCs w:val="20"/>
                <w:lang w:val="de-DE" w:eastAsia="de-DE"/>
                <w14:ligatures w14:val="none"/>
              </w:rPr>
            </w:rPrChange>
          </w:rPr>
          <w:t>fileName</w:t>
        </w:r>
        <w:r w:rsidRPr="00625FEA">
          <w:rPr>
            <w:rFonts w:ascii="Consolas" w:eastAsia="Times New Roman" w:hAnsi="Consolas" w:cs="Courier New"/>
            <w:color w:val="000000"/>
            <w:sz w:val="18"/>
            <w:szCs w:val="18"/>
            <w:lang w:eastAsia="de-DE"/>
            <w14:ligatures w14:val="none"/>
            <w:rPrChange w:id="5209" w:author="Manuel Hergenröder" w:date="2020-07-16T16:26:00Z">
              <w:rPr>
                <w:rFonts w:ascii="Consolas" w:eastAsia="Times New Roman" w:hAnsi="Consolas" w:cs="Courier New"/>
                <w:color w:val="000000"/>
                <w:sz w:val="20"/>
                <w:szCs w:val="20"/>
                <w:lang w:val="de-DE" w:eastAsia="de-DE"/>
                <w14:ligatures w14:val="none"/>
              </w:rPr>
            </w:rPrChange>
          </w:rPr>
          <w:t>)</w:t>
        </w:r>
      </w:ins>
    </w:p>
    <w:p w14:paraId="5AF69CD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210" w:author="Manuel Hergenröder" w:date="2020-07-16T16:21:00Z"/>
          <w:rFonts w:ascii="Consolas" w:eastAsia="Times New Roman" w:hAnsi="Consolas" w:cs="Courier New"/>
          <w:color w:val="000000"/>
          <w:sz w:val="18"/>
          <w:szCs w:val="18"/>
          <w:lang w:eastAsia="de-DE"/>
          <w14:ligatures w14:val="none"/>
          <w:rPrChange w:id="5211" w:author="Manuel Hergenröder" w:date="2020-07-16T16:26:00Z">
            <w:rPr>
              <w:ins w:id="5212" w:author="Manuel Hergenröder" w:date="2020-07-16T16:21:00Z"/>
              <w:rFonts w:ascii="Consolas" w:eastAsia="Times New Roman" w:hAnsi="Consolas" w:cs="Courier New"/>
              <w:color w:val="000000"/>
              <w:sz w:val="20"/>
              <w:szCs w:val="20"/>
              <w:lang w:val="de-DE" w:eastAsia="de-DE"/>
              <w14:ligatures w14:val="none"/>
            </w:rPr>
          </w:rPrChange>
        </w:rPr>
      </w:pPr>
      <w:ins w:id="5213" w:author="Manuel Hergenröder" w:date="2020-07-16T16:21:00Z">
        <w:r w:rsidRPr="00625FEA">
          <w:rPr>
            <w:rFonts w:ascii="Consolas" w:eastAsia="Times New Roman" w:hAnsi="Consolas" w:cs="Courier New"/>
            <w:color w:val="000000"/>
            <w:sz w:val="18"/>
            <w:szCs w:val="18"/>
            <w:lang w:eastAsia="de-DE"/>
            <w14:ligatures w14:val="none"/>
            <w:rPrChange w:id="5214" w:author="Manuel Hergenröder" w:date="2020-07-16T16:26:00Z">
              <w:rPr>
                <w:rFonts w:ascii="Consolas" w:eastAsia="Times New Roman" w:hAnsi="Consolas" w:cs="Courier New"/>
                <w:color w:val="000000"/>
                <w:sz w:val="20"/>
                <w:szCs w:val="20"/>
                <w:lang w:val="de-DE" w:eastAsia="de-DE"/>
                <w14:ligatures w14:val="none"/>
              </w:rPr>
            </w:rPrChange>
          </w:rPr>
          <w:t>    {</w:t>
        </w:r>
      </w:ins>
    </w:p>
    <w:p w14:paraId="41EC1A5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215" w:author="Manuel Hergenröder" w:date="2020-07-16T16:21:00Z"/>
          <w:rFonts w:ascii="Consolas" w:eastAsia="Times New Roman" w:hAnsi="Consolas" w:cs="Courier New"/>
          <w:color w:val="000000"/>
          <w:sz w:val="18"/>
          <w:szCs w:val="18"/>
          <w:lang w:eastAsia="de-DE"/>
          <w14:ligatures w14:val="none"/>
          <w:rPrChange w:id="5216" w:author="Manuel Hergenröder" w:date="2020-07-16T16:26:00Z">
            <w:rPr>
              <w:ins w:id="5217" w:author="Manuel Hergenröder" w:date="2020-07-16T16:21:00Z"/>
              <w:rFonts w:ascii="Consolas" w:eastAsia="Times New Roman" w:hAnsi="Consolas" w:cs="Courier New"/>
              <w:color w:val="000000"/>
              <w:sz w:val="20"/>
              <w:szCs w:val="20"/>
              <w:lang w:val="de-DE" w:eastAsia="de-DE"/>
              <w14:ligatures w14:val="none"/>
            </w:rPr>
          </w:rPrChange>
        </w:rPr>
      </w:pPr>
      <w:ins w:id="5218" w:author="Manuel Hergenröder" w:date="2020-07-16T16:21:00Z">
        <w:r w:rsidRPr="00625FEA">
          <w:rPr>
            <w:rFonts w:ascii="Consolas" w:eastAsia="Times New Roman" w:hAnsi="Consolas" w:cs="Courier New"/>
            <w:color w:val="000000"/>
            <w:sz w:val="18"/>
            <w:szCs w:val="18"/>
            <w:lang w:eastAsia="de-DE"/>
            <w14:ligatures w14:val="none"/>
            <w:rPrChange w:id="521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5220" w:author="Manuel Hergenröder" w:date="2020-07-16T16:26:00Z">
              <w:rPr>
                <w:rFonts w:ascii="Consolas" w:eastAsia="Times New Roman" w:hAnsi="Consolas" w:cs="Courier New"/>
                <w:color w:val="2B91AF"/>
                <w:sz w:val="20"/>
                <w:szCs w:val="20"/>
                <w:lang w:val="de-DE" w:eastAsia="de-DE"/>
                <w14:ligatures w14:val="none"/>
              </w:rPr>
            </w:rPrChange>
          </w:rPr>
          <w:t>List</w:t>
        </w:r>
        <w:r w:rsidRPr="00625FEA">
          <w:rPr>
            <w:rFonts w:ascii="Consolas" w:eastAsia="Times New Roman" w:hAnsi="Consolas" w:cs="Courier New"/>
            <w:color w:val="000000"/>
            <w:sz w:val="18"/>
            <w:szCs w:val="18"/>
            <w:lang w:eastAsia="de-DE"/>
            <w14:ligatures w14:val="none"/>
            <w:rPrChange w:id="5221"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0000FF"/>
            <w:sz w:val="18"/>
            <w:szCs w:val="18"/>
            <w:lang w:eastAsia="de-DE"/>
            <w14:ligatures w14:val="none"/>
            <w:rPrChange w:id="5222" w:author="Manuel Hergenröder" w:date="2020-07-16T16:26:00Z">
              <w:rPr>
                <w:rFonts w:ascii="Consolas" w:eastAsia="Times New Roman" w:hAnsi="Consolas" w:cs="Courier New"/>
                <w:color w:val="0000FF"/>
                <w:sz w:val="20"/>
                <w:szCs w:val="20"/>
                <w:lang w:val="de-DE" w:eastAsia="de-DE"/>
                <w14:ligatures w14:val="none"/>
              </w:rPr>
            </w:rPrChange>
          </w:rPr>
          <w:t>string</w:t>
        </w:r>
        <w:r w:rsidRPr="00625FEA">
          <w:rPr>
            <w:rFonts w:ascii="Consolas" w:eastAsia="Times New Roman" w:hAnsi="Consolas" w:cs="Courier New"/>
            <w:color w:val="000000"/>
            <w:sz w:val="18"/>
            <w:szCs w:val="18"/>
            <w:lang w:eastAsia="de-DE"/>
            <w14:ligatures w14:val="none"/>
            <w:rPrChange w:id="5223" w:author="Manuel Hergenröder" w:date="2020-07-16T16:26:00Z">
              <w:rPr>
                <w:rFonts w:ascii="Consolas" w:eastAsia="Times New Roman" w:hAnsi="Consolas" w:cs="Courier New"/>
                <w:color w:val="000000"/>
                <w:sz w:val="20"/>
                <w:szCs w:val="20"/>
                <w:lang w:val="de-DE" w:eastAsia="de-DE"/>
                <w14:ligatures w14:val="none"/>
              </w:rPr>
            </w:rPrChange>
          </w:rPr>
          <w:t>&gt; </w:t>
        </w:r>
        <w:r w:rsidRPr="00625FEA">
          <w:rPr>
            <w:rFonts w:ascii="Consolas" w:eastAsia="Times New Roman" w:hAnsi="Consolas" w:cs="Courier New"/>
            <w:color w:val="1F377F"/>
            <w:sz w:val="18"/>
            <w:szCs w:val="18"/>
            <w:lang w:eastAsia="de-DE"/>
            <w14:ligatures w14:val="none"/>
            <w:rPrChange w:id="5224" w:author="Manuel Hergenröder" w:date="2020-07-16T16:26:00Z">
              <w:rPr>
                <w:rFonts w:ascii="Consolas" w:eastAsia="Times New Roman" w:hAnsi="Consolas" w:cs="Courier New"/>
                <w:color w:val="1F377F"/>
                <w:sz w:val="20"/>
                <w:szCs w:val="20"/>
                <w:lang w:val="de-DE" w:eastAsia="de-DE"/>
                <w14:ligatures w14:val="none"/>
              </w:rPr>
            </w:rPrChange>
          </w:rPr>
          <w:t>lines</w:t>
        </w:r>
        <w:r w:rsidRPr="00625FEA">
          <w:rPr>
            <w:rFonts w:ascii="Consolas" w:eastAsia="Times New Roman" w:hAnsi="Consolas" w:cs="Courier New"/>
            <w:color w:val="000000"/>
            <w:sz w:val="18"/>
            <w:szCs w:val="18"/>
            <w:lang w:eastAsia="de-DE"/>
            <w14:ligatures w14:val="none"/>
            <w:rPrChange w:id="5225"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5226"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522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5228" w:author="Manuel Hergenröder" w:date="2020-07-16T16:26:00Z">
              <w:rPr>
                <w:rFonts w:ascii="Consolas" w:eastAsia="Times New Roman" w:hAnsi="Consolas" w:cs="Courier New"/>
                <w:color w:val="2B91AF"/>
                <w:sz w:val="20"/>
                <w:szCs w:val="20"/>
                <w:lang w:val="de-DE" w:eastAsia="de-DE"/>
                <w14:ligatures w14:val="none"/>
              </w:rPr>
            </w:rPrChange>
          </w:rPr>
          <w:t>List</w:t>
        </w:r>
        <w:r w:rsidRPr="00625FEA">
          <w:rPr>
            <w:rFonts w:ascii="Consolas" w:eastAsia="Times New Roman" w:hAnsi="Consolas" w:cs="Courier New"/>
            <w:color w:val="000000"/>
            <w:sz w:val="18"/>
            <w:szCs w:val="18"/>
            <w:lang w:eastAsia="de-DE"/>
            <w14:ligatures w14:val="none"/>
            <w:rPrChange w:id="5229"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0000FF"/>
            <w:sz w:val="18"/>
            <w:szCs w:val="18"/>
            <w:lang w:eastAsia="de-DE"/>
            <w14:ligatures w14:val="none"/>
            <w:rPrChange w:id="5230" w:author="Manuel Hergenröder" w:date="2020-07-16T16:26:00Z">
              <w:rPr>
                <w:rFonts w:ascii="Consolas" w:eastAsia="Times New Roman" w:hAnsi="Consolas" w:cs="Courier New"/>
                <w:color w:val="0000FF"/>
                <w:sz w:val="20"/>
                <w:szCs w:val="20"/>
                <w:lang w:val="de-DE" w:eastAsia="de-DE"/>
                <w14:ligatures w14:val="none"/>
              </w:rPr>
            </w:rPrChange>
          </w:rPr>
          <w:t>string</w:t>
        </w:r>
        <w:r w:rsidRPr="00625FEA">
          <w:rPr>
            <w:rFonts w:ascii="Consolas" w:eastAsia="Times New Roman" w:hAnsi="Consolas" w:cs="Courier New"/>
            <w:color w:val="000000"/>
            <w:sz w:val="18"/>
            <w:szCs w:val="18"/>
            <w:lang w:eastAsia="de-DE"/>
            <w14:ligatures w14:val="none"/>
            <w:rPrChange w:id="5231" w:author="Manuel Hergenröder" w:date="2020-07-16T16:26:00Z">
              <w:rPr>
                <w:rFonts w:ascii="Consolas" w:eastAsia="Times New Roman" w:hAnsi="Consolas" w:cs="Courier New"/>
                <w:color w:val="000000"/>
                <w:sz w:val="20"/>
                <w:szCs w:val="20"/>
                <w:lang w:val="de-DE" w:eastAsia="de-DE"/>
                <w14:ligatures w14:val="none"/>
              </w:rPr>
            </w:rPrChange>
          </w:rPr>
          <w:t>&gt;();</w:t>
        </w:r>
      </w:ins>
    </w:p>
    <w:p w14:paraId="19BAFF2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232" w:author="Manuel Hergenröder" w:date="2020-07-16T16:21:00Z"/>
          <w:rFonts w:ascii="Consolas" w:eastAsia="Times New Roman" w:hAnsi="Consolas" w:cs="Courier New"/>
          <w:color w:val="000000"/>
          <w:sz w:val="18"/>
          <w:szCs w:val="18"/>
          <w:lang w:eastAsia="de-DE"/>
          <w14:ligatures w14:val="none"/>
          <w:rPrChange w:id="5233" w:author="Manuel Hergenröder" w:date="2020-07-16T16:26:00Z">
            <w:rPr>
              <w:ins w:id="5234" w:author="Manuel Hergenröder" w:date="2020-07-16T16:21:00Z"/>
              <w:rFonts w:ascii="Consolas" w:eastAsia="Times New Roman" w:hAnsi="Consolas" w:cs="Courier New"/>
              <w:color w:val="000000"/>
              <w:sz w:val="20"/>
              <w:szCs w:val="20"/>
              <w:lang w:val="de-DE" w:eastAsia="de-DE"/>
              <w14:ligatures w14:val="none"/>
            </w:rPr>
          </w:rPrChange>
        </w:rPr>
      </w:pPr>
      <w:ins w:id="5235" w:author="Manuel Hergenröder" w:date="2020-07-16T16:21:00Z">
        <w:r w:rsidRPr="00625FEA">
          <w:rPr>
            <w:rFonts w:ascii="Consolas" w:eastAsia="Times New Roman" w:hAnsi="Consolas" w:cs="Courier New"/>
            <w:color w:val="000000"/>
            <w:sz w:val="18"/>
            <w:szCs w:val="18"/>
            <w:lang w:eastAsia="de-DE"/>
            <w14:ligatures w14:val="none"/>
            <w:rPrChange w:id="523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237" w:author="Manuel Hergenröder" w:date="2020-07-16T16:26:00Z">
              <w:rPr>
                <w:rFonts w:ascii="Consolas" w:eastAsia="Times New Roman" w:hAnsi="Consolas" w:cs="Courier New"/>
                <w:color w:val="1F377F"/>
                <w:sz w:val="20"/>
                <w:szCs w:val="20"/>
                <w:lang w:val="de-DE" w:eastAsia="de-DE"/>
                <w14:ligatures w14:val="none"/>
              </w:rPr>
            </w:rPrChange>
          </w:rPr>
          <w:t>lines</w:t>
        </w:r>
        <w:r w:rsidRPr="00625FEA">
          <w:rPr>
            <w:rFonts w:ascii="Consolas" w:eastAsia="Times New Roman" w:hAnsi="Consolas" w:cs="Courier New"/>
            <w:color w:val="000000"/>
            <w:sz w:val="18"/>
            <w:szCs w:val="18"/>
            <w:lang w:eastAsia="de-DE"/>
            <w14:ligatures w14:val="none"/>
            <w:rPrChange w:id="523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239" w:author="Manuel Hergenröder" w:date="2020-07-16T16:26:00Z">
              <w:rPr>
                <w:rFonts w:ascii="Consolas" w:eastAsia="Times New Roman" w:hAnsi="Consolas" w:cs="Courier New"/>
                <w:color w:val="74531F"/>
                <w:sz w:val="20"/>
                <w:szCs w:val="20"/>
                <w:lang w:val="de-DE" w:eastAsia="de-DE"/>
                <w14:ligatures w14:val="none"/>
              </w:rPr>
            </w:rPrChange>
          </w:rPr>
          <w:t>Add</w:t>
        </w:r>
        <w:r w:rsidRPr="00625FEA">
          <w:rPr>
            <w:rFonts w:ascii="Consolas" w:eastAsia="Times New Roman" w:hAnsi="Consolas" w:cs="Courier New"/>
            <w:color w:val="000000"/>
            <w:sz w:val="18"/>
            <w:szCs w:val="18"/>
            <w:lang w:eastAsia="de-DE"/>
            <w14:ligatures w14:val="none"/>
            <w:rPrChange w:id="524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5241" w:author="Manuel Hergenröder" w:date="2020-07-16T16:26:00Z">
              <w:rPr>
                <w:rFonts w:ascii="Consolas" w:eastAsia="Times New Roman" w:hAnsi="Consolas" w:cs="Courier New"/>
                <w:color w:val="A31515"/>
                <w:sz w:val="20"/>
                <w:szCs w:val="20"/>
                <w:lang w:val="de-DE" w:eastAsia="de-DE"/>
                <w14:ligatures w14:val="none"/>
              </w:rPr>
            </w:rPrChange>
          </w:rPr>
          <w:t>"fftData-Length: "</w:t>
        </w:r>
        <w:r w:rsidRPr="00625FEA">
          <w:rPr>
            <w:rFonts w:ascii="Consolas" w:eastAsia="Times New Roman" w:hAnsi="Consolas" w:cs="Courier New"/>
            <w:color w:val="000000"/>
            <w:sz w:val="18"/>
            <w:szCs w:val="18"/>
            <w:lang w:eastAsia="de-DE"/>
            <w14:ligatures w14:val="none"/>
            <w:rPrChange w:id="5242" w:author="Manuel Hergenröder" w:date="2020-07-16T16:26:00Z">
              <w:rPr>
                <w:rFonts w:ascii="Consolas" w:eastAsia="Times New Roman" w:hAnsi="Consolas" w:cs="Courier New"/>
                <w:color w:val="000000"/>
                <w:sz w:val="20"/>
                <w:szCs w:val="20"/>
                <w:lang w:val="de-DE" w:eastAsia="de-DE"/>
                <w14:ligatures w14:val="none"/>
              </w:rPr>
            </w:rPrChange>
          </w:rPr>
          <w:t>+fftData.Length.</w:t>
        </w:r>
        <w:r w:rsidRPr="00625FEA">
          <w:rPr>
            <w:rFonts w:ascii="Consolas" w:eastAsia="Times New Roman" w:hAnsi="Consolas" w:cs="Courier New"/>
            <w:color w:val="74531F"/>
            <w:sz w:val="18"/>
            <w:szCs w:val="18"/>
            <w:lang w:eastAsia="de-DE"/>
            <w14:ligatures w14:val="none"/>
            <w:rPrChange w:id="5243"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eastAsia="de-DE"/>
            <w14:ligatures w14:val="none"/>
            <w:rPrChange w:id="5244" w:author="Manuel Hergenröder" w:date="2020-07-16T16:26:00Z">
              <w:rPr>
                <w:rFonts w:ascii="Consolas" w:eastAsia="Times New Roman" w:hAnsi="Consolas" w:cs="Courier New"/>
                <w:color w:val="000000"/>
                <w:sz w:val="20"/>
                <w:szCs w:val="20"/>
                <w:lang w:val="de-DE" w:eastAsia="de-DE"/>
                <w14:ligatures w14:val="none"/>
              </w:rPr>
            </w:rPrChange>
          </w:rPr>
          <w:t>());</w:t>
        </w:r>
      </w:ins>
    </w:p>
    <w:p w14:paraId="35DA5D1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245" w:author="Manuel Hergenröder" w:date="2020-07-16T16:21:00Z"/>
          <w:rFonts w:ascii="Consolas" w:eastAsia="Times New Roman" w:hAnsi="Consolas" w:cs="Courier New"/>
          <w:color w:val="000000"/>
          <w:sz w:val="18"/>
          <w:szCs w:val="18"/>
          <w:lang w:val="de-DE" w:eastAsia="de-DE"/>
          <w14:ligatures w14:val="none"/>
          <w:rPrChange w:id="5246" w:author="Manuel Hergenröder" w:date="2020-07-16T16:26:00Z">
            <w:rPr>
              <w:ins w:id="5247" w:author="Manuel Hergenröder" w:date="2020-07-16T16:21:00Z"/>
              <w:rFonts w:ascii="Consolas" w:eastAsia="Times New Roman" w:hAnsi="Consolas" w:cs="Courier New"/>
              <w:color w:val="000000"/>
              <w:sz w:val="20"/>
              <w:szCs w:val="20"/>
              <w:lang w:val="de-DE" w:eastAsia="de-DE"/>
              <w14:ligatures w14:val="none"/>
            </w:rPr>
          </w:rPrChange>
        </w:rPr>
      </w:pPr>
      <w:ins w:id="5248" w:author="Manuel Hergenröder" w:date="2020-07-16T16:21:00Z">
        <w:r w:rsidRPr="00625FEA">
          <w:rPr>
            <w:rFonts w:ascii="Consolas" w:eastAsia="Times New Roman" w:hAnsi="Consolas" w:cs="Courier New"/>
            <w:color w:val="000000"/>
            <w:sz w:val="18"/>
            <w:szCs w:val="18"/>
            <w:lang w:eastAsia="de-DE"/>
            <w14:ligatures w14:val="none"/>
            <w:rPrChange w:id="524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val="de-DE" w:eastAsia="de-DE"/>
            <w14:ligatures w14:val="none"/>
            <w:rPrChange w:id="5250" w:author="Manuel Hergenröder" w:date="2020-07-16T16:26:00Z">
              <w:rPr>
                <w:rFonts w:ascii="Consolas" w:eastAsia="Times New Roman" w:hAnsi="Consolas" w:cs="Courier New"/>
                <w:color w:val="1F377F"/>
                <w:sz w:val="20"/>
                <w:szCs w:val="20"/>
                <w:lang w:val="de-DE" w:eastAsia="de-DE"/>
                <w14:ligatures w14:val="none"/>
              </w:rPr>
            </w:rPrChange>
          </w:rPr>
          <w:t>lines</w:t>
        </w:r>
        <w:r w:rsidRPr="00625FEA">
          <w:rPr>
            <w:rFonts w:ascii="Consolas" w:eastAsia="Times New Roman" w:hAnsi="Consolas" w:cs="Courier New"/>
            <w:color w:val="000000"/>
            <w:sz w:val="18"/>
            <w:szCs w:val="18"/>
            <w:lang w:val="de-DE" w:eastAsia="de-DE"/>
            <w14:ligatures w14:val="none"/>
            <w:rPrChange w:id="525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val="de-DE" w:eastAsia="de-DE"/>
            <w14:ligatures w14:val="none"/>
            <w:rPrChange w:id="5252" w:author="Manuel Hergenröder" w:date="2020-07-16T16:26:00Z">
              <w:rPr>
                <w:rFonts w:ascii="Consolas" w:eastAsia="Times New Roman" w:hAnsi="Consolas" w:cs="Courier New"/>
                <w:color w:val="74531F"/>
                <w:sz w:val="20"/>
                <w:szCs w:val="20"/>
                <w:lang w:val="de-DE" w:eastAsia="de-DE"/>
                <w14:ligatures w14:val="none"/>
              </w:rPr>
            </w:rPrChange>
          </w:rPr>
          <w:t>Add</w:t>
        </w:r>
        <w:r w:rsidRPr="00625FEA">
          <w:rPr>
            <w:rFonts w:ascii="Consolas" w:eastAsia="Times New Roman" w:hAnsi="Consolas" w:cs="Courier New"/>
            <w:color w:val="000000"/>
            <w:sz w:val="18"/>
            <w:szCs w:val="18"/>
            <w:lang w:val="de-DE" w:eastAsia="de-DE"/>
            <w14:ligatures w14:val="none"/>
            <w:rPrChange w:id="525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val="de-DE" w:eastAsia="de-DE"/>
            <w14:ligatures w14:val="none"/>
            <w:rPrChange w:id="5254" w:author="Manuel Hergenröder" w:date="2020-07-16T16:26:00Z">
              <w:rPr>
                <w:rFonts w:ascii="Consolas" w:eastAsia="Times New Roman" w:hAnsi="Consolas" w:cs="Courier New"/>
                <w:color w:val="A31515"/>
                <w:sz w:val="20"/>
                <w:szCs w:val="20"/>
                <w:lang w:val="de-DE" w:eastAsia="de-DE"/>
                <w14:ligatures w14:val="none"/>
              </w:rPr>
            </w:rPrChange>
          </w:rPr>
          <w:t>"Re1</w:t>
        </w:r>
        <w:r w:rsidRPr="00625FEA">
          <w:rPr>
            <w:rFonts w:ascii="Consolas" w:eastAsia="Times New Roman" w:hAnsi="Consolas" w:cs="Courier New"/>
            <w:color w:val="B776FB"/>
            <w:sz w:val="18"/>
            <w:szCs w:val="18"/>
            <w:lang w:val="de-DE" w:eastAsia="de-DE"/>
            <w14:ligatures w14:val="none"/>
            <w:rPrChange w:id="5255" w:author="Manuel Hergenröder" w:date="2020-07-16T16:26:00Z">
              <w:rPr>
                <w:rFonts w:ascii="Consolas" w:eastAsia="Times New Roman" w:hAnsi="Consolas" w:cs="Courier New"/>
                <w:color w:val="B776FB"/>
                <w:sz w:val="20"/>
                <w:szCs w:val="20"/>
                <w:lang w:val="de-DE" w:eastAsia="de-DE"/>
                <w14:ligatures w14:val="none"/>
              </w:rPr>
            </w:rPrChange>
          </w:rPr>
          <w:t>\t\t\t\t\t</w:t>
        </w:r>
        <w:r w:rsidRPr="00625FEA">
          <w:rPr>
            <w:rFonts w:ascii="Consolas" w:eastAsia="Times New Roman" w:hAnsi="Consolas" w:cs="Courier New"/>
            <w:color w:val="A31515"/>
            <w:sz w:val="18"/>
            <w:szCs w:val="18"/>
            <w:lang w:val="de-DE" w:eastAsia="de-DE"/>
            <w14:ligatures w14:val="none"/>
            <w:rPrChange w:id="5256" w:author="Manuel Hergenröder" w:date="2020-07-16T16:26:00Z">
              <w:rPr>
                <w:rFonts w:ascii="Consolas" w:eastAsia="Times New Roman" w:hAnsi="Consolas" w:cs="Courier New"/>
                <w:color w:val="A31515"/>
                <w:sz w:val="20"/>
                <w:szCs w:val="20"/>
                <w:lang w:val="de-DE" w:eastAsia="de-DE"/>
                <w14:ligatures w14:val="none"/>
              </w:rPr>
            </w:rPrChange>
          </w:rPr>
          <w:t>Img1</w:t>
        </w:r>
        <w:r w:rsidRPr="00625FEA">
          <w:rPr>
            <w:rFonts w:ascii="Consolas" w:eastAsia="Times New Roman" w:hAnsi="Consolas" w:cs="Courier New"/>
            <w:color w:val="B776FB"/>
            <w:sz w:val="18"/>
            <w:szCs w:val="18"/>
            <w:lang w:val="de-DE" w:eastAsia="de-DE"/>
            <w14:ligatures w14:val="none"/>
            <w:rPrChange w:id="5257" w:author="Manuel Hergenröder" w:date="2020-07-16T16:26:00Z">
              <w:rPr>
                <w:rFonts w:ascii="Consolas" w:eastAsia="Times New Roman" w:hAnsi="Consolas" w:cs="Courier New"/>
                <w:color w:val="B776FB"/>
                <w:sz w:val="20"/>
                <w:szCs w:val="20"/>
                <w:lang w:val="de-DE" w:eastAsia="de-DE"/>
                <w14:ligatures w14:val="none"/>
              </w:rPr>
            </w:rPrChange>
          </w:rPr>
          <w:t>\t\t\t\t\t</w:t>
        </w:r>
        <w:r w:rsidRPr="00625FEA">
          <w:rPr>
            <w:rFonts w:ascii="Consolas" w:eastAsia="Times New Roman" w:hAnsi="Consolas" w:cs="Courier New"/>
            <w:color w:val="A31515"/>
            <w:sz w:val="18"/>
            <w:szCs w:val="18"/>
            <w:lang w:val="de-DE" w:eastAsia="de-DE"/>
            <w14:ligatures w14:val="none"/>
            <w:rPrChange w:id="5258" w:author="Manuel Hergenröder" w:date="2020-07-16T16:26:00Z">
              <w:rPr>
                <w:rFonts w:ascii="Consolas" w:eastAsia="Times New Roman" w:hAnsi="Consolas" w:cs="Courier New"/>
                <w:color w:val="A31515"/>
                <w:sz w:val="20"/>
                <w:szCs w:val="20"/>
                <w:lang w:val="de-DE" w:eastAsia="de-DE"/>
                <w14:ligatures w14:val="none"/>
              </w:rPr>
            </w:rPrChange>
          </w:rPr>
          <w:t>Re2</w:t>
        </w:r>
        <w:r w:rsidRPr="00625FEA">
          <w:rPr>
            <w:rFonts w:ascii="Consolas" w:eastAsia="Times New Roman" w:hAnsi="Consolas" w:cs="Courier New"/>
            <w:color w:val="B776FB"/>
            <w:sz w:val="18"/>
            <w:szCs w:val="18"/>
            <w:lang w:val="de-DE" w:eastAsia="de-DE"/>
            <w14:ligatures w14:val="none"/>
            <w:rPrChange w:id="5259" w:author="Manuel Hergenröder" w:date="2020-07-16T16:26:00Z">
              <w:rPr>
                <w:rFonts w:ascii="Consolas" w:eastAsia="Times New Roman" w:hAnsi="Consolas" w:cs="Courier New"/>
                <w:color w:val="B776FB"/>
                <w:sz w:val="20"/>
                <w:szCs w:val="20"/>
                <w:lang w:val="de-DE" w:eastAsia="de-DE"/>
                <w14:ligatures w14:val="none"/>
              </w:rPr>
            </w:rPrChange>
          </w:rPr>
          <w:t>\t\t\t\t\t</w:t>
        </w:r>
        <w:r w:rsidRPr="00625FEA">
          <w:rPr>
            <w:rFonts w:ascii="Consolas" w:eastAsia="Times New Roman" w:hAnsi="Consolas" w:cs="Courier New"/>
            <w:color w:val="A31515"/>
            <w:sz w:val="18"/>
            <w:szCs w:val="18"/>
            <w:lang w:val="de-DE" w:eastAsia="de-DE"/>
            <w14:ligatures w14:val="none"/>
            <w:rPrChange w:id="5260" w:author="Manuel Hergenröder" w:date="2020-07-16T16:26:00Z">
              <w:rPr>
                <w:rFonts w:ascii="Consolas" w:eastAsia="Times New Roman" w:hAnsi="Consolas" w:cs="Courier New"/>
                <w:color w:val="A31515"/>
                <w:sz w:val="20"/>
                <w:szCs w:val="20"/>
                <w:lang w:val="de-DE" w:eastAsia="de-DE"/>
                <w14:ligatures w14:val="none"/>
              </w:rPr>
            </w:rPrChange>
          </w:rPr>
          <w:t>Img2</w:t>
        </w:r>
        <w:r w:rsidRPr="00625FEA">
          <w:rPr>
            <w:rFonts w:ascii="Consolas" w:eastAsia="Times New Roman" w:hAnsi="Consolas" w:cs="Courier New"/>
            <w:color w:val="B776FB"/>
            <w:sz w:val="18"/>
            <w:szCs w:val="18"/>
            <w:lang w:val="de-DE" w:eastAsia="de-DE"/>
            <w14:ligatures w14:val="none"/>
            <w:rPrChange w:id="5261" w:author="Manuel Hergenröder" w:date="2020-07-16T16:26:00Z">
              <w:rPr>
                <w:rFonts w:ascii="Consolas" w:eastAsia="Times New Roman" w:hAnsi="Consolas" w:cs="Courier New"/>
                <w:color w:val="B776FB"/>
                <w:sz w:val="20"/>
                <w:szCs w:val="20"/>
                <w:lang w:val="de-DE" w:eastAsia="de-DE"/>
                <w14:ligatures w14:val="none"/>
              </w:rPr>
            </w:rPrChange>
          </w:rPr>
          <w:t>\t\t\t\t\t</w:t>
        </w:r>
        <w:r w:rsidRPr="00625FEA">
          <w:rPr>
            <w:rFonts w:ascii="Consolas" w:eastAsia="Times New Roman" w:hAnsi="Consolas" w:cs="Courier New"/>
            <w:color w:val="A31515"/>
            <w:sz w:val="18"/>
            <w:szCs w:val="18"/>
            <w:lang w:val="de-DE" w:eastAsia="de-DE"/>
            <w14:ligatures w14:val="none"/>
            <w:rPrChange w:id="5262" w:author="Manuel Hergenröder" w:date="2020-07-16T16:26:00Z">
              <w:rPr>
                <w:rFonts w:ascii="Consolas" w:eastAsia="Times New Roman" w:hAnsi="Consolas" w:cs="Courier New"/>
                <w:color w:val="A31515"/>
                <w:sz w:val="20"/>
                <w:szCs w:val="20"/>
                <w:lang w:val="de-DE" w:eastAsia="de-DE"/>
                <w14:ligatures w14:val="none"/>
              </w:rPr>
            </w:rPrChange>
          </w:rPr>
          <w:t>Re1-Re2</w:t>
        </w:r>
        <w:r w:rsidRPr="00625FEA">
          <w:rPr>
            <w:rFonts w:ascii="Consolas" w:eastAsia="Times New Roman" w:hAnsi="Consolas" w:cs="Courier New"/>
            <w:color w:val="B776FB"/>
            <w:sz w:val="18"/>
            <w:szCs w:val="18"/>
            <w:lang w:val="de-DE" w:eastAsia="de-DE"/>
            <w14:ligatures w14:val="none"/>
            <w:rPrChange w:id="5263" w:author="Manuel Hergenröder" w:date="2020-07-16T16:26:00Z">
              <w:rPr>
                <w:rFonts w:ascii="Consolas" w:eastAsia="Times New Roman" w:hAnsi="Consolas" w:cs="Courier New"/>
                <w:color w:val="B776FB"/>
                <w:sz w:val="20"/>
                <w:szCs w:val="20"/>
                <w:lang w:val="de-DE" w:eastAsia="de-DE"/>
                <w14:ligatures w14:val="none"/>
              </w:rPr>
            </w:rPrChange>
          </w:rPr>
          <w:t>\t\t\t\t\t</w:t>
        </w:r>
        <w:r w:rsidRPr="00625FEA">
          <w:rPr>
            <w:rFonts w:ascii="Consolas" w:eastAsia="Times New Roman" w:hAnsi="Consolas" w:cs="Courier New"/>
            <w:color w:val="A31515"/>
            <w:sz w:val="18"/>
            <w:szCs w:val="18"/>
            <w:lang w:val="de-DE" w:eastAsia="de-DE"/>
            <w14:ligatures w14:val="none"/>
            <w:rPrChange w:id="5264" w:author="Manuel Hergenröder" w:date="2020-07-16T16:26:00Z">
              <w:rPr>
                <w:rFonts w:ascii="Consolas" w:eastAsia="Times New Roman" w:hAnsi="Consolas" w:cs="Courier New"/>
                <w:color w:val="A31515"/>
                <w:sz w:val="20"/>
                <w:szCs w:val="20"/>
                <w:lang w:val="de-DE" w:eastAsia="de-DE"/>
                <w14:ligatures w14:val="none"/>
              </w:rPr>
            </w:rPrChange>
          </w:rPr>
          <w:t>Img1-Img2"</w:t>
        </w:r>
        <w:r w:rsidRPr="00625FEA">
          <w:rPr>
            <w:rFonts w:ascii="Consolas" w:eastAsia="Times New Roman" w:hAnsi="Consolas" w:cs="Courier New"/>
            <w:color w:val="000000"/>
            <w:sz w:val="18"/>
            <w:szCs w:val="18"/>
            <w:lang w:val="de-DE" w:eastAsia="de-DE"/>
            <w14:ligatures w14:val="none"/>
            <w:rPrChange w:id="5265" w:author="Manuel Hergenröder" w:date="2020-07-16T16:26:00Z">
              <w:rPr>
                <w:rFonts w:ascii="Consolas" w:eastAsia="Times New Roman" w:hAnsi="Consolas" w:cs="Courier New"/>
                <w:color w:val="000000"/>
                <w:sz w:val="20"/>
                <w:szCs w:val="20"/>
                <w:lang w:val="de-DE" w:eastAsia="de-DE"/>
                <w14:ligatures w14:val="none"/>
              </w:rPr>
            </w:rPrChange>
          </w:rPr>
          <w:t>);</w:t>
        </w:r>
      </w:ins>
    </w:p>
    <w:p w14:paraId="15314B5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266" w:author="Manuel Hergenröder" w:date="2020-07-16T16:21:00Z"/>
          <w:rFonts w:ascii="Consolas" w:eastAsia="Times New Roman" w:hAnsi="Consolas" w:cs="Courier New"/>
          <w:color w:val="000000"/>
          <w:sz w:val="18"/>
          <w:szCs w:val="18"/>
          <w:lang w:val="de-DE" w:eastAsia="de-DE"/>
          <w14:ligatures w14:val="none"/>
          <w:rPrChange w:id="5267" w:author="Manuel Hergenröder" w:date="2020-07-16T16:26:00Z">
            <w:rPr>
              <w:ins w:id="5268" w:author="Manuel Hergenröder" w:date="2020-07-16T16:21:00Z"/>
              <w:rFonts w:ascii="Consolas" w:eastAsia="Times New Roman" w:hAnsi="Consolas" w:cs="Courier New"/>
              <w:color w:val="000000"/>
              <w:sz w:val="20"/>
              <w:szCs w:val="20"/>
              <w:lang w:val="de-DE" w:eastAsia="de-DE"/>
              <w14:ligatures w14:val="none"/>
            </w:rPr>
          </w:rPrChange>
        </w:rPr>
      </w:pPr>
      <w:ins w:id="5269" w:author="Manuel Hergenröder" w:date="2020-07-16T16:21:00Z">
        <w:r w:rsidRPr="00625FEA">
          <w:rPr>
            <w:rFonts w:ascii="Consolas" w:eastAsia="Times New Roman" w:hAnsi="Consolas" w:cs="Courier New"/>
            <w:color w:val="000000"/>
            <w:sz w:val="18"/>
            <w:szCs w:val="18"/>
            <w:lang w:val="de-DE" w:eastAsia="de-DE"/>
            <w14:ligatures w14:val="none"/>
            <w:rPrChange w:id="5270"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F240D3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271" w:author="Manuel Hergenröder" w:date="2020-07-16T16:21:00Z"/>
          <w:rFonts w:ascii="Consolas" w:eastAsia="Times New Roman" w:hAnsi="Consolas" w:cs="Courier New"/>
          <w:color w:val="000000"/>
          <w:sz w:val="18"/>
          <w:szCs w:val="18"/>
          <w:lang w:eastAsia="de-DE"/>
          <w14:ligatures w14:val="none"/>
          <w:rPrChange w:id="5272" w:author="Manuel Hergenröder" w:date="2020-07-16T16:26:00Z">
            <w:rPr>
              <w:ins w:id="5273" w:author="Manuel Hergenröder" w:date="2020-07-16T16:21:00Z"/>
              <w:rFonts w:ascii="Consolas" w:eastAsia="Times New Roman" w:hAnsi="Consolas" w:cs="Courier New"/>
              <w:color w:val="000000"/>
              <w:sz w:val="20"/>
              <w:szCs w:val="20"/>
              <w:lang w:val="de-DE" w:eastAsia="de-DE"/>
              <w14:ligatures w14:val="none"/>
            </w:rPr>
          </w:rPrChange>
        </w:rPr>
      </w:pPr>
      <w:ins w:id="5274" w:author="Manuel Hergenröder" w:date="2020-07-16T16:21:00Z">
        <w:r w:rsidRPr="00625FEA">
          <w:rPr>
            <w:rFonts w:ascii="Consolas" w:eastAsia="Times New Roman" w:hAnsi="Consolas" w:cs="Courier New"/>
            <w:color w:val="000000"/>
            <w:sz w:val="18"/>
            <w:szCs w:val="18"/>
            <w:lang w:val="de-DE" w:eastAsia="de-DE"/>
            <w14:ligatures w14:val="none"/>
            <w:rPrChange w:id="527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5276"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527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278"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527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280"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5281" w:author="Manuel Hergenröder" w:date="2020-07-16T16:26:00Z">
              <w:rPr>
                <w:rFonts w:ascii="Consolas" w:eastAsia="Times New Roman" w:hAnsi="Consolas" w:cs="Courier New"/>
                <w:color w:val="000000"/>
                <w:sz w:val="20"/>
                <w:szCs w:val="20"/>
                <w:lang w:val="de-DE" w:eastAsia="de-DE"/>
                <w14:ligatures w14:val="none"/>
              </w:rPr>
            </w:rPrChange>
          </w:rPr>
          <w:t> = 0; </w:t>
        </w:r>
        <w:r w:rsidRPr="00625FEA">
          <w:rPr>
            <w:rFonts w:ascii="Consolas" w:eastAsia="Times New Roman" w:hAnsi="Consolas" w:cs="Courier New"/>
            <w:color w:val="1F377F"/>
            <w:sz w:val="18"/>
            <w:szCs w:val="18"/>
            <w:lang w:eastAsia="de-DE"/>
            <w14:ligatures w14:val="none"/>
            <w:rPrChange w:id="528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5283" w:author="Manuel Hergenröder" w:date="2020-07-16T16:26:00Z">
              <w:rPr>
                <w:rFonts w:ascii="Consolas" w:eastAsia="Times New Roman" w:hAnsi="Consolas" w:cs="Courier New"/>
                <w:color w:val="000000"/>
                <w:sz w:val="20"/>
                <w:szCs w:val="20"/>
                <w:lang w:val="de-DE" w:eastAsia="de-DE"/>
                <w14:ligatures w14:val="none"/>
              </w:rPr>
            </w:rPrChange>
          </w:rPr>
          <w:t> &lt; fftData.Length / 2; </w:t>
        </w:r>
        <w:r w:rsidRPr="00625FEA">
          <w:rPr>
            <w:rFonts w:ascii="Consolas" w:eastAsia="Times New Roman" w:hAnsi="Consolas" w:cs="Courier New"/>
            <w:color w:val="1F377F"/>
            <w:sz w:val="18"/>
            <w:szCs w:val="18"/>
            <w:lang w:eastAsia="de-DE"/>
            <w14:ligatures w14:val="none"/>
            <w:rPrChange w:id="5284"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5285" w:author="Manuel Hergenröder" w:date="2020-07-16T16:26:00Z">
              <w:rPr>
                <w:rFonts w:ascii="Consolas" w:eastAsia="Times New Roman" w:hAnsi="Consolas" w:cs="Courier New"/>
                <w:color w:val="000000"/>
                <w:sz w:val="20"/>
                <w:szCs w:val="20"/>
                <w:lang w:val="de-DE" w:eastAsia="de-DE"/>
                <w14:ligatures w14:val="none"/>
              </w:rPr>
            </w:rPrChange>
          </w:rPr>
          <w:t>++)</w:t>
        </w:r>
      </w:ins>
    </w:p>
    <w:p w14:paraId="451CC5A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286" w:author="Manuel Hergenröder" w:date="2020-07-16T16:21:00Z"/>
          <w:rFonts w:ascii="Consolas" w:eastAsia="Times New Roman" w:hAnsi="Consolas" w:cs="Courier New"/>
          <w:color w:val="000000"/>
          <w:sz w:val="18"/>
          <w:szCs w:val="18"/>
          <w:lang w:val="de-DE" w:eastAsia="de-DE"/>
          <w14:ligatures w14:val="none"/>
          <w:rPrChange w:id="5287" w:author="Manuel Hergenröder" w:date="2020-07-16T16:26:00Z">
            <w:rPr>
              <w:ins w:id="5288" w:author="Manuel Hergenröder" w:date="2020-07-16T16:21:00Z"/>
              <w:rFonts w:ascii="Consolas" w:eastAsia="Times New Roman" w:hAnsi="Consolas" w:cs="Courier New"/>
              <w:color w:val="000000"/>
              <w:sz w:val="20"/>
              <w:szCs w:val="20"/>
              <w:lang w:val="de-DE" w:eastAsia="de-DE"/>
              <w14:ligatures w14:val="none"/>
            </w:rPr>
          </w:rPrChange>
        </w:rPr>
      </w:pPr>
      <w:ins w:id="5289" w:author="Manuel Hergenröder" w:date="2020-07-16T16:21:00Z">
        <w:r w:rsidRPr="00625FEA">
          <w:rPr>
            <w:rFonts w:ascii="Consolas" w:eastAsia="Times New Roman" w:hAnsi="Consolas" w:cs="Courier New"/>
            <w:color w:val="000000"/>
            <w:sz w:val="18"/>
            <w:szCs w:val="18"/>
            <w:lang w:eastAsia="de-DE"/>
            <w14:ligatures w14:val="none"/>
            <w:rPrChange w:id="529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00"/>
            <w:sz w:val="18"/>
            <w:szCs w:val="18"/>
            <w:lang w:val="de-DE" w:eastAsia="de-DE"/>
            <w14:ligatures w14:val="none"/>
            <w:rPrChange w:id="5291" w:author="Manuel Hergenröder" w:date="2020-07-16T16:26:00Z">
              <w:rPr>
                <w:rFonts w:ascii="Consolas" w:eastAsia="Times New Roman" w:hAnsi="Consolas" w:cs="Courier New"/>
                <w:color w:val="000000"/>
                <w:sz w:val="20"/>
                <w:szCs w:val="20"/>
                <w:lang w:val="de-DE" w:eastAsia="de-DE"/>
                <w14:ligatures w14:val="none"/>
              </w:rPr>
            </w:rPrChange>
          </w:rPr>
          <w:t>{</w:t>
        </w:r>
      </w:ins>
    </w:p>
    <w:p w14:paraId="7BD8B35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292" w:author="Manuel Hergenröder" w:date="2020-07-16T16:21:00Z"/>
          <w:rFonts w:ascii="Consolas" w:eastAsia="Times New Roman" w:hAnsi="Consolas" w:cs="Courier New"/>
          <w:color w:val="000000"/>
          <w:sz w:val="18"/>
          <w:szCs w:val="18"/>
          <w:lang w:val="de-DE" w:eastAsia="de-DE"/>
          <w14:ligatures w14:val="none"/>
          <w:rPrChange w:id="5293" w:author="Manuel Hergenröder" w:date="2020-07-16T16:26:00Z">
            <w:rPr>
              <w:ins w:id="5294" w:author="Manuel Hergenröder" w:date="2020-07-16T16:21:00Z"/>
              <w:rFonts w:ascii="Consolas" w:eastAsia="Times New Roman" w:hAnsi="Consolas" w:cs="Courier New"/>
              <w:color w:val="000000"/>
              <w:sz w:val="20"/>
              <w:szCs w:val="20"/>
              <w:lang w:val="de-DE" w:eastAsia="de-DE"/>
              <w14:ligatures w14:val="none"/>
            </w:rPr>
          </w:rPrChange>
        </w:rPr>
      </w:pPr>
      <w:ins w:id="5295" w:author="Manuel Hergenröder" w:date="2020-07-16T16:21:00Z">
        <w:r w:rsidRPr="00625FEA">
          <w:rPr>
            <w:rFonts w:ascii="Consolas" w:eastAsia="Times New Roman" w:hAnsi="Consolas" w:cs="Courier New"/>
            <w:color w:val="000000"/>
            <w:sz w:val="18"/>
            <w:szCs w:val="18"/>
            <w:lang w:val="de-DE" w:eastAsia="de-DE"/>
            <w14:ligatures w14:val="none"/>
            <w:rPrChange w:id="529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val="de-DE" w:eastAsia="de-DE"/>
            <w14:ligatures w14:val="none"/>
            <w:rPrChange w:id="5297" w:author="Manuel Hergenröder" w:date="2020-07-16T16:26:00Z">
              <w:rPr>
                <w:rFonts w:ascii="Consolas" w:eastAsia="Times New Roman" w:hAnsi="Consolas" w:cs="Courier New"/>
                <w:color w:val="1F377F"/>
                <w:sz w:val="20"/>
                <w:szCs w:val="20"/>
                <w:lang w:val="de-DE" w:eastAsia="de-DE"/>
                <w14:ligatures w14:val="none"/>
              </w:rPr>
            </w:rPrChange>
          </w:rPr>
          <w:t>lines</w:t>
        </w:r>
        <w:r w:rsidRPr="00625FEA">
          <w:rPr>
            <w:rFonts w:ascii="Consolas" w:eastAsia="Times New Roman" w:hAnsi="Consolas" w:cs="Courier New"/>
            <w:color w:val="000000"/>
            <w:sz w:val="18"/>
            <w:szCs w:val="18"/>
            <w:lang w:val="de-DE" w:eastAsia="de-DE"/>
            <w14:ligatures w14:val="none"/>
            <w:rPrChange w:id="529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val="de-DE" w:eastAsia="de-DE"/>
            <w14:ligatures w14:val="none"/>
            <w:rPrChange w:id="5299" w:author="Manuel Hergenröder" w:date="2020-07-16T16:26:00Z">
              <w:rPr>
                <w:rFonts w:ascii="Consolas" w:eastAsia="Times New Roman" w:hAnsi="Consolas" w:cs="Courier New"/>
                <w:color w:val="74531F"/>
                <w:sz w:val="20"/>
                <w:szCs w:val="20"/>
                <w:lang w:val="de-DE" w:eastAsia="de-DE"/>
                <w14:ligatures w14:val="none"/>
              </w:rPr>
            </w:rPrChange>
          </w:rPr>
          <w:t>Add</w:t>
        </w:r>
        <w:r w:rsidRPr="00625FEA">
          <w:rPr>
            <w:rFonts w:ascii="Consolas" w:eastAsia="Times New Roman" w:hAnsi="Consolas" w:cs="Courier New"/>
            <w:color w:val="000000"/>
            <w:sz w:val="18"/>
            <w:szCs w:val="18"/>
            <w:lang w:val="de-DE" w:eastAsia="de-DE"/>
            <w14:ligatures w14:val="none"/>
            <w:rPrChange w:id="5300" w:author="Manuel Hergenröder" w:date="2020-07-16T16:26:00Z">
              <w:rPr>
                <w:rFonts w:ascii="Consolas" w:eastAsia="Times New Roman" w:hAnsi="Consolas" w:cs="Courier New"/>
                <w:color w:val="000000"/>
                <w:sz w:val="20"/>
                <w:szCs w:val="20"/>
                <w:lang w:val="de-DE" w:eastAsia="de-DE"/>
                <w14:ligatures w14:val="none"/>
              </w:rPr>
            </w:rPrChange>
          </w:rPr>
          <w:t>(</w:t>
        </w:r>
      </w:ins>
    </w:p>
    <w:p w14:paraId="43644E7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301" w:author="Manuel Hergenröder" w:date="2020-07-16T16:21:00Z"/>
          <w:rFonts w:ascii="Consolas" w:eastAsia="Times New Roman" w:hAnsi="Consolas" w:cs="Courier New"/>
          <w:color w:val="000000"/>
          <w:sz w:val="18"/>
          <w:szCs w:val="18"/>
          <w:lang w:val="de-DE" w:eastAsia="de-DE"/>
          <w14:ligatures w14:val="none"/>
          <w:rPrChange w:id="5302" w:author="Manuel Hergenröder" w:date="2020-07-16T16:26:00Z">
            <w:rPr>
              <w:ins w:id="5303" w:author="Manuel Hergenröder" w:date="2020-07-16T16:21:00Z"/>
              <w:rFonts w:ascii="Consolas" w:eastAsia="Times New Roman" w:hAnsi="Consolas" w:cs="Courier New"/>
              <w:color w:val="000000"/>
              <w:sz w:val="20"/>
              <w:szCs w:val="20"/>
              <w:lang w:val="de-DE" w:eastAsia="de-DE"/>
              <w14:ligatures w14:val="none"/>
            </w:rPr>
          </w:rPrChange>
        </w:rPr>
      </w:pPr>
      <w:ins w:id="5304" w:author="Manuel Hergenröder" w:date="2020-07-16T16:21:00Z">
        <w:r w:rsidRPr="00625FEA">
          <w:rPr>
            <w:rFonts w:ascii="Consolas" w:eastAsia="Times New Roman" w:hAnsi="Consolas" w:cs="Courier New"/>
            <w:color w:val="000000"/>
            <w:sz w:val="18"/>
            <w:szCs w:val="18"/>
            <w:lang w:val="de-DE" w:eastAsia="de-DE"/>
            <w14:ligatures w14:val="none"/>
            <w:rPrChange w:id="530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val="de-DE" w:eastAsia="de-DE"/>
            <w14:ligatures w14:val="none"/>
            <w:rPrChange w:id="5306" w:author="Manuel Hergenröder" w:date="2020-07-16T16:26:00Z">
              <w:rPr>
                <w:rFonts w:ascii="Consolas" w:eastAsia="Times New Roman" w:hAnsi="Consolas" w:cs="Courier New"/>
                <w:color w:val="1F377F"/>
                <w:sz w:val="20"/>
                <w:szCs w:val="20"/>
                <w:lang w:val="de-DE" w:eastAsia="de-DE"/>
                <w14:ligatures w14:val="none"/>
              </w:rPr>
            </w:rPrChange>
          </w:rPr>
          <w:t>fftData1</w:t>
        </w:r>
        <w:r w:rsidRPr="00625FEA">
          <w:rPr>
            <w:rFonts w:ascii="Consolas" w:eastAsia="Times New Roman" w:hAnsi="Consolas" w:cs="Courier New"/>
            <w:color w:val="000000"/>
            <w:sz w:val="18"/>
            <w:szCs w:val="18"/>
            <w:lang w:val="de-DE" w:eastAsia="de-DE"/>
            <w14:ligatures w14:val="none"/>
            <w:rPrChange w:id="5307" w:author="Manuel Hergenröder" w:date="2020-07-16T16:26:00Z">
              <w:rPr>
                <w:rFonts w:ascii="Consolas" w:eastAsia="Times New Roman" w:hAnsi="Consolas" w:cs="Courier New"/>
                <w:color w:val="000000"/>
                <w:sz w:val="20"/>
                <w:szCs w:val="20"/>
                <w:lang w:val="de-DE" w:eastAsia="de-DE"/>
                <w14:ligatures w14:val="none"/>
              </w:rPr>
            </w:rPrChange>
          </w:rPr>
          <w:t>[2 * </w:t>
        </w:r>
        <w:r w:rsidRPr="00625FEA">
          <w:rPr>
            <w:rFonts w:ascii="Consolas" w:eastAsia="Times New Roman" w:hAnsi="Consolas" w:cs="Courier New"/>
            <w:color w:val="1F377F"/>
            <w:sz w:val="18"/>
            <w:szCs w:val="18"/>
            <w:lang w:val="de-DE" w:eastAsia="de-DE"/>
            <w14:ligatures w14:val="none"/>
            <w:rPrChange w:id="5308"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val="de-DE" w:eastAsia="de-DE"/>
            <w14:ligatures w14:val="none"/>
            <w:rPrChange w:id="530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val="de-DE" w:eastAsia="de-DE"/>
            <w14:ligatures w14:val="none"/>
            <w:rPrChange w:id="5310"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val="de-DE" w:eastAsia="de-DE"/>
            <w14:ligatures w14:val="none"/>
            <w:rPrChange w:id="5311"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val="de-DE" w:eastAsia="de-DE"/>
            <w14:ligatures w14:val="none"/>
            <w:rPrChange w:id="5312" w:author="Manuel Hergenröder" w:date="2020-07-16T16:26:00Z">
              <w:rPr>
                <w:rFonts w:ascii="Consolas" w:eastAsia="Times New Roman" w:hAnsi="Consolas" w:cs="Courier New"/>
                <w:color w:val="A31515"/>
                <w:sz w:val="20"/>
                <w:szCs w:val="20"/>
                <w:lang w:val="de-DE" w:eastAsia="de-DE"/>
                <w14:ligatures w14:val="none"/>
              </w:rPr>
            </w:rPrChange>
          </w:rPr>
          <w:t>"</w:t>
        </w:r>
        <w:r w:rsidRPr="00625FEA">
          <w:rPr>
            <w:rFonts w:ascii="Consolas" w:eastAsia="Times New Roman" w:hAnsi="Consolas" w:cs="Courier New"/>
            <w:color w:val="B776FB"/>
            <w:sz w:val="18"/>
            <w:szCs w:val="18"/>
            <w:lang w:val="de-DE" w:eastAsia="de-DE"/>
            <w14:ligatures w14:val="none"/>
            <w:rPrChange w:id="5313" w:author="Manuel Hergenröder" w:date="2020-07-16T16:26:00Z">
              <w:rPr>
                <w:rFonts w:ascii="Consolas" w:eastAsia="Times New Roman" w:hAnsi="Consolas" w:cs="Courier New"/>
                <w:color w:val="B776FB"/>
                <w:sz w:val="20"/>
                <w:szCs w:val="20"/>
                <w:lang w:val="de-DE" w:eastAsia="de-DE"/>
                <w14:ligatures w14:val="none"/>
              </w:rPr>
            </w:rPrChange>
          </w:rPr>
          <w:t>\t\t\t</w:t>
        </w:r>
        <w:r w:rsidRPr="00625FEA">
          <w:rPr>
            <w:rFonts w:ascii="Consolas" w:eastAsia="Times New Roman" w:hAnsi="Consolas" w:cs="Courier New"/>
            <w:color w:val="A31515"/>
            <w:sz w:val="18"/>
            <w:szCs w:val="18"/>
            <w:lang w:val="de-DE" w:eastAsia="de-DE"/>
            <w14:ligatures w14:val="none"/>
            <w:rPrChange w:id="5314" w:author="Manuel Hergenröder" w:date="2020-07-16T16:26:00Z">
              <w:rPr>
                <w:rFonts w:ascii="Consolas" w:eastAsia="Times New Roman" w:hAnsi="Consolas" w:cs="Courier New"/>
                <w:color w:val="A31515"/>
                <w:sz w:val="20"/>
                <w:szCs w:val="20"/>
                <w:lang w:val="de-DE" w:eastAsia="de-DE"/>
                <w14:ligatures w14:val="none"/>
              </w:rPr>
            </w:rPrChange>
          </w:rPr>
          <w:t>"</w:t>
        </w:r>
        <w:r w:rsidRPr="00625FEA">
          <w:rPr>
            <w:rFonts w:ascii="Consolas" w:eastAsia="Times New Roman" w:hAnsi="Consolas" w:cs="Courier New"/>
            <w:color w:val="000000"/>
            <w:sz w:val="18"/>
            <w:szCs w:val="18"/>
            <w:lang w:val="de-DE" w:eastAsia="de-DE"/>
            <w14:ligatures w14:val="none"/>
            <w:rPrChange w:id="5315"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val="de-DE" w:eastAsia="de-DE"/>
            <w14:ligatures w14:val="none"/>
            <w:rPrChange w:id="5316" w:author="Manuel Hergenröder" w:date="2020-07-16T16:26:00Z">
              <w:rPr>
                <w:rFonts w:ascii="Consolas" w:eastAsia="Times New Roman" w:hAnsi="Consolas" w:cs="Courier New"/>
                <w:color w:val="1F377F"/>
                <w:sz w:val="20"/>
                <w:szCs w:val="20"/>
                <w:lang w:val="de-DE" w:eastAsia="de-DE"/>
                <w14:ligatures w14:val="none"/>
              </w:rPr>
            </w:rPrChange>
          </w:rPr>
          <w:t>fftData1</w:t>
        </w:r>
        <w:r w:rsidRPr="00625FEA">
          <w:rPr>
            <w:rFonts w:ascii="Consolas" w:eastAsia="Times New Roman" w:hAnsi="Consolas" w:cs="Courier New"/>
            <w:color w:val="000000"/>
            <w:sz w:val="18"/>
            <w:szCs w:val="18"/>
            <w:lang w:val="de-DE" w:eastAsia="de-DE"/>
            <w14:ligatures w14:val="none"/>
            <w:rPrChange w:id="5317" w:author="Manuel Hergenröder" w:date="2020-07-16T16:26:00Z">
              <w:rPr>
                <w:rFonts w:ascii="Consolas" w:eastAsia="Times New Roman" w:hAnsi="Consolas" w:cs="Courier New"/>
                <w:color w:val="000000"/>
                <w:sz w:val="20"/>
                <w:szCs w:val="20"/>
                <w:lang w:val="de-DE" w:eastAsia="de-DE"/>
                <w14:ligatures w14:val="none"/>
              </w:rPr>
            </w:rPrChange>
          </w:rPr>
          <w:t>[2 * </w:t>
        </w:r>
        <w:r w:rsidRPr="00625FEA">
          <w:rPr>
            <w:rFonts w:ascii="Consolas" w:eastAsia="Times New Roman" w:hAnsi="Consolas" w:cs="Courier New"/>
            <w:color w:val="1F377F"/>
            <w:sz w:val="18"/>
            <w:szCs w:val="18"/>
            <w:lang w:val="de-DE" w:eastAsia="de-DE"/>
            <w14:ligatures w14:val="none"/>
            <w:rPrChange w:id="5318"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val="de-DE" w:eastAsia="de-DE"/>
            <w14:ligatures w14:val="none"/>
            <w:rPrChange w:id="5319" w:author="Manuel Hergenröder" w:date="2020-07-16T16:26:00Z">
              <w:rPr>
                <w:rFonts w:ascii="Consolas" w:eastAsia="Times New Roman" w:hAnsi="Consolas" w:cs="Courier New"/>
                <w:color w:val="000000"/>
                <w:sz w:val="20"/>
                <w:szCs w:val="20"/>
                <w:lang w:val="de-DE" w:eastAsia="de-DE"/>
                <w14:ligatures w14:val="none"/>
              </w:rPr>
            </w:rPrChange>
          </w:rPr>
          <w:t> + 1].</w:t>
        </w:r>
        <w:r w:rsidRPr="00625FEA">
          <w:rPr>
            <w:rFonts w:ascii="Consolas" w:eastAsia="Times New Roman" w:hAnsi="Consolas" w:cs="Courier New"/>
            <w:color w:val="74531F"/>
            <w:sz w:val="18"/>
            <w:szCs w:val="18"/>
            <w:lang w:val="de-DE" w:eastAsia="de-DE"/>
            <w14:ligatures w14:val="none"/>
            <w:rPrChange w:id="5320"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val="de-DE" w:eastAsia="de-DE"/>
            <w14:ligatures w14:val="none"/>
            <w:rPrChange w:id="5321"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val="de-DE" w:eastAsia="de-DE"/>
            <w14:ligatures w14:val="none"/>
            <w:rPrChange w:id="5322" w:author="Manuel Hergenröder" w:date="2020-07-16T16:26:00Z">
              <w:rPr>
                <w:rFonts w:ascii="Consolas" w:eastAsia="Times New Roman" w:hAnsi="Consolas" w:cs="Courier New"/>
                <w:color w:val="A31515"/>
                <w:sz w:val="20"/>
                <w:szCs w:val="20"/>
                <w:lang w:val="de-DE" w:eastAsia="de-DE"/>
                <w14:ligatures w14:val="none"/>
              </w:rPr>
            </w:rPrChange>
          </w:rPr>
          <w:t>"</w:t>
        </w:r>
        <w:r w:rsidRPr="00625FEA">
          <w:rPr>
            <w:rFonts w:ascii="Consolas" w:eastAsia="Times New Roman" w:hAnsi="Consolas" w:cs="Courier New"/>
            <w:color w:val="B776FB"/>
            <w:sz w:val="18"/>
            <w:szCs w:val="18"/>
            <w:lang w:val="de-DE" w:eastAsia="de-DE"/>
            <w14:ligatures w14:val="none"/>
            <w:rPrChange w:id="5323" w:author="Manuel Hergenröder" w:date="2020-07-16T16:26:00Z">
              <w:rPr>
                <w:rFonts w:ascii="Consolas" w:eastAsia="Times New Roman" w:hAnsi="Consolas" w:cs="Courier New"/>
                <w:color w:val="B776FB"/>
                <w:sz w:val="20"/>
                <w:szCs w:val="20"/>
                <w:lang w:val="de-DE" w:eastAsia="de-DE"/>
                <w14:ligatures w14:val="none"/>
              </w:rPr>
            </w:rPrChange>
          </w:rPr>
          <w:t>\t\t\t</w:t>
        </w:r>
        <w:r w:rsidRPr="00625FEA">
          <w:rPr>
            <w:rFonts w:ascii="Consolas" w:eastAsia="Times New Roman" w:hAnsi="Consolas" w:cs="Courier New"/>
            <w:color w:val="A31515"/>
            <w:sz w:val="18"/>
            <w:szCs w:val="18"/>
            <w:lang w:val="de-DE" w:eastAsia="de-DE"/>
            <w14:ligatures w14:val="none"/>
            <w:rPrChange w:id="5324" w:author="Manuel Hergenröder" w:date="2020-07-16T16:26:00Z">
              <w:rPr>
                <w:rFonts w:ascii="Consolas" w:eastAsia="Times New Roman" w:hAnsi="Consolas" w:cs="Courier New"/>
                <w:color w:val="A31515"/>
                <w:sz w:val="20"/>
                <w:szCs w:val="20"/>
                <w:lang w:val="de-DE" w:eastAsia="de-DE"/>
                <w14:ligatures w14:val="none"/>
              </w:rPr>
            </w:rPrChange>
          </w:rPr>
          <w:t>"</w:t>
        </w:r>
        <w:r w:rsidRPr="00625FEA">
          <w:rPr>
            <w:rFonts w:ascii="Consolas" w:eastAsia="Times New Roman" w:hAnsi="Consolas" w:cs="Courier New"/>
            <w:color w:val="000000"/>
            <w:sz w:val="18"/>
            <w:szCs w:val="18"/>
            <w:lang w:val="de-DE" w:eastAsia="de-DE"/>
            <w14:ligatures w14:val="none"/>
            <w:rPrChange w:id="5325" w:author="Manuel Hergenröder" w:date="2020-07-16T16:26:00Z">
              <w:rPr>
                <w:rFonts w:ascii="Consolas" w:eastAsia="Times New Roman" w:hAnsi="Consolas" w:cs="Courier New"/>
                <w:color w:val="000000"/>
                <w:sz w:val="20"/>
                <w:szCs w:val="20"/>
                <w:lang w:val="de-DE" w:eastAsia="de-DE"/>
                <w14:ligatures w14:val="none"/>
              </w:rPr>
            </w:rPrChange>
          </w:rPr>
          <w:t> +</w:t>
        </w:r>
      </w:ins>
    </w:p>
    <w:p w14:paraId="7A22366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326" w:author="Manuel Hergenröder" w:date="2020-07-16T16:21:00Z"/>
          <w:rFonts w:ascii="Consolas" w:eastAsia="Times New Roman" w:hAnsi="Consolas" w:cs="Courier New"/>
          <w:color w:val="000000"/>
          <w:sz w:val="18"/>
          <w:szCs w:val="18"/>
          <w:lang w:val="de-DE" w:eastAsia="de-DE"/>
          <w14:ligatures w14:val="none"/>
          <w:rPrChange w:id="5327" w:author="Manuel Hergenröder" w:date="2020-07-16T16:26:00Z">
            <w:rPr>
              <w:ins w:id="5328" w:author="Manuel Hergenröder" w:date="2020-07-16T16:21:00Z"/>
              <w:rFonts w:ascii="Consolas" w:eastAsia="Times New Roman" w:hAnsi="Consolas" w:cs="Courier New"/>
              <w:color w:val="000000"/>
              <w:sz w:val="20"/>
              <w:szCs w:val="20"/>
              <w:lang w:val="de-DE" w:eastAsia="de-DE"/>
              <w14:ligatures w14:val="none"/>
            </w:rPr>
          </w:rPrChange>
        </w:rPr>
      </w:pPr>
      <w:ins w:id="5329" w:author="Manuel Hergenröder" w:date="2020-07-16T16:21:00Z">
        <w:r w:rsidRPr="00625FEA">
          <w:rPr>
            <w:rFonts w:ascii="Consolas" w:eastAsia="Times New Roman" w:hAnsi="Consolas" w:cs="Courier New"/>
            <w:color w:val="000000"/>
            <w:sz w:val="18"/>
            <w:szCs w:val="18"/>
            <w:lang w:val="de-DE" w:eastAsia="de-DE"/>
            <w14:ligatures w14:val="none"/>
            <w:rPrChange w:id="533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val="de-DE" w:eastAsia="de-DE"/>
            <w14:ligatures w14:val="none"/>
            <w:rPrChange w:id="5331" w:author="Manuel Hergenröder" w:date="2020-07-16T16:26:00Z">
              <w:rPr>
                <w:rFonts w:ascii="Consolas" w:eastAsia="Times New Roman" w:hAnsi="Consolas" w:cs="Courier New"/>
                <w:color w:val="1F377F"/>
                <w:sz w:val="20"/>
                <w:szCs w:val="20"/>
                <w:lang w:val="de-DE" w:eastAsia="de-DE"/>
                <w14:ligatures w14:val="none"/>
              </w:rPr>
            </w:rPrChange>
          </w:rPr>
          <w:t>fftData2</w:t>
        </w:r>
        <w:r w:rsidRPr="00625FEA">
          <w:rPr>
            <w:rFonts w:ascii="Consolas" w:eastAsia="Times New Roman" w:hAnsi="Consolas" w:cs="Courier New"/>
            <w:color w:val="000000"/>
            <w:sz w:val="18"/>
            <w:szCs w:val="18"/>
            <w:lang w:val="de-DE" w:eastAsia="de-DE"/>
            <w14:ligatures w14:val="none"/>
            <w:rPrChange w:id="5332" w:author="Manuel Hergenröder" w:date="2020-07-16T16:26:00Z">
              <w:rPr>
                <w:rFonts w:ascii="Consolas" w:eastAsia="Times New Roman" w:hAnsi="Consolas" w:cs="Courier New"/>
                <w:color w:val="000000"/>
                <w:sz w:val="20"/>
                <w:szCs w:val="20"/>
                <w:lang w:val="de-DE" w:eastAsia="de-DE"/>
                <w14:ligatures w14:val="none"/>
              </w:rPr>
            </w:rPrChange>
          </w:rPr>
          <w:t>[2 * </w:t>
        </w:r>
        <w:r w:rsidRPr="00625FEA">
          <w:rPr>
            <w:rFonts w:ascii="Consolas" w:eastAsia="Times New Roman" w:hAnsi="Consolas" w:cs="Courier New"/>
            <w:color w:val="1F377F"/>
            <w:sz w:val="18"/>
            <w:szCs w:val="18"/>
            <w:lang w:val="de-DE" w:eastAsia="de-DE"/>
            <w14:ligatures w14:val="none"/>
            <w:rPrChange w:id="5333"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val="de-DE" w:eastAsia="de-DE"/>
            <w14:ligatures w14:val="none"/>
            <w:rPrChange w:id="533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val="de-DE" w:eastAsia="de-DE"/>
            <w14:ligatures w14:val="none"/>
            <w:rPrChange w:id="5335"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val="de-DE" w:eastAsia="de-DE"/>
            <w14:ligatures w14:val="none"/>
            <w:rPrChange w:id="533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val="de-DE" w:eastAsia="de-DE"/>
            <w14:ligatures w14:val="none"/>
            <w:rPrChange w:id="5337" w:author="Manuel Hergenröder" w:date="2020-07-16T16:26:00Z">
              <w:rPr>
                <w:rFonts w:ascii="Consolas" w:eastAsia="Times New Roman" w:hAnsi="Consolas" w:cs="Courier New"/>
                <w:color w:val="A31515"/>
                <w:sz w:val="20"/>
                <w:szCs w:val="20"/>
                <w:lang w:val="de-DE" w:eastAsia="de-DE"/>
                <w14:ligatures w14:val="none"/>
              </w:rPr>
            </w:rPrChange>
          </w:rPr>
          <w:t>"</w:t>
        </w:r>
        <w:r w:rsidRPr="00625FEA">
          <w:rPr>
            <w:rFonts w:ascii="Consolas" w:eastAsia="Times New Roman" w:hAnsi="Consolas" w:cs="Courier New"/>
            <w:color w:val="B776FB"/>
            <w:sz w:val="18"/>
            <w:szCs w:val="18"/>
            <w:lang w:val="de-DE" w:eastAsia="de-DE"/>
            <w14:ligatures w14:val="none"/>
            <w:rPrChange w:id="5338" w:author="Manuel Hergenröder" w:date="2020-07-16T16:26:00Z">
              <w:rPr>
                <w:rFonts w:ascii="Consolas" w:eastAsia="Times New Roman" w:hAnsi="Consolas" w:cs="Courier New"/>
                <w:color w:val="B776FB"/>
                <w:sz w:val="20"/>
                <w:szCs w:val="20"/>
                <w:lang w:val="de-DE" w:eastAsia="de-DE"/>
                <w14:ligatures w14:val="none"/>
              </w:rPr>
            </w:rPrChange>
          </w:rPr>
          <w:t>\t\t\t</w:t>
        </w:r>
        <w:r w:rsidRPr="00625FEA">
          <w:rPr>
            <w:rFonts w:ascii="Consolas" w:eastAsia="Times New Roman" w:hAnsi="Consolas" w:cs="Courier New"/>
            <w:color w:val="A31515"/>
            <w:sz w:val="18"/>
            <w:szCs w:val="18"/>
            <w:lang w:val="de-DE" w:eastAsia="de-DE"/>
            <w14:ligatures w14:val="none"/>
            <w:rPrChange w:id="5339" w:author="Manuel Hergenröder" w:date="2020-07-16T16:26:00Z">
              <w:rPr>
                <w:rFonts w:ascii="Consolas" w:eastAsia="Times New Roman" w:hAnsi="Consolas" w:cs="Courier New"/>
                <w:color w:val="A31515"/>
                <w:sz w:val="20"/>
                <w:szCs w:val="20"/>
                <w:lang w:val="de-DE" w:eastAsia="de-DE"/>
                <w14:ligatures w14:val="none"/>
              </w:rPr>
            </w:rPrChange>
          </w:rPr>
          <w:t>"</w:t>
        </w:r>
        <w:r w:rsidRPr="00625FEA">
          <w:rPr>
            <w:rFonts w:ascii="Consolas" w:eastAsia="Times New Roman" w:hAnsi="Consolas" w:cs="Courier New"/>
            <w:color w:val="000000"/>
            <w:sz w:val="18"/>
            <w:szCs w:val="18"/>
            <w:lang w:val="de-DE" w:eastAsia="de-DE"/>
            <w14:ligatures w14:val="none"/>
            <w:rPrChange w:id="5340"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val="de-DE" w:eastAsia="de-DE"/>
            <w14:ligatures w14:val="none"/>
            <w:rPrChange w:id="5341" w:author="Manuel Hergenröder" w:date="2020-07-16T16:26:00Z">
              <w:rPr>
                <w:rFonts w:ascii="Consolas" w:eastAsia="Times New Roman" w:hAnsi="Consolas" w:cs="Courier New"/>
                <w:color w:val="1F377F"/>
                <w:sz w:val="20"/>
                <w:szCs w:val="20"/>
                <w:lang w:val="de-DE" w:eastAsia="de-DE"/>
                <w14:ligatures w14:val="none"/>
              </w:rPr>
            </w:rPrChange>
          </w:rPr>
          <w:t>fftData2</w:t>
        </w:r>
        <w:r w:rsidRPr="00625FEA">
          <w:rPr>
            <w:rFonts w:ascii="Consolas" w:eastAsia="Times New Roman" w:hAnsi="Consolas" w:cs="Courier New"/>
            <w:color w:val="000000"/>
            <w:sz w:val="18"/>
            <w:szCs w:val="18"/>
            <w:lang w:val="de-DE" w:eastAsia="de-DE"/>
            <w14:ligatures w14:val="none"/>
            <w:rPrChange w:id="5342" w:author="Manuel Hergenröder" w:date="2020-07-16T16:26:00Z">
              <w:rPr>
                <w:rFonts w:ascii="Consolas" w:eastAsia="Times New Roman" w:hAnsi="Consolas" w:cs="Courier New"/>
                <w:color w:val="000000"/>
                <w:sz w:val="20"/>
                <w:szCs w:val="20"/>
                <w:lang w:val="de-DE" w:eastAsia="de-DE"/>
                <w14:ligatures w14:val="none"/>
              </w:rPr>
            </w:rPrChange>
          </w:rPr>
          <w:t>[2 * </w:t>
        </w:r>
        <w:r w:rsidRPr="00625FEA">
          <w:rPr>
            <w:rFonts w:ascii="Consolas" w:eastAsia="Times New Roman" w:hAnsi="Consolas" w:cs="Courier New"/>
            <w:color w:val="1F377F"/>
            <w:sz w:val="18"/>
            <w:szCs w:val="18"/>
            <w:lang w:val="de-DE" w:eastAsia="de-DE"/>
            <w14:ligatures w14:val="none"/>
            <w:rPrChange w:id="5343"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val="de-DE" w:eastAsia="de-DE"/>
            <w14:ligatures w14:val="none"/>
            <w:rPrChange w:id="5344" w:author="Manuel Hergenröder" w:date="2020-07-16T16:26:00Z">
              <w:rPr>
                <w:rFonts w:ascii="Consolas" w:eastAsia="Times New Roman" w:hAnsi="Consolas" w:cs="Courier New"/>
                <w:color w:val="000000"/>
                <w:sz w:val="20"/>
                <w:szCs w:val="20"/>
                <w:lang w:val="de-DE" w:eastAsia="de-DE"/>
                <w14:ligatures w14:val="none"/>
              </w:rPr>
            </w:rPrChange>
          </w:rPr>
          <w:t> + 1].</w:t>
        </w:r>
        <w:r w:rsidRPr="00625FEA">
          <w:rPr>
            <w:rFonts w:ascii="Consolas" w:eastAsia="Times New Roman" w:hAnsi="Consolas" w:cs="Courier New"/>
            <w:color w:val="74531F"/>
            <w:sz w:val="18"/>
            <w:szCs w:val="18"/>
            <w:lang w:val="de-DE" w:eastAsia="de-DE"/>
            <w14:ligatures w14:val="none"/>
            <w:rPrChange w:id="5345"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val="de-DE" w:eastAsia="de-DE"/>
            <w14:ligatures w14:val="none"/>
            <w:rPrChange w:id="534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val="de-DE" w:eastAsia="de-DE"/>
            <w14:ligatures w14:val="none"/>
            <w:rPrChange w:id="5347" w:author="Manuel Hergenröder" w:date="2020-07-16T16:26:00Z">
              <w:rPr>
                <w:rFonts w:ascii="Consolas" w:eastAsia="Times New Roman" w:hAnsi="Consolas" w:cs="Courier New"/>
                <w:color w:val="A31515"/>
                <w:sz w:val="20"/>
                <w:szCs w:val="20"/>
                <w:lang w:val="de-DE" w:eastAsia="de-DE"/>
                <w14:ligatures w14:val="none"/>
              </w:rPr>
            </w:rPrChange>
          </w:rPr>
          <w:t>"</w:t>
        </w:r>
        <w:r w:rsidRPr="00625FEA">
          <w:rPr>
            <w:rFonts w:ascii="Consolas" w:eastAsia="Times New Roman" w:hAnsi="Consolas" w:cs="Courier New"/>
            <w:color w:val="B776FB"/>
            <w:sz w:val="18"/>
            <w:szCs w:val="18"/>
            <w:lang w:val="de-DE" w:eastAsia="de-DE"/>
            <w14:ligatures w14:val="none"/>
            <w:rPrChange w:id="5348" w:author="Manuel Hergenröder" w:date="2020-07-16T16:26:00Z">
              <w:rPr>
                <w:rFonts w:ascii="Consolas" w:eastAsia="Times New Roman" w:hAnsi="Consolas" w:cs="Courier New"/>
                <w:color w:val="B776FB"/>
                <w:sz w:val="20"/>
                <w:szCs w:val="20"/>
                <w:lang w:val="de-DE" w:eastAsia="de-DE"/>
                <w14:ligatures w14:val="none"/>
              </w:rPr>
            </w:rPrChange>
          </w:rPr>
          <w:t>\t\t\t</w:t>
        </w:r>
        <w:r w:rsidRPr="00625FEA">
          <w:rPr>
            <w:rFonts w:ascii="Consolas" w:eastAsia="Times New Roman" w:hAnsi="Consolas" w:cs="Courier New"/>
            <w:color w:val="A31515"/>
            <w:sz w:val="18"/>
            <w:szCs w:val="18"/>
            <w:lang w:val="de-DE" w:eastAsia="de-DE"/>
            <w14:ligatures w14:val="none"/>
            <w:rPrChange w:id="5349" w:author="Manuel Hergenröder" w:date="2020-07-16T16:26:00Z">
              <w:rPr>
                <w:rFonts w:ascii="Consolas" w:eastAsia="Times New Roman" w:hAnsi="Consolas" w:cs="Courier New"/>
                <w:color w:val="A31515"/>
                <w:sz w:val="20"/>
                <w:szCs w:val="20"/>
                <w:lang w:val="de-DE" w:eastAsia="de-DE"/>
                <w14:ligatures w14:val="none"/>
              </w:rPr>
            </w:rPrChange>
          </w:rPr>
          <w:t>"</w:t>
        </w:r>
        <w:r w:rsidRPr="00625FEA">
          <w:rPr>
            <w:rFonts w:ascii="Consolas" w:eastAsia="Times New Roman" w:hAnsi="Consolas" w:cs="Courier New"/>
            <w:color w:val="000000"/>
            <w:sz w:val="18"/>
            <w:szCs w:val="18"/>
            <w:lang w:val="de-DE" w:eastAsia="de-DE"/>
            <w14:ligatures w14:val="none"/>
            <w:rPrChange w:id="5350" w:author="Manuel Hergenröder" w:date="2020-07-16T16:26:00Z">
              <w:rPr>
                <w:rFonts w:ascii="Consolas" w:eastAsia="Times New Roman" w:hAnsi="Consolas" w:cs="Courier New"/>
                <w:color w:val="000000"/>
                <w:sz w:val="20"/>
                <w:szCs w:val="20"/>
                <w:lang w:val="de-DE" w:eastAsia="de-DE"/>
                <w14:ligatures w14:val="none"/>
              </w:rPr>
            </w:rPrChange>
          </w:rPr>
          <w:t> +</w:t>
        </w:r>
      </w:ins>
    </w:p>
    <w:p w14:paraId="0D8E79E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351" w:author="Manuel Hergenröder" w:date="2020-07-16T16:21:00Z"/>
          <w:rFonts w:ascii="Consolas" w:eastAsia="Times New Roman" w:hAnsi="Consolas" w:cs="Courier New"/>
          <w:color w:val="000000"/>
          <w:sz w:val="18"/>
          <w:szCs w:val="18"/>
          <w:lang w:eastAsia="de-DE"/>
          <w14:ligatures w14:val="none"/>
          <w:rPrChange w:id="5352" w:author="Manuel Hergenröder" w:date="2020-07-16T16:26:00Z">
            <w:rPr>
              <w:ins w:id="5353" w:author="Manuel Hergenröder" w:date="2020-07-16T16:21:00Z"/>
              <w:rFonts w:ascii="Consolas" w:eastAsia="Times New Roman" w:hAnsi="Consolas" w:cs="Courier New"/>
              <w:color w:val="000000"/>
              <w:sz w:val="20"/>
              <w:szCs w:val="20"/>
              <w:lang w:val="de-DE" w:eastAsia="de-DE"/>
              <w14:ligatures w14:val="none"/>
            </w:rPr>
          </w:rPrChange>
        </w:rPr>
      </w:pPr>
      <w:ins w:id="5354" w:author="Manuel Hergenröder" w:date="2020-07-16T16:21:00Z">
        <w:r w:rsidRPr="00625FEA">
          <w:rPr>
            <w:rFonts w:ascii="Consolas" w:eastAsia="Times New Roman" w:hAnsi="Consolas" w:cs="Courier New"/>
            <w:color w:val="000000"/>
            <w:sz w:val="18"/>
            <w:szCs w:val="18"/>
            <w:lang w:val="de-DE" w:eastAsia="de-DE"/>
            <w14:ligatures w14:val="none"/>
            <w:rPrChange w:id="535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00"/>
            <w:sz w:val="18"/>
            <w:szCs w:val="18"/>
            <w:lang w:eastAsia="de-DE"/>
            <w14:ligatures w14:val="none"/>
            <w:rPrChange w:id="535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5357" w:author="Manuel Hergenröder" w:date="2020-07-16T16:26:00Z">
              <w:rPr>
                <w:rFonts w:ascii="Consolas" w:eastAsia="Times New Roman" w:hAnsi="Consolas" w:cs="Courier New"/>
                <w:color w:val="1F377F"/>
                <w:sz w:val="20"/>
                <w:szCs w:val="20"/>
                <w:lang w:val="de-DE" w:eastAsia="de-DE"/>
                <w14:ligatures w14:val="none"/>
              </w:rPr>
            </w:rPrChange>
          </w:rPr>
          <w:t>fftData1</w:t>
        </w:r>
        <w:r w:rsidRPr="00625FEA">
          <w:rPr>
            <w:rFonts w:ascii="Consolas" w:eastAsia="Times New Roman" w:hAnsi="Consolas" w:cs="Courier New"/>
            <w:color w:val="000000"/>
            <w:sz w:val="18"/>
            <w:szCs w:val="18"/>
            <w:lang w:eastAsia="de-DE"/>
            <w14:ligatures w14:val="none"/>
            <w:rPrChange w:id="5358" w:author="Manuel Hergenröder" w:date="2020-07-16T16:26:00Z">
              <w:rPr>
                <w:rFonts w:ascii="Consolas" w:eastAsia="Times New Roman" w:hAnsi="Consolas" w:cs="Courier New"/>
                <w:color w:val="000000"/>
                <w:sz w:val="20"/>
                <w:szCs w:val="20"/>
                <w:lang w:val="de-DE" w:eastAsia="de-DE"/>
                <w14:ligatures w14:val="none"/>
              </w:rPr>
            </w:rPrChange>
          </w:rPr>
          <w:t>[2 * </w:t>
        </w:r>
        <w:r w:rsidRPr="00625FEA">
          <w:rPr>
            <w:rFonts w:ascii="Consolas" w:eastAsia="Times New Roman" w:hAnsi="Consolas" w:cs="Courier New"/>
            <w:color w:val="1F377F"/>
            <w:sz w:val="18"/>
            <w:szCs w:val="18"/>
            <w:lang w:eastAsia="de-DE"/>
            <w14:ligatures w14:val="none"/>
            <w:rPrChange w:id="5359"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5360"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5361" w:author="Manuel Hergenröder" w:date="2020-07-16T16:26:00Z">
              <w:rPr>
                <w:rFonts w:ascii="Consolas" w:eastAsia="Times New Roman" w:hAnsi="Consolas" w:cs="Courier New"/>
                <w:color w:val="1F377F"/>
                <w:sz w:val="20"/>
                <w:szCs w:val="20"/>
                <w:lang w:val="de-DE" w:eastAsia="de-DE"/>
                <w14:ligatures w14:val="none"/>
              </w:rPr>
            </w:rPrChange>
          </w:rPr>
          <w:t>fftData2</w:t>
        </w:r>
        <w:r w:rsidRPr="00625FEA">
          <w:rPr>
            <w:rFonts w:ascii="Consolas" w:eastAsia="Times New Roman" w:hAnsi="Consolas" w:cs="Courier New"/>
            <w:color w:val="000000"/>
            <w:sz w:val="18"/>
            <w:szCs w:val="18"/>
            <w:lang w:eastAsia="de-DE"/>
            <w14:ligatures w14:val="none"/>
            <w:rPrChange w:id="5362" w:author="Manuel Hergenröder" w:date="2020-07-16T16:26:00Z">
              <w:rPr>
                <w:rFonts w:ascii="Consolas" w:eastAsia="Times New Roman" w:hAnsi="Consolas" w:cs="Courier New"/>
                <w:color w:val="000000"/>
                <w:sz w:val="20"/>
                <w:szCs w:val="20"/>
                <w:lang w:val="de-DE" w:eastAsia="de-DE"/>
                <w14:ligatures w14:val="none"/>
              </w:rPr>
            </w:rPrChange>
          </w:rPr>
          <w:t>[2 * </w:t>
        </w:r>
        <w:r w:rsidRPr="00625FEA">
          <w:rPr>
            <w:rFonts w:ascii="Consolas" w:eastAsia="Times New Roman" w:hAnsi="Consolas" w:cs="Courier New"/>
            <w:color w:val="1F377F"/>
            <w:sz w:val="18"/>
            <w:szCs w:val="18"/>
            <w:lang w:eastAsia="de-DE"/>
            <w14:ligatures w14:val="none"/>
            <w:rPrChange w:id="5363"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536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365"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eastAsia="de-DE"/>
            <w14:ligatures w14:val="none"/>
            <w:rPrChange w:id="536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5367" w:author="Manuel Hergenröder" w:date="2020-07-16T16:26:00Z">
              <w:rPr>
                <w:rFonts w:ascii="Consolas" w:eastAsia="Times New Roman" w:hAnsi="Consolas" w:cs="Courier New"/>
                <w:color w:val="A31515"/>
                <w:sz w:val="20"/>
                <w:szCs w:val="20"/>
                <w:lang w:val="de-DE" w:eastAsia="de-DE"/>
                <w14:ligatures w14:val="none"/>
              </w:rPr>
            </w:rPrChange>
          </w:rPr>
          <w:t>"</w:t>
        </w:r>
        <w:r w:rsidRPr="00625FEA">
          <w:rPr>
            <w:rFonts w:ascii="Consolas" w:eastAsia="Times New Roman" w:hAnsi="Consolas" w:cs="Courier New"/>
            <w:color w:val="B776FB"/>
            <w:sz w:val="18"/>
            <w:szCs w:val="18"/>
            <w:lang w:eastAsia="de-DE"/>
            <w14:ligatures w14:val="none"/>
            <w:rPrChange w:id="5368" w:author="Manuel Hergenröder" w:date="2020-07-16T16:26:00Z">
              <w:rPr>
                <w:rFonts w:ascii="Consolas" w:eastAsia="Times New Roman" w:hAnsi="Consolas" w:cs="Courier New"/>
                <w:color w:val="B776FB"/>
                <w:sz w:val="20"/>
                <w:szCs w:val="20"/>
                <w:lang w:val="de-DE" w:eastAsia="de-DE"/>
                <w14:ligatures w14:val="none"/>
              </w:rPr>
            </w:rPrChange>
          </w:rPr>
          <w:t>\t\t\t</w:t>
        </w:r>
        <w:r w:rsidRPr="00625FEA">
          <w:rPr>
            <w:rFonts w:ascii="Consolas" w:eastAsia="Times New Roman" w:hAnsi="Consolas" w:cs="Courier New"/>
            <w:color w:val="A31515"/>
            <w:sz w:val="18"/>
            <w:szCs w:val="18"/>
            <w:lang w:eastAsia="de-DE"/>
            <w14:ligatures w14:val="none"/>
            <w:rPrChange w:id="5369" w:author="Manuel Hergenröder" w:date="2020-07-16T16:26:00Z">
              <w:rPr>
                <w:rFonts w:ascii="Consolas" w:eastAsia="Times New Roman" w:hAnsi="Consolas" w:cs="Courier New"/>
                <w:color w:val="A31515"/>
                <w:sz w:val="20"/>
                <w:szCs w:val="20"/>
                <w:lang w:val="de-DE" w:eastAsia="de-DE"/>
                <w14:ligatures w14:val="none"/>
              </w:rPr>
            </w:rPrChange>
          </w:rPr>
          <w:t>"</w:t>
        </w:r>
        <w:r w:rsidRPr="00625FEA">
          <w:rPr>
            <w:rFonts w:ascii="Consolas" w:eastAsia="Times New Roman" w:hAnsi="Consolas" w:cs="Courier New"/>
            <w:color w:val="000000"/>
            <w:sz w:val="18"/>
            <w:szCs w:val="18"/>
            <w:lang w:eastAsia="de-DE"/>
            <w14:ligatures w14:val="none"/>
            <w:rPrChange w:id="5370"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5371" w:author="Manuel Hergenröder" w:date="2020-07-16T16:26:00Z">
              <w:rPr>
                <w:rFonts w:ascii="Consolas" w:eastAsia="Times New Roman" w:hAnsi="Consolas" w:cs="Courier New"/>
                <w:color w:val="1F377F"/>
                <w:sz w:val="20"/>
                <w:szCs w:val="20"/>
                <w:lang w:val="de-DE" w:eastAsia="de-DE"/>
                <w14:ligatures w14:val="none"/>
              </w:rPr>
            </w:rPrChange>
          </w:rPr>
          <w:t>fftData1</w:t>
        </w:r>
        <w:r w:rsidRPr="00625FEA">
          <w:rPr>
            <w:rFonts w:ascii="Consolas" w:eastAsia="Times New Roman" w:hAnsi="Consolas" w:cs="Courier New"/>
            <w:color w:val="000000"/>
            <w:sz w:val="18"/>
            <w:szCs w:val="18"/>
            <w:lang w:eastAsia="de-DE"/>
            <w14:ligatures w14:val="none"/>
            <w:rPrChange w:id="5372" w:author="Manuel Hergenröder" w:date="2020-07-16T16:26:00Z">
              <w:rPr>
                <w:rFonts w:ascii="Consolas" w:eastAsia="Times New Roman" w:hAnsi="Consolas" w:cs="Courier New"/>
                <w:color w:val="000000"/>
                <w:sz w:val="20"/>
                <w:szCs w:val="20"/>
                <w:lang w:val="de-DE" w:eastAsia="de-DE"/>
                <w14:ligatures w14:val="none"/>
              </w:rPr>
            </w:rPrChange>
          </w:rPr>
          <w:t>[2 * </w:t>
        </w:r>
        <w:r w:rsidRPr="00625FEA">
          <w:rPr>
            <w:rFonts w:ascii="Consolas" w:eastAsia="Times New Roman" w:hAnsi="Consolas" w:cs="Courier New"/>
            <w:color w:val="1F377F"/>
            <w:sz w:val="18"/>
            <w:szCs w:val="18"/>
            <w:lang w:eastAsia="de-DE"/>
            <w14:ligatures w14:val="none"/>
            <w:rPrChange w:id="5373"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5374" w:author="Manuel Hergenröder" w:date="2020-07-16T16:26:00Z">
              <w:rPr>
                <w:rFonts w:ascii="Consolas" w:eastAsia="Times New Roman" w:hAnsi="Consolas" w:cs="Courier New"/>
                <w:color w:val="000000"/>
                <w:sz w:val="20"/>
                <w:szCs w:val="20"/>
                <w:lang w:val="de-DE" w:eastAsia="de-DE"/>
                <w14:ligatures w14:val="none"/>
              </w:rPr>
            </w:rPrChange>
          </w:rPr>
          <w:t> + 1] - </w:t>
        </w:r>
        <w:r w:rsidRPr="00625FEA">
          <w:rPr>
            <w:rFonts w:ascii="Consolas" w:eastAsia="Times New Roman" w:hAnsi="Consolas" w:cs="Courier New"/>
            <w:color w:val="1F377F"/>
            <w:sz w:val="18"/>
            <w:szCs w:val="18"/>
            <w:lang w:eastAsia="de-DE"/>
            <w14:ligatures w14:val="none"/>
            <w:rPrChange w:id="5375" w:author="Manuel Hergenröder" w:date="2020-07-16T16:26:00Z">
              <w:rPr>
                <w:rFonts w:ascii="Consolas" w:eastAsia="Times New Roman" w:hAnsi="Consolas" w:cs="Courier New"/>
                <w:color w:val="1F377F"/>
                <w:sz w:val="20"/>
                <w:szCs w:val="20"/>
                <w:lang w:val="de-DE" w:eastAsia="de-DE"/>
                <w14:ligatures w14:val="none"/>
              </w:rPr>
            </w:rPrChange>
          </w:rPr>
          <w:t>fftData2</w:t>
        </w:r>
        <w:r w:rsidRPr="00625FEA">
          <w:rPr>
            <w:rFonts w:ascii="Consolas" w:eastAsia="Times New Roman" w:hAnsi="Consolas" w:cs="Courier New"/>
            <w:color w:val="000000"/>
            <w:sz w:val="18"/>
            <w:szCs w:val="18"/>
            <w:lang w:eastAsia="de-DE"/>
            <w14:ligatures w14:val="none"/>
            <w:rPrChange w:id="5376" w:author="Manuel Hergenröder" w:date="2020-07-16T16:26:00Z">
              <w:rPr>
                <w:rFonts w:ascii="Consolas" w:eastAsia="Times New Roman" w:hAnsi="Consolas" w:cs="Courier New"/>
                <w:color w:val="000000"/>
                <w:sz w:val="20"/>
                <w:szCs w:val="20"/>
                <w:lang w:val="de-DE" w:eastAsia="de-DE"/>
                <w14:ligatures w14:val="none"/>
              </w:rPr>
            </w:rPrChange>
          </w:rPr>
          <w:t>[2 * </w:t>
        </w:r>
        <w:r w:rsidRPr="00625FEA">
          <w:rPr>
            <w:rFonts w:ascii="Consolas" w:eastAsia="Times New Roman" w:hAnsi="Consolas" w:cs="Courier New"/>
            <w:color w:val="1F377F"/>
            <w:sz w:val="18"/>
            <w:szCs w:val="18"/>
            <w:lang w:eastAsia="de-DE"/>
            <w14:ligatures w14:val="none"/>
            <w:rPrChange w:id="537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5378" w:author="Manuel Hergenröder" w:date="2020-07-16T16:26:00Z">
              <w:rPr>
                <w:rFonts w:ascii="Consolas" w:eastAsia="Times New Roman" w:hAnsi="Consolas" w:cs="Courier New"/>
                <w:color w:val="000000"/>
                <w:sz w:val="20"/>
                <w:szCs w:val="20"/>
                <w:lang w:val="de-DE" w:eastAsia="de-DE"/>
                <w14:ligatures w14:val="none"/>
              </w:rPr>
            </w:rPrChange>
          </w:rPr>
          <w:t> + 1]).</w:t>
        </w:r>
        <w:r w:rsidRPr="00625FEA">
          <w:rPr>
            <w:rFonts w:ascii="Consolas" w:eastAsia="Times New Roman" w:hAnsi="Consolas" w:cs="Courier New"/>
            <w:color w:val="74531F"/>
            <w:sz w:val="18"/>
            <w:szCs w:val="18"/>
            <w:lang w:eastAsia="de-DE"/>
            <w14:ligatures w14:val="none"/>
            <w:rPrChange w:id="5379"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eastAsia="de-DE"/>
            <w14:ligatures w14:val="none"/>
            <w:rPrChange w:id="5380" w:author="Manuel Hergenröder" w:date="2020-07-16T16:26:00Z">
              <w:rPr>
                <w:rFonts w:ascii="Consolas" w:eastAsia="Times New Roman" w:hAnsi="Consolas" w:cs="Courier New"/>
                <w:color w:val="000000"/>
                <w:sz w:val="20"/>
                <w:szCs w:val="20"/>
                <w:lang w:val="de-DE" w:eastAsia="de-DE"/>
                <w14:ligatures w14:val="none"/>
              </w:rPr>
            </w:rPrChange>
          </w:rPr>
          <w:t>());</w:t>
        </w:r>
      </w:ins>
    </w:p>
    <w:p w14:paraId="2DE7038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381" w:author="Manuel Hergenröder" w:date="2020-07-16T16:21:00Z"/>
          <w:rFonts w:ascii="Consolas" w:eastAsia="Times New Roman" w:hAnsi="Consolas" w:cs="Courier New"/>
          <w:color w:val="000000"/>
          <w:sz w:val="18"/>
          <w:szCs w:val="18"/>
          <w:lang w:eastAsia="de-DE"/>
          <w14:ligatures w14:val="none"/>
          <w:rPrChange w:id="5382" w:author="Manuel Hergenröder" w:date="2020-07-16T16:26:00Z">
            <w:rPr>
              <w:ins w:id="5383" w:author="Manuel Hergenröder" w:date="2020-07-16T16:21:00Z"/>
              <w:rFonts w:ascii="Consolas" w:eastAsia="Times New Roman" w:hAnsi="Consolas" w:cs="Courier New"/>
              <w:color w:val="000000"/>
              <w:sz w:val="20"/>
              <w:szCs w:val="20"/>
              <w:lang w:val="de-DE" w:eastAsia="de-DE"/>
              <w14:ligatures w14:val="none"/>
            </w:rPr>
          </w:rPrChange>
        </w:rPr>
      </w:pPr>
      <w:ins w:id="5384" w:author="Manuel Hergenröder" w:date="2020-07-16T16:21:00Z">
        <w:r w:rsidRPr="00625FEA">
          <w:rPr>
            <w:rFonts w:ascii="Consolas" w:eastAsia="Times New Roman" w:hAnsi="Consolas" w:cs="Courier New"/>
            <w:color w:val="000000"/>
            <w:sz w:val="18"/>
            <w:szCs w:val="18"/>
            <w:lang w:eastAsia="de-DE"/>
            <w14:ligatures w14:val="none"/>
            <w:rPrChange w:id="5385" w:author="Manuel Hergenröder" w:date="2020-07-16T16:26:00Z">
              <w:rPr>
                <w:rFonts w:ascii="Consolas" w:eastAsia="Times New Roman" w:hAnsi="Consolas" w:cs="Courier New"/>
                <w:color w:val="000000"/>
                <w:sz w:val="20"/>
                <w:szCs w:val="20"/>
                <w:lang w:val="de-DE" w:eastAsia="de-DE"/>
                <w14:ligatures w14:val="none"/>
              </w:rPr>
            </w:rPrChange>
          </w:rPr>
          <w:t>        }      </w:t>
        </w:r>
      </w:ins>
    </w:p>
    <w:p w14:paraId="128055B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386" w:author="Manuel Hergenröder" w:date="2020-07-16T16:21:00Z"/>
          <w:rFonts w:ascii="Consolas" w:eastAsia="Times New Roman" w:hAnsi="Consolas" w:cs="Courier New"/>
          <w:color w:val="000000"/>
          <w:sz w:val="18"/>
          <w:szCs w:val="18"/>
          <w:lang w:eastAsia="de-DE"/>
          <w14:ligatures w14:val="none"/>
          <w:rPrChange w:id="5387" w:author="Manuel Hergenröder" w:date="2020-07-16T16:26:00Z">
            <w:rPr>
              <w:ins w:id="5388" w:author="Manuel Hergenröder" w:date="2020-07-16T16:21:00Z"/>
              <w:rFonts w:ascii="Consolas" w:eastAsia="Times New Roman" w:hAnsi="Consolas" w:cs="Courier New"/>
              <w:color w:val="000000"/>
              <w:sz w:val="20"/>
              <w:szCs w:val="20"/>
              <w:lang w:val="de-DE" w:eastAsia="de-DE"/>
              <w14:ligatures w14:val="none"/>
            </w:rPr>
          </w:rPrChange>
        </w:rPr>
      </w:pPr>
      <w:ins w:id="5389" w:author="Manuel Hergenröder" w:date="2020-07-16T16:21:00Z">
        <w:r w:rsidRPr="00625FEA">
          <w:rPr>
            <w:rFonts w:ascii="Consolas" w:eastAsia="Times New Roman" w:hAnsi="Consolas" w:cs="Courier New"/>
            <w:color w:val="000000"/>
            <w:sz w:val="18"/>
            <w:szCs w:val="18"/>
            <w:lang w:eastAsia="de-DE"/>
            <w14:ligatures w14:val="none"/>
            <w:rPrChange w:id="5390" w:author="Manuel Hergenröder" w:date="2020-07-16T16:26:00Z">
              <w:rPr>
                <w:rFonts w:ascii="Consolas" w:eastAsia="Times New Roman" w:hAnsi="Consolas" w:cs="Courier New"/>
                <w:color w:val="000000"/>
                <w:sz w:val="20"/>
                <w:szCs w:val="20"/>
                <w:lang w:val="de-DE" w:eastAsia="de-DE"/>
                <w14:ligatures w14:val="none"/>
              </w:rPr>
            </w:rPrChange>
          </w:rPr>
          <w:t>        </w:t>
        </w:r>
      </w:ins>
    </w:p>
    <w:p w14:paraId="60656CB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391" w:author="Manuel Hergenröder" w:date="2020-07-16T16:21:00Z"/>
          <w:rFonts w:ascii="Consolas" w:eastAsia="Times New Roman" w:hAnsi="Consolas" w:cs="Courier New"/>
          <w:color w:val="000000"/>
          <w:sz w:val="18"/>
          <w:szCs w:val="18"/>
          <w:lang w:eastAsia="de-DE"/>
          <w14:ligatures w14:val="none"/>
          <w:rPrChange w:id="5392" w:author="Manuel Hergenröder" w:date="2020-07-16T16:26:00Z">
            <w:rPr>
              <w:ins w:id="5393" w:author="Manuel Hergenröder" w:date="2020-07-16T16:21:00Z"/>
              <w:rFonts w:ascii="Consolas" w:eastAsia="Times New Roman" w:hAnsi="Consolas" w:cs="Courier New"/>
              <w:color w:val="000000"/>
              <w:sz w:val="20"/>
              <w:szCs w:val="20"/>
              <w:lang w:val="de-DE" w:eastAsia="de-DE"/>
              <w14:ligatures w14:val="none"/>
            </w:rPr>
          </w:rPrChange>
        </w:rPr>
      </w:pPr>
      <w:ins w:id="5394" w:author="Manuel Hergenröder" w:date="2020-07-16T16:21:00Z">
        <w:r w:rsidRPr="00625FEA">
          <w:rPr>
            <w:rFonts w:ascii="Consolas" w:eastAsia="Times New Roman" w:hAnsi="Consolas" w:cs="Courier New"/>
            <w:color w:val="000000"/>
            <w:sz w:val="18"/>
            <w:szCs w:val="18"/>
            <w:lang w:eastAsia="de-DE"/>
            <w14:ligatures w14:val="none"/>
            <w:rPrChange w:id="5395" w:author="Manuel Hergenröder" w:date="2020-07-16T16:26:00Z">
              <w:rPr>
                <w:rFonts w:ascii="Consolas" w:eastAsia="Times New Roman" w:hAnsi="Consolas" w:cs="Courier New"/>
                <w:color w:val="000000"/>
                <w:sz w:val="20"/>
                <w:szCs w:val="20"/>
                <w:lang w:val="de-DE" w:eastAsia="de-DE"/>
                <w14:ligatures w14:val="none"/>
              </w:rPr>
            </w:rPrChange>
          </w:rPr>
          <w:t>        System.IO.</w:t>
        </w:r>
        <w:r w:rsidRPr="00625FEA">
          <w:rPr>
            <w:rFonts w:ascii="Consolas" w:eastAsia="Times New Roman" w:hAnsi="Consolas" w:cs="Courier New"/>
            <w:color w:val="2B91AF"/>
            <w:sz w:val="18"/>
            <w:szCs w:val="18"/>
            <w:lang w:eastAsia="de-DE"/>
            <w14:ligatures w14:val="none"/>
            <w:rPrChange w:id="5396" w:author="Manuel Hergenröder" w:date="2020-07-16T16:26:00Z">
              <w:rPr>
                <w:rFonts w:ascii="Consolas" w:eastAsia="Times New Roman" w:hAnsi="Consolas" w:cs="Courier New"/>
                <w:color w:val="2B91AF"/>
                <w:sz w:val="20"/>
                <w:szCs w:val="20"/>
                <w:lang w:val="de-DE" w:eastAsia="de-DE"/>
                <w14:ligatures w14:val="none"/>
              </w:rPr>
            </w:rPrChange>
          </w:rPr>
          <w:t>File</w:t>
        </w:r>
        <w:r w:rsidRPr="00625FEA">
          <w:rPr>
            <w:rFonts w:ascii="Consolas" w:eastAsia="Times New Roman" w:hAnsi="Consolas" w:cs="Courier New"/>
            <w:color w:val="000000"/>
            <w:sz w:val="18"/>
            <w:szCs w:val="18"/>
            <w:lang w:eastAsia="de-DE"/>
            <w14:ligatures w14:val="none"/>
            <w:rPrChange w:id="539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398" w:author="Manuel Hergenröder" w:date="2020-07-16T16:26:00Z">
              <w:rPr>
                <w:rFonts w:ascii="Consolas" w:eastAsia="Times New Roman" w:hAnsi="Consolas" w:cs="Courier New"/>
                <w:color w:val="74531F"/>
                <w:sz w:val="20"/>
                <w:szCs w:val="20"/>
                <w:lang w:val="de-DE" w:eastAsia="de-DE"/>
                <w14:ligatures w14:val="none"/>
              </w:rPr>
            </w:rPrChange>
          </w:rPr>
          <w:t>WriteAllLines</w:t>
        </w:r>
        <w:r w:rsidRPr="00625FEA">
          <w:rPr>
            <w:rFonts w:ascii="Consolas" w:eastAsia="Times New Roman" w:hAnsi="Consolas" w:cs="Courier New"/>
            <w:color w:val="000000"/>
            <w:sz w:val="18"/>
            <w:szCs w:val="18"/>
            <w:lang w:eastAsia="de-DE"/>
            <w14:ligatures w14:val="none"/>
            <w:rPrChange w:id="539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800000"/>
            <w:sz w:val="18"/>
            <w:szCs w:val="18"/>
            <w:lang w:eastAsia="de-DE"/>
            <w14:ligatures w14:val="none"/>
            <w:rPrChange w:id="5400" w:author="Manuel Hergenröder" w:date="2020-07-16T16:26:00Z">
              <w:rPr>
                <w:rFonts w:ascii="Consolas" w:eastAsia="Times New Roman" w:hAnsi="Consolas" w:cs="Courier New"/>
                <w:color w:val="800000"/>
                <w:sz w:val="20"/>
                <w:szCs w:val="20"/>
                <w:lang w:val="de-DE" w:eastAsia="de-DE"/>
                <w14:ligatures w14:val="none"/>
              </w:rPr>
            </w:rPrChange>
          </w:rPr>
          <w:t>@"C:\Users\bytecrunch\Desktop\"</w:t>
        </w:r>
        <w:r w:rsidRPr="00625FEA">
          <w:rPr>
            <w:rFonts w:ascii="Consolas" w:eastAsia="Times New Roman" w:hAnsi="Consolas" w:cs="Courier New"/>
            <w:color w:val="000000"/>
            <w:sz w:val="18"/>
            <w:szCs w:val="18"/>
            <w:lang w:eastAsia="de-DE"/>
            <w14:ligatures w14:val="none"/>
            <w:rPrChange w:id="5401"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5402" w:author="Manuel Hergenröder" w:date="2020-07-16T16:26:00Z">
              <w:rPr>
                <w:rFonts w:ascii="Consolas" w:eastAsia="Times New Roman" w:hAnsi="Consolas" w:cs="Courier New"/>
                <w:color w:val="1F377F"/>
                <w:sz w:val="20"/>
                <w:szCs w:val="20"/>
                <w:lang w:val="de-DE" w:eastAsia="de-DE"/>
                <w14:ligatures w14:val="none"/>
              </w:rPr>
            </w:rPrChange>
          </w:rPr>
          <w:t>fileName</w:t>
        </w:r>
        <w:r w:rsidRPr="00625FEA">
          <w:rPr>
            <w:rFonts w:ascii="Consolas" w:eastAsia="Times New Roman" w:hAnsi="Consolas" w:cs="Courier New"/>
            <w:color w:val="000000"/>
            <w:sz w:val="18"/>
            <w:szCs w:val="18"/>
            <w:lang w:eastAsia="de-DE"/>
            <w14:ligatures w14:val="none"/>
            <w:rPrChange w:id="540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5404" w:author="Manuel Hergenröder" w:date="2020-07-16T16:26:00Z">
              <w:rPr>
                <w:rFonts w:ascii="Consolas" w:eastAsia="Times New Roman" w:hAnsi="Consolas" w:cs="Courier New"/>
                <w:color w:val="1F377F"/>
                <w:sz w:val="20"/>
                <w:szCs w:val="20"/>
                <w:lang w:val="de-DE" w:eastAsia="de-DE"/>
                <w14:ligatures w14:val="none"/>
              </w:rPr>
            </w:rPrChange>
          </w:rPr>
          <w:t>lines</w:t>
        </w:r>
        <w:r w:rsidRPr="00625FEA">
          <w:rPr>
            <w:rFonts w:ascii="Consolas" w:eastAsia="Times New Roman" w:hAnsi="Consolas" w:cs="Courier New"/>
            <w:color w:val="000000"/>
            <w:sz w:val="18"/>
            <w:szCs w:val="18"/>
            <w:lang w:eastAsia="de-DE"/>
            <w14:ligatures w14:val="none"/>
            <w:rPrChange w:id="5405" w:author="Manuel Hergenröder" w:date="2020-07-16T16:26:00Z">
              <w:rPr>
                <w:rFonts w:ascii="Consolas" w:eastAsia="Times New Roman" w:hAnsi="Consolas" w:cs="Courier New"/>
                <w:color w:val="000000"/>
                <w:sz w:val="20"/>
                <w:szCs w:val="20"/>
                <w:lang w:val="de-DE" w:eastAsia="de-DE"/>
                <w14:ligatures w14:val="none"/>
              </w:rPr>
            </w:rPrChange>
          </w:rPr>
          <w:t>);</w:t>
        </w:r>
      </w:ins>
    </w:p>
    <w:p w14:paraId="2E080EB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406" w:author="Manuel Hergenröder" w:date="2020-07-16T16:21:00Z"/>
          <w:rFonts w:ascii="Consolas" w:eastAsia="Times New Roman" w:hAnsi="Consolas" w:cs="Courier New"/>
          <w:color w:val="000000"/>
          <w:sz w:val="18"/>
          <w:szCs w:val="18"/>
          <w:lang w:eastAsia="de-DE"/>
          <w14:ligatures w14:val="none"/>
          <w:rPrChange w:id="5407" w:author="Manuel Hergenröder" w:date="2020-07-16T16:26:00Z">
            <w:rPr>
              <w:ins w:id="5408" w:author="Manuel Hergenröder" w:date="2020-07-16T16:21:00Z"/>
              <w:rFonts w:ascii="Consolas" w:eastAsia="Times New Roman" w:hAnsi="Consolas" w:cs="Courier New"/>
              <w:color w:val="000000"/>
              <w:sz w:val="20"/>
              <w:szCs w:val="20"/>
              <w:lang w:val="de-DE" w:eastAsia="de-DE"/>
              <w14:ligatures w14:val="none"/>
            </w:rPr>
          </w:rPrChange>
        </w:rPr>
      </w:pPr>
      <w:ins w:id="5409" w:author="Manuel Hergenröder" w:date="2020-07-16T16:21:00Z">
        <w:r w:rsidRPr="00625FEA">
          <w:rPr>
            <w:rFonts w:ascii="Consolas" w:eastAsia="Times New Roman" w:hAnsi="Consolas" w:cs="Courier New"/>
            <w:color w:val="000000"/>
            <w:sz w:val="18"/>
            <w:szCs w:val="18"/>
            <w:lang w:eastAsia="de-DE"/>
            <w14:ligatures w14:val="none"/>
            <w:rPrChange w:id="5410"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628FD0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411" w:author="Manuel Hergenröder" w:date="2020-07-16T16:21:00Z"/>
          <w:rFonts w:ascii="Consolas" w:eastAsia="Times New Roman" w:hAnsi="Consolas" w:cs="Courier New"/>
          <w:color w:val="000000"/>
          <w:sz w:val="18"/>
          <w:szCs w:val="18"/>
          <w:lang w:eastAsia="de-DE"/>
          <w14:ligatures w14:val="none"/>
          <w:rPrChange w:id="5412" w:author="Manuel Hergenröder" w:date="2020-07-16T16:26:00Z">
            <w:rPr>
              <w:ins w:id="5413" w:author="Manuel Hergenröder" w:date="2020-07-16T16:21:00Z"/>
              <w:rFonts w:ascii="Consolas" w:eastAsia="Times New Roman" w:hAnsi="Consolas" w:cs="Courier New"/>
              <w:color w:val="000000"/>
              <w:sz w:val="20"/>
              <w:szCs w:val="20"/>
              <w:lang w:val="de-DE" w:eastAsia="de-DE"/>
              <w14:ligatures w14:val="none"/>
            </w:rPr>
          </w:rPrChange>
        </w:rPr>
      </w:pPr>
      <w:ins w:id="5414" w:author="Manuel Hergenröder" w:date="2020-07-16T16:21:00Z">
        <w:r w:rsidRPr="00625FEA">
          <w:rPr>
            <w:rFonts w:ascii="Consolas" w:eastAsia="Times New Roman" w:hAnsi="Consolas" w:cs="Courier New"/>
            <w:color w:val="000000"/>
            <w:sz w:val="18"/>
            <w:szCs w:val="18"/>
            <w:lang w:eastAsia="de-DE"/>
            <w14:ligatures w14:val="none"/>
            <w:rPrChange w:id="5415" w:author="Manuel Hergenröder" w:date="2020-07-16T16:26:00Z">
              <w:rPr>
                <w:rFonts w:ascii="Consolas" w:eastAsia="Times New Roman" w:hAnsi="Consolas" w:cs="Courier New"/>
                <w:color w:val="000000"/>
                <w:sz w:val="20"/>
                <w:szCs w:val="20"/>
                <w:lang w:val="de-DE" w:eastAsia="de-DE"/>
                <w14:ligatures w14:val="none"/>
              </w:rPr>
            </w:rPrChange>
          </w:rPr>
          <w:t>    }</w:t>
        </w:r>
      </w:ins>
    </w:p>
    <w:p w14:paraId="6D7F2BF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416" w:author="Manuel Hergenröder" w:date="2020-07-16T16:21:00Z"/>
          <w:rFonts w:ascii="Consolas" w:eastAsia="Times New Roman" w:hAnsi="Consolas" w:cs="Courier New"/>
          <w:color w:val="000000"/>
          <w:sz w:val="18"/>
          <w:szCs w:val="18"/>
          <w:lang w:eastAsia="de-DE"/>
          <w14:ligatures w14:val="none"/>
          <w:rPrChange w:id="5417" w:author="Manuel Hergenröder" w:date="2020-07-16T16:26:00Z">
            <w:rPr>
              <w:ins w:id="5418" w:author="Manuel Hergenröder" w:date="2020-07-16T16:21:00Z"/>
              <w:rFonts w:ascii="Consolas" w:eastAsia="Times New Roman" w:hAnsi="Consolas" w:cs="Courier New"/>
              <w:color w:val="000000"/>
              <w:sz w:val="20"/>
              <w:szCs w:val="20"/>
              <w:lang w:val="de-DE" w:eastAsia="de-DE"/>
              <w14:ligatures w14:val="none"/>
            </w:rPr>
          </w:rPrChange>
        </w:rPr>
      </w:pPr>
      <w:ins w:id="5419" w:author="Manuel Hergenröder" w:date="2020-07-16T16:21:00Z">
        <w:r w:rsidRPr="00625FEA">
          <w:rPr>
            <w:rFonts w:ascii="Consolas" w:eastAsia="Times New Roman" w:hAnsi="Consolas" w:cs="Courier New"/>
            <w:color w:val="000000"/>
            <w:sz w:val="18"/>
            <w:szCs w:val="18"/>
            <w:lang w:eastAsia="de-DE"/>
            <w14:ligatures w14:val="none"/>
            <w:rPrChange w:id="5420"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2C66E5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421" w:author="Manuel Hergenröder" w:date="2020-07-16T16:21:00Z"/>
          <w:rFonts w:ascii="Consolas" w:eastAsia="Times New Roman" w:hAnsi="Consolas" w:cs="Courier New"/>
          <w:color w:val="000000"/>
          <w:sz w:val="18"/>
          <w:szCs w:val="18"/>
          <w:lang w:eastAsia="de-DE"/>
          <w14:ligatures w14:val="none"/>
          <w:rPrChange w:id="5422" w:author="Manuel Hergenröder" w:date="2020-07-16T16:26:00Z">
            <w:rPr>
              <w:ins w:id="5423" w:author="Manuel Hergenröder" w:date="2020-07-16T16:21:00Z"/>
              <w:rFonts w:ascii="Consolas" w:eastAsia="Times New Roman" w:hAnsi="Consolas" w:cs="Courier New"/>
              <w:color w:val="000000"/>
              <w:sz w:val="20"/>
              <w:szCs w:val="20"/>
              <w:lang w:val="de-DE" w:eastAsia="de-DE"/>
              <w14:ligatures w14:val="none"/>
            </w:rPr>
          </w:rPrChange>
        </w:rPr>
      </w:pPr>
      <w:ins w:id="5424" w:author="Manuel Hergenröder" w:date="2020-07-16T16:21:00Z">
        <w:r w:rsidRPr="00625FEA">
          <w:rPr>
            <w:rFonts w:ascii="Consolas" w:eastAsia="Times New Roman" w:hAnsi="Consolas" w:cs="Courier New"/>
            <w:color w:val="000000"/>
            <w:sz w:val="18"/>
            <w:szCs w:val="18"/>
            <w:lang w:eastAsia="de-DE"/>
            <w14:ligatures w14:val="none"/>
            <w:rPrChange w:id="542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5426"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5427"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5428"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5183975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429" w:author="Manuel Hergenröder" w:date="2020-07-16T16:21:00Z"/>
          <w:rFonts w:ascii="Consolas" w:eastAsia="Times New Roman" w:hAnsi="Consolas" w:cs="Courier New"/>
          <w:color w:val="000000"/>
          <w:sz w:val="18"/>
          <w:szCs w:val="18"/>
          <w:lang w:eastAsia="de-DE"/>
          <w14:ligatures w14:val="none"/>
          <w:rPrChange w:id="5430" w:author="Manuel Hergenröder" w:date="2020-07-16T16:26:00Z">
            <w:rPr>
              <w:ins w:id="5431" w:author="Manuel Hergenröder" w:date="2020-07-16T16:21:00Z"/>
              <w:rFonts w:ascii="Consolas" w:eastAsia="Times New Roman" w:hAnsi="Consolas" w:cs="Courier New"/>
              <w:color w:val="000000"/>
              <w:sz w:val="20"/>
              <w:szCs w:val="20"/>
              <w:lang w:val="de-DE" w:eastAsia="de-DE"/>
              <w14:ligatures w14:val="none"/>
            </w:rPr>
          </w:rPrChange>
        </w:rPr>
      </w:pPr>
      <w:ins w:id="5432" w:author="Manuel Hergenröder" w:date="2020-07-16T16:21:00Z">
        <w:r w:rsidRPr="00625FEA">
          <w:rPr>
            <w:rFonts w:ascii="Consolas" w:eastAsia="Times New Roman" w:hAnsi="Consolas" w:cs="Courier New"/>
            <w:color w:val="000000"/>
            <w:sz w:val="18"/>
            <w:szCs w:val="18"/>
            <w:lang w:eastAsia="de-DE"/>
            <w14:ligatures w14:val="none"/>
            <w:rPrChange w:id="543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5434"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5435" w:author="Manuel Hergenröder" w:date="2020-07-16T16:26:00Z">
              <w:rPr>
                <w:rFonts w:ascii="Consolas" w:eastAsia="Times New Roman" w:hAnsi="Consolas" w:cs="Courier New"/>
                <w:color w:val="008000"/>
                <w:sz w:val="20"/>
                <w:szCs w:val="20"/>
                <w:lang w:val="de-DE" w:eastAsia="de-DE"/>
                <w14:ligatures w14:val="none"/>
              </w:rPr>
            </w:rPrChange>
          </w:rPr>
          <w:t> Input handling</w:t>
        </w:r>
      </w:ins>
    </w:p>
    <w:p w14:paraId="40526E2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436" w:author="Manuel Hergenröder" w:date="2020-07-16T16:21:00Z"/>
          <w:rFonts w:ascii="Consolas" w:eastAsia="Times New Roman" w:hAnsi="Consolas" w:cs="Courier New"/>
          <w:color w:val="000000"/>
          <w:sz w:val="18"/>
          <w:szCs w:val="18"/>
          <w:lang w:eastAsia="de-DE"/>
          <w14:ligatures w14:val="none"/>
          <w:rPrChange w:id="5437" w:author="Manuel Hergenröder" w:date="2020-07-16T16:26:00Z">
            <w:rPr>
              <w:ins w:id="5438" w:author="Manuel Hergenröder" w:date="2020-07-16T16:21:00Z"/>
              <w:rFonts w:ascii="Consolas" w:eastAsia="Times New Roman" w:hAnsi="Consolas" w:cs="Courier New"/>
              <w:color w:val="000000"/>
              <w:sz w:val="20"/>
              <w:szCs w:val="20"/>
              <w:lang w:val="de-DE" w:eastAsia="de-DE"/>
              <w14:ligatures w14:val="none"/>
            </w:rPr>
          </w:rPrChange>
        </w:rPr>
      </w:pPr>
      <w:ins w:id="5439" w:author="Manuel Hergenröder" w:date="2020-07-16T16:21:00Z">
        <w:r w:rsidRPr="00625FEA">
          <w:rPr>
            <w:rFonts w:ascii="Consolas" w:eastAsia="Times New Roman" w:hAnsi="Consolas" w:cs="Courier New"/>
            <w:color w:val="000000"/>
            <w:sz w:val="18"/>
            <w:szCs w:val="18"/>
            <w:lang w:eastAsia="de-DE"/>
            <w14:ligatures w14:val="none"/>
            <w:rPrChange w:id="544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5441"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5442"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5443"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35589DD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444" w:author="Manuel Hergenröder" w:date="2020-07-16T16:21:00Z"/>
          <w:rFonts w:ascii="Consolas" w:eastAsia="Times New Roman" w:hAnsi="Consolas" w:cs="Courier New"/>
          <w:color w:val="000000"/>
          <w:sz w:val="18"/>
          <w:szCs w:val="18"/>
          <w:lang w:eastAsia="de-DE"/>
          <w14:ligatures w14:val="none"/>
          <w:rPrChange w:id="5445" w:author="Manuel Hergenröder" w:date="2020-07-16T16:26:00Z">
            <w:rPr>
              <w:ins w:id="5446" w:author="Manuel Hergenröder" w:date="2020-07-16T16:21:00Z"/>
              <w:rFonts w:ascii="Consolas" w:eastAsia="Times New Roman" w:hAnsi="Consolas" w:cs="Courier New"/>
              <w:color w:val="000000"/>
              <w:sz w:val="20"/>
              <w:szCs w:val="20"/>
              <w:lang w:val="de-DE" w:eastAsia="de-DE"/>
              <w14:ligatures w14:val="none"/>
            </w:rPr>
          </w:rPrChange>
        </w:rPr>
      </w:pPr>
      <w:ins w:id="5447" w:author="Manuel Hergenröder" w:date="2020-07-16T16:21:00Z">
        <w:r w:rsidRPr="00625FEA">
          <w:rPr>
            <w:rFonts w:ascii="Consolas" w:eastAsia="Times New Roman" w:hAnsi="Consolas" w:cs="Courier New"/>
            <w:color w:val="000000"/>
            <w:sz w:val="18"/>
            <w:szCs w:val="18"/>
            <w:lang w:eastAsia="de-DE"/>
            <w14:ligatures w14:val="none"/>
            <w:rPrChange w:id="544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449"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545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451"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545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453" w:author="Manuel Hergenröder" w:date="2020-07-16T16:26:00Z">
              <w:rPr>
                <w:rFonts w:ascii="Consolas" w:eastAsia="Times New Roman" w:hAnsi="Consolas" w:cs="Courier New"/>
                <w:color w:val="0000FF"/>
                <w:sz w:val="20"/>
                <w:szCs w:val="20"/>
                <w:lang w:val="de-DE" w:eastAsia="de-DE"/>
                <w14:ligatures w14:val="none"/>
              </w:rPr>
            </w:rPrChange>
          </w:rPr>
          <w:t>Update</w:t>
        </w:r>
        <w:r w:rsidRPr="00625FEA">
          <w:rPr>
            <w:rFonts w:ascii="Consolas" w:eastAsia="Times New Roman" w:hAnsi="Consolas" w:cs="Courier New"/>
            <w:color w:val="000000"/>
            <w:sz w:val="18"/>
            <w:szCs w:val="18"/>
            <w:lang w:eastAsia="de-DE"/>
            <w14:ligatures w14:val="none"/>
            <w:rPrChange w:id="5454" w:author="Manuel Hergenröder" w:date="2020-07-16T16:26:00Z">
              <w:rPr>
                <w:rFonts w:ascii="Consolas" w:eastAsia="Times New Roman" w:hAnsi="Consolas" w:cs="Courier New"/>
                <w:color w:val="000000"/>
                <w:sz w:val="20"/>
                <w:szCs w:val="20"/>
                <w:lang w:val="de-DE" w:eastAsia="de-DE"/>
                <w14:ligatures w14:val="none"/>
              </w:rPr>
            </w:rPrChange>
          </w:rPr>
          <w:t>()</w:t>
        </w:r>
      </w:ins>
    </w:p>
    <w:p w14:paraId="23AB37F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455" w:author="Manuel Hergenröder" w:date="2020-07-16T16:21:00Z"/>
          <w:rFonts w:ascii="Consolas" w:eastAsia="Times New Roman" w:hAnsi="Consolas" w:cs="Courier New"/>
          <w:color w:val="000000"/>
          <w:sz w:val="18"/>
          <w:szCs w:val="18"/>
          <w:lang w:eastAsia="de-DE"/>
          <w14:ligatures w14:val="none"/>
          <w:rPrChange w:id="5456" w:author="Manuel Hergenröder" w:date="2020-07-16T16:26:00Z">
            <w:rPr>
              <w:ins w:id="5457" w:author="Manuel Hergenröder" w:date="2020-07-16T16:21:00Z"/>
              <w:rFonts w:ascii="Consolas" w:eastAsia="Times New Roman" w:hAnsi="Consolas" w:cs="Courier New"/>
              <w:color w:val="000000"/>
              <w:sz w:val="20"/>
              <w:szCs w:val="20"/>
              <w:lang w:val="de-DE" w:eastAsia="de-DE"/>
              <w14:ligatures w14:val="none"/>
            </w:rPr>
          </w:rPrChange>
        </w:rPr>
      </w:pPr>
      <w:ins w:id="5458" w:author="Manuel Hergenröder" w:date="2020-07-16T16:21:00Z">
        <w:r w:rsidRPr="00625FEA">
          <w:rPr>
            <w:rFonts w:ascii="Consolas" w:eastAsia="Times New Roman" w:hAnsi="Consolas" w:cs="Courier New"/>
            <w:color w:val="000000"/>
            <w:sz w:val="18"/>
            <w:szCs w:val="18"/>
            <w:lang w:eastAsia="de-DE"/>
            <w14:ligatures w14:val="none"/>
            <w:rPrChange w:id="5459" w:author="Manuel Hergenröder" w:date="2020-07-16T16:26:00Z">
              <w:rPr>
                <w:rFonts w:ascii="Consolas" w:eastAsia="Times New Roman" w:hAnsi="Consolas" w:cs="Courier New"/>
                <w:color w:val="000000"/>
                <w:sz w:val="20"/>
                <w:szCs w:val="20"/>
                <w:lang w:val="de-DE" w:eastAsia="de-DE"/>
                <w14:ligatures w14:val="none"/>
              </w:rPr>
            </w:rPrChange>
          </w:rPr>
          <w:t>    {</w:t>
        </w:r>
      </w:ins>
    </w:p>
    <w:p w14:paraId="7A8FAF5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460" w:author="Manuel Hergenröder" w:date="2020-07-16T16:21:00Z"/>
          <w:rFonts w:ascii="Consolas" w:eastAsia="Times New Roman" w:hAnsi="Consolas" w:cs="Courier New"/>
          <w:color w:val="000000"/>
          <w:sz w:val="18"/>
          <w:szCs w:val="18"/>
          <w:lang w:eastAsia="de-DE"/>
          <w14:ligatures w14:val="none"/>
          <w:rPrChange w:id="5461" w:author="Manuel Hergenröder" w:date="2020-07-16T16:26:00Z">
            <w:rPr>
              <w:ins w:id="5462" w:author="Manuel Hergenröder" w:date="2020-07-16T16:21:00Z"/>
              <w:rFonts w:ascii="Consolas" w:eastAsia="Times New Roman" w:hAnsi="Consolas" w:cs="Courier New"/>
              <w:color w:val="000000"/>
              <w:sz w:val="20"/>
              <w:szCs w:val="20"/>
              <w:lang w:val="de-DE" w:eastAsia="de-DE"/>
              <w14:ligatures w14:val="none"/>
            </w:rPr>
          </w:rPrChange>
        </w:rPr>
      </w:pPr>
      <w:ins w:id="5463" w:author="Manuel Hergenröder" w:date="2020-07-16T16:21:00Z">
        <w:r w:rsidRPr="00625FEA">
          <w:rPr>
            <w:rFonts w:ascii="Consolas" w:eastAsia="Times New Roman" w:hAnsi="Consolas" w:cs="Courier New"/>
            <w:color w:val="000000"/>
            <w:sz w:val="18"/>
            <w:szCs w:val="18"/>
            <w:lang w:eastAsia="de-DE"/>
            <w14:ligatures w14:val="none"/>
            <w:rPrChange w:id="546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5465"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546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5467" w:author="Manuel Hergenröder" w:date="2020-07-16T16:26:00Z">
              <w:rPr>
                <w:rFonts w:ascii="Consolas" w:eastAsia="Times New Roman" w:hAnsi="Consolas" w:cs="Courier New"/>
                <w:color w:val="2B91AF"/>
                <w:sz w:val="20"/>
                <w:szCs w:val="20"/>
                <w:lang w:val="de-DE" w:eastAsia="de-DE"/>
                <w14:ligatures w14:val="none"/>
              </w:rPr>
            </w:rPrChange>
          </w:rPr>
          <w:t>Input</w:t>
        </w:r>
        <w:r w:rsidRPr="00625FEA">
          <w:rPr>
            <w:rFonts w:ascii="Consolas" w:eastAsia="Times New Roman" w:hAnsi="Consolas" w:cs="Courier New"/>
            <w:color w:val="000000"/>
            <w:sz w:val="18"/>
            <w:szCs w:val="18"/>
            <w:lang w:eastAsia="de-DE"/>
            <w14:ligatures w14:val="none"/>
            <w:rPrChange w:id="546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469" w:author="Manuel Hergenröder" w:date="2020-07-16T16:26:00Z">
              <w:rPr>
                <w:rFonts w:ascii="Consolas" w:eastAsia="Times New Roman" w:hAnsi="Consolas" w:cs="Courier New"/>
                <w:color w:val="74531F"/>
                <w:sz w:val="20"/>
                <w:szCs w:val="20"/>
                <w:lang w:val="de-DE" w:eastAsia="de-DE"/>
                <w14:ligatures w14:val="none"/>
              </w:rPr>
            </w:rPrChange>
          </w:rPr>
          <w:t>GetButtonDown</w:t>
        </w:r>
        <w:r w:rsidRPr="00625FEA">
          <w:rPr>
            <w:rFonts w:ascii="Consolas" w:eastAsia="Times New Roman" w:hAnsi="Consolas" w:cs="Courier New"/>
            <w:color w:val="000000"/>
            <w:sz w:val="18"/>
            <w:szCs w:val="18"/>
            <w:lang w:eastAsia="de-DE"/>
            <w14:ligatures w14:val="none"/>
            <w:rPrChange w:id="547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5471" w:author="Manuel Hergenröder" w:date="2020-07-16T16:26:00Z">
              <w:rPr>
                <w:rFonts w:ascii="Consolas" w:eastAsia="Times New Roman" w:hAnsi="Consolas" w:cs="Courier New"/>
                <w:color w:val="A31515"/>
                <w:sz w:val="20"/>
                <w:szCs w:val="20"/>
                <w:lang w:val="de-DE" w:eastAsia="de-DE"/>
                <w14:ligatures w14:val="none"/>
              </w:rPr>
            </w:rPrChange>
          </w:rPr>
          <w:t>"PlayStop"</w:t>
        </w:r>
        <w:r w:rsidRPr="00625FEA">
          <w:rPr>
            <w:rFonts w:ascii="Consolas" w:eastAsia="Times New Roman" w:hAnsi="Consolas" w:cs="Courier New"/>
            <w:color w:val="000000"/>
            <w:sz w:val="18"/>
            <w:szCs w:val="18"/>
            <w:lang w:eastAsia="de-DE"/>
            <w14:ligatures w14:val="none"/>
            <w:rPrChange w:id="5472" w:author="Manuel Hergenröder" w:date="2020-07-16T16:26:00Z">
              <w:rPr>
                <w:rFonts w:ascii="Consolas" w:eastAsia="Times New Roman" w:hAnsi="Consolas" w:cs="Courier New"/>
                <w:color w:val="000000"/>
                <w:sz w:val="20"/>
                <w:szCs w:val="20"/>
                <w:lang w:val="de-DE" w:eastAsia="de-DE"/>
                <w14:ligatures w14:val="none"/>
              </w:rPr>
            </w:rPrChange>
          </w:rPr>
          <w:t>))</w:t>
        </w:r>
      </w:ins>
    </w:p>
    <w:p w14:paraId="7545780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473" w:author="Manuel Hergenröder" w:date="2020-07-16T16:21:00Z"/>
          <w:rFonts w:ascii="Consolas" w:eastAsia="Times New Roman" w:hAnsi="Consolas" w:cs="Courier New"/>
          <w:color w:val="000000"/>
          <w:sz w:val="18"/>
          <w:szCs w:val="18"/>
          <w:lang w:eastAsia="de-DE"/>
          <w14:ligatures w14:val="none"/>
          <w:rPrChange w:id="5474" w:author="Manuel Hergenröder" w:date="2020-07-16T16:26:00Z">
            <w:rPr>
              <w:ins w:id="5475" w:author="Manuel Hergenröder" w:date="2020-07-16T16:21:00Z"/>
              <w:rFonts w:ascii="Consolas" w:eastAsia="Times New Roman" w:hAnsi="Consolas" w:cs="Courier New"/>
              <w:color w:val="000000"/>
              <w:sz w:val="20"/>
              <w:szCs w:val="20"/>
              <w:lang w:val="de-DE" w:eastAsia="de-DE"/>
              <w14:ligatures w14:val="none"/>
            </w:rPr>
          </w:rPrChange>
        </w:rPr>
      </w:pPr>
      <w:ins w:id="5476" w:author="Manuel Hergenröder" w:date="2020-07-16T16:21:00Z">
        <w:r w:rsidRPr="00625FEA">
          <w:rPr>
            <w:rFonts w:ascii="Consolas" w:eastAsia="Times New Roman" w:hAnsi="Consolas" w:cs="Courier New"/>
            <w:color w:val="000000"/>
            <w:sz w:val="18"/>
            <w:szCs w:val="18"/>
            <w:lang w:eastAsia="de-DE"/>
            <w14:ligatures w14:val="none"/>
            <w:rPrChange w:id="5477" w:author="Manuel Hergenröder" w:date="2020-07-16T16:26:00Z">
              <w:rPr>
                <w:rFonts w:ascii="Consolas" w:eastAsia="Times New Roman" w:hAnsi="Consolas" w:cs="Courier New"/>
                <w:color w:val="000000"/>
                <w:sz w:val="20"/>
                <w:szCs w:val="20"/>
                <w:lang w:val="de-DE" w:eastAsia="de-DE"/>
                <w14:ligatures w14:val="none"/>
              </w:rPr>
            </w:rPrChange>
          </w:rPr>
          <w:t>        {</w:t>
        </w:r>
      </w:ins>
    </w:p>
    <w:p w14:paraId="051BDC2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478" w:author="Manuel Hergenröder" w:date="2020-07-16T16:21:00Z"/>
          <w:rFonts w:ascii="Consolas" w:eastAsia="Times New Roman" w:hAnsi="Consolas" w:cs="Courier New"/>
          <w:color w:val="000000"/>
          <w:sz w:val="18"/>
          <w:szCs w:val="18"/>
          <w:lang w:eastAsia="de-DE"/>
          <w14:ligatures w14:val="none"/>
          <w:rPrChange w:id="5479" w:author="Manuel Hergenröder" w:date="2020-07-16T16:26:00Z">
            <w:rPr>
              <w:ins w:id="5480" w:author="Manuel Hergenröder" w:date="2020-07-16T16:21:00Z"/>
              <w:rFonts w:ascii="Consolas" w:eastAsia="Times New Roman" w:hAnsi="Consolas" w:cs="Courier New"/>
              <w:color w:val="000000"/>
              <w:sz w:val="20"/>
              <w:szCs w:val="20"/>
              <w:lang w:val="de-DE" w:eastAsia="de-DE"/>
              <w14:ligatures w14:val="none"/>
            </w:rPr>
          </w:rPrChange>
        </w:rPr>
      </w:pPr>
      <w:ins w:id="5481" w:author="Manuel Hergenröder" w:date="2020-07-16T16:21:00Z">
        <w:r w:rsidRPr="00625FEA">
          <w:rPr>
            <w:rFonts w:ascii="Consolas" w:eastAsia="Times New Roman" w:hAnsi="Consolas" w:cs="Courier New"/>
            <w:color w:val="000000"/>
            <w:sz w:val="18"/>
            <w:szCs w:val="18"/>
            <w:lang w:eastAsia="de-DE"/>
            <w14:ligatures w14:val="none"/>
            <w:rPrChange w:id="548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5483"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548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48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5486" w:author="Manuel Hergenröder" w:date="2020-07-16T16:26:00Z">
              <w:rPr>
                <w:rFonts w:ascii="Consolas" w:eastAsia="Times New Roman" w:hAnsi="Consolas" w:cs="Courier New"/>
                <w:color w:val="000000"/>
                <w:sz w:val="20"/>
                <w:szCs w:val="20"/>
                <w:lang w:val="de-DE" w:eastAsia="de-DE"/>
                <w14:ligatures w14:val="none"/>
              </w:rPr>
            </w:rPrChange>
          </w:rPr>
          <w:t>.isPlaying)</w:t>
        </w:r>
      </w:ins>
    </w:p>
    <w:p w14:paraId="18D96BA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487" w:author="Manuel Hergenröder" w:date="2020-07-16T16:21:00Z"/>
          <w:rFonts w:ascii="Consolas" w:eastAsia="Times New Roman" w:hAnsi="Consolas" w:cs="Courier New"/>
          <w:color w:val="000000"/>
          <w:sz w:val="18"/>
          <w:szCs w:val="18"/>
          <w:lang w:eastAsia="de-DE"/>
          <w14:ligatures w14:val="none"/>
          <w:rPrChange w:id="5488" w:author="Manuel Hergenröder" w:date="2020-07-16T16:26:00Z">
            <w:rPr>
              <w:ins w:id="5489" w:author="Manuel Hergenröder" w:date="2020-07-16T16:21:00Z"/>
              <w:rFonts w:ascii="Consolas" w:eastAsia="Times New Roman" w:hAnsi="Consolas" w:cs="Courier New"/>
              <w:color w:val="000000"/>
              <w:sz w:val="20"/>
              <w:szCs w:val="20"/>
              <w:lang w:val="de-DE" w:eastAsia="de-DE"/>
              <w14:ligatures w14:val="none"/>
            </w:rPr>
          </w:rPrChange>
        </w:rPr>
      </w:pPr>
      <w:ins w:id="5490" w:author="Manuel Hergenröder" w:date="2020-07-16T16:21:00Z">
        <w:r w:rsidRPr="00625FEA">
          <w:rPr>
            <w:rFonts w:ascii="Consolas" w:eastAsia="Times New Roman" w:hAnsi="Consolas" w:cs="Courier New"/>
            <w:color w:val="000000"/>
            <w:sz w:val="18"/>
            <w:szCs w:val="18"/>
            <w:lang w:eastAsia="de-DE"/>
            <w14:ligatures w14:val="none"/>
            <w:rPrChange w:id="5491" w:author="Manuel Hergenröder" w:date="2020-07-16T16:26:00Z">
              <w:rPr>
                <w:rFonts w:ascii="Consolas" w:eastAsia="Times New Roman" w:hAnsi="Consolas" w:cs="Courier New"/>
                <w:color w:val="000000"/>
                <w:sz w:val="20"/>
                <w:szCs w:val="20"/>
                <w:lang w:val="de-DE" w:eastAsia="de-DE"/>
                <w14:ligatures w14:val="none"/>
              </w:rPr>
            </w:rPrChange>
          </w:rPr>
          <w:t>            {</w:t>
        </w:r>
      </w:ins>
    </w:p>
    <w:p w14:paraId="6803DB4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492" w:author="Manuel Hergenröder" w:date="2020-07-16T16:21:00Z"/>
          <w:rFonts w:ascii="Consolas" w:eastAsia="Times New Roman" w:hAnsi="Consolas" w:cs="Courier New"/>
          <w:color w:val="000000"/>
          <w:sz w:val="18"/>
          <w:szCs w:val="18"/>
          <w:lang w:eastAsia="de-DE"/>
          <w14:ligatures w14:val="none"/>
          <w:rPrChange w:id="5493" w:author="Manuel Hergenröder" w:date="2020-07-16T16:26:00Z">
            <w:rPr>
              <w:ins w:id="5494" w:author="Manuel Hergenröder" w:date="2020-07-16T16:21:00Z"/>
              <w:rFonts w:ascii="Consolas" w:eastAsia="Times New Roman" w:hAnsi="Consolas" w:cs="Courier New"/>
              <w:color w:val="000000"/>
              <w:sz w:val="20"/>
              <w:szCs w:val="20"/>
              <w:lang w:val="de-DE" w:eastAsia="de-DE"/>
              <w14:ligatures w14:val="none"/>
            </w:rPr>
          </w:rPrChange>
        </w:rPr>
      </w:pPr>
      <w:ins w:id="5495" w:author="Manuel Hergenröder" w:date="2020-07-16T16:21:00Z">
        <w:r w:rsidRPr="00625FEA">
          <w:rPr>
            <w:rFonts w:ascii="Consolas" w:eastAsia="Times New Roman" w:hAnsi="Consolas" w:cs="Courier New"/>
            <w:color w:val="000000"/>
            <w:sz w:val="18"/>
            <w:szCs w:val="18"/>
            <w:lang w:eastAsia="de-DE"/>
            <w14:ligatures w14:val="none"/>
            <w:rPrChange w:id="5496" w:author="Manuel Hergenröder" w:date="2020-07-16T16:26:00Z">
              <w:rPr>
                <w:rFonts w:ascii="Consolas" w:eastAsia="Times New Roman" w:hAnsi="Consolas" w:cs="Courier New"/>
                <w:color w:val="000000"/>
                <w:sz w:val="20"/>
                <w:szCs w:val="20"/>
                <w:lang w:val="de-DE" w:eastAsia="de-DE"/>
                <w14:ligatures w14:val="none"/>
              </w:rPr>
            </w:rPrChange>
          </w:rPr>
          <w:lastRenderedPageBreak/>
          <w:t>                </w:t>
        </w:r>
        <w:r w:rsidRPr="00625FEA">
          <w:rPr>
            <w:rFonts w:ascii="Consolas" w:eastAsia="Times New Roman" w:hAnsi="Consolas" w:cs="Courier New"/>
            <w:color w:val="0000FF"/>
            <w:sz w:val="18"/>
            <w:szCs w:val="18"/>
            <w:lang w:eastAsia="de-DE"/>
            <w14:ligatures w14:val="none"/>
            <w:rPrChange w:id="549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549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499" w:author="Manuel Hergenröder" w:date="2020-07-16T16:26:00Z">
              <w:rPr>
                <w:rFonts w:ascii="Consolas" w:eastAsia="Times New Roman" w:hAnsi="Consolas" w:cs="Courier New"/>
                <w:color w:val="74531F"/>
                <w:sz w:val="20"/>
                <w:szCs w:val="20"/>
                <w:lang w:val="de-DE" w:eastAsia="de-DE"/>
                <w14:ligatures w14:val="none"/>
              </w:rPr>
            </w:rPrChange>
          </w:rPr>
          <w:t>Play</w:t>
        </w:r>
        <w:r w:rsidRPr="00625FEA">
          <w:rPr>
            <w:rFonts w:ascii="Consolas" w:eastAsia="Times New Roman" w:hAnsi="Consolas" w:cs="Courier New"/>
            <w:color w:val="000000"/>
            <w:sz w:val="18"/>
            <w:szCs w:val="18"/>
            <w:lang w:eastAsia="de-DE"/>
            <w14:ligatures w14:val="none"/>
            <w:rPrChange w:id="5500" w:author="Manuel Hergenröder" w:date="2020-07-16T16:26:00Z">
              <w:rPr>
                <w:rFonts w:ascii="Consolas" w:eastAsia="Times New Roman" w:hAnsi="Consolas" w:cs="Courier New"/>
                <w:color w:val="000000"/>
                <w:sz w:val="20"/>
                <w:szCs w:val="20"/>
                <w:lang w:val="de-DE" w:eastAsia="de-DE"/>
                <w14:ligatures w14:val="none"/>
              </w:rPr>
            </w:rPrChange>
          </w:rPr>
          <w:t>();</w:t>
        </w:r>
      </w:ins>
    </w:p>
    <w:p w14:paraId="77011FE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501" w:author="Manuel Hergenröder" w:date="2020-07-16T16:21:00Z"/>
          <w:rFonts w:ascii="Consolas" w:eastAsia="Times New Roman" w:hAnsi="Consolas" w:cs="Courier New"/>
          <w:color w:val="000000"/>
          <w:sz w:val="18"/>
          <w:szCs w:val="18"/>
          <w:lang w:eastAsia="de-DE"/>
          <w14:ligatures w14:val="none"/>
          <w:rPrChange w:id="5502" w:author="Manuel Hergenröder" w:date="2020-07-16T16:26:00Z">
            <w:rPr>
              <w:ins w:id="5503" w:author="Manuel Hergenröder" w:date="2020-07-16T16:21:00Z"/>
              <w:rFonts w:ascii="Consolas" w:eastAsia="Times New Roman" w:hAnsi="Consolas" w:cs="Courier New"/>
              <w:color w:val="000000"/>
              <w:sz w:val="20"/>
              <w:szCs w:val="20"/>
              <w:lang w:val="de-DE" w:eastAsia="de-DE"/>
              <w14:ligatures w14:val="none"/>
            </w:rPr>
          </w:rPrChange>
        </w:rPr>
      </w:pPr>
      <w:ins w:id="5504" w:author="Manuel Hergenröder" w:date="2020-07-16T16:21:00Z">
        <w:r w:rsidRPr="00625FEA">
          <w:rPr>
            <w:rFonts w:ascii="Consolas" w:eastAsia="Times New Roman" w:hAnsi="Consolas" w:cs="Courier New"/>
            <w:color w:val="000000"/>
            <w:sz w:val="18"/>
            <w:szCs w:val="18"/>
            <w:lang w:eastAsia="de-DE"/>
            <w14:ligatures w14:val="none"/>
            <w:rPrChange w:id="5505"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8F08C4"/>
            <w:sz w:val="18"/>
            <w:szCs w:val="18"/>
            <w:lang w:eastAsia="de-DE"/>
            <w14:ligatures w14:val="none"/>
            <w:rPrChange w:id="5506" w:author="Manuel Hergenröder" w:date="2020-07-16T16:26:00Z">
              <w:rPr>
                <w:rFonts w:ascii="Consolas" w:eastAsia="Times New Roman" w:hAnsi="Consolas" w:cs="Courier New"/>
                <w:color w:val="8F08C4"/>
                <w:sz w:val="20"/>
                <w:szCs w:val="20"/>
                <w:lang w:val="de-DE" w:eastAsia="de-DE"/>
                <w14:ligatures w14:val="none"/>
              </w:rPr>
            </w:rPrChange>
          </w:rPr>
          <w:t>else</w:t>
        </w:r>
        <w:r w:rsidRPr="00625FEA">
          <w:rPr>
            <w:rFonts w:ascii="Consolas" w:eastAsia="Times New Roman" w:hAnsi="Consolas" w:cs="Courier New"/>
            <w:color w:val="000000"/>
            <w:sz w:val="18"/>
            <w:szCs w:val="18"/>
            <w:lang w:eastAsia="de-DE"/>
            <w14:ligatures w14:val="none"/>
            <w:rPrChange w:id="5507" w:author="Manuel Hergenröder" w:date="2020-07-16T16:26:00Z">
              <w:rPr>
                <w:rFonts w:ascii="Consolas" w:eastAsia="Times New Roman" w:hAnsi="Consolas" w:cs="Courier New"/>
                <w:color w:val="000000"/>
                <w:sz w:val="20"/>
                <w:szCs w:val="20"/>
                <w:lang w:val="de-DE" w:eastAsia="de-DE"/>
                <w14:ligatures w14:val="none"/>
              </w:rPr>
            </w:rPrChange>
          </w:rPr>
          <w:t> {</w:t>
        </w:r>
      </w:ins>
    </w:p>
    <w:p w14:paraId="0132596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508" w:author="Manuel Hergenröder" w:date="2020-07-16T16:21:00Z"/>
          <w:rFonts w:ascii="Consolas" w:eastAsia="Times New Roman" w:hAnsi="Consolas" w:cs="Courier New"/>
          <w:color w:val="000000"/>
          <w:sz w:val="18"/>
          <w:szCs w:val="18"/>
          <w:lang w:eastAsia="de-DE"/>
          <w14:ligatures w14:val="none"/>
          <w:rPrChange w:id="5509" w:author="Manuel Hergenröder" w:date="2020-07-16T16:26:00Z">
            <w:rPr>
              <w:ins w:id="5510" w:author="Manuel Hergenröder" w:date="2020-07-16T16:21:00Z"/>
              <w:rFonts w:ascii="Consolas" w:eastAsia="Times New Roman" w:hAnsi="Consolas" w:cs="Courier New"/>
              <w:color w:val="000000"/>
              <w:sz w:val="20"/>
              <w:szCs w:val="20"/>
              <w:lang w:val="de-DE" w:eastAsia="de-DE"/>
              <w14:ligatures w14:val="none"/>
            </w:rPr>
          </w:rPrChange>
        </w:rPr>
      </w:pPr>
      <w:ins w:id="5511" w:author="Manuel Hergenröder" w:date="2020-07-16T16:21:00Z">
        <w:r w:rsidRPr="00625FEA">
          <w:rPr>
            <w:rFonts w:ascii="Consolas" w:eastAsia="Times New Roman" w:hAnsi="Consolas" w:cs="Courier New"/>
            <w:color w:val="000000"/>
            <w:sz w:val="18"/>
            <w:szCs w:val="18"/>
            <w:lang w:eastAsia="de-DE"/>
            <w14:ligatures w14:val="none"/>
            <w:rPrChange w:id="551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51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551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515" w:author="Manuel Hergenröder" w:date="2020-07-16T16:26:00Z">
              <w:rPr>
                <w:rFonts w:ascii="Consolas" w:eastAsia="Times New Roman" w:hAnsi="Consolas" w:cs="Courier New"/>
                <w:color w:val="74531F"/>
                <w:sz w:val="20"/>
                <w:szCs w:val="20"/>
                <w:lang w:val="de-DE" w:eastAsia="de-DE"/>
                <w14:ligatures w14:val="none"/>
              </w:rPr>
            </w:rPrChange>
          </w:rPr>
          <w:t>Stop</w:t>
        </w:r>
        <w:r w:rsidRPr="00625FEA">
          <w:rPr>
            <w:rFonts w:ascii="Consolas" w:eastAsia="Times New Roman" w:hAnsi="Consolas" w:cs="Courier New"/>
            <w:color w:val="000000"/>
            <w:sz w:val="18"/>
            <w:szCs w:val="18"/>
            <w:lang w:eastAsia="de-DE"/>
            <w14:ligatures w14:val="none"/>
            <w:rPrChange w:id="5516" w:author="Manuel Hergenröder" w:date="2020-07-16T16:26:00Z">
              <w:rPr>
                <w:rFonts w:ascii="Consolas" w:eastAsia="Times New Roman" w:hAnsi="Consolas" w:cs="Courier New"/>
                <w:color w:val="000000"/>
                <w:sz w:val="20"/>
                <w:szCs w:val="20"/>
                <w:lang w:val="de-DE" w:eastAsia="de-DE"/>
                <w14:ligatures w14:val="none"/>
              </w:rPr>
            </w:rPrChange>
          </w:rPr>
          <w:t>();</w:t>
        </w:r>
      </w:ins>
    </w:p>
    <w:p w14:paraId="039BC45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517" w:author="Manuel Hergenröder" w:date="2020-07-16T16:21:00Z"/>
          <w:rFonts w:ascii="Consolas" w:eastAsia="Times New Roman" w:hAnsi="Consolas" w:cs="Courier New"/>
          <w:color w:val="000000"/>
          <w:sz w:val="18"/>
          <w:szCs w:val="18"/>
          <w:lang w:eastAsia="de-DE"/>
          <w14:ligatures w14:val="none"/>
          <w:rPrChange w:id="5518" w:author="Manuel Hergenröder" w:date="2020-07-16T16:26:00Z">
            <w:rPr>
              <w:ins w:id="5519" w:author="Manuel Hergenröder" w:date="2020-07-16T16:21:00Z"/>
              <w:rFonts w:ascii="Consolas" w:eastAsia="Times New Roman" w:hAnsi="Consolas" w:cs="Courier New"/>
              <w:color w:val="000000"/>
              <w:sz w:val="20"/>
              <w:szCs w:val="20"/>
              <w:lang w:val="de-DE" w:eastAsia="de-DE"/>
              <w14:ligatures w14:val="none"/>
            </w:rPr>
          </w:rPrChange>
        </w:rPr>
      </w:pPr>
      <w:ins w:id="5520" w:author="Manuel Hergenröder" w:date="2020-07-16T16:21:00Z">
        <w:r w:rsidRPr="00625FEA">
          <w:rPr>
            <w:rFonts w:ascii="Consolas" w:eastAsia="Times New Roman" w:hAnsi="Consolas" w:cs="Courier New"/>
            <w:color w:val="000000"/>
            <w:sz w:val="18"/>
            <w:szCs w:val="18"/>
            <w:lang w:eastAsia="de-DE"/>
            <w14:ligatures w14:val="none"/>
            <w:rPrChange w:id="5521" w:author="Manuel Hergenröder" w:date="2020-07-16T16:26:00Z">
              <w:rPr>
                <w:rFonts w:ascii="Consolas" w:eastAsia="Times New Roman" w:hAnsi="Consolas" w:cs="Courier New"/>
                <w:color w:val="000000"/>
                <w:sz w:val="20"/>
                <w:szCs w:val="20"/>
                <w:lang w:val="de-DE" w:eastAsia="de-DE"/>
                <w14:ligatures w14:val="none"/>
              </w:rPr>
            </w:rPrChange>
          </w:rPr>
          <w:t>            }</w:t>
        </w:r>
      </w:ins>
    </w:p>
    <w:p w14:paraId="09C913B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522" w:author="Manuel Hergenröder" w:date="2020-07-16T16:21:00Z"/>
          <w:rFonts w:ascii="Consolas" w:eastAsia="Times New Roman" w:hAnsi="Consolas" w:cs="Courier New"/>
          <w:color w:val="000000"/>
          <w:sz w:val="18"/>
          <w:szCs w:val="18"/>
          <w:lang w:eastAsia="de-DE"/>
          <w14:ligatures w14:val="none"/>
          <w:rPrChange w:id="5523" w:author="Manuel Hergenröder" w:date="2020-07-16T16:26:00Z">
            <w:rPr>
              <w:ins w:id="5524" w:author="Manuel Hergenröder" w:date="2020-07-16T16:21:00Z"/>
              <w:rFonts w:ascii="Consolas" w:eastAsia="Times New Roman" w:hAnsi="Consolas" w:cs="Courier New"/>
              <w:color w:val="000000"/>
              <w:sz w:val="20"/>
              <w:szCs w:val="20"/>
              <w:lang w:val="de-DE" w:eastAsia="de-DE"/>
              <w14:ligatures w14:val="none"/>
            </w:rPr>
          </w:rPrChange>
        </w:rPr>
      </w:pPr>
      <w:ins w:id="5525" w:author="Manuel Hergenröder" w:date="2020-07-16T16:21:00Z">
        <w:r w:rsidRPr="00625FEA">
          <w:rPr>
            <w:rFonts w:ascii="Consolas" w:eastAsia="Times New Roman" w:hAnsi="Consolas" w:cs="Courier New"/>
            <w:color w:val="000000"/>
            <w:sz w:val="18"/>
            <w:szCs w:val="18"/>
            <w:lang w:eastAsia="de-DE"/>
            <w14:ligatures w14:val="none"/>
            <w:rPrChange w:id="5526" w:author="Manuel Hergenröder" w:date="2020-07-16T16:26:00Z">
              <w:rPr>
                <w:rFonts w:ascii="Consolas" w:eastAsia="Times New Roman" w:hAnsi="Consolas" w:cs="Courier New"/>
                <w:color w:val="000000"/>
                <w:sz w:val="20"/>
                <w:szCs w:val="20"/>
                <w:lang w:val="de-DE" w:eastAsia="de-DE"/>
                <w14:ligatures w14:val="none"/>
              </w:rPr>
            </w:rPrChange>
          </w:rPr>
          <w:t>        }</w:t>
        </w:r>
      </w:ins>
    </w:p>
    <w:p w14:paraId="0206BA2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527" w:author="Manuel Hergenröder" w:date="2020-07-16T16:21:00Z"/>
          <w:rFonts w:ascii="Consolas" w:eastAsia="Times New Roman" w:hAnsi="Consolas" w:cs="Courier New"/>
          <w:color w:val="000000"/>
          <w:sz w:val="18"/>
          <w:szCs w:val="18"/>
          <w:lang w:eastAsia="de-DE"/>
          <w14:ligatures w14:val="none"/>
          <w:rPrChange w:id="5528" w:author="Manuel Hergenröder" w:date="2020-07-16T16:26:00Z">
            <w:rPr>
              <w:ins w:id="5529" w:author="Manuel Hergenröder" w:date="2020-07-16T16:21:00Z"/>
              <w:rFonts w:ascii="Consolas" w:eastAsia="Times New Roman" w:hAnsi="Consolas" w:cs="Courier New"/>
              <w:color w:val="000000"/>
              <w:sz w:val="20"/>
              <w:szCs w:val="20"/>
              <w:lang w:val="de-DE" w:eastAsia="de-DE"/>
              <w14:ligatures w14:val="none"/>
            </w:rPr>
          </w:rPrChange>
        </w:rPr>
      </w:pPr>
      <w:ins w:id="5530" w:author="Manuel Hergenröder" w:date="2020-07-16T16:21:00Z">
        <w:r w:rsidRPr="00625FEA">
          <w:rPr>
            <w:rFonts w:ascii="Consolas" w:eastAsia="Times New Roman" w:hAnsi="Consolas" w:cs="Courier New"/>
            <w:color w:val="000000"/>
            <w:sz w:val="18"/>
            <w:szCs w:val="18"/>
            <w:lang w:eastAsia="de-DE"/>
            <w14:ligatures w14:val="none"/>
            <w:rPrChange w:id="553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71FE36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532" w:author="Manuel Hergenröder" w:date="2020-07-16T16:21:00Z"/>
          <w:rFonts w:ascii="Consolas" w:eastAsia="Times New Roman" w:hAnsi="Consolas" w:cs="Courier New"/>
          <w:color w:val="000000"/>
          <w:sz w:val="18"/>
          <w:szCs w:val="18"/>
          <w:lang w:eastAsia="de-DE"/>
          <w14:ligatures w14:val="none"/>
          <w:rPrChange w:id="5533" w:author="Manuel Hergenröder" w:date="2020-07-16T16:26:00Z">
            <w:rPr>
              <w:ins w:id="5534" w:author="Manuel Hergenröder" w:date="2020-07-16T16:21:00Z"/>
              <w:rFonts w:ascii="Consolas" w:eastAsia="Times New Roman" w:hAnsi="Consolas" w:cs="Courier New"/>
              <w:color w:val="000000"/>
              <w:sz w:val="20"/>
              <w:szCs w:val="20"/>
              <w:lang w:val="de-DE" w:eastAsia="de-DE"/>
              <w14:ligatures w14:val="none"/>
            </w:rPr>
          </w:rPrChange>
        </w:rPr>
      </w:pPr>
      <w:ins w:id="5535" w:author="Manuel Hergenröder" w:date="2020-07-16T16:21:00Z">
        <w:r w:rsidRPr="00625FEA">
          <w:rPr>
            <w:rFonts w:ascii="Consolas" w:eastAsia="Times New Roman" w:hAnsi="Consolas" w:cs="Courier New"/>
            <w:color w:val="000000"/>
            <w:sz w:val="18"/>
            <w:szCs w:val="18"/>
            <w:lang w:eastAsia="de-DE"/>
            <w14:ligatures w14:val="none"/>
            <w:rPrChange w:id="553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5537"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553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5539" w:author="Manuel Hergenröder" w:date="2020-07-16T16:26:00Z">
              <w:rPr>
                <w:rFonts w:ascii="Consolas" w:eastAsia="Times New Roman" w:hAnsi="Consolas" w:cs="Courier New"/>
                <w:color w:val="2B91AF"/>
                <w:sz w:val="20"/>
                <w:szCs w:val="20"/>
                <w:lang w:val="de-DE" w:eastAsia="de-DE"/>
                <w14:ligatures w14:val="none"/>
              </w:rPr>
            </w:rPrChange>
          </w:rPr>
          <w:t>Input</w:t>
        </w:r>
        <w:r w:rsidRPr="00625FEA">
          <w:rPr>
            <w:rFonts w:ascii="Consolas" w:eastAsia="Times New Roman" w:hAnsi="Consolas" w:cs="Courier New"/>
            <w:color w:val="000000"/>
            <w:sz w:val="18"/>
            <w:szCs w:val="18"/>
            <w:lang w:eastAsia="de-DE"/>
            <w14:ligatures w14:val="none"/>
            <w:rPrChange w:id="554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541" w:author="Manuel Hergenröder" w:date="2020-07-16T16:26:00Z">
              <w:rPr>
                <w:rFonts w:ascii="Consolas" w:eastAsia="Times New Roman" w:hAnsi="Consolas" w:cs="Courier New"/>
                <w:color w:val="74531F"/>
                <w:sz w:val="20"/>
                <w:szCs w:val="20"/>
                <w:lang w:val="de-DE" w:eastAsia="de-DE"/>
                <w14:ligatures w14:val="none"/>
              </w:rPr>
            </w:rPrChange>
          </w:rPr>
          <w:t>GetButtonDown</w:t>
        </w:r>
        <w:r w:rsidRPr="00625FEA">
          <w:rPr>
            <w:rFonts w:ascii="Consolas" w:eastAsia="Times New Roman" w:hAnsi="Consolas" w:cs="Courier New"/>
            <w:color w:val="000000"/>
            <w:sz w:val="18"/>
            <w:szCs w:val="18"/>
            <w:lang w:eastAsia="de-DE"/>
            <w14:ligatures w14:val="none"/>
            <w:rPrChange w:id="554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5543" w:author="Manuel Hergenröder" w:date="2020-07-16T16:26:00Z">
              <w:rPr>
                <w:rFonts w:ascii="Consolas" w:eastAsia="Times New Roman" w:hAnsi="Consolas" w:cs="Courier New"/>
                <w:color w:val="A31515"/>
                <w:sz w:val="20"/>
                <w:szCs w:val="20"/>
                <w:lang w:val="de-DE" w:eastAsia="de-DE"/>
                <w14:ligatures w14:val="none"/>
              </w:rPr>
            </w:rPrChange>
          </w:rPr>
          <w:t>"Rewind"</w:t>
        </w:r>
        <w:r w:rsidRPr="00625FEA">
          <w:rPr>
            <w:rFonts w:ascii="Consolas" w:eastAsia="Times New Roman" w:hAnsi="Consolas" w:cs="Courier New"/>
            <w:color w:val="000000"/>
            <w:sz w:val="18"/>
            <w:szCs w:val="18"/>
            <w:lang w:eastAsia="de-DE"/>
            <w14:ligatures w14:val="none"/>
            <w:rPrChange w:id="5544" w:author="Manuel Hergenröder" w:date="2020-07-16T16:26:00Z">
              <w:rPr>
                <w:rFonts w:ascii="Consolas" w:eastAsia="Times New Roman" w:hAnsi="Consolas" w:cs="Courier New"/>
                <w:color w:val="000000"/>
                <w:sz w:val="20"/>
                <w:szCs w:val="20"/>
                <w:lang w:val="de-DE" w:eastAsia="de-DE"/>
                <w14:ligatures w14:val="none"/>
              </w:rPr>
            </w:rPrChange>
          </w:rPr>
          <w:t>))</w:t>
        </w:r>
      </w:ins>
    </w:p>
    <w:p w14:paraId="7D63E12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545" w:author="Manuel Hergenröder" w:date="2020-07-16T16:21:00Z"/>
          <w:rFonts w:ascii="Consolas" w:eastAsia="Times New Roman" w:hAnsi="Consolas" w:cs="Courier New"/>
          <w:color w:val="000000"/>
          <w:sz w:val="18"/>
          <w:szCs w:val="18"/>
          <w:lang w:eastAsia="de-DE"/>
          <w14:ligatures w14:val="none"/>
          <w:rPrChange w:id="5546" w:author="Manuel Hergenröder" w:date="2020-07-16T16:26:00Z">
            <w:rPr>
              <w:ins w:id="5547" w:author="Manuel Hergenröder" w:date="2020-07-16T16:21:00Z"/>
              <w:rFonts w:ascii="Consolas" w:eastAsia="Times New Roman" w:hAnsi="Consolas" w:cs="Courier New"/>
              <w:color w:val="000000"/>
              <w:sz w:val="20"/>
              <w:szCs w:val="20"/>
              <w:lang w:val="de-DE" w:eastAsia="de-DE"/>
              <w14:ligatures w14:val="none"/>
            </w:rPr>
          </w:rPrChange>
        </w:rPr>
      </w:pPr>
      <w:ins w:id="5548" w:author="Manuel Hergenröder" w:date="2020-07-16T16:21:00Z">
        <w:r w:rsidRPr="00625FEA">
          <w:rPr>
            <w:rFonts w:ascii="Consolas" w:eastAsia="Times New Roman" w:hAnsi="Consolas" w:cs="Courier New"/>
            <w:color w:val="000000"/>
            <w:sz w:val="18"/>
            <w:szCs w:val="18"/>
            <w:lang w:eastAsia="de-DE"/>
            <w14:ligatures w14:val="none"/>
            <w:rPrChange w:id="5549" w:author="Manuel Hergenröder" w:date="2020-07-16T16:26:00Z">
              <w:rPr>
                <w:rFonts w:ascii="Consolas" w:eastAsia="Times New Roman" w:hAnsi="Consolas" w:cs="Courier New"/>
                <w:color w:val="000000"/>
                <w:sz w:val="20"/>
                <w:szCs w:val="20"/>
                <w:lang w:val="de-DE" w:eastAsia="de-DE"/>
                <w14:ligatures w14:val="none"/>
              </w:rPr>
            </w:rPrChange>
          </w:rPr>
          <w:t>        {</w:t>
        </w:r>
      </w:ins>
    </w:p>
    <w:p w14:paraId="7BC0BBE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550" w:author="Manuel Hergenröder" w:date="2020-07-16T16:21:00Z"/>
          <w:rFonts w:ascii="Consolas" w:eastAsia="Times New Roman" w:hAnsi="Consolas" w:cs="Courier New"/>
          <w:color w:val="000000"/>
          <w:sz w:val="18"/>
          <w:szCs w:val="18"/>
          <w:lang w:eastAsia="de-DE"/>
          <w14:ligatures w14:val="none"/>
          <w:rPrChange w:id="5551" w:author="Manuel Hergenröder" w:date="2020-07-16T16:26:00Z">
            <w:rPr>
              <w:ins w:id="5552" w:author="Manuel Hergenröder" w:date="2020-07-16T16:21:00Z"/>
              <w:rFonts w:ascii="Consolas" w:eastAsia="Times New Roman" w:hAnsi="Consolas" w:cs="Courier New"/>
              <w:color w:val="000000"/>
              <w:sz w:val="20"/>
              <w:szCs w:val="20"/>
              <w:lang w:val="de-DE" w:eastAsia="de-DE"/>
              <w14:ligatures w14:val="none"/>
            </w:rPr>
          </w:rPrChange>
        </w:rPr>
      </w:pPr>
      <w:ins w:id="5553" w:author="Manuel Hergenröder" w:date="2020-07-16T16:21:00Z">
        <w:r w:rsidRPr="00625FEA">
          <w:rPr>
            <w:rFonts w:ascii="Consolas" w:eastAsia="Times New Roman" w:hAnsi="Consolas" w:cs="Courier New"/>
            <w:color w:val="000000"/>
            <w:sz w:val="18"/>
            <w:szCs w:val="18"/>
            <w:lang w:eastAsia="de-DE"/>
            <w14:ligatures w14:val="none"/>
            <w:rPrChange w:id="555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55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555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557" w:author="Manuel Hergenröder" w:date="2020-07-16T16:26:00Z">
              <w:rPr>
                <w:rFonts w:ascii="Consolas" w:eastAsia="Times New Roman" w:hAnsi="Consolas" w:cs="Courier New"/>
                <w:color w:val="74531F"/>
                <w:sz w:val="20"/>
                <w:szCs w:val="20"/>
                <w:lang w:val="de-DE" w:eastAsia="de-DE"/>
                <w14:ligatures w14:val="none"/>
              </w:rPr>
            </w:rPrChange>
          </w:rPr>
          <w:t>Rewind</w:t>
        </w:r>
        <w:r w:rsidRPr="00625FEA">
          <w:rPr>
            <w:rFonts w:ascii="Consolas" w:eastAsia="Times New Roman" w:hAnsi="Consolas" w:cs="Courier New"/>
            <w:color w:val="000000"/>
            <w:sz w:val="18"/>
            <w:szCs w:val="18"/>
            <w:lang w:eastAsia="de-DE"/>
            <w14:ligatures w14:val="none"/>
            <w:rPrChange w:id="5558" w:author="Manuel Hergenröder" w:date="2020-07-16T16:26:00Z">
              <w:rPr>
                <w:rFonts w:ascii="Consolas" w:eastAsia="Times New Roman" w:hAnsi="Consolas" w:cs="Courier New"/>
                <w:color w:val="000000"/>
                <w:sz w:val="20"/>
                <w:szCs w:val="20"/>
                <w:lang w:val="de-DE" w:eastAsia="de-DE"/>
                <w14:ligatures w14:val="none"/>
              </w:rPr>
            </w:rPrChange>
          </w:rPr>
          <w:t>();</w:t>
        </w:r>
      </w:ins>
    </w:p>
    <w:p w14:paraId="2BF6669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559" w:author="Manuel Hergenröder" w:date="2020-07-16T16:21:00Z"/>
          <w:rFonts w:ascii="Consolas" w:eastAsia="Times New Roman" w:hAnsi="Consolas" w:cs="Courier New"/>
          <w:color w:val="000000"/>
          <w:sz w:val="18"/>
          <w:szCs w:val="18"/>
          <w:lang w:eastAsia="de-DE"/>
          <w14:ligatures w14:val="none"/>
          <w:rPrChange w:id="5560" w:author="Manuel Hergenröder" w:date="2020-07-16T16:26:00Z">
            <w:rPr>
              <w:ins w:id="5561" w:author="Manuel Hergenröder" w:date="2020-07-16T16:21:00Z"/>
              <w:rFonts w:ascii="Consolas" w:eastAsia="Times New Roman" w:hAnsi="Consolas" w:cs="Courier New"/>
              <w:color w:val="000000"/>
              <w:sz w:val="20"/>
              <w:szCs w:val="20"/>
              <w:lang w:val="de-DE" w:eastAsia="de-DE"/>
              <w14:ligatures w14:val="none"/>
            </w:rPr>
          </w:rPrChange>
        </w:rPr>
      </w:pPr>
      <w:ins w:id="5562" w:author="Manuel Hergenröder" w:date="2020-07-16T16:21:00Z">
        <w:r w:rsidRPr="00625FEA">
          <w:rPr>
            <w:rFonts w:ascii="Consolas" w:eastAsia="Times New Roman" w:hAnsi="Consolas" w:cs="Courier New"/>
            <w:color w:val="000000"/>
            <w:sz w:val="18"/>
            <w:szCs w:val="18"/>
            <w:lang w:eastAsia="de-DE"/>
            <w14:ligatures w14:val="none"/>
            <w:rPrChange w:id="5563" w:author="Manuel Hergenröder" w:date="2020-07-16T16:26:00Z">
              <w:rPr>
                <w:rFonts w:ascii="Consolas" w:eastAsia="Times New Roman" w:hAnsi="Consolas" w:cs="Courier New"/>
                <w:color w:val="000000"/>
                <w:sz w:val="20"/>
                <w:szCs w:val="20"/>
                <w:lang w:val="de-DE" w:eastAsia="de-DE"/>
                <w14:ligatures w14:val="none"/>
              </w:rPr>
            </w:rPrChange>
          </w:rPr>
          <w:t>        }</w:t>
        </w:r>
      </w:ins>
    </w:p>
    <w:p w14:paraId="26C978B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564" w:author="Manuel Hergenröder" w:date="2020-07-16T16:21:00Z"/>
          <w:rFonts w:ascii="Consolas" w:eastAsia="Times New Roman" w:hAnsi="Consolas" w:cs="Courier New"/>
          <w:color w:val="000000"/>
          <w:sz w:val="18"/>
          <w:szCs w:val="18"/>
          <w:lang w:eastAsia="de-DE"/>
          <w14:ligatures w14:val="none"/>
          <w:rPrChange w:id="5565" w:author="Manuel Hergenröder" w:date="2020-07-16T16:26:00Z">
            <w:rPr>
              <w:ins w:id="5566" w:author="Manuel Hergenröder" w:date="2020-07-16T16:21:00Z"/>
              <w:rFonts w:ascii="Consolas" w:eastAsia="Times New Roman" w:hAnsi="Consolas" w:cs="Courier New"/>
              <w:color w:val="000000"/>
              <w:sz w:val="20"/>
              <w:szCs w:val="20"/>
              <w:lang w:val="de-DE" w:eastAsia="de-DE"/>
              <w14:ligatures w14:val="none"/>
            </w:rPr>
          </w:rPrChange>
        </w:rPr>
      </w:pPr>
      <w:ins w:id="5567" w:author="Manuel Hergenröder" w:date="2020-07-16T16:21:00Z">
        <w:r w:rsidRPr="00625FEA">
          <w:rPr>
            <w:rFonts w:ascii="Consolas" w:eastAsia="Times New Roman" w:hAnsi="Consolas" w:cs="Courier New"/>
            <w:color w:val="000000"/>
            <w:sz w:val="18"/>
            <w:szCs w:val="18"/>
            <w:lang w:eastAsia="de-DE"/>
            <w14:ligatures w14:val="none"/>
            <w:rPrChange w:id="5568" w:author="Manuel Hergenröder" w:date="2020-07-16T16:26:00Z">
              <w:rPr>
                <w:rFonts w:ascii="Consolas" w:eastAsia="Times New Roman" w:hAnsi="Consolas" w:cs="Courier New"/>
                <w:color w:val="000000"/>
                <w:sz w:val="20"/>
                <w:szCs w:val="20"/>
                <w:lang w:val="de-DE" w:eastAsia="de-DE"/>
                <w14:ligatures w14:val="none"/>
              </w:rPr>
            </w:rPrChange>
          </w:rPr>
          <w:t>    }</w:t>
        </w:r>
      </w:ins>
    </w:p>
    <w:p w14:paraId="1A287BC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569" w:author="Manuel Hergenröder" w:date="2020-07-16T16:21:00Z"/>
          <w:rFonts w:ascii="Consolas" w:eastAsia="Times New Roman" w:hAnsi="Consolas" w:cs="Courier New"/>
          <w:color w:val="000000"/>
          <w:sz w:val="18"/>
          <w:szCs w:val="18"/>
          <w:lang w:eastAsia="de-DE"/>
          <w14:ligatures w14:val="none"/>
          <w:rPrChange w:id="5570" w:author="Manuel Hergenröder" w:date="2020-07-16T16:26:00Z">
            <w:rPr>
              <w:ins w:id="5571" w:author="Manuel Hergenröder" w:date="2020-07-16T16:21:00Z"/>
              <w:rFonts w:ascii="Consolas" w:eastAsia="Times New Roman" w:hAnsi="Consolas" w:cs="Courier New"/>
              <w:color w:val="000000"/>
              <w:sz w:val="20"/>
              <w:szCs w:val="20"/>
              <w:lang w:val="de-DE" w:eastAsia="de-DE"/>
              <w14:ligatures w14:val="none"/>
            </w:rPr>
          </w:rPrChange>
        </w:rPr>
      </w:pPr>
      <w:ins w:id="5572" w:author="Manuel Hergenröder" w:date="2020-07-16T16:21:00Z">
        <w:r w:rsidRPr="00625FEA">
          <w:rPr>
            <w:rFonts w:ascii="Consolas" w:eastAsia="Times New Roman" w:hAnsi="Consolas" w:cs="Courier New"/>
            <w:color w:val="000000"/>
            <w:sz w:val="18"/>
            <w:szCs w:val="18"/>
            <w:lang w:eastAsia="de-DE"/>
            <w14:ligatures w14:val="none"/>
            <w:rPrChange w:id="557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E21CB8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574" w:author="Manuel Hergenröder" w:date="2020-07-16T16:21:00Z"/>
          <w:rFonts w:ascii="Consolas" w:eastAsia="Times New Roman" w:hAnsi="Consolas" w:cs="Courier New"/>
          <w:color w:val="000000"/>
          <w:sz w:val="18"/>
          <w:szCs w:val="18"/>
          <w:lang w:eastAsia="de-DE"/>
          <w14:ligatures w14:val="none"/>
          <w:rPrChange w:id="5575" w:author="Manuel Hergenröder" w:date="2020-07-16T16:26:00Z">
            <w:rPr>
              <w:ins w:id="5576" w:author="Manuel Hergenröder" w:date="2020-07-16T16:21:00Z"/>
              <w:rFonts w:ascii="Consolas" w:eastAsia="Times New Roman" w:hAnsi="Consolas" w:cs="Courier New"/>
              <w:color w:val="000000"/>
              <w:sz w:val="20"/>
              <w:szCs w:val="20"/>
              <w:lang w:val="de-DE" w:eastAsia="de-DE"/>
              <w14:ligatures w14:val="none"/>
            </w:rPr>
          </w:rPrChange>
        </w:rPr>
      </w:pPr>
      <w:ins w:id="5577" w:author="Manuel Hergenröder" w:date="2020-07-16T16:21:00Z">
        <w:r w:rsidRPr="00625FEA">
          <w:rPr>
            <w:rFonts w:ascii="Consolas" w:eastAsia="Times New Roman" w:hAnsi="Consolas" w:cs="Courier New"/>
            <w:color w:val="000000"/>
            <w:sz w:val="18"/>
            <w:szCs w:val="18"/>
            <w:lang w:eastAsia="de-DE"/>
            <w14:ligatures w14:val="none"/>
            <w:rPrChange w:id="557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579"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558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581"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558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5583" w:author="Manuel Hergenröder" w:date="2020-07-16T16:26:00Z">
              <w:rPr>
                <w:rFonts w:ascii="Consolas" w:eastAsia="Times New Roman" w:hAnsi="Consolas" w:cs="Courier New"/>
                <w:color w:val="74531F"/>
                <w:sz w:val="20"/>
                <w:szCs w:val="20"/>
                <w:lang w:val="de-DE" w:eastAsia="de-DE"/>
                <w14:ligatures w14:val="none"/>
              </w:rPr>
            </w:rPrChange>
          </w:rPr>
          <w:t>ExitProgram</w:t>
        </w:r>
        <w:r w:rsidRPr="00625FEA">
          <w:rPr>
            <w:rFonts w:ascii="Consolas" w:eastAsia="Times New Roman" w:hAnsi="Consolas" w:cs="Courier New"/>
            <w:color w:val="000000"/>
            <w:sz w:val="18"/>
            <w:szCs w:val="18"/>
            <w:lang w:eastAsia="de-DE"/>
            <w14:ligatures w14:val="none"/>
            <w:rPrChange w:id="5584" w:author="Manuel Hergenröder" w:date="2020-07-16T16:26:00Z">
              <w:rPr>
                <w:rFonts w:ascii="Consolas" w:eastAsia="Times New Roman" w:hAnsi="Consolas" w:cs="Courier New"/>
                <w:color w:val="000000"/>
                <w:sz w:val="20"/>
                <w:szCs w:val="20"/>
                <w:lang w:val="de-DE" w:eastAsia="de-DE"/>
                <w14:ligatures w14:val="none"/>
              </w:rPr>
            </w:rPrChange>
          </w:rPr>
          <w:t>()</w:t>
        </w:r>
      </w:ins>
    </w:p>
    <w:p w14:paraId="1189B70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585" w:author="Manuel Hergenröder" w:date="2020-07-16T16:21:00Z"/>
          <w:rFonts w:ascii="Consolas" w:eastAsia="Times New Roman" w:hAnsi="Consolas" w:cs="Courier New"/>
          <w:color w:val="000000"/>
          <w:sz w:val="18"/>
          <w:szCs w:val="18"/>
          <w:lang w:eastAsia="de-DE"/>
          <w14:ligatures w14:val="none"/>
          <w:rPrChange w:id="5586" w:author="Manuel Hergenröder" w:date="2020-07-16T16:26:00Z">
            <w:rPr>
              <w:ins w:id="5587" w:author="Manuel Hergenröder" w:date="2020-07-16T16:21:00Z"/>
              <w:rFonts w:ascii="Consolas" w:eastAsia="Times New Roman" w:hAnsi="Consolas" w:cs="Courier New"/>
              <w:color w:val="000000"/>
              <w:sz w:val="20"/>
              <w:szCs w:val="20"/>
              <w:lang w:val="de-DE" w:eastAsia="de-DE"/>
              <w14:ligatures w14:val="none"/>
            </w:rPr>
          </w:rPrChange>
        </w:rPr>
      </w:pPr>
      <w:ins w:id="5588" w:author="Manuel Hergenröder" w:date="2020-07-16T16:21:00Z">
        <w:r w:rsidRPr="00625FEA">
          <w:rPr>
            <w:rFonts w:ascii="Consolas" w:eastAsia="Times New Roman" w:hAnsi="Consolas" w:cs="Courier New"/>
            <w:color w:val="000000"/>
            <w:sz w:val="18"/>
            <w:szCs w:val="18"/>
            <w:lang w:eastAsia="de-DE"/>
            <w14:ligatures w14:val="none"/>
            <w:rPrChange w:id="5589" w:author="Manuel Hergenröder" w:date="2020-07-16T16:26:00Z">
              <w:rPr>
                <w:rFonts w:ascii="Consolas" w:eastAsia="Times New Roman" w:hAnsi="Consolas" w:cs="Courier New"/>
                <w:color w:val="000000"/>
                <w:sz w:val="20"/>
                <w:szCs w:val="20"/>
                <w:lang w:val="de-DE" w:eastAsia="de-DE"/>
                <w14:ligatures w14:val="none"/>
              </w:rPr>
            </w:rPrChange>
          </w:rPr>
          <w:t>    {</w:t>
        </w:r>
      </w:ins>
    </w:p>
    <w:p w14:paraId="6B3FA89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590" w:author="Manuel Hergenröder" w:date="2020-07-16T16:21:00Z"/>
          <w:rFonts w:ascii="Consolas" w:eastAsia="Times New Roman" w:hAnsi="Consolas" w:cs="Courier New"/>
          <w:color w:val="000000"/>
          <w:sz w:val="18"/>
          <w:szCs w:val="18"/>
          <w:lang w:eastAsia="de-DE"/>
          <w14:ligatures w14:val="none"/>
          <w:rPrChange w:id="5591" w:author="Manuel Hergenröder" w:date="2020-07-16T16:26:00Z">
            <w:rPr>
              <w:ins w:id="5592" w:author="Manuel Hergenröder" w:date="2020-07-16T16:21:00Z"/>
              <w:rFonts w:ascii="Consolas" w:eastAsia="Times New Roman" w:hAnsi="Consolas" w:cs="Courier New"/>
              <w:color w:val="000000"/>
              <w:sz w:val="20"/>
              <w:szCs w:val="20"/>
              <w:lang w:val="de-DE" w:eastAsia="de-DE"/>
              <w14:ligatures w14:val="none"/>
            </w:rPr>
          </w:rPrChange>
        </w:rPr>
      </w:pPr>
      <w:ins w:id="5593" w:author="Manuel Hergenröder" w:date="2020-07-16T16:21:00Z">
        <w:r w:rsidRPr="00625FEA">
          <w:rPr>
            <w:rFonts w:ascii="Consolas" w:eastAsia="Times New Roman" w:hAnsi="Consolas" w:cs="Courier New"/>
            <w:color w:val="000000"/>
            <w:sz w:val="18"/>
            <w:szCs w:val="18"/>
            <w:lang w:eastAsia="de-DE"/>
            <w14:ligatures w14:val="none"/>
            <w:rPrChange w:id="559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5595" w:author="Manuel Hergenröder" w:date="2020-07-16T16:26:00Z">
              <w:rPr>
                <w:rFonts w:ascii="Consolas" w:eastAsia="Times New Roman" w:hAnsi="Consolas" w:cs="Courier New"/>
                <w:color w:val="2B91AF"/>
                <w:sz w:val="20"/>
                <w:szCs w:val="20"/>
                <w:lang w:val="de-DE" w:eastAsia="de-DE"/>
                <w14:ligatures w14:val="none"/>
              </w:rPr>
            </w:rPrChange>
          </w:rPr>
          <w:t>Application</w:t>
        </w:r>
        <w:r w:rsidRPr="00625FEA">
          <w:rPr>
            <w:rFonts w:ascii="Consolas" w:eastAsia="Times New Roman" w:hAnsi="Consolas" w:cs="Courier New"/>
            <w:color w:val="000000"/>
            <w:sz w:val="18"/>
            <w:szCs w:val="18"/>
            <w:lang w:eastAsia="de-DE"/>
            <w14:ligatures w14:val="none"/>
            <w:rPrChange w:id="559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597" w:author="Manuel Hergenröder" w:date="2020-07-16T16:26:00Z">
              <w:rPr>
                <w:rFonts w:ascii="Consolas" w:eastAsia="Times New Roman" w:hAnsi="Consolas" w:cs="Courier New"/>
                <w:color w:val="74531F"/>
                <w:sz w:val="20"/>
                <w:szCs w:val="20"/>
                <w:lang w:val="de-DE" w:eastAsia="de-DE"/>
                <w14:ligatures w14:val="none"/>
              </w:rPr>
            </w:rPrChange>
          </w:rPr>
          <w:t>Quit</w:t>
        </w:r>
        <w:r w:rsidRPr="00625FEA">
          <w:rPr>
            <w:rFonts w:ascii="Consolas" w:eastAsia="Times New Roman" w:hAnsi="Consolas" w:cs="Courier New"/>
            <w:color w:val="000000"/>
            <w:sz w:val="18"/>
            <w:szCs w:val="18"/>
            <w:lang w:eastAsia="de-DE"/>
            <w14:ligatures w14:val="none"/>
            <w:rPrChange w:id="5598" w:author="Manuel Hergenröder" w:date="2020-07-16T16:26:00Z">
              <w:rPr>
                <w:rFonts w:ascii="Consolas" w:eastAsia="Times New Roman" w:hAnsi="Consolas" w:cs="Courier New"/>
                <w:color w:val="000000"/>
                <w:sz w:val="20"/>
                <w:szCs w:val="20"/>
                <w:lang w:val="de-DE" w:eastAsia="de-DE"/>
                <w14:ligatures w14:val="none"/>
              </w:rPr>
            </w:rPrChange>
          </w:rPr>
          <w:t>();</w:t>
        </w:r>
      </w:ins>
    </w:p>
    <w:p w14:paraId="0432836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599" w:author="Manuel Hergenröder" w:date="2020-07-16T16:21:00Z"/>
          <w:rFonts w:ascii="Consolas" w:eastAsia="Times New Roman" w:hAnsi="Consolas" w:cs="Courier New"/>
          <w:color w:val="000000"/>
          <w:sz w:val="18"/>
          <w:szCs w:val="18"/>
          <w:lang w:eastAsia="de-DE"/>
          <w14:ligatures w14:val="none"/>
          <w:rPrChange w:id="5600" w:author="Manuel Hergenröder" w:date="2020-07-16T16:26:00Z">
            <w:rPr>
              <w:ins w:id="5601" w:author="Manuel Hergenröder" w:date="2020-07-16T16:21:00Z"/>
              <w:rFonts w:ascii="Consolas" w:eastAsia="Times New Roman" w:hAnsi="Consolas" w:cs="Courier New"/>
              <w:color w:val="000000"/>
              <w:sz w:val="20"/>
              <w:szCs w:val="20"/>
              <w:lang w:val="de-DE" w:eastAsia="de-DE"/>
              <w14:ligatures w14:val="none"/>
            </w:rPr>
          </w:rPrChange>
        </w:rPr>
      </w:pPr>
      <w:ins w:id="5602" w:author="Manuel Hergenröder" w:date="2020-07-16T16:21:00Z">
        <w:r w:rsidRPr="00625FEA">
          <w:rPr>
            <w:rFonts w:ascii="Consolas" w:eastAsia="Times New Roman" w:hAnsi="Consolas" w:cs="Courier New"/>
            <w:color w:val="000000"/>
            <w:sz w:val="18"/>
            <w:szCs w:val="18"/>
            <w:lang w:eastAsia="de-DE"/>
            <w14:ligatures w14:val="none"/>
            <w:rPrChange w:id="5603" w:author="Manuel Hergenröder" w:date="2020-07-16T16:26:00Z">
              <w:rPr>
                <w:rFonts w:ascii="Consolas" w:eastAsia="Times New Roman" w:hAnsi="Consolas" w:cs="Courier New"/>
                <w:color w:val="000000"/>
                <w:sz w:val="20"/>
                <w:szCs w:val="20"/>
                <w:lang w:val="de-DE" w:eastAsia="de-DE"/>
                <w14:ligatures w14:val="none"/>
              </w:rPr>
            </w:rPrChange>
          </w:rPr>
          <w:t>    }</w:t>
        </w:r>
      </w:ins>
    </w:p>
    <w:p w14:paraId="20E850F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604" w:author="Manuel Hergenröder" w:date="2020-07-16T16:21:00Z"/>
          <w:rFonts w:ascii="Consolas" w:eastAsia="Times New Roman" w:hAnsi="Consolas" w:cs="Courier New"/>
          <w:color w:val="000000"/>
          <w:sz w:val="18"/>
          <w:szCs w:val="18"/>
          <w:lang w:eastAsia="de-DE"/>
          <w14:ligatures w14:val="none"/>
          <w:rPrChange w:id="5605" w:author="Manuel Hergenröder" w:date="2020-07-16T16:26:00Z">
            <w:rPr>
              <w:ins w:id="5606" w:author="Manuel Hergenröder" w:date="2020-07-16T16:21:00Z"/>
              <w:rFonts w:ascii="Consolas" w:eastAsia="Times New Roman" w:hAnsi="Consolas" w:cs="Courier New"/>
              <w:color w:val="000000"/>
              <w:sz w:val="20"/>
              <w:szCs w:val="20"/>
              <w:lang w:val="de-DE" w:eastAsia="de-DE"/>
              <w14:ligatures w14:val="none"/>
            </w:rPr>
          </w:rPrChange>
        </w:rPr>
      </w:pPr>
      <w:ins w:id="5607" w:author="Manuel Hergenröder" w:date="2020-07-16T16:21:00Z">
        <w:r w:rsidRPr="00625FEA">
          <w:rPr>
            <w:rFonts w:ascii="Consolas" w:eastAsia="Times New Roman" w:hAnsi="Consolas" w:cs="Courier New"/>
            <w:color w:val="000000"/>
            <w:sz w:val="18"/>
            <w:szCs w:val="18"/>
            <w:lang w:eastAsia="de-DE"/>
            <w14:ligatures w14:val="none"/>
            <w:rPrChange w:id="5608"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B76532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609" w:author="Manuel Hergenröder" w:date="2020-07-16T16:21:00Z"/>
          <w:rFonts w:ascii="Consolas" w:eastAsia="Times New Roman" w:hAnsi="Consolas" w:cs="Courier New"/>
          <w:color w:val="000000"/>
          <w:sz w:val="18"/>
          <w:szCs w:val="18"/>
          <w:lang w:eastAsia="de-DE"/>
          <w14:ligatures w14:val="none"/>
          <w:rPrChange w:id="5610" w:author="Manuel Hergenröder" w:date="2020-07-16T16:26:00Z">
            <w:rPr>
              <w:ins w:id="5611" w:author="Manuel Hergenröder" w:date="2020-07-16T16:21:00Z"/>
              <w:rFonts w:ascii="Consolas" w:eastAsia="Times New Roman" w:hAnsi="Consolas" w:cs="Courier New"/>
              <w:color w:val="000000"/>
              <w:sz w:val="20"/>
              <w:szCs w:val="20"/>
              <w:lang w:val="de-DE" w:eastAsia="de-DE"/>
              <w14:ligatures w14:val="none"/>
            </w:rPr>
          </w:rPrChange>
        </w:rPr>
      </w:pPr>
      <w:ins w:id="5612" w:author="Manuel Hergenröder" w:date="2020-07-16T16:21:00Z">
        <w:r w:rsidRPr="00625FEA">
          <w:rPr>
            <w:rFonts w:ascii="Consolas" w:eastAsia="Times New Roman" w:hAnsi="Consolas" w:cs="Courier New"/>
            <w:color w:val="000000"/>
            <w:sz w:val="18"/>
            <w:szCs w:val="18"/>
            <w:lang w:eastAsia="de-DE"/>
            <w14:ligatures w14:val="none"/>
            <w:rPrChange w:id="561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5614"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5615"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5616"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5560764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617" w:author="Manuel Hergenröder" w:date="2020-07-16T16:21:00Z"/>
          <w:rFonts w:ascii="Consolas" w:eastAsia="Times New Roman" w:hAnsi="Consolas" w:cs="Courier New"/>
          <w:color w:val="000000"/>
          <w:sz w:val="18"/>
          <w:szCs w:val="18"/>
          <w:lang w:eastAsia="de-DE"/>
          <w14:ligatures w14:val="none"/>
          <w:rPrChange w:id="5618" w:author="Manuel Hergenröder" w:date="2020-07-16T16:26:00Z">
            <w:rPr>
              <w:ins w:id="5619" w:author="Manuel Hergenröder" w:date="2020-07-16T16:21:00Z"/>
              <w:rFonts w:ascii="Consolas" w:eastAsia="Times New Roman" w:hAnsi="Consolas" w:cs="Courier New"/>
              <w:color w:val="000000"/>
              <w:sz w:val="20"/>
              <w:szCs w:val="20"/>
              <w:lang w:val="de-DE" w:eastAsia="de-DE"/>
              <w14:ligatures w14:val="none"/>
            </w:rPr>
          </w:rPrChange>
        </w:rPr>
      </w:pPr>
      <w:ins w:id="5620" w:author="Manuel Hergenröder" w:date="2020-07-16T16:21:00Z">
        <w:r w:rsidRPr="00625FEA">
          <w:rPr>
            <w:rFonts w:ascii="Consolas" w:eastAsia="Times New Roman" w:hAnsi="Consolas" w:cs="Courier New"/>
            <w:color w:val="000000"/>
            <w:sz w:val="18"/>
            <w:szCs w:val="18"/>
            <w:lang w:eastAsia="de-DE"/>
            <w14:ligatures w14:val="none"/>
            <w:rPrChange w:id="562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5622"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5623" w:author="Manuel Hergenröder" w:date="2020-07-16T16:26:00Z">
              <w:rPr>
                <w:rFonts w:ascii="Consolas" w:eastAsia="Times New Roman" w:hAnsi="Consolas" w:cs="Courier New"/>
                <w:color w:val="008000"/>
                <w:sz w:val="20"/>
                <w:szCs w:val="20"/>
                <w:lang w:val="de-DE" w:eastAsia="de-DE"/>
                <w14:ligatures w14:val="none"/>
              </w:rPr>
            </w:rPrChange>
          </w:rPr>
          <w:t> Exit handler</w:t>
        </w:r>
      </w:ins>
    </w:p>
    <w:p w14:paraId="70A55DD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624" w:author="Manuel Hergenröder" w:date="2020-07-16T16:21:00Z"/>
          <w:rFonts w:ascii="Consolas" w:eastAsia="Times New Roman" w:hAnsi="Consolas" w:cs="Courier New"/>
          <w:color w:val="000000"/>
          <w:sz w:val="18"/>
          <w:szCs w:val="18"/>
          <w:lang w:eastAsia="de-DE"/>
          <w14:ligatures w14:val="none"/>
          <w:rPrChange w:id="5625" w:author="Manuel Hergenröder" w:date="2020-07-16T16:26:00Z">
            <w:rPr>
              <w:ins w:id="5626" w:author="Manuel Hergenröder" w:date="2020-07-16T16:21:00Z"/>
              <w:rFonts w:ascii="Consolas" w:eastAsia="Times New Roman" w:hAnsi="Consolas" w:cs="Courier New"/>
              <w:color w:val="000000"/>
              <w:sz w:val="20"/>
              <w:szCs w:val="20"/>
              <w:lang w:val="de-DE" w:eastAsia="de-DE"/>
              <w14:ligatures w14:val="none"/>
            </w:rPr>
          </w:rPrChange>
        </w:rPr>
      </w:pPr>
      <w:ins w:id="5627" w:author="Manuel Hergenröder" w:date="2020-07-16T16:21:00Z">
        <w:r w:rsidRPr="00625FEA">
          <w:rPr>
            <w:rFonts w:ascii="Consolas" w:eastAsia="Times New Roman" w:hAnsi="Consolas" w:cs="Courier New"/>
            <w:color w:val="000000"/>
            <w:sz w:val="18"/>
            <w:szCs w:val="18"/>
            <w:lang w:eastAsia="de-DE"/>
            <w14:ligatures w14:val="none"/>
            <w:rPrChange w:id="562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5629"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5630"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5631"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130E3D8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632" w:author="Manuel Hergenröder" w:date="2020-07-16T16:21:00Z"/>
          <w:rFonts w:ascii="Consolas" w:eastAsia="Times New Roman" w:hAnsi="Consolas" w:cs="Courier New"/>
          <w:color w:val="000000"/>
          <w:sz w:val="18"/>
          <w:szCs w:val="18"/>
          <w:lang w:eastAsia="de-DE"/>
          <w14:ligatures w14:val="none"/>
          <w:rPrChange w:id="5633" w:author="Manuel Hergenröder" w:date="2020-07-16T16:26:00Z">
            <w:rPr>
              <w:ins w:id="5634" w:author="Manuel Hergenröder" w:date="2020-07-16T16:21:00Z"/>
              <w:rFonts w:ascii="Consolas" w:eastAsia="Times New Roman" w:hAnsi="Consolas" w:cs="Courier New"/>
              <w:color w:val="000000"/>
              <w:sz w:val="20"/>
              <w:szCs w:val="20"/>
              <w:lang w:val="de-DE" w:eastAsia="de-DE"/>
              <w14:ligatures w14:val="none"/>
            </w:rPr>
          </w:rPrChange>
        </w:rPr>
      </w:pPr>
      <w:ins w:id="5635" w:author="Manuel Hergenröder" w:date="2020-07-16T16:21:00Z">
        <w:r w:rsidRPr="00625FEA">
          <w:rPr>
            <w:rFonts w:ascii="Consolas" w:eastAsia="Times New Roman" w:hAnsi="Consolas" w:cs="Courier New"/>
            <w:color w:val="000000"/>
            <w:sz w:val="18"/>
            <w:szCs w:val="18"/>
            <w:lang w:eastAsia="de-DE"/>
            <w14:ligatures w14:val="none"/>
            <w:rPrChange w:id="563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637"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563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639" w:author="Manuel Hergenröder" w:date="2020-07-16T16:26:00Z">
              <w:rPr>
                <w:rFonts w:ascii="Consolas" w:eastAsia="Times New Roman" w:hAnsi="Consolas" w:cs="Courier New"/>
                <w:color w:val="0000FF"/>
                <w:sz w:val="20"/>
                <w:szCs w:val="20"/>
                <w:lang w:val="de-DE" w:eastAsia="de-DE"/>
                <w14:ligatures w14:val="none"/>
              </w:rPr>
            </w:rPrChange>
          </w:rPr>
          <w:t>OnApplicationQuit</w:t>
        </w:r>
        <w:r w:rsidRPr="00625FEA">
          <w:rPr>
            <w:rFonts w:ascii="Consolas" w:eastAsia="Times New Roman" w:hAnsi="Consolas" w:cs="Courier New"/>
            <w:color w:val="000000"/>
            <w:sz w:val="18"/>
            <w:szCs w:val="18"/>
            <w:lang w:eastAsia="de-DE"/>
            <w14:ligatures w14:val="none"/>
            <w:rPrChange w:id="5640" w:author="Manuel Hergenröder" w:date="2020-07-16T16:26:00Z">
              <w:rPr>
                <w:rFonts w:ascii="Consolas" w:eastAsia="Times New Roman" w:hAnsi="Consolas" w:cs="Courier New"/>
                <w:color w:val="000000"/>
                <w:sz w:val="20"/>
                <w:szCs w:val="20"/>
                <w:lang w:val="de-DE" w:eastAsia="de-DE"/>
                <w14:ligatures w14:val="none"/>
              </w:rPr>
            </w:rPrChange>
          </w:rPr>
          <w:t>()</w:t>
        </w:r>
      </w:ins>
    </w:p>
    <w:p w14:paraId="245C1D7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641" w:author="Manuel Hergenröder" w:date="2020-07-16T16:21:00Z"/>
          <w:rFonts w:ascii="Consolas" w:eastAsia="Times New Roman" w:hAnsi="Consolas" w:cs="Courier New"/>
          <w:color w:val="000000"/>
          <w:sz w:val="18"/>
          <w:szCs w:val="18"/>
          <w:lang w:eastAsia="de-DE"/>
          <w14:ligatures w14:val="none"/>
          <w:rPrChange w:id="5642" w:author="Manuel Hergenröder" w:date="2020-07-16T16:26:00Z">
            <w:rPr>
              <w:ins w:id="5643" w:author="Manuel Hergenröder" w:date="2020-07-16T16:21:00Z"/>
              <w:rFonts w:ascii="Consolas" w:eastAsia="Times New Roman" w:hAnsi="Consolas" w:cs="Courier New"/>
              <w:color w:val="000000"/>
              <w:sz w:val="20"/>
              <w:szCs w:val="20"/>
              <w:lang w:val="de-DE" w:eastAsia="de-DE"/>
              <w14:ligatures w14:val="none"/>
            </w:rPr>
          </w:rPrChange>
        </w:rPr>
      </w:pPr>
      <w:ins w:id="5644" w:author="Manuel Hergenröder" w:date="2020-07-16T16:21:00Z">
        <w:r w:rsidRPr="00625FEA">
          <w:rPr>
            <w:rFonts w:ascii="Consolas" w:eastAsia="Times New Roman" w:hAnsi="Consolas" w:cs="Courier New"/>
            <w:color w:val="000000"/>
            <w:sz w:val="18"/>
            <w:szCs w:val="18"/>
            <w:lang w:eastAsia="de-DE"/>
            <w14:ligatures w14:val="none"/>
            <w:rPrChange w:id="5645" w:author="Manuel Hergenröder" w:date="2020-07-16T16:26:00Z">
              <w:rPr>
                <w:rFonts w:ascii="Consolas" w:eastAsia="Times New Roman" w:hAnsi="Consolas" w:cs="Courier New"/>
                <w:color w:val="000000"/>
                <w:sz w:val="20"/>
                <w:szCs w:val="20"/>
                <w:lang w:val="de-DE" w:eastAsia="de-DE"/>
                <w14:ligatures w14:val="none"/>
              </w:rPr>
            </w:rPrChange>
          </w:rPr>
          <w:t>    {</w:t>
        </w:r>
      </w:ins>
    </w:p>
    <w:p w14:paraId="7CE356D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646" w:author="Manuel Hergenröder" w:date="2020-07-16T16:21:00Z"/>
          <w:rFonts w:ascii="Consolas" w:eastAsia="Times New Roman" w:hAnsi="Consolas" w:cs="Courier New"/>
          <w:color w:val="000000"/>
          <w:sz w:val="18"/>
          <w:szCs w:val="18"/>
          <w:lang w:eastAsia="de-DE"/>
          <w14:ligatures w14:val="none"/>
          <w:rPrChange w:id="5647" w:author="Manuel Hergenröder" w:date="2020-07-16T16:26:00Z">
            <w:rPr>
              <w:ins w:id="5648" w:author="Manuel Hergenröder" w:date="2020-07-16T16:21:00Z"/>
              <w:rFonts w:ascii="Consolas" w:eastAsia="Times New Roman" w:hAnsi="Consolas" w:cs="Courier New"/>
              <w:color w:val="000000"/>
              <w:sz w:val="20"/>
              <w:szCs w:val="20"/>
              <w:lang w:val="de-DE" w:eastAsia="de-DE"/>
              <w14:ligatures w14:val="none"/>
            </w:rPr>
          </w:rPrChange>
        </w:rPr>
      </w:pPr>
      <w:ins w:id="5649" w:author="Manuel Hergenröder" w:date="2020-07-16T16:21:00Z">
        <w:r w:rsidRPr="00625FEA">
          <w:rPr>
            <w:rFonts w:ascii="Consolas" w:eastAsia="Times New Roman" w:hAnsi="Consolas" w:cs="Courier New"/>
            <w:color w:val="000000"/>
            <w:sz w:val="18"/>
            <w:szCs w:val="18"/>
            <w:lang w:eastAsia="de-DE"/>
            <w14:ligatures w14:val="none"/>
            <w:rPrChange w:id="565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5651" w:author="Manuel Hergenröder" w:date="2020-07-16T16:26:00Z">
              <w:rPr>
                <w:rFonts w:ascii="Consolas" w:eastAsia="Times New Roman" w:hAnsi="Consolas" w:cs="Courier New"/>
                <w:color w:val="2B91AF"/>
                <w:sz w:val="20"/>
                <w:szCs w:val="20"/>
                <w:lang w:val="de-DE" w:eastAsia="de-DE"/>
                <w14:ligatures w14:val="none"/>
              </w:rPr>
            </w:rPrChange>
          </w:rPr>
          <w:t>Debug</w:t>
        </w:r>
        <w:r w:rsidRPr="00625FEA">
          <w:rPr>
            <w:rFonts w:ascii="Consolas" w:eastAsia="Times New Roman" w:hAnsi="Consolas" w:cs="Courier New"/>
            <w:color w:val="000000"/>
            <w:sz w:val="18"/>
            <w:szCs w:val="18"/>
            <w:lang w:eastAsia="de-DE"/>
            <w14:ligatures w14:val="none"/>
            <w:rPrChange w:id="565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653" w:author="Manuel Hergenröder" w:date="2020-07-16T16:26:00Z">
              <w:rPr>
                <w:rFonts w:ascii="Consolas" w:eastAsia="Times New Roman" w:hAnsi="Consolas" w:cs="Courier New"/>
                <w:color w:val="74531F"/>
                <w:sz w:val="20"/>
                <w:szCs w:val="20"/>
                <w:lang w:val="de-DE" w:eastAsia="de-DE"/>
                <w14:ligatures w14:val="none"/>
              </w:rPr>
            </w:rPrChange>
          </w:rPr>
          <w:t>Log</w:t>
        </w:r>
        <w:r w:rsidRPr="00625FEA">
          <w:rPr>
            <w:rFonts w:ascii="Consolas" w:eastAsia="Times New Roman" w:hAnsi="Consolas" w:cs="Courier New"/>
            <w:color w:val="000000"/>
            <w:sz w:val="18"/>
            <w:szCs w:val="18"/>
            <w:lang w:eastAsia="de-DE"/>
            <w14:ligatures w14:val="none"/>
            <w:rPrChange w:id="565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5655" w:author="Manuel Hergenröder" w:date="2020-07-16T16:26:00Z">
              <w:rPr>
                <w:rFonts w:ascii="Consolas" w:eastAsia="Times New Roman" w:hAnsi="Consolas" w:cs="Courier New"/>
                <w:color w:val="A31515"/>
                <w:sz w:val="20"/>
                <w:szCs w:val="20"/>
                <w:lang w:val="de-DE" w:eastAsia="de-DE"/>
                <w14:ligatures w14:val="none"/>
              </w:rPr>
            </w:rPrChange>
          </w:rPr>
          <w:t>"Exit"</w:t>
        </w:r>
        <w:r w:rsidRPr="00625FEA">
          <w:rPr>
            <w:rFonts w:ascii="Consolas" w:eastAsia="Times New Roman" w:hAnsi="Consolas" w:cs="Courier New"/>
            <w:color w:val="000000"/>
            <w:sz w:val="18"/>
            <w:szCs w:val="18"/>
            <w:lang w:eastAsia="de-DE"/>
            <w14:ligatures w14:val="none"/>
            <w:rPrChange w:id="5656" w:author="Manuel Hergenröder" w:date="2020-07-16T16:26:00Z">
              <w:rPr>
                <w:rFonts w:ascii="Consolas" w:eastAsia="Times New Roman" w:hAnsi="Consolas" w:cs="Courier New"/>
                <w:color w:val="000000"/>
                <w:sz w:val="20"/>
                <w:szCs w:val="20"/>
                <w:lang w:val="de-DE" w:eastAsia="de-DE"/>
                <w14:ligatures w14:val="none"/>
              </w:rPr>
            </w:rPrChange>
          </w:rPr>
          <w:t>);</w:t>
        </w:r>
      </w:ins>
    </w:p>
    <w:p w14:paraId="3888470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657" w:author="Manuel Hergenröder" w:date="2020-07-16T16:21:00Z"/>
          <w:rFonts w:ascii="Consolas" w:eastAsia="Times New Roman" w:hAnsi="Consolas" w:cs="Courier New"/>
          <w:color w:val="000000"/>
          <w:sz w:val="18"/>
          <w:szCs w:val="18"/>
          <w:lang w:eastAsia="de-DE"/>
          <w14:ligatures w14:val="none"/>
          <w:rPrChange w:id="5658" w:author="Manuel Hergenröder" w:date="2020-07-16T16:26:00Z">
            <w:rPr>
              <w:ins w:id="5659" w:author="Manuel Hergenröder" w:date="2020-07-16T16:21:00Z"/>
              <w:rFonts w:ascii="Consolas" w:eastAsia="Times New Roman" w:hAnsi="Consolas" w:cs="Courier New"/>
              <w:color w:val="000000"/>
              <w:sz w:val="20"/>
              <w:szCs w:val="20"/>
              <w:lang w:val="de-DE" w:eastAsia="de-DE"/>
              <w14:ligatures w14:val="none"/>
            </w:rPr>
          </w:rPrChange>
        </w:rPr>
      </w:pPr>
      <w:ins w:id="5660" w:author="Manuel Hergenröder" w:date="2020-07-16T16:21:00Z">
        <w:r w:rsidRPr="00625FEA">
          <w:rPr>
            <w:rFonts w:ascii="Consolas" w:eastAsia="Times New Roman" w:hAnsi="Consolas" w:cs="Courier New"/>
            <w:color w:val="000000"/>
            <w:sz w:val="18"/>
            <w:szCs w:val="18"/>
            <w:lang w:eastAsia="de-DE"/>
            <w14:ligatures w14:val="none"/>
            <w:rPrChange w:id="566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566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566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5664" w:author="Manuel Hergenröder" w:date="2020-07-16T16:26:00Z">
              <w:rPr>
                <w:rFonts w:ascii="Consolas" w:eastAsia="Times New Roman" w:hAnsi="Consolas" w:cs="Courier New"/>
                <w:color w:val="74531F"/>
                <w:sz w:val="20"/>
                <w:szCs w:val="20"/>
                <w:lang w:val="de-DE" w:eastAsia="de-DE"/>
                <w14:ligatures w14:val="none"/>
              </w:rPr>
            </w:rPrChange>
          </w:rPr>
          <w:t>StopAudioEngine</w:t>
        </w:r>
        <w:r w:rsidRPr="00625FEA">
          <w:rPr>
            <w:rFonts w:ascii="Consolas" w:eastAsia="Times New Roman" w:hAnsi="Consolas" w:cs="Courier New"/>
            <w:color w:val="000000"/>
            <w:sz w:val="18"/>
            <w:szCs w:val="18"/>
            <w:lang w:eastAsia="de-DE"/>
            <w14:ligatures w14:val="none"/>
            <w:rPrChange w:id="5665" w:author="Manuel Hergenröder" w:date="2020-07-16T16:26:00Z">
              <w:rPr>
                <w:rFonts w:ascii="Consolas" w:eastAsia="Times New Roman" w:hAnsi="Consolas" w:cs="Courier New"/>
                <w:color w:val="000000"/>
                <w:sz w:val="20"/>
                <w:szCs w:val="20"/>
                <w:lang w:val="de-DE" w:eastAsia="de-DE"/>
                <w14:ligatures w14:val="none"/>
              </w:rPr>
            </w:rPrChange>
          </w:rPr>
          <w:t>();</w:t>
        </w:r>
      </w:ins>
    </w:p>
    <w:p w14:paraId="5F1ADE2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666" w:author="Manuel Hergenröder" w:date="2020-07-16T16:21:00Z"/>
          <w:rFonts w:ascii="Consolas" w:eastAsia="Times New Roman" w:hAnsi="Consolas" w:cs="Courier New"/>
          <w:color w:val="000000"/>
          <w:sz w:val="18"/>
          <w:szCs w:val="18"/>
          <w:lang w:val="de-DE" w:eastAsia="de-DE"/>
          <w14:ligatures w14:val="none"/>
          <w:rPrChange w:id="5667" w:author="Manuel Hergenröder" w:date="2020-07-16T16:26:00Z">
            <w:rPr>
              <w:ins w:id="5668" w:author="Manuel Hergenröder" w:date="2020-07-16T16:21:00Z"/>
              <w:rFonts w:ascii="Consolas" w:eastAsia="Times New Roman" w:hAnsi="Consolas" w:cs="Courier New"/>
              <w:color w:val="000000"/>
              <w:sz w:val="20"/>
              <w:szCs w:val="20"/>
              <w:lang w:val="de-DE" w:eastAsia="de-DE"/>
              <w14:ligatures w14:val="none"/>
            </w:rPr>
          </w:rPrChange>
        </w:rPr>
      </w:pPr>
      <w:ins w:id="5669" w:author="Manuel Hergenröder" w:date="2020-07-16T16:21:00Z">
        <w:r w:rsidRPr="00625FEA">
          <w:rPr>
            <w:rFonts w:ascii="Consolas" w:eastAsia="Times New Roman" w:hAnsi="Consolas" w:cs="Courier New"/>
            <w:color w:val="000000"/>
            <w:sz w:val="18"/>
            <w:szCs w:val="18"/>
            <w:lang w:eastAsia="de-DE"/>
            <w14:ligatures w14:val="none"/>
            <w:rPrChange w:id="567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00"/>
            <w:sz w:val="18"/>
            <w:szCs w:val="18"/>
            <w:lang w:val="de-DE" w:eastAsia="de-DE"/>
            <w14:ligatures w14:val="none"/>
            <w:rPrChange w:id="5671" w:author="Manuel Hergenröder" w:date="2020-07-16T16:26:00Z">
              <w:rPr>
                <w:rFonts w:ascii="Consolas" w:eastAsia="Times New Roman" w:hAnsi="Consolas" w:cs="Courier New"/>
                <w:color w:val="000000"/>
                <w:sz w:val="20"/>
                <w:szCs w:val="20"/>
                <w:lang w:val="de-DE" w:eastAsia="de-DE"/>
                <w14:ligatures w14:val="none"/>
              </w:rPr>
            </w:rPrChange>
          </w:rPr>
          <w:t>}</w:t>
        </w:r>
      </w:ins>
    </w:p>
    <w:p w14:paraId="24C9072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5672" w:author="Manuel Hergenröder" w:date="2020-07-16T16:21:00Z"/>
          <w:rFonts w:ascii="Consolas" w:eastAsia="Times New Roman" w:hAnsi="Consolas" w:cs="Courier New"/>
          <w:color w:val="000000"/>
          <w:sz w:val="18"/>
          <w:szCs w:val="18"/>
          <w:lang w:val="de-DE" w:eastAsia="de-DE"/>
          <w14:ligatures w14:val="none"/>
          <w:rPrChange w:id="5673" w:author="Manuel Hergenröder" w:date="2020-07-16T16:26:00Z">
            <w:rPr>
              <w:ins w:id="5674" w:author="Manuel Hergenröder" w:date="2020-07-16T16:21:00Z"/>
              <w:rFonts w:ascii="Consolas" w:eastAsia="Times New Roman" w:hAnsi="Consolas" w:cs="Courier New"/>
              <w:color w:val="000000"/>
              <w:sz w:val="20"/>
              <w:szCs w:val="20"/>
              <w:lang w:val="de-DE" w:eastAsia="de-DE"/>
              <w14:ligatures w14:val="none"/>
            </w:rPr>
          </w:rPrChange>
        </w:rPr>
      </w:pPr>
      <w:ins w:id="5675" w:author="Manuel Hergenröder" w:date="2020-07-16T16:21:00Z">
        <w:r w:rsidRPr="00625FEA">
          <w:rPr>
            <w:rFonts w:ascii="Consolas" w:eastAsia="Times New Roman" w:hAnsi="Consolas" w:cs="Courier New"/>
            <w:color w:val="000000"/>
            <w:sz w:val="18"/>
            <w:szCs w:val="18"/>
            <w:lang w:val="de-DE" w:eastAsia="de-DE"/>
            <w14:ligatures w14:val="none"/>
            <w:rPrChange w:id="5676" w:author="Manuel Hergenröder" w:date="2020-07-16T16:26:00Z">
              <w:rPr>
                <w:rFonts w:ascii="Consolas" w:eastAsia="Times New Roman" w:hAnsi="Consolas" w:cs="Courier New"/>
                <w:color w:val="000000"/>
                <w:sz w:val="20"/>
                <w:szCs w:val="20"/>
                <w:lang w:val="de-DE" w:eastAsia="de-DE"/>
                <w14:ligatures w14:val="none"/>
              </w:rPr>
            </w:rPrChange>
          </w:rPr>
          <w:t>}</w:t>
        </w:r>
      </w:ins>
    </w:p>
    <w:p w14:paraId="585422DB" w14:textId="52151EE3" w:rsidR="008F67FA" w:rsidRPr="00625FEA" w:rsidRDefault="008F67FA" w:rsidP="002341D0">
      <w:pPr>
        <w:rPr>
          <w:ins w:id="5677" w:author="Manuel Hergenröder" w:date="2020-07-16T16:20:00Z"/>
          <w:rFonts w:ascii="Consolas" w:eastAsia="Times New Roman" w:hAnsi="Consolas" w:cs="Times New Roman"/>
          <w:color w:val="5C5C5C"/>
          <w:sz w:val="16"/>
          <w:szCs w:val="16"/>
          <w:lang w:val="de-DE" w:eastAsia="de-DE"/>
          <w14:ligatures w14:val="none"/>
          <w:rPrChange w:id="5678" w:author="Manuel Hergenröder" w:date="2020-07-16T16:26:00Z">
            <w:rPr>
              <w:ins w:id="5679" w:author="Manuel Hergenröder" w:date="2020-07-16T16:20:00Z"/>
              <w:rFonts w:ascii="Consolas" w:eastAsia="Times New Roman" w:hAnsi="Consolas" w:cs="Times New Roman"/>
              <w:color w:val="5C5C5C"/>
              <w:sz w:val="18"/>
              <w:szCs w:val="18"/>
              <w:lang w:val="de-DE" w:eastAsia="de-DE"/>
              <w14:ligatures w14:val="none"/>
            </w:rPr>
          </w:rPrChange>
        </w:rPr>
      </w:pPr>
    </w:p>
    <w:p w14:paraId="1C5AB778" w14:textId="0F3EC950" w:rsidR="008F67FA" w:rsidRPr="00625FEA" w:rsidRDefault="008F67FA">
      <w:pPr>
        <w:tabs>
          <w:tab w:val="clear" w:pos="7200"/>
        </w:tabs>
        <w:spacing w:before="0" w:after="200" w:line="240" w:lineRule="auto"/>
        <w:jc w:val="left"/>
        <w:rPr>
          <w:ins w:id="5680" w:author="Manuel Hergenröder" w:date="2020-07-16T16:21:00Z"/>
          <w:rFonts w:ascii="Consolas" w:eastAsia="Times New Roman" w:hAnsi="Consolas" w:cs="Times New Roman"/>
          <w:color w:val="5C5C5C"/>
          <w:sz w:val="16"/>
          <w:szCs w:val="16"/>
          <w:lang w:val="de-DE" w:eastAsia="de-DE"/>
          <w14:ligatures w14:val="none"/>
          <w:rPrChange w:id="5681" w:author="Manuel Hergenröder" w:date="2020-07-16T16:26:00Z">
            <w:rPr>
              <w:ins w:id="5682" w:author="Manuel Hergenröder" w:date="2020-07-16T16:21:00Z"/>
              <w:rFonts w:ascii="Consolas" w:eastAsia="Times New Roman" w:hAnsi="Consolas" w:cs="Times New Roman"/>
              <w:color w:val="5C5C5C"/>
              <w:sz w:val="18"/>
              <w:szCs w:val="18"/>
              <w:lang w:val="de-DE" w:eastAsia="de-DE"/>
              <w14:ligatures w14:val="none"/>
            </w:rPr>
          </w:rPrChange>
        </w:rPr>
      </w:pPr>
      <w:ins w:id="5683" w:author="Manuel Hergenröder" w:date="2020-07-16T16:21:00Z">
        <w:r w:rsidRPr="00625FEA">
          <w:rPr>
            <w:rFonts w:ascii="Consolas" w:eastAsia="Times New Roman" w:hAnsi="Consolas" w:cs="Times New Roman"/>
            <w:color w:val="5C5C5C"/>
            <w:sz w:val="16"/>
            <w:szCs w:val="16"/>
            <w:lang w:val="de-DE" w:eastAsia="de-DE"/>
            <w14:ligatures w14:val="none"/>
            <w:rPrChange w:id="5684" w:author="Manuel Hergenröder" w:date="2020-07-16T16:26:00Z">
              <w:rPr>
                <w:rFonts w:ascii="Consolas" w:eastAsia="Times New Roman" w:hAnsi="Consolas" w:cs="Times New Roman"/>
                <w:color w:val="5C5C5C"/>
                <w:sz w:val="18"/>
                <w:szCs w:val="18"/>
                <w:lang w:val="de-DE" w:eastAsia="de-DE"/>
                <w14:ligatures w14:val="none"/>
              </w:rPr>
            </w:rPrChange>
          </w:rPr>
          <w:br w:type="page"/>
        </w:r>
      </w:ins>
    </w:p>
    <w:p w14:paraId="76BDB922" w14:textId="2BDB3A41" w:rsidR="008F67FA" w:rsidRPr="00625FEA" w:rsidRDefault="008F67FA" w:rsidP="008F67FA">
      <w:pPr>
        <w:jc w:val="right"/>
        <w:rPr>
          <w:ins w:id="5685" w:author="Manuel Hergenröder" w:date="2020-07-16T16:21:00Z"/>
          <w:rFonts w:ascii="Consolas" w:eastAsia="Times New Roman" w:hAnsi="Consolas" w:cs="Times New Roman"/>
          <w:color w:val="5C5C5C"/>
          <w:sz w:val="16"/>
          <w:szCs w:val="16"/>
          <w:lang w:val="de-DE" w:eastAsia="de-DE"/>
          <w14:ligatures w14:val="none"/>
          <w:rPrChange w:id="5686" w:author="Manuel Hergenröder" w:date="2020-07-16T16:26:00Z">
            <w:rPr>
              <w:ins w:id="5687" w:author="Manuel Hergenröder" w:date="2020-07-16T16:21:00Z"/>
              <w:rFonts w:ascii="Consolas" w:eastAsia="Times New Roman" w:hAnsi="Consolas" w:cs="Times New Roman"/>
              <w:color w:val="5C5C5C"/>
              <w:sz w:val="18"/>
              <w:szCs w:val="18"/>
              <w:lang w:val="de-DE" w:eastAsia="de-DE"/>
              <w14:ligatures w14:val="none"/>
            </w:rPr>
          </w:rPrChange>
        </w:rPr>
        <w:pPrChange w:id="5688" w:author="Manuel Hergenröder" w:date="2020-07-16T16:22:00Z">
          <w:pPr/>
        </w:pPrChange>
      </w:pPr>
      <w:ins w:id="5689" w:author="Manuel Hergenröder" w:date="2020-07-16T16:21:00Z">
        <w:r w:rsidRPr="00625FEA">
          <w:rPr>
            <w:rFonts w:ascii="Consolas" w:eastAsia="Times New Roman" w:hAnsi="Consolas" w:cs="Times New Roman"/>
            <w:b/>
            <w:bCs/>
            <w:color w:val="5C5C5C"/>
            <w:sz w:val="16"/>
            <w:szCs w:val="16"/>
            <w:lang w:val="de-DE" w:eastAsia="de-DE"/>
            <w14:ligatures w14:val="none"/>
            <w:rPrChange w:id="5690" w:author="Manuel Hergenröder" w:date="2020-07-16T16:26:00Z">
              <w:rPr>
                <w:rFonts w:ascii="Consolas" w:eastAsia="Times New Roman" w:hAnsi="Consolas" w:cs="Times New Roman"/>
                <w:b/>
                <w:bCs/>
                <w:color w:val="5C5C5C"/>
                <w:sz w:val="18"/>
                <w:szCs w:val="18"/>
                <w:lang w:val="de-DE" w:eastAsia="de-DE"/>
                <w14:ligatures w14:val="none"/>
              </w:rPr>
            </w:rPrChange>
          </w:rPr>
          <w:lastRenderedPageBreak/>
          <w:t>Fft.cs</w:t>
        </w:r>
      </w:ins>
    </w:p>
    <w:p w14:paraId="5238FA7C" w14:textId="77777777" w:rsidR="008F67FA" w:rsidRPr="00625FEA" w:rsidRDefault="008F67FA" w:rsidP="008F67FA">
      <w:pPr>
        <w:pStyle w:val="HTMLPreformatted"/>
        <w:shd w:val="clear" w:color="auto" w:fill="FFFFFF"/>
        <w:rPr>
          <w:ins w:id="5691" w:author="Manuel Hergenröder" w:date="2020-07-16T16:22:00Z"/>
          <w:rFonts w:ascii="Consolas" w:hAnsi="Consolas"/>
          <w:color w:val="000000"/>
          <w:sz w:val="18"/>
          <w:szCs w:val="18"/>
          <w:lang w:val="en-US"/>
          <w:rPrChange w:id="5692" w:author="Manuel Hergenröder" w:date="2020-07-16T16:26:00Z">
            <w:rPr>
              <w:ins w:id="5693" w:author="Manuel Hergenröder" w:date="2020-07-16T16:22:00Z"/>
              <w:rFonts w:ascii="Consolas" w:hAnsi="Consolas"/>
              <w:color w:val="000000"/>
            </w:rPr>
          </w:rPrChange>
        </w:rPr>
      </w:pPr>
      <w:ins w:id="5694" w:author="Manuel Hergenröder" w:date="2020-07-16T16:22:00Z">
        <w:r w:rsidRPr="00625FEA">
          <w:rPr>
            <w:rFonts w:ascii="Consolas" w:hAnsi="Consolas"/>
            <w:color w:val="0000FF"/>
            <w:sz w:val="18"/>
            <w:szCs w:val="18"/>
            <w:lang w:val="en-US"/>
            <w:rPrChange w:id="5695" w:author="Manuel Hergenröder" w:date="2020-07-16T16:26:00Z">
              <w:rPr>
                <w:rFonts w:ascii="Consolas" w:hAnsi="Consolas"/>
                <w:color w:val="0000FF"/>
              </w:rPr>
            </w:rPrChange>
          </w:rPr>
          <w:t>using</w:t>
        </w:r>
        <w:r w:rsidRPr="00625FEA">
          <w:rPr>
            <w:rFonts w:ascii="Consolas" w:hAnsi="Consolas"/>
            <w:color w:val="000000"/>
            <w:sz w:val="18"/>
            <w:szCs w:val="18"/>
            <w:lang w:val="en-US"/>
            <w:rPrChange w:id="5696" w:author="Manuel Hergenröder" w:date="2020-07-16T16:26:00Z">
              <w:rPr>
                <w:rFonts w:ascii="Consolas" w:hAnsi="Consolas"/>
                <w:color w:val="000000"/>
              </w:rPr>
            </w:rPrChange>
          </w:rPr>
          <w:t> System.Collections;</w:t>
        </w:r>
      </w:ins>
    </w:p>
    <w:p w14:paraId="6EEE4F7F" w14:textId="77777777" w:rsidR="008F67FA" w:rsidRPr="00625FEA" w:rsidRDefault="008F67FA" w:rsidP="008F67FA">
      <w:pPr>
        <w:pStyle w:val="HTMLPreformatted"/>
        <w:shd w:val="clear" w:color="auto" w:fill="FFFFFF"/>
        <w:rPr>
          <w:ins w:id="5697" w:author="Manuel Hergenröder" w:date="2020-07-16T16:22:00Z"/>
          <w:rFonts w:ascii="Consolas" w:hAnsi="Consolas"/>
          <w:color w:val="000000"/>
          <w:sz w:val="18"/>
          <w:szCs w:val="18"/>
          <w:lang w:val="en-US"/>
          <w:rPrChange w:id="5698" w:author="Manuel Hergenröder" w:date="2020-07-16T16:26:00Z">
            <w:rPr>
              <w:ins w:id="5699" w:author="Manuel Hergenröder" w:date="2020-07-16T16:22:00Z"/>
              <w:rFonts w:ascii="Consolas" w:hAnsi="Consolas"/>
              <w:color w:val="000000"/>
            </w:rPr>
          </w:rPrChange>
        </w:rPr>
      </w:pPr>
      <w:ins w:id="5700" w:author="Manuel Hergenröder" w:date="2020-07-16T16:22:00Z">
        <w:r w:rsidRPr="00625FEA">
          <w:rPr>
            <w:rFonts w:ascii="Consolas" w:hAnsi="Consolas"/>
            <w:color w:val="0000FF"/>
            <w:sz w:val="18"/>
            <w:szCs w:val="18"/>
            <w:lang w:val="en-US"/>
            <w:rPrChange w:id="5701" w:author="Manuel Hergenröder" w:date="2020-07-16T16:26:00Z">
              <w:rPr>
                <w:rFonts w:ascii="Consolas" w:hAnsi="Consolas"/>
                <w:color w:val="0000FF"/>
              </w:rPr>
            </w:rPrChange>
          </w:rPr>
          <w:t>using</w:t>
        </w:r>
        <w:r w:rsidRPr="00625FEA">
          <w:rPr>
            <w:rFonts w:ascii="Consolas" w:hAnsi="Consolas"/>
            <w:color w:val="000000"/>
            <w:sz w:val="18"/>
            <w:szCs w:val="18"/>
            <w:lang w:val="en-US"/>
            <w:rPrChange w:id="5702" w:author="Manuel Hergenröder" w:date="2020-07-16T16:26:00Z">
              <w:rPr>
                <w:rFonts w:ascii="Consolas" w:hAnsi="Consolas"/>
                <w:color w:val="000000"/>
              </w:rPr>
            </w:rPrChange>
          </w:rPr>
          <w:t> System.Collections.Generic;</w:t>
        </w:r>
      </w:ins>
    </w:p>
    <w:p w14:paraId="476C9CEB" w14:textId="77777777" w:rsidR="008F67FA" w:rsidRPr="00625FEA" w:rsidRDefault="008F67FA" w:rsidP="008F67FA">
      <w:pPr>
        <w:pStyle w:val="HTMLPreformatted"/>
        <w:shd w:val="clear" w:color="auto" w:fill="FFFFFF"/>
        <w:rPr>
          <w:ins w:id="5703" w:author="Manuel Hergenröder" w:date="2020-07-16T16:22:00Z"/>
          <w:rFonts w:ascii="Consolas" w:hAnsi="Consolas"/>
          <w:color w:val="000000"/>
          <w:sz w:val="18"/>
          <w:szCs w:val="18"/>
          <w:lang w:val="en-US"/>
          <w:rPrChange w:id="5704" w:author="Manuel Hergenröder" w:date="2020-07-16T16:26:00Z">
            <w:rPr>
              <w:ins w:id="5705" w:author="Manuel Hergenröder" w:date="2020-07-16T16:22:00Z"/>
              <w:rFonts w:ascii="Consolas" w:hAnsi="Consolas"/>
              <w:color w:val="000000"/>
            </w:rPr>
          </w:rPrChange>
        </w:rPr>
      </w:pPr>
      <w:ins w:id="5706" w:author="Manuel Hergenröder" w:date="2020-07-16T16:22:00Z">
        <w:r w:rsidRPr="00625FEA">
          <w:rPr>
            <w:rFonts w:ascii="Consolas" w:hAnsi="Consolas"/>
            <w:color w:val="0000FF"/>
            <w:sz w:val="18"/>
            <w:szCs w:val="18"/>
            <w:lang w:val="en-US"/>
            <w:rPrChange w:id="5707" w:author="Manuel Hergenröder" w:date="2020-07-16T16:26:00Z">
              <w:rPr>
                <w:rFonts w:ascii="Consolas" w:hAnsi="Consolas"/>
                <w:color w:val="0000FF"/>
              </w:rPr>
            </w:rPrChange>
          </w:rPr>
          <w:t>using</w:t>
        </w:r>
        <w:r w:rsidRPr="00625FEA">
          <w:rPr>
            <w:rFonts w:ascii="Consolas" w:hAnsi="Consolas"/>
            <w:color w:val="000000"/>
            <w:sz w:val="18"/>
            <w:szCs w:val="18"/>
            <w:lang w:val="en-US"/>
            <w:rPrChange w:id="5708" w:author="Manuel Hergenröder" w:date="2020-07-16T16:26:00Z">
              <w:rPr>
                <w:rFonts w:ascii="Consolas" w:hAnsi="Consolas"/>
                <w:color w:val="000000"/>
              </w:rPr>
            </w:rPrChange>
          </w:rPr>
          <w:t> System.Runtime.InteropServices;</w:t>
        </w:r>
      </w:ins>
    </w:p>
    <w:p w14:paraId="2CCCBEDC" w14:textId="77777777" w:rsidR="008F67FA" w:rsidRPr="00625FEA" w:rsidRDefault="008F67FA" w:rsidP="008F67FA">
      <w:pPr>
        <w:pStyle w:val="HTMLPreformatted"/>
        <w:shd w:val="clear" w:color="auto" w:fill="FFFFFF"/>
        <w:rPr>
          <w:ins w:id="5709" w:author="Manuel Hergenröder" w:date="2020-07-16T16:22:00Z"/>
          <w:rFonts w:ascii="Consolas" w:hAnsi="Consolas"/>
          <w:color w:val="000000"/>
          <w:sz w:val="18"/>
          <w:szCs w:val="18"/>
          <w:lang w:val="en-US"/>
          <w:rPrChange w:id="5710" w:author="Manuel Hergenröder" w:date="2020-07-16T16:26:00Z">
            <w:rPr>
              <w:ins w:id="5711" w:author="Manuel Hergenröder" w:date="2020-07-16T16:22:00Z"/>
              <w:rFonts w:ascii="Consolas" w:hAnsi="Consolas"/>
              <w:color w:val="000000"/>
            </w:rPr>
          </w:rPrChange>
        </w:rPr>
      </w:pPr>
      <w:ins w:id="5712" w:author="Manuel Hergenröder" w:date="2020-07-16T16:22:00Z">
        <w:r w:rsidRPr="00625FEA">
          <w:rPr>
            <w:rFonts w:ascii="Consolas" w:hAnsi="Consolas"/>
            <w:color w:val="0000FF"/>
            <w:sz w:val="18"/>
            <w:szCs w:val="18"/>
            <w:lang w:val="en-US"/>
            <w:rPrChange w:id="5713" w:author="Manuel Hergenröder" w:date="2020-07-16T16:26:00Z">
              <w:rPr>
                <w:rFonts w:ascii="Consolas" w:hAnsi="Consolas"/>
                <w:color w:val="0000FF"/>
              </w:rPr>
            </w:rPrChange>
          </w:rPr>
          <w:t>using</w:t>
        </w:r>
        <w:r w:rsidRPr="00625FEA">
          <w:rPr>
            <w:rFonts w:ascii="Consolas" w:hAnsi="Consolas"/>
            <w:color w:val="000000"/>
            <w:sz w:val="18"/>
            <w:szCs w:val="18"/>
            <w:lang w:val="en-US"/>
            <w:rPrChange w:id="5714" w:author="Manuel Hergenröder" w:date="2020-07-16T16:26:00Z">
              <w:rPr>
                <w:rFonts w:ascii="Consolas" w:hAnsi="Consolas"/>
                <w:color w:val="000000"/>
              </w:rPr>
            </w:rPrChange>
          </w:rPr>
          <w:t> FFTWSharp;</w:t>
        </w:r>
      </w:ins>
    </w:p>
    <w:p w14:paraId="45C2CF72" w14:textId="77777777" w:rsidR="008F67FA" w:rsidRPr="00625FEA" w:rsidRDefault="008F67FA" w:rsidP="008F67FA">
      <w:pPr>
        <w:pStyle w:val="HTMLPreformatted"/>
        <w:shd w:val="clear" w:color="auto" w:fill="FFFFFF"/>
        <w:rPr>
          <w:ins w:id="5715" w:author="Manuel Hergenröder" w:date="2020-07-16T16:22:00Z"/>
          <w:rFonts w:ascii="Consolas" w:hAnsi="Consolas"/>
          <w:color w:val="000000"/>
          <w:sz w:val="18"/>
          <w:szCs w:val="18"/>
          <w:lang w:val="en-US"/>
          <w:rPrChange w:id="5716" w:author="Manuel Hergenröder" w:date="2020-07-16T16:26:00Z">
            <w:rPr>
              <w:ins w:id="5717" w:author="Manuel Hergenröder" w:date="2020-07-16T16:22:00Z"/>
              <w:rFonts w:ascii="Consolas" w:hAnsi="Consolas"/>
              <w:color w:val="000000"/>
            </w:rPr>
          </w:rPrChange>
        </w:rPr>
      </w:pPr>
      <w:ins w:id="5718" w:author="Manuel Hergenröder" w:date="2020-07-16T16:22:00Z">
        <w:r w:rsidRPr="00625FEA">
          <w:rPr>
            <w:rFonts w:ascii="Consolas" w:hAnsi="Consolas"/>
            <w:color w:val="000000"/>
            <w:sz w:val="18"/>
            <w:szCs w:val="18"/>
            <w:lang w:val="en-US"/>
            <w:rPrChange w:id="5719" w:author="Manuel Hergenröder" w:date="2020-07-16T16:26:00Z">
              <w:rPr>
                <w:rFonts w:ascii="Consolas" w:hAnsi="Consolas"/>
                <w:color w:val="000000"/>
              </w:rPr>
            </w:rPrChange>
          </w:rPr>
          <w:t xml:space="preserve"> </w:t>
        </w:r>
      </w:ins>
    </w:p>
    <w:p w14:paraId="5D9D13DE" w14:textId="77777777" w:rsidR="008F67FA" w:rsidRPr="00625FEA" w:rsidRDefault="008F67FA" w:rsidP="008F67FA">
      <w:pPr>
        <w:pStyle w:val="HTMLPreformatted"/>
        <w:shd w:val="clear" w:color="auto" w:fill="FFFFFF"/>
        <w:rPr>
          <w:ins w:id="5720" w:author="Manuel Hergenröder" w:date="2020-07-16T16:22:00Z"/>
          <w:rFonts w:ascii="Consolas" w:hAnsi="Consolas"/>
          <w:color w:val="000000"/>
          <w:sz w:val="18"/>
          <w:szCs w:val="18"/>
          <w:lang w:val="en-US"/>
          <w:rPrChange w:id="5721" w:author="Manuel Hergenröder" w:date="2020-07-16T16:26:00Z">
            <w:rPr>
              <w:ins w:id="5722" w:author="Manuel Hergenröder" w:date="2020-07-16T16:22:00Z"/>
              <w:rFonts w:ascii="Consolas" w:hAnsi="Consolas"/>
              <w:color w:val="000000"/>
            </w:rPr>
          </w:rPrChange>
        </w:rPr>
      </w:pPr>
      <w:ins w:id="5723" w:author="Manuel Hergenröder" w:date="2020-07-16T16:22:00Z">
        <w:r w:rsidRPr="00625FEA">
          <w:rPr>
            <w:rFonts w:ascii="Consolas" w:hAnsi="Consolas"/>
            <w:color w:val="008000"/>
            <w:sz w:val="18"/>
            <w:szCs w:val="18"/>
            <w:lang w:val="en-US"/>
            <w:rPrChange w:id="5724" w:author="Manuel Hergenröder" w:date="2020-07-16T16:26:00Z">
              <w:rPr>
                <w:rFonts w:ascii="Consolas" w:hAnsi="Consolas"/>
                <w:color w:val="008000"/>
              </w:rPr>
            </w:rPrChange>
          </w:rPr>
          <w:t>// FFT uses FFTW - see http://www.fftw.org/index.html</w:t>
        </w:r>
      </w:ins>
    </w:p>
    <w:p w14:paraId="6E10021D" w14:textId="77777777" w:rsidR="008F67FA" w:rsidRPr="00625FEA" w:rsidRDefault="008F67FA" w:rsidP="008F67FA">
      <w:pPr>
        <w:pStyle w:val="HTMLPreformatted"/>
        <w:shd w:val="clear" w:color="auto" w:fill="FFFFFF"/>
        <w:rPr>
          <w:ins w:id="5725" w:author="Manuel Hergenröder" w:date="2020-07-16T16:22:00Z"/>
          <w:rFonts w:ascii="Consolas" w:hAnsi="Consolas"/>
          <w:color w:val="000000"/>
          <w:sz w:val="18"/>
          <w:szCs w:val="18"/>
          <w:lang w:val="en-US"/>
          <w:rPrChange w:id="5726" w:author="Manuel Hergenröder" w:date="2020-07-16T16:26:00Z">
            <w:rPr>
              <w:ins w:id="5727" w:author="Manuel Hergenröder" w:date="2020-07-16T16:22:00Z"/>
              <w:rFonts w:ascii="Consolas" w:hAnsi="Consolas"/>
              <w:color w:val="000000"/>
            </w:rPr>
          </w:rPrChange>
        </w:rPr>
      </w:pPr>
      <w:ins w:id="5728" w:author="Manuel Hergenröder" w:date="2020-07-16T16:22:00Z">
        <w:r w:rsidRPr="00625FEA">
          <w:rPr>
            <w:rFonts w:ascii="Consolas" w:hAnsi="Consolas"/>
            <w:color w:val="008000"/>
            <w:sz w:val="18"/>
            <w:szCs w:val="18"/>
            <w:lang w:val="en-US"/>
            <w:rPrChange w:id="5729" w:author="Manuel Hergenröder" w:date="2020-07-16T16:26:00Z">
              <w:rPr>
                <w:rFonts w:ascii="Consolas" w:hAnsi="Consolas"/>
                <w:color w:val="008000"/>
              </w:rPr>
            </w:rPrChange>
          </w:rPr>
          <w:t>// C# Wrapper based on the documentation of FFTWSharp - see https://github.com/tszalay/FFTWSharp</w:t>
        </w:r>
      </w:ins>
    </w:p>
    <w:p w14:paraId="772E03E6" w14:textId="77777777" w:rsidR="008F67FA" w:rsidRPr="00625FEA" w:rsidRDefault="008F67FA" w:rsidP="008F67FA">
      <w:pPr>
        <w:pStyle w:val="HTMLPreformatted"/>
        <w:shd w:val="clear" w:color="auto" w:fill="FFFFFF"/>
        <w:rPr>
          <w:ins w:id="5730" w:author="Manuel Hergenröder" w:date="2020-07-16T16:22:00Z"/>
          <w:rFonts w:ascii="Consolas" w:hAnsi="Consolas"/>
          <w:color w:val="000000"/>
          <w:sz w:val="18"/>
          <w:szCs w:val="18"/>
          <w:lang w:val="en-US"/>
          <w:rPrChange w:id="5731" w:author="Manuel Hergenröder" w:date="2020-07-16T16:26:00Z">
            <w:rPr>
              <w:ins w:id="5732" w:author="Manuel Hergenröder" w:date="2020-07-16T16:22:00Z"/>
              <w:rFonts w:ascii="Consolas" w:hAnsi="Consolas"/>
              <w:color w:val="000000"/>
            </w:rPr>
          </w:rPrChange>
        </w:rPr>
      </w:pPr>
      <w:ins w:id="5733" w:author="Manuel Hergenröder" w:date="2020-07-16T16:22:00Z">
        <w:r w:rsidRPr="00625FEA">
          <w:rPr>
            <w:rFonts w:ascii="Consolas" w:hAnsi="Consolas"/>
            <w:color w:val="000000"/>
            <w:sz w:val="18"/>
            <w:szCs w:val="18"/>
            <w:lang w:val="en-US"/>
            <w:rPrChange w:id="5734" w:author="Manuel Hergenröder" w:date="2020-07-16T16:26:00Z">
              <w:rPr>
                <w:rFonts w:ascii="Consolas" w:hAnsi="Consolas"/>
                <w:color w:val="000000"/>
              </w:rPr>
            </w:rPrChange>
          </w:rPr>
          <w:t xml:space="preserve"> </w:t>
        </w:r>
      </w:ins>
    </w:p>
    <w:p w14:paraId="3B588804" w14:textId="77777777" w:rsidR="008F67FA" w:rsidRPr="00625FEA" w:rsidRDefault="008F67FA" w:rsidP="008F67FA">
      <w:pPr>
        <w:pStyle w:val="HTMLPreformatted"/>
        <w:shd w:val="clear" w:color="auto" w:fill="FFFFFF"/>
        <w:rPr>
          <w:ins w:id="5735" w:author="Manuel Hergenröder" w:date="2020-07-16T16:22:00Z"/>
          <w:rFonts w:ascii="Consolas" w:hAnsi="Consolas"/>
          <w:color w:val="000000"/>
          <w:sz w:val="18"/>
          <w:szCs w:val="18"/>
          <w:lang w:val="en-US"/>
          <w:rPrChange w:id="5736" w:author="Manuel Hergenröder" w:date="2020-07-16T16:26:00Z">
            <w:rPr>
              <w:ins w:id="5737" w:author="Manuel Hergenröder" w:date="2020-07-16T16:22:00Z"/>
              <w:rFonts w:ascii="Consolas" w:hAnsi="Consolas"/>
              <w:color w:val="000000"/>
            </w:rPr>
          </w:rPrChange>
        </w:rPr>
      </w:pPr>
      <w:ins w:id="5738" w:author="Manuel Hergenröder" w:date="2020-07-16T16:22:00Z">
        <w:r w:rsidRPr="00625FEA">
          <w:rPr>
            <w:rFonts w:ascii="Consolas" w:hAnsi="Consolas"/>
            <w:color w:val="0000FF"/>
            <w:sz w:val="18"/>
            <w:szCs w:val="18"/>
            <w:lang w:val="en-US"/>
            <w:rPrChange w:id="5739"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5740" w:author="Manuel Hergenröder" w:date="2020-07-16T16:26:00Z">
              <w:rPr>
                <w:rFonts w:ascii="Consolas" w:hAnsi="Consolas"/>
                <w:color w:val="000000"/>
              </w:rPr>
            </w:rPrChange>
          </w:rPr>
          <w:t> </w:t>
        </w:r>
        <w:r w:rsidRPr="00625FEA">
          <w:rPr>
            <w:rFonts w:ascii="Consolas" w:hAnsi="Consolas"/>
            <w:color w:val="0000FF"/>
            <w:sz w:val="18"/>
            <w:szCs w:val="18"/>
            <w:lang w:val="en-US"/>
            <w:rPrChange w:id="5741" w:author="Manuel Hergenröder" w:date="2020-07-16T16:26:00Z">
              <w:rPr>
                <w:rFonts w:ascii="Consolas" w:hAnsi="Consolas"/>
                <w:color w:val="0000FF"/>
              </w:rPr>
            </w:rPrChange>
          </w:rPr>
          <w:t>class</w:t>
        </w:r>
        <w:r w:rsidRPr="00625FEA">
          <w:rPr>
            <w:rFonts w:ascii="Consolas" w:hAnsi="Consolas"/>
            <w:color w:val="000000"/>
            <w:sz w:val="18"/>
            <w:szCs w:val="18"/>
            <w:lang w:val="en-US"/>
            <w:rPrChange w:id="5742" w:author="Manuel Hergenröder" w:date="2020-07-16T16:26:00Z">
              <w:rPr>
                <w:rFonts w:ascii="Consolas" w:hAnsi="Consolas"/>
                <w:color w:val="000000"/>
              </w:rPr>
            </w:rPrChange>
          </w:rPr>
          <w:t> </w:t>
        </w:r>
        <w:r w:rsidRPr="00625FEA">
          <w:rPr>
            <w:rFonts w:ascii="Consolas" w:hAnsi="Consolas"/>
            <w:color w:val="2B91AF"/>
            <w:sz w:val="18"/>
            <w:szCs w:val="18"/>
            <w:lang w:val="en-US"/>
            <w:rPrChange w:id="5743" w:author="Manuel Hergenröder" w:date="2020-07-16T16:26:00Z">
              <w:rPr>
                <w:rFonts w:ascii="Consolas" w:hAnsi="Consolas"/>
                <w:color w:val="2B91AF"/>
              </w:rPr>
            </w:rPrChange>
          </w:rPr>
          <w:t>Fft</w:t>
        </w:r>
      </w:ins>
    </w:p>
    <w:p w14:paraId="4E66C5DD" w14:textId="77777777" w:rsidR="008F67FA" w:rsidRPr="00625FEA" w:rsidRDefault="008F67FA" w:rsidP="008F67FA">
      <w:pPr>
        <w:pStyle w:val="HTMLPreformatted"/>
        <w:shd w:val="clear" w:color="auto" w:fill="FFFFFF"/>
        <w:rPr>
          <w:ins w:id="5744" w:author="Manuel Hergenröder" w:date="2020-07-16T16:22:00Z"/>
          <w:rFonts w:ascii="Consolas" w:hAnsi="Consolas"/>
          <w:color w:val="000000"/>
          <w:sz w:val="18"/>
          <w:szCs w:val="18"/>
          <w:lang w:val="en-US"/>
          <w:rPrChange w:id="5745" w:author="Manuel Hergenröder" w:date="2020-07-16T16:26:00Z">
            <w:rPr>
              <w:ins w:id="5746" w:author="Manuel Hergenröder" w:date="2020-07-16T16:22:00Z"/>
              <w:rFonts w:ascii="Consolas" w:hAnsi="Consolas"/>
              <w:color w:val="000000"/>
            </w:rPr>
          </w:rPrChange>
        </w:rPr>
      </w:pPr>
      <w:ins w:id="5747" w:author="Manuel Hergenröder" w:date="2020-07-16T16:22:00Z">
        <w:r w:rsidRPr="00625FEA">
          <w:rPr>
            <w:rFonts w:ascii="Consolas" w:hAnsi="Consolas"/>
            <w:color w:val="000000"/>
            <w:sz w:val="18"/>
            <w:szCs w:val="18"/>
            <w:lang w:val="en-US"/>
            <w:rPrChange w:id="5748" w:author="Manuel Hergenröder" w:date="2020-07-16T16:26:00Z">
              <w:rPr>
                <w:rFonts w:ascii="Consolas" w:hAnsi="Consolas"/>
                <w:color w:val="000000"/>
              </w:rPr>
            </w:rPrChange>
          </w:rPr>
          <w:t>{</w:t>
        </w:r>
      </w:ins>
    </w:p>
    <w:p w14:paraId="57C182E7" w14:textId="77777777" w:rsidR="008F67FA" w:rsidRPr="00625FEA" w:rsidRDefault="008F67FA" w:rsidP="008F67FA">
      <w:pPr>
        <w:pStyle w:val="HTMLPreformatted"/>
        <w:shd w:val="clear" w:color="auto" w:fill="FFFFFF"/>
        <w:rPr>
          <w:ins w:id="5749" w:author="Manuel Hergenröder" w:date="2020-07-16T16:22:00Z"/>
          <w:rFonts w:ascii="Consolas" w:hAnsi="Consolas"/>
          <w:color w:val="000000"/>
          <w:sz w:val="18"/>
          <w:szCs w:val="18"/>
          <w:lang w:val="en-US"/>
          <w:rPrChange w:id="5750" w:author="Manuel Hergenröder" w:date="2020-07-16T16:26:00Z">
            <w:rPr>
              <w:ins w:id="5751" w:author="Manuel Hergenröder" w:date="2020-07-16T16:22:00Z"/>
              <w:rFonts w:ascii="Consolas" w:hAnsi="Consolas"/>
              <w:color w:val="000000"/>
            </w:rPr>
          </w:rPrChange>
        </w:rPr>
      </w:pPr>
      <w:ins w:id="5752" w:author="Manuel Hergenröder" w:date="2020-07-16T16:22:00Z">
        <w:r w:rsidRPr="00625FEA">
          <w:rPr>
            <w:rFonts w:ascii="Consolas" w:hAnsi="Consolas"/>
            <w:color w:val="000000"/>
            <w:sz w:val="18"/>
            <w:szCs w:val="18"/>
            <w:lang w:val="en-US"/>
            <w:rPrChange w:id="5753" w:author="Manuel Hergenröder" w:date="2020-07-16T16:26:00Z">
              <w:rPr>
                <w:rFonts w:ascii="Consolas" w:hAnsi="Consolas"/>
                <w:color w:val="000000"/>
              </w:rPr>
            </w:rPrChange>
          </w:rPr>
          <w:t>    System.</w:t>
        </w:r>
        <w:r w:rsidRPr="00625FEA">
          <w:rPr>
            <w:rFonts w:ascii="Consolas" w:hAnsi="Consolas"/>
            <w:color w:val="2B91AF"/>
            <w:sz w:val="18"/>
            <w:szCs w:val="18"/>
            <w:lang w:val="en-US"/>
            <w:rPrChange w:id="5754" w:author="Manuel Hergenröder" w:date="2020-07-16T16:26:00Z">
              <w:rPr>
                <w:rFonts w:ascii="Consolas" w:hAnsi="Consolas"/>
                <w:color w:val="2B91AF"/>
              </w:rPr>
            </w:rPrChange>
          </w:rPr>
          <w:t>IntPtr</w:t>
        </w:r>
        <w:r w:rsidRPr="00625FEA">
          <w:rPr>
            <w:rFonts w:ascii="Consolas" w:hAnsi="Consolas"/>
            <w:color w:val="000000"/>
            <w:sz w:val="18"/>
            <w:szCs w:val="18"/>
            <w:lang w:val="en-US"/>
            <w:rPrChange w:id="5755" w:author="Manuel Hergenröder" w:date="2020-07-16T16:26:00Z">
              <w:rPr>
                <w:rFonts w:ascii="Consolas" w:hAnsi="Consolas"/>
                <w:color w:val="000000"/>
              </w:rPr>
            </w:rPrChange>
          </w:rPr>
          <w:t> ptr;</w:t>
        </w:r>
      </w:ins>
    </w:p>
    <w:p w14:paraId="35C7CD08" w14:textId="77777777" w:rsidR="008F67FA" w:rsidRPr="00625FEA" w:rsidRDefault="008F67FA" w:rsidP="008F67FA">
      <w:pPr>
        <w:pStyle w:val="HTMLPreformatted"/>
        <w:shd w:val="clear" w:color="auto" w:fill="FFFFFF"/>
        <w:rPr>
          <w:ins w:id="5756" w:author="Manuel Hergenröder" w:date="2020-07-16T16:22:00Z"/>
          <w:rFonts w:ascii="Consolas" w:hAnsi="Consolas"/>
          <w:color w:val="000000"/>
          <w:sz w:val="18"/>
          <w:szCs w:val="18"/>
          <w:lang w:val="en-US"/>
          <w:rPrChange w:id="5757" w:author="Manuel Hergenröder" w:date="2020-07-16T16:26:00Z">
            <w:rPr>
              <w:ins w:id="5758" w:author="Manuel Hergenröder" w:date="2020-07-16T16:22:00Z"/>
              <w:rFonts w:ascii="Consolas" w:hAnsi="Consolas"/>
              <w:color w:val="000000"/>
            </w:rPr>
          </w:rPrChange>
        </w:rPr>
      </w:pPr>
      <w:ins w:id="5759" w:author="Manuel Hergenröder" w:date="2020-07-16T16:22:00Z">
        <w:r w:rsidRPr="00625FEA">
          <w:rPr>
            <w:rFonts w:ascii="Consolas" w:hAnsi="Consolas"/>
            <w:color w:val="000000"/>
            <w:sz w:val="18"/>
            <w:szCs w:val="18"/>
            <w:lang w:val="en-US"/>
            <w:rPrChange w:id="5760" w:author="Manuel Hergenröder" w:date="2020-07-16T16:26:00Z">
              <w:rPr>
                <w:rFonts w:ascii="Consolas" w:hAnsi="Consolas"/>
                <w:color w:val="000000"/>
              </w:rPr>
            </w:rPrChange>
          </w:rPr>
          <w:t xml:space="preserve"> </w:t>
        </w:r>
      </w:ins>
    </w:p>
    <w:p w14:paraId="4D118213" w14:textId="77777777" w:rsidR="008F67FA" w:rsidRPr="00625FEA" w:rsidRDefault="008F67FA" w:rsidP="008F67FA">
      <w:pPr>
        <w:pStyle w:val="HTMLPreformatted"/>
        <w:shd w:val="clear" w:color="auto" w:fill="FFFFFF"/>
        <w:rPr>
          <w:ins w:id="5761" w:author="Manuel Hergenröder" w:date="2020-07-16T16:22:00Z"/>
          <w:rFonts w:ascii="Consolas" w:hAnsi="Consolas"/>
          <w:color w:val="000000"/>
          <w:sz w:val="18"/>
          <w:szCs w:val="18"/>
          <w:lang w:val="en-US"/>
          <w:rPrChange w:id="5762" w:author="Manuel Hergenröder" w:date="2020-07-16T16:26:00Z">
            <w:rPr>
              <w:ins w:id="5763" w:author="Manuel Hergenröder" w:date="2020-07-16T16:22:00Z"/>
              <w:rFonts w:ascii="Consolas" w:hAnsi="Consolas"/>
              <w:color w:val="000000"/>
            </w:rPr>
          </w:rPrChange>
        </w:rPr>
      </w:pPr>
      <w:ins w:id="5764" w:author="Manuel Hergenröder" w:date="2020-07-16T16:22:00Z">
        <w:r w:rsidRPr="00625FEA">
          <w:rPr>
            <w:rFonts w:ascii="Consolas" w:hAnsi="Consolas"/>
            <w:color w:val="000000"/>
            <w:sz w:val="18"/>
            <w:szCs w:val="18"/>
            <w:lang w:val="en-US"/>
            <w:rPrChange w:id="5765" w:author="Manuel Hergenröder" w:date="2020-07-16T16:26:00Z">
              <w:rPr>
                <w:rFonts w:ascii="Consolas" w:hAnsi="Consolas"/>
                <w:color w:val="000000"/>
              </w:rPr>
            </w:rPrChange>
          </w:rPr>
          <w:t>    </w:t>
        </w:r>
        <w:r w:rsidRPr="00625FEA">
          <w:rPr>
            <w:rFonts w:ascii="Consolas" w:hAnsi="Consolas"/>
            <w:color w:val="008000"/>
            <w:sz w:val="18"/>
            <w:szCs w:val="18"/>
            <w:lang w:val="en-US"/>
            <w:rPrChange w:id="5766" w:author="Manuel Hergenröder" w:date="2020-07-16T16:26:00Z">
              <w:rPr>
                <w:rFonts w:ascii="Consolas" w:hAnsi="Consolas"/>
                <w:color w:val="008000"/>
              </w:rPr>
            </w:rPrChange>
          </w:rPr>
          <w:t>// pointers to FFTW plan objects</w:t>
        </w:r>
      </w:ins>
    </w:p>
    <w:p w14:paraId="33B7E866" w14:textId="77777777" w:rsidR="008F67FA" w:rsidRPr="00625FEA" w:rsidRDefault="008F67FA" w:rsidP="008F67FA">
      <w:pPr>
        <w:pStyle w:val="HTMLPreformatted"/>
        <w:shd w:val="clear" w:color="auto" w:fill="FFFFFF"/>
        <w:rPr>
          <w:ins w:id="5767" w:author="Manuel Hergenröder" w:date="2020-07-16T16:22:00Z"/>
          <w:rFonts w:ascii="Consolas" w:hAnsi="Consolas"/>
          <w:color w:val="000000"/>
          <w:sz w:val="18"/>
          <w:szCs w:val="18"/>
          <w:lang w:val="en-US"/>
          <w:rPrChange w:id="5768" w:author="Manuel Hergenröder" w:date="2020-07-16T16:26:00Z">
            <w:rPr>
              <w:ins w:id="5769" w:author="Manuel Hergenröder" w:date="2020-07-16T16:22:00Z"/>
              <w:rFonts w:ascii="Consolas" w:hAnsi="Consolas"/>
              <w:color w:val="000000"/>
            </w:rPr>
          </w:rPrChange>
        </w:rPr>
      </w:pPr>
      <w:ins w:id="5770" w:author="Manuel Hergenröder" w:date="2020-07-16T16:22:00Z">
        <w:r w:rsidRPr="00625FEA">
          <w:rPr>
            <w:rFonts w:ascii="Consolas" w:hAnsi="Consolas"/>
            <w:color w:val="000000"/>
            <w:sz w:val="18"/>
            <w:szCs w:val="18"/>
            <w:lang w:val="en-US"/>
            <w:rPrChange w:id="5771" w:author="Manuel Hergenröder" w:date="2020-07-16T16:26:00Z">
              <w:rPr>
                <w:rFonts w:ascii="Consolas" w:hAnsi="Consolas"/>
                <w:color w:val="000000"/>
              </w:rPr>
            </w:rPrChange>
          </w:rPr>
          <w:t>    System.</w:t>
        </w:r>
        <w:r w:rsidRPr="00625FEA">
          <w:rPr>
            <w:rFonts w:ascii="Consolas" w:hAnsi="Consolas"/>
            <w:color w:val="2B91AF"/>
            <w:sz w:val="18"/>
            <w:szCs w:val="18"/>
            <w:lang w:val="en-US"/>
            <w:rPrChange w:id="5772" w:author="Manuel Hergenröder" w:date="2020-07-16T16:26:00Z">
              <w:rPr>
                <w:rFonts w:ascii="Consolas" w:hAnsi="Consolas"/>
                <w:color w:val="2B91AF"/>
              </w:rPr>
            </w:rPrChange>
          </w:rPr>
          <w:t>IntPtr</w:t>
        </w:r>
        <w:r w:rsidRPr="00625FEA">
          <w:rPr>
            <w:rFonts w:ascii="Consolas" w:hAnsi="Consolas"/>
            <w:color w:val="000000"/>
            <w:sz w:val="18"/>
            <w:szCs w:val="18"/>
            <w:lang w:val="en-US"/>
            <w:rPrChange w:id="5773" w:author="Manuel Hergenröder" w:date="2020-07-16T16:26:00Z">
              <w:rPr>
                <w:rFonts w:ascii="Consolas" w:hAnsi="Consolas"/>
                <w:color w:val="000000"/>
              </w:rPr>
            </w:rPrChange>
          </w:rPr>
          <w:t> fplanForward, fplanBackward;</w:t>
        </w:r>
      </w:ins>
    </w:p>
    <w:p w14:paraId="315B4E33" w14:textId="77777777" w:rsidR="008F67FA" w:rsidRPr="00625FEA" w:rsidRDefault="008F67FA" w:rsidP="008F67FA">
      <w:pPr>
        <w:pStyle w:val="HTMLPreformatted"/>
        <w:shd w:val="clear" w:color="auto" w:fill="FFFFFF"/>
        <w:rPr>
          <w:ins w:id="5774" w:author="Manuel Hergenröder" w:date="2020-07-16T16:22:00Z"/>
          <w:rFonts w:ascii="Consolas" w:hAnsi="Consolas"/>
          <w:color w:val="000000"/>
          <w:sz w:val="18"/>
          <w:szCs w:val="18"/>
          <w:lang w:val="en-US"/>
          <w:rPrChange w:id="5775" w:author="Manuel Hergenröder" w:date="2020-07-16T16:26:00Z">
            <w:rPr>
              <w:ins w:id="5776" w:author="Manuel Hergenröder" w:date="2020-07-16T16:22:00Z"/>
              <w:rFonts w:ascii="Consolas" w:hAnsi="Consolas"/>
              <w:color w:val="000000"/>
            </w:rPr>
          </w:rPrChange>
        </w:rPr>
      </w:pPr>
      <w:ins w:id="5777" w:author="Manuel Hergenröder" w:date="2020-07-16T16:22:00Z">
        <w:r w:rsidRPr="00625FEA">
          <w:rPr>
            <w:rFonts w:ascii="Consolas" w:hAnsi="Consolas"/>
            <w:color w:val="000000"/>
            <w:sz w:val="18"/>
            <w:szCs w:val="18"/>
            <w:lang w:val="en-US"/>
            <w:rPrChange w:id="5778" w:author="Manuel Hergenröder" w:date="2020-07-16T16:26:00Z">
              <w:rPr>
                <w:rFonts w:ascii="Consolas" w:hAnsi="Consolas"/>
                <w:color w:val="000000"/>
              </w:rPr>
            </w:rPrChange>
          </w:rPr>
          <w:t xml:space="preserve"> </w:t>
        </w:r>
      </w:ins>
    </w:p>
    <w:p w14:paraId="16D3B666" w14:textId="77777777" w:rsidR="008F67FA" w:rsidRPr="00625FEA" w:rsidRDefault="008F67FA" w:rsidP="008F67FA">
      <w:pPr>
        <w:pStyle w:val="HTMLPreformatted"/>
        <w:shd w:val="clear" w:color="auto" w:fill="FFFFFF"/>
        <w:rPr>
          <w:ins w:id="5779" w:author="Manuel Hergenröder" w:date="2020-07-16T16:22:00Z"/>
          <w:rFonts w:ascii="Consolas" w:hAnsi="Consolas"/>
          <w:color w:val="000000"/>
          <w:sz w:val="18"/>
          <w:szCs w:val="18"/>
          <w:lang w:val="en-US"/>
          <w:rPrChange w:id="5780" w:author="Manuel Hergenröder" w:date="2020-07-16T16:26:00Z">
            <w:rPr>
              <w:ins w:id="5781" w:author="Manuel Hergenröder" w:date="2020-07-16T16:22:00Z"/>
              <w:rFonts w:ascii="Consolas" w:hAnsi="Consolas"/>
              <w:color w:val="000000"/>
            </w:rPr>
          </w:rPrChange>
        </w:rPr>
      </w:pPr>
      <w:ins w:id="5782" w:author="Manuel Hergenröder" w:date="2020-07-16T16:22:00Z">
        <w:r w:rsidRPr="00625FEA">
          <w:rPr>
            <w:rFonts w:ascii="Consolas" w:hAnsi="Consolas"/>
            <w:color w:val="000000"/>
            <w:sz w:val="18"/>
            <w:szCs w:val="18"/>
            <w:lang w:val="en-US"/>
            <w:rPrChange w:id="5783" w:author="Manuel Hergenröder" w:date="2020-07-16T16:26:00Z">
              <w:rPr>
                <w:rFonts w:ascii="Consolas" w:hAnsi="Consolas"/>
                <w:color w:val="000000"/>
              </w:rPr>
            </w:rPrChange>
          </w:rPr>
          <w:t>    </w:t>
        </w:r>
        <w:r w:rsidRPr="00625FEA">
          <w:rPr>
            <w:rFonts w:ascii="Consolas" w:hAnsi="Consolas"/>
            <w:color w:val="0000FF"/>
            <w:sz w:val="18"/>
            <w:szCs w:val="18"/>
            <w:lang w:val="en-US"/>
            <w:rPrChange w:id="5784"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5785" w:author="Manuel Hergenröder" w:date="2020-07-16T16:26:00Z">
              <w:rPr>
                <w:rFonts w:ascii="Consolas" w:hAnsi="Consolas"/>
                <w:color w:val="000000"/>
              </w:rPr>
            </w:rPrChange>
          </w:rPr>
          <w:t> </w:t>
        </w:r>
        <w:r w:rsidRPr="00625FEA">
          <w:rPr>
            <w:rFonts w:ascii="Consolas" w:hAnsi="Consolas"/>
            <w:color w:val="0000FF"/>
            <w:sz w:val="18"/>
            <w:szCs w:val="18"/>
            <w:lang w:val="en-US"/>
            <w:rPrChange w:id="5786" w:author="Manuel Hergenröder" w:date="2020-07-16T16:26:00Z">
              <w:rPr>
                <w:rFonts w:ascii="Consolas" w:hAnsi="Consolas"/>
                <w:color w:val="0000FF"/>
              </w:rPr>
            </w:rPrChange>
          </w:rPr>
          <w:t>int</w:t>
        </w:r>
        <w:r w:rsidRPr="00625FEA">
          <w:rPr>
            <w:rFonts w:ascii="Consolas" w:hAnsi="Consolas"/>
            <w:color w:val="000000"/>
            <w:sz w:val="18"/>
            <w:szCs w:val="18"/>
            <w:lang w:val="en-US"/>
            <w:rPrChange w:id="5787" w:author="Manuel Hergenröder" w:date="2020-07-16T16:26:00Z">
              <w:rPr>
                <w:rFonts w:ascii="Consolas" w:hAnsi="Consolas"/>
                <w:color w:val="000000"/>
              </w:rPr>
            </w:rPrChange>
          </w:rPr>
          <w:t> n;</w:t>
        </w:r>
      </w:ins>
    </w:p>
    <w:p w14:paraId="53091F8D" w14:textId="77777777" w:rsidR="008F67FA" w:rsidRPr="00625FEA" w:rsidRDefault="008F67FA" w:rsidP="008F67FA">
      <w:pPr>
        <w:pStyle w:val="HTMLPreformatted"/>
        <w:shd w:val="clear" w:color="auto" w:fill="FFFFFF"/>
        <w:rPr>
          <w:ins w:id="5788" w:author="Manuel Hergenröder" w:date="2020-07-16T16:22:00Z"/>
          <w:rFonts w:ascii="Consolas" w:hAnsi="Consolas"/>
          <w:color w:val="000000"/>
          <w:sz w:val="18"/>
          <w:szCs w:val="18"/>
          <w:lang w:val="en-US"/>
          <w:rPrChange w:id="5789" w:author="Manuel Hergenröder" w:date="2020-07-16T16:26:00Z">
            <w:rPr>
              <w:ins w:id="5790" w:author="Manuel Hergenröder" w:date="2020-07-16T16:22:00Z"/>
              <w:rFonts w:ascii="Consolas" w:hAnsi="Consolas"/>
              <w:color w:val="000000"/>
            </w:rPr>
          </w:rPrChange>
        </w:rPr>
      </w:pPr>
      <w:ins w:id="5791" w:author="Manuel Hergenröder" w:date="2020-07-16T16:22:00Z">
        <w:r w:rsidRPr="00625FEA">
          <w:rPr>
            <w:rFonts w:ascii="Consolas" w:hAnsi="Consolas"/>
            <w:color w:val="000000"/>
            <w:sz w:val="18"/>
            <w:szCs w:val="18"/>
            <w:lang w:val="en-US"/>
            <w:rPrChange w:id="5792" w:author="Manuel Hergenröder" w:date="2020-07-16T16:26:00Z">
              <w:rPr>
                <w:rFonts w:ascii="Consolas" w:hAnsi="Consolas"/>
                <w:color w:val="000000"/>
              </w:rPr>
            </w:rPrChange>
          </w:rPr>
          <w:t xml:space="preserve"> </w:t>
        </w:r>
      </w:ins>
    </w:p>
    <w:p w14:paraId="200C3C6A" w14:textId="77777777" w:rsidR="008F67FA" w:rsidRPr="00625FEA" w:rsidRDefault="008F67FA" w:rsidP="008F67FA">
      <w:pPr>
        <w:pStyle w:val="HTMLPreformatted"/>
        <w:shd w:val="clear" w:color="auto" w:fill="FFFFFF"/>
        <w:rPr>
          <w:ins w:id="5793" w:author="Manuel Hergenröder" w:date="2020-07-16T16:22:00Z"/>
          <w:rFonts w:ascii="Consolas" w:hAnsi="Consolas"/>
          <w:color w:val="000000"/>
          <w:sz w:val="18"/>
          <w:szCs w:val="18"/>
          <w:lang w:val="en-US"/>
          <w:rPrChange w:id="5794" w:author="Manuel Hergenröder" w:date="2020-07-16T16:26:00Z">
            <w:rPr>
              <w:ins w:id="5795" w:author="Manuel Hergenröder" w:date="2020-07-16T16:22:00Z"/>
              <w:rFonts w:ascii="Consolas" w:hAnsi="Consolas"/>
              <w:color w:val="000000"/>
            </w:rPr>
          </w:rPrChange>
        </w:rPr>
      </w:pPr>
      <w:ins w:id="5796" w:author="Manuel Hergenröder" w:date="2020-07-16T16:22:00Z">
        <w:r w:rsidRPr="00625FEA">
          <w:rPr>
            <w:rFonts w:ascii="Consolas" w:hAnsi="Consolas"/>
            <w:color w:val="000000"/>
            <w:sz w:val="18"/>
            <w:szCs w:val="18"/>
            <w:lang w:val="en-US"/>
            <w:rPrChange w:id="5797" w:author="Manuel Hergenröder" w:date="2020-07-16T16:26:00Z">
              <w:rPr>
                <w:rFonts w:ascii="Consolas" w:hAnsi="Consolas"/>
                <w:color w:val="000000"/>
              </w:rPr>
            </w:rPrChange>
          </w:rPr>
          <w:t>    </w:t>
        </w:r>
        <w:r w:rsidRPr="00625FEA">
          <w:rPr>
            <w:rFonts w:ascii="Consolas" w:hAnsi="Consolas"/>
            <w:color w:val="0000FF"/>
            <w:sz w:val="18"/>
            <w:szCs w:val="18"/>
            <w:lang w:val="en-US"/>
            <w:rPrChange w:id="5798"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5799" w:author="Manuel Hergenröder" w:date="2020-07-16T16:26:00Z">
              <w:rPr>
                <w:rFonts w:ascii="Consolas" w:hAnsi="Consolas"/>
                <w:color w:val="000000"/>
              </w:rPr>
            </w:rPrChange>
          </w:rPr>
          <w:t> </w:t>
        </w:r>
        <w:r w:rsidRPr="00625FEA">
          <w:rPr>
            <w:rFonts w:ascii="Consolas" w:hAnsi="Consolas"/>
            <w:color w:val="0000FF"/>
            <w:sz w:val="18"/>
            <w:szCs w:val="18"/>
            <w:lang w:val="en-US"/>
            <w:rPrChange w:id="5800"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5801" w:author="Manuel Hergenröder" w:date="2020-07-16T16:26:00Z">
              <w:rPr>
                <w:rFonts w:ascii="Consolas" w:hAnsi="Consolas"/>
                <w:color w:val="000000"/>
              </w:rPr>
            </w:rPrChange>
          </w:rPr>
          <w:t>[] window;</w:t>
        </w:r>
      </w:ins>
    </w:p>
    <w:p w14:paraId="10768055" w14:textId="77777777" w:rsidR="008F67FA" w:rsidRPr="00625FEA" w:rsidRDefault="008F67FA" w:rsidP="008F67FA">
      <w:pPr>
        <w:pStyle w:val="HTMLPreformatted"/>
        <w:shd w:val="clear" w:color="auto" w:fill="FFFFFF"/>
        <w:rPr>
          <w:ins w:id="5802" w:author="Manuel Hergenröder" w:date="2020-07-16T16:22:00Z"/>
          <w:rFonts w:ascii="Consolas" w:hAnsi="Consolas"/>
          <w:color w:val="000000"/>
          <w:sz w:val="18"/>
          <w:szCs w:val="18"/>
          <w:lang w:val="en-US"/>
          <w:rPrChange w:id="5803" w:author="Manuel Hergenröder" w:date="2020-07-16T16:26:00Z">
            <w:rPr>
              <w:ins w:id="5804" w:author="Manuel Hergenröder" w:date="2020-07-16T16:22:00Z"/>
              <w:rFonts w:ascii="Consolas" w:hAnsi="Consolas"/>
              <w:color w:val="000000"/>
            </w:rPr>
          </w:rPrChange>
        </w:rPr>
      </w:pPr>
      <w:ins w:id="5805" w:author="Manuel Hergenröder" w:date="2020-07-16T16:22:00Z">
        <w:r w:rsidRPr="00625FEA">
          <w:rPr>
            <w:rFonts w:ascii="Consolas" w:hAnsi="Consolas"/>
            <w:color w:val="000000"/>
            <w:sz w:val="18"/>
            <w:szCs w:val="18"/>
            <w:lang w:val="en-US"/>
            <w:rPrChange w:id="5806" w:author="Manuel Hergenröder" w:date="2020-07-16T16:26:00Z">
              <w:rPr>
                <w:rFonts w:ascii="Consolas" w:hAnsi="Consolas"/>
                <w:color w:val="000000"/>
              </w:rPr>
            </w:rPrChange>
          </w:rPr>
          <w:t>    </w:t>
        </w:r>
        <w:r w:rsidRPr="00625FEA">
          <w:rPr>
            <w:rFonts w:ascii="Consolas" w:hAnsi="Consolas"/>
            <w:color w:val="0000FF"/>
            <w:sz w:val="18"/>
            <w:szCs w:val="18"/>
            <w:lang w:val="en-US"/>
            <w:rPrChange w:id="5807"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5808" w:author="Manuel Hergenröder" w:date="2020-07-16T16:26:00Z">
              <w:rPr>
                <w:rFonts w:ascii="Consolas" w:hAnsi="Consolas"/>
                <w:color w:val="000000"/>
              </w:rPr>
            </w:rPrChange>
          </w:rPr>
          <w:t> </w:t>
        </w:r>
        <w:r w:rsidRPr="00625FEA">
          <w:rPr>
            <w:rFonts w:ascii="Consolas" w:hAnsi="Consolas"/>
            <w:color w:val="0000FF"/>
            <w:sz w:val="18"/>
            <w:szCs w:val="18"/>
            <w:lang w:val="en-US"/>
            <w:rPrChange w:id="5809" w:author="Manuel Hergenröder" w:date="2020-07-16T16:26:00Z">
              <w:rPr>
                <w:rFonts w:ascii="Consolas" w:hAnsi="Consolas"/>
                <w:color w:val="0000FF"/>
              </w:rPr>
            </w:rPrChange>
          </w:rPr>
          <w:t>enum</w:t>
        </w:r>
        <w:r w:rsidRPr="00625FEA">
          <w:rPr>
            <w:rFonts w:ascii="Consolas" w:hAnsi="Consolas"/>
            <w:color w:val="000000"/>
            <w:sz w:val="18"/>
            <w:szCs w:val="18"/>
            <w:lang w:val="en-US"/>
            <w:rPrChange w:id="5810" w:author="Manuel Hergenröder" w:date="2020-07-16T16:26:00Z">
              <w:rPr>
                <w:rFonts w:ascii="Consolas" w:hAnsi="Consolas"/>
                <w:color w:val="000000"/>
              </w:rPr>
            </w:rPrChange>
          </w:rPr>
          <w:t> </w:t>
        </w:r>
        <w:r w:rsidRPr="00625FEA">
          <w:rPr>
            <w:rFonts w:ascii="Consolas" w:hAnsi="Consolas"/>
            <w:color w:val="2B91AF"/>
            <w:sz w:val="18"/>
            <w:szCs w:val="18"/>
            <w:lang w:val="en-US"/>
            <w:rPrChange w:id="5811" w:author="Manuel Hergenröder" w:date="2020-07-16T16:26:00Z">
              <w:rPr>
                <w:rFonts w:ascii="Consolas" w:hAnsi="Consolas"/>
                <w:color w:val="2B91AF"/>
              </w:rPr>
            </w:rPrChange>
          </w:rPr>
          <w:t>WindowType</w:t>
        </w:r>
      </w:ins>
    </w:p>
    <w:p w14:paraId="2D25FDD8" w14:textId="77777777" w:rsidR="008F67FA" w:rsidRPr="00625FEA" w:rsidRDefault="008F67FA" w:rsidP="008F67FA">
      <w:pPr>
        <w:pStyle w:val="HTMLPreformatted"/>
        <w:shd w:val="clear" w:color="auto" w:fill="FFFFFF"/>
        <w:rPr>
          <w:ins w:id="5812" w:author="Manuel Hergenröder" w:date="2020-07-16T16:22:00Z"/>
          <w:rFonts w:ascii="Consolas" w:hAnsi="Consolas"/>
          <w:color w:val="000000"/>
          <w:sz w:val="18"/>
          <w:szCs w:val="18"/>
          <w:lang w:val="en-US"/>
          <w:rPrChange w:id="5813" w:author="Manuel Hergenröder" w:date="2020-07-16T16:26:00Z">
            <w:rPr>
              <w:ins w:id="5814" w:author="Manuel Hergenröder" w:date="2020-07-16T16:22:00Z"/>
              <w:rFonts w:ascii="Consolas" w:hAnsi="Consolas"/>
              <w:color w:val="000000"/>
            </w:rPr>
          </w:rPrChange>
        </w:rPr>
      </w:pPr>
      <w:ins w:id="5815" w:author="Manuel Hergenröder" w:date="2020-07-16T16:22:00Z">
        <w:r w:rsidRPr="00625FEA">
          <w:rPr>
            <w:rFonts w:ascii="Consolas" w:hAnsi="Consolas"/>
            <w:color w:val="000000"/>
            <w:sz w:val="18"/>
            <w:szCs w:val="18"/>
            <w:lang w:val="en-US"/>
            <w:rPrChange w:id="5816" w:author="Manuel Hergenröder" w:date="2020-07-16T16:26:00Z">
              <w:rPr>
                <w:rFonts w:ascii="Consolas" w:hAnsi="Consolas"/>
                <w:color w:val="000000"/>
              </w:rPr>
            </w:rPrChange>
          </w:rPr>
          <w:t>    {</w:t>
        </w:r>
      </w:ins>
    </w:p>
    <w:p w14:paraId="25880D74" w14:textId="77777777" w:rsidR="008F67FA" w:rsidRPr="00625FEA" w:rsidRDefault="008F67FA" w:rsidP="008F67FA">
      <w:pPr>
        <w:pStyle w:val="HTMLPreformatted"/>
        <w:shd w:val="clear" w:color="auto" w:fill="FFFFFF"/>
        <w:rPr>
          <w:ins w:id="5817" w:author="Manuel Hergenröder" w:date="2020-07-16T16:22:00Z"/>
          <w:rFonts w:ascii="Consolas" w:hAnsi="Consolas"/>
          <w:color w:val="000000"/>
          <w:sz w:val="18"/>
          <w:szCs w:val="18"/>
          <w:lang w:val="en-US"/>
          <w:rPrChange w:id="5818" w:author="Manuel Hergenröder" w:date="2020-07-16T16:26:00Z">
            <w:rPr>
              <w:ins w:id="5819" w:author="Manuel Hergenröder" w:date="2020-07-16T16:22:00Z"/>
              <w:rFonts w:ascii="Consolas" w:hAnsi="Consolas"/>
              <w:color w:val="000000"/>
            </w:rPr>
          </w:rPrChange>
        </w:rPr>
      </w:pPr>
      <w:ins w:id="5820" w:author="Manuel Hergenröder" w:date="2020-07-16T16:22:00Z">
        <w:r w:rsidRPr="00625FEA">
          <w:rPr>
            <w:rFonts w:ascii="Consolas" w:hAnsi="Consolas"/>
            <w:color w:val="000000"/>
            <w:sz w:val="18"/>
            <w:szCs w:val="18"/>
            <w:lang w:val="en-US"/>
            <w:rPrChange w:id="5821" w:author="Manuel Hergenröder" w:date="2020-07-16T16:26:00Z">
              <w:rPr>
                <w:rFonts w:ascii="Consolas" w:hAnsi="Consolas"/>
                <w:color w:val="000000"/>
              </w:rPr>
            </w:rPrChange>
          </w:rPr>
          <w:t>        flat,</w:t>
        </w:r>
      </w:ins>
    </w:p>
    <w:p w14:paraId="6F78E7A4" w14:textId="77777777" w:rsidR="008F67FA" w:rsidRPr="00625FEA" w:rsidRDefault="008F67FA" w:rsidP="008F67FA">
      <w:pPr>
        <w:pStyle w:val="HTMLPreformatted"/>
        <w:shd w:val="clear" w:color="auto" w:fill="FFFFFF"/>
        <w:rPr>
          <w:ins w:id="5822" w:author="Manuel Hergenröder" w:date="2020-07-16T16:22:00Z"/>
          <w:rFonts w:ascii="Consolas" w:hAnsi="Consolas"/>
          <w:color w:val="000000"/>
          <w:sz w:val="18"/>
          <w:szCs w:val="18"/>
          <w:lang w:val="en-US"/>
          <w:rPrChange w:id="5823" w:author="Manuel Hergenröder" w:date="2020-07-16T16:26:00Z">
            <w:rPr>
              <w:ins w:id="5824" w:author="Manuel Hergenröder" w:date="2020-07-16T16:22:00Z"/>
              <w:rFonts w:ascii="Consolas" w:hAnsi="Consolas"/>
              <w:color w:val="000000"/>
            </w:rPr>
          </w:rPrChange>
        </w:rPr>
      </w:pPr>
      <w:ins w:id="5825" w:author="Manuel Hergenröder" w:date="2020-07-16T16:22:00Z">
        <w:r w:rsidRPr="00625FEA">
          <w:rPr>
            <w:rFonts w:ascii="Consolas" w:hAnsi="Consolas"/>
            <w:color w:val="000000"/>
            <w:sz w:val="18"/>
            <w:szCs w:val="18"/>
            <w:lang w:val="en-US"/>
            <w:rPrChange w:id="5826" w:author="Manuel Hergenröder" w:date="2020-07-16T16:26:00Z">
              <w:rPr>
                <w:rFonts w:ascii="Consolas" w:hAnsi="Consolas"/>
                <w:color w:val="000000"/>
              </w:rPr>
            </w:rPrChange>
          </w:rPr>
          <w:t>        hann,</w:t>
        </w:r>
      </w:ins>
    </w:p>
    <w:p w14:paraId="0C5B69E1" w14:textId="77777777" w:rsidR="008F67FA" w:rsidRPr="00625FEA" w:rsidRDefault="008F67FA" w:rsidP="008F67FA">
      <w:pPr>
        <w:pStyle w:val="HTMLPreformatted"/>
        <w:shd w:val="clear" w:color="auto" w:fill="FFFFFF"/>
        <w:rPr>
          <w:ins w:id="5827" w:author="Manuel Hergenröder" w:date="2020-07-16T16:22:00Z"/>
          <w:rFonts w:ascii="Consolas" w:hAnsi="Consolas"/>
          <w:color w:val="000000"/>
          <w:sz w:val="18"/>
          <w:szCs w:val="18"/>
          <w:lang w:val="en-US"/>
          <w:rPrChange w:id="5828" w:author="Manuel Hergenröder" w:date="2020-07-16T16:26:00Z">
            <w:rPr>
              <w:ins w:id="5829" w:author="Manuel Hergenröder" w:date="2020-07-16T16:22:00Z"/>
              <w:rFonts w:ascii="Consolas" w:hAnsi="Consolas"/>
              <w:color w:val="000000"/>
            </w:rPr>
          </w:rPrChange>
        </w:rPr>
      </w:pPr>
      <w:ins w:id="5830" w:author="Manuel Hergenröder" w:date="2020-07-16T16:22:00Z">
        <w:r w:rsidRPr="00625FEA">
          <w:rPr>
            <w:rFonts w:ascii="Consolas" w:hAnsi="Consolas"/>
            <w:color w:val="000000"/>
            <w:sz w:val="18"/>
            <w:szCs w:val="18"/>
            <w:lang w:val="en-US"/>
            <w:rPrChange w:id="5831" w:author="Manuel Hergenröder" w:date="2020-07-16T16:26:00Z">
              <w:rPr>
                <w:rFonts w:ascii="Consolas" w:hAnsi="Consolas"/>
                <w:color w:val="000000"/>
              </w:rPr>
            </w:rPrChange>
          </w:rPr>
          <w:t>        hamming,</w:t>
        </w:r>
      </w:ins>
    </w:p>
    <w:p w14:paraId="29F99469" w14:textId="77777777" w:rsidR="008F67FA" w:rsidRPr="00625FEA" w:rsidRDefault="008F67FA" w:rsidP="008F67FA">
      <w:pPr>
        <w:pStyle w:val="HTMLPreformatted"/>
        <w:shd w:val="clear" w:color="auto" w:fill="FFFFFF"/>
        <w:rPr>
          <w:ins w:id="5832" w:author="Manuel Hergenröder" w:date="2020-07-16T16:22:00Z"/>
          <w:rFonts w:ascii="Consolas" w:hAnsi="Consolas"/>
          <w:color w:val="000000"/>
          <w:sz w:val="18"/>
          <w:szCs w:val="18"/>
          <w:lang w:val="en-US"/>
          <w:rPrChange w:id="5833" w:author="Manuel Hergenröder" w:date="2020-07-16T16:26:00Z">
            <w:rPr>
              <w:ins w:id="5834" w:author="Manuel Hergenröder" w:date="2020-07-16T16:22:00Z"/>
              <w:rFonts w:ascii="Consolas" w:hAnsi="Consolas"/>
              <w:color w:val="000000"/>
            </w:rPr>
          </w:rPrChange>
        </w:rPr>
      </w:pPr>
      <w:ins w:id="5835" w:author="Manuel Hergenröder" w:date="2020-07-16T16:22:00Z">
        <w:r w:rsidRPr="00625FEA">
          <w:rPr>
            <w:rFonts w:ascii="Consolas" w:hAnsi="Consolas"/>
            <w:color w:val="000000"/>
            <w:sz w:val="18"/>
            <w:szCs w:val="18"/>
            <w:lang w:val="en-US"/>
            <w:rPrChange w:id="5836" w:author="Manuel Hergenröder" w:date="2020-07-16T16:26:00Z">
              <w:rPr>
                <w:rFonts w:ascii="Consolas" w:hAnsi="Consolas"/>
                <w:color w:val="000000"/>
              </w:rPr>
            </w:rPrChange>
          </w:rPr>
          <w:t>        blackman</w:t>
        </w:r>
      </w:ins>
    </w:p>
    <w:p w14:paraId="66BF5868" w14:textId="77777777" w:rsidR="008F67FA" w:rsidRPr="00625FEA" w:rsidRDefault="008F67FA" w:rsidP="008F67FA">
      <w:pPr>
        <w:pStyle w:val="HTMLPreformatted"/>
        <w:shd w:val="clear" w:color="auto" w:fill="FFFFFF"/>
        <w:rPr>
          <w:ins w:id="5837" w:author="Manuel Hergenröder" w:date="2020-07-16T16:22:00Z"/>
          <w:rFonts w:ascii="Consolas" w:hAnsi="Consolas"/>
          <w:color w:val="000000"/>
          <w:sz w:val="18"/>
          <w:szCs w:val="18"/>
          <w:lang w:val="en-US"/>
          <w:rPrChange w:id="5838" w:author="Manuel Hergenröder" w:date="2020-07-16T16:26:00Z">
            <w:rPr>
              <w:ins w:id="5839" w:author="Manuel Hergenröder" w:date="2020-07-16T16:22:00Z"/>
              <w:rFonts w:ascii="Consolas" w:hAnsi="Consolas"/>
              <w:color w:val="000000"/>
            </w:rPr>
          </w:rPrChange>
        </w:rPr>
      </w:pPr>
      <w:ins w:id="5840" w:author="Manuel Hergenröder" w:date="2020-07-16T16:22:00Z">
        <w:r w:rsidRPr="00625FEA">
          <w:rPr>
            <w:rFonts w:ascii="Consolas" w:hAnsi="Consolas"/>
            <w:color w:val="000000"/>
            <w:sz w:val="18"/>
            <w:szCs w:val="18"/>
            <w:lang w:val="en-US"/>
            <w:rPrChange w:id="5841" w:author="Manuel Hergenröder" w:date="2020-07-16T16:26:00Z">
              <w:rPr>
                <w:rFonts w:ascii="Consolas" w:hAnsi="Consolas"/>
                <w:color w:val="000000"/>
              </w:rPr>
            </w:rPrChange>
          </w:rPr>
          <w:t>    };</w:t>
        </w:r>
      </w:ins>
    </w:p>
    <w:p w14:paraId="55AF8CEF" w14:textId="77777777" w:rsidR="008F67FA" w:rsidRPr="00625FEA" w:rsidRDefault="008F67FA" w:rsidP="008F67FA">
      <w:pPr>
        <w:pStyle w:val="HTMLPreformatted"/>
        <w:shd w:val="clear" w:color="auto" w:fill="FFFFFF"/>
        <w:rPr>
          <w:ins w:id="5842" w:author="Manuel Hergenröder" w:date="2020-07-16T16:22:00Z"/>
          <w:rFonts w:ascii="Consolas" w:hAnsi="Consolas"/>
          <w:color w:val="000000"/>
          <w:sz w:val="18"/>
          <w:szCs w:val="18"/>
          <w:lang w:val="en-US"/>
          <w:rPrChange w:id="5843" w:author="Manuel Hergenröder" w:date="2020-07-16T16:26:00Z">
            <w:rPr>
              <w:ins w:id="5844" w:author="Manuel Hergenröder" w:date="2020-07-16T16:22:00Z"/>
              <w:rFonts w:ascii="Consolas" w:hAnsi="Consolas"/>
              <w:color w:val="000000"/>
            </w:rPr>
          </w:rPrChange>
        </w:rPr>
      </w:pPr>
      <w:ins w:id="5845" w:author="Manuel Hergenröder" w:date="2020-07-16T16:22:00Z">
        <w:r w:rsidRPr="00625FEA">
          <w:rPr>
            <w:rFonts w:ascii="Consolas" w:hAnsi="Consolas"/>
            <w:color w:val="000000"/>
            <w:sz w:val="18"/>
            <w:szCs w:val="18"/>
            <w:lang w:val="en-US"/>
            <w:rPrChange w:id="5846" w:author="Manuel Hergenröder" w:date="2020-07-16T16:26:00Z">
              <w:rPr>
                <w:rFonts w:ascii="Consolas" w:hAnsi="Consolas"/>
                <w:color w:val="000000"/>
              </w:rPr>
            </w:rPrChange>
          </w:rPr>
          <w:t>    </w:t>
        </w:r>
        <w:r w:rsidRPr="00625FEA">
          <w:rPr>
            <w:rFonts w:ascii="Consolas" w:hAnsi="Consolas"/>
            <w:color w:val="0000FF"/>
            <w:sz w:val="18"/>
            <w:szCs w:val="18"/>
            <w:lang w:val="en-US"/>
            <w:rPrChange w:id="5847"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5848" w:author="Manuel Hergenröder" w:date="2020-07-16T16:26:00Z">
              <w:rPr>
                <w:rFonts w:ascii="Consolas" w:hAnsi="Consolas"/>
                <w:color w:val="000000"/>
              </w:rPr>
            </w:rPrChange>
          </w:rPr>
          <w:t> </w:t>
        </w:r>
        <w:r w:rsidRPr="00625FEA">
          <w:rPr>
            <w:rFonts w:ascii="Consolas" w:hAnsi="Consolas"/>
            <w:color w:val="2B91AF"/>
            <w:sz w:val="18"/>
            <w:szCs w:val="18"/>
            <w:lang w:val="en-US"/>
            <w:rPrChange w:id="5849" w:author="Manuel Hergenröder" w:date="2020-07-16T16:26:00Z">
              <w:rPr>
                <w:rFonts w:ascii="Consolas" w:hAnsi="Consolas"/>
                <w:color w:val="2B91AF"/>
              </w:rPr>
            </w:rPrChange>
          </w:rPr>
          <w:t>WindowType</w:t>
        </w:r>
        <w:r w:rsidRPr="00625FEA">
          <w:rPr>
            <w:rFonts w:ascii="Consolas" w:hAnsi="Consolas"/>
            <w:color w:val="000000"/>
            <w:sz w:val="18"/>
            <w:szCs w:val="18"/>
            <w:lang w:val="en-US"/>
            <w:rPrChange w:id="5850" w:author="Manuel Hergenröder" w:date="2020-07-16T16:26:00Z">
              <w:rPr>
                <w:rFonts w:ascii="Consolas" w:hAnsi="Consolas"/>
                <w:color w:val="000000"/>
              </w:rPr>
            </w:rPrChange>
          </w:rPr>
          <w:t> windowFunction;</w:t>
        </w:r>
      </w:ins>
    </w:p>
    <w:p w14:paraId="4ABE9007" w14:textId="77777777" w:rsidR="008F67FA" w:rsidRPr="00625FEA" w:rsidRDefault="008F67FA" w:rsidP="008F67FA">
      <w:pPr>
        <w:pStyle w:val="HTMLPreformatted"/>
        <w:shd w:val="clear" w:color="auto" w:fill="FFFFFF"/>
        <w:rPr>
          <w:ins w:id="5851" w:author="Manuel Hergenröder" w:date="2020-07-16T16:22:00Z"/>
          <w:rFonts w:ascii="Consolas" w:hAnsi="Consolas"/>
          <w:color w:val="000000"/>
          <w:sz w:val="18"/>
          <w:szCs w:val="18"/>
          <w:lang w:val="en-US"/>
          <w:rPrChange w:id="5852" w:author="Manuel Hergenröder" w:date="2020-07-16T16:26:00Z">
            <w:rPr>
              <w:ins w:id="5853" w:author="Manuel Hergenröder" w:date="2020-07-16T16:22:00Z"/>
              <w:rFonts w:ascii="Consolas" w:hAnsi="Consolas"/>
              <w:color w:val="000000"/>
            </w:rPr>
          </w:rPrChange>
        </w:rPr>
      </w:pPr>
      <w:ins w:id="5854" w:author="Manuel Hergenröder" w:date="2020-07-16T16:22:00Z">
        <w:r w:rsidRPr="00625FEA">
          <w:rPr>
            <w:rFonts w:ascii="Consolas" w:hAnsi="Consolas"/>
            <w:color w:val="000000"/>
            <w:sz w:val="18"/>
            <w:szCs w:val="18"/>
            <w:lang w:val="en-US"/>
            <w:rPrChange w:id="5855" w:author="Manuel Hergenröder" w:date="2020-07-16T16:26:00Z">
              <w:rPr>
                <w:rFonts w:ascii="Consolas" w:hAnsi="Consolas"/>
                <w:color w:val="000000"/>
              </w:rPr>
            </w:rPrChange>
          </w:rPr>
          <w:t xml:space="preserve"> </w:t>
        </w:r>
      </w:ins>
    </w:p>
    <w:p w14:paraId="0BA84944" w14:textId="77777777" w:rsidR="008F67FA" w:rsidRPr="00625FEA" w:rsidRDefault="008F67FA" w:rsidP="008F67FA">
      <w:pPr>
        <w:pStyle w:val="HTMLPreformatted"/>
        <w:shd w:val="clear" w:color="auto" w:fill="FFFFFF"/>
        <w:rPr>
          <w:ins w:id="5856" w:author="Manuel Hergenröder" w:date="2020-07-16T16:22:00Z"/>
          <w:rFonts w:ascii="Consolas" w:hAnsi="Consolas"/>
          <w:color w:val="000000"/>
          <w:sz w:val="18"/>
          <w:szCs w:val="18"/>
          <w:lang w:val="en-US"/>
          <w:rPrChange w:id="5857" w:author="Manuel Hergenröder" w:date="2020-07-16T16:26:00Z">
            <w:rPr>
              <w:ins w:id="5858" w:author="Manuel Hergenröder" w:date="2020-07-16T16:22:00Z"/>
              <w:rFonts w:ascii="Consolas" w:hAnsi="Consolas"/>
              <w:color w:val="000000"/>
            </w:rPr>
          </w:rPrChange>
        </w:rPr>
      </w:pPr>
      <w:ins w:id="5859" w:author="Manuel Hergenröder" w:date="2020-07-16T16:22:00Z">
        <w:r w:rsidRPr="00625FEA">
          <w:rPr>
            <w:rFonts w:ascii="Consolas" w:hAnsi="Consolas"/>
            <w:color w:val="000000"/>
            <w:sz w:val="18"/>
            <w:szCs w:val="18"/>
            <w:lang w:val="en-US"/>
            <w:rPrChange w:id="5860" w:author="Manuel Hergenröder" w:date="2020-07-16T16:26:00Z">
              <w:rPr>
                <w:rFonts w:ascii="Consolas" w:hAnsi="Consolas"/>
                <w:color w:val="000000"/>
              </w:rPr>
            </w:rPrChange>
          </w:rPr>
          <w:t>    </w:t>
        </w:r>
        <w:r w:rsidRPr="00625FEA">
          <w:rPr>
            <w:rFonts w:ascii="Consolas" w:hAnsi="Consolas"/>
            <w:color w:val="808080"/>
            <w:sz w:val="18"/>
            <w:szCs w:val="18"/>
            <w:lang w:val="en-US"/>
            <w:rPrChange w:id="5861" w:author="Manuel Hergenröder" w:date="2020-07-16T16:26:00Z">
              <w:rPr>
                <w:rFonts w:ascii="Consolas" w:hAnsi="Consolas"/>
                <w:color w:val="808080"/>
              </w:rPr>
            </w:rPrChange>
          </w:rPr>
          <w:t>///</w:t>
        </w:r>
        <w:r w:rsidRPr="00625FEA">
          <w:rPr>
            <w:rFonts w:ascii="Consolas" w:hAnsi="Consolas"/>
            <w:color w:val="008000"/>
            <w:sz w:val="18"/>
            <w:szCs w:val="18"/>
            <w:lang w:val="en-US"/>
            <w:rPrChange w:id="5862" w:author="Manuel Hergenröder" w:date="2020-07-16T16:26:00Z">
              <w:rPr>
                <w:rFonts w:ascii="Consolas" w:hAnsi="Consolas"/>
                <w:color w:val="008000"/>
              </w:rPr>
            </w:rPrChange>
          </w:rPr>
          <w:t> </w:t>
        </w:r>
        <w:r w:rsidRPr="00625FEA">
          <w:rPr>
            <w:rFonts w:ascii="Consolas" w:hAnsi="Consolas"/>
            <w:color w:val="808080"/>
            <w:sz w:val="18"/>
            <w:szCs w:val="18"/>
            <w:lang w:val="en-US"/>
            <w:rPrChange w:id="5863" w:author="Manuel Hergenröder" w:date="2020-07-16T16:26:00Z">
              <w:rPr>
                <w:rFonts w:ascii="Consolas" w:hAnsi="Consolas"/>
                <w:color w:val="808080"/>
              </w:rPr>
            </w:rPrChange>
          </w:rPr>
          <w:t>&lt;summary&gt;</w:t>
        </w:r>
      </w:ins>
    </w:p>
    <w:p w14:paraId="520F7EAF" w14:textId="77777777" w:rsidR="008F67FA" w:rsidRPr="00625FEA" w:rsidRDefault="008F67FA" w:rsidP="008F67FA">
      <w:pPr>
        <w:pStyle w:val="HTMLPreformatted"/>
        <w:shd w:val="clear" w:color="auto" w:fill="FFFFFF"/>
        <w:rPr>
          <w:ins w:id="5864" w:author="Manuel Hergenröder" w:date="2020-07-16T16:22:00Z"/>
          <w:rFonts w:ascii="Consolas" w:hAnsi="Consolas"/>
          <w:color w:val="000000"/>
          <w:sz w:val="18"/>
          <w:szCs w:val="18"/>
          <w:lang w:val="en-US"/>
          <w:rPrChange w:id="5865" w:author="Manuel Hergenröder" w:date="2020-07-16T16:26:00Z">
            <w:rPr>
              <w:ins w:id="5866" w:author="Manuel Hergenröder" w:date="2020-07-16T16:22:00Z"/>
              <w:rFonts w:ascii="Consolas" w:hAnsi="Consolas"/>
              <w:color w:val="000000"/>
            </w:rPr>
          </w:rPrChange>
        </w:rPr>
      </w:pPr>
      <w:ins w:id="5867" w:author="Manuel Hergenröder" w:date="2020-07-16T16:22:00Z">
        <w:r w:rsidRPr="00625FEA">
          <w:rPr>
            <w:rFonts w:ascii="Consolas" w:hAnsi="Consolas"/>
            <w:color w:val="000000"/>
            <w:sz w:val="18"/>
            <w:szCs w:val="18"/>
            <w:lang w:val="en-US"/>
            <w:rPrChange w:id="5868" w:author="Manuel Hergenröder" w:date="2020-07-16T16:26:00Z">
              <w:rPr>
                <w:rFonts w:ascii="Consolas" w:hAnsi="Consolas"/>
                <w:color w:val="000000"/>
              </w:rPr>
            </w:rPrChange>
          </w:rPr>
          <w:t>    </w:t>
        </w:r>
        <w:r w:rsidRPr="00625FEA">
          <w:rPr>
            <w:rFonts w:ascii="Consolas" w:hAnsi="Consolas"/>
            <w:color w:val="808080"/>
            <w:sz w:val="18"/>
            <w:szCs w:val="18"/>
            <w:lang w:val="en-US"/>
            <w:rPrChange w:id="5869" w:author="Manuel Hergenröder" w:date="2020-07-16T16:26:00Z">
              <w:rPr>
                <w:rFonts w:ascii="Consolas" w:hAnsi="Consolas"/>
                <w:color w:val="808080"/>
              </w:rPr>
            </w:rPrChange>
          </w:rPr>
          <w:t>///</w:t>
        </w:r>
        <w:r w:rsidRPr="00625FEA">
          <w:rPr>
            <w:rFonts w:ascii="Consolas" w:hAnsi="Consolas"/>
            <w:color w:val="008000"/>
            <w:sz w:val="18"/>
            <w:szCs w:val="18"/>
            <w:lang w:val="en-US"/>
            <w:rPrChange w:id="5870" w:author="Manuel Hergenröder" w:date="2020-07-16T16:26:00Z">
              <w:rPr>
                <w:rFonts w:ascii="Consolas" w:hAnsi="Consolas"/>
                <w:color w:val="008000"/>
              </w:rPr>
            </w:rPrChange>
          </w:rPr>
          <w:t> Creates array of window function factors for the current FFT size</w:t>
        </w:r>
      </w:ins>
    </w:p>
    <w:p w14:paraId="377BD644" w14:textId="77777777" w:rsidR="008F67FA" w:rsidRPr="00625FEA" w:rsidRDefault="008F67FA" w:rsidP="008F67FA">
      <w:pPr>
        <w:pStyle w:val="HTMLPreformatted"/>
        <w:shd w:val="clear" w:color="auto" w:fill="FFFFFF"/>
        <w:rPr>
          <w:ins w:id="5871" w:author="Manuel Hergenröder" w:date="2020-07-16T16:22:00Z"/>
          <w:rFonts w:ascii="Consolas" w:hAnsi="Consolas"/>
          <w:color w:val="000000"/>
          <w:sz w:val="18"/>
          <w:szCs w:val="18"/>
          <w:lang w:val="en-US"/>
          <w:rPrChange w:id="5872" w:author="Manuel Hergenröder" w:date="2020-07-16T16:26:00Z">
            <w:rPr>
              <w:ins w:id="5873" w:author="Manuel Hergenröder" w:date="2020-07-16T16:22:00Z"/>
              <w:rFonts w:ascii="Consolas" w:hAnsi="Consolas"/>
              <w:color w:val="000000"/>
            </w:rPr>
          </w:rPrChange>
        </w:rPr>
      </w:pPr>
      <w:ins w:id="5874" w:author="Manuel Hergenröder" w:date="2020-07-16T16:22:00Z">
        <w:r w:rsidRPr="00625FEA">
          <w:rPr>
            <w:rFonts w:ascii="Consolas" w:hAnsi="Consolas"/>
            <w:color w:val="000000"/>
            <w:sz w:val="18"/>
            <w:szCs w:val="18"/>
            <w:lang w:val="en-US"/>
            <w:rPrChange w:id="5875" w:author="Manuel Hergenröder" w:date="2020-07-16T16:26:00Z">
              <w:rPr>
                <w:rFonts w:ascii="Consolas" w:hAnsi="Consolas"/>
                <w:color w:val="000000"/>
              </w:rPr>
            </w:rPrChange>
          </w:rPr>
          <w:t>    </w:t>
        </w:r>
        <w:r w:rsidRPr="00625FEA">
          <w:rPr>
            <w:rFonts w:ascii="Consolas" w:hAnsi="Consolas"/>
            <w:color w:val="808080"/>
            <w:sz w:val="18"/>
            <w:szCs w:val="18"/>
            <w:lang w:val="en-US"/>
            <w:rPrChange w:id="5876" w:author="Manuel Hergenröder" w:date="2020-07-16T16:26:00Z">
              <w:rPr>
                <w:rFonts w:ascii="Consolas" w:hAnsi="Consolas"/>
                <w:color w:val="808080"/>
              </w:rPr>
            </w:rPrChange>
          </w:rPr>
          <w:t>///</w:t>
        </w:r>
        <w:r w:rsidRPr="00625FEA">
          <w:rPr>
            <w:rFonts w:ascii="Consolas" w:hAnsi="Consolas"/>
            <w:color w:val="008000"/>
            <w:sz w:val="18"/>
            <w:szCs w:val="18"/>
            <w:lang w:val="en-US"/>
            <w:rPrChange w:id="5877" w:author="Manuel Hergenröder" w:date="2020-07-16T16:26:00Z">
              <w:rPr>
                <w:rFonts w:ascii="Consolas" w:hAnsi="Consolas"/>
                <w:color w:val="008000"/>
              </w:rPr>
            </w:rPrChange>
          </w:rPr>
          <w:t> Windowing taken from https://github.com/101010b/AudioTest/blob/master/fft.cs</w:t>
        </w:r>
      </w:ins>
    </w:p>
    <w:p w14:paraId="24D7CE9D" w14:textId="77777777" w:rsidR="008F67FA" w:rsidRPr="00625FEA" w:rsidRDefault="008F67FA" w:rsidP="008F67FA">
      <w:pPr>
        <w:pStyle w:val="HTMLPreformatted"/>
        <w:shd w:val="clear" w:color="auto" w:fill="FFFFFF"/>
        <w:rPr>
          <w:ins w:id="5878" w:author="Manuel Hergenröder" w:date="2020-07-16T16:22:00Z"/>
          <w:rFonts w:ascii="Consolas" w:hAnsi="Consolas"/>
          <w:color w:val="000000"/>
          <w:sz w:val="18"/>
          <w:szCs w:val="18"/>
          <w:lang w:val="en-US"/>
          <w:rPrChange w:id="5879" w:author="Manuel Hergenröder" w:date="2020-07-16T16:26:00Z">
            <w:rPr>
              <w:ins w:id="5880" w:author="Manuel Hergenröder" w:date="2020-07-16T16:22:00Z"/>
              <w:rFonts w:ascii="Consolas" w:hAnsi="Consolas"/>
              <w:color w:val="000000"/>
            </w:rPr>
          </w:rPrChange>
        </w:rPr>
      </w:pPr>
      <w:ins w:id="5881" w:author="Manuel Hergenröder" w:date="2020-07-16T16:22:00Z">
        <w:r w:rsidRPr="00625FEA">
          <w:rPr>
            <w:rFonts w:ascii="Consolas" w:hAnsi="Consolas"/>
            <w:color w:val="000000"/>
            <w:sz w:val="18"/>
            <w:szCs w:val="18"/>
            <w:lang w:val="en-US"/>
            <w:rPrChange w:id="5882" w:author="Manuel Hergenröder" w:date="2020-07-16T16:26:00Z">
              <w:rPr>
                <w:rFonts w:ascii="Consolas" w:hAnsi="Consolas"/>
                <w:color w:val="000000"/>
              </w:rPr>
            </w:rPrChange>
          </w:rPr>
          <w:t>    </w:t>
        </w:r>
        <w:r w:rsidRPr="00625FEA">
          <w:rPr>
            <w:rFonts w:ascii="Consolas" w:hAnsi="Consolas"/>
            <w:color w:val="808080"/>
            <w:sz w:val="18"/>
            <w:szCs w:val="18"/>
            <w:lang w:val="en-US"/>
            <w:rPrChange w:id="5883" w:author="Manuel Hergenröder" w:date="2020-07-16T16:26:00Z">
              <w:rPr>
                <w:rFonts w:ascii="Consolas" w:hAnsi="Consolas"/>
                <w:color w:val="808080"/>
              </w:rPr>
            </w:rPrChange>
          </w:rPr>
          <w:t>///</w:t>
        </w:r>
        <w:r w:rsidRPr="00625FEA">
          <w:rPr>
            <w:rFonts w:ascii="Consolas" w:hAnsi="Consolas"/>
            <w:color w:val="008000"/>
            <w:sz w:val="18"/>
            <w:szCs w:val="18"/>
            <w:lang w:val="en-US"/>
            <w:rPrChange w:id="5884" w:author="Manuel Hergenröder" w:date="2020-07-16T16:26:00Z">
              <w:rPr>
                <w:rFonts w:ascii="Consolas" w:hAnsi="Consolas"/>
                <w:color w:val="008000"/>
              </w:rPr>
            </w:rPrChange>
          </w:rPr>
          <w:t> </w:t>
        </w:r>
        <w:r w:rsidRPr="00625FEA">
          <w:rPr>
            <w:rFonts w:ascii="Consolas" w:hAnsi="Consolas"/>
            <w:color w:val="808080"/>
            <w:sz w:val="18"/>
            <w:szCs w:val="18"/>
            <w:lang w:val="en-US"/>
            <w:rPrChange w:id="5885" w:author="Manuel Hergenröder" w:date="2020-07-16T16:26:00Z">
              <w:rPr>
                <w:rFonts w:ascii="Consolas" w:hAnsi="Consolas"/>
                <w:color w:val="808080"/>
              </w:rPr>
            </w:rPrChange>
          </w:rPr>
          <w:t>&lt;/summary&gt;</w:t>
        </w:r>
      </w:ins>
    </w:p>
    <w:p w14:paraId="061E23B2" w14:textId="77777777" w:rsidR="008F67FA" w:rsidRPr="00625FEA" w:rsidRDefault="008F67FA" w:rsidP="008F67FA">
      <w:pPr>
        <w:pStyle w:val="HTMLPreformatted"/>
        <w:shd w:val="clear" w:color="auto" w:fill="FFFFFF"/>
        <w:rPr>
          <w:ins w:id="5886" w:author="Manuel Hergenröder" w:date="2020-07-16T16:22:00Z"/>
          <w:rFonts w:ascii="Consolas" w:hAnsi="Consolas"/>
          <w:color w:val="000000"/>
          <w:sz w:val="18"/>
          <w:szCs w:val="18"/>
          <w:lang w:val="en-US"/>
          <w:rPrChange w:id="5887" w:author="Manuel Hergenröder" w:date="2020-07-16T16:26:00Z">
            <w:rPr>
              <w:ins w:id="5888" w:author="Manuel Hergenröder" w:date="2020-07-16T16:22:00Z"/>
              <w:rFonts w:ascii="Consolas" w:hAnsi="Consolas"/>
              <w:color w:val="000000"/>
            </w:rPr>
          </w:rPrChange>
        </w:rPr>
      </w:pPr>
      <w:ins w:id="5889" w:author="Manuel Hergenröder" w:date="2020-07-16T16:22:00Z">
        <w:r w:rsidRPr="00625FEA">
          <w:rPr>
            <w:rFonts w:ascii="Consolas" w:hAnsi="Consolas"/>
            <w:color w:val="000000"/>
            <w:sz w:val="18"/>
            <w:szCs w:val="18"/>
            <w:lang w:val="en-US"/>
            <w:rPrChange w:id="5890" w:author="Manuel Hergenröder" w:date="2020-07-16T16:26:00Z">
              <w:rPr>
                <w:rFonts w:ascii="Consolas" w:hAnsi="Consolas"/>
                <w:color w:val="000000"/>
              </w:rPr>
            </w:rPrChange>
          </w:rPr>
          <w:t>    </w:t>
        </w:r>
        <w:r w:rsidRPr="00625FEA">
          <w:rPr>
            <w:rFonts w:ascii="Consolas" w:hAnsi="Consolas"/>
            <w:color w:val="0000FF"/>
            <w:sz w:val="18"/>
            <w:szCs w:val="18"/>
            <w:lang w:val="en-US"/>
            <w:rPrChange w:id="5891"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5892" w:author="Manuel Hergenröder" w:date="2020-07-16T16:26:00Z">
              <w:rPr>
                <w:rFonts w:ascii="Consolas" w:hAnsi="Consolas"/>
                <w:color w:val="000000"/>
              </w:rPr>
            </w:rPrChange>
          </w:rPr>
          <w:t> </w:t>
        </w:r>
        <w:r w:rsidRPr="00625FEA">
          <w:rPr>
            <w:rFonts w:ascii="Consolas" w:hAnsi="Consolas"/>
            <w:color w:val="0000FF"/>
            <w:sz w:val="18"/>
            <w:szCs w:val="18"/>
            <w:lang w:val="en-US"/>
            <w:rPrChange w:id="5893" w:author="Manuel Hergenröder" w:date="2020-07-16T16:26:00Z">
              <w:rPr>
                <w:rFonts w:ascii="Consolas" w:hAnsi="Consolas"/>
                <w:color w:val="0000FF"/>
              </w:rPr>
            </w:rPrChange>
          </w:rPr>
          <w:t>static</w:t>
        </w:r>
        <w:r w:rsidRPr="00625FEA">
          <w:rPr>
            <w:rFonts w:ascii="Consolas" w:hAnsi="Consolas"/>
            <w:color w:val="000000"/>
            <w:sz w:val="18"/>
            <w:szCs w:val="18"/>
            <w:lang w:val="en-US"/>
            <w:rPrChange w:id="5894" w:author="Manuel Hergenröder" w:date="2020-07-16T16:26:00Z">
              <w:rPr>
                <w:rFonts w:ascii="Consolas" w:hAnsi="Consolas"/>
                <w:color w:val="000000"/>
              </w:rPr>
            </w:rPrChange>
          </w:rPr>
          <w:t> </w:t>
        </w:r>
        <w:r w:rsidRPr="00625FEA">
          <w:rPr>
            <w:rFonts w:ascii="Consolas" w:hAnsi="Consolas"/>
            <w:color w:val="0000FF"/>
            <w:sz w:val="18"/>
            <w:szCs w:val="18"/>
            <w:lang w:val="en-US"/>
            <w:rPrChange w:id="5895"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5896" w:author="Manuel Hergenröder" w:date="2020-07-16T16:26:00Z">
              <w:rPr>
                <w:rFonts w:ascii="Consolas" w:hAnsi="Consolas"/>
                <w:color w:val="000000"/>
              </w:rPr>
            </w:rPrChange>
          </w:rPr>
          <w:t>[] </w:t>
        </w:r>
        <w:r w:rsidRPr="00625FEA">
          <w:rPr>
            <w:rFonts w:ascii="Consolas" w:hAnsi="Consolas"/>
            <w:color w:val="74531F"/>
            <w:sz w:val="18"/>
            <w:szCs w:val="18"/>
            <w:lang w:val="en-US"/>
            <w:rPrChange w:id="5897" w:author="Manuel Hergenröder" w:date="2020-07-16T16:26:00Z">
              <w:rPr>
                <w:rFonts w:ascii="Consolas" w:hAnsi="Consolas"/>
                <w:color w:val="74531F"/>
              </w:rPr>
            </w:rPrChange>
          </w:rPr>
          <w:t>MakeWindow</w:t>
        </w:r>
        <w:r w:rsidRPr="00625FEA">
          <w:rPr>
            <w:rFonts w:ascii="Consolas" w:hAnsi="Consolas"/>
            <w:color w:val="000000"/>
            <w:sz w:val="18"/>
            <w:szCs w:val="18"/>
            <w:lang w:val="en-US"/>
            <w:rPrChange w:id="5898" w:author="Manuel Hergenröder" w:date="2020-07-16T16:26:00Z">
              <w:rPr>
                <w:rFonts w:ascii="Consolas" w:hAnsi="Consolas"/>
                <w:color w:val="000000"/>
              </w:rPr>
            </w:rPrChange>
          </w:rPr>
          <w:t>(</w:t>
        </w:r>
        <w:r w:rsidRPr="00625FEA">
          <w:rPr>
            <w:rFonts w:ascii="Consolas" w:hAnsi="Consolas"/>
            <w:color w:val="0000FF"/>
            <w:sz w:val="18"/>
            <w:szCs w:val="18"/>
            <w:lang w:val="en-US"/>
            <w:rPrChange w:id="5899" w:author="Manuel Hergenröder" w:date="2020-07-16T16:26:00Z">
              <w:rPr>
                <w:rFonts w:ascii="Consolas" w:hAnsi="Consolas"/>
                <w:color w:val="0000FF"/>
              </w:rPr>
            </w:rPrChange>
          </w:rPr>
          <w:t>int</w:t>
        </w:r>
        <w:r w:rsidRPr="00625FEA">
          <w:rPr>
            <w:rFonts w:ascii="Consolas" w:hAnsi="Consolas"/>
            <w:color w:val="000000"/>
            <w:sz w:val="18"/>
            <w:szCs w:val="18"/>
            <w:lang w:val="en-US"/>
            <w:rPrChange w:id="5900" w:author="Manuel Hergenröder" w:date="2020-07-16T16:26:00Z">
              <w:rPr>
                <w:rFonts w:ascii="Consolas" w:hAnsi="Consolas"/>
                <w:color w:val="000000"/>
              </w:rPr>
            </w:rPrChange>
          </w:rPr>
          <w:t> </w:t>
        </w:r>
        <w:r w:rsidRPr="00625FEA">
          <w:rPr>
            <w:rFonts w:ascii="Consolas" w:hAnsi="Consolas"/>
            <w:color w:val="1F377F"/>
            <w:sz w:val="18"/>
            <w:szCs w:val="18"/>
            <w:lang w:val="en-US"/>
            <w:rPrChange w:id="5901" w:author="Manuel Hergenröder" w:date="2020-07-16T16:26:00Z">
              <w:rPr>
                <w:rFonts w:ascii="Consolas" w:hAnsi="Consolas"/>
                <w:color w:val="1F377F"/>
              </w:rPr>
            </w:rPrChange>
          </w:rPr>
          <w:t>n</w:t>
        </w:r>
        <w:r w:rsidRPr="00625FEA">
          <w:rPr>
            <w:rFonts w:ascii="Consolas" w:hAnsi="Consolas"/>
            <w:color w:val="000000"/>
            <w:sz w:val="18"/>
            <w:szCs w:val="18"/>
            <w:lang w:val="en-US"/>
            <w:rPrChange w:id="5902" w:author="Manuel Hergenröder" w:date="2020-07-16T16:26:00Z">
              <w:rPr>
                <w:rFonts w:ascii="Consolas" w:hAnsi="Consolas"/>
                <w:color w:val="000000"/>
              </w:rPr>
            </w:rPrChange>
          </w:rPr>
          <w:t>, </w:t>
        </w:r>
        <w:r w:rsidRPr="00625FEA">
          <w:rPr>
            <w:rFonts w:ascii="Consolas" w:hAnsi="Consolas"/>
            <w:color w:val="2B91AF"/>
            <w:sz w:val="18"/>
            <w:szCs w:val="18"/>
            <w:lang w:val="en-US"/>
            <w:rPrChange w:id="5903" w:author="Manuel Hergenröder" w:date="2020-07-16T16:26:00Z">
              <w:rPr>
                <w:rFonts w:ascii="Consolas" w:hAnsi="Consolas"/>
                <w:color w:val="2B91AF"/>
              </w:rPr>
            </w:rPrChange>
          </w:rPr>
          <w:t>Fft</w:t>
        </w:r>
        <w:r w:rsidRPr="00625FEA">
          <w:rPr>
            <w:rFonts w:ascii="Consolas" w:hAnsi="Consolas"/>
            <w:color w:val="000000"/>
            <w:sz w:val="18"/>
            <w:szCs w:val="18"/>
            <w:lang w:val="en-US"/>
            <w:rPrChange w:id="5904" w:author="Manuel Hergenröder" w:date="2020-07-16T16:26:00Z">
              <w:rPr>
                <w:rFonts w:ascii="Consolas" w:hAnsi="Consolas"/>
                <w:color w:val="000000"/>
              </w:rPr>
            </w:rPrChange>
          </w:rPr>
          <w:t>.</w:t>
        </w:r>
        <w:r w:rsidRPr="00625FEA">
          <w:rPr>
            <w:rFonts w:ascii="Consolas" w:hAnsi="Consolas"/>
            <w:color w:val="2B91AF"/>
            <w:sz w:val="18"/>
            <w:szCs w:val="18"/>
            <w:lang w:val="en-US"/>
            <w:rPrChange w:id="5905" w:author="Manuel Hergenröder" w:date="2020-07-16T16:26:00Z">
              <w:rPr>
                <w:rFonts w:ascii="Consolas" w:hAnsi="Consolas"/>
                <w:color w:val="2B91AF"/>
              </w:rPr>
            </w:rPrChange>
          </w:rPr>
          <w:t>WindowType</w:t>
        </w:r>
        <w:r w:rsidRPr="00625FEA">
          <w:rPr>
            <w:rFonts w:ascii="Consolas" w:hAnsi="Consolas"/>
            <w:color w:val="000000"/>
            <w:sz w:val="18"/>
            <w:szCs w:val="18"/>
            <w:lang w:val="en-US"/>
            <w:rPrChange w:id="5906" w:author="Manuel Hergenröder" w:date="2020-07-16T16:26:00Z">
              <w:rPr>
                <w:rFonts w:ascii="Consolas" w:hAnsi="Consolas"/>
                <w:color w:val="000000"/>
              </w:rPr>
            </w:rPrChange>
          </w:rPr>
          <w:t> </w:t>
        </w:r>
        <w:r w:rsidRPr="00625FEA">
          <w:rPr>
            <w:rFonts w:ascii="Consolas" w:hAnsi="Consolas"/>
            <w:color w:val="1F377F"/>
            <w:sz w:val="18"/>
            <w:szCs w:val="18"/>
            <w:lang w:val="en-US"/>
            <w:rPrChange w:id="5907" w:author="Manuel Hergenröder" w:date="2020-07-16T16:26:00Z">
              <w:rPr>
                <w:rFonts w:ascii="Consolas" w:hAnsi="Consolas"/>
                <w:color w:val="1F377F"/>
              </w:rPr>
            </w:rPrChange>
          </w:rPr>
          <w:t>windowFunction</w:t>
        </w:r>
        <w:r w:rsidRPr="00625FEA">
          <w:rPr>
            <w:rFonts w:ascii="Consolas" w:hAnsi="Consolas"/>
            <w:color w:val="000000"/>
            <w:sz w:val="18"/>
            <w:szCs w:val="18"/>
            <w:lang w:val="en-US"/>
            <w:rPrChange w:id="5908" w:author="Manuel Hergenröder" w:date="2020-07-16T16:26:00Z">
              <w:rPr>
                <w:rFonts w:ascii="Consolas" w:hAnsi="Consolas"/>
                <w:color w:val="000000"/>
              </w:rPr>
            </w:rPrChange>
          </w:rPr>
          <w:t>)</w:t>
        </w:r>
      </w:ins>
    </w:p>
    <w:p w14:paraId="4D4C2227" w14:textId="77777777" w:rsidR="008F67FA" w:rsidRPr="00625FEA" w:rsidRDefault="008F67FA" w:rsidP="008F67FA">
      <w:pPr>
        <w:pStyle w:val="HTMLPreformatted"/>
        <w:shd w:val="clear" w:color="auto" w:fill="FFFFFF"/>
        <w:rPr>
          <w:ins w:id="5909" w:author="Manuel Hergenröder" w:date="2020-07-16T16:22:00Z"/>
          <w:rFonts w:ascii="Consolas" w:hAnsi="Consolas"/>
          <w:color w:val="000000"/>
          <w:sz w:val="18"/>
          <w:szCs w:val="18"/>
          <w:lang w:val="en-US"/>
          <w:rPrChange w:id="5910" w:author="Manuel Hergenröder" w:date="2020-07-16T16:26:00Z">
            <w:rPr>
              <w:ins w:id="5911" w:author="Manuel Hergenröder" w:date="2020-07-16T16:22:00Z"/>
              <w:rFonts w:ascii="Consolas" w:hAnsi="Consolas"/>
              <w:color w:val="000000"/>
            </w:rPr>
          </w:rPrChange>
        </w:rPr>
      </w:pPr>
      <w:ins w:id="5912" w:author="Manuel Hergenröder" w:date="2020-07-16T16:22:00Z">
        <w:r w:rsidRPr="00625FEA">
          <w:rPr>
            <w:rFonts w:ascii="Consolas" w:hAnsi="Consolas"/>
            <w:color w:val="000000"/>
            <w:sz w:val="18"/>
            <w:szCs w:val="18"/>
            <w:lang w:val="en-US"/>
            <w:rPrChange w:id="5913" w:author="Manuel Hergenröder" w:date="2020-07-16T16:26:00Z">
              <w:rPr>
                <w:rFonts w:ascii="Consolas" w:hAnsi="Consolas"/>
                <w:color w:val="000000"/>
              </w:rPr>
            </w:rPrChange>
          </w:rPr>
          <w:t>    {</w:t>
        </w:r>
      </w:ins>
    </w:p>
    <w:p w14:paraId="7CC71EBC" w14:textId="77777777" w:rsidR="008F67FA" w:rsidRPr="00625FEA" w:rsidRDefault="008F67FA" w:rsidP="008F67FA">
      <w:pPr>
        <w:pStyle w:val="HTMLPreformatted"/>
        <w:shd w:val="clear" w:color="auto" w:fill="FFFFFF"/>
        <w:rPr>
          <w:ins w:id="5914" w:author="Manuel Hergenröder" w:date="2020-07-16T16:22:00Z"/>
          <w:rFonts w:ascii="Consolas" w:hAnsi="Consolas"/>
          <w:color w:val="000000"/>
          <w:sz w:val="18"/>
          <w:szCs w:val="18"/>
          <w:lang w:val="en-US"/>
          <w:rPrChange w:id="5915" w:author="Manuel Hergenröder" w:date="2020-07-16T16:26:00Z">
            <w:rPr>
              <w:ins w:id="5916" w:author="Manuel Hergenröder" w:date="2020-07-16T16:22:00Z"/>
              <w:rFonts w:ascii="Consolas" w:hAnsi="Consolas"/>
              <w:color w:val="000000"/>
            </w:rPr>
          </w:rPrChange>
        </w:rPr>
      </w:pPr>
      <w:ins w:id="5917" w:author="Manuel Hergenröder" w:date="2020-07-16T16:22:00Z">
        <w:r w:rsidRPr="00625FEA">
          <w:rPr>
            <w:rFonts w:ascii="Consolas" w:hAnsi="Consolas"/>
            <w:color w:val="000000"/>
            <w:sz w:val="18"/>
            <w:szCs w:val="18"/>
            <w:lang w:val="en-US"/>
            <w:rPrChange w:id="5918" w:author="Manuel Hergenröder" w:date="2020-07-16T16:26:00Z">
              <w:rPr>
                <w:rFonts w:ascii="Consolas" w:hAnsi="Consolas"/>
                <w:color w:val="000000"/>
              </w:rPr>
            </w:rPrChange>
          </w:rPr>
          <w:t>        </w:t>
        </w:r>
        <w:r w:rsidRPr="00625FEA">
          <w:rPr>
            <w:rFonts w:ascii="Consolas" w:hAnsi="Consolas"/>
            <w:color w:val="0000FF"/>
            <w:sz w:val="18"/>
            <w:szCs w:val="18"/>
            <w:lang w:val="en-US"/>
            <w:rPrChange w:id="5919"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5920" w:author="Manuel Hergenröder" w:date="2020-07-16T16:26:00Z">
              <w:rPr>
                <w:rFonts w:ascii="Consolas" w:hAnsi="Consolas"/>
                <w:color w:val="000000"/>
              </w:rPr>
            </w:rPrChange>
          </w:rPr>
          <w:t> </w:t>
        </w:r>
        <w:r w:rsidRPr="00625FEA">
          <w:rPr>
            <w:rFonts w:ascii="Consolas" w:hAnsi="Consolas"/>
            <w:color w:val="1F377F"/>
            <w:sz w:val="18"/>
            <w:szCs w:val="18"/>
            <w:lang w:val="en-US"/>
            <w:rPrChange w:id="5921" w:author="Manuel Hergenröder" w:date="2020-07-16T16:26:00Z">
              <w:rPr>
                <w:rFonts w:ascii="Consolas" w:hAnsi="Consolas"/>
                <w:color w:val="1F377F"/>
              </w:rPr>
            </w:rPrChange>
          </w:rPr>
          <w:t>alpha</w:t>
        </w:r>
        <w:r w:rsidRPr="00625FEA">
          <w:rPr>
            <w:rFonts w:ascii="Consolas" w:hAnsi="Consolas"/>
            <w:color w:val="000000"/>
            <w:sz w:val="18"/>
            <w:szCs w:val="18"/>
            <w:lang w:val="en-US"/>
            <w:rPrChange w:id="5922" w:author="Manuel Hergenröder" w:date="2020-07-16T16:26:00Z">
              <w:rPr>
                <w:rFonts w:ascii="Consolas" w:hAnsi="Consolas"/>
                <w:color w:val="000000"/>
              </w:rPr>
            </w:rPrChange>
          </w:rPr>
          <w:t>, </w:t>
        </w:r>
        <w:r w:rsidRPr="00625FEA">
          <w:rPr>
            <w:rFonts w:ascii="Consolas" w:hAnsi="Consolas"/>
            <w:color w:val="1F377F"/>
            <w:sz w:val="18"/>
            <w:szCs w:val="18"/>
            <w:lang w:val="en-US"/>
            <w:rPrChange w:id="5923" w:author="Manuel Hergenröder" w:date="2020-07-16T16:26:00Z">
              <w:rPr>
                <w:rFonts w:ascii="Consolas" w:hAnsi="Consolas"/>
                <w:color w:val="1F377F"/>
              </w:rPr>
            </w:rPrChange>
          </w:rPr>
          <w:t>a0</w:t>
        </w:r>
        <w:r w:rsidRPr="00625FEA">
          <w:rPr>
            <w:rFonts w:ascii="Consolas" w:hAnsi="Consolas"/>
            <w:color w:val="000000"/>
            <w:sz w:val="18"/>
            <w:szCs w:val="18"/>
            <w:lang w:val="en-US"/>
            <w:rPrChange w:id="5924" w:author="Manuel Hergenröder" w:date="2020-07-16T16:26:00Z">
              <w:rPr>
                <w:rFonts w:ascii="Consolas" w:hAnsi="Consolas"/>
                <w:color w:val="000000"/>
              </w:rPr>
            </w:rPrChange>
          </w:rPr>
          <w:t>, </w:t>
        </w:r>
        <w:r w:rsidRPr="00625FEA">
          <w:rPr>
            <w:rFonts w:ascii="Consolas" w:hAnsi="Consolas"/>
            <w:color w:val="1F377F"/>
            <w:sz w:val="18"/>
            <w:szCs w:val="18"/>
            <w:lang w:val="en-US"/>
            <w:rPrChange w:id="5925" w:author="Manuel Hergenröder" w:date="2020-07-16T16:26:00Z">
              <w:rPr>
                <w:rFonts w:ascii="Consolas" w:hAnsi="Consolas"/>
                <w:color w:val="1F377F"/>
              </w:rPr>
            </w:rPrChange>
          </w:rPr>
          <w:t>a1</w:t>
        </w:r>
        <w:r w:rsidRPr="00625FEA">
          <w:rPr>
            <w:rFonts w:ascii="Consolas" w:hAnsi="Consolas"/>
            <w:color w:val="000000"/>
            <w:sz w:val="18"/>
            <w:szCs w:val="18"/>
            <w:lang w:val="en-US"/>
            <w:rPrChange w:id="5926" w:author="Manuel Hergenröder" w:date="2020-07-16T16:26:00Z">
              <w:rPr>
                <w:rFonts w:ascii="Consolas" w:hAnsi="Consolas"/>
                <w:color w:val="000000"/>
              </w:rPr>
            </w:rPrChange>
          </w:rPr>
          <w:t>, </w:t>
        </w:r>
        <w:r w:rsidRPr="00625FEA">
          <w:rPr>
            <w:rFonts w:ascii="Consolas" w:hAnsi="Consolas"/>
            <w:color w:val="1F377F"/>
            <w:sz w:val="18"/>
            <w:szCs w:val="18"/>
            <w:lang w:val="en-US"/>
            <w:rPrChange w:id="5927" w:author="Manuel Hergenröder" w:date="2020-07-16T16:26:00Z">
              <w:rPr>
                <w:rFonts w:ascii="Consolas" w:hAnsi="Consolas"/>
                <w:color w:val="1F377F"/>
              </w:rPr>
            </w:rPrChange>
          </w:rPr>
          <w:t>a2</w:t>
        </w:r>
        <w:r w:rsidRPr="00625FEA">
          <w:rPr>
            <w:rFonts w:ascii="Consolas" w:hAnsi="Consolas"/>
            <w:color w:val="000000"/>
            <w:sz w:val="18"/>
            <w:szCs w:val="18"/>
            <w:lang w:val="en-US"/>
            <w:rPrChange w:id="5928" w:author="Manuel Hergenröder" w:date="2020-07-16T16:26:00Z">
              <w:rPr>
                <w:rFonts w:ascii="Consolas" w:hAnsi="Consolas"/>
                <w:color w:val="000000"/>
              </w:rPr>
            </w:rPrChange>
          </w:rPr>
          <w:t>;</w:t>
        </w:r>
      </w:ins>
    </w:p>
    <w:p w14:paraId="7DF31A10" w14:textId="77777777" w:rsidR="008F67FA" w:rsidRPr="00625FEA" w:rsidRDefault="008F67FA" w:rsidP="008F67FA">
      <w:pPr>
        <w:pStyle w:val="HTMLPreformatted"/>
        <w:shd w:val="clear" w:color="auto" w:fill="FFFFFF"/>
        <w:rPr>
          <w:ins w:id="5929" w:author="Manuel Hergenröder" w:date="2020-07-16T16:22:00Z"/>
          <w:rFonts w:ascii="Consolas" w:hAnsi="Consolas"/>
          <w:color w:val="000000"/>
          <w:sz w:val="18"/>
          <w:szCs w:val="18"/>
          <w:lang w:val="en-US"/>
          <w:rPrChange w:id="5930" w:author="Manuel Hergenröder" w:date="2020-07-16T16:26:00Z">
            <w:rPr>
              <w:ins w:id="5931" w:author="Manuel Hergenröder" w:date="2020-07-16T16:22:00Z"/>
              <w:rFonts w:ascii="Consolas" w:hAnsi="Consolas"/>
              <w:color w:val="000000"/>
            </w:rPr>
          </w:rPrChange>
        </w:rPr>
      </w:pPr>
      <w:ins w:id="5932" w:author="Manuel Hergenröder" w:date="2020-07-16T16:22:00Z">
        <w:r w:rsidRPr="00625FEA">
          <w:rPr>
            <w:rFonts w:ascii="Consolas" w:hAnsi="Consolas"/>
            <w:color w:val="000000"/>
            <w:sz w:val="18"/>
            <w:szCs w:val="18"/>
            <w:lang w:val="en-US"/>
            <w:rPrChange w:id="5933" w:author="Manuel Hergenröder" w:date="2020-07-16T16:26:00Z">
              <w:rPr>
                <w:rFonts w:ascii="Consolas" w:hAnsi="Consolas"/>
                <w:color w:val="000000"/>
              </w:rPr>
            </w:rPrChange>
          </w:rPr>
          <w:t>        </w:t>
        </w:r>
        <w:r w:rsidRPr="00625FEA">
          <w:rPr>
            <w:rFonts w:ascii="Consolas" w:hAnsi="Consolas"/>
            <w:color w:val="0000FF"/>
            <w:sz w:val="18"/>
            <w:szCs w:val="18"/>
            <w:lang w:val="en-US"/>
            <w:rPrChange w:id="5934"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5935" w:author="Manuel Hergenröder" w:date="2020-07-16T16:26:00Z">
              <w:rPr>
                <w:rFonts w:ascii="Consolas" w:hAnsi="Consolas"/>
                <w:color w:val="000000"/>
              </w:rPr>
            </w:rPrChange>
          </w:rPr>
          <w:t>[] </w:t>
        </w:r>
        <w:r w:rsidRPr="00625FEA">
          <w:rPr>
            <w:rFonts w:ascii="Consolas" w:hAnsi="Consolas"/>
            <w:color w:val="1F377F"/>
            <w:sz w:val="18"/>
            <w:szCs w:val="18"/>
            <w:lang w:val="en-US"/>
            <w:rPrChange w:id="5936" w:author="Manuel Hergenröder" w:date="2020-07-16T16:26:00Z">
              <w:rPr>
                <w:rFonts w:ascii="Consolas" w:hAnsi="Consolas"/>
                <w:color w:val="1F377F"/>
              </w:rPr>
            </w:rPrChange>
          </w:rPr>
          <w:t>window</w:t>
        </w:r>
        <w:r w:rsidRPr="00625FEA">
          <w:rPr>
            <w:rFonts w:ascii="Consolas" w:hAnsi="Consolas"/>
            <w:color w:val="000000"/>
            <w:sz w:val="18"/>
            <w:szCs w:val="18"/>
            <w:lang w:val="en-US"/>
            <w:rPrChange w:id="5937" w:author="Manuel Hergenröder" w:date="2020-07-16T16:26:00Z">
              <w:rPr>
                <w:rFonts w:ascii="Consolas" w:hAnsi="Consolas"/>
                <w:color w:val="000000"/>
              </w:rPr>
            </w:rPrChange>
          </w:rPr>
          <w:t> = </w:t>
        </w:r>
        <w:r w:rsidRPr="00625FEA">
          <w:rPr>
            <w:rFonts w:ascii="Consolas" w:hAnsi="Consolas"/>
            <w:color w:val="0000FF"/>
            <w:sz w:val="18"/>
            <w:szCs w:val="18"/>
            <w:lang w:val="en-US"/>
            <w:rPrChange w:id="5938" w:author="Manuel Hergenröder" w:date="2020-07-16T16:26:00Z">
              <w:rPr>
                <w:rFonts w:ascii="Consolas" w:hAnsi="Consolas"/>
                <w:color w:val="0000FF"/>
              </w:rPr>
            </w:rPrChange>
          </w:rPr>
          <w:t>new</w:t>
        </w:r>
        <w:r w:rsidRPr="00625FEA">
          <w:rPr>
            <w:rFonts w:ascii="Consolas" w:hAnsi="Consolas"/>
            <w:color w:val="000000"/>
            <w:sz w:val="18"/>
            <w:szCs w:val="18"/>
            <w:lang w:val="en-US"/>
            <w:rPrChange w:id="5939" w:author="Manuel Hergenröder" w:date="2020-07-16T16:26:00Z">
              <w:rPr>
                <w:rFonts w:ascii="Consolas" w:hAnsi="Consolas"/>
                <w:color w:val="000000"/>
              </w:rPr>
            </w:rPrChange>
          </w:rPr>
          <w:t> </w:t>
        </w:r>
        <w:r w:rsidRPr="00625FEA">
          <w:rPr>
            <w:rFonts w:ascii="Consolas" w:hAnsi="Consolas"/>
            <w:color w:val="0000FF"/>
            <w:sz w:val="18"/>
            <w:szCs w:val="18"/>
            <w:lang w:val="en-US"/>
            <w:rPrChange w:id="5940"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5941" w:author="Manuel Hergenröder" w:date="2020-07-16T16:26:00Z">
              <w:rPr>
                <w:rFonts w:ascii="Consolas" w:hAnsi="Consolas"/>
                <w:color w:val="000000"/>
              </w:rPr>
            </w:rPrChange>
          </w:rPr>
          <w:t>[</w:t>
        </w:r>
        <w:r w:rsidRPr="00625FEA">
          <w:rPr>
            <w:rFonts w:ascii="Consolas" w:hAnsi="Consolas"/>
            <w:color w:val="1F377F"/>
            <w:sz w:val="18"/>
            <w:szCs w:val="18"/>
            <w:lang w:val="en-US"/>
            <w:rPrChange w:id="5942" w:author="Manuel Hergenröder" w:date="2020-07-16T16:26:00Z">
              <w:rPr>
                <w:rFonts w:ascii="Consolas" w:hAnsi="Consolas"/>
                <w:color w:val="1F377F"/>
              </w:rPr>
            </w:rPrChange>
          </w:rPr>
          <w:t>n</w:t>
        </w:r>
        <w:r w:rsidRPr="00625FEA">
          <w:rPr>
            <w:rFonts w:ascii="Consolas" w:hAnsi="Consolas"/>
            <w:color w:val="000000"/>
            <w:sz w:val="18"/>
            <w:szCs w:val="18"/>
            <w:lang w:val="en-US"/>
            <w:rPrChange w:id="5943" w:author="Manuel Hergenröder" w:date="2020-07-16T16:26:00Z">
              <w:rPr>
                <w:rFonts w:ascii="Consolas" w:hAnsi="Consolas"/>
                <w:color w:val="000000"/>
              </w:rPr>
            </w:rPrChange>
          </w:rPr>
          <w:t>];</w:t>
        </w:r>
      </w:ins>
    </w:p>
    <w:p w14:paraId="723BDD1B" w14:textId="77777777" w:rsidR="008F67FA" w:rsidRPr="00625FEA" w:rsidRDefault="008F67FA" w:rsidP="008F67FA">
      <w:pPr>
        <w:pStyle w:val="HTMLPreformatted"/>
        <w:shd w:val="clear" w:color="auto" w:fill="FFFFFF"/>
        <w:rPr>
          <w:ins w:id="5944" w:author="Manuel Hergenröder" w:date="2020-07-16T16:22:00Z"/>
          <w:rFonts w:ascii="Consolas" w:hAnsi="Consolas"/>
          <w:color w:val="000000"/>
          <w:sz w:val="18"/>
          <w:szCs w:val="18"/>
          <w:lang w:val="en-US"/>
          <w:rPrChange w:id="5945" w:author="Manuel Hergenröder" w:date="2020-07-16T16:26:00Z">
            <w:rPr>
              <w:ins w:id="5946" w:author="Manuel Hergenröder" w:date="2020-07-16T16:22:00Z"/>
              <w:rFonts w:ascii="Consolas" w:hAnsi="Consolas"/>
              <w:color w:val="000000"/>
            </w:rPr>
          </w:rPrChange>
        </w:rPr>
      </w:pPr>
      <w:ins w:id="5947" w:author="Manuel Hergenröder" w:date="2020-07-16T16:22:00Z">
        <w:r w:rsidRPr="00625FEA">
          <w:rPr>
            <w:rFonts w:ascii="Consolas" w:hAnsi="Consolas"/>
            <w:color w:val="000000"/>
            <w:sz w:val="18"/>
            <w:szCs w:val="18"/>
            <w:lang w:val="en-US"/>
            <w:rPrChange w:id="5948" w:author="Manuel Hergenröder" w:date="2020-07-16T16:26:00Z">
              <w:rPr>
                <w:rFonts w:ascii="Consolas" w:hAnsi="Consolas"/>
                <w:color w:val="000000"/>
              </w:rPr>
            </w:rPrChange>
          </w:rPr>
          <w:t xml:space="preserve"> </w:t>
        </w:r>
      </w:ins>
    </w:p>
    <w:p w14:paraId="7D9E5A67" w14:textId="77777777" w:rsidR="008F67FA" w:rsidRPr="00625FEA" w:rsidRDefault="008F67FA" w:rsidP="008F67FA">
      <w:pPr>
        <w:pStyle w:val="HTMLPreformatted"/>
        <w:shd w:val="clear" w:color="auto" w:fill="FFFFFF"/>
        <w:rPr>
          <w:ins w:id="5949" w:author="Manuel Hergenröder" w:date="2020-07-16T16:22:00Z"/>
          <w:rFonts w:ascii="Consolas" w:hAnsi="Consolas"/>
          <w:color w:val="000000"/>
          <w:sz w:val="18"/>
          <w:szCs w:val="18"/>
          <w:lang w:val="en-US"/>
          <w:rPrChange w:id="5950" w:author="Manuel Hergenröder" w:date="2020-07-16T16:26:00Z">
            <w:rPr>
              <w:ins w:id="5951" w:author="Manuel Hergenröder" w:date="2020-07-16T16:22:00Z"/>
              <w:rFonts w:ascii="Consolas" w:hAnsi="Consolas"/>
              <w:color w:val="000000"/>
            </w:rPr>
          </w:rPrChange>
        </w:rPr>
      </w:pPr>
      <w:ins w:id="5952" w:author="Manuel Hergenröder" w:date="2020-07-16T16:22:00Z">
        <w:r w:rsidRPr="00625FEA">
          <w:rPr>
            <w:rFonts w:ascii="Consolas" w:hAnsi="Consolas"/>
            <w:color w:val="000000"/>
            <w:sz w:val="18"/>
            <w:szCs w:val="18"/>
            <w:lang w:val="en-US"/>
            <w:rPrChange w:id="5953" w:author="Manuel Hergenröder" w:date="2020-07-16T16:26:00Z">
              <w:rPr>
                <w:rFonts w:ascii="Consolas" w:hAnsi="Consolas"/>
                <w:color w:val="000000"/>
              </w:rPr>
            </w:rPrChange>
          </w:rPr>
          <w:t>        </w:t>
        </w:r>
        <w:r w:rsidRPr="00625FEA">
          <w:rPr>
            <w:rFonts w:ascii="Consolas" w:hAnsi="Consolas"/>
            <w:color w:val="8F08C4"/>
            <w:sz w:val="18"/>
            <w:szCs w:val="18"/>
            <w:lang w:val="en-US"/>
            <w:rPrChange w:id="5954" w:author="Manuel Hergenröder" w:date="2020-07-16T16:26:00Z">
              <w:rPr>
                <w:rFonts w:ascii="Consolas" w:hAnsi="Consolas"/>
                <w:color w:val="8F08C4"/>
              </w:rPr>
            </w:rPrChange>
          </w:rPr>
          <w:t>switch</w:t>
        </w:r>
        <w:r w:rsidRPr="00625FEA">
          <w:rPr>
            <w:rFonts w:ascii="Consolas" w:hAnsi="Consolas"/>
            <w:color w:val="000000"/>
            <w:sz w:val="18"/>
            <w:szCs w:val="18"/>
            <w:lang w:val="en-US"/>
            <w:rPrChange w:id="5955" w:author="Manuel Hergenröder" w:date="2020-07-16T16:26:00Z">
              <w:rPr>
                <w:rFonts w:ascii="Consolas" w:hAnsi="Consolas"/>
                <w:color w:val="000000"/>
              </w:rPr>
            </w:rPrChange>
          </w:rPr>
          <w:t> (</w:t>
        </w:r>
        <w:r w:rsidRPr="00625FEA">
          <w:rPr>
            <w:rFonts w:ascii="Consolas" w:hAnsi="Consolas"/>
            <w:color w:val="1F377F"/>
            <w:sz w:val="18"/>
            <w:szCs w:val="18"/>
            <w:lang w:val="en-US"/>
            <w:rPrChange w:id="5956" w:author="Manuel Hergenröder" w:date="2020-07-16T16:26:00Z">
              <w:rPr>
                <w:rFonts w:ascii="Consolas" w:hAnsi="Consolas"/>
                <w:color w:val="1F377F"/>
              </w:rPr>
            </w:rPrChange>
          </w:rPr>
          <w:t>windowFunction</w:t>
        </w:r>
        <w:r w:rsidRPr="00625FEA">
          <w:rPr>
            <w:rFonts w:ascii="Consolas" w:hAnsi="Consolas"/>
            <w:color w:val="000000"/>
            <w:sz w:val="18"/>
            <w:szCs w:val="18"/>
            <w:lang w:val="en-US"/>
            <w:rPrChange w:id="5957" w:author="Manuel Hergenröder" w:date="2020-07-16T16:26:00Z">
              <w:rPr>
                <w:rFonts w:ascii="Consolas" w:hAnsi="Consolas"/>
                <w:color w:val="000000"/>
              </w:rPr>
            </w:rPrChange>
          </w:rPr>
          <w:t>)</w:t>
        </w:r>
      </w:ins>
    </w:p>
    <w:p w14:paraId="3EFF1C87" w14:textId="77777777" w:rsidR="008F67FA" w:rsidRPr="00625FEA" w:rsidRDefault="008F67FA" w:rsidP="008F67FA">
      <w:pPr>
        <w:pStyle w:val="HTMLPreformatted"/>
        <w:shd w:val="clear" w:color="auto" w:fill="FFFFFF"/>
        <w:rPr>
          <w:ins w:id="5958" w:author="Manuel Hergenröder" w:date="2020-07-16T16:22:00Z"/>
          <w:rFonts w:ascii="Consolas" w:hAnsi="Consolas"/>
          <w:color w:val="000000"/>
          <w:sz w:val="18"/>
          <w:szCs w:val="18"/>
          <w:lang w:val="en-US"/>
          <w:rPrChange w:id="5959" w:author="Manuel Hergenröder" w:date="2020-07-16T16:26:00Z">
            <w:rPr>
              <w:ins w:id="5960" w:author="Manuel Hergenröder" w:date="2020-07-16T16:22:00Z"/>
              <w:rFonts w:ascii="Consolas" w:hAnsi="Consolas"/>
              <w:color w:val="000000"/>
            </w:rPr>
          </w:rPrChange>
        </w:rPr>
      </w:pPr>
      <w:ins w:id="5961" w:author="Manuel Hergenröder" w:date="2020-07-16T16:22:00Z">
        <w:r w:rsidRPr="00625FEA">
          <w:rPr>
            <w:rFonts w:ascii="Consolas" w:hAnsi="Consolas"/>
            <w:color w:val="000000"/>
            <w:sz w:val="18"/>
            <w:szCs w:val="18"/>
            <w:lang w:val="en-US"/>
            <w:rPrChange w:id="5962" w:author="Manuel Hergenröder" w:date="2020-07-16T16:26:00Z">
              <w:rPr>
                <w:rFonts w:ascii="Consolas" w:hAnsi="Consolas"/>
                <w:color w:val="000000"/>
              </w:rPr>
            </w:rPrChange>
          </w:rPr>
          <w:t>        {</w:t>
        </w:r>
      </w:ins>
    </w:p>
    <w:p w14:paraId="5BF62B4D" w14:textId="77777777" w:rsidR="008F67FA" w:rsidRPr="00625FEA" w:rsidRDefault="008F67FA" w:rsidP="008F67FA">
      <w:pPr>
        <w:pStyle w:val="HTMLPreformatted"/>
        <w:shd w:val="clear" w:color="auto" w:fill="FFFFFF"/>
        <w:rPr>
          <w:ins w:id="5963" w:author="Manuel Hergenröder" w:date="2020-07-16T16:22:00Z"/>
          <w:rFonts w:ascii="Consolas" w:hAnsi="Consolas"/>
          <w:color w:val="000000"/>
          <w:sz w:val="18"/>
          <w:szCs w:val="18"/>
          <w:lang w:val="en-US"/>
          <w:rPrChange w:id="5964" w:author="Manuel Hergenröder" w:date="2020-07-16T16:26:00Z">
            <w:rPr>
              <w:ins w:id="5965" w:author="Manuel Hergenröder" w:date="2020-07-16T16:22:00Z"/>
              <w:rFonts w:ascii="Consolas" w:hAnsi="Consolas"/>
              <w:color w:val="000000"/>
            </w:rPr>
          </w:rPrChange>
        </w:rPr>
      </w:pPr>
      <w:ins w:id="5966" w:author="Manuel Hergenröder" w:date="2020-07-16T16:22:00Z">
        <w:r w:rsidRPr="00625FEA">
          <w:rPr>
            <w:rFonts w:ascii="Consolas" w:hAnsi="Consolas"/>
            <w:color w:val="000000"/>
            <w:sz w:val="18"/>
            <w:szCs w:val="18"/>
            <w:lang w:val="en-US"/>
            <w:rPrChange w:id="5967" w:author="Manuel Hergenröder" w:date="2020-07-16T16:26:00Z">
              <w:rPr>
                <w:rFonts w:ascii="Consolas" w:hAnsi="Consolas"/>
                <w:color w:val="000000"/>
              </w:rPr>
            </w:rPrChange>
          </w:rPr>
          <w:t>            </w:t>
        </w:r>
        <w:r w:rsidRPr="00625FEA">
          <w:rPr>
            <w:rFonts w:ascii="Consolas" w:hAnsi="Consolas"/>
            <w:color w:val="8F08C4"/>
            <w:sz w:val="18"/>
            <w:szCs w:val="18"/>
            <w:lang w:val="en-US"/>
            <w:rPrChange w:id="5968" w:author="Manuel Hergenröder" w:date="2020-07-16T16:26:00Z">
              <w:rPr>
                <w:rFonts w:ascii="Consolas" w:hAnsi="Consolas"/>
                <w:color w:val="8F08C4"/>
              </w:rPr>
            </w:rPrChange>
          </w:rPr>
          <w:t>case</w:t>
        </w:r>
        <w:r w:rsidRPr="00625FEA">
          <w:rPr>
            <w:rFonts w:ascii="Consolas" w:hAnsi="Consolas"/>
            <w:color w:val="000000"/>
            <w:sz w:val="18"/>
            <w:szCs w:val="18"/>
            <w:lang w:val="en-US"/>
            <w:rPrChange w:id="5969" w:author="Manuel Hergenröder" w:date="2020-07-16T16:26:00Z">
              <w:rPr>
                <w:rFonts w:ascii="Consolas" w:hAnsi="Consolas"/>
                <w:color w:val="000000"/>
              </w:rPr>
            </w:rPrChange>
          </w:rPr>
          <w:t> </w:t>
        </w:r>
        <w:r w:rsidRPr="00625FEA">
          <w:rPr>
            <w:rFonts w:ascii="Consolas" w:hAnsi="Consolas"/>
            <w:color w:val="2B91AF"/>
            <w:sz w:val="18"/>
            <w:szCs w:val="18"/>
            <w:lang w:val="en-US"/>
            <w:rPrChange w:id="5970" w:author="Manuel Hergenröder" w:date="2020-07-16T16:26:00Z">
              <w:rPr>
                <w:rFonts w:ascii="Consolas" w:hAnsi="Consolas"/>
                <w:color w:val="2B91AF"/>
              </w:rPr>
            </w:rPrChange>
          </w:rPr>
          <w:t>WindowType</w:t>
        </w:r>
        <w:r w:rsidRPr="00625FEA">
          <w:rPr>
            <w:rFonts w:ascii="Consolas" w:hAnsi="Consolas"/>
            <w:color w:val="000000"/>
            <w:sz w:val="18"/>
            <w:szCs w:val="18"/>
            <w:lang w:val="en-US"/>
            <w:rPrChange w:id="5971" w:author="Manuel Hergenröder" w:date="2020-07-16T16:26:00Z">
              <w:rPr>
                <w:rFonts w:ascii="Consolas" w:hAnsi="Consolas"/>
                <w:color w:val="000000"/>
              </w:rPr>
            </w:rPrChange>
          </w:rPr>
          <w:t>.hann:</w:t>
        </w:r>
      </w:ins>
    </w:p>
    <w:p w14:paraId="0DE81506" w14:textId="77777777" w:rsidR="008F67FA" w:rsidRPr="00625FEA" w:rsidRDefault="008F67FA" w:rsidP="008F67FA">
      <w:pPr>
        <w:pStyle w:val="HTMLPreformatted"/>
        <w:shd w:val="clear" w:color="auto" w:fill="FFFFFF"/>
        <w:rPr>
          <w:ins w:id="5972" w:author="Manuel Hergenröder" w:date="2020-07-16T16:22:00Z"/>
          <w:rFonts w:ascii="Consolas" w:hAnsi="Consolas"/>
          <w:color w:val="000000"/>
          <w:sz w:val="18"/>
          <w:szCs w:val="18"/>
          <w:lang w:val="en-US"/>
          <w:rPrChange w:id="5973" w:author="Manuel Hergenröder" w:date="2020-07-16T16:26:00Z">
            <w:rPr>
              <w:ins w:id="5974" w:author="Manuel Hergenröder" w:date="2020-07-16T16:22:00Z"/>
              <w:rFonts w:ascii="Consolas" w:hAnsi="Consolas"/>
              <w:color w:val="000000"/>
            </w:rPr>
          </w:rPrChange>
        </w:rPr>
      </w:pPr>
      <w:ins w:id="5975" w:author="Manuel Hergenröder" w:date="2020-07-16T16:22:00Z">
        <w:r w:rsidRPr="00625FEA">
          <w:rPr>
            <w:rFonts w:ascii="Consolas" w:hAnsi="Consolas"/>
            <w:color w:val="000000"/>
            <w:sz w:val="18"/>
            <w:szCs w:val="18"/>
            <w:lang w:val="en-US"/>
            <w:rPrChange w:id="5976" w:author="Manuel Hergenröder" w:date="2020-07-16T16:26:00Z">
              <w:rPr>
                <w:rFonts w:ascii="Consolas" w:hAnsi="Consolas"/>
                <w:color w:val="000000"/>
              </w:rPr>
            </w:rPrChange>
          </w:rPr>
          <w:t>                </w:t>
        </w:r>
        <w:r w:rsidRPr="00625FEA">
          <w:rPr>
            <w:rFonts w:ascii="Consolas" w:hAnsi="Consolas"/>
            <w:color w:val="8F08C4"/>
            <w:sz w:val="18"/>
            <w:szCs w:val="18"/>
            <w:lang w:val="en-US"/>
            <w:rPrChange w:id="5977" w:author="Manuel Hergenröder" w:date="2020-07-16T16:26:00Z">
              <w:rPr>
                <w:rFonts w:ascii="Consolas" w:hAnsi="Consolas"/>
                <w:color w:val="8F08C4"/>
              </w:rPr>
            </w:rPrChange>
          </w:rPr>
          <w:t>for</w:t>
        </w:r>
        <w:r w:rsidRPr="00625FEA">
          <w:rPr>
            <w:rFonts w:ascii="Consolas" w:hAnsi="Consolas"/>
            <w:color w:val="000000"/>
            <w:sz w:val="18"/>
            <w:szCs w:val="18"/>
            <w:lang w:val="en-US"/>
            <w:rPrChange w:id="5978" w:author="Manuel Hergenröder" w:date="2020-07-16T16:26:00Z">
              <w:rPr>
                <w:rFonts w:ascii="Consolas" w:hAnsi="Consolas"/>
                <w:color w:val="000000"/>
              </w:rPr>
            </w:rPrChange>
          </w:rPr>
          <w:t> (</w:t>
        </w:r>
        <w:r w:rsidRPr="00625FEA">
          <w:rPr>
            <w:rFonts w:ascii="Consolas" w:hAnsi="Consolas"/>
            <w:color w:val="0000FF"/>
            <w:sz w:val="18"/>
            <w:szCs w:val="18"/>
            <w:lang w:val="en-US"/>
            <w:rPrChange w:id="5979" w:author="Manuel Hergenröder" w:date="2020-07-16T16:26:00Z">
              <w:rPr>
                <w:rFonts w:ascii="Consolas" w:hAnsi="Consolas"/>
                <w:color w:val="0000FF"/>
              </w:rPr>
            </w:rPrChange>
          </w:rPr>
          <w:t>int</w:t>
        </w:r>
        <w:r w:rsidRPr="00625FEA">
          <w:rPr>
            <w:rFonts w:ascii="Consolas" w:hAnsi="Consolas"/>
            <w:color w:val="000000"/>
            <w:sz w:val="18"/>
            <w:szCs w:val="18"/>
            <w:lang w:val="en-US"/>
            <w:rPrChange w:id="5980" w:author="Manuel Hergenröder" w:date="2020-07-16T16:26:00Z">
              <w:rPr>
                <w:rFonts w:ascii="Consolas" w:hAnsi="Consolas"/>
                <w:color w:val="000000"/>
              </w:rPr>
            </w:rPrChange>
          </w:rPr>
          <w:t> </w:t>
        </w:r>
        <w:r w:rsidRPr="00625FEA">
          <w:rPr>
            <w:rFonts w:ascii="Consolas" w:hAnsi="Consolas"/>
            <w:color w:val="1F377F"/>
            <w:sz w:val="18"/>
            <w:szCs w:val="18"/>
            <w:lang w:val="en-US"/>
            <w:rPrChange w:id="5981" w:author="Manuel Hergenröder" w:date="2020-07-16T16:26:00Z">
              <w:rPr>
                <w:rFonts w:ascii="Consolas" w:hAnsi="Consolas"/>
                <w:color w:val="1F377F"/>
              </w:rPr>
            </w:rPrChange>
          </w:rPr>
          <w:t>i</w:t>
        </w:r>
        <w:r w:rsidRPr="00625FEA">
          <w:rPr>
            <w:rFonts w:ascii="Consolas" w:hAnsi="Consolas"/>
            <w:color w:val="000000"/>
            <w:sz w:val="18"/>
            <w:szCs w:val="18"/>
            <w:lang w:val="en-US"/>
            <w:rPrChange w:id="5982" w:author="Manuel Hergenröder" w:date="2020-07-16T16:26:00Z">
              <w:rPr>
                <w:rFonts w:ascii="Consolas" w:hAnsi="Consolas"/>
                <w:color w:val="000000"/>
              </w:rPr>
            </w:rPrChange>
          </w:rPr>
          <w:t> = 0; </w:t>
        </w:r>
        <w:r w:rsidRPr="00625FEA">
          <w:rPr>
            <w:rFonts w:ascii="Consolas" w:hAnsi="Consolas"/>
            <w:color w:val="1F377F"/>
            <w:sz w:val="18"/>
            <w:szCs w:val="18"/>
            <w:lang w:val="en-US"/>
            <w:rPrChange w:id="5983" w:author="Manuel Hergenröder" w:date="2020-07-16T16:26:00Z">
              <w:rPr>
                <w:rFonts w:ascii="Consolas" w:hAnsi="Consolas"/>
                <w:color w:val="1F377F"/>
              </w:rPr>
            </w:rPrChange>
          </w:rPr>
          <w:t>i</w:t>
        </w:r>
        <w:r w:rsidRPr="00625FEA">
          <w:rPr>
            <w:rFonts w:ascii="Consolas" w:hAnsi="Consolas"/>
            <w:color w:val="000000"/>
            <w:sz w:val="18"/>
            <w:szCs w:val="18"/>
            <w:lang w:val="en-US"/>
            <w:rPrChange w:id="5984" w:author="Manuel Hergenröder" w:date="2020-07-16T16:26:00Z">
              <w:rPr>
                <w:rFonts w:ascii="Consolas" w:hAnsi="Consolas"/>
                <w:color w:val="000000"/>
              </w:rPr>
            </w:rPrChange>
          </w:rPr>
          <w:t> &lt; </w:t>
        </w:r>
        <w:r w:rsidRPr="00625FEA">
          <w:rPr>
            <w:rFonts w:ascii="Consolas" w:hAnsi="Consolas"/>
            <w:color w:val="1F377F"/>
            <w:sz w:val="18"/>
            <w:szCs w:val="18"/>
            <w:lang w:val="en-US"/>
            <w:rPrChange w:id="5985" w:author="Manuel Hergenröder" w:date="2020-07-16T16:26:00Z">
              <w:rPr>
                <w:rFonts w:ascii="Consolas" w:hAnsi="Consolas"/>
                <w:color w:val="1F377F"/>
              </w:rPr>
            </w:rPrChange>
          </w:rPr>
          <w:t>n</w:t>
        </w:r>
        <w:r w:rsidRPr="00625FEA">
          <w:rPr>
            <w:rFonts w:ascii="Consolas" w:hAnsi="Consolas"/>
            <w:color w:val="000000"/>
            <w:sz w:val="18"/>
            <w:szCs w:val="18"/>
            <w:lang w:val="en-US"/>
            <w:rPrChange w:id="5986" w:author="Manuel Hergenröder" w:date="2020-07-16T16:26:00Z">
              <w:rPr>
                <w:rFonts w:ascii="Consolas" w:hAnsi="Consolas"/>
                <w:color w:val="000000"/>
              </w:rPr>
            </w:rPrChange>
          </w:rPr>
          <w:t>; </w:t>
        </w:r>
        <w:r w:rsidRPr="00625FEA">
          <w:rPr>
            <w:rFonts w:ascii="Consolas" w:hAnsi="Consolas"/>
            <w:color w:val="1F377F"/>
            <w:sz w:val="18"/>
            <w:szCs w:val="18"/>
            <w:lang w:val="en-US"/>
            <w:rPrChange w:id="5987" w:author="Manuel Hergenröder" w:date="2020-07-16T16:26:00Z">
              <w:rPr>
                <w:rFonts w:ascii="Consolas" w:hAnsi="Consolas"/>
                <w:color w:val="1F377F"/>
              </w:rPr>
            </w:rPrChange>
          </w:rPr>
          <w:t>i</w:t>
        </w:r>
        <w:r w:rsidRPr="00625FEA">
          <w:rPr>
            <w:rFonts w:ascii="Consolas" w:hAnsi="Consolas"/>
            <w:color w:val="000000"/>
            <w:sz w:val="18"/>
            <w:szCs w:val="18"/>
            <w:lang w:val="en-US"/>
            <w:rPrChange w:id="5988" w:author="Manuel Hergenröder" w:date="2020-07-16T16:26:00Z">
              <w:rPr>
                <w:rFonts w:ascii="Consolas" w:hAnsi="Consolas"/>
                <w:color w:val="000000"/>
              </w:rPr>
            </w:rPrChange>
          </w:rPr>
          <w:t>++)</w:t>
        </w:r>
      </w:ins>
    </w:p>
    <w:p w14:paraId="1B7B37D0" w14:textId="77777777" w:rsidR="008F67FA" w:rsidRPr="00625FEA" w:rsidRDefault="008F67FA" w:rsidP="008F67FA">
      <w:pPr>
        <w:pStyle w:val="HTMLPreformatted"/>
        <w:shd w:val="clear" w:color="auto" w:fill="FFFFFF"/>
        <w:rPr>
          <w:ins w:id="5989" w:author="Manuel Hergenröder" w:date="2020-07-16T16:22:00Z"/>
          <w:rFonts w:ascii="Consolas" w:hAnsi="Consolas"/>
          <w:color w:val="000000"/>
          <w:sz w:val="18"/>
          <w:szCs w:val="18"/>
          <w:lang w:val="en-US"/>
          <w:rPrChange w:id="5990" w:author="Manuel Hergenröder" w:date="2020-07-16T16:26:00Z">
            <w:rPr>
              <w:ins w:id="5991" w:author="Manuel Hergenröder" w:date="2020-07-16T16:22:00Z"/>
              <w:rFonts w:ascii="Consolas" w:hAnsi="Consolas"/>
              <w:color w:val="000000"/>
            </w:rPr>
          </w:rPrChange>
        </w:rPr>
      </w:pPr>
      <w:ins w:id="5992" w:author="Manuel Hergenröder" w:date="2020-07-16T16:22:00Z">
        <w:r w:rsidRPr="00625FEA">
          <w:rPr>
            <w:rFonts w:ascii="Consolas" w:hAnsi="Consolas"/>
            <w:color w:val="000000"/>
            <w:sz w:val="18"/>
            <w:szCs w:val="18"/>
            <w:lang w:val="en-US"/>
            <w:rPrChange w:id="5993" w:author="Manuel Hergenröder" w:date="2020-07-16T16:26:00Z">
              <w:rPr>
                <w:rFonts w:ascii="Consolas" w:hAnsi="Consolas"/>
                <w:color w:val="000000"/>
              </w:rPr>
            </w:rPrChange>
          </w:rPr>
          <w:t>                    </w:t>
        </w:r>
        <w:r w:rsidRPr="00625FEA">
          <w:rPr>
            <w:rFonts w:ascii="Consolas" w:hAnsi="Consolas"/>
            <w:color w:val="1F377F"/>
            <w:sz w:val="18"/>
            <w:szCs w:val="18"/>
            <w:lang w:val="en-US"/>
            <w:rPrChange w:id="5994" w:author="Manuel Hergenröder" w:date="2020-07-16T16:26:00Z">
              <w:rPr>
                <w:rFonts w:ascii="Consolas" w:hAnsi="Consolas"/>
                <w:color w:val="1F377F"/>
              </w:rPr>
            </w:rPrChange>
          </w:rPr>
          <w:t>window</w:t>
        </w:r>
        <w:r w:rsidRPr="00625FEA">
          <w:rPr>
            <w:rFonts w:ascii="Consolas" w:hAnsi="Consolas"/>
            <w:color w:val="000000"/>
            <w:sz w:val="18"/>
            <w:szCs w:val="18"/>
            <w:lang w:val="en-US"/>
            <w:rPrChange w:id="5995" w:author="Manuel Hergenröder" w:date="2020-07-16T16:26:00Z">
              <w:rPr>
                <w:rFonts w:ascii="Consolas" w:hAnsi="Consolas"/>
                <w:color w:val="000000"/>
              </w:rPr>
            </w:rPrChange>
          </w:rPr>
          <w:t>[</w:t>
        </w:r>
        <w:r w:rsidRPr="00625FEA">
          <w:rPr>
            <w:rFonts w:ascii="Consolas" w:hAnsi="Consolas"/>
            <w:color w:val="1F377F"/>
            <w:sz w:val="18"/>
            <w:szCs w:val="18"/>
            <w:lang w:val="en-US"/>
            <w:rPrChange w:id="5996" w:author="Manuel Hergenröder" w:date="2020-07-16T16:26:00Z">
              <w:rPr>
                <w:rFonts w:ascii="Consolas" w:hAnsi="Consolas"/>
                <w:color w:val="1F377F"/>
              </w:rPr>
            </w:rPrChange>
          </w:rPr>
          <w:t>i</w:t>
        </w:r>
        <w:r w:rsidRPr="00625FEA">
          <w:rPr>
            <w:rFonts w:ascii="Consolas" w:hAnsi="Consolas"/>
            <w:color w:val="000000"/>
            <w:sz w:val="18"/>
            <w:szCs w:val="18"/>
            <w:lang w:val="en-US"/>
            <w:rPrChange w:id="5997" w:author="Manuel Hergenröder" w:date="2020-07-16T16:26:00Z">
              <w:rPr>
                <w:rFonts w:ascii="Consolas" w:hAnsi="Consolas"/>
                <w:color w:val="000000"/>
              </w:rPr>
            </w:rPrChange>
          </w:rPr>
          <w:t>] = 0.5 - 0.5 * System.</w:t>
        </w:r>
        <w:r w:rsidRPr="00625FEA">
          <w:rPr>
            <w:rFonts w:ascii="Consolas" w:hAnsi="Consolas"/>
            <w:color w:val="2B91AF"/>
            <w:sz w:val="18"/>
            <w:szCs w:val="18"/>
            <w:lang w:val="en-US"/>
            <w:rPrChange w:id="5998" w:author="Manuel Hergenröder" w:date="2020-07-16T16:26:00Z">
              <w:rPr>
                <w:rFonts w:ascii="Consolas" w:hAnsi="Consolas"/>
                <w:color w:val="2B91AF"/>
              </w:rPr>
            </w:rPrChange>
          </w:rPr>
          <w:t>Math</w:t>
        </w:r>
        <w:r w:rsidRPr="00625FEA">
          <w:rPr>
            <w:rFonts w:ascii="Consolas" w:hAnsi="Consolas"/>
            <w:color w:val="000000"/>
            <w:sz w:val="18"/>
            <w:szCs w:val="18"/>
            <w:lang w:val="en-US"/>
            <w:rPrChange w:id="5999" w:author="Manuel Hergenröder" w:date="2020-07-16T16:26:00Z">
              <w:rPr>
                <w:rFonts w:ascii="Consolas" w:hAnsi="Consolas"/>
                <w:color w:val="000000"/>
              </w:rPr>
            </w:rPrChange>
          </w:rPr>
          <w:t>.</w:t>
        </w:r>
        <w:r w:rsidRPr="00625FEA">
          <w:rPr>
            <w:rFonts w:ascii="Consolas" w:hAnsi="Consolas"/>
            <w:color w:val="74531F"/>
            <w:sz w:val="18"/>
            <w:szCs w:val="18"/>
            <w:lang w:val="en-US"/>
            <w:rPrChange w:id="6000" w:author="Manuel Hergenröder" w:date="2020-07-16T16:26:00Z">
              <w:rPr>
                <w:rFonts w:ascii="Consolas" w:hAnsi="Consolas"/>
                <w:color w:val="74531F"/>
              </w:rPr>
            </w:rPrChange>
          </w:rPr>
          <w:t>Cos</w:t>
        </w:r>
        <w:r w:rsidRPr="00625FEA">
          <w:rPr>
            <w:rFonts w:ascii="Consolas" w:hAnsi="Consolas"/>
            <w:color w:val="000000"/>
            <w:sz w:val="18"/>
            <w:szCs w:val="18"/>
            <w:lang w:val="en-US"/>
            <w:rPrChange w:id="6001" w:author="Manuel Hergenröder" w:date="2020-07-16T16:26:00Z">
              <w:rPr>
                <w:rFonts w:ascii="Consolas" w:hAnsi="Consolas"/>
                <w:color w:val="000000"/>
              </w:rPr>
            </w:rPrChange>
          </w:rPr>
          <w:t>((</w:t>
        </w:r>
        <w:r w:rsidRPr="00625FEA">
          <w:rPr>
            <w:rFonts w:ascii="Consolas" w:hAnsi="Consolas"/>
            <w:color w:val="0000FF"/>
            <w:sz w:val="18"/>
            <w:szCs w:val="18"/>
            <w:lang w:val="en-US"/>
            <w:rPrChange w:id="6002"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003" w:author="Manuel Hergenröder" w:date="2020-07-16T16:26:00Z">
              <w:rPr>
                <w:rFonts w:ascii="Consolas" w:hAnsi="Consolas"/>
                <w:color w:val="000000"/>
              </w:rPr>
            </w:rPrChange>
          </w:rPr>
          <w:t>)</w:t>
        </w:r>
        <w:r w:rsidRPr="00625FEA">
          <w:rPr>
            <w:rFonts w:ascii="Consolas" w:hAnsi="Consolas"/>
            <w:color w:val="1F377F"/>
            <w:sz w:val="18"/>
            <w:szCs w:val="18"/>
            <w:lang w:val="en-US"/>
            <w:rPrChange w:id="6004" w:author="Manuel Hergenröder" w:date="2020-07-16T16:26:00Z">
              <w:rPr>
                <w:rFonts w:ascii="Consolas" w:hAnsi="Consolas"/>
                <w:color w:val="1F377F"/>
              </w:rPr>
            </w:rPrChange>
          </w:rPr>
          <w:t>i</w:t>
        </w:r>
        <w:r w:rsidRPr="00625FEA">
          <w:rPr>
            <w:rFonts w:ascii="Consolas" w:hAnsi="Consolas"/>
            <w:color w:val="000000"/>
            <w:sz w:val="18"/>
            <w:szCs w:val="18"/>
            <w:lang w:val="en-US"/>
            <w:rPrChange w:id="6005" w:author="Manuel Hergenröder" w:date="2020-07-16T16:26:00Z">
              <w:rPr>
                <w:rFonts w:ascii="Consolas" w:hAnsi="Consolas"/>
                <w:color w:val="000000"/>
              </w:rPr>
            </w:rPrChange>
          </w:rPr>
          <w:t> * 2 * System.</w:t>
        </w:r>
        <w:r w:rsidRPr="00625FEA">
          <w:rPr>
            <w:rFonts w:ascii="Consolas" w:hAnsi="Consolas"/>
            <w:color w:val="2B91AF"/>
            <w:sz w:val="18"/>
            <w:szCs w:val="18"/>
            <w:lang w:val="en-US"/>
            <w:rPrChange w:id="6006" w:author="Manuel Hergenröder" w:date="2020-07-16T16:26:00Z">
              <w:rPr>
                <w:rFonts w:ascii="Consolas" w:hAnsi="Consolas"/>
                <w:color w:val="2B91AF"/>
              </w:rPr>
            </w:rPrChange>
          </w:rPr>
          <w:t>Math</w:t>
        </w:r>
        <w:r w:rsidRPr="00625FEA">
          <w:rPr>
            <w:rFonts w:ascii="Consolas" w:hAnsi="Consolas"/>
            <w:color w:val="000000"/>
            <w:sz w:val="18"/>
            <w:szCs w:val="18"/>
            <w:lang w:val="en-US"/>
            <w:rPrChange w:id="6007" w:author="Manuel Hergenröder" w:date="2020-07-16T16:26:00Z">
              <w:rPr>
                <w:rFonts w:ascii="Consolas" w:hAnsi="Consolas"/>
                <w:color w:val="000000"/>
              </w:rPr>
            </w:rPrChange>
          </w:rPr>
          <w:t>.PI / (</w:t>
        </w:r>
        <w:r w:rsidRPr="00625FEA">
          <w:rPr>
            <w:rFonts w:ascii="Consolas" w:hAnsi="Consolas"/>
            <w:color w:val="1F377F"/>
            <w:sz w:val="18"/>
            <w:szCs w:val="18"/>
            <w:lang w:val="en-US"/>
            <w:rPrChange w:id="6008" w:author="Manuel Hergenröder" w:date="2020-07-16T16:26:00Z">
              <w:rPr>
                <w:rFonts w:ascii="Consolas" w:hAnsi="Consolas"/>
                <w:color w:val="1F377F"/>
              </w:rPr>
            </w:rPrChange>
          </w:rPr>
          <w:t>n</w:t>
        </w:r>
        <w:r w:rsidRPr="00625FEA">
          <w:rPr>
            <w:rFonts w:ascii="Consolas" w:hAnsi="Consolas"/>
            <w:color w:val="000000"/>
            <w:sz w:val="18"/>
            <w:szCs w:val="18"/>
            <w:lang w:val="en-US"/>
            <w:rPrChange w:id="6009" w:author="Manuel Hergenröder" w:date="2020-07-16T16:26:00Z">
              <w:rPr>
                <w:rFonts w:ascii="Consolas" w:hAnsi="Consolas"/>
                <w:color w:val="000000"/>
              </w:rPr>
            </w:rPrChange>
          </w:rPr>
          <w:t> - 1));</w:t>
        </w:r>
      </w:ins>
    </w:p>
    <w:p w14:paraId="6118D59E" w14:textId="77777777" w:rsidR="008F67FA" w:rsidRPr="00625FEA" w:rsidRDefault="008F67FA" w:rsidP="008F67FA">
      <w:pPr>
        <w:pStyle w:val="HTMLPreformatted"/>
        <w:shd w:val="clear" w:color="auto" w:fill="FFFFFF"/>
        <w:rPr>
          <w:ins w:id="6010" w:author="Manuel Hergenröder" w:date="2020-07-16T16:22:00Z"/>
          <w:rFonts w:ascii="Consolas" w:hAnsi="Consolas"/>
          <w:color w:val="000000"/>
          <w:sz w:val="18"/>
          <w:szCs w:val="18"/>
          <w:lang w:val="en-US"/>
          <w:rPrChange w:id="6011" w:author="Manuel Hergenröder" w:date="2020-07-16T16:26:00Z">
            <w:rPr>
              <w:ins w:id="6012" w:author="Manuel Hergenröder" w:date="2020-07-16T16:22:00Z"/>
              <w:rFonts w:ascii="Consolas" w:hAnsi="Consolas"/>
              <w:color w:val="000000"/>
            </w:rPr>
          </w:rPrChange>
        </w:rPr>
      </w:pPr>
      <w:ins w:id="6013" w:author="Manuel Hergenröder" w:date="2020-07-16T16:22:00Z">
        <w:r w:rsidRPr="00625FEA">
          <w:rPr>
            <w:rFonts w:ascii="Consolas" w:hAnsi="Consolas"/>
            <w:color w:val="000000"/>
            <w:sz w:val="18"/>
            <w:szCs w:val="18"/>
            <w:lang w:val="en-US"/>
            <w:rPrChange w:id="6014" w:author="Manuel Hergenröder" w:date="2020-07-16T16:26:00Z">
              <w:rPr>
                <w:rFonts w:ascii="Consolas" w:hAnsi="Consolas"/>
                <w:color w:val="000000"/>
              </w:rPr>
            </w:rPrChange>
          </w:rPr>
          <w:t>                </w:t>
        </w:r>
        <w:r w:rsidRPr="00625FEA">
          <w:rPr>
            <w:rFonts w:ascii="Consolas" w:hAnsi="Consolas"/>
            <w:color w:val="8F08C4"/>
            <w:sz w:val="18"/>
            <w:szCs w:val="18"/>
            <w:lang w:val="en-US"/>
            <w:rPrChange w:id="6015" w:author="Manuel Hergenröder" w:date="2020-07-16T16:26:00Z">
              <w:rPr>
                <w:rFonts w:ascii="Consolas" w:hAnsi="Consolas"/>
                <w:color w:val="8F08C4"/>
              </w:rPr>
            </w:rPrChange>
          </w:rPr>
          <w:t>break</w:t>
        </w:r>
        <w:r w:rsidRPr="00625FEA">
          <w:rPr>
            <w:rFonts w:ascii="Consolas" w:hAnsi="Consolas"/>
            <w:color w:val="000000"/>
            <w:sz w:val="18"/>
            <w:szCs w:val="18"/>
            <w:lang w:val="en-US"/>
            <w:rPrChange w:id="6016" w:author="Manuel Hergenröder" w:date="2020-07-16T16:26:00Z">
              <w:rPr>
                <w:rFonts w:ascii="Consolas" w:hAnsi="Consolas"/>
                <w:color w:val="000000"/>
              </w:rPr>
            </w:rPrChange>
          </w:rPr>
          <w:t>;</w:t>
        </w:r>
      </w:ins>
    </w:p>
    <w:p w14:paraId="10C7EAF0" w14:textId="77777777" w:rsidR="008F67FA" w:rsidRPr="00625FEA" w:rsidRDefault="008F67FA" w:rsidP="008F67FA">
      <w:pPr>
        <w:pStyle w:val="HTMLPreformatted"/>
        <w:shd w:val="clear" w:color="auto" w:fill="FFFFFF"/>
        <w:rPr>
          <w:ins w:id="6017" w:author="Manuel Hergenröder" w:date="2020-07-16T16:22:00Z"/>
          <w:rFonts w:ascii="Consolas" w:hAnsi="Consolas"/>
          <w:color w:val="000000"/>
          <w:sz w:val="18"/>
          <w:szCs w:val="18"/>
          <w:lang w:val="en-US"/>
          <w:rPrChange w:id="6018" w:author="Manuel Hergenröder" w:date="2020-07-16T16:26:00Z">
            <w:rPr>
              <w:ins w:id="6019" w:author="Manuel Hergenröder" w:date="2020-07-16T16:22:00Z"/>
              <w:rFonts w:ascii="Consolas" w:hAnsi="Consolas"/>
              <w:color w:val="000000"/>
            </w:rPr>
          </w:rPrChange>
        </w:rPr>
      </w:pPr>
      <w:ins w:id="6020" w:author="Manuel Hergenröder" w:date="2020-07-16T16:22:00Z">
        <w:r w:rsidRPr="00625FEA">
          <w:rPr>
            <w:rFonts w:ascii="Consolas" w:hAnsi="Consolas"/>
            <w:color w:val="000000"/>
            <w:sz w:val="18"/>
            <w:szCs w:val="18"/>
            <w:lang w:val="en-US"/>
            <w:rPrChange w:id="6021" w:author="Manuel Hergenröder" w:date="2020-07-16T16:26:00Z">
              <w:rPr>
                <w:rFonts w:ascii="Consolas" w:hAnsi="Consolas"/>
                <w:color w:val="000000"/>
              </w:rPr>
            </w:rPrChange>
          </w:rPr>
          <w:t xml:space="preserve"> </w:t>
        </w:r>
      </w:ins>
    </w:p>
    <w:p w14:paraId="608CB92D" w14:textId="77777777" w:rsidR="008F67FA" w:rsidRPr="00625FEA" w:rsidRDefault="008F67FA" w:rsidP="008F67FA">
      <w:pPr>
        <w:pStyle w:val="HTMLPreformatted"/>
        <w:shd w:val="clear" w:color="auto" w:fill="FFFFFF"/>
        <w:rPr>
          <w:ins w:id="6022" w:author="Manuel Hergenröder" w:date="2020-07-16T16:22:00Z"/>
          <w:rFonts w:ascii="Consolas" w:hAnsi="Consolas"/>
          <w:color w:val="000000"/>
          <w:sz w:val="18"/>
          <w:szCs w:val="18"/>
          <w:lang w:val="en-US"/>
          <w:rPrChange w:id="6023" w:author="Manuel Hergenröder" w:date="2020-07-16T16:26:00Z">
            <w:rPr>
              <w:ins w:id="6024" w:author="Manuel Hergenröder" w:date="2020-07-16T16:22:00Z"/>
              <w:rFonts w:ascii="Consolas" w:hAnsi="Consolas"/>
              <w:color w:val="000000"/>
            </w:rPr>
          </w:rPrChange>
        </w:rPr>
      </w:pPr>
      <w:ins w:id="6025" w:author="Manuel Hergenröder" w:date="2020-07-16T16:22:00Z">
        <w:r w:rsidRPr="00625FEA">
          <w:rPr>
            <w:rFonts w:ascii="Consolas" w:hAnsi="Consolas"/>
            <w:color w:val="000000"/>
            <w:sz w:val="18"/>
            <w:szCs w:val="18"/>
            <w:lang w:val="en-US"/>
            <w:rPrChange w:id="6026" w:author="Manuel Hergenröder" w:date="2020-07-16T16:26:00Z">
              <w:rPr>
                <w:rFonts w:ascii="Consolas" w:hAnsi="Consolas"/>
                <w:color w:val="000000"/>
              </w:rPr>
            </w:rPrChange>
          </w:rPr>
          <w:t>            </w:t>
        </w:r>
        <w:r w:rsidRPr="00625FEA">
          <w:rPr>
            <w:rFonts w:ascii="Consolas" w:hAnsi="Consolas"/>
            <w:color w:val="8F08C4"/>
            <w:sz w:val="18"/>
            <w:szCs w:val="18"/>
            <w:lang w:val="en-US"/>
            <w:rPrChange w:id="6027" w:author="Manuel Hergenröder" w:date="2020-07-16T16:26:00Z">
              <w:rPr>
                <w:rFonts w:ascii="Consolas" w:hAnsi="Consolas"/>
                <w:color w:val="8F08C4"/>
              </w:rPr>
            </w:rPrChange>
          </w:rPr>
          <w:t>case</w:t>
        </w:r>
        <w:r w:rsidRPr="00625FEA">
          <w:rPr>
            <w:rFonts w:ascii="Consolas" w:hAnsi="Consolas"/>
            <w:color w:val="000000"/>
            <w:sz w:val="18"/>
            <w:szCs w:val="18"/>
            <w:lang w:val="en-US"/>
            <w:rPrChange w:id="6028" w:author="Manuel Hergenröder" w:date="2020-07-16T16:26:00Z">
              <w:rPr>
                <w:rFonts w:ascii="Consolas" w:hAnsi="Consolas"/>
                <w:color w:val="000000"/>
              </w:rPr>
            </w:rPrChange>
          </w:rPr>
          <w:t> </w:t>
        </w:r>
        <w:r w:rsidRPr="00625FEA">
          <w:rPr>
            <w:rFonts w:ascii="Consolas" w:hAnsi="Consolas"/>
            <w:color w:val="2B91AF"/>
            <w:sz w:val="18"/>
            <w:szCs w:val="18"/>
            <w:lang w:val="en-US"/>
            <w:rPrChange w:id="6029" w:author="Manuel Hergenröder" w:date="2020-07-16T16:26:00Z">
              <w:rPr>
                <w:rFonts w:ascii="Consolas" w:hAnsi="Consolas"/>
                <w:color w:val="2B91AF"/>
              </w:rPr>
            </w:rPrChange>
          </w:rPr>
          <w:t>WindowType</w:t>
        </w:r>
        <w:r w:rsidRPr="00625FEA">
          <w:rPr>
            <w:rFonts w:ascii="Consolas" w:hAnsi="Consolas"/>
            <w:color w:val="000000"/>
            <w:sz w:val="18"/>
            <w:szCs w:val="18"/>
            <w:lang w:val="en-US"/>
            <w:rPrChange w:id="6030" w:author="Manuel Hergenröder" w:date="2020-07-16T16:26:00Z">
              <w:rPr>
                <w:rFonts w:ascii="Consolas" w:hAnsi="Consolas"/>
                <w:color w:val="000000"/>
              </w:rPr>
            </w:rPrChange>
          </w:rPr>
          <w:t>.hamming:</w:t>
        </w:r>
      </w:ins>
    </w:p>
    <w:p w14:paraId="11A8D1D6" w14:textId="77777777" w:rsidR="008F67FA" w:rsidRPr="00625FEA" w:rsidRDefault="008F67FA" w:rsidP="008F67FA">
      <w:pPr>
        <w:pStyle w:val="HTMLPreformatted"/>
        <w:shd w:val="clear" w:color="auto" w:fill="FFFFFF"/>
        <w:rPr>
          <w:ins w:id="6031" w:author="Manuel Hergenröder" w:date="2020-07-16T16:22:00Z"/>
          <w:rFonts w:ascii="Consolas" w:hAnsi="Consolas"/>
          <w:color w:val="000000"/>
          <w:sz w:val="18"/>
          <w:szCs w:val="18"/>
          <w:lang w:val="en-US"/>
          <w:rPrChange w:id="6032" w:author="Manuel Hergenröder" w:date="2020-07-16T16:26:00Z">
            <w:rPr>
              <w:ins w:id="6033" w:author="Manuel Hergenröder" w:date="2020-07-16T16:22:00Z"/>
              <w:rFonts w:ascii="Consolas" w:hAnsi="Consolas"/>
              <w:color w:val="000000"/>
            </w:rPr>
          </w:rPrChange>
        </w:rPr>
      </w:pPr>
      <w:ins w:id="6034" w:author="Manuel Hergenröder" w:date="2020-07-16T16:22:00Z">
        <w:r w:rsidRPr="00625FEA">
          <w:rPr>
            <w:rFonts w:ascii="Consolas" w:hAnsi="Consolas"/>
            <w:color w:val="000000"/>
            <w:sz w:val="18"/>
            <w:szCs w:val="18"/>
            <w:lang w:val="en-US"/>
            <w:rPrChange w:id="6035" w:author="Manuel Hergenröder" w:date="2020-07-16T16:26:00Z">
              <w:rPr>
                <w:rFonts w:ascii="Consolas" w:hAnsi="Consolas"/>
                <w:color w:val="000000"/>
              </w:rPr>
            </w:rPrChange>
          </w:rPr>
          <w:t>                </w:t>
        </w:r>
        <w:r w:rsidRPr="00625FEA">
          <w:rPr>
            <w:rFonts w:ascii="Consolas" w:hAnsi="Consolas"/>
            <w:color w:val="8F08C4"/>
            <w:sz w:val="18"/>
            <w:szCs w:val="18"/>
            <w:lang w:val="en-US"/>
            <w:rPrChange w:id="6036" w:author="Manuel Hergenröder" w:date="2020-07-16T16:26:00Z">
              <w:rPr>
                <w:rFonts w:ascii="Consolas" w:hAnsi="Consolas"/>
                <w:color w:val="8F08C4"/>
              </w:rPr>
            </w:rPrChange>
          </w:rPr>
          <w:t>for</w:t>
        </w:r>
        <w:r w:rsidRPr="00625FEA">
          <w:rPr>
            <w:rFonts w:ascii="Consolas" w:hAnsi="Consolas"/>
            <w:color w:val="000000"/>
            <w:sz w:val="18"/>
            <w:szCs w:val="18"/>
            <w:lang w:val="en-US"/>
            <w:rPrChange w:id="6037" w:author="Manuel Hergenröder" w:date="2020-07-16T16:26:00Z">
              <w:rPr>
                <w:rFonts w:ascii="Consolas" w:hAnsi="Consolas"/>
                <w:color w:val="000000"/>
              </w:rPr>
            </w:rPrChange>
          </w:rPr>
          <w:t> (</w:t>
        </w:r>
        <w:r w:rsidRPr="00625FEA">
          <w:rPr>
            <w:rFonts w:ascii="Consolas" w:hAnsi="Consolas"/>
            <w:color w:val="0000FF"/>
            <w:sz w:val="18"/>
            <w:szCs w:val="18"/>
            <w:lang w:val="en-US"/>
            <w:rPrChange w:id="6038" w:author="Manuel Hergenröder" w:date="2020-07-16T16:26:00Z">
              <w:rPr>
                <w:rFonts w:ascii="Consolas" w:hAnsi="Consolas"/>
                <w:color w:val="0000FF"/>
              </w:rPr>
            </w:rPrChange>
          </w:rPr>
          <w:t>int</w:t>
        </w:r>
        <w:r w:rsidRPr="00625FEA">
          <w:rPr>
            <w:rFonts w:ascii="Consolas" w:hAnsi="Consolas"/>
            <w:color w:val="000000"/>
            <w:sz w:val="18"/>
            <w:szCs w:val="18"/>
            <w:lang w:val="en-US"/>
            <w:rPrChange w:id="6039" w:author="Manuel Hergenröder" w:date="2020-07-16T16:26:00Z">
              <w:rPr>
                <w:rFonts w:ascii="Consolas" w:hAnsi="Consolas"/>
                <w:color w:val="000000"/>
              </w:rPr>
            </w:rPrChange>
          </w:rPr>
          <w:t> </w:t>
        </w:r>
        <w:r w:rsidRPr="00625FEA">
          <w:rPr>
            <w:rFonts w:ascii="Consolas" w:hAnsi="Consolas"/>
            <w:color w:val="1F377F"/>
            <w:sz w:val="18"/>
            <w:szCs w:val="18"/>
            <w:lang w:val="en-US"/>
            <w:rPrChange w:id="6040" w:author="Manuel Hergenröder" w:date="2020-07-16T16:26:00Z">
              <w:rPr>
                <w:rFonts w:ascii="Consolas" w:hAnsi="Consolas"/>
                <w:color w:val="1F377F"/>
              </w:rPr>
            </w:rPrChange>
          </w:rPr>
          <w:t>i</w:t>
        </w:r>
        <w:r w:rsidRPr="00625FEA">
          <w:rPr>
            <w:rFonts w:ascii="Consolas" w:hAnsi="Consolas"/>
            <w:color w:val="000000"/>
            <w:sz w:val="18"/>
            <w:szCs w:val="18"/>
            <w:lang w:val="en-US"/>
            <w:rPrChange w:id="6041" w:author="Manuel Hergenröder" w:date="2020-07-16T16:26:00Z">
              <w:rPr>
                <w:rFonts w:ascii="Consolas" w:hAnsi="Consolas"/>
                <w:color w:val="000000"/>
              </w:rPr>
            </w:rPrChange>
          </w:rPr>
          <w:t> = 0; </w:t>
        </w:r>
        <w:r w:rsidRPr="00625FEA">
          <w:rPr>
            <w:rFonts w:ascii="Consolas" w:hAnsi="Consolas"/>
            <w:color w:val="1F377F"/>
            <w:sz w:val="18"/>
            <w:szCs w:val="18"/>
            <w:lang w:val="en-US"/>
            <w:rPrChange w:id="6042" w:author="Manuel Hergenröder" w:date="2020-07-16T16:26:00Z">
              <w:rPr>
                <w:rFonts w:ascii="Consolas" w:hAnsi="Consolas"/>
                <w:color w:val="1F377F"/>
              </w:rPr>
            </w:rPrChange>
          </w:rPr>
          <w:t>i</w:t>
        </w:r>
        <w:r w:rsidRPr="00625FEA">
          <w:rPr>
            <w:rFonts w:ascii="Consolas" w:hAnsi="Consolas"/>
            <w:color w:val="000000"/>
            <w:sz w:val="18"/>
            <w:szCs w:val="18"/>
            <w:lang w:val="en-US"/>
            <w:rPrChange w:id="6043" w:author="Manuel Hergenröder" w:date="2020-07-16T16:26:00Z">
              <w:rPr>
                <w:rFonts w:ascii="Consolas" w:hAnsi="Consolas"/>
                <w:color w:val="000000"/>
              </w:rPr>
            </w:rPrChange>
          </w:rPr>
          <w:t> &lt; </w:t>
        </w:r>
        <w:r w:rsidRPr="00625FEA">
          <w:rPr>
            <w:rFonts w:ascii="Consolas" w:hAnsi="Consolas"/>
            <w:color w:val="1F377F"/>
            <w:sz w:val="18"/>
            <w:szCs w:val="18"/>
            <w:lang w:val="en-US"/>
            <w:rPrChange w:id="6044" w:author="Manuel Hergenröder" w:date="2020-07-16T16:26:00Z">
              <w:rPr>
                <w:rFonts w:ascii="Consolas" w:hAnsi="Consolas"/>
                <w:color w:val="1F377F"/>
              </w:rPr>
            </w:rPrChange>
          </w:rPr>
          <w:t>n</w:t>
        </w:r>
        <w:r w:rsidRPr="00625FEA">
          <w:rPr>
            <w:rFonts w:ascii="Consolas" w:hAnsi="Consolas"/>
            <w:color w:val="000000"/>
            <w:sz w:val="18"/>
            <w:szCs w:val="18"/>
            <w:lang w:val="en-US"/>
            <w:rPrChange w:id="6045" w:author="Manuel Hergenröder" w:date="2020-07-16T16:26:00Z">
              <w:rPr>
                <w:rFonts w:ascii="Consolas" w:hAnsi="Consolas"/>
                <w:color w:val="000000"/>
              </w:rPr>
            </w:rPrChange>
          </w:rPr>
          <w:t>; </w:t>
        </w:r>
        <w:r w:rsidRPr="00625FEA">
          <w:rPr>
            <w:rFonts w:ascii="Consolas" w:hAnsi="Consolas"/>
            <w:color w:val="1F377F"/>
            <w:sz w:val="18"/>
            <w:szCs w:val="18"/>
            <w:lang w:val="en-US"/>
            <w:rPrChange w:id="6046" w:author="Manuel Hergenröder" w:date="2020-07-16T16:26:00Z">
              <w:rPr>
                <w:rFonts w:ascii="Consolas" w:hAnsi="Consolas"/>
                <w:color w:val="1F377F"/>
              </w:rPr>
            </w:rPrChange>
          </w:rPr>
          <w:t>i</w:t>
        </w:r>
        <w:r w:rsidRPr="00625FEA">
          <w:rPr>
            <w:rFonts w:ascii="Consolas" w:hAnsi="Consolas"/>
            <w:color w:val="000000"/>
            <w:sz w:val="18"/>
            <w:szCs w:val="18"/>
            <w:lang w:val="en-US"/>
            <w:rPrChange w:id="6047" w:author="Manuel Hergenröder" w:date="2020-07-16T16:26:00Z">
              <w:rPr>
                <w:rFonts w:ascii="Consolas" w:hAnsi="Consolas"/>
                <w:color w:val="000000"/>
              </w:rPr>
            </w:rPrChange>
          </w:rPr>
          <w:t>++)</w:t>
        </w:r>
      </w:ins>
    </w:p>
    <w:p w14:paraId="1486B418" w14:textId="77777777" w:rsidR="008F67FA" w:rsidRPr="00625FEA" w:rsidRDefault="008F67FA" w:rsidP="008F67FA">
      <w:pPr>
        <w:pStyle w:val="HTMLPreformatted"/>
        <w:shd w:val="clear" w:color="auto" w:fill="FFFFFF"/>
        <w:rPr>
          <w:ins w:id="6048" w:author="Manuel Hergenröder" w:date="2020-07-16T16:22:00Z"/>
          <w:rFonts w:ascii="Consolas" w:hAnsi="Consolas"/>
          <w:color w:val="000000"/>
          <w:sz w:val="18"/>
          <w:szCs w:val="18"/>
          <w:lang w:val="en-US"/>
          <w:rPrChange w:id="6049" w:author="Manuel Hergenröder" w:date="2020-07-16T16:26:00Z">
            <w:rPr>
              <w:ins w:id="6050" w:author="Manuel Hergenröder" w:date="2020-07-16T16:22:00Z"/>
              <w:rFonts w:ascii="Consolas" w:hAnsi="Consolas"/>
              <w:color w:val="000000"/>
            </w:rPr>
          </w:rPrChange>
        </w:rPr>
      </w:pPr>
      <w:ins w:id="6051" w:author="Manuel Hergenröder" w:date="2020-07-16T16:22:00Z">
        <w:r w:rsidRPr="00625FEA">
          <w:rPr>
            <w:rFonts w:ascii="Consolas" w:hAnsi="Consolas"/>
            <w:color w:val="000000"/>
            <w:sz w:val="18"/>
            <w:szCs w:val="18"/>
            <w:lang w:val="en-US"/>
            <w:rPrChange w:id="6052" w:author="Manuel Hergenröder" w:date="2020-07-16T16:26:00Z">
              <w:rPr>
                <w:rFonts w:ascii="Consolas" w:hAnsi="Consolas"/>
                <w:color w:val="000000"/>
              </w:rPr>
            </w:rPrChange>
          </w:rPr>
          <w:t>                    </w:t>
        </w:r>
        <w:r w:rsidRPr="00625FEA">
          <w:rPr>
            <w:rFonts w:ascii="Consolas" w:hAnsi="Consolas"/>
            <w:color w:val="1F377F"/>
            <w:sz w:val="18"/>
            <w:szCs w:val="18"/>
            <w:lang w:val="en-US"/>
            <w:rPrChange w:id="6053" w:author="Manuel Hergenröder" w:date="2020-07-16T16:26:00Z">
              <w:rPr>
                <w:rFonts w:ascii="Consolas" w:hAnsi="Consolas"/>
                <w:color w:val="1F377F"/>
              </w:rPr>
            </w:rPrChange>
          </w:rPr>
          <w:t>window</w:t>
        </w:r>
        <w:r w:rsidRPr="00625FEA">
          <w:rPr>
            <w:rFonts w:ascii="Consolas" w:hAnsi="Consolas"/>
            <w:color w:val="000000"/>
            <w:sz w:val="18"/>
            <w:szCs w:val="18"/>
            <w:lang w:val="en-US"/>
            <w:rPrChange w:id="6054" w:author="Manuel Hergenröder" w:date="2020-07-16T16:26:00Z">
              <w:rPr>
                <w:rFonts w:ascii="Consolas" w:hAnsi="Consolas"/>
                <w:color w:val="000000"/>
              </w:rPr>
            </w:rPrChange>
          </w:rPr>
          <w:t>[</w:t>
        </w:r>
        <w:r w:rsidRPr="00625FEA">
          <w:rPr>
            <w:rFonts w:ascii="Consolas" w:hAnsi="Consolas"/>
            <w:color w:val="1F377F"/>
            <w:sz w:val="18"/>
            <w:szCs w:val="18"/>
            <w:lang w:val="en-US"/>
            <w:rPrChange w:id="6055" w:author="Manuel Hergenröder" w:date="2020-07-16T16:26:00Z">
              <w:rPr>
                <w:rFonts w:ascii="Consolas" w:hAnsi="Consolas"/>
                <w:color w:val="1F377F"/>
              </w:rPr>
            </w:rPrChange>
          </w:rPr>
          <w:t>i</w:t>
        </w:r>
        <w:r w:rsidRPr="00625FEA">
          <w:rPr>
            <w:rFonts w:ascii="Consolas" w:hAnsi="Consolas"/>
            <w:color w:val="000000"/>
            <w:sz w:val="18"/>
            <w:szCs w:val="18"/>
            <w:lang w:val="en-US"/>
            <w:rPrChange w:id="6056" w:author="Manuel Hergenröder" w:date="2020-07-16T16:26:00Z">
              <w:rPr>
                <w:rFonts w:ascii="Consolas" w:hAnsi="Consolas"/>
                <w:color w:val="000000"/>
              </w:rPr>
            </w:rPrChange>
          </w:rPr>
          <w:t>] = 0.54 - 0.46 * System.</w:t>
        </w:r>
        <w:r w:rsidRPr="00625FEA">
          <w:rPr>
            <w:rFonts w:ascii="Consolas" w:hAnsi="Consolas"/>
            <w:color w:val="2B91AF"/>
            <w:sz w:val="18"/>
            <w:szCs w:val="18"/>
            <w:lang w:val="en-US"/>
            <w:rPrChange w:id="6057" w:author="Manuel Hergenröder" w:date="2020-07-16T16:26:00Z">
              <w:rPr>
                <w:rFonts w:ascii="Consolas" w:hAnsi="Consolas"/>
                <w:color w:val="2B91AF"/>
              </w:rPr>
            </w:rPrChange>
          </w:rPr>
          <w:t>Math</w:t>
        </w:r>
        <w:r w:rsidRPr="00625FEA">
          <w:rPr>
            <w:rFonts w:ascii="Consolas" w:hAnsi="Consolas"/>
            <w:color w:val="000000"/>
            <w:sz w:val="18"/>
            <w:szCs w:val="18"/>
            <w:lang w:val="en-US"/>
            <w:rPrChange w:id="6058" w:author="Manuel Hergenröder" w:date="2020-07-16T16:26:00Z">
              <w:rPr>
                <w:rFonts w:ascii="Consolas" w:hAnsi="Consolas"/>
                <w:color w:val="000000"/>
              </w:rPr>
            </w:rPrChange>
          </w:rPr>
          <w:t>.</w:t>
        </w:r>
        <w:r w:rsidRPr="00625FEA">
          <w:rPr>
            <w:rFonts w:ascii="Consolas" w:hAnsi="Consolas"/>
            <w:color w:val="74531F"/>
            <w:sz w:val="18"/>
            <w:szCs w:val="18"/>
            <w:lang w:val="en-US"/>
            <w:rPrChange w:id="6059" w:author="Manuel Hergenröder" w:date="2020-07-16T16:26:00Z">
              <w:rPr>
                <w:rFonts w:ascii="Consolas" w:hAnsi="Consolas"/>
                <w:color w:val="74531F"/>
              </w:rPr>
            </w:rPrChange>
          </w:rPr>
          <w:t>Cos</w:t>
        </w:r>
        <w:r w:rsidRPr="00625FEA">
          <w:rPr>
            <w:rFonts w:ascii="Consolas" w:hAnsi="Consolas"/>
            <w:color w:val="000000"/>
            <w:sz w:val="18"/>
            <w:szCs w:val="18"/>
            <w:lang w:val="en-US"/>
            <w:rPrChange w:id="6060" w:author="Manuel Hergenröder" w:date="2020-07-16T16:26:00Z">
              <w:rPr>
                <w:rFonts w:ascii="Consolas" w:hAnsi="Consolas"/>
                <w:color w:val="000000"/>
              </w:rPr>
            </w:rPrChange>
          </w:rPr>
          <w:t>((</w:t>
        </w:r>
        <w:r w:rsidRPr="00625FEA">
          <w:rPr>
            <w:rFonts w:ascii="Consolas" w:hAnsi="Consolas"/>
            <w:color w:val="0000FF"/>
            <w:sz w:val="18"/>
            <w:szCs w:val="18"/>
            <w:lang w:val="en-US"/>
            <w:rPrChange w:id="6061"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062" w:author="Manuel Hergenröder" w:date="2020-07-16T16:26:00Z">
              <w:rPr>
                <w:rFonts w:ascii="Consolas" w:hAnsi="Consolas"/>
                <w:color w:val="000000"/>
              </w:rPr>
            </w:rPrChange>
          </w:rPr>
          <w:t>)</w:t>
        </w:r>
        <w:r w:rsidRPr="00625FEA">
          <w:rPr>
            <w:rFonts w:ascii="Consolas" w:hAnsi="Consolas"/>
            <w:color w:val="1F377F"/>
            <w:sz w:val="18"/>
            <w:szCs w:val="18"/>
            <w:lang w:val="en-US"/>
            <w:rPrChange w:id="6063" w:author="Manuel Hergenröder" w:date="2020-07-16T16:26:00Z">
              <w:rPr>
                <w:rFonts w:ascii="Consolas" w:hAnsi="Consolas"/>
                <w:color w:val="1F377F"/>
              </w:rPr>
            </w:rPrChange>
          </w:rPr>
          <w:t>i</w:t>
        </w:r>
        <w:r w:rsidRPr="00625FEA">
          <w:rPr>
            <w:rFonts w:ascii="Consolas" w:hAnsi="Consolas"/>
            <w:color w:val="000000"/>
            <w:sz w:val="18"/>
            <w:szCs w:val="18"/>
            <w:lang w:val="en-US"/>
            <w:rPrChange w:id="6064" w:author="Manuel Hergenröder" w:date="2020-07-16T16:26:00Z">
              <w:rPr>
                <w:rFonts w:ascii="Consolas" w:hAnsi="Consolas"/>
                <w:color w:val="000000"/>
              </w:rPr>
            </w:rPrChange>
          </w:rPr>
          <w:t> * 2 * System.</w:t>
        </w:r>
        <w:r w:rsidRPr="00625FEA">
          <w:rPr>
            <w:rFonts w:ascii="Consolas" w:hAnsi="Consolas"/>
            <w:color w:val="2B91AF"/>
            <w:sz w:val="18"/>
            <w:szCs w:val="18"/>
            <w:lang w:val="en-US"/>
            <w:rPrChange w:id="6065" w:author="Manuel Hergenröder" w:date="2020-07-16T16:26:00Z">
              <w:rPr>
                <w:rFonts w:ascii="Consolas" w:hAnsi="Consolas"/>
                <w:color w:val="2B91AF"/>
              </w:rPr>
            </w:rPrChange>
          </w:rPr>
          <w:t>Math</w:t>
        </w:r>
        <w:r w:rsidRPr="00625FEA">
          <w:rPr>
            <w:rFonts w:ascii="Consolas" w:hAnsi="Consolas"/>
            <w:color w:val="000000"/>
            <w:sz w:val="18"/>
            <w:szCs w:val="18"/>
            <w:lang w:val="en-US"/>
            <w:rPrChange w:id="6066" w:author="Manuel Hergenröder" w:date="2020-07-16T16:26:00Z">
              <w:rPr>
                <w:rFonts w:ascii="Consolas" w:hAnsi="Consolas"/>
                <w:color w:val="000000"/>
              </w:rPr>
            </w:rPrChange>
          </w:rPr>
          <w:t>.PI / (</w:t>
        </w:r>
        <w:r w:rsidRPr="00625FEA">
          <w:rPr>
            <w:rFonts w:ascii="Consolas" w:hAnsi="Consolas"/>
            <w:color w:val="1F377F"/>
            <w:sz w:val="18"/>
            <w:szCs w:val="18"/>
            <w:lang w:val="en-US"/>
            <w:rPrChange w:id="6067" w:author="Manuel Hergenröder" w:date="2020-07-16T16:26:00Z">
              <w:rPr>
                <w:rFonts w:ascii="Consolas" w:hAnsi="Consolas"/>
                <w:color w:val="1F377F"/>
              </w:rPr>
            </w:rPrChange>
          </w:rPr>
          <w:t>n</w:t>
        </w:r>
        <w:r w:rsidRPr="00625FEA">
          <w:rPr>
            <w:rFonts w:ascii="Consolas" w:hAnsi="Consolas"/>
            <w:color w:val="000000"/>
            <w:sz w:val="18"/>
            <w:szCs w:val="18"/>
            <w:lang w:val="en-US"/>
            <w:rPrChange w:id="6068" w:author="Manuel Hergenröder" w:date="2020-07-16T16:26:00Z">
              <w:rPr>
                <w:rFonts w:ascii="Consolas" w:hAnsi="Consolas"/>
                <w:color w:val="000000"/>
              </w:rPr>
            </w:rPrChange>
          </w:rPr>
          <w:t> - 1));</w:t>
        </w:r>
      </w:ins>
    </w:p>
    <w:p w14:paraId="0EB7BCC9" w14:textId="77777777" w:rsidR="008F67FA" w:rsidRPr="00625FEA" w:rsidRDefault="008F67FA" w:rsidP="008F67FA">
      <w:pPr>
        <w:pStyle w:val="HTMLPreformatted"/>
        <w:shd w:val="clear" w:color="auto" w:fill="FFFFFF"/>
        <w:rPr>
          <w:ins w:id="6069" w:author="Manuel Hergenröder" w:date="2020-07-16T16:22:00Z"/>
          <w:rFonts w:ascii="Consolas" w:hAnsi="Consolas"/>
          <w:color w:val="000000"/>
          <w:sz w:val="18"/>
          <w:szCs w:val="18"/>
          <w:lang w:val="en-US"/>
          <w:rPrChange w:id="6070" w:author="Manuel Hergenröder" w:date="2020-07-16T16:26:00Z">
            <w:rPr>
              <w:ins w:id="6071" w:author="Manuel Hergenröder" w:date="2020-07-16T16:22:00Z"/>
              <w:rFonts w:ascii="Consolas" w:hAnsi="Consolas"/>
              <w:color w:val="000000"/>
            </w:rPr>
          </w:rPrChange>
        </w:rPr>
      </w:pPr>
      <w:ins w:id="6072" w:author="Manuel Hergenröder" w:date="2020-07-16T16:22:00Z">
        <w:r w:rsidRPr="00625FEA">
          <w:rPr>
            <w:rFonts w:ascii="Consolas" w:hAnsi="Consolas"/>
            <w:color w:val="000000"/>
            <w:sz w:val="18"/>
            <w:szCs w:val="18"/>
            <w:lang w:val="en-US"/>
            <w:rPrChange w:id="6073" w:author="Manuel Hergenröder" w:date="2020-07-16T16:26:00Z">
              <w:rPr>
                <w:rFonts w:ascii="Consolas" w:hAnsi="Consolas"/>
                <w:color w:val="000000"/>
              </w:rPr>
            </w:rPrChange>
          </w:rPr>
          <w:t>                </w:t>
        </w:r>
        <w:r w:rsidRPr="00625FEA">
          <w:rPr>
            <w:rFonts w:ascii="Consolas" w:hAnsi="Consolas"/>
            <w:color w:val="8F08C4"/>
            <w:sz w:val="18"/>
            <w:szCs w:val="18"/>
            <w:lang w:val="en-US"/>
            <w:rPrChange w:id="6074" w:author="Manuel Hergenröder" w:date="2020-07-16T16:26:00Z">
              <w:rPr>
                <w:rFonts w:ascii="Consolas" w:hAnsi="Consolas"/>
                <w:color w:val="8F08C4"/>
              </w:rPr>
            </w:rPrChange>
          </w:rPr>
          <w:t>break</w:t>
        </w:r>
        <w:r w:rsidRPr="00625FEA">
          <w:rPr>
            <w:rFonts w:ascii="Consolas" w:hAnsi="Consolas"/>
            <w:color w:val="000000"/>
            <w:sz w:val="18"/>
            <w:szCs w:val="18"/>
            <w:lang w:val="en-US"/>
            <w:rPrChange w:id="6075" w:author="Manuel Hergenröder" w:date="2020-07-16T16:26:00Z">
              <w:rPr>
                <w:rFonts w:ascii="Consolas" w:hAnsi="Consolas"/>
                <w:color w:val="000000"/>
              </w:rPr>
            </w:rPrChange>
          </w:rPr>
          <w:t>;</w:t>
        </w:r>
      </w:ins>
    </w:p>
    <w:p w14:paraId="39D22A1C" w14:textId="77777777" w:rsidR="008F67FA" w:rsidRPr="00625FEA" w:rsidRDefault="008F67FA" w:rsidP="008F67FA">
      <w:pPr>
        <w:pStyle w:val="HTMLPreformatted"/>
        <w:shd w:val="clear" w:color="auto" w:fill="FFFFFF"/>
        <w:rPr>
          <w:ins w:id="6076" w:author="Manuel Hergenröder" w:date="2020-07-16T16:22:00Z"/>
          <w:rFonts w:ascii="Consolas" w:hAnsi="Consolas"/>
          <w:color w:val="000000"/>
          <w:sz w:val="18"/>
          <w:szCs w:val="18"/>
          <w:lang w:val="en-US"/>
          <w:rPrChange w:id="6077" w:author="Manuel Hergenröder" w:date="2020-07-16T16:26:00Z">
            <w:rPr>
              <w:ins w:id="6078" w:author="Manuel Hergenröder" w:date="2020-07-16T16:22:00Z"/>
              <w:rFonts w:ascii="Consolas" w:hAnsi="Consolas"/>
              <w:color w:val="000000"/>
            </w:rPr>
          </w:rPrChange>
        </w:rPr>
      </w:pPr>
      <w:ins w:id="6079" w:author="Manuel Hergenröder" w:date="2020-07-16T16:22:00Z">
        <w:r w:rsidRPr="00625FEA">
          <w:rPr>
            <w:rFonts w:ascii="Consolas" w:hAnsi="Consolas"/>
            <w:color w:val="000000"/>
            <w:sz w:val="18"/>
            <w:szCs w:val="18"/>
            <w:lang w:val="en-US"/>
            <w:rPrChange w:id="6080" w:author="Manuel Hergenröder" w:date="2020-07-16T16:26:00Z">
              <w:rPr>
                <w:rFonts w:ascii="Consolas" w:hAnsi="Consolas"/>
                <w:color w:val="000000"/>
              </w:rPr>
            </w:rPrChange>
          </w:rPr>
          <w:t xml:space="preserve"> </w:t>
        </w:r>
      </w:ins>
    </w:p>
    <w:p w14:paraId="4EA64BC3" w14:textId="77777777" w:rsidR="008F67FA" w:rsidRPr="00625FEA" w:rsidRDefault="008F67FA" w:rsidP="008F67FA">
      <w:pPr>
        <w:pStyle w:val="HTMLPreformatted"/>
        <w:shd w:val="clear" w:color="auto" w:fill="FFFFFF"/>
        <w:rPr>
          <w:ins w:id="6081" w:author="Manuel Hergenröder" w:date="2020-07-16T16:22:00Z"/>
          <w:rFonts w:ascii="Consolas" w:hAnsi="Consolas"/>
          <w:color w:val="000000"/>
          <w:sz w:val="18"/>
          <w:szCs w:val="18"/>
          <w:lang w:val="en-US"/>
          <w:rPrChange w:id="6082" w:author="Manuel Hergenröder" w:date="2020-07-16T16:26:00Z">
            <w:rPr>
              <w:ins w:id="6083" w:author="Manuel Hergenröder" w:date="2020-07-16T16:22:00Z"/>
              <w:rFonts w:ascii="Consolas" w:hAnsi="Consolas"/>
              <w:color w:val="000000"/>
            </w:rPr>
          </w:rPrChange>
        </w:rPr>
      </w:pPr>
      <w:ins w:id="6084" w:author="Manuel Hergenröder" w:date="2020-07-16T16:22:00Z">
        <w:r w:rsidRPr="00625FEA">
          <w:rPr>
            <w:rFonts w:ascii="Consolas" w:hAnsi="Consolas"/>
            <w:color w:val="000000"/>
            <w:sz w:val="18"/>
            <w:szCs w:val="18"/>
            <w:lang w:val="en-US"/>
            <w:rPrChange w:id="6085" w:author="Manuel Hergenröder" w:date="2020-07-16T16:26:00Z">
              <w:rPr>
                <w:rFonts w:ascii="Consolas" w:hAnsi="Consolas"/>
                <w:color w:val="000000"/>
              </w:rPr>
            </w:rPrChange>
          </w:rPr>
          <w:t>            </w:t>
        </w:r>
        <w:r w:rsidRPr="00625FEA">
          <w:rPr>
            <w:rFonts w:ascii="Consolas" w:hAnsi="Consolas"/>
            <w:color w:val="8F08C4"/>
            <w:sz w:val="18"/>
            <w:szCs w:val="18"/>
            <w:lang w:val="en-US"/>
            <w:rPrChange w:id="6086" w:author="Manuel Hergenröder" w:date="2020-07-16T16:26:00Z">
              <w:rPr>
                <w:rFonts w:ascii="Consolas" w:hAnsi="Consolas"/>
                <w:color w:val="8F08C4"/>
              </w:rPr>
            </w:rPrChange>
          </w:rPr>
          <w:t>case</w:t>
        </w:r>
        <w:r w:rsidRPr="00625FEA">
          <w:rPr>
            <w:rFonts w:ascii="Consolas" w:hAnsi="Consolas"/>
            <w:color w:val="000000"/>
            <w:sz w:val="18"/>
            <w:szCs w:val="18"/>
            <w:lang w:val="en-US"/>
            <w:rPrChange w:id="6087" w:author="Manuel Hergenröder" w:date="2020-07-16T16:26:00Z">
              <w:rPr>
                <w:rFonts w:ascii="Consolas" w:hAnsi="Consolas"/>
                <w:color w:val="000000"/>
              </w:rPr>
            </w:rPrChange>
          </w:rPr>
          <w:t> </w:t>
        </w:r>
        <w:r w:rsidRPr="00625FEA">
          <w:rPr>
            <w:rFonts w:ascii="Consolas" w:hAnsi="Consolas"/>
            <w:color w:val="2B91AF"/>
            <w:sz w:val="18"/>
            <w:szCs w:val="18"/>
            <w:lang w:val="en-US"/>
            <w:rPrChange w:id="6088" w:author="Manuel Hergenröder" w:date="2020-07-16T16:26:00Z">
              <w:rPr>
                <w:rFonts w:ascii="Consolas" w:hAnsi="Consolas"/>
                <w:color w:val="2B91AF"/>
              </w:rPr>
            </w:rPrChange>
          </w:rPr>
          <w:t>WindowType</w:t>
        </w:r>
        <w:r w:rsidRPr="00625FEA">
          <w:rPr>
            <w:rFonts w:ascii="Consolas" w:hAnsi="Consolas"/>
            <w:color w:val="000000"/>
            <w:sz w:val="18"/>
            <w:szCs w:val="18"/>
            <w:lang w:val="en-US"/>
            <w:rPrChange w:id="6089" w:author="Manuel Hergenröder" w:date="2020-07-16T16:26:00Z">
              <w:rPr>
                <w:rFonts w:ascii="Consolas" w:hAnsi="Consolas"/>
                <w:color w:val="000000"/>
              </w:rPr>
            </w:rPrChange>
          </w:rPr>
          <w:t>.blackman:</w:t>
        </w:r>
      </w:ins>
    </w:p>
    <w:p w14:paraId="5CB55EA4" w14:textId="77777777" w:rsidR="008F67FA" w:rsidRPr="00625FEA" w:rsidRDefault="008F67FA" w:rsidP="008F67FA">
      <w:pPr>
        <w:pStyle w:val="HTMLPreformatted"/>
        <w:shd w:val="clear" w:color="auto" w:fill="FFFFFF"/>
        <w:rPr>
          <w:ins w:id="6090" w:author="Manuel Hergenröder" w:date="2020-07-16T16:22:00Z"/>
          <w:rFonts w:ascii="Consolas" w:hAnsi="Consolas"/>
          <w:color w:val="000000"/>
          <w:sz w:val="18"/>
          <w:szCs w:val="18"/>
          <w:lang w:val="en-US"/>
          <w:rPrChange w:id="6091" w:author="Manuel Hergenröder" w:date="2020-07-16T16:26:00Z">
            <w:rPr>
              <w:ins w:id="6092" w:author="Manuel Hergenröder" w:date="2020-07-16T16:22:00Z"/>
              <w:rFonts w:ascii="Consolas" w:hAnsi="Consolas"/>
              <w:color w:val="000000"/>
            </w:rPr>
          </w:rPrChange>
        </w:rPr>
      </w:pPr>
      <w:ins w:id="6093" w:author="Manuel Hergenröder" w:date="2020-07-16T16:22:00Z">
        <w:r w:rsidRPr="00625FEA">
          <w:rPr>
            <w:rFonts w:ascii="Consolas" w:hAnsi="Consolas"/>
            <w:color w:val="000000"/>
            <w:sz w:val="18"/>
            <w:szCs w:val="18"/>
            <w:lang w:val="en-US"/>
            <w:rPrChange w:id="6094" w:author="Manuel Hergenröder" w:date="2020-07-16T16:26:00Z">
              <w:rPr>
                <w:rFonts w:ascii="Consolas" w:hAnsi="Consolas"/>
                <w:color w:val="000000"/>
              </w:rPr>
            </w:rPrChange>
          </w:rPr>
          <w:t>                </w:t>
        </w:r>
        <w:r w:rsidRPr="00625FEA">
          <w:rPr>
            <w:rFonts w:ascii="Consolas" w:hAnsi="Consolas"/>
            <w:color w:val="1F377F"/>
            <w:sz w:val="18"/>
            <w:szCs w:val="18"/>
            <w:lang w:val="en-US"/>
            <w:rPrChange w:id="6095" w:author="Manuel Hergenröder" w:date="2020-07-16T16:26:00Z">
              <w:rPr>
                <w:rFonts w:ascii="Consolas" w:hAnsi="Consolas"/>
                <w:color w:val="1F377F"/>
              </w:rPr>
            </w:rPrChange>
          </w:rPr>
          <w:t>alpha</w:t>
        </w:r>
        <w:r w:rsidRPr="00625FEA">
          <w:rPr>
            <w:rFonts w:ascii="Consolas" w:hAnsi="Consolas"/>
            <w:color w:val="000000"/>
            <w:sz w:val="18"/>
            <w:szCs w:val="18"/>
            <w:lang w:val="en-US"/>
            <w:rPrChange w:id="6096" w:author="Manuel Hergenröder" w:date="2020-07-16T16:26:00Z">
              <w:rPr>
                <w:rFonts w:ascii="Consolas" w:hAnsi="Consolas"/>
                <w:color w:val="000000"/>
              </w:rPr>
            </w:rPrChange>
          </w:rPr>
          <w:t> = 0.16;</w:t>
        </w:r>
      </w:ins>
    </w:p>
    <w:p w14:paraId="34FC9B83" w14:textId="77777777" w:rsidR="008F67FA" w:rsidRPr="00625FEA" w:rsidRDefault="008F67FA" w:rsidP="008F67FA">
      <w:pPr>
        <w:pStyle w:val="HTMLPreformatted"/>
        <w:shd w:val="clear" w:color="auto" w:fill="FFFFFF"/>
        <w:rPr>
          <w:ins w:id="6097" w:author="Manuel Hergenröder" w:date="2020-07-16T16:22:00Z"/>
          <w:rFonts w:ascii="Consolas" w:hAnsi="Consolas"/>
          <w:color w:val="000000"/>
          <w:sz w:val="18"/>
          <w:szCs w:val="18"/>
          <w:lang w:val="en-US"/>
          <w:rPrChange w:id="6098" w:author="Manuel Hergenröder" w:date="2020-07-16T16:26:00Z">
            <w:rPr>
              <w:ins w:id="6099" w:author="Manuel Hergenröder" w:date="2020-07-16T16:22:00Z"/>
              <w:rFonts w:ascii="Consolas" w:hAnsi="Consolas"/>
              <w:color w:val="000000"/>
            </w:rPr>
          </w:rPrChange>
        </w:rPr>
      </w:pPr>
      <w:ins w:id="6100" w:author="Manuel Hergenröder" w:date="2020-07-16T16:22:00Z">
        <w:r w:rsidRPr="00625FEA">
          <w:rPr>
            <w:rFonts w:ascii="Consolas" w:hAnsi="Consolas"/>
            <w:color w:val="000000"/>
            <w:sz w:val="18"/>
            <w:szCs w:val="18"/>
            <w:lang w:val="en-US"/>
            <w:rPrChange w:id="6101" w:author="Manuel Hergenröder" w:date="2020-07-16T16:26:00Z">
              <w:rPr>
                <w:rFonts w:ascii="Consolas" w:hAnsi="Consolas"/>
                <w:color w:val="000000"/>
              </w:rPr>
            </w:rPrChange>
          </w:rPr>
          <w:t>                </w:t>
        </w:r>
        <w:r w:rsidRPr="00625FEA">
          <w:rPr>
            <w:rFonts w:ascii="Consolas" w:hAnsi="Consolas"/>
            <w:color w:val="1F377F"/>
            <w:sz w:val="18"/>
            <w:szCs w:val="18"/>
            <w:lang w:val="en-US"/>
            <w:rPrChange w:id="6102" w:author="Manuel Hergenröder" w:date="2020-07-16T16:26:00Z">
              <w:rPr>
                <w:rFonts w:ascii="Consolas" w:hAnsi="Consolas"/>
                <w:color w:val="1F377F"/>
              </w:rPr>
            </w:rPrChange>
          </w:rPr>
          <w:t>a0</w:t>
        </w:r>
        <w:r w:rsidRPr="00625FEA">
          <w:rPr>
            <w:rFonts w:ascii="Consolas" w:hAnsi="Consolas"/>
            <w:color w:val="000000"/>
            <w:sz w:val="18"/>
            <w:szCs w:val="18"/>
            <w:lang w:val="en-US"/>
            <w:rPrChange w:id="6103" w:author="Manuel Hergenröder" w:date="2020-07-16T16:26:00Z">
              <w:rPr>
                <w:rFonts w:ascii="Consolas" w:hAnsi="Consolas"/>
                <w:color w:val="000000"/>
              </w:rPr>
            </w:rPrChange>
          </w:rPr>
          <w:t> = (1.0 - </w:t>
        </w:r>
        <w:r w:rsidRPr="00625FEA">
          <w:rPr>
            <w:rFonts w:ascii="Consolas" w:hAnsi="Consolas"/>
            <w:color w:val="1F377F"/>
            <w:sz w:val="18"/>
            <w:szCs w:val="18"/>
            <w:lang w:val="en-US"/>
            <w:rPrChange w:id="6104" w:author="Manuel Hergenröder" w:date="2020-07-16T16:26:00Z">
              <w:rPr>
                <w:rFonts w:ascii="Consolas" w:hAnsi="Consolas"/>
                <w:color w:val="1F377F"/>
              </w:rPr>
            </w:rPrChange>
          </w:rPr>
          <w:t>alpha</w:t>
        </w:r>
        <w:r w:rsidRPr="00625FEA">
          <w:rPr>
            <w:rFonts w:ascii="Consolas" w:hAnsi="Consolas"/>
            <w:color w:val="000000"/>
            <w:sz w:val="18"/>
            <w:szCs w:val="18"/>
            <w:lang w:val="en-US"/>
            <w:rPrChange w:id="6105" w:author="Manuel Hergenröder" w:date="2020-07-16T16:26:00Z">
              <w:rPr>
                <w:rFonts w:ascii="Consolas" w:hAnsi="Consolas"/>
                <w:color w:val="000000"/>
              </w:rPr>
            </w:rPrChange>
          </w:rPr>
          <w:t>) / 2.0;</w:t>
        </w:r>
      </w:ins>
    </w:p>
    <w:p w14:paraId="59E6B393" w14:textId="77777777" w:rsidR="008F67FA" w:rsidRPr="00625FEA" w:rsidRDefault="008F67FA" w:rsidP="008F67FA">
      <w:pPr>
        <w:pStyle w:val="HTMLPreformatted"/>
        <w:shd w:val="clear" w:color="auto" w:fill="FFFFFF"/>
        <w:rPr>
          <w:ins w:id="6106" w:author="Manuel Hergenröder" w:date="2020-07-16T16:22:00Z"/>
          <w:rFonts w:ascii="Consolas" w:hAnsi="Consolas"/>
          <w:color w:val="000000"/>
          <w:sz w:val="18"/>
          <w:szCs w:val="18"/>
          <w:lang w:val="en-US"/>
          <w:rPrChange w:id="6107" w:author="Manuel Hergenröder" w:date="2020-07-16T16:26:00Z">
            <w:rPr>
              <w:ins w:id="6108" w:author="Manuel Hergenröder" w:date="2020-07-16T16:22:00Z"/>
              <w:rFonts w:ascii="Consolas" w:hAnsi="Consolas"/>
              <w:color w:val="000000"/>
            </w:rPr>
          </w:rPrChange>
        </w:rPr>
      </w:pPr>
      <w:ins w:id="6109" w:author="Manuel Hergenröder" w:date="2020-07-16T16:22:00Z">
        <w:r w:rsidRPr="00625FEA">
          <w:rPr>
            <w:rFonts w:ascii="Consolas" w:hAnsi="Consolas"/>
            <w:color w:val="000000"/>
            <w:sz w:val="18"/>
            <w:szCs w:val="18"/>
            <w:lang w:val="en-US"/>
            <w:rPrChange w:id="6110" w:author="Manuel Hergenröder" w:date="2020-07-16T16:26:00Z">
              <w:rPr>
                <w:rFonts w:ascii="Consolas" w:hAnsi="Consolas"/>
                <w:color w:val="000000"/>
              </w:rPr>
            </w:rPrChange>
          </w:rPr>
          <w:t>                </w:t>
        </w:r>
        <w:r w:rsidRPr="00625FEA">
          <w:rPr>
            <w:rFonts w:ascii="Consolas" w:hAnsi="Consolas"/>
            <w:color w:val="1F377F"/>
            <w:sz w:val="18"/>
            <w:szCs w:val="18"/>
            <w:lang w:val="en-US"/>
            <w:rPrChange w:id="6111" w:author="Manuel Hergenröder" w:date="2020-07-16T16:26:00Z">
              <w:rPr>
                <w:rFonts w:ascii="Consolas" w:hAnsi="Consolas"/>
                <w:color w:val="1F377F"/>
              </w:rPr>
            </w:rPrChange>
          </w:rPr>
          <w:t>a1</w:t>
        </w:r>
        <w:r w:rsidRPr="00625FEA">
          <w:rPr>
            <w:rFonts w:ascii="Consolas" w:hAnsi="Consolas"/>
            <w:color w:val="000000"/>
            <w:sz w:val="18"/>
            <w:szCs w:val="18"/>
            <w:lang w:val="en-US"/>
            <w:rPrChange w:id="6112" w:author="Manuel Hergenröder" w:date="2020-07-16T16:26:00Z">
              <w:rPr>
                <w:rFonts w:ascii="Consolas" w:hAnsi="Consolas"/>
                <w:color w:val="000000"/>
              </w:rPr>
            </w:rPrChange>
          </w:rPr>
          <w:t> = 0.5;</w:t>
        </w:r>
      </w:ins>
    </w:p>
    <w:p w14:paraId="0283F715" w14:textId="77777777" w:rsidR="008F67FA" w:rsidRPr="00625FEA" w:rsidRDefault="008F67FA" w:rsidP="008F67FA">
      <w:pPr>
        <w:pStyle w:val="HTMLPreformatted"/>
        <w:shd w:val="clear" w:color="auto" w:fill="FFFFFF"/>
        <w:rPr>
          <w:ins w:id="6113" w:author="Manuel Hergenröder" w:date="2020-07-16T16:22:00Z"/>
          <w:rFonts w:ascii="Consolas" w:hAnsi="Consolas"/>
          <w:color w:val="000000"/>
          <w:sz w:val="18"/>
          <w:szCs w:val="18"/>
          <w:lang w:val="en-US"/>
          <w:rPrChange w:id="6114" w:author="Manuel Hergenröder" w:date="2020-07-16T16:26:00Z">
            <w:rPr>
              <w:ins w:id="6115" w:author="Manuel Hergenröder" w:date="2020-07-16T16:22:00Z"/>
              <w:rFonts w:ascii="Consolas" w:hAnsi="Consolas"/>
              <w:color w:val="000000"/>
            </w:rPr>
          </w:rPrChange>
        </w:rPr>
      </w:pPr>
      <w:ins w:id="6116" w:author="Manuel Hergenröder" w:date="2020-07-16T16:22:00Z">
        <w:r w:rsidRPr="00625FEA">
          <w:rPr>
            <w:rFonts w:ascii="Consolas" w:hAnsi="Consolas"/>
            <w:color w:val="000000"/>
            <w:sz w:val="18"/>
            <w:szCs w:val="18"/>
            <w:lang w:val="en-US"/>
            <w:rPrChange w:id="6117" w:author="Manuel Hergenröder" w:date="2020-07-16T16:26:00Z">
              <w:rPr>
                <w:rFonts w:ascii="Consolas" w:hAnsi="Consolas"/>
                <w:color w:val="000000"/>
              </w:rPr>
            </w:rPrChange>
          </w:rPr>
          <w:t>                </w:t>
        </w:r>
        <w:r w:rsidRPr="00625FEA">
          <w:rPr>
            <w:rFonts w:ascii="Consolas" w:hAnsi="Consolas"/>
            <w:color w:val="1F377F"/>
            <w:sz w:val="18"/>
            <w:szCs w:val="18"/>
            <w:lang w:val="en-US"/>
            <w:rPrChange w:id="6118" w:author="Manuel Hergenröder" w:date="2020-07-16T16:26:00Z">
              <w:rPr>
                <w:rFonts w:ascii="Consolas" w:hAnsi="Consolas"/>
                <w:color w:val="1F377F"/>
              </w:rPr>
            </w:rPrChange>
          </w:rPr>
          <w:t>a2</w:t>
        </w:r>
        <w:r w:rsidRPr="00625FEA">
          <w:rPr>
            <w:rFonts w:ascii="Consolas" w:hAnsi="Consolas"/>
            <w:color w:val="000000"/>
            <w:sz w:val="18"/>
            <w:szCs w:val="18"/>
            <w:lang w:val="en-US"/>
            <w:rPrChange w:id="6119" w:author="Manuel Hergenröder" w:date="2020-07-16T16:26:00Z">
              <w:rPr>
                <w:rFonts w:ascii="Consolas" w:hAnsi="Consolas"/>
                <w:color w:val="000000"/>
              </w:rPr>
            </w:rPrChange>
          </w:rPr>
          <w:t> = </w:t>
        </w:r>
        <w:r w:rsidRPr="00625FEA">
          <w:rPr>
            <w:rFonts w:ascii="Consolas" w:hAnsi="Consolas"/>
            <w:color w:val="1F377F"/>
            <w:sz w:val="18"/>
            <w:szCs w:val="18"/>
            <w:lang w:val="en-US"/>
            <w:rPrChange w:id="6120" w:author="Manuel Hergenröder" w:date="2020-07-16T16:26:00Z">
              <w:rPr>
                <w:rFonts w:ascii="Consolas" w:hAnsi="Consolas"/>
                <w:color w:val="1F377F"/>
              </w:rPr>
            </w:rPrChange>
          </w:rPr>
          <w:t>alpha</w:t>
        </w:r>
        <w:r w:rsidRPr="00625FEA">
          <w:rPr>
            <w:rFonts w:ascii="Consolas" w:hAnsi="Consolas"/>
            <w:color w:val="000000"/>
            <w:sz w:val="18"/>
            <w:szCs w:val="18"/>
            <w:lang w:val="en-US"/>
            <w:rPrChange w:id="6121" w:author="Manuel Hergenröder" w:date="2020-07-16T16:26:00Z">
              <w:rPr>
                <w:rFonts w:ascii="Consolas" w:hAnsi="Consolas"/>
                <w:color w:val="000000"/>
              </w:rPr>
            </w:rPrChange>
          </w:rPr>
          <w:t> / 2;</w:t>
        </w:r>
      </w:ins>
    </w:p>
    <w:p w14:paraId="1BAA8A97" w14:textId="77777777" w:rsidR="008F67FA" w:rsidRPr="00625FEA" w:rsidRDefault="008F67FA" w:rsidP="008F67FA">
      <w:pPr>
        <w:pStyle w:val="HTMLPreformatted"/>
        <w:shd w:val="clear" w:color="auto" w:fill="FFFFFF"/>
        <w:rPr>
          <w:ins w:id="6122" w:author="Manuel Hergenröder" w:date="2020-07-16T16:22:00Z"/>
          <w:rFonts w:ascii="Consolas" w:hAnsi="Consolas"/>
          <w:color w:val="000000"/>
          <w:sz w:val="18"/>
          <w:szCs w:val="18"/>
          <w:lang w:val="en-US"/>
          <w:rPrChange w:id="6123" w:author="Manuel Hergenröder" w:date="2020-07-16T16:26:00Z">
            <w:rPr>
              <w:ins w:id="6124" w:author="Manuel Hergenröder" w:date="2020-07-16T16:22:00Z"/>
              <w:rFonts w:ascii="Consolas" w:hAnsi="Consolas"/>
              <w:color w:val="000000"/>
            </w:rPr>
          </w:rPrChange>
        </w:rPr>
      </w:pPr>
      <w:ins w:id="6125" w:author="Manuel Hergenröder" w:date="2020-07-16T16:22:00Z">
        <w:r w:rsidRPr="00625FEA">
          <w:rPr>
            <w:rFonts w:ascii="Consolas" w:hAnsi="Consolas"/>
            <w:color w:val="000000"/>
            <w:sz w:val="18"/>
            <w:szCs w:val="18"/>
            <w:lang w:val="en-US"/>
            <w:rPrChange w:id="6126" w:author="Manuel Hergenröder" w:date="2020-07-16T16:26:00Z">
              <w:rPr>
                <w:rFonts w:ascii="Consolas" w:hAnsi="Consolas"/>
                <w:color w:val="000000"/>
              </w:rPr>
            </w:rPrChange>
          </w:rPr>
          <w:t>                </w:t>
        </w:r>
        <w:r w:rsidRPr="00625FEA">
          <w:rPr>
            <w:rFonts w:ascii="Consolas" w:hAnsi="Consolas"/>
            <w:color w:val="8F08C4"/>
            <w:sz w:val="18"/>
            <w:szCs w:val="18"/>
            <w:lang w:val="en-US"/>
            <w:rPrChange w:id="6127" w:author="Manuel Hergenröder" w:date="2020-07-16T16:26:00Z">
              <w:rPr>
                <w:rFonts w:ascii="Consolas" w:hAnsi="Consolas"/>
                <w:color w:val="8F08C4"/>
              </w:rPr>
            </w:rPrChange>
          </w:rPr>
          <w:t>for</w:t>
        </w:r>
        <w:r w:rsidRPr="00625FEA">
          <w:rPr>
            <w:rFonts w:ascii="Consolas" w:hAnsi="Consolas"/>
            <w:color w:val="000000"/>
            <w:sz w:val="18"/>
            <w:szCs w:val="18"/>
            <w:lang w:val="en-US"/>
            <w:rPrChange w:id="6128" w:author="Manuel Hergenröder" w:date="2020-07-16T16:26:00Z">
              <w:rPr>
                <w:rFonts w:ascii="Consolas" w:hAnsi="Consolas"/>
                <w:color w:val="000000"/>
              </w:rPr>
            </w:rPrChange>
          </w:rPr>
          <w:t> (</w:t>
        </w:r>
        <w:r w:rsidRPr="00625FEA">
          <w:rPr>
            <w:rFonts w:ascii="Consolas" w:hAnsi="Consolas"/>
            <w:color w:val="0000FF"/>
            <w:sz w:val="18"/>
            <w:szCs w:val="18"/>
            <w:lang w:val="en-US"/>
            <w:rPrChange w:id="6129" w:author="Manuel Hergenröder" w:date="2020-07-16T16:26:00Z">
              <w:rPr>
                <w:rFonts w:ascii="Consolas" w:hAnsi="Consolas"/>
                <w:color w:val="0000FF"/>
              </w:rPr>
            </w:rPrChange>
          </w:rPr>
          <w:t>int</w:t>
        </w:r>
        <w:r w:rsidRPr="00625FEA">
          <w:rPr>
            <w:rFonts w:ascii="Consolas" w:hAnsi="Consolas"/>
            <w:color w:val="000000"/>
            <w:sz w:val="18"/>
            <w:szCs w:val="18"/>
            <w:lang w:val="en-US"/>
            <w:rPrChange w:id="6130" w:author="Manuel Hergenröder" w:date="2020-07-16T16:26:00Z">
              <w:rPr>
                <w:rFonts w:ascii="Consolas" w:hAnsi="Consolas"/>
                <w:color w:val="000000"/>
              </w:rPr>
            </w:rPrChange>
          </w:rPr>
          <w:t> </w:t>
        </w:r>
        <w:r w:rsidRPr="00625FEA">
          <w:rPr>
            <w:rFonts w:ascii="Consolas" w:hAnsi="Consolas"/>
            <w:color w:val="1F377F"/>
            <w:sz w:val="18"/>
            <w:szCs w:val="18"/>
            <w:lang w:val="en-US"/>
            <w:rPrChange w:id="6131" w:author="Manuel Hergenröder" w:date="2020-07-16T16:26:00Z">
              <w:rPr>
                <w:rFonts w:ascii="Consolas" w:hAnsi="Consolas"/>
                <w:color w:val="1F377F"/>
              </w:rPr>
            </w:rPrChange>
          </w:rPr>
          <w:t>i</w:t>
        </w:r>
        <w:r w:rsidRPr="00625FEA">
          <w:rPr>
            <w:rFonts w:ascii="Consolas" w:hAnsi="Consolas"/>
            <w:color w:val="000000"/>
            <w:sz w:val="18"/>
            <w:szCs w:val="18"/>
            <w:lang w:val="en-US"/>
            <w:rPrChange w:id="6132" w:author="Manuel Hergenröder" w:date="2020-07-16T16:26:00Z">
              <w:rPr>
                <w:rFonts w:ascii="Consolas" w:hAnsi="Consolas"/>
                <w:color w:val="000000"/>
              </w:rPr>
            </w:rPrChange>
          </w:rPr>
          <w:t> = 0; </w:t>
        </w:r>
        <w:r w:rsidRPr="00625FEA">
          <w:rPr>
            <w:rFonts w:ascii="Consolas" w:hAnsi="Consolas"/>
            <w:color w:val="1F377F"/>
            <w:sz w:val="18"/>
            <w:szCs w:val="18"/>
            <w:lang w:val="en-US"/>
            <w:rPrChange w:id="6133" w:author="Manuel Hergenröder" w:date="2020-07-16T16:26:00Z">
              <w:rPr>
                <w:rFonts w:ascii="Consolas" w:hAnsi="Consolas"/>
                <w:color w:val="1F377F"/>
              </w:rPr>
            </w:rPrChange>
          </w:rPr>
          <w:t>i</w:t>
        </w:r>
        <w:r w:rsidRPr="00625FEA">
          <w:rPr>
            <w:rFonts w:ascii="Consolas" w:hAnsi="Consolas"/>
            <w:color w:val="000000"/>
            <w:sz w:val="18"/>
            <w:szCs w:val="18"/>
            <w:lang w:val="en-US"/>
            <w:rPrChange w:id="6134" w:author="Manuel Hergenröder" w:date="2020-07-16T16:26:00Z">
              <w:rPr>
                <w:rFonts w:ascii="Consolas" w:hAnsi="Consolas"/>
                <w:color w:val="000000"/>
              </w:rPr>
            </w:rPrChange>
          </w:rPr>
          <w:t> &lt; </w:t>
        </w:r>
        <w:r w:rsidRPr="00625FEA">
          <w:rPr>
            <w:rFonts w:ascii="Consolas" w:hAnsi="Consolas"/>
            <w:color w:val="1F377F"/>
            <w:sz w:val="18"/>
            <w:szCs w:val="18"/>
            <w:lang w:val="en-US"/>
            <w:rPrChange w:id="6135" w:author="Manuel Hergenröder" w:date="2020-07-16T16:26:00Z">
              <w:rPr>
                <w:rFonts w:ascii="Consolas" w:hAnsi="Consolas"/>
                <w:color w:val="1F377F"/>
              </w:rPr>
            </w:rPrChange>
          </w:rPr>
          <w:t>n</w:t>
        </w:r>
        <w:r w:rsidRPr="00625FEA">
          <w:rPr>
            <w:rFonts w:ascii="Consolas" w:hAnsi="Consolas"/>
            <w:color w:val="000000"/>
            <w:sz w:val="18"/>
            <w:szCs w:val="18"/>
            <w:lang w:val="en-US"/>
            <w:rPrChange w:id="6136" w:author="Manuel Hergenröder" w:date="2020-07-16T16:26:00Z">
              <w:rPr>
                <w:rFonts w:ascii="Consolas" w:hAnsi="Consolas"/>
                <w:color w:val="000000"/>
              </w:rPr>
            </w:rPrChange>
          </w:rPr>
          <w:t>; </w:t>
        </w:r>
        <w:r w:rsidRPr="00625FEA">
          <w:rPr>
            <w:rFonts w:ascii="Consolas" w:hAnsi="Consolas"/>
            <w:color w:val="1F377F"/>
            <w:sz w:val="18"/>
            <w:szCs w:val="18"/>
            <w:lang w:val="en-US"/>
            <w:rPrChange w:id="6137" w:author="Manuel Hergenröder" w:date="2020-07-16T16:26:00Z">
              <w:rPr>
                <w:rFonts w:ascii="Consolas" w:hAnsi="Consolas"/>
                <w:color w:val="1F377F"/>
              </w:rPr>
            </w:rPrChange>
          </w:rPr>
          <w:t>i</w:t>
        </w:r>
        <w:r w:rsidRPr="00625FEA">
          <w:rPr>
            <w:rFonts w:ascii="Consolas" w:hAnsi="Consolas"/>
            <w:color w:val="000000"/>
            <w:sz w:val="18"/>
            <w:szCs w:val="18"/>
            <w:lang w:val="en-US"/>
            <w:rPrChange w:id="6138" w:author="Manuel Hergenröder" w:date="2020-07-16T16:26:00Z">
              <w:rPr>
                <w:rFonts w:ascii="Consolas" w:hAnsi="Consolas"/>
                <w:color w:val="000000"/>
              </w:rPr>
            </w:rPrChange>
          </w:rPr>
          <w:t>++)</w:t>
        </w:r>
      </w:ins>
    </w:p>
    <w:p w14:paraId="789391E7" w14:textId="77777777" w:rsidR="008F67FA" w:rsidRPr="00625FEA" w:rsidRDefault="008F67FA" w:rsidP="008F67FA">
      <w:pPr>
        <w:pStyle w:val="HTMLPreformatted"/>
        <w:shd w:val="clear" w:color="auto" w:fill="FFFFFF"/>
        <w:rPr>
          <w:ins w:id="6139" w:author="Manuel Hergenröder" w:date="2020-07-16T16:22:00Z"/>
          <w:rFonts w:ascii="Consolas" w:hAnsi="Consolas"/>
          <w:color w:val="000000"/>
          <w:sz w:val="18"/>
          <w:szCs w:val="18"/>
          <w:lang w:val="en-US"/>
          <w:rPrChange w:id="6140" w:author="Manuel Hergenröder" w:date="2020-07-16T16:26:00Z">
            <w:rPr>
              <w:ins w:id="6141" w:author="Manuel Hergenröder" w:date="2020-07-16T16:22:00Z"/>
              <w:rFonts w:ascii="Consolas" w:hAnsi="Consolas"/>
              <w:color w:val="000000"/>
            </w:rPr>
          </w:rPrChange>
        </w:rPr>
      </w:pPr>
      <w:ins w:id="6142" w:author="Manuel Hergenröder" w:date="2020-07-16T16:22:00Z">
        <w:r w:rsidRPr="00625FEA">
          <w:rPr>
            <w:rFonts w:ascii="Consolas" w:hAnsi="Consolas"/>
            <w:color w:val="000000"/>
            <w:sz w:val="18"/>
            <w:szCs w:val="18"/>
            <w:lang w:val="en-US"/>
            <w:rPrChange w:id="6143" w:author="Manuel Hergenröder" w:date="2020-07-16T16:26:00Z">
              <w:rPr>
                <w:rFonts w:ascii="Consolas" w:hAnsi="Consolas"/>
                <w:color w:val="000000"/>
              </w:rPr>
            </w:rPrChange>
          </w:rPr>
          <w:t>                    </w:t>
        </w:r>
        <w:r w:rsidRPr="00625FEA">
          <w:rPr>
            <w:rFonts w:ascii="Consolas" w:hAnsi="Consolas"/>
            <w:color w:val="1F377F"/>
            <w:sz w:val="18"/>
            <w:szCs w:val="18"/>
            <w:lang w:val="en-US"/>
            <w:rPrChange w:id="6144" w:author="Manuel Hergenröder" w:date="2020-07-16T16:26:00Z">
              <w:rPr>
                <w:rFonts w:ascii="Consolas" w:hAnsi="Consolas"/>
                <w:color w:val="1F377F"/>
              </w:rPr>
            </w:rPrChange>
          </w:rPr>
          <w:t>window</w:t>
        </w:r>
        <w:r w:rsidRPr="00625FEA">
          <w:rPr>
            <w:rFonts w:ascii="Consolas" w:hAnsi="Consolas"/>
            <w:color w:val="000000"/>
            <w:sz w:val="18"/>
            <w:szCs w:val="18"/>
            <w:lang w:val="en-US"/>
            <w:rPrChange w:id="6145" w:author="Manuel Hergenröder" w:date="2020-07-16T16:26:00Z">
              <w:rPr>
                <w:rFonts w:ascii="Consolas" w:hAnsi="Consolas"/>
                <w:color w:val="000000"/>
              </w:rPr>
            </w:rPrChange>
          </w:rPr>
          <w:t>[</w:t>
        </w:r>
        <w:r w:rsidRPr="00625FEA">
          <w:rPr>
            <w:rFonts w:ascii="Consolas" w:hAnsi="Consolas"/>
            <w:color w:val="1F377F"/>
            <w:sz w:val="18"/>
            <w:szCs w:val="18"/>
            <w:lang w:val="en-US"/>
            <w:rPrChange w:id="6146" w:author="Manuel Hergenröder" w:date="2020-07-16T16:26:00Z">
              <w:rPr>
                <w:rFonts w:ascii="Consolas" w:hAnsi="Consolas"/>
                <w:color w:val="1F377F"/>
              </w:rPr>
            </w:rPrChange>
          </w:rPr>
          <w:t>i</w:t>
        </w:r>
        <w:r w:rsidRPr="00625FEA">
          <w:rPr>
            <w:rFonts w:ascii="Consolas" w:hAnsi="Consolas"/>
            <w:color w:val="000000"/>
            <w:sz w:val="18"/>
            <w:szCs w:val="18"/>
            <w:lang w:val="en-US"/>
            <w:rPrChange w:id="6147" w:author="Manuel Hergenröder" w:date="2020-07-16T16:26:00Z">
              <w:rPr>
                <w:rFonts w:ascii="Consolas" w:hAnsi="Consolas"/>
                <w:color w:val="000000"/>
              </w:rPr>
            </w:rPrChange>
          </w:rPr>
          <w:t>] =</w:t>
        </w:r>
      </w:ins>
    </w:p>
    <w:p w14:paraId="505153F6" w14:textId="77777777" w:rsidR="008F67FA" w:rsidRPr="00625FEA" w:rsidRDefault="008F67FA" w:rsidP="008F67FA">
      <w:pPr>
        <w:pStyle w:val="HTMLPreformatted"/>
        <w:shd w:val="clear" w:color="auto" w:fill="FFFFFF"/>
        <w:rPr>
          <w:ins w:id="6148" w:author="Manuel Hergenröder" w:date="2020-07-16T16:22:00Z"/>
          <w:rFonts w:ascii="Consolas" w:hAnsi="Consolas"/>
          <w:color w:val="000000"/>
          <w:sz w:val="18"/>
          <w:szCs w:val="18"/>
          <w:lang w:val="en-US"/>
          <w:rPrChange w:id="6149" w:author="Manuel Hergenröder" w:date="2020-07-16T16:26:00Z">
            <w:rPr>
              <w:ins w:id="6150" w:author="Manuel Hergenröder" w:date="2020-07-16T16:22:00Z"/>
              <w:rFonts w:ascii="Consolas" w:hAnsi="Consolas"/>
              <w:color w:val="000000"/>
            </w:rPr>
          </w:rPrChange>
        </w:rPr>
      </w:pPr>
      <w:ins w:id="6151" w:author="Manuel Hergenröder" w:date="2020-07-16T16:22:00Z">
        <w:r w:rsidRPr="00625FEA">
          <w:rPr>
            <w:rFonts w:ascii="Consolas" w:hAnsi="Consolas"/>
            <w:color w:val="000000"/>
            <w:sz w:val="18"/>
            <w:szCs w:val="18"/>
            <w:lang w:val="en-US"/>
            <w:rPrChange w:id="6152" w:author="Manuel Hergenröder" w:date="2020-07-16T16:26:00Z">
              <w:rPr>
                <w:rFonts w:ascii="Consolas" w:hAnsi="Consolas"/>
                <w:color w:val="000000"/>
              </w:rPr>
            </w:rPrChange>
          </w:rPr>
          <w:t>                            </w:t>
        </w:r>
        <w:r w:rsidRPr="00625FEA">
          <w:rPr>
            <w:rFonts w:ascii="Consolas" w:hAnsi="Consolas"/>
            <w:color w:val="1F377F"/>
            <w:sz w:val="18"/>
            <w:szCs w:val="18"/>
            <w:lang w:val="en-US"/>
            <w:rPrChange w:id="6153" w:author="Manuel Hergenröder" w:date="2020-07-16T16:26:00Z">
              <w:rPr>
                <w:rFonts w:ascii="Consolas" w:hAnsi="Consolas"/>
                <w:color w:val="1F377F"/>
              </w:rPr>
            </w:rPrChange>
          </w:rPr>
          <w:t>a0</w:t>
        </w:r>
      </w:ins>
    </w:p>
    <w:p w14:paraId="5B0EE6BF" w14:textId="77777777" w:rsidR="008F67FA" w:rsidRPr="00625FEA" w:rsidRDefault="008F67FA" w:rsidP="008F67FA">
      <w:pPr>
        <w:pStyle w:val="HTMLPreformatted"/>
        <w:shd w:val="clear" w:color="auto" w:fill="FFFFFF"/>
        <w:rPr>
          <w:ins w:id="6154" w:author="Manuel Hergenröder" w:date="2020-07-16T16:22:00Z"/>
          <w:rFonts w:ascii="Consolas" w:hAnsi="Consolas"/>
          <w:color w:val="000000"/>
          <w:sz w:val="18"/>
          <w:szCs w:val="18"/>
          <w:lang w:val="en-US"/>
          <w:rPrChange w:id="6155" w:author="Manuel Hergenröder" w:date="2020-07-16T16:26:00Z">
            <w:rPr>
              <w:ins w:id="6156" w:author="Manuel Hergenröder" w:date="2020-07-16T16:22:00Z"/>
              <w:rFonts w:ascii="Consolas" w:hAnsi="Consolas"/>
              <w:color w:val="000000"/>
            </w:rPr>
          </w:rPrChange>
        </w:rPr>
      </w:pPr>
      <w:ins w:id="6157" w:author="Manuel Hergenröder" w:date="2020-07-16T16:22:00Z">
        <w:r w:rsidRPr="00625FEA">
          <w:rPr>
            <w:rFonts w:ascii="Consolas" w:hAnsi="Consolas"/>
            <w:color w:val="000000"/>
            <w:sz w:val="18"/>
            <w:szCs w:val="18"/>
            <w:lang w:val="en-US"/>
            <w:rPrChange w:id="6158" w:author="Manuel Hergenröder" w:date="2020-07-16T16:26:00Z">
              <w:rPr>
                <w:rFonts w:ascii="Consolas" w:hAnsi="Consolas"/>
                <w:color w:val="000000"/>
              </w:rPr>
            </w:rPrChange>
          </w:rPr>
          <w:t>                        - </w:t>
        </w:r>
        <w:r w:rsidRPr="00625FEA">
          <w:rPr>
            <w:rFonts w:ascii="Consolas" w:hAnsi="Consolas"/>
            <w:color w:val="1F377F"/>
            <w:sz w:val="18"/>
            <w:szCs w:val="18"/>
            <w:lang w:val="en-US"/>
            <w:rPrChange w:id="6159" w:author="Manuel Hergenröder" w:date="2020-07-16T16:26:00Z">
              <w:rPr>
                <w:rFonts w:ascii="Consolas" w:hAnsi="Consolas"/>
                <w:color w:val="1F377F"/>
              </w:rPr>
            </w:rPrChange>
          </w:rPr>
          <w:t>a1</w:t>
        </w:r>
        <w:r w:rsidRPr="00625FEA">
          <w:rPr>
            <w:rFonts w:ascii="Consolas" w:hAnsi="Consolas"/>
            <w:color w:val="000000"/>
            <w:sz w:val="18"/>
            <w:szCs w:val="18"/>
            <w:lang w:val="en-US"/>
            <w:rPrChange w:id="6160" w:author="Manuel Hergenröder" w:date="2020-07-16T16:26:00Z">
              <w:rPr>
                <w:rFonts w:ascii="Consolas" w:hAnsi="Consolas"/>
                <w:color w:val="000000"/>
              </w:rPr>
            </w:rPrChange>
          </w:rPr>
          <w:t> * System.</w:t>
        </w:r>
        <w:r w:rsidRPr="00625FEA">
          <w:rPr>
            <w:rFonts w:ascii="Consolas" w:hAnsi="Consolas"/>
            <w:color w:val="2B91AF"/>
            <w:sz w:val="18"/>
            <w:szCs w:val="18"/>
            <w:lang w:val="en-US"/>
            <w:rPrChange w:id="6161" w:author="Manuel Hergenröder" w:date="2020-07-16T16:26:00Z">
              <w:rPr>
                <w:rFonts w:ascii="Consolas" w:hAnsi="Consolas"/>
                <w:color w:val="2B91AF"/>
              </w:rPr>
            </w:rPrChange>
          </w:rPr>
          <w:t>Math</w:t>
        </w:r>
        <w:r w:rsidRPr="00625FEA">
          <w:rPr>
            <w:rFonts w:ascii="Consolas" w:hAnsi="Consolas"/>
            <w:color w:val="000000"/>
            <w:sz w:val="18"/>
            <w:szCs w:val="18"/>
            <w:lang w:val="en-US"/>
            <w:rPrChange w:id="6162" w:author="Manuel Hergenröder" w:date="2020-07-16T16:26:00Z">
              <w:rPr>
                <w:rFonts w:ascii="Consolas" w:hAnsi="Consolas"/>
                <w:color w:val="000000"/>
              </w:rPr>
            </w:rPrChange>
          </w:rPr>
          <w:t>.</w:t>
        </w:r>
        <w:r w:rsidRPr="00625FEA">
          <w:rPr>
            <w:rFonts w:ascii="Consolas" w:hAnsi="Consolas"/>
            <w:color w:val="74531F"/>
            <w:sz w:val="18"/>
            <w:szCs w:val="18"/>
            <w:lang w:val="en-US"/>
            <w:rPrChange w:id="6163" w:author="Manuel Hergenröder" w:date="2020-07-16T16:26:00Z">
              <w:rPr>
                <w:rFonts w:ascii="Consolas" w:hAnsi="Consolas"/>
                <w:color w:val="74531F"/>
              </w:rPr>
            </w:rPrChange>
          </w:rPr>
          <w:t>Cos</w:t>
        </w:r>
        <w:r w:rsidRPr="00625FEA">
          <w:rPr>
            <w:rFonts w:ascii="Consolas" w:hAnsi="Consolas"/>
            <w:color w:val="000000"/>
            <w:sz w:val="18"/>
            <w:szCs w:val="18"/>
            <w:lang w:val="en-US"/>
            <w:rPrChange w:id="6164" w:author="Manuel Hergenröder" w:date="2020-07-16T16:26:00Z">
              <w:rPr>
                <w:rFonts w:ascii="Consolas" w:hAnsi="Consolas"/>
                <w:color w:val="000000"/>
              </w:rPr>
            </w:rPrChange>
          </w:rPr>
          <w:t>((</w:t>
        </w:r>
        <w:r w:rsidRPr="00625FEA">
          <w:rPr>
            <w:rFonts w:ascii="Consolas" w:hAnsi="Consolas"/>
            <w:color w:val="0000FF"/>
            <w:sz w:val="18"/>
            <w:szCs w:val="18"/>
            <w:lang w:val="en-US"/>
            <w:rPrChange w:id="6165"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166" w:author="Manuel Hergenröder" w:date="2020-07-16T16:26:00Z">
              <w:rPr>
                <w:rFonts w:ascii="Consolas" w:hAnsi="Consolas"/>
                <w:color w:val="000000"/>
              </w:rPr>
            </w:rPrChange>
          </w:rPr>
          <w:t>)</w:t>
        </w:r>
        <w:r w:rsidRPr="00625FEA">
          <w:rPr>
            <w:rFonts w:ascii="Consolas" w:hAnsi="Consolas"/>
            <w:color w:val="1F377F"/>
            <w:sz w:val="18"/>
            <w:szCs w:val="18"/>
            <w:lang w:val="en-US"/>
            <w:rPrChange w:id="6167" w:author="Manuel Hergenröder" w:date="2020-07-16T16:26:00Z">
              <w:rPr>
                <w:rFonts w:ascii="Consolas" w:hAnsi="Consolas"/>
                <w:color w:val="1F377F"/>
              </w:rPr>
            </w:rPrChange>
          </w:rPr>
          <w:t>i</w:t>
        </w:r>
        <w:r w:rsidRPr="00625FEA">
          <w:rPr>
            <w:rFonts w:ascii="Consolas" w:hAnsi="Consolas"/>
            <w:color w:val="000000"/>
            <w:sz w:val="18"/>
            <w:szCs w:val="18"/>
            <w:lang w:val="en-US"/>
            <w:rPrChange w:id="6168" w:author="Manuel Hergenröder" w:date="2020-07-16T16:26:00Z">
              <w:rPr>
                <w:rFonts w:ascii="Consolas" w:hAnsi="Consolas"/>
                <w:color w:val="000000"/>
              </w:rPr>
            </w:rPrChange>
          </w:rPr>
          <w:t> * 2 * System.</w:t>
        </w:r>
        <w:r w:rsidRPr="00625FEA">
          <w:rPr>
            <w:rFonts w:ascii="Consolas" w:hAnsi="Consolas"/>
            <w:color w:val="2B91AF"/>
            <w:sz w:val="18"/>
            <w:szCs w:val="18"/>
            <w:lang w:val="en-US"/>
            <w:rPrChange w:id="6169" w:author="Manuel Hergenröder" w:date="2020-07-16T16:26:00Z">
              <w:rPr>
                <w:rFonts w:ascii="Consolas" w:hAnsi="Consolas"/>
                <w:color w:val="2B91AF"/>
              </w:rPr>
            </w:rPrChange>
          </w:rPr>
          <w:t>Math</w:t>
        </w:r>
        <w:r w:rsidRPr="00625FEA">
          <w:rPr>
            <w:rFonts w:ascii="Consolas" w:hAnsi="Consolas"/>
            <w:color w:val="000000"/>
            <w:sz w:val="18"/>
            <w:szCs w:val="18"/>
            <w:lang w:val="en-US"/>
            <w:rPrChange w:id="6170" w:author="Manuel Hergenröder" w:date="2020-07-16T16:26:00Z">
              <w:rPr>
                <w:rFonts w:ascii="Consolas" w:hAnsi="Consolas"/>
                <w:color w:val="000000"/>
              </w:rPr>
            </w:rPrChange>
          </w:rPr>
          <w:t>.PI / (</w:t>
        </w:r>
        <w:r w:rsidRPr="00625FEA">
          <w:rPr>
            <w:rFonts w:ascii="Consolas" w:hAnsi="Consolas"/>
            <w:color w:val="1F377F"/>
            <w:sz w:val="18"/>
            <w:szCs w:val="18"/>
            <w:lang w:val="en-US"/>
            <w:rPrChange w:id="6171" w:author="Manuel Hergenröder" w:date="2020-07-16T16:26:00Z">
              <w:rPr>
                <w:rFonts w:ascii="Consolas" w:hAnsi="Consolas"/>
                <w:color w:val="1F377F"/>
              </w:rPr>
            </w:rPrChange>
          </w:rPr>
          <w:t>n</w:t>
        </w:r>
        <w:r w:rsidRPr="00625FEA">
          <w:rPr>
            <w:rFonts w:ascii="Consolas" w:hAnsi="Consolas"/>
            <w:color w:val="000000"/>
            <w:sz w:val="18"/>
            <w:szCs w:val="18"/>
            <w:lang w:val="en-US"/>
            <w:rPrChange w:id="6172" w:author="Manuel Hergenröder" w:date="2020-07-16T16:26:00Z">
              <w:rPr>
                <w:rFonts w:ascii="Consolas" w:hAnsi="Consolas"/>
                <w:color w:val="000000"/>
              </w:rPr>
            </w:rPrChange>
          </w:rPr>
          <w:t> - 1))</w:t>
        </w:r>
      </w:ins>
    </w:p>
    <w:p w14:paraId="65B71A2E" w14:textId="77777777" w:rsidR="008F67FA" w:rsidRPr="00625FEA" w:rsidRDefault="008F67FA" w:rsidP="008F67FA">
      <w:pPr>
        <w:pStyle w:val="HTMLPreformatted"/>
        <w:shd w:val="clear" w:color="auto" w:fill="FFFFFF"/>
        <w:rPr>
          <w:ins w:id="6173" w:author="Manuel Hergenröder" w:date="2020-07-16T16:22:00Z"/>
          <w:rFonts w:ascii="Consolas" w:hAnsi="Consolas"/>
          <w:color w:val="000000"/>
          <w:sz w:val="18"/>
          <w:szCs w:val="18"/>
          <w:lang w:val="en-US"/>
          <w:rPrChange w:id="6174" w:author="Manuel Hergenröder" w:date="2020-07-16T16:26:00Z">
            <w:rPr>
              <w:ins w:id="6175" w:author="Manuel Hergenröder" w:date="2020-07-16T16:22:00Z"/>
              <w:rFonts w:ascii="Consolas" w:hAnsi="Consolas"/>
              <w:color w:val="000000"/>
            </w:rPr>
          </w:rPrChange>
        </w:rPr>
      </w:pPr>
      <w:ins w:id="6176" w:author="Manuel Hergenröder" w:date="2020-07-16T16:22:00Z">
        <w:r w:rsidRPr="00625FEA">
          <w:rPr>
            <w:rFonts w:ascii="Consolas" w:hAnsi="Consolas"/>
            <w:color w:val="000000"/>
            <w:sz w:val="18"/>
            <w:szCs w:val="18"/>
            <w:lang w:val="en-US"/>
            <w:rPrChange w:id="6177" w:author="Manuel Hergenröder" w:date="2020-07-16T16:26:00Z">
              <w:rPr>
                <w:rFonts w:ascii="Consolas" w:hAnsi="Consolas"/>
                <w:color w:val="000000"/>
              </w:rPr>
            </w:rPrChange>
          </w:rPr>
          <w:t>                        + </w:t>
        </w:r>
        <w:r w:rsidRPr="00625FEA">
          <w:rPr>
            <w:rFonts w:ascii="Consolas" w:hAnsi="Consolas"/>
            <w:color w:val="1F377F"/>
            <w:sz w:val="18"/>
            <w:szCs w:val="18"/>
            <w:lang w:val="en-US"/>
            <w:rPrChange w:id="6178" w:author="Manuel Hergenröder" w:date="2020-07-16T16:26:00Z">
              <w:rPr>
                <w:rFonts w:ascii="Consolas" w:hAnsi="Consolas"/>
                <w:color w:val="1F377F"/>
              </w:rPr>
            </w:rPrChange>
          </w:rPr>
          <w:t>a2</w:t>
        </w:r>
        <w:r w:rsidRPr="00625FEA">
          <w:rPr>
            <w:rFonts w:ascii="Consolas" w:hAnsi="Consolas"/>
            <w:color w:val="000000"/>
            <w:sz w:val="18"/>
            <w:szCs w:val="18"/>
            <w:lang w:val="en-US"/>
            <w:rPrChange w:id="6179" w:author="Manuel Hergenröder" w:date="2020-07-16T16:26:00Z">
              <w:rPr>
                <w:rFonts w:ascii="Consolas" w:hAnsi="Consolas"/>
                <w:color w:val="000000"/>
              </w:rPr>
            </w:rPrChange>
          </w:rPr>
          <w:t> * System.</w:t>
        </w:r>
        <w:r w:rsidRPr="00625FEA">
          <w:rPr>
            <w:rFonts w:ascii="Consolas" w:hAnsi="Consolas"/>
            <w:color w:val="2B91AF"/>
            <w:sz w:val="18"/>
            <w:szCs w:val="18"/>
            <w:lang w:val="en-US"/>
            <w:rPrChange w:id="6180" w:author="Manuel Hergenröder" w:date="2020-07-16T16:26:00Z">
              <w:rPr>
                <w:rFonts w:ascii="Consolas" w:hAnsi="Consolas"/>
                <w:color w:val="2B91AF"/>
              </w:rPr>
            </w:rPrChange>
          </w:rPr>
          <w:t>Math</w:t>
        </w:r>
        <w:r w:rsidRPr="00625FEA">
          <w:rPr>
            <w:rFonts w:ascii="Consolas" w:hAnsi="Consolas"/>
            <w:color w:val="000000"/>
            <w:sz w:val="18"/>
            <w:szCs w:val="18"/>
            <w:lang w:val="en-US"/>
            <w:rPrChange w:id="6181" w:author="Manuel Hergenröder" w:date="2020-07-16T16:26:00Z">
              <w:rPr>
                <w:rFonts w:ascii="Consolas" w:hAnsi="Consolas"/>
                <w:color w:val="000000"/>
              </w:rPr>
            </w:rPrChange>
          </w:rPr>
          <w:t>.</w:t>
        </w:r>
        <w:r w:rsidRPr="00625FEA">
          <w:rPr>
            <w:rFonts w:ascii="Consolas" w:hAnsi="Consolas"/>
            <w:color w:val="74531F"/>
            <w:sz w:val="18"/>
            <w:szCs w:val="18"/>
            <w:lang w:val="en-US"/>
            <w:rPrChange w:id="6182" w:author="Manuel Hergenröder" w:date="2020-07-16T16:26:00Z">
              <w:rPr>
                <w:rFonts w:ascii="Consolas" w:hAnsi="Consolas"/>
                <w:color w:val="74531F"/>
              </w:rPr>
            </w:rPrChange>
          </w:rPr>
          <w:t>Cos</w:t>
        </w:r>
        <w:r w:rsidRPr="00625FEA">
          <w:rPr>
            <w:rFonts w:ascii="Consolas" w:hAnsi="Consolas"/>
            <w:color w:val="000000"/>
            <w:sz w:val="18"/>
            <w:szCs w:val="18"/>
            <w:lang w:val="en-US"/>
            <w:rPrChange w:id="6183" w:author="Manuel Hergenröder" w:date="2020-07-16T16:26:00Z">
              <w:rPr>
                <w:rFonts w:ascii="Consolas" w:hAnsi="Consolas"/>
                <w:color w:val="000000"/>
              </w:rPr>
            </w:rPrChange>
          </w:rPr>
          <w:t>((</w:t>
        </w:r>
        <w:r w:rsidRPr="00625FEA">
          <w:rPr>
            <w:rFonts w:ascii="Consolas" w:hAnsi="Consolas"/>
            <w:color w:val="0000FF"/>
            <w:sz w:val="18"/>
            <w:szCs w:val="18"/>
            <w:lang w:val="en-US"/>
            <w:rPrChange w:id="6184"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185" w:author="Manuel Hergenröder" w:date="2020-07-16T16:26:00Z">
              <w:rPr>
                <w:rFonts w:ascii="Consolas" w:hAnsi="Consolas"/>
                <w:color w:val="000000"/>
              </w:rPr>
            </w:rPrChange>
          </w:rPr>
          <w:t>)</w:t>
        </w:r>
        <w:r w:rsidRPr="00625FEA">
          <w:rPr>
            <w:rFonts w:ascii="Consolas" w:hAnsi="Consolas"/>
            <w:color w:val="1F377F"/>
            <w:sz w:val="18"/>
            <w:szCs w:val="18"/>
            <w:lang w:val="en-US"/>
            <w:rPrChange w:id="6186" w:author="Manuel Hergenröder" w:date="2020-07-16T16:26:00Z">
              <w:rPr>
                <w:rFonts w:ascii="Consolas" w:hAnsi="Consolas"/>
                <w:color w:val="1F377F"/>
              </w:rPr>
            </w:rPrChange>
          </w:rPr>
          <w:t>i</w:t>
        </w:r>
        <w:r w:rsidRPr="00625FEA">
          <w:rPr>
            <w:rFonts w:ascii="Consolas" w:hAnsi="Consolas"/>
            <w:color w:val="000000"/>
            <w:sz w:val="18"/>
            <w:szCs w:val="18"/>
            <w:lang w:val="en-US"/>
            <w:rPrChange w:id="6187" w:author="Manuel Hergenröder" w:date="2020-07-16T16:26:00Z">
              <w:rPr>
                <w:rFonts w:ascii="Consolas" w:hAnsi="Consolas"/>
                <w:color w:val="000000"/>
              </w:rPr>
            </w:rPrChange>
          </w:rPr>
          <w:t> * 4 * System.</w:t>
        </w:r>
        <w:r w:rsidRPr="00625FEA">
          <w:rPr>
            <w:rFonts w:ascii="Consolas" w:hAnsi="Consolas"/>
            <w:color w:val="2B91AF"/>
            <w:sz w:val="18"/>
            <w:szCs w:val="18"/>
            <w:lang w:val="en-US"/>
            <w:rPrChange w:id="6188" w:author="Manuel Hergenröder" w:date="2020-07-16T16:26:00Z">
              <w:rPr>
                <w:rFonts w:ascii="Consolas" w:hAnsi="Consolas"/>
                <w:color w:val="2B91AF"/>
              </w:rPr>
            </w:rPrChange>
          </w:rPr>
          <w:t>Math</w:t>
        </w:r>
        <w:r w:rsidRPr="00625FEA">
          <w:rPr>
            <w:rFonts w:ascii="Consolas" w:hAnsi="Consolas"/>
            <w:color w:val="000000"/>
            <w:sz w:val="18"/>
            <w:szCs w:val="18"/>
            <w:lang w:val="en-US"/>
            <w:rPrChange w:id="6189" w:author="Manuel Hergenröder" w:date="2020-07-16T16:26:00Z">
              <w:rPr>
                <w:rFonts w:ascii="Consolas" w:hAnsi="Consolas"/>
                <w:color w:val="000000"/>
              </w:rPr>
            </w:rPrChange>
          </w:rPr>
          <w:t>.PI / (</w:t>
        </w:r>
        <w:r w:rsidRPr="00625FEA">
          <w:rPr>
            <w:rFonts w:ascii="Consolas" w:hAnsi="Consolas"/>
            <w:color w:val="1F377F"/>
            <w:sz w:val="18"/>
            <w:szCs w:val="18"/>
            <w:lang w:val="en-US"/>
            <w:rPrChange w:id="6190" w:author="Manuel Hergenröder" w:date="2020-07-16T16:26:00Z">
              <w:rPr>
                <w:rFonts w:ascii="Consolas" w:hAnsi="Consolas"/>
                <w:color w:val="1F377F"/>
              </w:rPr>
            </w:rPrChange>
          </w:rPr>
          <w:t>n</w:t>
        </w:r>
        <w:r w:rsidRPr="00625FEA">
          <w:rPr>
            <w:rFonts w:ascii="Consolas" w:hAnsi="Consolas"/>
            <w:color w:val="000000"/>
            <w:sz w:val="18"/>
            <w:szCs w:val="18"/>
            <w:lang w:val="en-US"/>
            <w:rPrChange w:id="6191" w:author="Manuel Hergenröder" w:date="2020-07-16T16:26:00Z">
              <w:rPr>
                <w:rFonts w:ascii="Consolas" w:hAnsi="Consolas"/>
                <w:color w:val="000000"/>
              </w:rPr>
            </w:rPrChange>
          </w:rPr>
          <w:t> - 1));</w:t>
        </w:r>
      </w:ins>
    </w:p>
    <w:p w14:paraId="3C744D06" w14:textId="77777777" w:rsidR="008F67FA" w:rsidRPr="00625FEA" w:rsidRDefault="008F67FA" w:rsidP="008F67FA">
      <w:pPr>
        <w:pStyle w:val="HTMLPreformatted"/>
        <w:shd w:val="clear" w:color="auto" w:fill="FFFFFF"/>
        <w:rPr>
          <w:ins w:id="6192" w:author="Manuel Hergenröder" w:date="2020-07-16T16:22:00Z"/>
          <w:rFonts w:ascii="Consolas" w:hAnsi="Consolas"/>
          <w:color w:val="000000"/>
          <w:sz w:val="18"/>
          <w:szCs w:val="18"/>
          <w:lang w:val="en-US"/>
          <w:rPrChange w:id="6193" w:author="Manuel Hergenröder" w:date="2020-07-16T16:26:00Z">
            <w:rPr>
              <w:ins w:id="6194" w:author="Manuel Hergenröder" w:date="2020-07-16T16:22:00Z"/>
              <w:rFonts w:ascii="Consolas" w:hAnsi="Consolas"/>
              <w:color w:val="000000"/>
            </w:rPr>
          </w:rPrChange>
        </w:rPr>
      </w:pPr>
      <w:ins w:id="6195" w:author="Manuel Hergenröder" w:date="2020-07-16T16:22:00Z">
        <w:r w:rsidRPr="00625FEA">
          <w:rPr>
            <w:rFonts w:ascii="Consolas" w:hAnsi="Consolas"/>
            <w:color w:val="000000"/>
            <w:sz w:val="18"/>
            <w:szCs w:val="18"/>
            <w:lang w:val="en-US"/>
            <w:rPrChange w:id="6196" w:author="Manuel Hergenröder" w:date="2020-07-16T16:26:00Z">
              <w:rPr>
                <w:rFonts w:ascii="Consolas" w:hAnsi="Consolas"/>
                <w:color w:val="000000"/>
              </w:rPr>
            </w:rPrChange>
          </w:rPr>
          <w:t>                </w:t>
        </w:r>
        <w:r w:rsidRPr="00625FEA">
          <w:rPr>
            <w:rFonts w:ascii="Consolas" w:hAnsi="Consolas"/>
            <w:color w:val="8F08C4"/>
            <w:sz w:val="18"/>
            <w:szCs w:val="18"/>
            <w:lang w:val="en-US"/>
            <w:rPrChange w:id="6197" w:author="Manuel Hergenröder" w:date="2020-07-16T16:26:00Z">
              <w:rPr>
                <w:rFonts w:ascii="Consolas" w:hAnsi="Consolas"/>
                <w:color w:val="8F08C4"/>
              </w:rPr>
            </w:rPrChange>
          </w:rPr>
          <w:t>break</w:t>
        </w:r>
        <w:r w:rsidRPr="00625FEA">
          <w:rPr>
            <w:rFonts w:ascii="Consolas" w:hAnsi="Consolas"/>
            <w:color w:val="000000"/>
            <w:sz w:val="18"/>
            <w:szCs w:val="18"/>
            <w:lang w:val="en-US"/>
            <w:rPrChange w:id="6198" w:author="Manuel Hergenröder" w:date="2020-07-16T16:26:00Z">
              <w:rPr>
                <w:rFonts w:ascii="Consolas" w:hAnsi="Consolas"/>
                <w:color w:val="000000"/>
              </w:rPr>
            </w:rPrChange>
          </w:rPr>
          <w:t>;</w:t>
        </w:r>
      </w:ins>
    </w:p>
    <w:p w14:paraId="54BBB1C0" w14:textId="77777777" w:rsidR="008F67FA" w:rsidRPr="00625FEA" w:rsidRDefault="008F67FA" w:rsidP="008F67FA">
      <w:pPr>
        <w:pStyle w:val="HTMLPreformatted"/>
        <w:shd w:val="clear" w:color="auto" w:fill="FFFFFF"/>
        <w:rPr>
          <w:ins w:id="6199" w:author="Manuel Hergenröder" w:date="2020-07-16T16:22:00Z"/>
          <w:rFonts w:ascii="Consolas" w:hAnsi="Consolas"/>
          <w:color w:val="000000"/>
          <w:sz w:val="18"/>
          <w:szCs w:val="18"/>
          <w:lang w:val="en-US"/>
          <w:rPrChange w:id="6200" w:author="Manuel Hergenröder" w:date="2020-07-16T16:26:00Z">
            <w:rPr>
              <w:ins w:id="6201" w:author="Manuel Hergenröder" w:date="2020-07-16T16:22:00Z"/>
              <w:rFonts w:ascii="Consolas" w:hAnsi="Consolas"/>
              <w:color w:val="000000"/>
            </w:rPr>
          </w:rPrChange>
        </w:rPr>
      </w:pPr>
      <w:ins w:id="6202" w:author="Manuel Hergenröder" w:date="2020-07-16T16:22:00Z">
        <w:r w:rsidRPr="00625FEA">
          <w:rPr>
            <w:rFonts w:ascii="Consolas" w:hAnsi="Consolas"/>
            <w:color w:val="000000"/>
            <w:sz w:val="18"/>
            <w:szCs w:val="18"/>
            <w:lang w:val="en-US"/>
            <w:rPrChange w:id="6203" w:author="Manuel Hergenröder" w:date="2020-07-16T16:26:00Z">
              <w:rPr>
                <w:rFonts w:ascii="Consolas" w:hAnsi="Consolas"/>
                <w:color w:val="000000"/>
              </w:rPr>
            </w:rPrChange>
          </w:rPr>
          <w:t xml:space="preserve"> </w:t>
        </w:r>
      </w:ins>
    </w:p>
    <w:p w14:paraId="3F9EF309" w14:textId="77777777" w:rsidR="008F67FA" w:rsidRPr="00625FEA" w:rsidRDefault="008F67FA" w:rsidP="008F67FA">
      <w:pPr>
        <w:pStyle w:val="HTMLPreformatted"/>
        <w:shd w:val="clear" w:color="auto" w:fill="FFFFFF"/>
        <w:rPr>
          <w:ins w:id="6204" w:author="Manuel Hergenröder" w:date="2020-07-16T16:22:00Z"/>
          <w:rFonts w:ascii="Consolas" w:hAnsi="Consolas"/>
          <w:color w:val="000000"/>
          <w:sz w:val="18"/>
          <w:szCs w:val="18"/>
          <w:lang w:val="en-US"/>
          <w:rPrChange w:id="6205" w:author="Manuel Hergenröder" w:date="2020-07-16T16:26:00Z">
            <w:rPr>
              <w:ins w:id="6206" w:author="Manuel Hergenröder" w:date="2020-07-16T16:22:00Z"/>
              <w:rFonts w:ascii="Consolas" w:hAnsi="Consolas"/>
              <w:color w:val="000000"/>
            </w:rPr>
          </w:rPrChange>
        </w:rPr>
      </w:pPr>
      <w:ins w:id="6207" w:author="Manuel Hergenröder" w:date="2020-07-16T16:22:00Z">
        <w:r w:rsidRPr="00625FEA">
          <w:rPr>
            <w:rFonts w:ascii="Consolas" w:hAnsi="Consolas"/>
            <w:color w:val="000000"/>
            <w:sz w:val="18"/>
            <w:szCs w:val="18"/>
            <w:lang w:val="en-US"/>
            <w:rPrChange w:id="6208" w:author="Manuel Hergenröder" w:date="2020-07-16T16:26:00Z">
              <w:rPr>
                <w:rFonts w:ascii="Consolas" w:hAnsi="Consolas"/>
                <w:color w:val="000000"/>
              </w:rPr>
            </w:rPrChange>
          </w:rPr>
          <w:lastRenderedPageBreak/>
          <w:t>            </w:t>
        </w:r>
        <w:r w:rsidRPr="00625FEA">
          <w:rPr>
            <w:rFonts w:ascii="Consolas" w:hAnsi="Consolas"/>
            <w:color w:val="8F08C4"/>
            <w:sz w:val="18"/>
            <w:szCs w:val="18"/>
            <w:lang w:val="en-US"/>
            <w:rPrChange w:id="6209" w:author="Manuel Hergenröder" w:date="2020-07-16T16:26:00Z">
              <w:rPr>
                <w:rFonts w:ascii="Consolas" w:hAnsi="Consolas"/>
                <w:color w:val="8F08C4"/>
              </w:rPr>
            </w:rPrChange>
          </w:rPr>
          <w:t>case</w:t>
        </w:r>
        <w:r w:rsidRPr="00625FEA">
          <w:rPr>
            <w:rFonts w:ascii="Consolas" w:hAnsi="Consolas"/>
            <w:color w:val="000000"/>
            <w:sz w:val="18"/>
            <w:szCs w:val="18"/>
            <w:lang w:val="en-US"/>
            <w:rPrChange w:id="6210" w:author="Manuel Hergenröder" w:date="2020-07-16T16:26:00Z">
              <w:rPr>
                <w:rFonts w:ascii="Consolas" w:hAnsi="Consolas"/>
                <w:color w:val="000000"/>
              </w:rPr>
            </w:rPrChange>
          </w:rPr>
          <w:t> </w:t>
        </w:r>
        <w:r w:rsidRPr="00625FEA">
          <w:rPr>
            <w:rFonts w:ascii="Consolas" w:hAnsi="Consolas"/>
            <w:color w:val="2B91AF"/>
            <w:sz w:val="18"/>
            <w:szCs w:val="18"/>
            <w:lang w:val="en-US"/>
            <w:rPrChange w:id="6211" w:author="Manuel Hergenröder" w:date="2020-07-16T16:26:00Z">
              <w:rPr>
                <w:rFonts w:ascii="Consolas" w:hAnsi="Consolas"/>
                <w:color w:val="2B91AF"/>
              </w:rPr>
            </w:rPrChange>
          </w:rPr>
          <w:t>WindowType</w:t>
        </w:r>
        <w:r w:rsidRPr="00625FEA">
          <w:rPr>
            <w:rFonts w:ascii="Consolas" w:hAnsi="Consolas"/>
            <w:color w:val="000000"/>
            <w:sz w:val="18"/>
            <w:szCs w:val="18"/>
            <w:lang w:val="en-US"/>
            <w:rPrChange w:id="6212" w:author="Manuel Hergenröder" w:date="2020-07-16T16:26:00Z">
              <w:rPr>
                <w:rFonts w:ascii="Consolas" w:hAnsi="Consolas"/>
                <w:color w:val="000000"/>
              </w:rPr>
            </w:rPrChange>
          </w:rPr>
          <w:t>.flat:</w:t>
        </w:r>
      </w:ins>
    </w:p>
    <w:p w14:paraId="4FDE6368" w14:textId="77777777" w:rsidR="008F67FA" w:rsidRPr="00625FEA" w:rsidRDefault="008F67FA" w:rsidP="008F67FA">
      <w:pPr>
        <w:pStyle w:val="HTMLPreformatted"/>
        <w:shd w:val="clear" w:color="auto" w:fill="FFFFFF"/>
        <w:rPr>
          <w:ins w:id="6213" w:author="Manuel Hergenröder" w:date="2020-07-16T16:22:00Z"/>
          <w:rFonts w:ascii="Consolas" w:hAnsi="Consolas"/>
          <w:color w:val="000000"/>
          <w:sz w:val="18"/>
          <w:szCs w:val="18"/>
          <w:lang w:val="en-US"/>
          <w:rPrChange w:id="6214" w:author="Manuel Hergenröder" w:date="2020-07-16T16:26:00Z">
            <w:rPr>
              <w:ins w:id="6215" w:author="Manuel Hergenröder" w:date="2020-07-16T16:22:00Z"/>
              <w:rFonts w:ascii="Consolas" w:hAnsi="Consolas"/>
              <w:color w:val="000000"/>
            </w:rPr>
          </w:rPrChange>
        </w:rPr>
      </w:pPr>
      <w:ins w:id="6216" w:author="Manuel Hergenröder" w:date="2020-07-16T16:22:00Z">
        <w:r w:rsidRPr="00625FEA">
          <w:rPr>
            <w:rFonts w:ascii="Consolas" w:hAnsi="Consolas"/>
            <w:color w:val="000000"/>
            <w:sz w:val="18"/>
            <w:szCs w:val="18"/>
            <w:lang w:val="en-US"/>
            <w:rPrChange w:id="6217" w:author="Manuel Hergenröder" w:date="2020-07-16T16:26:00Z">
              <w:rPr>
                <w:rFonts w:ascii="Consolas" w:hAnsi="Consolas"/>
                <w:color w:val="000000"/>
              </w:rPr>
            </w:rPrChange>
          </w:rPr>
          <w:t>            </w:t>
        </w:r>
        <w:r w:rsidRPr="00625FEA">
          <w:rPr>
            <w:rFonts w:ascii="Consolas" w:hAnsi="Consolas"/>
            <w:color w:val="8F08C4"/>
            <w:sz w:val="18"/>
            <w:szCs w:val="18"/>
            <w:lang w:val="en-US"/>
            <w:rPrChange w:id="6218" w:author="Manuel Hergenröder" w:date="2020-07-16T16:26:00Z">
              <w:rPr>
                <w:rFonts w:ascii="Consolas" w:hAnsi="Consolas"/>
                <w:color w:val="8F08C4"/>
              </w:rPr>
            </w:rPrChange>
          </w:rPr>
          <w:t>default</w:t>
        </w:r>
        <w:r w:rsidRPr="00625FEA">
          <w:rPr>
            <w:rFonts w:ascii="Consolas" w:hAnsi="Consolas"/>
            <w:color w:val="000000"/>
            <w:sz w:val="18"/>
            <w:szCs w:val="18"/>
            <w:lang w:val="en-US"/>
            <w:rPrChange w:id="6219" w:author="Manuel Hergenröder" w:date="2020-07-16T16:26:00Z">
              <w:rPr>
                <w:rFonts w:ascii="Consolas" w:hAnsi="Consolas"/>
                <w:color w:val="000000"/>
              </w:rPr>
            </w:rPrChange>
          </w:rPr>
          <w:t>:</w:t>
        </w:r>
      </w:ins>
    </w:p>
    <w:p w14:paraId="21985D08" w14:textId="77777777" w:rsidR="008F67FA" w:rsidRPr="00625FEA" w:rsidRDefault="008F67FA" w:rsidP="008F67FA">
      <w:pPr>
        <w:pStyle w:val="HTMLPreformatted"/>
        <w:shd w:val="clear" w:color="auto" w:fill="FFFFFF"/>
        <w:rPr>
          <w:ins w:id="6220" w:author="Manuel Hergenröder" w:date="2020-07-16T16:22:00Z"/>
          <w:rFonts w:ascii="Consolas" w:hAnsi="Consolas"/>
          <w:color w:val="000000"/>
          <w:sz w:val="18"/>
          <w:szCs w:val="18"/>
          <w:lang w:val="en-US"/>
          <w:rPrChange w:id="6221" w:author="Manuel Hergenröder" w:date="2020-07-16T16:26:00Z">
            <w:rPr>
              <w:ins w:id="6222" w:author="Manuel Hergenröder" w:date="2020-07-16T16:22:00Z"/>
              <w:rFonts w:ascii="Consolas" w:hAnsi="Consolas"/>
              <w:color w:val="000000"/>
            </w:rPr>
          </w:rPrChange>
        </w:rPr>
      </w:pPr>
      <w:ins w:id="6223" w:author="Manuel Hergenröder" w:date="2020-07-16T16:22:00Z">
        <w:r w:rsidRPr="00625FEA">
          <w:rPr>
            <w:rFonts w:ascii="Consolas" w:hAnsi="Consolas"/>
            <w:color w:val="000000"/>
            <w:sz w:val="18"/>
            <w:szCs w:val="18"/>
            <w:lang w:val="en-US"/>
            <w:rPrChange w:id="6224" w:author="Manuel Hergenröder" w:date="2020-07-16T16:26:00Z">
              <w:rPr>
                <w:rFonts w:ascii="Consolas" w:hAnsi="Consolas"/>
                <w:color w:val="000000"/>
              </w:rPr>
            </w:rPrChange>
          </w:rPr>
          <w:t>                </w:t>
        </w:r>
        <w:r w:rsidRPr="00625FEA">
          <w:rPr>
            <w:rFonts w:ascii="Consolas" w:hAnsi="Consolas"/>
            <w:color w:val="8F08C4"/>
            <w:sz w:val="18"/>
            <w:szCs w:val="18"/>
            <w:lang w:val="en-US"/>
            <w:rPrChange w:id="6225" w:author="Manuel Hergenröder" w:date="2020-07-16T16:26:00Z">
              <w:rPr>
                <w:rFonts w:ascii="Consolas" w:hAnsi="Consolas"/>
                <w:color w:val="8F08C4"/>
              </w:rPr>
            </w:rPrChange>
          </w:rPr>
          <w:t>for</w:t>
        </w:r>
        <w:r w:rsidRPr="00625FEA">
          <w:rPr>
            <w:rFonts w:ascii="Consolas" w:hAnsi="Consolas"/>
            <w:color w:val="000000"/>
            <w:sz w:val="18"/>
            <w:szCs w:val="18"/>
            <w:lang w:val="en-US"/>
            <w:rPrChange w:id="6226" w:author="Manuel Hergenröder" w:date="2020-07-16T16:26:00Z">
              <w:rPr>
                <w:rFonts w:ascii="Consolas" w:hAnsi="Consolas"/>
                <w:color w:val="000000"/>
              </w:rPr>
            </w:rPrChange>
          </w:rPr>
          <w:t> (</w:t>
        </w:r>
        <w:r w:rsidRPr="00625FEA">
          <w:rPr>
            <w:rFonts w:ascii="Consolas" w:hAnsi="Consolas"/>
            <w:color w:val="0000FF"/>
            <w:sz w:val="18"/>
            <w:szCs w:val="18"/>
            <w:lang w:val="en-US"/>
            <w:rPrChange w:id="6227" w:author="Manuel Hergenröder" w:date="2020-07-16T16:26:00Z">
              <w:rPr>
                <w:rFonts w:ascii="Consolas" w:hAnsi="Consolas"/>
                <w:color w:val="0000FF"/>
              </w:rPr>
            </w:rPrChange>
          </w:rPr>
          <w:t>int</w:t>
        </w:r>
        <w:r w:rsidRPr="00625FEA">
          <w:rPr>
            <w:rFonts w:ascii="Consolas" w:hAnsi="Consolas"/>
            <w:color w:val="000000"/>
            <w:sz w:val="18"/>
            <w:szCs w:val="18"/>
            <w:lang w:val="en-US"/>
            <w:rPrChange w:id="6228" w:author="Manuel Hergenröder" w:date="2020-07-16T16:26:00Z">
              <w:rPr>
                <w:rFonts w:ascii="Consolas" w:hAnsi="Consolas"/>
                <w:color w:val="000000"/>
              </w:rPr>
            </w:rPrChange>
          </w:rPr>
          <w:t> </w:t>
        </w:r>
        <w:r w:rsidRPr="00625FEA">
          <w:rPr>
            <w:rFonts w:ascii="Consolas" w:hAnsi="Consolas"/>
            <w:color w:val="1F377F"/>
            <w:sz w:val="18"/>
            <w:szCs w:val="18"/>
            <w:lang w:val="en-US"/>
            <w:rPrChange w:id="6229" w:author="Manuel Hergenröder" w:date="2020-07-16T16:26:00Z">
              <w:rPr>
                <w:rFonts w:ascii="Consolas" w:hAnsi="Consolas"/>
                <w:color w:val="1F377F"/>
              </w:rPr>
            </w:rPrChange>
          </w:rPr>
          <w:t>i</w:t>
        </w:r>
        <w:r w:rsidRPr="00625FEA">
          <w:rPr>
            <w:rFonts w:ascii="Consolas" w:hAnsi="Consolas"/>
            <w:color w:val="000000"/>
            <w:sz w:val="18"/>
            <w:szCs w:val="18"/>
            <w:lang w:val="en-US"/>
            <w:rPrChange w:id="6230" w:author="Manuel Hergenröder" w:date="2020-07-16T16:26:00Z">
              <w:rPr>
                <w:rFonts w:ascii="Consolas" w:hAnsi="Consolas"/>
                <w:color w:val="000000"/>
              </w:rPr>
            </w:rPrChange>
          </w:rPr>
          <w:t> = 0; </w:t>
        </w:r>
        <w:r w:rsidRPr="00625FEA">
          <w:rPr>
            <w:rFonts w:ascii="Consolas" w:hAnsi="Consolas"/>
            <w:color w:val="1F377F"/>
            <w:sz w:val="18"/>
            <w:szCs w:val="18"/>
            <w:lang w:val="en-US"/>
            <w:rPrChange w:id="6231" w:author="Manuel Hergenröder" w:date="2020-07-16T16:26:00Z">
              <w:rPr>
                <w:rFonts w:ascii="Consolas" w:hAnsi="Consolas"/>
                <w:color w:val="1F377F"/>
              </w:rPr>
            </w:rPrChange>
          </w:rPr>
          <w:t>i</w:t>
        </w:r>
        <w:r w:rsidRPr="00625FEA">
          <w:rPr>
            <w:rFonts w:ascii="Consolas" w:hAnsi="Consolas"/>
            <w:color w:val="000000"/>
            <w:sz w:val="18"/>
            <w:szCs w:val="18"/>
            <w:lang w:val="en-US"/>
            <w:rPrChange w:id="6232" w:author="Manuel Hergenröder" w:date="2020-07-16T16:26:00Z">
              <w:rPr>
                <w:rFonts w:ascii="Consolas" w:hAnsi="Consolas"/>
                <w:color w:val="000000"/>
              </w:rPr>
            </w:rPrChange>
          </w:rPr>
          <w:t> &lt; </w:t>
        </w:r>
        <w:r w:rsidRPr="00625FEA">
          <w:rPr>
            <w:rFonts w:ascii="Consolas" w:hAnsi="Consolas"/>
            <w:color w:val="1F377F"/>
            <w:sz w:val="18"/>
            <w:szCs w:val="18"/>
            <w:lang w:val="en-US"/>
            <w:rPrChange w:id="6233" w:author="Manuel Hergenröder" w:date="2020-07-16T16:26:00Z">
              <w:rPr>
                <w:rFonts w:ascii="Consolas" w:hAnsi="Consolas"/>
                <w:color w:val="1F377F"/>
              </w:rPr>
            </w:rPrChange>
          </w:rPr>
          <w:t>n</w:t>
        </w:r>
        <w:r w:rsidRPr="00625FEA">
          <w:rPr>
            <w:rFonts w:ascii="Consolas" w:hAnsi="Consolas"/>
            <w:color w:val="000000"/>
            <w:sz w:val="18"/>
            <w:szCs w:val="18"/>
            <w:lang w:val="en-US"/>
            <w:rPrChange w:id="6234" w:author="Manuel Hergenröder" w:date="2020-07-16T16:26:00Z">
              <w:rPr>
                <w:rFonts w:ascii="Consolas" w:hAnsi="Consolas"/>
                <w:color w:val="000000"/>
              </w:rPr>
            </w:rPrChange>
          </w:rPr>
          <w:t>; </w:t>
        </w:r>
        <w:r w:rsidRPr="00625FEA">
          <w:rPr>
            <w:rFonts w:ascii="Consolas" w:hAnsi="Consolas"/>
            <w:color w:val="1F377F"/>
            <w:sz w:val="18"/>
            <w:szCs w:val="18"/>
            <w:lang w:val="en-US"/>
            <w:rPrChange w:id="6235" w:author="Manuel Hergenröder" w:date="2020-07-16T16:26:00Z">
              <w:rPr>
                <w:rFonts w:ascii="Consolas" w:hAnsi="Consolas"/>
                <w:color w:val="1F377F"/>
              </w:rPr>
            </w:rPrChange>
          </w:rPr>
          <w:t>i</w:t>
        </w:r>
        <w:r w:rsidRPr="00625FEA">
          <w:rPr>
            <w:rFonts w:ascii="Consolas" w:hAnsi="Consolas"/>
            <w:color w:val="000000"/>
            <w:sz w:val="18"/>
            <w:szCs w:val="18"/>
            <w:lang w:val="en-US"/>
            <w:rPrChange w:id="6236" w:author="Manuel Hergenröder" w:date="2020-07-16T16:26:00Z">
              <w:rPr>
                <w:rFonts w:ascii="Consolas" w:hAnsi="Consolas"/>
                <w:color w:val="000000"/>
              </w:rPr>
            </w:rPrChange>
          </w:rPr>
          <w:t>++)</w:t>
        </w:r>
      </w:ins>
    </w:p>
    <w:p w14:paraId="6D35C3FC" w14:textId="77777777" w:rsidR="008F67FA" w:rsidRPr="00625FEA" w:rsidRDefault="008F67FA" w:rsidP="008F67FA">
      <w:pPr>
        <w:pStyle w:val="HTMLPreformatted"/>
        <w:shd w:val="clear" w:color="auto" w:fill="FFFFFF"/>
        <w:rPr>
          <w:ins w:id="6237" w:author="Manuel Hergenröder" w:date="2020-07-16T16:22:00Z"/>
          <w:rFonts w:ascii="Consolas" w:hAnsi="Consolas"/>
          <w:color w:val="000000"/>
          <w:sz w:val="18"/>
          <w:szCs w:val="18"/>
          <w:lang w:val="en-US"/>
          <w:rPrChange w:id="6238" w:author="Manuel Hergenröder" w:date="2020-07-16T16:26:00Z">
            <w:rPr>
              <w:ins w:id="6239" w:author="Manuel Hergenröder" w:date="2020-07-16T16:22:00Z"/>
              <w:rFonts w:ascii="Consolas" w:hAnsi="Consolas"/>
              <w:color w:val="000000"/>
            </w:rPr>
          </w:rPrChange>
        </w:rPr>
      </w:pPr>
      <w:ins w:id="6240" w:author="Manuel Hergenröder" w:date="2020-07-16T16:22:00Z">
        <w:r w:rsidRPr="00625FEA">
          <w:rPr>
            <w:rFonts w:ascii="Consolas" w:hAnsi="Consolas"/>
            <w:color w:val="000000"/>
            <w:sz w:val="18"/>
            <w:szCs w:val="18"/>
            <w:lang w:val="en-US"/>
            <w:rPrChange w:id="6241" w:author="Manuel Hergenröder" w:date="2020-07-16T16:26:00Z">
              <w:rPr>
                <w:rFonts w:ascii="Consolas" w:hAnsi="Consolas"/>
                <w:color w:val="000000"/>
              </w:rPr>
            </w:rPrChange>
          </w:rPr>
          <w:t>                    </w:t>
        </w:r>
        <w:r w:rsidRPr="00625FEA">
          <w:rPr>
            <w:rFonts w:ascii="Consolas" w:hAnsi="Consolas"/>
            <w:color w:val="1F377F"/>
            <w:sz w:val="18"/>
            <w:szCs w:val="18"/>
            <w:lang w:val="en-US"/>
            <w:rPrChange w:id="6242" w:author="Manuel Hergenröder" w:date="2020-07-16T16:26:00Z">
              <w:rPr>
                <w:rFonts w:ascii="Consolas" w:hAnsi="Consolas"/>
                <w:color w:val="1F377F"/>
              </w:rPr>
            </w:rPrChange>
          </w:rPr>
          <w:t>window</w:t>
        </w:r>
        <w:r w:rsidRPr="00625FEA">
          <w:rPr>
            <w:rFonts w:ascii="Consolas" w:hAnsi="Consolas"/>
            <w:color w:val="000000"/>
            <w:sz w:val="18"/>
            <w:szCs w:val="18"/>
            <w:lang w:val="en-US"/>
            <w:rPrChange w:id="6243" w:author="Manuel Hergenröder" w:date="2020-07-16T16:26:00Z">
              <w:rPr>
                <w:rFonts w:ascii="Consolas" w:hAnsi="Consolas"/>
                <w:color w:val="000000"/>
              </w:rPr>
            </w:rPrChange>
          </w:rPr>
          <w:t>[</w:t>
        </w:r>
        <w:r w:rsidRPr="00625FEA">
          <w:rPr>
            <w:rFonts w:ascii="Consolas" w:hAnsi="Consolas"/>
            <w:color w:val="1F377F"/>
            <w:sz w:val="18"/>
            <w:szCs w:val="18"/>
            <w:lang w:val="en-US"/>
            <w:rPrChange w:id="6244" w:author="Manuel Hergenröder" w:date="2020-07-16T16:26:00Z">
              <w:rPr>
                <w:rFonts w:ascii="Consolas" w:hAnsi="Consolas"/>
                <w:color w:val="1F377F"/>
              </w:rPr>
            </w:rPrChange>
          </w:rPr>
          <w:t>i</w:t>
        </w:r>
        <w:r w:rsidRPr="00625FEA">
          <w:rPr>
            <w:rFonts w:ascii="Consolas" w:hAnsi="Consolas"/>
            <w:color w:val="000000"/>
            <w:sz w:val="18"/>
            <w:szCs w:val="18"/>
            <w:lang w:val="en-US"/>
            <w:rPrChange w:id="6245" w:author="Manuel Hergenröder" w:date="2020-07-16T16:26:00Z">
              <w:rPr>
                <w:rFonts w:ascii="Consolas" w:hAnsi="Consolas"/>
                <w:color w:val="000000"/>
              </w:rPr>
            </w:rPrChange>
          </w:rPr>
          <w:t>] = 1.0;</w:t>
        </w:r>
      </w:ins>
    </w:p>
    <w:p w14:paraId="42AC90B5" w14:textId="77777777" w:rsidR="008F67FA" w:rsidRPr="00625FEA" w:rsidRDefault="008F67FA" w:rsidP="008F67FA">
      <w:pPr>
        <w:pStyle w:val="HTMLPreformatted"/>
        <w:shd w:val="clear" w:color="auto" w:fill="FFFFFF"/>
        <w:rPr>
          <w:ins w:id="6246" w:author="Manuel Hergenröder" w:date="2020-07-16T16:22:00Z"/>
          <w:rFonts w:ascii="Consolas" w:hAnsi="Consolas"/>
          <w:color w:val="000000"/>
          <w:sz w:val="18"/>
          <w:szCs w:val="18"/>
          <w:lang w:val="en-US"/>
          <w:rPrChange w:id="6247" w:author="Manuel Hergenröder" w:date="2020-07-16T16:26:00Z">
            <w:rPr>
              <w:ins w:id="6248" w:author="Manuel Hergenröder" w:date="2020-07-16T16:22:00Z"/>
              <w:rFonts w:ascii="Consolas" w:hAnsi="Consolas"/>
              <w:color w:val="000000"/>
            </w:rPr>
          </w:rPrChange>
        </w:rPr>
      </w:pPr>
      <w:ins w:id="6249" w:author="Manuel Hergenröder" w:date="2020-07-16T16:22:00Z">
        <w:r w:rsidRPr="00625FEA">
          <w:rPr>
            <w:rFonts w:ascii="Consolas" w:hAnsi="Consolas"/>
            <w:color w:val="000000"/>
            <w:sz w:val="18"/>
            <w:szCs w:val="18"/>
            <w:lang w:val="en-US"/>
            <w:rPrChange w:id="6250" w:author="Manuel Hergenröder" w:date="2020-07-16T16:26:00Z">
              <w:rPr>
                <w:rFonts w:ascii="Consolas" w:hAnsi="Consolas"/>
                <w:color w:val="000000"/>
              </w:rPr>
            </w:rPrChange>
          </w:rPr>
          <w:t>                </w:t>
        </w:r>
        <w:r w:rsidRPr="00625FEA">
          <w:rPr>
            <w:rFonts w:ascii="Consolas" w:hAnsi="Consolas"/>
            <w:color w:val="8F08C4"/>
            <w:sz w:val="18"/>
            <w:szCs w:val="18"/>
            <w:lang w:val="en-US"/>
            <w:rPrChange w:id="6251" w:author="Manuel Hergenröder" w:date="2020-07-16T16:26:00Z">
              <w:rPr>
                <w:rFonts w:ascii="Consolas" w:hAnsi="Consolas"/>
                <w:color w:val="8F08C4"/>
              </w:rPr>
            </w:rPrChange>
          </w:rPr>
          <w:t>break</w:t>
        </w:r>
        <w:r w:rsidRPr="00625FEA">
          <w:rPr>
            <w:rFonts w:ascii="Consolas" w:hAnsi="Consolas"/>
            <w:color w:val="000000"/>
            <w:sz w:val="18"/>
            <w:szCs w:val="18"/>
            <w:lang w:val="en-US"/>
            <w:rPrChange w:id="6252" w:author="Manuel Hergenröder" w:date="2020-07-16T16:26:00Z">
              <w:rPr>
                <w:rFonts w:ascii="Consolas" w:hAnsi="Consolas"/>
                <w:color w:val="000000"/>
              </w:rPr>
            </w:rPrChange>
          </w:rPr>
          <w:t>;</w:t>
        </w:r>
      </w:ins>
    </w:p>
    <w:p w14:paraId="71385AD3" w14:textId="77777777" w:rsidR="008F67FA" w:rsidRPr="00625FEA" w:rsidRDefault="008F67FA" w:rsidP="008F67FA">
      <w:pPr>
        <w:pStyle w:val="HTMLPreformatted"/>
        <w:shd w:val="clear" w:color="auto" w:fill="FFFFFF"/>
        <w:rPr>
          <w:ins w:id="6253" w:author="Manuel Hergenröder" w:date="2020-07-16T16:22:00Z"/>
          <w:rFonts w:ascii="Consolas" w:hAnsi="Consolas"/>
          <w:color w:val="000000"/>
          <w:sz w:val="18"/>
          <w:szCs w:val="18"/>
          <w:lang w:val="en-US"/>
          <w:rPrChange w:id="6254" w:author="Manuel Hergenröder" w:date="2020-07-16T16:26:00Z">
            <w:rPr>
              <w:ins w:id="6255" w:author="Manuel Hergenröder" w:date="2020-07-16T16:22:00Z"/>
              <w:rFonts w:ascii="Consolas" w:hAnsi="Consolas"/>
              <w:color w:val="000000"/>
            </w:rPr>
          </w:rPrChange>
        </w:rPr>
      </w:pPr>
      <w:ins w:id="6256" w:author="Manuel Hergenröder" w:date="2020-07-16T16:22:00Z">
        <w:r w:rsidRPr="00625FEA">
          <w:rPr>
            <w:rFonts w:ascii="Consolas" w:hAnsi="Consolas"/>
            <w:color w:val="000000"/>
            <w:sz w:val="18"/>
            <w:szCs w:val="18"/>
            <w:lang w:val="en-US"/>
            <w:rPrChange w:id="6257" w:author="Manuel Hergenröder" w:date="2020-07-16T16:26:00Z">
              <w:rPr>
                <w:rFonts w:ascii="Consolas" w:hAnsi="Consolas"/>
                <w:color w:val="000000"/>
              </w:rPr>
            </w:rPrChange>
          </w:rPr>
          <w:t xml:space="preserve"> </w:t>
        </w:r>
      </w:ins>
    </w:p>
    <w:p w14:paraId="1A014026" w14:textId="77777777" w:rsidR="008F67FA" w:rsidRPr="00625FEA" w:rsidRDefault="008F67FA" w:rsidP="008F67FA">
      <w:pPr>
        <w:pStyle w:val="HTMLPreformatted"/>
        <w:shd w:val="clear" w:color="auto" w:fill="FFFFFF"/>
        <w:rPr>
          <w:ins w:id="6258" w:author="Manuel Hergenröder" w:date="2020-07-16T16:22:00Z"/>
          <w:rFonts w:ascii="Consolas" w:hAnsi="Consolas"/>
          <w:color w:val="000000"/>
          <w:sz w:val="18"/>
          <w:szCs w:val="18"/>
          <w:lang w:val="en-US"/>
          <w:rPrChange w:id="6259" w:author="Manuel Hergenröder" w:date="2020-07-16T16:26:00Z">
            <w:rPr>
              <w:ins w:id="6260" w:author="Manuel Hergenröder" w:date="2020-07-16T16:22:00Z"/>
              <w:rFonts w:ascii="Consolas" w:hAnsi="Consolas"/>
              <w:color w:val="000000"/>
            </w:rPr>
          </w:rPrChange>
        </w:rPr>
      </w:pPr>
      <w:ins w:id="6261" w:author="Manuel Hergenröder" w:date="2020-07-16T16:22:00Z">
        <w:r w:rsidRPr="00625FEA">
          <w:rPr>
            <w:rFonts w:ascii="Consolas" w:hAnsi="Consolas"/>
            <w:color w:val="000000"/>
            <w:sz w:val="18"/>
            <w:szCs w:val="18"/>
            <w:lang w:val="en-US"/>
            <w:rPrChange w:id="6262" w:author="Manuel Hergenröder" w:date="2020-07-16T16:26:00Z">
              <w:rPr>
                <w:rFonts w:ascii="Consolas" w:hAnsi="Consolas"/>
                <w:color w:val="000000"/>
              </w:rPr>
            </w:rPrChange>
          </w:rPr>
          <w:t>        }</w:t>
        </w:r>
      </w:ins>
    </w:p>
    <w:p w14:paraId="3D06B012" w14:textId="77777777" w:rsidR="008F67FA" w:rsidRPr="00625FEA" w:rsidRDefault="008F67FA" w:rsidP="008F67FA">
      <w:pPr>
        <w:pStyle w:val="HTMLPreformatted"/>
        <w:shd w:val="clear" w:color="auto" w:fill="FFFFFF"/>
        <w:rPr>
          <w:ins w:id="6263" w:author="Manuel Hergenröder" w:date="2020-07-16T16:22:00Z"/>
          <w:rFonts w:ascii="Consolas" w:hAnsi="Consolas"/>
          <w:color w:val="000000"/>
          <w:sz w:val="18"/>
          <w:szCs w:val="18"/>
          <w:lang w:val="en-US"/>
          <w:rPrChange w:id="6264" w:author="Manuel Hergenröder" w:date="2020-07-16T16:26:00Z">
            <w:rPr>
              <w:ins w:id="6265" w:author="Manuel Hergenröder" w:date="2020-07-16T16:22:00Z"/>
              <w:rFonts w:ascii="Consolas" w:hAnsi="Consolas"/>
              <w:color w:val="000000"/>
            </w:rPr>
          </w:rPrChange>
        </w:rPr>
      </w:pPr>
      <w:ins w:id="6266" w:author="Manuel Hergenröder" w:date="2020-07-16T16:22:00Z">
        <w:r w:rsidRPr="00625FEA">
          <w:rPr>
            <w:rFonts w:ascii="Consolas" w:hAnsi="Consolas"/>
            <w:color w:val="000000"/>
            <w:sz w:val="18"/>
            <w:szCs w:val="18"/>
            <w:lang w:val="en-US"/>
            <w:rPrChange w:id="6267" w:author="Manuel Hergenröder" w:date="2020-07-16T16:26:00Z">
              <w:rPr>
                <w:rFonts w:ascii="Consolas" w:hAnsi="Consolas"/>
                <w:color w:val="000000"/>
              </w:rPr>
            </w:rPrChange>
          </w:rPr>
          <w:t>        </w:t>
        </w:r>
        <w:r w:rsidRPr="00625FEA">
          <w:rPr>
            <w:rFonts w:ascii="Consolas" w:hAnsi="Consolas"/>
            <w:color w:val="8F08C4"/>
            <w:sz w:val="18"/>
            <w:szCs w:val="18"/>
            <w:lang w:val="en-US"/>
            <w:rPrChange w:id="6268" w:author="Manuel Hergenröder" w:date="2020-07-16T16:26:00Z">
              <w:rPr>
                <w:rFonts w:ascii="Consolas" w:hAnsi="Consolas"/>
                <w:color w:val="8F08C4"/>
              </w:rPr>
            </w:rPrChange>
          </w:rPr>
          <w:t>return</w:t>
        </w:r>
        <w:r w:rsidRPr="00625FEA">
          <w:rPr>
            <w:rFonts w:ascii="Consolas" w:hAnsi="Consolas"/>
            <w:color w:val="000000"/>
            <w:sz w:val="18"/>
            <w:szCs w:val="18"/>
            <w:lang w:val="en-US"/>
            <w:rPrChange w:id="6269" w:author="Manuel Hergenröder" w:date="2020-07-16T16:26:00Z">
              <w:rPr>
                <w:rFonts w:ascii="Consolas" w:hAnsi="Consolas"/>
                <w:color w:val="000000"/>
              </w:rPr>
            </w:rPrChange>
          </w:rPr>
          <w:t> </w:t>
        </w:r>
        <w:r w:rsidRPr="00625FEA">
          <w:rPr>
            <w:rFonts w:ascii="Consolas" w:hAnsi="Consolas"/>
            <w:color w:val="1F377F"/>
            <w:sz w:val="18"/>
            <w:szCs w:val="18"/>
            <w:lang w:val="en-US"/>
            <w:rPrChange w:id="6270" w:author="Manuel Hergenröder" w:date="2020-07-16T16:26:00Z">
              <w:rPr>
                <w:rFonts w:ascii="Consolas" w:hAnsi="Consolas"/>
                <w:color w:val="1F377F"/>
              </w:rPr>
            </w:rPrChange>
          </w:rPr>
          <w:t>window</w:t>
        </w:r>
        <w:r w:rsidRPr="00625FEA">
          <w:rPr>
            <w:rFonts w:ascii="Consolas" w:hAnsi="Consolas"/>
            <w:color w:val="000000"/>
            <w:sz w:val="18"/>
            <w:szCs w:val="18"/>
            <w:lang w:val="en-US"/>
            <w:rPrChange w:id="6271" w:author="Manuel Hergenröder" w:date="2020-07-16T16:26:00Z">
              <w:rPr>
                <w:rFonts w:ascii="Consolas" w:hAnsi="Consolas"/>
                <w:color w:val="000000"/>
              </w:rPr>
            </w:rPrChange>
          </w:rPr>
          <w:t>;</w:t>
        </w:r>
      </w:ins>
    </w:p>
    <w:p w14:paraId="449D7A35" w14:textId="77777777" w:rsidR="008F67FA" w:rsidRPr="00625FEA" w:rsidRDefault="008F67FA" w:rsidP="008F67FA">
      <w:pPr>
        <w:pStyle w:val="HTMLPreformatted"/>
        <w:shd w:val="clear" w:color="auto" w:fill="FFFFFF"/>
        <w:rPr>
          <w:ins w:id="6272" w:author="Manuel Hergenröder" w:date="2020-07-16T16:22:00Z"/>
          <w:rFonts w:ascii="Consolas" w:hAnsi="Consolas"/>
          <w:color w:val="000000"/>
          <w:sz w:val="18"/>
          <w:szCs w:val="18"/>
          <w:lang w:val="en-US"/>
          <w:rPrChange w:id="6273" w:author="Manuel Hergenröder" w:date="2020-07-16T16:26:00Z">
            <w:rPr>
              <w:ins w:id="6274" w:author="Manuel Hergenröder" w:date="2020-07-16T16:22:00Z"/>
              <w:rFonts w:ascii="Consolas" w:hAnsi="Consolas"/>
              <w:color w:val="000000"/>
            </w:rPr>
          </w:rPrChange>
        </w:rPr>
      </w:pPr>
      <w:ins w:id="6275" w:author="Manuel Hergenröder" w:date="2020-07-16T16:22:00Z">
        <w:r w:rsidRPr="00625FEA">
          <w:rPr>
            <w:rFonts w:ascii="Consolas" w:hAnsi="Consolas"/>
            <w:color w:val="000000"/>
            <w:sz w:val="18"/>
            <w:szCs w:val="18"/>
            <w:lang w:val="en-US"/>
            <w:rPrChange w:id="6276" w:author="Manuel Hergenröder" w:date="2020-07-16T16:26:00Z">
              <w:rPr>
                <w:rFonts w:ascii="Consolas" w:hAnsi="Consolas"/>
                <w:color w:val="000000"/>
              </w:rPr>
            </w:rPrChange>
          </w:rPr>
          <w:t>    }</w:t>
        </w:r>
      </w:ins>
    </w:p>
    <w:p w14:paraId="68660AA9" w14:textId="77777777" w:rsidR="008F67FA" w:rsidRPr="00625FEA" w:rsidRDefault="008F67FA" w:rsidP="008F67FA">
      <w:pPr>
        <w:pStyle w:val="HTMLPreformatted"/>
        <w:shd w:val="clear" w:color="auto" w:fill="FFFFFF"/>
        <w:rPr>
          <w:ins w:id="6277" w:author="Manuel Hergenröder" w:date="2020-07-16T16:22:00Z"/>
          <w:rFonts w:ascii="Consolas" w:hAnsi="Consolas"/>
          <w:color w:val="000000"/>
          <w:sz w:val="18"/>
          <w:szCs w:val="18"/>
          <w:lang w:val="en-US"/>
          <w:rPrChange w:id="6278" w:author="Manuel Hergenröder" w:date="2020-07-16T16:26:00Z">
            <w:rPr>
              <w:ins w:id="6279" w:author="Manuel Hergenröder" w:date="2020-07-16T16:22:00Z"/>
              <w:rFonts w:ascii="Consolas" w:hAnsi="Consolas"/>
              <w:color w:val="000000"/>
            </w:rPr>
          </w:rPrChange>
        </w:rPr>
      </w:pPr>
      <w:ins w:id="6280" w:author="Manuel Hergenröder" w:date="2020-07-16T16:22:00Z">
        <w:r w:rsidRPr="00625FEA">
          <w:rPr>
            <w:rFonts w:ascii="Consolas" w:hAnsi="Consolas"/>
            <w:color w:val="000000"/>
            <w:sz w:val="18"/>
            <w:szCs w:val="18"/>
            <w:lang w:val="en-US"/>
            <w:rPrChange w:id="6281" w:author="Manuel Hergenröder" w:date="2020-07-16T16:26:00Z">
              <w:rPr>
                <w:rFonts w:ascii="Consolas" w:hAnsi="Consolas"/>
                <w:color w:val="000000"/>
              </w:rPr>
            </w:rPrChange>
          </w:rPr>
          <w:t xml:space="preserve"> </w:t>
        </w:r>
      </w:ins>
    </w:p>
    <w:p w14:paraId="2DB3D335" w14:textId="77777777" w:rsidR="008F67FA" w:rsidRPr="00625FEA" w:rsidRDefault="008F67FA" w:rsidP="008F67FA">
      <w:pPr>
        <w:pStyle w:val="HTMLPreformatted"/>
        <w:shd w:val="clear" w:color="auto" w:fill="FFFFFF"/>
        <w:rPr>
          <w:ins w:id="6282" w:author="Manuel Hergenröder" w:date="2020-07-16T16:22:00Z"/>
          <w:rFonts w:ascii="Consolas" w:hAnsi="Consolas"/>
          <w:color w:val="000000"/>
          <w:sz w:val="18"/>
          <w:szCs w:val="18"/>
          <w:lang w:val="en-US"/>
          <w:rPrChange w:id="6283" w:author="Manuel Hergenröder" w:date="2020-07-16T16:26:00Z">
            <w:rPr>
              <w:ins w:id="6284" w:author="Manuel Hergenröder" w:date="2020-07-16T16:22:00Z"/>
              <w:rFonts w:ascii="Consolas" w:hAnsi="Consolas"/>
              <w:color w:val="000000"/>
            </w:rPr>
          </w:rPrChange>
        </w:rPr>
      </w:pPr>
      <w:ins w:id="6285" w:author="Manuel Hergenröder" w:date="2020-07-16T16:22:00Z">
        <w:r w:rsidRPr="00625FEA">
          <w:rPr>
            <w:rFonts w:ascii="Consolas" w:hAnsi="Consolas"/>
            <w:color w:val="000000"/>
            <w:sz w:val="18"/>
            <w:szCs w:val="18"/>
            <w:lang w:val="en-US"/>
            <w:rPrChange w:id="6286" w:author="Manuel Hergenröder" w:date="2020-07-16T16:26:00Z">
              <w:rPr>
                <w:rFonts w:ascii="Consolas" w:hAnsi="Consolas"/>
                <w:color w:val="000000"/>
              </w:rPr>
            </w:rPrChange>
          </w:rPr>
          <w:t xml:space="preserve"> </w:t>
        </w:r>
      </w:ins>
    </w:p>
    <w:p w14:paraId="66BA5B9D" w14:textId="77777777" w:rsidR="008F67FA" w:rsidRPr="00625FEA" w:rsidRDefault="008F67FA" w:rsidP="008F67FA">
      <w:pPr>
        <w:pStyle w:val="HTMLPreformatted"/>
        <w:shd w:val="clear" w:color="auto" w:fill="FFFFFF"/>
        <w:rPr>
          <w:ins w:id="6287" w:author="Manuel Hergenröder" w:date="2020-07-16T16:22:00Z"/>
          <w:rFonts w:ascii="Consolas" w:hAnsi="Consolas"/>
          <w:color w:val="000000"/>
          <w:sz w:val="18"/>
          <w:szCs w:val="18"/>
          <w:lang w:val="en-US"/>
          <w:rPrChange w:id="6288" w:author="Manuel Hergenröder" w:date="2020-07-16T16:26:00Z">
            <w:rPr>
              <w:ins w:id="6289" w:author="Manuel Hergenröder" w:date="2020-07-16T16:22:00Z"/>
              <w:rFonts w:ascii="Consolas" w:hAnsi="Consolas"/>
              <w:color w:val="000000"/>
            </w:rPr>
          </w:rPrChange>
        </w:rPr>
      </w:pPr>
      <w:ins w:id="6290" w:author="Manuel Hergenröder" w:date="2020-07-16T16:22:00Z">
        <w:r w:rsidRPr="00625FEA">
          <w:rPr>
            <w:rFonts w:ascii="Consolas" w:hAnsi="Consolas"/>
            <w:color w:val="000000"/>
            <w:sz w:val="18"/>
            <w:szCs w:val="18"/>
            <w:lang w:val="en-US"/>
            <w:rPrChange w:id="6291" w:author="Manuel Hergenröder" w:date="2020-07-16T16:26:00Z">
              <w:rPr>
                <w:rFonts w:ascii="Consolas" w:hAnsi="Consolas"/>
                <w:color w:val="000000"/>
              </w:rPr>
            </w:rPrChange>
          </w:rPr>
          <w:t>    </w:t>
        </w:r>
        <w:r w:rsidRPr="00625FEA">
          <w:rPr>
            <w:rFonts w:ascii="Consolas" w:hAnsi="Consolas"/>
            <w:color w:val="808080"/>
            <w:sz w:val="18"/>
            <w:szCs w:val="18"/>
            <w:lang w:val="en-US"/>
            <w:rPrChange w:id="6292" w:author="Manuel Hergenröder" w:date="2020-07-16T16:26:00Z">
              <w:rPr>
                <w:rFonts w:ascii="Consolas" w:hAnsi="Consolas"/>
                <w:color w:val="808080"/>
              </w:rPr>
            </w:rPrChange>
          </w:rPr>
          <w:t>///</w:t>
        </w:r>
        <w:r w:rsidRPr="00625FEA">
          <w:rPr>
            <w:rFonts w:ascii="Consolas" w:hAnsi="Consolas"/>
            <w:color w:val="008000"/>
            <w:sz w:val="18"/>
            <w:szCs w:val="18"/>
            <w:lang w:val="en-US"/>
            <w:rPrChange w:id="6293" w:author="Manuel Hergenröder" w:date="2020-07-16T16:26:00Z">
              <w:rPr>
                <w:rFonts w:ascii="Consolas" w:hAnsi="Consolas"/>
                <w:color w:val="008000"/>
              </w:rPr>
            </w:rPrChange>
          </w:rPr>
          <w:t> </w:t>
        </w:r>
        <w:r w:rsidRPr="00625FEA">
          <w:rPr>
            <w:rFonts w:ascii="Consolas" w:hAnsi="Consolas"/>
            <w:color w:val="808080"/>
            <w:sz w:val="18"/>
            <w:szCs w:val="18"/>
            <w:lang w:val="en-US"/>
            <w:rPrChange w:id="6294" w:author="Manuel Hergenröder" w:date="2020-07-16T16:26:00Z">
              <w:rPr>
                <w:rFonts w:ascii="Consolas" w:hAnsi="Consolas"/>
                <w:color w:val="808080"/>
              </w:rPr>
            </w:rPrChange>
          </w:rPr>
          <w:t>&lt;summary&gt;</w:t>
        </w:r>
      </w:ins>
    </w:p>
    <w:p w14:paraId="16597B31" w14:textId="77777777" w:rsidR="008F67FA" w:rsidRPr="00625FEA" w:rsidRDefault="008F67FA" w:rsidP="008F67FA">
      <w:pPr>
        <w:pStyle w:val="HTMLPreformatted"/>
        <w:shd w:val="clear" w:color="auto" w:fill="FFFFFF"/>
        <w:rPr>
          <w:ins w:id="6295" w:author="Manuel Hergenröder" w:date="2020-07-16T16:22:00Z"/>
          <w:rFonts w:ascii="Consolas" w:hAnsi="Consolas"/>
          <w:color w:val="000000"/>
          <w:sz w:val="18"/>
          <w:szCs w:val="18"/>
          <w:lang w:val="en-US"/>
          <w:rPrChange w:id="6296" w:author="Manuel Hergenröder" w:date="2020-07-16T16:26:00Z">
            <w:rPr>
              <w:ins w:id="6297" w:author="Manuel Hergenröder" w:date="2020-07-16T16:22:00Z"/>
              <w:rFonts w:ascii="Consolas" w:hAnsi="Consolas"/>
              <w:color w:val="000000"/>
            </w:rPr>
          </w:rPrChange>
        </w:rPr>
      </w:pPr>
      <w:ins w:id="6298" w:author="Manuel Hergenröder" w:date="2020-07-16T16:22:00Z">
        <w:r w:rsidRPr="00625FEA">
          <w:rPr>
            <w:rFonts w:ascii="Consolas" w:hAnsi="Consolas"/>
            <w:color w:val="000000"/>
            <w:sz w:val="18"/>
            <w:szCs w:val="18"/>
            <w:lang w:val="en-US"/>
            <w:rPrChange w:id="6299" w:author="Manuel Hergenröder" w:date="2020-07-16T16:26:00Z">
              <w:rPr>
                <w:rFonts w:ascii="Consolas" w:hAnsi="Consolas"/>
                <w:color w:val="000000"/>
              </w:rPr>
            </w:rPrChange>
          </w:rPr>
          <w:t>    </w:t>
        </w:r>
        <w:r w:rsidRPr="00625FEA">
          <w:rPr>
            <w:rFonts w:ascii="Consolas" w:hAnsi="Consolas"/>
            <w:color w:val="808080"/>
            <w:sz w:val="18"/>
            <w:szCs w:val="18"/>
            <w:lang w:val="en-US"/>
            <w:rPrChange w:id="6300" w:author="Manuel Hergenröder" w:date="2020-07-16T16:26:00Z">
              <w:rPr>
                <w:rFonts w:ascii="Consolas" w:hAnsi="Consolas"/>
                <w:color w:val="808080"/>
              </w:rPr>
            </w:rPrChange>
          </w:rPr>
          <w:t>///</w:t>
        </w:r>
        <w:r w:rsidRPr="00625FEA">
          <w:rPr>
            <w:rFonts w:ascii="Consolas" w:hAnsi="Consolas"/>
            <w:color w:val="008000"/>
            <w:sz w:val="18"/>
            <w:szCs w:val="18"/>
            <w:lang w:val="en-US"/>
            <w:rPrChange w:id="6301" w:author="Manuel Hergenröder" w:date="2020-07-16T16:26:00Z">
              <w:rPr>
                <w:rFonts w:ascii="Consolas" w:hAnsi="Consolas"/>
                <w:color w:val="008000"/>
              </w:rPr>
            </w:rPrChange>
          </w:rPr>
          <w:t> Runs the FFT with double precision</w:t>
        </w:r>
      </w:ins>
    </w:p>
    <w:p w14:paraId="01D7C286" w14:textId="77777777" w:rsidR="008F67FA" w:rsidRPr="00625FEA" w:rsidRDefault="008F67FA" w:rsidP="008F67FA">
      <w:pPr>
        <w:pStyle w:val="HTMLPreformatted"/>
        <w:shd w:val="clear" w:color="auto" w:fill="FFFFFF"/>
        <w:rPr>
          <w:ins w:id="6302" w:author="Manuel Hergenröder" w:date="2020-07-16T16:22:00Z"/>
          <w:rFonts w:ascii="Consolas" w:hAnsi="Consolas"/>
          <w:color w:val="000000"/>
          <w:sz w:val="18"/>
          <w:szCs w:val="18"/>
          <w:lang w:val="en-US"/>
          <w:rPrChange w:id="6303" w:author="Manuel Hergenröder" w:date="2020-07-16T16:26:00Z">
            <w:rPr>
              <w:ins w:id="6304" w:author="Manuel Hergenröder" w:date="2020-07-16T16:22:00Z"/>
              <w:rFonts w:ascii="Consolas" w:hAnsi="Consolas"/>
              <w:color w:val="000000"/>
            </w:rPr>
          </w:rPrChange>
        </w:rPr>
      </w:pPr>
      <w:ins w:id="6305" w:author="Manuel Hergenröder" w:date="2020-07-16T16:22:00Z">
        <w:r w:rsidRPr="00625FEA">
          <w:rPr>
            <w:rFonts w:ascii="Consolas" w:hAnsi="Consolas"/>
            <w:color w:val="000000"/>
            <w:sz w:val="18"/>
            <w:szCs w:val="18"/>
            <w:lang w:val="en-US"/>
            <w:rPrChange w:id="6306" w:author="Manuel Hergenröder" w:date="2020-07-16T16:26:00Z">
              <w:rPr>
                <w:rFonts w:ascii="Consolas" w:hAnsi="Consolas"/>
                <w:color w:val="000000"/>
              </w:rPr>
            </w:rPrChange>
          </w:rPr>
          <w:t>    </w:t>
        </w:r>
        <w:r w:rsidRPr="00625FEA">
          <w:rPr>
            <w:rFonts w:ascii="Consolas" w:hAnsi="Consolas"/>
            <w:color w:val="808080"/>
            <w:sz w:val="18"/>
            <w:szCs w:val="18"/>
            <w:lang w:val="en-US"/>
            <w:rPrChange w:id="6307" w:author="Manuel Hergenröder" w:date="2020-07-16T16:26:00Z">
              <w:rPr>
                <w:rFonts w:ascii="Consolas" w:hAnsi="Consolas"/>
                <w:color w:val="808080"/>
              </w:rPr>
            </w:rPrChange>
          </w:rPr>
          <w:t>///</w:t>
        </w:r>
        <w:r w:rsidRPr="00625FEA">
          <w:rPr>
            <w:rFonts w:ascii="Consolas" w:hAnsi="Consolas"/>
            <w:color w:val="008000"/>
            <w:sz w:val="18"/>
            <w:szCs w:val="18"/>
            <w:lang w:val="en-US"/>
            <w:rPrChange w:id="6308" w:author="Manuel Hergenröder" w:date="2020-07-16T16:26:00Z">
              <w:rPr>
                <w:rFonts w:ascii="Consolas" w:hAnsi="Consolas"/>
                <w:color w:val="008000"/>
              </w:rPr>
            </w:rPrChange>
          </w:rPr>
          <w:t> </w:t>
        </w:r>
        <w:r w:rsidRPr="00625FEA">
          <w:rPr>
            <w:rFonts w:ascii="Consolas" w:hAnsi="Consolas"/>
            <w:color w:val="808080"/>
            <w:sz w:val="18"/>
            <w:szCs w:val="18"/>
            <w:lang w:val="en-US"/>
            <w:rPrChange w:id="6309" w:author="Manuel Hergenröder" w:date="2020-07-16T16:26:00Z">
              <w:rPr>
                <w:rFonts w:ascii="Consolas" w:hAnsi="Consolas"/>
                <w:color w:val="808080"/>
              </w:rPr>
            </w:rPrChange>
          </w:rPr>
          <w:t>&lt;/summary&gt;</w:t>
        </w:r>
      </w:ins>
    </w:p>
    <w:p w14:paraId="4D4E393D" w14:textId="77777777" w:rsidR="008F67FA" w:rsidRPr="00625FEA" w:rsidRDefault="008F67FA" w:rsidP="008F67FA">
      <w:pPr>
        <w:pStyle w:val="HTMLPreformatted"/>
        <w:shd w:val="clear" w:color="auto" w:fill="FFFFFF"/>
        <w:rPr>
          <w:ins w:id="6310" w:author="Manuel Hergenröder" w:date="2020-07-16T16:22:00Z"/>
          <w:rFonts w:ascii="Consolas" w:hAnsi="Consolas"/>
          <w:color w:val="000000"/>
          <w:sz w:val="18"/>
          <w:szCs w:val="18"/>
          <w:lang w:val="en-US"/>
          <w:rPrChange w:id="6311" w:author="Manuel Hergenröder" w:date="2020-07-16T16:26:00Z">
            <w:rPr>
              <w:ins w:id="6312" w:author="Manuel Hergenröder" w:date="2020-07-16T16:22:00Z"/>
              <w:rFonts w:ascii="Consolas" w:hAnsi="Consolas"/>
              <w:color w:val="000000"/>
            </w:rPr>
          </w:rPrChange>
        </w:rPr>
      </w:pPr>
      <w:ins w:id="6313" w:author="Manuel Hergenröder" w:date="2020-07-16T16:22:00Z">
        <w:r w:rsidRPr="00625FEA">
          <w:rPr>
            <w:rFonts w:ascii="Consolas" w:hAnsi="Consolas"/>
            <w:color w:val="000000"/>
            <w:sz w:val="18"/>
            <w:szCs w:val="18"/>
            <w:lang w:val="en-US"/>
            <w:rPrChange w:id="6314" w:author="Manuel Hergenröder" w:date="2020-07-16T16:26:00Z">
              <w:rPr>
                <w:rFonts w:ascii="Consolas" w:hAnsi="Consolas"/>
                <w:color w:val="000000"/>
              </w:rPr>
            </w:rPrChange>
          </w:rPr>
          <w:t>    </w:t>
        </w:r>
        <w:r w:rsidRPr="00625FEA">
          <w:rPr>
            <w:rFonts w:ascii="Consolas" w:hAnsi="Consolas"/>
            <w:color w:val="808080"/>
            <w:sz w:val="18"/>
            <w:szCs w:val="18"/>
            <w:lang w:val="en-US"/>
            <w:rPrChange w:id="6315" w:author="Manuel Hergenröder" w:date="2020-07-16T16:26:00Z">
              <w:rPr>
                <w:rFonts w:ascii="Consolas" w:hAnsi="Consolas"/>
                <w:color w:val="808080"/>
              </w:rPr>
            </w:rPrChange>
          </w:rPr>
          <w:t>///</w:t>
        </w:r>
        <w:r w:rsidRPr="00625FEA">
          <w:rPr>
            <w:rFonts w:ascii="Consolas" w:hAnsi="Consolas"/>
            <w:color w:val="008000"/>
            <w:sz w:val="18"/>
            <w:szCs w:val="18"/>
            <w:lang w:val="en-US"/>
            <w:rPrChange w:id="6316" w:author="Manuel Hergenröder" w:date="2020-07-16T16:26:00Z">
              <w:rPr>
                <w:rFonts w:ascii="Consolas" w:hAnsi="Consolas"/>
                <w:color w:val="008000"/>
              </w:rPr>
            </w:rPrChange>
          </w:rPr>
          <w:t> </w:t>
        </w:r>
        <w:r w:rsidRPr="00625FEA">
          <w:rPr>
            <w:rFonts w:ascii="Consolas" w:hAnsi="Consolas"/>
            <w:color w:val="808080"/>
            <w:sz w:val="18"/>
            <w:szCs w:val="18"/>
            <w:lang w:val="en-US"/>
            <w:rPrChange w:id="6317" w:author="Manuel Hergenröder" w:date="2020-07-16T16:26:00Z">
              <w:rPr>
                <w:rFonts w:ascii="Consolas" w:hAnsi="Consolas"/>
                <w:color w:val="808080"/>
              </w:rPr>
            </w:rPrChange>
          </w:rPr>
          <w:t>&lt;param name="</w:t>
        </w:r>
        <w:r w:rsidRPr="00625FEA">
          <w:rPr>
            <w:rFonts w:ascii="Consolas" w:hAnsi="Consolas"/>
            <w:color w:val="1F377F"/>
            <w:sz w:val="18"/>
            <w:szCs w:val="18"/>
            <w:lang w:val="en-US"/>
            <w:rPrChange w:id="6318" w:author="Manuel Hergenröder" w:date="2020-07-16T16:26:00Z">
              <w:rPr>
                <w:rFonts w:ascii="Consolas" w:hAnsi="Consolas"/>
                <w:color w:val="1F377F"/>
              </w:rPr>
            </w:rPrChange>
          </w:rPr>
          <w:t>input</w:t>
        </w:r>
        <w:r w:rsidRPr="00625FEA">
          <w:rPr>
            <w:rFonts w:ascii="Consolas" w:hAnsi="Consolas"/>
            <w:color w:val="808080"/>
            <w:sz w:val="18"/>
            <w:szCs w:val="18"/>
            <w:lang w:val="en-US"/>
            <w:rPrChange w:id="6319" w:author="Manuel Hergenröder" w:date="2020-07-16T16:26:00Z">
              <w:rPr>
                <w:rFonts w:ascii="Consolas" w:hAnsi="Consolas"/>
                <w:color w:val="808080"/>
              </w:rPr>
            </w:rPrChange>
          </w:rPr>
          <w:t>"&gt;</w:t>
        </w:r>
        <w:r w:rsidRPr="00625FEA">
          <w:rPr>
            <w:rFonts w:ascii="Consolas" w:hAnsi="Consolas"/>
            <w:color w:val="008000"/>
            <w:sz w:val="18"/>
            <w:szCs w:val="18"/>
            <w:lang w:val="en-US"/>
            <w:rPrChange w:id="6320" w:author="Manuel Hergenröder" w:date="2020-07-16T16:26:00Z">
              <w:rPr>
                <w:rFonts w:ascii="Consolas" w:hAnsi="Consolas"/>
                <w:color w:val="008000"/>
              </w:rPr>
            </w:rPrChange>
          </w:rPr>
          <w:t>input array</w:t>
        </w:r>
        <w:r w:rsidRPr="00625FEA">
          <w:rPr>
            <w:rFonts w:ascii="Consolas" w:hAnsi="Consolas"/>
            <w:color w:val="808080"/>
            <w:sz w:val="18"/>
            <w:szCs w:val="18"/>
            <w:lang w:val="en-US"/>
            <w:rPrChange w:id="6321" w:author="Manuel Hergenröder" w:date="2020-07-16T16:26:00Z">
              <w:rPr>
                <w:rFonts w:ascii="Consolas" w:hAnsi="Consolas"/>
                <w:color w:val="808080"/>
              </w:rPr>
            </w:rPrChange>
          </w:rPr>
          <w:t>&lt;/param&gt;</w:t>
        </w:r>
      </w:ins>
    </w:p>
    <w:p w14:paraId="4CF6B998" w14:textId="77777777" w:rsidR="008F67FA" w:rsidRPr="00625FEA" w:rsidRDefault="008F67FA" w:rsidP="008F67FA">
      <w:pPr>
        <w:pStyle w:val="HTMLPreformatted"/>
        <w:shd w:val="clear" w:color="auto" w:fill="FFFFFF"/>
        <w:rPr>
          <w:ins w:id="6322" w:author="Manuel Hergenröder" w:date="2020-07-16T16:22:00Z"/>
          <w:rFonts w:ascii="Consolas" w:hAnsi="Consolas"/>
          <w:color w:val="000000"/>
          <w:sz w:val="18"/>
          <w:szCs w:val="18"/>
          <w:lang w:val="en-US"/>
          <w:rPrChange w:id="6323" w:author="Manuel Hergenröder" w:date="2020-07-16T16:26:00Z">
            <w:rPr>
              <w:ins w:id="6324" w:author="Manuel Hergenröder" w:date="2020-07-16T16:22:00Z"/>
              <w:rFonts w:ascii="Consolas" w:hAnsi="Consolas"/>
              <w:color w:val="000000"/>
            </w:rPr>
          </w:rPrChange>
        </w:rPr>
      </w:pPr>
      <w:ins w:id="6325" w:author="Manuel Hergenröder" w:date="2020-07-16T16:22:00Z">
        <w:r w:rsidRPr="00625FEA">
          <w:rPr>
            <w:rFonts w:ascii="Consolas" w:hAnsi="Consolas"/>
            <w:color w:val="000000"/>
            <w:sz w:val="18"/>
            <w:szCs w:val="18"/>
            <w:lang w:val="en-US"/>
            <w:rPrChange w:id="6326" w:author="Manuel Hergenröder" w:date="2020-07-16T16:26:00Z">
              <w:rPr>
                <w:rFonts w:ascii="Consolas" w:hAnsi="Consolas"/>
                <w:color w:val="000000"/>
              </w:rPr>
            </w:rPrChange>
          </w:rPr>
          <w:t>    </w:t>
        </w:r>
        <w:r w:rsidRPr="00625FEA">
          <w:rPr>
            <w:rFonts w:ascii="Consolas" w:hAnsi="Consolas"/>
            <w:color w:val="808080"/>
            <w:sz w:val="18"/>
            <w:szCs w:val="18"/>
            <w:lang w:val="en-US"/>
            <w:rPrChange w:id="6327" w:author="Manuel Hergenröder" w:date="2020-07-16T16:26:00Z">
              <w:rPr>
                <w:rFonts w:ascii="Consolas" w:hAnsi="Consolas"/>
                <w:color w:val="808080"/>
              </w:rPr>
            </w:rPrChange>
          </w:rPr>
          <w:t>///</w:t>
        </w:r>
        <w:r w:rsidRPr="00625FEA">
          <w:rPr>
            <w:rFonts w:ascii="Consolas" w:hAnsi="Consolas"/>
            <w:color w:val="008000"/>
            <w:sz w:val="18"/>
            <w:szCs w:val="18"/>
            <w:lang w:val="en-US"/>
            <w:rPrChange w:id="6328" w:author="Manuel Hergenröder" w:date="2020-07-16T16:26:00Z">
              <w:rPr>
                <w:rFonts w:ascii="Consolas" w:hAnsi="Consolas"/>
                <w:color w:val="008000"/>
              </w:rPr>
            </w:rPrChange>
          </w:rPr>
          <w:t> </w:t>
        </w:r>
        <w:r w:rsidRPr="00625FEA">
          <w:rPr>
            <w:rFonts w:ascii="Consolas" w:hAnsi="Consolas"/>
            <w:color w:val="808080"/>
            <w:sz w:val="18"/>
            <w:szCs w:val="18"/>
            <w:lang w:val="en-US"/>
            <w:rPrChange w:id="6329" w:author="Manuel Hergenröder" w:date="2020-07-16T16:26:00Z">
              <w:rPr>
                <w:rFonts w:ascii="Consolas" w:hAnsi="Consolas"/>
                <w:color w:val="808080"/>
              </w:rPr>
            </w:rPrChange>
          </w:rPr>
          <w:t>&lt;param name="</w:t>
        </w:r>
        <w:r w:rsidRPr="00625FEA">
          <w:rPr>
            <w:rFonts w:ascii="Consolas" w:hAnsi="Consolas"/>
            <w:color w:val="1F377F"/>
            <w:sz w:val="18"/>
            <w:szCs w:val="18"/>
            <w:lang w:val="en-US"/>
            <w:rPrChange w:id="6330" w:author="Manuel Hergenröder" w:date="2020-07-16T16:26:00Z">
              <w:rPr>
                <w:rFonts w:ascii="Consolas" w:hAnsi="Consolas"/>
                <w:color w:val="1F377F"/>
              </w:rPr>
            </w:rPrChange>
          </w:rPr>
          <w:t>real</w:t>
        </w:r>
        <w:r w:rsidRPr="00625FEA">
          <w:rPr>
            <w:rFonts w:ascii="Consolas" w:hAnsi="Consolas"/>
            <w:color w:val="808080"/>
            <w:sz w:val="18"/>
            <w:szCs w:val="18"/>
            <w:lang w:val="en-US"/>
            <w:rPrChange w:id="6331" w:author="Manuel Hergenröder" w:date="2020-07-16T16:26:00Z">
              <w:rPr>
                <w:rFonts w:ascii="Consolas" w:hAnsi="Consolas"/>
                <w:color w:val="808080"/>
              </w:rPr>
            </w:rPrChange>
          </w:rPr>
          <w:t>"&gt;</w:t>
        </w:r>
        <w:r w:rsidRPr="00625FEA">
          <w:rPr>
            <w:rFonts w:ascii="Consolas" w:hAnsi="Consolas"/>
            <w:color w:val="008000"/>
            <w:sz w:val="18"/>
            <w:szCs w:val="18"/>
            <w:lang w:val="en-US"/>
            <w:rPrChange w:id="6332" w:author="Manuel Hergenröder" w:date="2020-07-16T16:26:00Z">
              <w:rPr>
                <w:rFonts w:ascii="Consolas" w:hAnsi="Consolas"/>
                <w:color w:val="008000"/>
              </w:rPr>
            </w:rPrChange>
          </w:rPr>
          <w:t>set to true for converting double[] of real numbers to double[] of complex numbers with real and imagenary parts interleaved</w:t>
        </w:r>
        <w:r w:rsidRPr="00625FEA">
          <w:rPr>
            <w:rFonts w:ascii="Consolas" w:hAnsi="Consolas"/>
            <w:color w:val="808080"/>
            <w:sz w:val="18"/>
            <w:szCs w:val="18"/>
            <w:lang w:val="en-US"/>
            <w:rPrChange w:id="6333" w:author="Manuel Hergenröder" w:date="2020-07-16T16:26:00Z">
              <w:rPr>
                <w:rFonts w:ascii="Consolas" w:hAnsi="Consolas"/>
                <w:color w:val="808080"/>
              </w:rPr>
            </w:rPrChange>
          </w:rPr>
          <w:t>&lt;/param&gt;</w:t>
        </w:r>
      </w:ins>
    </w:p>
    <w:p w14:paraId="303AE44C" w14:textId="77777777" w:rsidR="008F67FA" w:rsidRPr="00625FEA" w:rsidRDefault="008F67FA" w:rsidP="008F67FA">
      <w:pPr>
        <w:pStyle w:val="HTMLPreformatted"/>
        <w:shd w:val="clear" w:color="auto" w:fill="FFFFFF"/>
        <w:rPr>
          <w:ins w:id="6334" w:author="Manuel Hergenröder" w:date="2020-07-16T16:22:00Z"/>
          <w:rFonts w:ascii="Consolas" w:hAnsi="Consolas"/>
          <w:color w:val="000000"/>
          <w:sz w:val="18"/>
          <w:szCs w:val="18"/>
          <w:lang w:val="en-US"/>
          <w:rPrChange w:id="6335" w:author="Manuel Hergenröder" w:date="2020-07-16T16:26:00Z">
            <w:rPr>
              <w:ins w:id="6336" w:author="Manuel Hergenröder" w:date="2020-07-16T16:22:00Z"/>
              <w:rFonts w:ascii="Consolas" w:hAnsi="Consolas"/>
              <w:color w:val="000000"/>
            </w:rPr>
          </w:rPrChange>
        </w:rPr>
      </w:pPr>
      <w:ins w:id="6337" w:author="Manuel Hergenröder" w:date="2020-07-16T16:22:00Z">
        <w:r w:rsidRPr="00625FEA">
          <w:rPr>
            <w:rFonts w:ascii="Consolas" w:hAnsi="Consolas"/>
            <w:color w:val="000000"/>
            <w:sz w:val="18"/>
            <w:szCs w:val="18"/>
            <w:lang w:val="en-US"/>
            <w:rPrChange w:id="6338" w:author="Manuel Hergenröder" w:date="2020-07-16T16:26:00Z">
              <w:rPr>
                <w:rFonts w:ascii="Consolas" w:hAnsi="Consolas"/>
                <w:color w:val="000000"/>
              </w:rPr>
            </w:rPrChange>
          </w:rPr>
          <w:t>    </w:t>
        </w:r>
        <w:r w:rsidRPr="00625FEA">
          <w:rPr>
            <w:rFonts w:ascii="Consolas" w:hAnsi="Consolas"/>
            <w:color w:val="0000FF"/>
            <w:sz w:val="18"/>
            <w:szCs w:val="18"/>
            <w:lang w:val="en-US"/>
            <w:rPrChange w:id="6339"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6340" w:author="Manuel Hergenröder" w:date="2020-07-16T16:26:00Z">
              <w:rPr>
                <w:rFonts w:ascii="Consolas" w:hAnsi="Consolas"/>
                <w:color w:val="000000"/>
              </w:rPr>
            </w:rPrChange>
          </w:rPr>
          <w:t> </w:t>
        </w:r>
        <w:r w:rsidRPr="00625FEA">
          <w:rPr>
            <w:rFonts w:ascii="Consolas" w:hAnsi="Consolas"/>
            <w:color w:val="0000FF"/>
            <w:sz w:val="18"/>
            <w:szCs w:val="18"/>
            <w:lang w:val="en-US"/>
            <w:rPrChange w:id="6341"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342" w:author="Manuel Hergenröder" w:date="2020-07-16T16:26:00Z">
              <w:rPr>
                <w:rFonts w:ascii="Consolas" w:hAnsi="Consolas"/>
                <w:color w:val="000000"/>
              </w:rPr>
            </w:rPrChange>
          </w:rPr>
          <w:t>[] </w:t>
        </w:r>
        <w:r w:rsidRPr="00625FEA">
          <w:rPr>
            <w:rFonts w:ascii="Consolas" w:hAnsi="Consolas"/>
            <w:color w:val="74531F"/>
            <w:sz w:val="18"/>
            <w:szCs w:val="18"/>
            <w:lang w:val="en-US"/>
            <w:rPrChange w:id="6343" w:author="Manuel Hergenröder" w:date="2020-07-16T16:26:00Z">
              <w:rPr>
                <w:rFonts w:ascii="Consolas" w:hAnsi="Consolas"/>
                <w:color w:val="74531F"/>
              </w:rPr>
            </w:rPrChange>
          </w:rPr>
          <w:t>RunFft</w:t>
        </w:r>
        <w:r w:rsidRPr="00625FEA">
          <w:rPr>
            <w:rFonts w:ascii="Consolas" w:hAnsi="Consolas"/>
            <w:color w:val="000000"/>
            <w:sz w:val="18"/>
            <w:szCs w:val="18"/>
            <w:lang w:val="en-US"/>
            <w:rPrChange w:id="6344" w:author="Manuel Hergenröder" w:date="2020-07-16T16:26:00Z">
              <w:rPr>
                <w:rFonts w:ascii="Consolas" w:hAnsi="Consolas"/>
                <w:color w:val="000000"/>
              </w:rPr>
            </w:rPrChange>
          </w:rPr>
          <w:t>(</w:t>
        </w:r>
        <w:r w:rsidRPr="00625FEA">
          <w:rPr>
            <w:rFonts w:ascii="Consolas" w:hAnsi="Consolas"/>
            <w:color w:val="0000FF"/>
            <w:sz w:val="18"/>
            <w:szCs w:val="18"/>
            <w:lang w:val="en-US"/>
            <w:rPrChange w:id="6345"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346" w:author="Manuel Hergenröder" w:date="2020-07-16T16:26:00Z">
              <w:rPr>
                <w:rFonts w:ascii="Consolas" w:hAnsi="Consolas"/>
                <w:color w:val="000000"/>
              </w:rPr>
            </w:rPrChange>
          </w:rPr>
          <w:t>[] </w:t>
        </w:r>
        <w:r w:rsidRPr="00625FEA">
          <w:rPr>
            <w:rFonts w:ascii="Consolas" w:hAnsi="Consolas"/>
            <w:color w:val="1F377F"/>
            <w:sz w:val="18"/>
            <w:szCs w:val="18"/>
            <w:lang w:val="en-US"/>
            <w:rPrChange w:id="6347" w:author="Manuel Hergenröder" w:date="2020-07-16T16:26:00Z">
              <w:rPr>
                <w:rFonts w:ascii="Consolas" w:hAnsi="Consolas"/>
                <w:color w:val="1F377F"/>
              </w:rPr>
            </w:rPrChange>
          </w:rPr>
          <w:t>input</w:t>
        </w:r>
        <w:r w:rsidRPr="00625FEA">
          <w:rPr>
            <w:rFonts w:ascii="Consolas" w:hAnsi="Consolas"/>
            <w:color w:val="000000"/>
            <w:sz w:val="18"/>
            <w:szCs w:val="18"/>
            <w:lang w:val="en-US"/>
            <w:rPrChange w:id="6348" w:author="Manuel Hergenröder" w:date="2020-07-16T16:26:00Z">
              <w:rPr>
                <w:rFonts w:ascii="Consolas" w:hAnsi="Consolas"/>
                <w:color w:val="000000"/>
              </w:rPr>
            </w:rPrChange>
          </w:rPr>
          <w:t>, </w:t>
        </w:r>
        <w:r w:rsidRPr="00625FEA">
          <w:rPr>
            <w:rFonts w:ascii="Consolas" w:hAnsi="Consolas"/>
            <w:color w:val="0000FF"/>
            <w:sz w:val="18"/>
            <w:szCs w:val="18"/>
            <w:lang w:val="en-US"/>
            <w:rPrChange w:id="6349" w:author="Manuel Hergenröder" w:date="2020-07-16T16:26:00Z">
              <w:rPr>
                <w:rFonts w:ascii="Consolas" w:hAnsi="Consolas"/>
                <w:color w:val="0000FF"/>
              </w:rPr>
            </w:rPrChange>
          </w:rPr>
          <w:t>bool</w:t>
        </w:r>
        <w:r w:rsidRPr="00625FEA">
          <w:rPr>
            <w:rFonts w:ascii="Consolas" w:hAnsi="Consolas"/>
            <w:color w:val="000000"/>
            <w:sz w:val="18"/>
            <w:szCs w:val="18"/>
            <w:lang w:val="en-US"/>
            <w:rPrChange w:id="6350" w:author="Manuel Hergenröder" w:date="2020-07-16T16:26:00Z">
              <w:rPr>
                <w:rFonts w:ascii="Consolas" w:hAnsi="Consolas"/>
                <w:color w:val="000000"/>
              </w:rPr>
            </w:rPrChange>
          </w:rPr>
          <w:t> </w:t>
        </w:r>
        <w:r w:rsidRPr="00625FEA">
          <w:rPr>
            <w:rFonts w:ascii="Consolas" w:hAnsi="Consolas"/>
            <w:color w:val="1F377F"/>
            <w:sz w:val="18"/>
            <w:szCs w:val="18"/>
            <w:lang w:val="en-US"/>
            <w:rPrChange w:id="6351" w:author="Manuel Hergenröder" w:date="2020-07-16T16:26:00Z">
              <w:rPr>
                <w:rFonts w:ascii="Consolas" w:hAnsi="Consolas"/>
                <w:color w:val="1F377F"/>
              </w:rPr>
            </w:rPrChange>
          </w:rPr>
          <w:t>real</w:t>
        </w:r>
        <w:r w:rsidRPr="00625FEA">
          <w:rPr>
            <w:rFonts w:ascii="Consolas" w:hAnsi="Consolas"/>
            <w:color w:val="000000"/>
            <w:sz w:val="18"/>
            <w:szCs w:val="18"/>
            <w:lang w:val="en-US"/>
            <w:rPrChange w:id="6352" w:author="Manuel Hergenröder" w:date="2020-07-16T16:26:00Z">
              <w:rPr>
                <w:rFonts w:ascii="Consolas" w:hAnsi="Consolas"/>
                <w:color w:val="000000"/>
              </w:rPr>
            </w:rPrChange>
          </w:rPr>
          <w:t>)</w:t>
        </w:r>
      </w:ins>
    </w:p>
    <w:p w14:paraId="5E54F68C" w14:textId="77777777" w:rsidR="008F67FA" w:rsidRPr="00625FEA" w:rsidRDefault="008F67FA" w:rsidP="008F67FA">
      <w:pPr>
        <w:pStyle w:val="HTMLPreformatted"/>
        <w:shd w:val="clear" w:color="auto" w:fill="FFFFFF"/>
        <w:rPr>
          <w:ins w:id="6353" w:author="Manuel Hergenröder" w:date="2020-07-16T16:22:00Z"/>
          <w:rFonts w:ascii="Consolas" w:hAnsi="Consolas"/>
          <w:color w:val="000000"/>
          <w:sz w:val="18"/>
          <w:szCs w:val="18"/>
          <w:lang w:val="en-US"/>
          <w:rPrChange w:id="6354" w:author="Manuel Hergenröder" w:date="2020-07-16T16:26:00Z">
            <w:rPr>
              <w:ins w:id="6355" w:author="Manuel Hergenröder" w:date="2020-07-16T16:22:00Z"/>
              <w:rFonts w:ascii="Consolas" w:hAnsi="Consolas"/>
              <w:color w:val="000000"/>
            </w:rPr>
          </w:rPrChange>
        </w:rPr>
      </w:pPr>
      <w:ins w:id="6356" w:author="Manuel Hergenröder" w:date="2020-07-16T16:22:00Z">
        <w:r w:rsidRPr="00625FEA">
          <w:rPr>
            <w:rFonts w:ascii="Consolas" w:hAnsi="Consolas"/>
            <w:color w:val="000000"/>
            <w:sz w:val="18"/>
            <w:szCs w:val="18"/>
            <w:lang w:val="en-US"/>
            <w:rPrChange w:id="6357" w:author="Manuel Hergenröder" w:date="2020-07-16T16:26:00Z">
              <w:rPr>
                <w:rFonts w:ascii="Consolas" w:hAnsi="Consolas"/>
                <w:color w:val="000000"/>
              </w:rPr>
            </w:rPrChange>
          </w:rPr>
          <w:t>    {</w:t>
        </w:r>
      </w:ins>
    </w:p>
    <w:p w14:paraId="7C8348E0" w14:textId="77777777" w:rsidR="008F67FA" w:rsidRPr="00625FEA" w:rsidRDefault="008F67FA" w:rsidP="008F67FA">
      <w:pPr>
        <w:pStyle w:val="HTMLPreformatted"/>
        <w:shd w:val="clear" w:color="auto" w:fill="FFFFFF"/>
        <w:rPr>
          <w:ins w:id="6358" w:author="Manuel Hergenröder" w:date="2020-07-16T16:22:00Z"/>
          <w:rFonts w:ascii="Consolas" w:hAnsi="Consolas"/>
          <w:color w:val="000000"/>
          <w:sz w:val="18"/>
          <w:szCs w:val="18"/>
          <w:lang w:val="en-US"/>
          <w:rPrChange w:id="6359" w:author="Manuel Hergenröder" w:date="2020-07-16T16:26:00Z">
            <w:rPr>
              <w:ins w:id="6360" w:author="Manuel Hergenröder" w:date="2020-07-16T16:22:00Z"/>
              <w:rFonts w:ascii="Consolas" w:hAnsi="Consolas"/>
              <w:color w:val="000000"/>
            </w:rPr>
          </w:rPrChange>
        </w:rPr>
      </w:pPr>
      <w:ins w:id="6361" w:author="Manuel Hergenröder" w:date="2020-07-16T16:22:00Z">
        <w:r w:rsidRPr="00625FEA">
          <w:rPr>
            <w:rFonts w:ascii="Consolas" w:hAnsi="Consolas"/>
            <w:color w:val="000000"/>
            <w:sz w:val="18"/>
            <w:szCs w:val="18"/>
            <w:lang w:val="en-US"/>
            <w:rPrChange w:id="6362" w:author="Manuel Hergenröder" w:date="2020-07-16T16:26:00Z">
              <w:rPr>
                <w:rFonts w:ascii="Consolas" w:hAnsi="Consolas"/>
                <w:color w:val="000000"/>
              </w:rPr>
            </w:rPrChange>
          </w:rPr>
          <w:t>        </w:t>
        </w:r>
        <w:r w:rsidRPr="00625FEA">
          <w:rPr>
            <w:rFonts w:ascii="Consolas" w:hAnsi="Consolas"/>
            <w:color w:val="8F08C4"/>
            <w:sz w:val="18"/>
            <w:szCs w:val="18"/>
            <w:lang w:val="en-US"/>
            <w:rPrChange w:id="6363" w:author="Manuel Hergenröder" w:date="2020-07-16T16:26:00Z">
              <w:rPr>
                <w:rFonts w:ascii="Consolas" w:hAnsi="Consolas"/>
                <w:color w:val="8F08C4"/>
              </w:rPr>
            </w:rPrChange>
          </w:rPr>
          <w:t>if</w:t>
        </w:r>
        <w:r w:rsidRPr="00625FEA">
          <w:rPr>
            <w:rFonts w:ascii="Consolas" w:hAnsi="Consolas"/>
            <w:color w:val="000000"/>
            <w:sz w:val="18"/>
            <w:szCs w:val="18"/>
            <w:lang w:val="en-US"/>
            <w:rPrChange w:id="6364" w:author="Manuel Hergenröder" w:date="2020-07-16T16:26:00Z">
              <w:rPr>
                <w:rFonts w:ascii="Consolas" w:hAnsi="Consolas"/>
                <w:color w:val="000000"/>
              </w:rPr>
            </w:rPrChange>
          </w:rPr>
          <w:t> (</w:t>
        </w:r>
        <w:r w:rsidRPr="00625FEA">
          <w:rPr>
            <w:rFonts w:ascii="Consolas" w:hAnsi="Consolas"/>
            <w:color w:val="1F377F"/>
            <w:sz w:val="18"/>
            <w:szCs w:val="18"/>
            <w:lang w:val="en-US"/>
            <w:rPrChange w:id="6365" w:author="Manuel Hergenröder" w:date="2020-07-16T16:26:00Z">
              <w:rPr>
                <w:rFonts w:ascii="Consolas" w:hAnsi="Consolas"/>
                <w:color w:val="1F377F"/>
              </w:rPr>
            </w:rPrChange>
          </w:rPr>
          <w:t>real</w:t>
        </w:r>
        <w:r w:rsidRPr="00625FEA">
          <w:rPr>
            <w:rFonts w:ascii="Consolas" w:hAnsi="Consolas"/>
            <w:color w:val="000000"/>
            <w:sz w:val="18"/>
            <w:szCs w:val="18"/>
            <w:lang w:val="en-US"/>
            <w:rPrChange w:id="6366" w:author="Manuel Hergenröder" w:date="2020-07-16T16:26:00Z">
              <w:rPr>
                <w:rFonts w:ascii="Consolas" w:hAnsi="Consolas"/>
                <w:color w:val="000000"/>
              </w:rPr>
            </w:rPrChange>
          </w:rPr>
          <w:t>)</w:t>
        </w:r>
      </w:ins>
    </w:p>
    <w:p w14:paraId="538FA86B" w14:textId="77777777" w:rsidR="008F67FA" w:rsidRPr="00625FEA" w:rsidRDefault="008F67FA" w:rsidP="008F67FA">
      <w:pPr>
        <w:pStyle w:val="HTMLPreformatted"/>
        <w:shd w:val="clear" w:color="auto" w:fill="FFFFFF"/>
        <w:rPr>
          <w:ins w:id="6367" w:author="Manuel Hergenröder" w:date="2020-07-16T16:22:00Z"/>
          <w:rFonts w:ascii="Consolas" w:hAnsi="Consolas"/>
          <w:color w:val="000000"/>
          <w:sz w:val="18"/>
          <w:szCs w:val="18"/>
          <w:lang w:val="en-US"/>
          <w:rPrChange w:id="6368" w:author="Manuel Hergenröder" w:date="2020-07-16T16:26:00Z">
            <w:rPr>
              <w:ins w:id="6369" w:author="Manuel Hergenröder" w:date="2020-07-16T16:22:00Z"/>
              <w:rFonts w:ascii="Consolas" w:hAnsi="Consolas"/>
              <w:color w:val="000000"/>
            </w:rPr>
          </w:rPrChange>
        </w:rPr>
      </w:pPr>
      <w:ins w:id="6370" w:author="Manuel Hergenröder" w:date="2020-07-16T16:22:00Z">
        <w:r w:rsidRPr="00625FEA">
          <w:rPr>
            <w:rFonts w:ascii="Consolas" w:hAnsi="Consolas"/>
            <w:color w:val="000000"/>
            <w:sz w:val="18"/>
            <w:szCs w:val="18"/>
            <w:lang w:val="en-US"/>
            <w:rPrChange w:id="6371" w:author="Manuel Hergenröder" w:date="2020-07-16T16:26:00Z">
              <w:rPr>
                <w:rFonts w:ascii="Consolas" w:hAnsi="Consolas"/>
                <w:color w:val="000000"/>
              </w:rPr>
            </w:rPrChange>
          </w:rPr>
          <w:t>            </w:t>
        </w:r>
        <w:r w:rsidRPr="00625FEA">
          <w:rPr>
            <w:rFonts w:ascii="Consolas" w:hAnsi="Consolas"/>
            <w:color w:val="1F377F"/>
            <w:sz w:val="18"/>
            <w:szCs w:val="18"/>
            <w:lang w:val="en-US"/>
            <w:rPrChange w:id="6372" w:author="Manuel Hergenröder" w:date="2020-07-16T16:26:00Z">
              <w:rPr>
                <w:rFonts w:ascii="Consolas" w:hAnsi="Consolas"/>
                <w:color w:val="1F377F"/>
              </w:rPr>
            </w:rPrChange>
          </w:rPr>
          <w:t>input</w:t>
        </w:r>
        <w:r w:rsidRPr="00625FEA">
          <w:rPr>
            <w:rFonts w:ascii="Consolas" w:hAnsi="Consolas"/>
            <w:color w:val="000000"/>
            <w:sz w:val="18"/>
            <w:szCs w:val="18"/>
            <w:lang w:val="en-US"/>
            <w:rPrChange w:id="6373" w:author="Manuel Hergenröder" w:date="2020-07-16T16:26:00Z">
              <w:rPr>
                <w:rFonts w:ascii="Consolas" w:hAnsi="Consolas"/>
                <w:color w:val="000000"/>
              </w:rPr>
            </w:rPrChange>
          </w:rPr>
          <w:t> = </w:t>
        </w:r>
        <w:r w:rsidRPr="00625FEA">
          <w:rPr>
            <w:rFonts w:ascii="Consolas" w:hAnsi="Consolas"/>
            <w:color w:val="2B91AF"/>
            <w:sz w:val="18"/>
            <w:szCs w:val="18"/>
            <w:lang w:val="en-US"/>
            <w:rPrChange w:id="6374" w:author="Manuel Hergenröder" w:date="2020-07-16T16:26:00Z">
              <w:rPr>
                <w:rFonts w:ascii="Consolas" w:hAnsi="Consolas"/>
                <w:color w:val="2B91AF"/>
              </w:rPr>
            </w:rPrChange>
          </w:rPr>
          <w:t>Fft</w:t>
        </w:r>
        <w:r w:rsidRPr="00625FEA">
          <w:rPr>
            <w:rFonts w:ascii="Consolas" w:hAnsi="Consolas"/>
            <w:color w:val="000000"/>
            <w:sz w:val="18"/>
            <w:szCs w:val="18"/>
            <w:lang w:val="en-US"/>
            <w:rPrChange w:id="6375" w:author="Manuel Hergenröder" w:date="2020-07-16T16:26:00Z">
              <w:rPr>
                <w:rFonts w:ascii="Consolas" w:hAnsi="Consolas"/>
                <w:color w:val="000000"/>
              </w:rPr>
            </w:rPrChange>
          </w:rPr>
          <w:t>.</w:t>
        </w:r>
        <w:r w:rsidRPr="00625FEA">
          <w:rPr>
            <w:rFonts w:ascii="Consolas" w:hAnsi="Consolas"/>
            <w:color w:val="74531F"/>
            <w:sz w:val="18"/>
            <w:szCs w:val="18"/>
            <w:lang w:val="en-US"/>
            <w:rPrChange w:id="6376" w:author="Manuel Hergenröder" w:date="2020-07-16T16:26:00Z">
              <w:rPr>
                <w:rFonts w:ascii="Consolas" w:hAnsi="Consolas"/>
                <w:color w:val="74531F"/>
              </w:rPr>
            </w:rPrChange>
          </w:rPr>
          <w:t>RealToComplex</w:t>
        </w:r>
        <w:r w:rsidRPr="00625FEA">
          <w:rPr>
            <w:rFonts w:ascii="Consolas" w:hAnsi="Consolas"/>
            <w:color w:val="000000"/>
            <w:sz w:val="18"/>
            <w:szCs w:val="18"/>
            <w:lang w:val="en-US"/>
            <w:rPrChange w:id="6377" w:author="Manuel Hergenröder" w:date="2020-07-16T16:26:00Z">
              <w:rPr>
                <w:rFonts w:ascii="Consolas" w:hAnsi="Consolas"/>
                <w:color w:val="000000"/>
              </w:rPr>
            </w:rPrChange>
          </w:rPr>
          <w:t>(</w:t>
        </w:r>
        <w:r w:rsidRPr="00625FEA">
          <w:rPr>
            <w:rFonts w:ascii="Consolas" w:hAnsi="Consolas"/>
            <w:color w:val="1F377F"/>
            <w:sz w:val="18"/>
            <w:szCs w:val="18"/>
            <w:lang w:val="en-US"/>
            <w:rPrChange w:id="6378" w:author="Manuel Hergenröder" w:date="2020-07-16T16:26:00Z">
              <w:rPr>
                <w:rFonts w:ascii="Consolas" w:hAnsi="Consolas"/>
                <w:color w:val="1F377F"/>
              </w:rPr>
            </w:rPrChange>
          </w:rPr>
          <w:t>input</w:t>
        </w:r>
        <w:r w:rsidRPr="00625FEA">
          <w:rPr>
            <w:rFonts w:ascii="Consolas" w:hAnsi="Consolas"/>
            <w:color w:val="000000"/>
            <w:sz w:val="18"/>
            <w:szCs w:val="18"/>
            <w:lang w:val="en-US"/>
            <w:rPrChange w:id="6379" w:author="Manuel Hergenröder" w:date="2020-07-16T16:26:00Z">
              <w:rPr>
                <w:rFonts w:ascii="Consolas" w:hAnsi="Consolas"/>
                <w:color w:val="000000"/>
              </w:rPr>
            </w:rPrChange>
          </w:rPr>
          <w:t>);</w:t>
        </w:r>
      </w:ins>
    </w:p>
    <w:p w14:paraId="493CF234" w14:textId="77777777" w:rsidR="008F67FA" w:rsidRPr="00625FEA" w:rsidRDefault="008F67FA" w:rsidP="008F67FA">
      <w:pPr>
        <w:pStyle w:val="HTMLPreformatted"/>
        <w:shd w:val="clear" w:color="auto" w:fill="FFFFFF"/>
        <w:rPr>
          <w:ins w:id="6380" w:author="Manuel Hergenröder" w:date="2020-07-16T16:22:00Z"/>
          <w:rFonts w:ascii="Consolas" w:hAnsi="Consolas"/>
          <w:color w:val="000000"/>
          <w:sz w:val="18"/>
          <w:szCs w:val="18"/>
          <w:lang w:val="en-US"/>
          <w:rPrChange w:id="6381" w:author="Manuel Hergenröder" w:date="2020-07-16T16:26:00Z">
            <w:rPr>
              <w:ins w:id="6382" w:author="Manuel Hergenröder" w:date="2020-07-16T16:22:00Z"/>
              <w:rFonts w:ascii="Consolas" w:hAnsi="Consolas"/>
              <w:color w:val="000000"/>
            </w:rPr>
          </w:rPrChange>
        </w:rPr>
      </w:pPr>
      <w:ins w:id="6383" w:author="Manuel Hergenröder" w:date="2020-07-16T16:22:00Z">
        <w:r w:rsidRPr="00625FEA">
          <w:rPr>
            <w:rFonts w:ascii="Consolas" w:hAnsi="Consolas"/>
            <w:color w:val="000000"/>
            <w:sz w:val="18"/>
            <w:szCs w:val="18"/>
            <w:lang w:val="en-US"/>
            <w:rPrChange w:id="6384" w:author="Manuel Hergenröder" w:date="2020-07-16T16:26:00Z">
              <w:rPr>
                <w:rFonts w:ascii="Consolas" w:hAnsi="Consolas"/>
                <w:color w:val="000000"/>
              </w:rPr>
            </w:rPrChange>
          </w:rPr>
          <w:t xml:space="preserve"> </w:t>
        </w:r>
      </w:ins>
    </w:p>
    <w:p w14:paraId="42248CDB" w14:textId="77777777" w:rsidR="008F67FA" w:rsidRPr="00625FEA" w:rsidRDefault="008F67FA" w:rsidP="008F67FA">
      <w:pPr>
        <w:pStyle w:val="HTMLPreformatted"/>
        <w:shd w:val="clear" w:color="auto" w:fill="FFFFFF"/>
        <w:rPr>
          <w:ins w:id="6385" w:author="Manuel Hergenröder" w:date="2020-07-16T16:22:00Z"/>
          <w:rFonts w:ascii="Consolas" w:hAnsi="Consolas"/>
          <w:color w:val="000000"/>
          <w:sz w:val="18"/>
          <w:szCs w:val="18"/>
          <w:lang w:val="en-US"/>
          <w:rPrChange w:id="6386" w:author="Manuel Hergenröder" w:date="2020-07-16T16:26:00Z">
            <w:rPr>
              <w:ins w:id="6387" w:author="Manuel Hergenröder" w:date="2020-07-16T16:22:00Z"/>
              <w:rFonts w:ascii="Consolas" w:hAnsi="Consolas"/>
              <w:color w:val="000000"/>
            </w:rPr>
          </w:rPrChange>
        </w:rPr>
      </w:pPr>
      <w:ins w:id="6388" w:author="Manuel Hergenröder" w:date="2020-07-16T16:22:00Z">
        <w:r w:rsidRPr="00625FEA">
          <w:rPr>
            <w:rFonts w:ascii="Consolas" w:hAnsi="Consolas"/>
            <w:color w:val="000000"/>
            <w:sz w:val="18"/>
            <w:szCs w:val="18"/>
            <w:lang w:val="en-US"/>
            <w:rPrChange w:id="6389" w:author="Manuel Hergenröder" w:date="2020-07-16T16:26:00Z">
              <w:rPr>
                <w:rFonts w:ascii="Consolas" w:hAnsi="Consolas"/>
                <w:color w:val="000000"/>
              </w:rPr>
            </w:rPrChange>
          </w:rPr>
          <w:t>        </w:t>
        </w:r>
        <w:r w:rsidRPr="00625FEA">
          <w:rPr>
            <w:rFonts w:ascii="Consolas" w:hAnsi="Consolas"/>
            <w:color w:val="0000FF"/>
            <w:sz w:val="18"/>
            <w:szCs w:val="18"/>
            <w:lang w:val="en-US"/>
            <w:rPrChange w:id="6390" w:author="Manuel Hergenröder" w:date="2020-07-16T16:26:00Z">
              <w:rPr>
                <w:rFonts w:ascii="Consolas" w:hAnsi="Consolas"/>
                <w:color w:val="0000FF"/>
              </w:rPr>
            </w:rPrChange>
          </w:rPr>
          <w:t>this</w:t>
        </w:r>
        <w:r w:rsidRPr="00625FEA">
          <w:rPr>
            <w:rFonts w:ascii="Consolas" w:hAnsi="Consolas"/>
            <w:color w:val="000000"/>
            <w:sz w:val="18"/>
            <w:szCs w:val="18"/>
            <w:lang w:val="en-US"/>
            <w:rPrChange w:id="6391" w:author="Manuel Hergenröder" w:date="2020-07-16T16:26:00Z">
              <w:rPr>
                <w:rFonts w:ascii="Consolas" w:hAnsi="Consolas"/>
                <w:color w:val="000000"/>
              </w:rPr>
            </w:rPrChange>
          </w:rPr>
          <w:t>.n = </w:t>
        </w:r>
        <w:r w:rsidRPr="00625FEA">
          <w:rPr>
            <w:rFonts w:ascii="Consolas" w:hAnsi="Consolas"/>
            <w:color w:val="1F377F"/>
            <w:sz w:val="18"/>
            <w:szCs w:val="18"/>
            <w:lang w:val="en-US"/>
            <w:rPrChange w:id="6392" w:author="Manuel Hergenröder" w:date="2020-07-16T16:26:00Z">
              <w:rPr>
                <w:rFonts w:ascii="Consolas" w:hAnsi="Consolas"/>
                <w:color w:val="1F377F"/>
              </w:rPr>
            </w:rPrChange>
          </w:rPr>
          <w:t>input</w:t>
        </w:r>
        <w:r w:rsidRPr="00625FEA">
          <w:rPr>
            <w:rFonts w:ascii="Consolas" w:hAnsi="Consolas"/>
            <w:color w:val="000000"/>
            <w:sz w:val="18"/>
            <w:szCs w:val="18"/>
            <w:lang w:val="en-US"/>
            <w:rPrChange w:id="6393" w:author="Manuel Hergenröder" w:date="2020-07-16T16:26:00Z">
              <w:rPr>
                <w:rFonts w:ascii="Consolas" w:hAnsi="Consolas"/>
                <w:color w:val="000000"/>
              </w:rPr>
            </w:rPrChange>
          </w:rPr>
          <w:t>.Length;</w:t>
        </w:r>
      </w:ins>
    </w:p>
    <w:p w14:paraId="0F3C90D8" w14:textId="77777777" w:rsidR="008F67FA" w:rsidRPr="00625FEA" w:rsidRDefault="008F67FA" w:rsidP="008F67FA">
      <w:pPr>
        <w:pStyle w:val="HTMLPreformatted"/>
        <w:shd w:val="clear" w:color="auto" w:fill="FFFFFF"/>
        <w:rPr>
          <w:ins w:id="6394" w:author="Manuel Hergenröder" w:date="2020-07-16T16:22:00Z"/>
          <w:rFonts w:ascii="Consolas" w:hAnsi="Consolas"/>
          <w:color w:val="000000"/>
          <w:sz w:val="18"/>
          <w:szCs w:val="18"/>
          <w:lang w:val="en-US"/>
          <w:rPrChange w:id="6395" w:author="Manuel Hergenröder" w:date="2020-07-16T16:26:00Z">
            <w:rPr>
              <w:ins w:id="6396" w:author="Manuel Hergenröder" w:date="2020-07-16T16:22:00Z"/>
              <w:rFonts w:ascii="Consolas" w:hAnsi="Consolas"/>
              <w:color w:val="000000"/>
            </w:rPr>
          </w:rPrChange>
        </w:rPr>
      </w:pPr>
      <w:ins w:id="6397" w:author="Manuel Hergenröder" w:date="2020-07-16T16:22:00Z">
        <w:r w:rsidRPr="00625FEA">
          <w:rPr>
            <w:rFonts w:ascii="Consolas" w:hAnsi="Consolas"/>
            <w:color w:val="000000"/>
            <w:sz w:val="18"/>
            <w:szCs w:val="18"/>
            <w:lang w:val="en-US"/>
            <w:rPrChange w:id="6398" w:author="Manuel Hergenröder" w:date="2020-07-16T16:26:00Z">
              <w:rPr>
                <w:rFonts w:ascii="Consolas" w:hAnsi="Consolas"/>
                <w:color w:val="000000"/>
              </w:rPr>
            </w:rPrChange>
          </w:rPr>
          <w:t xml:space="preserve"> </w:t>
        </w:r>
      </w:ins>
    </w:p>
    <w:p w14:paraId="218D556F" w14:textId="77777777" w:rsidR="008F67FA" w:rsidRPr="00625FEA" w:rsidRDefault="008F67FA" w:rsidP="008F67FA">
      <w:pPr>
        <w:pStyle w:val="HTMLPreformatted"/>
        <w:shd w:val="clear" w:color="auto" w:fill="FFFFFF"/>
        <w:rPr>
          <w:ins w:id="6399" w:author="Manuel Hergenröder" w:date="2020-07-16T16:22:00Z"/>
          <w:rFonts w:ascii="Consolas" w:hAnsi="Consolas"/>
          <w:color w:val="000000"/>
          <w:sz w:val="18"/>
          <w:szCs w:val="18"/>
          <w:lang w:val="en-US"/>
          <w:rPrChange w:id="6400" w:author="Manuel Hergenröder" w:date="2020-07-16T16:26:00Z">
            <w:rPr>
              <w:ins w:id="6401" w:author="Manuel Hergenröder" w:date="2020-07-16T16:22:00Z"/>
              <w:rFonts w:ascii="Consolas" w:hAnsi="Consolas"/>
              <w:color w:val="000000"/>
            </w:rPr>
          </w:rPrChange>
        </w:rPr>
      </w:pPr>
      <w:ins w:id="6402" w:author="Manuel Hergenröder" w:date="2020-07-16T16:22:00Z">
        <w:r w:rsidRPr="00625FEA">
          <w:rPr>
            <w:rFonts w:ascii="Consolas" w:hAnsi="Consolas"/>
            <w:color w:val="000000"/>
            <w:sz w:val="18"/>
            <w:szCs w:val="18"/>
            <w:lang w:val="en-US"/>
            <w:rPrChange w:id="6403" w:author="Manuel Hergenröder" w:date="2020-07-16T16:26:00Z">
              <w:rPr>
                <w:rFonts w:ascii="Consolas" w:hAnsi="Consolas"/>
                <w:color w:val="000000"/>
              </w:rPr>
            </w:rPrChange>
          </w:rPr>
          <w:t>        </w:t>
        </w:r>
        <w:r w:rsidRPr="00625FEA">
          <w:rPr>
            <w:rFonts w:ascii="Consolas" w:hAnsi="Consolas"/>
            <w:color w:val="0000FF"/>
            <w:sz w:val="18"/>
            <w:szCs w:val="18"/>
            <w:lang w:val="en-US"/>
            <w:rPrChange w:id="6404" w:author="Manuel Hergenröder" w:date="2020-07-16T16:26:00Z">
              <w:rPr>
                <w:rFonts w:ascii="Consolas" w:hAnsi="Consolas"/>
                <w:color w:val="0000FF"/>
              </w:rPr>
            </w:rPrChange>
          </w:rPr>
          <w:t>this</w:t>
        </w:r>
        <w:r w:rsidRPr="00625FEA">
          <w:rPr>
            <w:rFonts w:ascii="Consolas" w:hAnsi="Consolas"/>
            <w:color w:val="000000"/>
            <w:sz w:val="18"/>
            <w:szCs w:val="18"/>
            <w:lang w:val="en-US"/>
            <w:rPrChange w:id="6405" w:author="Manuel Hergenröder" w:date="2020-07-16T16:26:00Z">
              <w:rPr>
                <w:rFonts w:ascii="Consolas" w:hAnsi="Consolas"/>
                <w:color w:val="000000"/>
              </w:rPr>
            </w:rPrChange>
          </w:rPr>
          <w:t>.ptr = </w:t>
        </w:r>
        <w:r w:rsidRPr="00625FEA">
          <w:rPr>
            <w:rFonts w:ascii="Consolas" w:hAnsi="Consolas"/>
            <w:color w:val="2B91AF"/>
            <w:sz w:val="18"/>
            <w:szCs w:val="18"/>
            <w:lang w:val="en-US"/>
            <w:rPrChange w:id="6406" w:author="Manuel Hergenröder" w:date="2020-07-16T16:26:00Z">
              <w:rPr>
                <w:rFonts w:ascii="Consolas" w:hAnsi="Consolas"/>
                <w:color w:val="2B91AF"/>
              </w:rPr>
            </w:rPrChange>
          </w:rPr>
          <w:t>fftw</w:t>
        </w:r>
        <w:r w:rsidRPr="00625FEA">
          <w:rPr>
            <w:rFonts w:ascii="Consolas" w:hAnsi="Consolas"/>
            <w:color w:val="000000"/>
            <w:sz w:val="18"/>
            <w:szCs w:val="18"/>
            <w:lang w:val="en-US"/>
            <w:rPrChange w:id="6407" w:author="Manuel Hergenröder" w:date="2020-07-16T16:26:00Z">
              <w:rPr>
                <w:rFonts w:ascii="Consolas" w:hAnsi="Consolas"/>
                <w:color w:val="000000"/>
              </w:rPr>
            </w:rPrChange>
          </w:rPr>
          <w:t>.</w:t>
        </w:r>
        <w:r w:rsidRPr="00625FEA">
          <w:rPr>
            <w:rFonts w:ascii="Consolas" w:hAnsi="Consolas"/>
            <w:color w:val="74531F"/>
            <w:sz w:val="18"/>
            <w:szCs w:val="18"/>
            <w:lang w:val="en-US"/>
            <w:rPrChange w:id="6408" w:author="Manuel Hergenröder" w:date="2020-07-16T16:26:00Z">
              <w:rPr>
                <w:rFonts w:ascii="Consolas" w:hAnsi="Consolas"/>
                <w:color w:val="74531F"/>
              </w:rPr>
            </w:rPrChange>
          </w:rPr>
          <w:t>malloc</w:t>
        </w:r>
        <w:r w:rsidRPr="00625FEA">
          <w:rPr>
            <w:rFonts w:ascii="Consolas" w:hAnsi="Consolas"/>
            <w:color w:val="000000"/>
            <w:sz w:val="18"/>
            <w:szCs w:val="18"/>
            <w:lang w:val="en-US"/>
            <w:rPrChange w:id="6409" w:author="Manuel Hergenröder" w:date="2020-07-16T16:26:00Z">
              <w:rPr>
                <w:rFonts w:ascii="Consolas" w:hAnsi="Consolas"/>
                <w:color w:val="000000"/>
              </w:rPr>
            </w:rPrChange>
          </w:rPr>
          <w:t>(</w:t>
        </w:r>
        <w:r w:rsidRPr="00625FEA">
          <w:rPr>
            <w:rFonts w:ascii="Consolas" w:hAnsi="Consolas"/>
            <w:color w:val="0000FF"/>
            <w:sz w:val="18"/>
            <w:szCs w:val="18"/>
            <w:lang w:val="en-US"/>
            <w:rPrChange w:id="6410" w:author="Manuel Hergenröder" w:date="2020-07-16T16:26:00Z">
              <w:rPr>
                <w:rFonts w:ascii="Consolas" w:hAnsi="Consolas"/>
                <w:color w:val="0000FF"/>
              </w:rPr>
            </w:rPrChange>
          </w:rPr>
          <w:t>this</w:t>
        </w:r>
        <w:r w:rsidRPr="00625FEA">
          <w:rPr>
            <w:rFonts w:ascii="Consolas" w:hAnsi="Consolas"/>
            <w:color w:val="000000"/>
            <w:sz w:val="18"/>
            <w:szCs w:val="18"/>
            <w:lang w:val="en-US"/>
            <w:rPrChange w:id="6411" w:author="Manuel Hergenröder" w:date="2020-07-16T16:26:00Z">
              <w:rPr>
                <w:rFonts w:ascii="Consolas" w:hAnsi="Consolas"/>
                <w:color w:val="000000"/>
              </w:rPr>
            </w:rPrChange>
          </w:rPr>
          <w:t>.n * </w:t>
        </w:r>
        <w:r w:rsidRPr="00625FEA">
          <w:rPr>
            <w:rFonts w:ascii="Consolas" w:hAnsi="Consolas"/>
            <w:color w:val="0000FF"/>
            <w:sz w:val="18"/>
            <w:szCs w:val="18"/>
            <w:lang w:val="en-US"/>
            <w:rPrChange w:id="6412" w:author="Manuel Hergenröder" w:date="2020-07-16T16:26:00Z">
              <w:rPr>
                <w:rFonts w:ascii="Consolas" w:hAnsi="Consolas"/>
                <w:color w:val="0000FF"/>
              </w:rPr>
            </w:rPrChange>
          </w:rPr>
          <w:t>sizeof</w:t>
        </w:r>
        <w:r w:rsidRPr="00625FEA">
          <w:rPr>
            <w:rFonts w:ascii="Consolas" w:hAnsi="Consolas"/>
            <w:color w:val="000000"/>
            <w:sz w:val="18"/>
            <w:szCs w:val="18"/>
            <w:lang w:val="en-US"/>
            <w:rPrChange w:id="6413" w:author="Manuel Hergenröder" w:date="2020-07-16T16:26:00Z">
              <w:rPr>
                <w:rFonts w:ascii="Consolas" w:hAnsi="Consolas"/>
                <w:color w:val="000000"/>
              </w:rPr>
            </w:rPrChange>
          </w:rPr>
          <w:t>(</w:t>
        </w:r>
        <w:r w:rsidRPr="00625FEA">
          <w:rPr>
            <w:rFonts w:ascii="Consolas" w:hAnsi="Consolas"/>
            <w:color w:val="0000FF"/>
            <w:sz w:val="18"/>
            <w:szCs w:val="18"/>
            <w:lang w:val="en-US"/>
            <w:rPrChange w:id="6414"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415" w:author="Manuel Hergenröder" w:date="2020-07-16T16:26:00Z">
              <w:rPr>
                <w:rFonts w:ascii="Consolas" w:hAnsi="Consolas"/>
                <w:color w:val="000000"/>
              </w:rPr>
            </w:rPrChange>
          </w:rPr>
          <w:t>));</w:t>
        </w:r>
      </w:ins>
    </w:p>
    <w:p w14:paraId="4613482F" w14:textId="77777777" w:rsidR="008F67FA" w:rsidRPr="00625FEA" w:rsidRDefault="008F67FA" w:rsidP="008F67FA">
      <w:pPr>
        <w:pStyle w:val="HTMLPreformatted"/>
        <w:shd w:val="clear" w:color="auto" w:fill="FFFFFF"/>
        <w:rPr>
          <w:ins w:id="6416" w:author="Manuel Hergenröder" w:date="2020-07-16T16:22:00Z"/>
          <w:rFonts w:ascii="Consolas" w:hAnsi="Consolas"/>
          <w:color w:val="000000"/>
          <w:sz w:val="18"/>
          <w:szCs w:val="18"/>
          <w:lang w:val="en-US"/>
          <w:rPrChange w:id="6417" w:author="Manuel Hergenröder" w:date="2020-07-16T16:26:00Z">
            <w:rPr>
              <w:ins w:id="6418" w:author="Manuel Hergenröder" w:date="2020-07-16T16:22:00Z"/>
              <w:rFonts w:ascii="Consolas" w:hAnsi="Consolas"/>
              <w:color w:val="000000"/>
            </w:rPr>
          </w:rPrChange>
        </w:rPr>
      </w:pPr>
      <w:ins w:id="6419" w:author="Manuel Hergenröder" w:date="2020-07-16T16:22:00Z">
        <w:r w:rsidRPr="00625FEA">
          <w:rPr>
            <w:rFonts w:ascii="Consolas" w:hAnsi="Consolas"/>
            <w:color w:val="000000"/>
            <w:sz w:val="18"/>
            <w:szCs w:val="18"/>
            <w:lang w:val="en-US"/>
            <w:rPrChange w:id="6420" w:author="Manuel Hergenröder" w:date="2020-07-16T16:26:00Z">
              <w:rPr>
                <w:rFonts w:ascii="Consolas" w:hAnsi="Consolas"/>
                <w:color w:val="000000"/>
              </w:rPr>
            </w:rPrChange>
          </w:rPr>
          <w:t xml:space="preserve"> </w:t>
        </w:r>
      </w:ins>
    </w:p>
    <w:p w14:paraId="6CC50A23" w14:textId="77777777" w:rsidR="008F67FA" w:rsidRPr="00625FEA" w:rsidRDefault="008F67FA" w:rsidP="008F67FA">
      <w:pPr>
        <w:pStyle w:val="HTMLPreformatted"/>
        <w:shd w:val="clear" w:color="auto" w:fill="FFFFFF"/>
        <w:rPr>
          <w:ins w:id="6421" w:author="Manuel Hergenröder" w:date="2020-07-16T16:22:00Z"/>
          <w:rFonts w:ascii="Consolas" w:hAnsi="Consolas"/>
          <w:color w:val="000000"/>
          <w:sz w:val="18"/>
          <w:szCs w:val="18"/>
          <w:lang w:val="en-US"/>
          <w:rPrChange w:id="6422" w:author="Manuel Hergenröder" w:date="2020-07-16T16:26:00Z">
            <w:rPr>
              <w:ins w:id="6423" w:author="Manuel Hergenröder" w:date="2020-07-16T16:22:00Z"/>
              <w:rFonts w:ascii="Consolas" w:hAnsi="Consolas"/>
              <w:color w:val="000000"/>
            </w:rPr>
          </w:rPrChange>
        </w:rPr>
      </w:pPr>
      <w:ins w:id="6424" w:author="Manuel Hergenröder" w:date="2020-07-16T16:22:00Z">
        <w:r w:rsidRPr="00625FEA">
          <w:rPr>
            <w:rFonts w:ascii="Consolas" w:hAnsi="Consolas"/>
            <w:color w:val="000000"/>
            <w:sz w:val="18"/>
            <w:szCs w:val="18"/>
            <w:lang w:val="en-US"/>
            <w:rPrChange w:id="6425" w:author="Manuel Hergenröder" w:date="2020-07-16T16:26:00Z">
              <w:rPr>
                <w:rFonts w:ascii="Consolas" w:hAnsi="Consolas"/>
                <w:color w:val="000000"/>
              </w:rPr>
            </w:rPrChange>
          </w:rPr>
          <w:t>        </w:t>
        </w:r>
        <w:r w:rsidRPr="00625FEA">
          <w:rPr>
            <w:rFonts w:ascii="Consolas" w:hAnsi="Consolas"/>
            <w:color w:val="008000"/>
            <w:sz w:val="18"/>
            <w:szCs w:val="18"/>
            <w:lang w:val="en-US"/>
            <w:rPrChange w:id="6426" w:author="Manuel Hergenröder" w:date="2020-07-16T16:26:00Z">
              <w:rPr>
                <w:rFonts w:ascii="Consolas" w:hAnsi="Consolas"/>
                <w:color w:val="008000"/>
              </w:rPr>
            </w:rPrChange>
          </w:rPr>
          <w:t>// (n / 2 because complex numbers are stored as pairs of doubles)</w:t>
        </w:r>
      </w:ins>
    </w:p>
    <w:p w14:paraId="5E22E377" w14:textId="77777777" w:rsidR="008F67FA" w:rsidRPr="00625FEA" w:rsidRDefault="008F67FA" w:rsidP="008F67FA">
      <w:pPr>
        <w:pStyle w:val="HTMLPreformatted"/>
        <w:shd w:val="clear" w:color="auto" w:fill="FFFFFF"/>
        <w:rPr>
          <w:ins w:id="6427" w:author="Manuel Hergenröder" w:date="2020-07-16T16:22:00Z"/>
          <w:rFonts w:ascii="Consolas" w:hAnsi="Consolas"/>
          <w:color w:val="000000"/>
          <w:sz w:val="18"/>
          <w:szCs w:val="18"/>
          <w:lang w:val="en-US"/>
          <w:rPrChange w:id="6428" w:author="Manuel Hergenröder" w:date="2020-07-16T16:26:00Z">
            <w:rPr>
              <w:ins w:id="6429" w:author="Manuel Hergenröder" w:date="2020-07-16T16:22:00Z"/>
              <w:rFonts w:ascii="Consolas" w:hAnsi="Consolas"/>
              <w:color w:val="000000"/>
            </w:rPr>
          </w:rPrChange>
        </w:rPr>
      </w:pPr>
      <w:ins w:id="6430" w:author="Manuel Hergenröder" w:date="2020-07-16T16:22:00Z">
        <w:r w:rsidRPr="00625FEA">
          <w:rPr>
            <w:rFonts w:ascii="Consolas" w:hAnsi="Consolas"/>
            <w:color w:val="000000"/>
            <w:sz w:val="18"/>
            <w:szCs w:val="18"/>
            <w:lang w:val="en-US"/>
            <w:rPrChange w:id="6431" w:author="Manuel Hergenröder" w:date="2020-07-16T16:26:00Z">
              <w:rPr>
                <w:rFonts w:ascii="Consolas" w:hAnsi="Consolas"/>
                <w:color w:val="000000"/>
              </w:rPr>
            </w:rPrChange>
          </w:rPr>
          <w:t>        </w:t>
        </w:r>
        <w:r w:rsidRPr="00625FEA">
          <w:rPr>
            <w:rFonts w:ascii="Consolas" w:hAnsi="Consolas"/>
            <w:color w:val="0000FF"/>
            <w:sz w:val="18"/>
            <w:szCs w:val="18"/>
            <w:lang w:val="en-US"/>
            <w:rPrChange w:id="6432" w:author="Manuel Hergenröder" w:date="2020-07-16T16:26:00Z">
              <w:rPr>
                <w:rFonts w:ascii="Consolas" w:hAnsi="Consolas"/>
                <w:color w:val="0000FF"/>
              </w:rPr>
            </w:rPrChange>
          </w:rPr>
          <w:t>this</w:t>
        </w:r>
        <w:r w:rsidRPr="00625FEA">
          <w:rPr>
            <w:rFonts w:ascii="Consolas" w:hAnsi="Consolas"/>
            <w:color w:val="000000"/>
            <w:sz w:val="18"/>
            <w:szCs w:val="18"/>
            <w:lang w:val="en-US"/>
            <w:rPrChange w:id="6433" w:author="Manuel Hergenröder" w:date="2020-07-16T16:26:00Z">
              <w:rPr>
                <w:rFonts w:ascii="Consolas" w:hAnsi="Consolas"/>
                <w:color w:val="000000"/>
              </w:rPr>
            </w:rPrChange>
          </w:rPr>
          <w:t>.fplanForward = </w:t>
        </w:r>
        <w:r w:rsidRPr="00625FEA">
          <w:rPr>
            <w:rFonts w:ascii="Consolas" w:hAnsi="Consolas"/>
            <w:color w:val="2B91AF"/>
            <w:sz w:val="18"/>
            <w:szCs w:val="18"/>
            <w:lang w:val="en-US"/>
            <w:rPrChange w:id="6434" w:author="Manuel Hergenröder" w:date="2020-07-16T16:26:00Z">
              <w:rPr>
                <w:rFonts w:ascii="Consolas" w:hAnsi="Consolas"/>
                <w:color w:val="2B91AF"/>
              </w:rPr>
            </w:rPrChange>
          </w:rPr>
          <w:t>fftw</w:t>
        </w:r>
        <w:r w:rsidRPr="00625FEA">
          <w:rPr>
            <w:rFonts w:ascii="Consolas" w:hAnsi="Consolas"/>
            <w:color w:val="000000"/>
            <w:sz w:val="18"/>
            <w:szCs w:val="18"/>
            <w:lang w:val="en-US"/>
            <w:rPrChange w:id="6435" w:author="Manuel Hergenröder" w:date="2020-07-16T16:26:00Z">
              <w:rPr>
                <w:rFonts w:ascii="Consolas" w:hAnsi="Consolas"/>
                <w:color w:val="000000"/>
              </w:rPr>
            </w:rPrChange>
          </w:rPr>
          <w:t>.</w:t>
        </w:r>
        <w:r w:rsidRPr="00625FEA">
          <w:rPr>
            <w:rFonts w:ascii="Consolas" w:hAnsi="Consolas"/>
            <w:color w:val="74531F"/>
            <w:sz w:val="18"/>
            <w:szCs w:val="18"/>
            <w:lang w:val="en-US"/>
            <w:rPrChange w:id="6436" w:author="Manuel Hergenröder" w:date="2020-07-16T16:26:00Z">
              <w:rPr>
                <w:rFonts w:ascii="Consolas" w:hAnsi="Consolas"/>
                <w:color w:val="74531F"/>
              </w:rPr>
            </w:rPrChange>
          </w:rPr>
          <w:t>dft_1d</w:t>
        </w:r>
        <w:r w:rsidRPr="00625FEA">
          <w:rPr>
            <w:rFonts w:ascii="Consolas" w:hAnsi="Consolas"/>
            <w:color w:val="000000"/>
            <w:sz w:val="18"/>
            <w:szCs w:val="18"/>
            <w:lang w:val="en-US"/>
            <w:rPrChange w:id="6437" w:author="Manuel Hergenröder" w:date="2020-07-16T16:26:00Z">
              <w:rPr>
                <w:rFonts w:ascii="Consolas" w:hAnsi="Consolas"/>
                <w:color w:val="000000"/>
              </w:rPr>
            </w:rPrChange>
          </w:rPr>
          <w:t>(</w:t>
        </w:r>
        <w:r w:rsidRPr="00625FEA">
          <w:rPr>
            <w:rFonts w:ascii="Consolas" w:hAnsi="Consolas"/>
            <w:color w:val="0000FF"/>
            <w:sz w:val="18"/>
            <w:szCs w:val="18"/>
            <w:lang w:val="en-US"/>
            <w:rPrChange w:id="6438" w:author="Manuel Hergenröder" w:date="2020-07-16T16:26:00Z">
              <w:rPr>
                <w:rFonts w:ascii="Consolas" w:hAnsi="Consolas"/>
                <w:color w:val="0000FF"/>
              </w:rPr>
            </w:rPrChange>
          </w:rPr>
          <w:t>this</w:t>
        </w:r>
        <w:r w:rsidRPr="00625FEA">
          <w:rPr>
            <w:rFonts w:ascii="Consolas" w:hAnsi="Consolas"/>
            <w:color w:val="000000"/>
            <w:sz w:val="18"/>
            <w:szCs w:val="18"/>
            <w:lang w:val="en-US"/>
            <w:rPrChange w:id="6439" w:author="Manuel Hergenröder" w:date="2020-07-16T16:26:00Z">
              <w:rPr>
                <w:rFonts w:ascii="Consolas" w:hAnsi="Consolas"/>
                <w:color w:val="000000"/>
              </w:rPr>
            </w:rPrChange>
          </w:rPr>
          <w:t>.n / 2, </w:t>
        </w:r>
        <w:r w:rsidRPr="00625FEA">
          <w:rPr>
            <w:rFonts w:ascii="Consolas" w:hAnsi="Consolas"/>
            <w:color w:val="0000FF"/>
            <w:sz w:val="18"/>
            <w:szCs w:val="18"/>
            <w:lang w:val="en-US"/>
            <w:rPrChange w:id="6440" w:author="Manuel Hergenröder" w:date="2020-07-16T16:26:00Z">
              <w:rPr>
                <w:rFonts w:ascii="Consolas" w:hAnsi="Consolas"/>
                <w:color w:val="0000FF"/>
              </w:rPr>
            </w:rPrChange>
          </w:rPr>
          <w:t>this</w:t>
        </w:r>
        <w:r w:rsidRPr="00625FEA">
          <w:rPr>
            <w:rFonts w:ascii="Consolas" w:hAnsi="Consolas"/>
            <w:color w:val="000000"/>
            <w:sz w:val="18"/>
            <w:szCs w:val="18"/>
            <w:lang w:val="en-US"/>
            <w:rPrChange w:id="6441" w:author="Manuel Hergenröder" w:date="2020-07-16T16:26:00Z">
              <w:rPr>
                <w:rFonts w:ascii="Consolas" w:hAnsi="Consolas"/>
                <w:color w:val="000000"/>
              </w:rPr>
            </w:rPrChange>
          </w:rPr>
          <w:t>.ptr, </w:t>
        </w:r>
        <w:r w:rsidRPr="00625FEA">
          <w:rPr>
            <w:rFonts w:ascii="Consolas" w:hAnsi="Consolas"/>
            <w:color w:val="0000FF"/>
            <w:sz w:val="18"/>
            <w:szCs w:val="18"/>
            <w:lang w:val="en-US"/>
            <w:rPrChange w:id="6442" w:author="Manuel Hergenröder" w:date="2020-07-16T16:26:00Z">
              <w:rPr>
                <w:rFonts w:ascii="Consolas" w:hAnsi="Consolas"/>
                <w:color w:val="0000FF"/>
              </w:rPr>
            </w:rPrChange>
          </w:rPr>
          <w:t>this</w:t>
        </w:r>
        <w:r w:rsidRPr="00625FEA">
          <w:rPr>
            <w:rFonts w:ascii="Consolas" w:hAnsi="Consolas"/>
            <w:color w:val="000000"/>
            <w:sz w:val="18"/>
            <w:szCs w:val="18"/>
            <w:lang w:val="en-US"/>
            <w:rPrChange w:id="6443" w:author="Manuel Hergenröder" w:date="2020-07-16T16:26:00Z">
              <w:rPr>
                <w:rFonts w:ascii="Consolas" w:hAnsi="Consolas"/>
                <w:color w:val="000000"/>
              </w:rPr>
            </w:rPrChange>
          </w:rPr>
          <w:t>.ptr, </w:t>
        </w:r>
        <w:r w:rsidRPr="00625FEA">
          <w:rPr>
            <w:rFonts w:ascii="Consolas" w:hAnsi="Consolas"/>
            <w:color w:val="2B91AF"/>
            <w:sz w:val="18"/>
            <w:szCs w:val="18"/>
            <w:lang w:val="en-US"/>
            <w:rPrChange w:id="6444" w:author="Manuel Hergenröder" w:date="2020-07-16T16:26:00Z">
              <w:rPr>
                <w:rFonts w:ascii="Consolas" w:hAnsi="Consolas"/>
                <w:color w:val="2B91AF"/>
              </w:rPr>
            </w:rPrChange>
          </w:rPr>
          <w:t>fftw_direction</w:t>
        </w:r>
        <w:r w:rsidRPr="00625FEA">
          <w:rPr>
            <w:rFonts w:ascii="Consolas" w:hAnsi="Consolas"/>
            <w:color w:val="000000"/>
            <w:sz w:val="18"/>
            <w:szCs w:val="18"/>
            <w:lang w:val="en-US"/>
            <w:rPrChange w:id="6445" w:author="Manuel Hergenröder" w:date="2020-07-16T16:26:00Z">
              <w:rPr>
                <w:rFonts w:ascii="Consolas" w:hAnsi="Consolas"/>
                <w:color w:val="000000"/>
              </w:rPr>
            </w:rPrChange>
          </w:rPr>
          <w:t>.Forward, </w:t>
        </w:r>
        <w:r w:rsidRPr="00625FEA">
          <w:rPr>
            <w:rFonts w:ascii="Consolas" w:hAnsi="Consolas"/>
            <w:color w:val="2B91AF"/>
            <w:sz w:val="18"/>
            <w:szCs w:val="18"/>
            <w:lang w:val="en-US"/>
            <w:rPrChange w:id="6446" w:author="Manuel Hergenröder" w:date="2020-07-16T16:26:00Z">
              <w:rPr>
                <w:rFonts w:ascii="Consolas" w:hAnsi="Consolas"/>
                <w:color w:val="2B91AF"/>
              </w:rPr>
            </w:rPrChange>
          </w:rPr>
          <w:t>fftw_flags</w:t>
        </w:r>
        <w:r w:rsidRPr="00625FEA">
          <w:rPr>
            <w:rFonts w:ascii="Consolas" w:hAnsi="Consolas"/>
            <w:color w:val="000000"/>
            <w:sz w:val="18"/>
            <w:szCs w:val="18"/>
            <w:lang w:val="en-US"/>
            <w:rPrChange w:id="6447" w:author="Manuel Hergenröder" w:date="2020-07-16T16:26:00Z">
              <w:rPr>
                <w:rFonts w:ascii="Consolas" w:hAnsi="Consolas"/>
                <w:color w:val="000000"/>
              </w:rPr>
            </w:rPrChange>
          </w:rPr>
          <w:t>.Measure);</w:t>
        </w:r>
      </w:ins>
    </w:p>
    <w:p w14:paraId="7B7D24B8" w14:textId="77777777" w:rsidR="008F67FA" w:rsidRPr="00625FEA" w:rsidRDefault="008F67FA" w:rsidP="008F67FA">
      <w:pPr>
        <w:pStyle w:val="HTMLPreformatted"/>
        <w:shd w:val="clear" w:color="auto" w:fill="FFFFFF"/>
        <w:rPr>
          <w:ins w:id="6448" w:author="Manuel Hergenröder" w:date="2020-07-16T16:22:00Z"/>
          <w:rFonts w:ascii="Consolas" w:hAnsi="Consolas"/>
          <w:color w:val="000000"/>
          <w:sz w:val="18"/>
          <w:szCs w:val="18"/>
          <w:lang w:val="en-US"/>
          <w:rPrChange w:id="6449" w:author="Manuel Hergenröder" w:date="2020-07-16T16:26:00Z">
            <w:rPr>
              <w:ins w:id="6450" w:author="Manuel Hergenröder" w:date="2020-07-16T16:22:00Z"/>
              <w:rFonts w:ascii="Consolas" w:hAnsi="Consolas"/>
              <w:color w:val="000000"/>
            </w:rPr>
          </w:rPrChange>
        </w:rPr>
      </w:pPr>
      <w:ins w:id="6451" w:author="Manuel Hergenröder" w:date="2020-07-16T16:22:00Z">
        <w:r w:rsidRPr="00625FEA">
          <w:rPr>
            <w:rFonts w:ascii="Consolas" w:hAnsi="Consolas"/>
            <w:color w:val="000000"/>
            <w:sz w:val="18"/>
            <w:szCs w:val="18"/>
            <w:lang w:val="en-US"/>
            <w:rPrChange w:id="6452" w:author="Manuel Hergenröder" w:date="2020-07-16T16:26:00Z">
              <w:rPr>
                <w:rFonts w:ascii="Consolas" w:hAnsi="Consolas"/>
                <w:color w:val="000000"/>
              </w:rPr>
            </w:rPrChange>
          </w:rPr>
          <w:t xml:space="preserve"> </w:t>
        </w:r>
      </w:ins>
    </w:p>
    <w:p w14:paraId="0AF6948B" w14:textId="77777777" w:rsidR="008F67FA" w:rsidRPr="00625FEA" w:rsidRDefault="008F67FA" w:rsidP="008F67FA">
      <w:pPr>
        <w:pStyle w:val="HTMLPreformatted"/>
        <w:shd w:val="clear" w:color="auto" w:fill="FFFFFF"/>
        <w:rPr>
          <w:ins w:id="6453" w:author="Manuel Hergenröder" w:date="2020-07-16T16:22:00Z"/>
          <w:rFonts w:ascii="Consolas" w:hAnsi="Consolas"/>
          <w:color w:val="000000"/>
          <w:sz w:val="18"/>
          <w:szCs w:val="18"/>
          <w:lang w:val="en-US"/>
          <w:rPrChange w:id="6454" w:author="Manuel Hergenröder" w:date="2020-07-16T16:26:00Z">
            <w:rPr>
              <w:ins w:id="6455" w:author="Manuel Hergenröder" w:date="2020-07-16T16:22:00Z"/>
              <w:rFonts w:ascii="Consolas" w:hAnsi="Consolas"/>
              <w:color w:val="000000"/>
            </w:rPr>
          </w:rPrChange>
        </w:rPr>
      </w:pPr>
      <w:ins w:id="6456" w:author="Manuel Hergenröder" w:date="2020-07-16T16:22:00Z">
        <w:r w:rsidRPr="00625FEA">
          <w:rPr>
            <w:rFonts w:ascii="Consolas" w:hAnsi="Consolas"/>
            <w:color w:val="000000"/>
            <w:sz w:val="18"/>
            <w:szCs w:val="18"/>
            <w:lang w:val="en-US"/>
            <w:rPrChange w:id="6457" w:author="Manuel Hergenröder" w:date="2020-07-16T16:26:00Z">
              <w:rPr>
                <w:rFonts w:ascii="Consolas" w:hAnsi="Consolas"/>
                <w:color w:val="000000"/>
              </w:rPr>
            </w:rPrChange>
          </w:rPr>
          <w:t>        </w:t>
        </w:r>
        <w:r w:rsidRPr="00625FEA">
          <w:rPr>
            <w:rFonts w:ascii="Consolas" w:hAnsi="Consolas"/>
            <w:color w:val="2B91AF"/>
            <w:sz w:val="18"/>
            <w:szCs w:val="18"/>
            <w:lang w:val="en-US"/>
            <w:rPrChange w:id="6458" w:author="Manuel Hergenröder" w:date="2020-07-16T16:26:00Z">
              <w:rPr>
                <w:rFonts w:ascii="Consolas" w:hAnsi="Consolas"/>
                <w:color w:val="2B91AF"/>
              </w:rPr>
            </w:rPrChange>
          </w:rPr>
          <w:t>Marshal</w:t>
        </w:r>
        <w:r w:rsidRPr="00625FEA">
          <w:rPr>
            <w:rFonts w:ascii="Consolas" w:hAnsi="Consolas"/>
            <w:color w:val="000000"/>
            <w:sz w:val="18"/>
            <w:szCs w:val="18"/>
            <w:lang w:val="en-US"/>
            <w:rPrChange w:id="6459" w:author="Manuel Hergenröder" w:date="2020-07-16T16:26:00Z">
              <w:rPr>
                <w:rFonts w:ascii="Consolas" w:hAnsi="Consolas"/>
                <w:color w:val="000000"/>
              </w:rPr>
            </w:rPrChange>
          </w:rPr>
          <w:t>.</w:t>
        </w:r>
        <w:r w:rsidRPr="00625FEA">
          <w:rPr>
            <w:rFonts w:ascii="Consolas" w:hAnsi="Consolas"/>
            <w:color w:val="74531F"/>
            <w:sz w:val="18"/>
            <w:szCs w:val="18"/>
            <w:lang w:val="en-US"/>
            <w:rPrChange w:id="6460" w:author="Manuel Hergenröder" w:date="2020-07-16T16:26:00Z">
              <w:rPr>
                <w:rFonts w:ascii="Consolas" w:hAnsi="Consolas"/>
                <w:color w:val="74531F"/>
              </w:rPr>
            </w:rPrChange>
          </w:rPr>
          <w:t>Copy</w:t>
        </w:r>
        <w:r w:rsidRPr="00625FEA">
          <w:rPr>
            <w:rFonts w:ascii="Consolas" w:hAnsi="Consolas"/>
            <w:color w:val="000000"/>
            <w:sz w:val="18"/>
            <w:szCs w:val="18"/>
            <w:lang w:val="en-US"/>
            <w:rPrChange w:id="6461" w:author="Manuel Hergenröder" w:date="2020-07-16T16:26:00Z">
              <w:rPr>
                <w:rFonts w:ascii="Consolas" w:hAnsi="Consolas"/>
                <w:color w:val="000000"/>
              </w:rPr>
            </w:rPrChange>
          </w:rPr>
          <w:t>(</w:t>
        </w:r>
        <w:r w:rsidRPr="00625FEA">
          <w:rPr>
            <w:rFonts w:ascii="Consolas" w:hAnsi="Consolas"/>
            <w:color w:val="1F377F"/>
            <w:sz w:val="18"/>
            <w:szCs w:val="18"/>
            <w:lang w:val="en-US"/>
            <w:rPrChange w:id="6462" w:author="Manuel Hergenröder" w:date="2020-07-16T16:26:00Z">
              <w:rPr>
                <w:rFonts w:ascii="Consolas" w:hAnsi="Consolas"/>
                <w:color w:val="1F377F"/>
              </w:rPr>
            </w:rPrChange>
          </w:rPr>
          <w:t>input</w:t>
        </w:r>
        <w:r w:rsidRPr="00625FEA">
          <w:rPr>
            <w:rFonts w:ascii="Consolas" w:hAnsi="Consolas"/>
            <w:color w:val="000000"/>
            <w:sz w:val="18"/>
            <w:szCs w:val="18"/>
            <w:lang w:val="en-US"/>
            <w:rPrChange w:id="6463" w:author="Manuel Hergenröder" w:date="2020-07-16T16:26:00Z">
              <w:rPr>
                <w:rFonts w:ascii="Consolas" w:hAnsi="Consolas"/>
                <w:color w:val="000000"/>
              </w:rPr>
            </w:rPrChange>
          </w:rPr>
          <w:t>, 0, </w:t>
        </w:r>
        <w:r w:rsidRPr="00625FEA">
          <w:rPr>
            <w:rFonts w:ascii="Consolas" w:hAnsi="Consolas"/>
            <w:color w:val="0000FF"/>
            <w:sz w:val="18"/>
            <w:szCs w:val="18"/>
            <w:lang w:val="en-US"/>
            <w:rPrChange w:id="6464" w:author="Manuel Hergenröder" w:date="2020-07-16T16:26:00Z">
              <w:rPr>
                <w:rFonts w:ascii="Consolas" w:hAnsi="Consolas"/>
                <w:color w:val="0000FF"/>
              </w:rPr>
            </w:rPrChange>
          </w:rPr>
          <w:t>this</w:t>
        </w:r>
        <w:r w:rsidRPr="00625FEA">
          <w:rPr>
            <w:rFonts w:ascii="Consolas" w:hAnsi="Consolas"/>
            <w:color w:val="000000"/>
            <w:sz w:val="18"/>
            <w:szCs w:val="18"/>
            <w:lang w:val="en-US"/>
            <w:rPrChange w:id="6465" w:author="Manuel Hergenröder" w:date="2020-07-16T16:26:00Z">
              <w:rPr>
                <w:rFonts w:ascii="Consolas" w:hAnsi="Consolas"/>
                <w:color w:val="000000"/>
              </w:rPr>
            </w:rPrChange>
          </w:rPr>
          <w:t>.ptr, </w:t>
        </w:r>
        <w:r w:rsidRPr="00625FEA">
          <w:rPr>
            <w:rFonts w:ascii="Consolas" w:hAnsi="Consolas"/>
            <w:color w:val="0000FF"/>
            <w:sz w:val="18"/>
            <w:szCs w:val="18"/>
            <w:lang w:val="en-US"/>
            <w:rPrChange w:id="6466" w:author="Manuel Hergenröder" w:date="2020-07-16T16:26:00Z">
              <w:rPr>
                <w:rFonts w:ascii="Consolas" w:hAnsi="Consolas"/>
                <w:color w:val="0000FF"/>
              </w:rPr>
            </w:rPrChange>
          </w:rPr>
          <w:t>this</w:t>
        </w:r>
        <w:r w:rsidRPr="00625FEA">
          <w:rPr>
            <w:rFonts w:ascii="Consolas" w:hAnsi="Consolas"/>
            <w:color w:val="000000"/>
            <w:sz w:val="18"/>
            <w:szCs w:val="18"/>
            <w:lang w:val="en-US"/>
            <w:rPrChange w:id="6467" w:author="Manuel Hergenröder" w:date="2020-07-16T16:26:00Z">
              <w:rPr>
                <w:rFonts w:ascii="Consolas" w:hAnsi="Consolas"/>
                <w:color w:val="000000"/>
              </w:rPr>
            </w:rPrChange>
          </w:rPr>
          <w:t>.n);</w:t>
        </w:r>
      </w:ins>
    </w:p>
    <w:p w14:paraId="30AD48FA" w14:textId="77777777" w:rsidR="008F67FA" w:rsidRPr="00625FEA" w:rsidRDefault="008F67FA" w:rsidP="008F67FA">
      <w:pPr>
        <w:pStyle w:val="HTMLPreformatted"/>
        <w:shd w:val="clear" w:color="auto" w:fill="FFFFFF"/>
        <w:rPr>
          <w:ins w:id="6468" w:author="Manuel Hergenröder" w:date="2020-07-16T16:22:00Z"/>
          <w:rFonts w:ascii="Consolas" w:hAnsi="Consolas"/>
          <w:color w:val="000000"/>
          <w:sz w:val="18"/>
          <w:szCs w:val="18"/>
          <w:lang w:val="en-US"/>
          <w:rPrChange w:id="6469" w:author="Manuel Hergenröder" w:date="2020-07-16T16:26:00Z">
            <w:rPr>
              <w:ins w:id="6470" w:author="Manuel Hergenröder" w:date="2020-07-16T16:22:00Z"/>
              <w:rFonts w:ascii="Consolas" w:hAnsi="Consolas"/>
              <w:color w:val="000000"/>
            </w:rPr>
          </w:rPrChange>
        </w:rPr>
      </w:pPr>
      <w:ins w:id="6471" w:author="Manuel Hergenröder" w:date="2020-07-16T16:22:00Z">
        <w:r w:rsidRPr="00625FEA">
          <w:rPr>
            <w:rFonts w:ascii="Consolas" w:hAnsi="Consolas"/>
            <w:color w:val="000000"/>
            <w:sz w:val="18"/>
            <w:szCs w:val="18"/>
            <w:lang w:val="en-US"/>
            <w:rPrChange w:id="6472" w:author="Manuel Hergenröder" w:date="2020-07-16T16:26:00Z">
              <w:rPr>
                <w:rFonts w:ascii="Consolas" w:hAnsi="Consolas"/>
                <w:color w:val="000000"/>
              </w:rPr>
            </w:rPrChange>
          </w:rPr>
          <w:t>        </w:t>
        </w:r>
        <w:r w:rsidRPr="00625FEA">
          <w:rPr>
            <w:rFonts w:ascii="Consolas" w:hAnsi="Consolas"/>
            <w:color w:val="2B91AF"/>
            <w:sz w:val="18"/>
            <w:szCs w:val="18"/>
            <w:lang w:val="en-US"/>
            <w:rPrChange w:id="6473" w:author="Manuel Hergenröder" w:date="2020-07-16T16:26:00Z">
              <w:rPr>
                <w:rFonts w:ascii="Consolas" w:hAnsi="Consolas"/>
                <w:color w:val="2B91AF"/>
              </w:rPr>
            </w:rPrChange>
          </w:rPr>
          <w:t>fftw</w:t>
        </w:r>
        <w:r w:rsidRPr="00625FEA">
          <w:rPr>
            <w:rFonts w:ascii="Consolas" w:hAnsi="Consolas"/>
            <w:color w:val="000000"/>
            <w:sz w:val="18"/>
            <w:szCs w:val="18"/>
            <w:lang w:val="en-US"/>
            <w:rPrChange w:id="6474" w:author="Manuel Hergenröder" w:date="2020-07-16T16:26:00Z">
              <w:rPr>
                <w:rFonts w:ascii="Consolas" w:hAnsi="Consolas"/>
                <w:color w:val="000000"/>
              </w:rPr>
            </w:rPrChange>
          </w:rPr>
          <w:t>.</w:t>
        </w:r>
        <w:r w:rsidRPr="00625FEA">
          <w:rPr>
            <w:rFonts w:ascii="Consolas" w:hAnsi="Consolas"/>
            <w:color w:val="74531F"/>
            <w:sz w:val="18"/>
            <w:szCs w:val="18"/>
            <w:lang w:val="en-US"/>
            <w:rPrChange w:id="6475" w:author="Manuel Hergenröder" w:date="2020-07-16T16:26:00Z">
              <w:rPr>
                <w:rFonts w:ascii="Consolas" w:hAnsi="Consolas"/>
                <w:color w:val="74531F"/>
              </w:rPr>
            </w:rPrChange>
          </w:rPr>
          <w:t>execute</w:t>
        </w:r>
        <w:r w:rsidRPr="00625FEA">
          <w:rPr>
            <w:rFonts w:ascii="Consolas" w:hAnsi="Consolas"/>
            <w:color w:val="000000"/>
            <w:sz w:val="18"/>
            <w:szCs w:val="18"/>
            <w:lang w:val="en-US"/>
            <w:rPrChange w:id="6476" w:author="Manuel Hergenröder" w:date="2020-07-16T16:26:00Z">
              <w:rPr>
                <w:rFonts w:ascii="Consolas" w:hAnsi="Consolas"/>
                <w:color w:val="000000"/>
              </w:rPr>
            </w:rPrChange>
          </w:rPr>
          <w:t>(</w:t>
        </w:r>
        <w:r w:rsidRPr="00625FEA">
          <w:rPr>
            <w:rFonts w:ascii="Consolas" w:hAnsi="Consolas"/>
            <w:color w:val="0000FF"/>
            <w:sz w:val="18"/>
            <w:szCs w:val="18"/>
            <w:lang w:val="en-US"/>
            <w:rPrChange w:id="6477" w:author="Manuel Hergenröder" w:date="2020-07-16T16:26:00Z">
              <w:rPr>
                <w:rFonts w:ascii="Consolas" w:hAnsi="Consolas"/>
                <w:color w:val="0000FF"/>
              </w:rPr>
            </w:rPrChange>
          </w:rPr>
          <w:t>this</w:t>
        </w:r>
        <w:r w:rsidRPr="00625FEA">
          <w:rPr>
            <w:rFonts w:ascii="Consolas" w:hAnsi="Consolas"/>
            <w:color w:val="000000"/>
            <w:sz w:val="18"/>
            <w:szCs w:val="18"/>
            <w:lang w:val="en-US"/>
            <w:rPrChange w:id="6478" w:author="Manuel Hergenröder" w:date="2020-07-16T16:26:00Z">
              <w:rPr>
                <w:rFonts w:ascii="Consolas" w:hAnsi="Consolas"/>
                <w:color w:val="000000"/>
              </w:rPr>
            </w:rPrChange>
          </w:rPr>
          <w:t>.fplanForward);</w:t>
        </w:r>
      </w:ins>
    </w:p>
    <w:p w14:paraId="02D5664E" w14:textId="77777777" w:rsidR="008F67FA" w:rsidRPr="00625FEA" w:rsidRDefault="008F67FA" w:rsidP="008F67FA">
      <w:pPr>
        <w:pStyle w:val="HTMLPreformatted"/>
        <w:shd w:val="clear" w:color="auto" w:fill="FFFFFF"/>
        <w:rPr>
          <w:ins w:id="6479" w:author="Manuel Hergenröder" w:date="2020-07-16T16:22:00Z"/>
          <w:rFonts w:ascii="Consolas" w:hAnsi="Consolas"/>
          <w:color w:val="000000"/>
          <w:sz w:val="18"/>
          <w:szCs w:val="18"/>
          <w:lang w:val="en-US"/>
          <w:rPrChange w:id="6480" w:author="Manuel Hergenröder" w:date="2020-07-16T16:26:00Z">
            <w:rPr>
              <w:ins w:id="6481" w:author="Manuel Hergenröder" w:date="2020-07-16T16:22:00Z"/>
              <w:rFonts w:ascii="Consolas" w:hAnsi="Consolas"/>
              <w:color w:val="000000"/>
            </w:rPr>
          </w:rPrChange>
        </w:rPr>
      </w:pPr>
      <w:ins w:id="6482" w:author="Manuel Hergenröder" w:date="2020-07-16T16:22:00Z">
        <w:r w:rsidRPr="00625FEA">
          <w:rPr>
            <w:rFonts w:ascii="Consolas" w:hAnsi="Consolas"/>
            <w:color w:val="000000"/>
            <w:sz w:val="18"/>
            <w:szCs w:val="18"/>
            <w:lang w:val="en-US"/>
            <w:rPrChange w:id="6483" w:author="Manuel Hergenröder" w:date="2020-07-16T16:26:00Z">
              <w:rPr>
                <w:rFonts w:ascii="Consolas" w:hAnsi="Consolas"/>
                <w:color w:val="000000"/>
              </w:rPr>
            </w:rPrChange>
          </w:rPr>
          <w:t>        </w:t>
        </w:r>
        <w:r w:rsidRPr="00625FEA">
          <w:rPr>
            <w:rFonts w:ascii="Consolas" w:hAnsi="Consolas"/>
            <w:color w:val="0000FF"/>
            <w:sz w:val="18"/>
            <w:szCs w:val="18"/>
            <w:lang w:val="en-US"/>
            <w:rPrChange w:id="6484"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485" w:author="Manuel Hergenröder" w:date="2020-07-16T16:26:00Z">
              <w:rPr>
                <w:rFonts w:ascii="Consolas" w:hAnsi="Consolas"/>
                <w:color w:val="000000"/>
              </w:rPr>
            </w:rPrChange>
          </w:rPr>
          <w:t>[] </w:t>
        </w:r>
        <w:r w:rsidRPr="00625FEA">
          <w:rPr>
            <w:rFonts w:ascii="Consolas" w:hAnsi="Consolas"/>
            <w:color w:val="1F377F"/>
            <w:sz w:val="18"/>
            <w:szCs w:val="18"/>
            <w:lang w:val="en-US"/>
            <w:rPrChange w:id="6486" w:author="Manuel Hergenröder" w:date="2020-07-16T16:26:00Z">
              <w:rPr>
                <w:rFonts w:ascii="Consolas" w:hAnsi="Consolas"/>
                <w:color w:val="1F377F"/>
              </w:rPr>
            </w:rPrChange>
          </w:rPr>
          <w:t>output</w:t>
        </w:r>
        <w:r w:rsidRPr="00625FEA">
          <w:rPr>
            <w:rFonts w:ascii="Consolas" w:hAnsi="Consolas"/>
            <w:color w:val="000000"/>
            <w:sz w:val="18"/>
            <w:szCs w:val="18"/>
            <w:lang w:val="en-US"/>
            <w:rPrChange w:id="6487" w:author="Manuel Hergenröder" w:date="2020-07-16T16:26:00Z">
              <w:rPr>
                <w:rFonts w:ascii="Consolas" w:hAnsi="Consolas"/>
                <w:color w:val="000000"/>
              </w:rPr>
            </w:rPrChange>
          </w:rPr>
          <w:t> = </w:t>
        </w:r>
        <w:r w:rsidRPr="00625FEA">
          <w:rPr>
            <w:rFonts w:ascii="Consolas" w:hAnsi="Consolas"/>
            <w:color w:val="0000FF"/>
            <w:sz w:val="18"/>
            <w:szCs w:val="18"/>
            <w:lang w:val="en-US"/>
            <w:rPrChange w:id="6488" w:author="Manuel Hergenröder" w:date="2020-07-16T16:26:00Z">
              <w:rPr>
                <w:rFonts w:ascii="Consolas" w:hAnsi="Consolas"/>
                <w:color w:val="0000FF"/>
              </w:rPr>
            </w:rPrChange>
          </w:rPr>
          <w:t>new</w:t>
        </w:r>
        <w:r w:rsidRPr="00625FEA">
          <w:rPr>
            <w:rFonts w:ascii="Consolas" w:hAnsi="Consolas"/>
            <w:color w:val="000000"/>
            <w:sz w:val="18"/>
            <w:szCs w:val="18"/>
            <w:lang w:val="en-US"/>
            <w:rPrChange w:id="6489" w:author="Manuel Hergenröder" w:date="2020-07-16T16:26:00Z">
              <w:rPr>
                <w:rFonts w:ascii="Consolas" w:hAnsi="Consolas"/>
                <w:color w:val="000000"/>
              </w:rPr>
            </w:rPrChange>
          </w:rPr>
          <w:t> </w:t>
        </w:r>
        <w:r w:rsidRPr="00625FEA">
          <w:rPr>
            <w:rFonts w:ascii="Consolas" w:hAnsi="Consolas"/>
            <w:color w:val="0000FF"/>
            <w:sz w:val="18"/>
            <w:szCs w:val="18"/>
            <w:lang w:val="en-US"/>
            <w:rPrChange w:id="6490"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491" w:author="Manuel Hergenröder" w:date="2020-07-16T16:26:00Z">
              <w:rPr>
                <w:rFonts w:ascii="Consolas" w:hAnsi="Consolas"/>
                <w:color w:val="000000"/>
              </w:rPr>
            </w:rPrChange>
          </w:rPr>
          <w:t>[</w:t>
        </w:r>
        <w:r w:rsidRPr="00625FEA">
          <w:rPr>
            <w:rFonts w:ascii="Consolas" w:hAnsi="Consolas"/>
            <w:color w:val="0000FF"/>
            <w:sz w:val="18"/>
            <w:szCs w:val="18"/>
            <w:lang w:val="en-US"/>
            <w:rPrChange w:id="6492" w:author="Manuel Hergenröder" w:date="2020-07-16T16:26:00Z">
              <w:rPr>
                <w:rFonts w:ascii="Consolas" w:hAnsi="Consolas"/>
                <w:color w:val="0000FF"/>
              </w:rPr>
            </w:rPrChange>
          </w:rPr>
          <w:t>this</w:t>
        </w:r>
        <w:r w:rsidRPr="00625FEA">
          <w:rPr>
            <w:rFonts w:ascii="Consolas" w:hAnsi="Consolas"/>
            <w:color w:val="000000"/>
            <w:sz w:val="18"/>
            <w:szCs w:val="18"/>
            <w:lang w:val="en-US"/>
            <w:rPrChange w:id="6493" w:author="Manuel Hergenröder" w:date="2020-07-16T16:26:00Z">
              <w:rPr>
                <w:rFonts w:ascii="Consolas" w:hAnsi="Consolas"/>
                <w:color w:val="000000"/>
              </w:rPr>
            </w:rPrChange>
          </w:rPr>
          <w:t>.n];</w:t>
        </w:r>
      </w:ins>
    </w:p>
    <w:p w14:paraId="4FC27CC0" w14:textId="77777777" w:rsidR="008F67FA" w:rsidRPr="00625FEA" w:rsidRDefault="008F67FA" w:rsidP="008F67FA">
      <w:pPr>
        <w:pStyle w:val="HTMLPreformatted"/>
        <w:shd w:val="clear" w:color="auto" w:fill="FFFFFF"/>
        <w:rPr>
          <w:ins w:id="6494" w:author="Manuel Hergenröder" w:date="2020-07-16T16:22:00Z"/>
          <w:rFonts w:ascii="Consolas" w:hAnsi="Consolas"/>
          <w:color w:val="000000"/>
          <w:sz w:val="18"/>
          <w:szCs w:val="18"/>
          <w:lang w:val="en-US"/>
          <w:rPrChange w:id="6495" w:author="Manuel Hergenröder" w:date="2020-07-16T16:26:00Z">
            <w:rPr>
              <w:ins w:id="6496" w:author="Manuel Hergenröder" w:date="2020-07-16T16:22:00Z"/>
              <w:rFonts w:ascii="Consolas" w:hAnsi="Consolas"/>
              <w:color w:val="000000"/>
            </w:rPr>
          </w:rPrChange>
        </w:rPr>
      </w:pPr>
      <w:ins w:id="6497" w:author="Manuel Hergenröder" w:date="2020-07-16T16:22:00Z">
        <w:r w:rsidRPr="00625FEA">
          <w:rPr>
            <w:rFonts w:ascii="Consolas" w:hAnsi="Consolas"/>
            <w:color w:val="000000"/>
            <w:sz w:val="18"/>
            <w:szCs w:val="18"/>
            <w:lang w:val="en-US"/>
            <w:rPrChange w:id="6498" w:author="Manuel Hergenröder" w:date="2020-07-16T16:26:00Z">
              <w:rPr>
                <w:rFonts w:ascii="Consolas" w:hAnsi="Consolas"/>
                <w:color w:val="000000"/>
              </w:rPr>
            </w:rPrChange>
          </w:rPr>
          <w:t>        </w:t>
        </w:r>
        <w:r w:rsidRPr="00625FEA">
          <w:rPr>
            <w:rFonts w:ascii="Consolas" w:hAnsi="Consolas"/>
            <w:color w:val="2B91AF"/>
            <w:sz w:val="18"/>
            <w:szCs w:val="18"/>
            <w:lang w:val="en-US"/>
            <w:rPrChange w:id="6499" w:author="Manuel Hergenröder" w:date="2020-07-16T16:26:00Z">
              <w:rPr>
                <w:rFonts w:ascii="Consolas" w:hAnsi="Consolas"/>
                <w:color w:val="2B91AF"/>
              </w:rPr>
            </w:rPrChange>
          </w:rPr>
          <w:t>Marshal</w:t>
        </w:r>
        <w:r w:rsidRPr="00625FEA">
          <w:rPr>
            <w:rFonts w:ascii="Consolas" w:hAnsi="Consolas"/>
            <w:color w:val="000000"/>
            <w:sz w:val="18"/>
            <w:szCs w:val="18"/>
            <w:lang w:val="en-US"/>
            <w:rPrChange w:id="6500" w:author="Manuel Hergenröder" w:date="2020-07-16T16:26:00Z">
              <w:rPr>
                <w:rFonts w:ascii="Consolas" w:hAnsi="Consolas"/>
                <w:color w:val="000000"/>
              </w:rPr>
            </w:rPrChange>
          </w:rPr>
          <w:t>.</w:t>
        </w:r>
        <w:r w:rsidRPr="00625FEA">
          <w:rPr>
            <w:rFonts w:ascii="Consolas" w:hAnsi="Consolas"/>
            <w:color w:val="74531F"/>
            <w:sz w:val="18"/>
            <w:szCs w:val="18"/>
            <w:lang w:val="en-US"/>
            <w:rPrChange w:id="6501" w:author="Manuel Hergenröder" w:date="2020-07-16T16:26:00Z">
              <w:rPr>
                <w:rFonts w:ascii="Consolas" w:hAnsi="Consolas"/>
                <w:color w:val="74531F"/>
              </w:rPr>
            </w:rPrChange>
          </w:rPr>
          <w:t>Copy</w:t>
        </w:r>
        <w:r w:rsidRPr="00625FEA">
          <w:rPr>
            <w:rFonts w:ascii="Consolas" w:hAnsi="Consolas"/>
            <w:color w:val="000000"/>
            <w:sz w:val="18"/>
            <w:szCs w:val="18"/>
            <w:lang w:val="en-US"/>
            <w:rPrChange w:id="6502" w:author="Manuel Hergenröder" w:date="2020-07-16T16:26:00Z">
              <w:rPr>
                <w:rFonts w:ascii="Consolas" w:hAnsi="Consolas"/>
                <w:color w:val="000000"/>
              </w:rPr>
            </w:rPrChange>
          </w:rPr>
          <w:t>(</w:t>
        </w:r>
        <w:r w:rsidRPr="00625FEA">
          <w:rPr>
            <w:rFonts w:ascii="Consolas" w:hAnsi="Consolas"/>
            <w:color w:val="0000FF"/>
            <w:sz w:val="18"/>
            <w:szCs w:val="18"/>
            <w:lang w:val="en-US"/>
            <w:rPrChange w:id="6503" w:author="Manuel Hergenröder" w:date="2020-07-16T16:26:00Z">
              <w:rPr>
                <w:rFonts w:ascii="Consolas" w:hAnsi="Consolas"/>
                <w:color w:val="0000FF"/>
              </w:rPr>
            </w:rPrChange>
          </w:rPr>
          <w:t>this</w:t>
        </w:r>
        <w:r w:rsidRPr="00625FEA">
          <w:rPr>
            <w:rFonts w:ascii="Consolas" w:hAnsi="Consolas"/>
            <w:color w:val="000000"/>
            <w:sz w:val="18"/>
            <w:szCs w:val="18"/>
            <w:lang w:val="en-US"/>
            <w:rPrChange w:id="6504" w:author="Manuel Hergenröder" w:date="2020-07-16T16:26:00Z">
              <w:rPr>
                <w:rFonts w:ascii="Consolas" w:hAnsi="Consolas"/>
                <w:color w:val="000000"/>
              </w:rPr>
            </w:rPrChange>
          </w:rPr>
          <w:t>.ptr, </w:t>
        </w:r>
        <w:r w:rsidRPr="00625FEA">
          <w:rPr>
            <w:rFonts w:ascii="Consolas" w:hAnsi="Consolas"/>
            <w:color w:val="1F377F"/>
            <w:sz w:val="18"/>
            <w:szCs w:val="18"/>
            <w:lang w:val="en-US"/>
            <w:rPrChange w:id="6505" w:author="Manuel Hergenröder" w:date="2020-07-16T16:26:00Z">
              <w:rPr>
                <w:rFonts w:ascii="Consolas" w:hAnsi="Consolas"/>
                <w:color w:val="1F377F"/>
              </w:rPr>
            </w:rPrChange>
          </w:rPr>
          <w:t>output</w:t>
        </w:r>
        <w:r w:rsidRPr="00625FEA">
          <w:rPr>
            <w:rFonts w:ascii="Consolas" w:hAnsi="Consolas"/>
            <w:color w:val="000000"/>
            <w:sz w:val="18"/>
            <w:szCs w:val="18"/>
            <w:lang w:val="en-US"/>
            <w:rPrChange w:id="6506" w:author="Manuel Hergenröder" w:date="2020-07-16T16:26:00Z">
              <w:rPr>
                <w:rFonts w:ascii="Consolas" w:hAnsi="Consolas"/>
                <w:color w:val="000000"/>
              </w:rPr>
            </w:rPrChange>
          </w:rPr>
          <w:t>, 0, </w:t>
        </w:r>
        <w:r w:rsidRPr="00625FEA">
          <w:rPr>
            <w:rFonts w:ascii="Consolas" w:hAnsi="Consolas"/>
            <w:color w:val="0000FF"/>
            <w:sz w:val="18"/>
            <w:szCs w:val="18"/>
            <w:lang w:val="en-US"/>
            <w:rPrChange w:id="6507" w:author="Manuel Hergenröder" w:date="2020-07-16T16:26:00Z">
              <w:rPr>
                <w:rFonts w:ascii="Consolas" w:hAnsi="Consolas"/>
                <w:color w:val="0000FF"/>
              </w:rPr>
            </w:rPrChange>
          </w:rPr>
          <w:t>this</w:t>
        </w:r>
        <w:r w:rsidRPr="00625FEA">
          <w:rPr>
            <w:rFonts w:ascii="Consolas" w:hAnsi="Consolas"/>
            <w:color w:val="000000"/>
            <w:sz w:val="18"/>
            <w:szCs w:val="18"/>
            <w:lang w:val="en-US"/>
            <w:rPrChange w:id="6508" w:author="Manuel Hergenröder" w:date="2020-07-16T16:26:00Z">
              <w:rPr>
                <w:rFonts w:ascii="Consolas" w:hAnsi="Consolas"/>
                <w:color w:val="000000"/>
              </w:rPr>
            </w:rPrChange>
          </w:rPr>
          <w:t>.n);</w:t>
        </w:r>
      </w:ins>
    </w:p>
    <w:p w14:paraId="7338B75A" w14:textId="77777777" w:rsidR="008F67FA" w:rsidRPr="00625FEA" w:rsidRDefault="008F67FA" w:rsidP="008F67FA">
      <w:pPr>
        <w:pStyle w:val="HTMLPreformatted"/>
        <w:shd w:val="clear" w:color="auto" w:fill="FFFFFF"/>
        <w:rPr>
          <w:ins w:id="6509" w:author="Manuel Hergenröder" w:date="2020-07-16T16:22:00Z"/>
          <w:rFonts w:ascii="Consolas" w:hAnsi="Consolas"/>
          <w:color w:val="000000"/>
          <w:sz w:val="18"/>
          <w:szCs w:val="18"/>
          <w:lang w:val="en-US"/>
          <w:rPrChange w:id="6510" w:author="Manuel Hergenröder" w:date="2020-07-16T16:26:00Z">
            <w:rPr>
              <w:ins w:id="6511" w:author="Manuel Hergenröder" w:date="2020-07-16T16:22:00Z"/>
              <w:rFonts w:ascii="Consolas" w:hAnsi="Consolas"/>
              <w:color w:val="000000"/>
            </w:rPr>
          </w:rPrChange>
        </w:rPr>
      </w:pPr>
      <w:ins w:id="6512" w:author="Manuel Hergenröder" w:date="2020-07-16T16:22:00Z">
        <w:r w:rsidRPr="00625FEA">
          <w:rPr>
            <w:rFonts w:ascii="Consolas" w:hAnsi="Consolas"/>
            <w:color w:val="000000"/>
            <w:sz w:val="18"/>
            <w:szCs w:val="18"/>
            <w:lang w:val="en-US"/>
            <w:rPrChange w:id="6513" w:author="Manuel Hergenröder" w:date="2020-07-16T16:26:00Z">
              <w:rPr>
                <w:rFonts w:ascii="Consolas" w:hAnsi="Consolas"/>
                <w:color w:val="000000"/>
              </w:rPr>
            </w:rPrChange>
          </w:rPr>
          <w:t xml:space="preserve"> </w:t>
        </w:r>
      </w:ins>
    </w:p>
    <w:p w14:paraId="61DEF439" w14:textId="77777777" w:rsidR="008F67FA" w:rsidRPr="00625FEA" w:rsidRDefault="008F67FA" w:rsidP="008F67FA">
      <w:pPr>
        <w:pStyle w:val="HTMLPreformatted"/>
        <w:shd w:val="clear" w:color="auto" w:fill="FFFFFF"/>
        <w:rPr>
          <w:ins w:id="6514" w:author="Manuel Hergenröder" w:date="2020-07-16T16:22:00Z"/>
          <w:rFonts w:ascii="Consolas" w:hAnsi="Consolas"/>
          <w:color w:val="000000"/>
          <w:sz w:val="18"/>
          <w:szCs w:val="18"/>
          <w:lang w:val="en-US"/>
          <w:rPrChange w:id="6515" w:author="Manuel Hergenröder" w:date="2020-07-16T16:26:00Z">
            <w:rPr>
              <w:ins w:id="6516" w:author="Manuel Hergenröder" w:date="2020-07-16T16:22:00Z"/>
              <w:rFonts w:ascii="Consolas" w:hAnsi="Consolas"/>
              <w:color w:val="000000"/>
            </w:rPr>
          </w:rPrChange>
        </w:rPr>
      </w:pPr>
      <w:ins w:id="6517" w:author="Manuel Hergenröder" w:date="2020-07-16T16:22:00Z">
        <w:r w:rsidRPr="00625FEA">
          <w:rPr>
            <w:rFonts w:ascii="Consolas" w:hAnsi="Consolas"/>
            <w:color w:val="000000"/>
            <w:sz w:val="18"/>
            <w:szCs w:val="18"/>
            <w:lang w:val="en-US"/>
            <w:rPrChange w:id="6518" w:author="Manuel Hergenröder" w:date="2020-07-16T16:26:00Z">
              <w:rPr>
                <w:rFonts w:ascii="Consolas" w:hAnsi="Consolas"/>
                <w:color w:val="000000"/>
              </w:rPr>
            </w:rPrChange>
          </w:rPr>
          <w:t>        </w:t>
        </w:r>
        <w:r w:rsidRPr="00625FEA">
          <w:rPr>
            <w:rFonts w:ascii="Consolas" w:hAnsi="Consolas"/>
            <w:color w:val="2B91AF"/>
            <w:sz w:val="18"/>
            <w:szCs w:val="18"/>
            <w:lang w:val="en-US"/>
            <w:rPrChange w:id="6519" w:author="Manuel Hergenröder" w:date="2020-07-16T16:26:00Z">
              <w:rPr>
                <w:rFonts w:ascii="Consolas" w:hAnsi="Consolas"/>
                <w:color w:val="2B91AF"/>
              </w:rPr>
            </w:rPrChange>
          </w:rPr>
          <w:t>fftw</w:t>
        </w:r>
        <w:r w:rsidRPr="00625FEA">
          <w:rPr>
            <w:rFonts w:ascii="Consolas" w:hAnsi="Consolas"/>
            <w:color w:val="000000"/>
            <w:sz w:val="18"/>
            <w:szCs w:val="18"/>
            <w:lang w:val="en-US"/>
            <w:rPrChange w:id="6520" w:author="Manuel Hergenröder" w:date="2020-07-16T16:26:00Z">
              <w:rPr>
                <w:rFonts w:ascii="Consolas" w:hAnsi="Consolas"/>
                <w:color w:val="000000"/>
              </w:rPr>
            </w:rPrChange>
          </w:rPr>
          <w:t>.</w:t>
        </w:r>
        <w:r w:rsidRPr="00625FEA">
          <w:rPr>
            <w:rFonts w:ascii="Consolas" w:hAnsi="Consolas"/>
            <w:color w:val="74531F"/>
            <w:sz w:val="18"/>
            <w:szCs w:val="18"/>
            <w:lang w:val="en-US"/>
            <w:rPrChange w:id="6521" w:author="Manuel Hergenröder" w:date="2020-07-16T16:26:00Z">
              <w:rPr>
                <w:rFonts w:ascii="Consolas" w:hAnsi="Consolas"/>
                <w:color w:val="74531F"/>
              </w:rPr>
            </w:rPrChange>
          </w:rPr>
          <w:t>free</w:t>
        </w:r>
        <w:r w:rsidRPr="00625FEA">
          <w:rPr>
            <w:rFonts w:ascii="Consolas" w:hAnsi="Consolas"/>
            <w:color w:val="000000"/>
            <w:sz w:val="18"/>
            <w:szCs w:val="18"/>
            <w:lang w:val="en-US"/>
            <w:rPrChange w:id="6522" w:author="Manuel Hergenröder" w:date="2020-07-16T16:26:00Z">
              <w:rPr>
                <w:rFonts w:ascii="Consolas" w:hAnsi="Consolas"/>
                <w:color w:val="000000"/>
              </w:rPr>
            </w:rPrChange>
          </w:rPr>
          <w:t>(</w:t>
        </w:r>
        <w:r w:rsidRPr="00625FEA">
          <w:rPr>
            <w:rFonts w:ascii="Consolas" w:hAnsi="Consolas"/>
            <w:color w:val="0000FF"/>
            <w:sz w:val="18"/>
            <w:szCs w:val="18"/>
            <w:lang w:val="en-US"/>
            <w:rPrChange w:id="6523" w:author="Manuel Hergenröder" w:date="2020-07-16T16:26:00Z">
              <w:rPr>
                <w:rFonts w:ascii="Consolas" w:hAnsi="Consolas"/>
                <w:color w:val="0000FF"/>
              </w:rPr>
            </w:rPrChange>
          </w:rPr>
          <w:t>this</w:t>
        </w:r>
        <w:r w:rsidRPr="00625FEA">
          <w:rPr>
            <w:rFonts w:ascii="Consolas" w:hAnsi="Consolas"/>
            <w:color w:val="000000"/>
            <w:sz w:val="18"/>
            <w:szCs w:val="18"/>
            <w:lang w:val="en-US"/>
            <w:rPrChange w:id="6524" w:author="Manuel Hergenröder" w:date="2020-07-16T16:26:00Z">
              <w:rPr>
                <w:rFonts w:ascii="Consolas" w:hAnsi="Consolas"/>
                <w:color w:val="000000"/>
              </w:rPr>
            </w:rPrChange>
          </w:rPr>
          <w:t>.ptr);</w:t>
        </w:r>
      </w:ins>
    </w:p>
    <w:p w14:paraId="414C2AB7" w14:textId="77777777" w:rsidR="008F67FA" w:rsidRPr="00625FEA" w:rsidRDefault="008F67FA" w:rsidP="008F67FA">
      <w:pPr>
        <w:pStyle w:val="HTMLPreformatted"/>
        <w:shd w:val="clear" w:color="auto" w:fill="FFFFFF"/>
        <w:rPr>
          <w:ins w:id="6525" w:author="Manuel Hergenröder" w:date="2020-07-16T16:22:00Z"/>
          <w:rFonts w:ascii="Consolas" w:hAnsi="Consolas"/>
          <w:color w:val="000000"/>
          <w:sz w:val="18"/>
          <w:szCs w:val="18"/>
          <w:lang w:val="en-US"/>
          <w:rPrChange w:id="6526" w:author="Manuel Hergenröder" w:date="2020-07-16T16:26:00Z">
            <w:rPr>
              <w:ins w:id="6527" w:author="Manuel Hergenröder" w:date="2020-07-16T16:22:00Z"/>
              <w:rFonts w:ascii="Consolas" w:hAnsi="Consolas"/>
              <w:color w:val="000000"/>
            </w:rPr>
          </w:rPrChange>
        </w:rPr>
      </w:pPr>
      <w:ins w:id="6528" w:author="Manuel Hergenröder" w:date="2020-07-16T16:22:00Z">
        <w:r w:rsidRPr="00625FEA">
          <w:rPr>
            <w:rFonts w:ascii="Consolas" w:hAnsi="Consolas"/>
            <w:color w:val="000000"/>
            <w:sz w:val="18"/>
            <w:szCs w:val="18"/>
            <w:lang w:val="en-US"/>
            <w:rPrChange w:id="6529" w:author="Manuel Hergenröder" w:date="2020-07-16T16:26:00Z">
              <w:rPr>
                <w:rFonts w:ascii="Consolas" w:hAnsi="Consolas"/>
                <w:color w:val="000000"/>
              </w:rPr>
            </w:rPrChange>
          </w:rPr>
          <w:t>        </w:t>
        </w:r>
        <w:r w:rsidRPr="00625FEA">
          <w:rPr>
            <w:rFonts w:ascii="Consolas" w:hAnsi="Consolas"/>
            <w:color w:val="2B91AF"/>
            <w:sz w:val="18"/>
            <w:szCs w:val="18"/>
            <w:lang w:val="en-US"/>
            <w:rPrChange w:id="6530" w:author="Manuel Hergenröder" w:date="2020-07-16T16:26:00Z">
              <w:rPr>
                <w:rFonts w:ascii="Consolas" w:hAnsi="Consolas"/>
                <w:color w:val="2B91AF"/>
              </w:rPr>
            </w:rPrChange>
          </w:rPr>
          <w:t>fftw</w:t>
        </w:r>
        <w:r w:rsidRPr="00625FEA">
          <w:rPr>
            <w:rFonts w:ascii="Consolas" w:hAnsi="Consolas"/>
            <w:color w:val="000000"/>
            <w:sz w:val="18"/>
            <w:szCs w:val="18"/>
            <w:lang w:val="en-US"/>
            <w:rPrChange w:id="6531" w:author="Manuel Hergenröder" w:date="2020-07-16T16:26:00Z">
              <w:rPr>
                <w:rFonts w:ascii="Consolas" w:hAnsi="Consolas"/>
                <w:color w:val="000000"/>
              </w:rPr>
            </w:rPrChange>
          </w:rPr>
          <w:t>.</w:t>
        </w:r>
        <w:r w:rsidRPr="00625FEA">
          <w:rPr>
            <w:rFonts w:ascii="Consolas" w:hAnsi="Consolas"/>
            <w:color w:val="74531F"/>
            <w:sz w:val="18"/>
            <w:szCs w:val="18"/>
            <w:lang w:val="en-US"/>
            <w:rPrChange w:id="6532" w:author="Manuel Hergenröder" w:date="2020-07-16T16:26:00Z">
              <w:rPr>
                <w:rFonts w:ascii="Consolas" w:hAnsi="Consolas"/>
                <w:color w:val="74531F"/>
              </w:rPr>
            </w:rPrChange>
          </w:rPr>
          <w:t>destroy_plan</w:t>
        </w:r>
        <w:r w:rsidRPr="00625FEA">
          <w:rPr>
            <w:rFonts w:ascii="Consolas" w:hAnsi="Consolas"/>
            <w:color w:val="000000"/>
            <w:sz w:val="18"/>
            <w:szCs w:val="18"/>
            <w:lang w:val="en-US"/>
            <w:rPrChange w:id="6533" w:author="Manuel Hergenröder" w:date="2020-07-16T16:26:00Z">
              <w:rPr>
                <w:rFonts w:ascii="Consolas" w:hAnsi="Consolas"/>
                <w:color w:val="000000"/>
              </w:rPr>
            </w:rPrChange>
          </w:rPr>
          <w:t>(</w:t>
        </w:r>
        <w:r w:rsidRPr="00625FEA">
          <w:rPr>
            <w:rFonts w:ascii="Consolas" w:hAnsi="Consolas"/>
            <w:color w:val="0000FF"/>
            <w:sz w:val="18"/>
            <w:szCs w:val="18"/>
            <w:lang w:val="en-US"/>
            <w:rPrChange w:id="6534" w:author="Manuel Hergenröder" w:date="2020-07-16T16:26:00Z">
              <w:rPr>
                <w:rFonts w:ascii="Consolas" w:hAnsi="Consolas"/>
                <w:color w:val="0000FF"/>
              </w:rPr>
            </w:rPrChange>
          </w:rPr>
          <w:t>this</w:t>
        </w:r>
        <w:r w:rsidRPr="00625FEA">
          <w:rPr>
            <w:rFonts w:ascii="Consolas" w:hAnsi="Consolas"/>
            <w:color w:val="000000"/>
            <w:sz w:val="18"/>
            <w:szCs w:val="18"/>
            <w:lang w:val="en-US"/>
            <w:rPrChange w:id="6535" w:author="Manuel Hergenröder" w:date="2020-07-16T16:26:00Z">
              <w:rPr>
                <w:rFonts w:ascii="Consolas" w:hAnsi="Consolas"/>
                <w:color w:val="000000"/>
              </w:rPr>
            </w:rPrChange>
          </w:rPr>
          <w:t>.fplanForward);</w:t>
        </w:r>
      </w:ins>
    </w:p>
    <w:p w14:paraId="220F7990" w14:textId="77777777" w:rsidR="008F67FA" w:rsidRPr="00625FEA" w:rsidRDefault="008F67FA" w:rsidP="008F67FA">
      <w:pPr>
        <w:pStyle w:val="HTMLPreformatted"/>
        <w:shd w:val="clear" w:color="auto" w:fill="FFFFFF"/>
        <w:rPr>
          <w:ins w:id="6536" w:author="Manuel Hergenröder" w:date="2020-07-16T16:22:00Z"/>
          <w:rFonts w:ascii="Consolas" w:hAnsi="Consolas"/>
          <w:color w:val="000000"/>
          <w:sz w:val="18"/>
          <w:szCs w:val="18"/>
          <w:lang w:val="en-US"/>
          <w:rPrChange w:id="6537" w:author="Manuel Hergenröder" w:date="2020-07-16T16:26:00Z">
            <w:rPr>
              <w:ins w:id="6538" w:author="Manuel Hergenröder" w:date="2020-07-16T16:22:00Z"/>
              <w:rFonts w:ascii="Consolas" w:hAnsi="Consolas"/>
              <w:color w:val="000000"/>
            </w:rPr>
          </w:rPrChange>
        </w:rPr>
      </w:pPr>
      <w:ins w:id="6539" w:author="Manuel Hergenröder" w:date="2020-07-16T16:22:00Z">
        <w:r w:rsidRPr="00625FEA">
          <w:rPr>
            <w:rFonts w:ascii="Consolas" w:hAnsi="Consolas"/>
            <w:color w:val="000000"/>
            <w:sz w:val="18"/>
            <w:szCs w:val="18"/>
            <w:lang w:val="en-US"/>
            <w:rPrChange w:id="6540" w:author="Manuel Hergenröder" w:date="2020-07-16T16:26:00Z">
              <w:rPr>
                <w:rFonts w:ascii="Consolas" w:hAnsi="Consolas"/>
                <w:color w:val="000000"/>
              </w:rPr>
            </w:rPrChange>
          </w:rPr>
          <w:t xml:space="preserve"> </w:t>
        </w:r>
      </w:ins>
    </w:p>
    <w:p w14:paraId="46B73CF0" w14:textId="77777777" w:rsidR="008F67FA" w:rsidRPr="00625FEA" w:rsidRDefault="008F67FA" w:rsidP="008F67FA">
      <w:pPr>
        <w:pStyle w:val="HTMLPreformatted"/>
        <w:shd w:val="clear" w:color="auto" w:fill="FFFFFF"/>
        <w:rPr>
          <w:ins w:id="6541" w:author="Manuel Hergenröder" w:date="2020-07-16T16:22:00Z"/>
          <w:rFonts w:ascii="Consolas" w:hAnsi="Consolas"/>
          <w:color w:val="000000"/>
          <w:sz w:val="18"/>
          <w:szCs w:val="18"/>
          <w:lang w:val="en-US"/>
          <w:rPrChange w:id="6542" w:author="Manuel Hergenröder" w:date="2020-07-16T16:26:00Z">
            <w:rPr>
              <w:ins w:id="6543" w:author="Manuel Hergenröder" w:date="2020-07-16T16:22:00Z"/>
              <w:rFonts w:ascii="Consolas" w:hAnsi="Consolas"/>
              <w:color w:val="000000"/>
            </w:rPr>
          </w:rPrChange>
        </w:rPr>
      </w:pPr>
      <w:ins w:id="6544" w:author="Manuel Hergenröder" w:date="2020-07-16T16:22:00Z">
        <w:r w:rsidRPr="00625FEA">
          <w:rPr>
            <w:rFonts w:ascii="Consolas" w:hAnsi="Consolas"/>
            <w:color w:val="000000"/>
            <w:sz w:val="18"/>
            <w:szCs w:val="18"/>
            <w:lang w:val="en-US"/>
            <w:rPrChange w:id="6545" w:author="Manuel Hergenröder" w:date="2020-07-16T16:26:00Z">
              <w:rPr>
                <w:rFonts w:ascii="Consolas" w:hAnsi="Consolas"/>
                <w:color w:val="000000"/>
              </w:rPr>
            </w:rPrChange>
          </w:rPr>
          <w:t>        </w:t>
        </w:r>
        <w:r w:rsidRPr="00625FEA">
          <w:rPr>
            <w:rFonts w:ascii="Consolas" w:hAnsi="Consolas"/>
            <w:color w:val="8F08C4"/>
            <w:sz w:val="18"/>
            <w:szCs w:val="18"/>
            <w:lang w:val="en-US"/>
            <w:rPrChange w:id="6546" w:author="Manuel Hergenröder" w:date="2020-07-16T16:26:00Z">
              <w:rPr>
                <w:rFonts w:ascii="Consolas" w:hAnsi="Consolas"/>
                <w:color w:val="8F08C4"/>
              </w:rPr>
            </w:rPrChange>
          </w:rPr>
          <w:t>return</w:t>
        </w:r>
        <w:r w:rsidRPr="00625FEA">
          <w:rPr>
            <w:rFonts w:ascii="Consolas" w:hAnsi="Consolas"/>
            <w:color w:val="000000"/>
            <w:sz w:val="18"/>
            <w:szCs w:val="18"/>
            <w:lang w:val="en-US"/>
            <w:rPrChange w:id="6547" w:author="Manuel Hergenröder" w:date="2020-07-16T16:26:00Z">
              <w:rPr>
                <w:rFonts w:ascii="Consolas" w:hAnsi="Consolas"/>
                <w:color w:val="000000"/>
              </w:rPr>
            </w:rPrChange>
          </w:rPr>
          <w:t> </w:t>
        </w:r>
        <w:r w:rsidRPr="00625FEA">
          <w:rPr>
            <w:rFonts w:ascii="Consolas" w:hAnsi="Consolas"/>
            <w:color w:val="1F377F"/>
            <w:sz w:val="18"/>
            <w:szCs w:val="18"/>
            <w:lang w:val="en-US"/>
            <w:rPrChange w:id="6548" w:author="Manuel Hergenröder" w:date="2020-07-16T16:26:00Z">
              <w:rPr>
                <w:rFonts w:ascii="Consolas" w:hAnsi="Consolas"/>
                <w:color w:val="1F377F"/>
              </w:rPr>
            </w:rPrChange>
          </w:rPr>
          <w:t>output</w:t>
        </w:r>
        <w:r w:rsidRPr="00625FEA">
          <w:rPr>
            <w:rFonts w:ascii="Consolas" w:hAnsi="Consolas"/>
            <w:color w:val="000000"/>
            <w:sz w:val="18"/>
            <w:szCs w:val="18"/>
            <w:lang w:val="en-US"/>
            <w:rPrChange w:id="6549" w:author="Manuel Hergenröder" w:date="2020-07-16T16:26:00Z">
              <w:rPr>
                <w:rFonts w:ascii="Consolas" w:hAnsi="Consolas"/>
                <w:color w:val="000000"/>
              </w:rPr>
            </w:rPrChange>
          </w:rPr>
          <w:t>;</w:t>
        </w:r>
      </w:ins>
    </w:p>
    <w:p w14:paraId="7EA9A2CB" w14:textId="77777777" w:rsidR="008F67FA" w:rsidRPr="00625FEA" w:rsidRDefault="008F67FA" w:rsidP="008F67FA">
      <w:pPr>
        <w:pStyle w:val="HTMLPreformatted"/>
        <w:shd w:val="clear" w:color="auto" w:fill="FFFFFF"/>
        <w:rPr>
          <w:ins w:id="6550" w:author="Manuel Hergenröder" w:date="2020-07-16T16:22:00Z"/>
          <w:rFonts w:ascii="Consolas" w:hAnsi="Consolas"/>
          <w:color w:val="000000"/>
          <w:sz w:val="18"/>
          <w:szCs w:val="18"/>
          <w:lang w:val="en-US"/>
          <w:rPrChange w:id="6551" w:author="Manuel Hergenröder" w:date="2020-07-16T16:26:00Z">
            <w:rPr>
              <w:ins w:id="6552" w:author="Manuel Hergenröder" w:date="2020-07-16T16:22:00Z"/>
              <w:rFonts w:ascii="Consolas" w:hAnsi="Consolas"/>
              <w:color w:val="000000"/>
            </w:rPr>
          </w:rPrChange>
        </w:rPr>
      </w:pPr>
      <w:ins w:id="6553" w:author="Manuel Hergenröder" w:date="2020-07-16T16:22:00Z">
        <w:r w:rsidRPr="00625FEA">
          <w:rPr>
            <w:rFonts w:ascii="Consolas" w:hAnsi="Consolas"/>
            <w:color w:val="000000"/>
            <w:sz w:val="18"/>
            <w:szCs w:val="18"/>
            <w:lang w:val="en-US"/>
            <w:rPrChange w:id="6554" w:author="Manuel Hergenröder" w:date="2020-07-16T16:26:00Z">
              <w:rPr>
                <w:rFonts w:ascii="Consolas" w:hAnsi="Consolas"/>
                <w:color w:val="000000"/>
              </w:rPr>
            </w:rPrChange>
          </w:rPr>
          <w:t>    }</w:t>
        </w:r>
      </w:ins>
    </w:p>
    <w:p w14:paraId="4CD73D42" w14:textId="77777777" w:rsidR="008F67FA" w:rsidRPr="00625FEA" w:rsidRDefault="008F67FA" w:rsidP="008F67FA">
      <w:pPr>
        <w:pStyle w:val="HTMLPreformatted"/>
        <w:shd w:val="clear" w:color="auto" w:fill="FFFFFF"/>
        <w:rPr>
          <w:ins w:id="6555" w:author="Manuel Hergenröder" w:date="2020-07-16T16:22:00Z"/>
          <w:rFonts w:ascii="Consolas" w:hAnsi="Consolas"/>
          <w:color w:val="000000"/>
          <w:sz w:val="18"/>
          <w:szCs w:val="18"/>
          <w:lang w:val="en-US"/>
          <w:rPrChange w:id="6556" w:author="Manuel Hergenröder" w:date="2020-07-16T16:26:00Z">
            <w:rPr>
              <w:ins w:id="6557" w:author="Manuel Hergenröder" w:date="2020-07-16T16:22:00Z"/>
              <w:rFonts w:ascii="Consolas" w:hAnsi="Consolas"/>
              <w:color w:val="000000"/>
            </w:rPr>
          </w:rPrChange>
        </w:rPr>
      </w:pPr>
      <w:ins w:id="6558" w:author="Manuel Hergenröder" w:date="2020-07-16T16:22:00Z">
        <w:r w:rsidRPr="00625FEA">
          <w:rPr>
            <w:rFonts w:ascii="Consolas" w:hAnsi="Consolas"/>
            <w:color w:val="000000"/>
            <w:sz w:val="18"/>
            <w:szCs w:val="18"/>
            <w:lang w:val="en-US"/>
            <w:rPrChange w:id="6559" w:author="Manuel Hergenröder" w:date="2020-07-16T16:26:00Z">
              <w:rPr>
                <w:rFonts w:ascii="Consolas" w:hAnsi="Consolas"/>
                <w:color w:val="000000"/>
              </w:rPr>
            </w:rPrChange>
          </w:rPr>
          <w:t xml:space="preserve"> </w:t>
        </w:r>
      </w:ins>
    </w:p>
    <w:p w14:paraId="7855DC06" w14:textId="77777777" w:rsidR="008F67FA" w:rsidRPr="00625FEA" w:rsidRDefault="008F67FA" w:rsidP="008F67FA">
      <w:pPr>
        <w:pStyle w:val="HTMLPreformatted"/>
        <w:shd w:val="clear" w:color="auto" w:fill="FFFFFF"/>
        <w:rPr>
          <w:ins w:id="6560" w:author="Manuel Hergenröder" w:date="2020-07-16T16:22:00Z"/>
          <w:rFonts w:ascii="Consolas" w:hAnsi="Consolas"/>
          <w:color w:val="000000"/>
          <w:sz w:val="18"/>
          <w:szCs w:val="18"/>
          <w:lang w:val="en-US"/>
          <w:rPrChange w:id="6561" w:author="Manuel Hergenröder" w:date="2020-07-16T16:26:00Z">
            <w:rPr>
              <w:ins w:id="6562" w:author="Manuel Hergenröder" w:date="2020-07-16T16:22:00Z"/>
              <w:rFonts w:ascii="Consolas" w:hAnsi="Consolas"/>
              <w:color w:val="000000"/>
            </w:rPr>
          </w:rPrChange>
        </w:rPr>
      </w:pPr>
      <w:ins w:id="6563" w:author="Manuel Hergenröder" w:date="2020-07-16T16:22:00Z">
        <w:r w:rsidRPr="00625FEA">
          <w:rPr>
            <w:rFonts w:ascii="Consolas" w:hAnsi="Consolas"/>
            <w:color w:val="000000"/>
            <w:sz w:val="18"/>
            <w:szCs w:val="18"/>
            <w:lang w:val="en-US"/>
            <w:rPrChange w:id="6564" w:author="Manuel Hergenröder" w:date="2020-07-16T16:26:00Z">
              <w:rPr>
                <w:rFonts w:ascii="Consolas" w:hAnsi="Consolas"/>
                <w:color w:val="000000"/>
              </w:rPr>
            </w:rPrChange>
          </w:rPr>
          <w:t>    </w:t>
        </w:r>
        <w:r w:rsidRPr="00625FEA">
          <w:rPr>
            <w:rFonts w:ascii="Consolas" w:hAnsi="Consolas"/>
            <w:color w:val="808080"/>
            <w:sz w:val="18"/>
            <w:szCs w:val="18"/>
            <w:lang w:val="en-US"/>
            <w:rPrChange w:id="6565" w:author="Manuel Hergenröder" w:date="2020-07-16T16:26:00Z">
              <w:rPr>
                <w:rFonts w:ascii="Consolas" w:hAnsi="Consolas"/>
                <w:color w:val="808080"/>
              </w:rPr>
            </w:rPrChange>
          </w:rPr>
          <w:t>///</w:t>
        </w:r>
        <w:r w:rsidRPr="00625FEA">
          <w:rPr>
            <w:rFonts w:ascii="Consolas" w:hAnsi="Consolas"/>
            <w:color w:val="008000"/>
            <w:sz w:val="18"/>
            <w:szCs w:val="18"/>
            <w:lang w:val="en-US"/>
            <w:rPrChange w:id="6566" w:author="Manuel Hergenröder" w:date="2020-07-16T16:26:00Z">
              <w:rPr>
                <w:rFonts w:ascii="Consolas" w:hAnsi="Consolas"/>
                <w:color w:val="008000"/>
              </w:rPr>
            </w:rPrChange>
          </w:rPr>
          <w:t> </w:t>
        </w:r>
        <w:r w:rsidRPr="00625FEA">
          <w:rPr>
            <w:rFonts w:ascii="Consolas" w:hAnsi="Consolas"/>
            <w:color w:val="808080"/>
            <w:sz w:val="18"/>
            <w:szCs w:val="18"/>
            <w:lang w:val="en-US"/>
            <w:rPrChange w:id="6567" w:author="Manuel Hergenröder" w:date="2020-07-16T16:26:00Z">
              <w:rPr>
                <w:rFonts w:ascii="Consolas" w:hAnsi="Consolas"/>
                <w:color w:val="808080"/>
              </w:rPr>
            </w:rPrChange>
          </w:rPr>
          <w:t>&lt;summary&gt;</w:t>
        </w:r>
      </w:ins>
    </w:p>
    <w:p w14:paraId="10E6C439" w14:textId="77777777" w:rsidR="008F67FA" w:rsidRPr="00625FEA" w:rsidRDefault="008F67FA" w:rsidP="008F67FA">
      <w:pPr>
        <w:pStyle w:val="HTMLPreformatted"/>
        <w:shd w:val="clear" w:color="auto" w:fill="FFFFFF"/>
        <w:rPr>
          <w:ins w:id="6568" w:author="Manuel Hergenröder" w:date="2020-07-16T16:22:00Z"/>
          <w:rFonts w:ascii="Consolas" w:hAnsi="Consolas"/>
          <w:color w:val="000000"/>
          <w:sz w:val="18"/>
          <w:szCs w:val="18"/>
          <w:lang w:val="en-US"/>
          <w:rPrChange w:id="6569" w:author="Manuel Hergenröder" w:date="2020-07-16T16:26:00Z">
            <w:rPr>
              <w:ins w:id="6570" w:author="Manuel Hergenröder" w:date="2020-07-16T16:22:00Z"/>
              <w:rFonts w:ascii="Consolas" w:hAnsi="Consolas"/>
              <w:color w:val="000000"/>
            </w:rPr>
          </w:rPrChange>
        </w:rPr>
      </w:pPr>
      <w:ins w:id="6571" w:author="Manuel Hergenröder" w:date="2020-07-16T16:22:00Z">
        <w:r w:rsidRPr="00625FEA">
          <w:rPr>
            <w:rFonts w:ascii="Consolas" w:hAnsi="Consolas"/>
            <w:color w:val="000000"/>
            <w:sz w:val="18"/>
            <w:szCs w:val="18"/>
            <w:lang w:val="en-US"/>
            <w:rPrChange w:id="6572" w:author="Manuel Hergenröder" w:date="2020-07-16T16:26:00Z">
              <w:rPr>
                <w:rFonts w:ascii="Consolas" w:hAnsi="Consolas"/>
                <w:color w:val="000000"/>
              </w:rPr>
            </w:rPrChange>
          </w:rPr>
          <w:t>    </w:t>
        </w:r>
        <w:r w:rsidRPr="00625FEA">
          <w:rPr>
            <w:rFonts w:ascii="Consolas" w:hAnsi="Consolas"/>
            <w:color w:val="808080"/>
            <w:sz w:val="18"/>
            <w:szCs w:val="18"/>
            <w:lang w:val="en-US"/>
            <w:rPrChange w:id="6573" w:author="Manuel Hergenröder" w:date="2020-07-16T16:26:00Z">
              <w:rPr>
                <w:rFonts w:ascii="Consolas" w:hAnsi="Consolas"/>
                <w:color w:val="808080"/>
              </w:rPr>
            </w:rPrChange>
          </w:rPr>
          <w:t>///</w:t>
        </w:r>
        <w:r w:rsidRPr="00625FEA">
          <w:rPr>
            <w:rFonts w:ascii="Consolas" w:hAnsi="Consolas"/>
            <w:color w:val="008000"/>
            <w:sz w:val="18"/>
            <w:szCs w:val="18"/>
            <w:lang w:val="en-US"/>
            <w:rPrChange w:id="6574" w:author="Manuel Hergenröder" w:date="2020-07-16T16:26:00Z">
              <w:rPr>
                <w:rFonts w:ascii="Consolas" w:hAnsi="Consolas"/>
                <w:color w:val="008000"/>
              </w:rPr>
            </w:rPrChange>
          </w:rPr>
          <w:t> Runs the IFFT with double precision - RunFft() must be run before for initalization of fft size and window function</w:t>
        </w:r>
      </w:ins>
    </w:p>
    <w:p w14:paraId="000283DF" w14:textId="77777777" w:rsidR="008F67FA" w:rsidRPr="00625FEA" w:rsidRDefault="008F67FA" w:rsidP="008F67FA">
      <w:pPr>
        <w:pStyle w:val="HTMLPreformatted"/>
        <w:shd w:val="clear" w:color="auto" w:fill="FFFFFF"/>
        <w:rPr>
          <w:ins w:id="6575" w:author="Manuel Hergenröder" w:date="2020-07-16T16:22:00Z"/>
          <w:rFonts w:ascii="Consolas" w:hAnsi="Consolas"/>
          <w:color w:val="000000"/>
          <w:sz w:val="18"/>
          <w:szCs w:val="18"/>
          <w:lang w:val="en-US"/>
          <w:rPrChange w:id="6576" w:author="Manuel Hergenröder" w:date="2020-07-16T16:26:00Z">
            <w:rPr>
              <w:ins w:id="6577" w:author="Manuel Hergenröder" w:date="2020-07-16T16:22:00Z"/>
              <w:rFonts w:ascii="Consolas" w:hAnsi="Consolas"/>
              <w:color w:val="000000"/>
            </w:rPr>
          </w:rPrChange>
        </w:rPr>
      </w:pPr>
      <w:ins w:id="6578" w:author="Manuel Hergenröder" w:date="2020-07-16T16:22:00Z">
        <w:r w:rsidRPr="00625FEA">
          <w:rPr>
            <w:rFonts w:ascii="Consolas" w:hAnsi="Consolas"/>
            <w:color w:val="000000"/>
            <w:sz w:val="18"/>
            <w:szCs w:val="18"/>
            <w:lang w:val="en-US"/>
            <w:rPrChange w:id="6579" w:author="Manuel Hergenröder" w:date="2020-07-16T16:26:00Z">
              <w:rPr>
                <w:rFonts w:ascii="Consolas" w:hAnsi="Consolas"/>
                <w:color w:val="000000"/>
              </w:rPr>
            </w:rPrChange>
          </w:rPr>
          <w:t>    </w:t>
        </w:r>
        <w:r w:rsidRPr="00625FEA">
          <w:rPr>
            <w:rFonts w:ascii="Consolas" w:hAnsi="Consolas"/>
            <w:color w:val="808080"/>
            <w:sz w:val="18"/>
            <w:szCs w:val="18"/>
            <w:lang w:val="en-US"/>
            <w:rPrChange w:id="6580" w:author="Manuel Hergenröder" w:date="2020-07-16T16:26:00Z">
              <w:rPr>
                <w:rFonts w:ascii="Consolas" w:hAnsi="Consolas"/>
                <w:color w:val="808080"/>
              </w:rPr>
            </w:rPrChange>
          </w:rPr>
          <w:t>///</w:t>
        </w:r>
        <w:r w:rsidRPr="00625FEA">
          <w:rPr>
            <w:rFonts w:ascii="Consolas" w:hAnsi="Consolas"/>
            <w:color w:val="008000"/>
            <w:sz w:val="18"/>
            <w:szCs w:val="18"/>
            <w:lang w:val="en-US"/>
            <w:rPrChange w:id="6581" w:author="Manuel Hergenröder" w:date="2020-07-16T16:26:00Z">
              <w:rPr>
                <w:rFonts w:ascii="Consolas" w:hAnsi="Consolas"/>
                <w:color w:val="008000"/>
              </w:rPr>
            </w:rPrChange>
          </w:rPr>
          <w:t> </w:t>
        </w:r>
        <w:r w:rsidRPr="00625FEA">
          <w:rPr>
            <w:rFonts w:ascii="Consolas" w:hAnsi="Consolas"/>
            <w:color w:val="808080"/>
            <w:sz w:val="18"/>
            <w:szCs w:val="18"/>
            <w:lang w:val="en-US"/>
            <w:rPrChange w:id="6582" w:author="Manuel Hergenröder" w:date="2020-07-16T16:26:00Z">
              <w:rPr>
                <w:rFonts w:ascii="Consolas" w:hAnsi="Consolas"/>
                <w:color w:val="808080"/>
              </w:rPr>
            </w:rPrChange>
          </w:rPr>
          <w:t>&lt;/summary&gt;</w:t>
        </w:r>
      </w:ins>
    </w:p>
    <w:p w14:paraId="7B89A839" w14:textId="77777777" w:rsidR="008F67FA" w:rsidRPr="00625FEA" w:rsidRDefault="008F67FA" w:rsidP="008F67FA">
      <w:pPr>
        <w:pStyle w:val="HTMLPreformatted"/>
        <w:shd w:val="clear" w:color="auto" w:fill="FFFFFF"/>
        <w:rPr>
          <w:ins w:id="6583" w:author="Manuel Hergenröder" w:date="2020-07-16T16:22:00Z"/>
          <w:rFonts w:ascii="Consolas" w:hAnsi="Consolas"/>
          <w:color w:val="000000"/>
          <w:sz w:val="18"/>
          <w:szCs w:val="18"/>
          <w:lang w:val="en-US"/>
          <w:rPrChange w:id="6584" w:author="Manuel Hergenröder" w:date="2020-07-16T16:26:00Z">
            <w:rPr>
              <w:ins w:id="6585" w:author="Manuel Hergenröder" w:date="2020-07-16T16:22:00Z"/>
              <w:rFonts w:ascii="Consolas" w:hAnsi="Consolas"/>
              <w:color w:val="000000"/>
            </w:rPr>
          </w:rPrChange>
        </w:rPr>
      </w:pPr>
      <w:ins w:id="6586" w:author="Manuel Hergenröder" w:date="2020-07-16T16:22:00Z">
        <w:r w:rsidRPr="00625FEA">
          <w:rPr>
            <w:rFonts w:ascii="Consolas" w:hAnsi="Consolas"/>
            <w:color w:val="000000"/>
            <w:sz w:val="18"/>
            <w:szCs w:val="18"/>
            <w:lang w:val="en-US"/>
            <w:rPrChange w:id="6587" w:author="Manuel Hergenröder" w:date="2020-07-16T16:26:00Z">
              <w:rPr>
                <w:rFonts w:ascii="Consolas" w:hAnsi="Consolas"/>
                <w:color w:val="000000"/>
              </w:rPr>
            </w:rPrChange>
          </w:rPr>
          <w:t>    </w:t>
        </w:r>
        <w:r w:rsidRPr="00625FEA">
          <w:rPr>
            <w:rFonts w:ascii="Consolas" w:hAnsi="Consolas"/>
            <w:color w:val="808080"/>
            <w:sz w:val="18"/>
            <w:szCs w:val="18"/>
            <w:lang w:val="en-US"/>
            <w:rPrChange w:id="6588" w:author="Manuel Hergenröder" w:date="2020-07-16T16:26:00Z">
              <w:rPr>
                <w:rFonts w:ascii="Consolas" w:hAnsi="Consolas"/>
                <w:color w:val="808080"/>
              </w:rPr>
            </w:rPrChange>
          </w:rPr>
          <w:t>///</w:t>
        </w:r>
        <w:r w:rsidRPr="00625FEA">
          <w:rPr>
            <w:rFonts w:ascii="Consolas" w:hAnsi="Consolas"/>
            <w:color w:val="008000"/>
            <w:sz w:val="18"/>
            <w:szCs w:val="18"/>
            <w:lang w:val="en-US"/>
            <w:rPrChange w:id="6589" w:author="Manuel Hergenröder" w:date="2020-07-16T16:26:00Z">
              <w:rPr>
                <w:rFonts w:ascii="Consolas" w:hAnsi="Consolas"/>
                <w:color w:val="008000"/>
              </w:rPr>
            </w:rPrChange>
          </w:rPr>
          <w:t> </w:t>
        </w:r>
        <w:r w:rsidRPr="00625FEA">
          <w:rPr>
            <w:rFonts w:ascii="Consolas" w:hAnsi="Consolas"/>
            <w:color w:val="808080"/>
            <w:sz w:val="18"/>
            <w:szCs w:val="18"/>
            <w:lang w:val="en-US"/>
            <w:rPrChange w:id="6590" w:author="Manuel Hergenröder" w:date="2020-07-16T16:26:00Z">
              <w:rPr>
                <w:rFonts w:ascii="Consolas" w:hAnsi="Consolas"/>
                <w:color w:val="808080"/>
              </w:rPr>
            </w:rPrChange>
          </w:rPr>
          <w:t>&lt;param name="</w:t>
        </w:r>
        <w:r w:rsidRPr="00625FEA">
          <w:rPr>
            <w:rFonts w:ascii="Consolas" w:hAnsi="Consolas"/>
            <w:color w:val="1F377F"/>
            <w:sz w:val="18"/>
            <w:szCs w:val="18"/>
            <w:lang w:val="en-US"/>
            <w:rPrChange w:id="6591" w:author="Manuel Hergenröder" w:date="2020-07-16T16:26:00Z">
              <w:rPr>
                <w:rFonts w:ascii="Consolas" w:hAnsi="Consolas"/>
                <w:color w:val="1F377F"/>
              </w:rPr>
            </w:rPrChange>
          </w:rPr>
          <w:t>input</w:t>
        </w:r>
        <w:r w:rsidRPr="00625FEA">
          <w:rPr>
            <w:rFonts w:ascii="Consolas" w:hAnsi="Consolas"/>
            <w:color w:val="808080"/>
            <w:sz w:val="18"/>
            <w:szCs w:val="18"/>
            <w:lang w:val="en-US"/>
            <w:rPrChange w:id="6592" w:author="Manuel Hergenröder" w:date="2020-07-16T16:26:00Z">
              <w:rPr>
                <w:rFonts w:ascii="Consolas" w:hAnsi="Consolas"/>
                <w:color w:val="808080"/>
              </w:rPr>
            </w:rPrChange>
          </w:rPr>
          <w:t>"&gt;</w:t>
        </w:r>
        <w:r w:rsidRPr="00625FEA">
          <w:rPr>
            <w:rFonts w:ascii="Consolas" w:hAnsi="Consolas"/>
            <w:color w:val="008000"/>
            <w:sz w:val="18"/>
            <w:szCs w:val="18"/>
            <w:lang w:val="en-US"/>
            <w:rPrChange w:id="6593" w:author="Manuel Hergenröder" w:date="2020-07-16T16:26:00Z">
              <w:rPr>
                <w:rFonts w:ascii="Consolas" w:hAnsi="Consolas"/>
                <w:color w:val="008000"/>
              </w:rPr>
            </w:rPrChange>
          </w:rPr>
          <w:t>unnormalized transform ouput of FFT</w:t>
        </w:r>
        <w:r w:rsidRPr="00625FEA">
          <w:rPr>
            <w:rFonts w:ascii="Consolas" w:hAnsi="Consolas"/>
            <w:color w:val="808080"/>
            <w:sz w:val="18"/>
            <w:szCs w:val="18"/>
            <w:lang w:val="en-US"/>
            <w:rPrChange w:id="6594" w:author="Manuel Hergenröder" w:date="2020-07-16T16:26:00Z">
              <w:rPr>
                <w:rFonts w:ascii="Consolas" w:hAnsi="Consolas"/>
                <w:color w:val="808080"/>
              </w:rPr>
            </w:rPrChange>
          </w:rPr>
          <w:t>&lt;/param&gt;</w:t>
        </w:r>
      </w:ins>
    </w:p>
    <w:p w14:paraId="6B0784F9" w14:textId="77777777" w:rsidR="008F67FA" w:rsidRPr="00625FEA" w:rsidRDefault="008F67FA" w:rsidP="008F67FA">
      <w:pPr>
        <w:pStyle w:val="HTMLPreformatted"/>
        <w:shd w:val="clear" w:color="auto" w:fill="FFFFFF"/>
        <w:rPr>
          <w:ins w:id="6595" w:author="Manuel Hergenröder" w:date="2020-07-16T16:22:00Z"/>
          <w:rFonts w:ascii="Consolas" w:hAnsi="Consolas"/>
          <w:color w:val="000000"/>
          <w:sz w:val="18"/>
          <w:szCs w:val="18"/>
          <w:lang w:val="en-US"/>
          <w:rPrChange w:id="6596" w:author="Manuel Hergenröder" w:date="2020-07-16T16:26:00Z">
            <w:rPr>
              <w:ins w:id="6597" w:author="Manuel Hergenröder" w:date="2020-07-16T16:22:00Z"/>
              <w:rFonts w:ascii="Consolas" w:hAnsi="Consolas"/>
              <w:color w:val="000000"/>
            </w:rPr>
          </w:rPrChange>
        </w:rPr>
      </w:pPr>
      <w:ins w:id="6598" w:author="Manuel Hergenröder" w:date="2020-07-16T16:22:00Z">
        <w:r w:rsidRPr="00625FEA">
          <w:rPr>
            <w:rFonts w:ascii="Consolas" w:hAnsi="Consolas"/>
            <w:color w:val="000000"/>
            <w:sz w:val="18"/>
            <w:szCs w:val="18"/>
            <w:lang w:val="en-US"/>
            <w:rPrChange w:id="6599" w:author="Manuel Hergenröder" w:date="2020-07-16T16:26:00Z">
              <w:rPr>
                <w:rFonts w:ascii="Consolas" w:hAnsi="Consolas"/>
                <w:color w:val="000000"/>
              </w:rPr>
            </w:rPrChange>
          </w:rPr>
          <w:t>    </w:t>
        </w:r>
        <w:r w:rsidRPr="00625FEA">
          <w:rPr>
            <w:rFonts w:ascii="Consolas" w:hAnsi="Consolas"/>
            <w:color w:val="808080"/>
            <w:sz w:val="18"/>
            <w:szCs w:val="18"/>
            <w:lang w:val="en-US"/>
            <w:rPrChange w:id="6600" w:author="Manuel Hergenröder" w:date="2020-07-16T16:26:00Z">
              <w:rPr>
                <w:rFonts w:ascii="Consolas" w:hAnsi="Consolas"/>
                <w:color w:val="808080"/>
              </w:rPr>
            </w:rPrChange>
          </w:rPr>
          <w:t>///</w:t>
        </w:r>
        <w:r w:rsidRPr="00625FEA">
          <w:rPr>
            <w:rFonts w:ascii="Consolas" w:hAnsi="Consolas"/>
            <w:color w:val="008000"/>
            <w:sz w:val="18"/>
            <w:szCs w:val="18"/>
            <w:lang w:val="en-US"/>
            <w:rPrChange w:id="6601" w:author="Manuel Hergenröder" w:date="2020-07-16T16:26:00Z">
              <w:rPr>
                <w:rFonts w:ascii="Consolas" w:hAnsi="Consolas"/>
                <w:color w:val="008000"/>
              </w:rPr>
            </w:rPrChange>
          </w:rPr>
          <w:t> </w:t>
        </w:r>
        <w:r w:rsidRPr="00625FEA">
          <w:rPr>
            <w:rFonts w:ascii="Consolas" w:hAnsi="Consolas"/>
            <w:color w:val="808080"/>
            <w:sz w:val="18"/>
            <w:szCs w:val="18"/>
            <w:lang w:val="en-US"/>
            <w:rPrChange w:id="6602" w:author="Manuel Hergenröder" w:date="2020-07-16T16:26:00Z">
              <w:rPr>
                <w:rFonts w:ascii="Consolas" w:hAnsi="Consolas"/>
                <w:color w:val="808080"/>
              </w:rPr>
            </w:rPrChange>
          </w:rPr>
          <w:t>&lt;param name="</w:t>
        </w:r>
        <w:r w:rsidRPr="00625FEA">
          <w:rPr>
            <w:rFonts w:ascii="Consolas" w:hAnsi="Consolas"/>
            <w:color w:val="000000"/>
            <w:sz w:val="18"/>
            <w:szCs w:val="18"/>
            <w:lang w:val="en-US"/>
            <w:rPrChange w:id="6603" w:author="Manuel Hergenröder" w:date="2020-07-16T16:26:00Z">
              <w:rPr>
                <w:rFonts w:ascii="Consolas" w:hAnsi="Consolas"/>
                <w:color w:val="000000"/>
              </w:rPr>
            </w:rPrChange>
          </w:rPr>
          <w:t>output</w:t>
        </w:r>
        <w:r w:rsidRPr="00625FEA">
          <w:rPr>
            <w:rFonts w:ascii="Consolas" w:hAnsi="Consolas"/>
            <w:color w:val="808080"/>
            <w:sz w:val="18"/>
            <w:szCs w:val="18"/>
            <w:lang w:val="en-US"/>
            <w:rPrChange w:id="6604" w:author="Manuel Hergenröder" w:date="2020-07-16T16:26:00Z">
              <w:rPr>
                <w:rFonts w:ascii="Consolas" w:hAnsi="Consolas"/>
                <w:color w:val="808080"/>
              </w:rPr>
            </w:rPrChange>
          </w:rPr>
          <w:t>"&gt;</w:t>
        </w:r>
        <w:r w:rsidRPr="00625FEA">
          <w:rPr>
            <w:rFonts w:ascii="Consolas" w:hAnsi="Consolas"/>
            <w:color w:val="008000"/>
            <w:sz w:val="18"/>
            <w:szCs w:val="18"/>
            <w:lang w:val="en-US"/>
            <w:rPrChange w:id="6605" w:author="Manuel Hergenröder" w:date="2020-07-16T16:26:00Z">
              <w:rPr>
                <w:rFonts w:ascii="Consolas" w:hAnsi="Consolas"/>
                <w:color w:val="008000"/>
              </w:rPr>
            </w:rPrChange>
          </w:rPr>
          <w:t>array to store output of IFFT</w:t>
        </w:r>
        <w:r w:rsidRPr="00625FEA">
          <w:rPr>
            <w:rFonts w:ascii="Consolas" w:hAnsi="Consolas"/>
            <w:color w:val="808080"/>
            <w:sz w:val="18"/>
            <w:szCs w:val="18"/>
            <w:lang w:val="en-US"/>
            <w:rPrChange w:id="6606" w:author="Manuel Hergenröder" w:date="2020-07-16T16:26:00Z">
              <w:rPr>
                <w:rFonts w:ascii="Consolas" w:hAnsi="Consolas"/>
                <w:color w:val="808080"/>
              </w:rPr>
            </w:rPrChange>
          </w:rPr>
          <w:t>&lt;/param&gt;</w:t>
        </w:r>
      </w:ins>
    </w:p>
    <w:p w14:paraId="1A852C3C" w14:textId="77777777" w:rsidR="008F67FA" w:rsidRPr="00625FEA" w:rsidRDefault="008F67FA" w:rsidP="008F67FA">
      <w:pPr>
        <w:pStyle w:val="HTMLPreformatted"/>
        <w:shd w:val="clear" w:color="auto" w:fill="FFFFFF"/>
        <w:rPr>
          <w:ins w:id="6607" w:author="Manuel Hergenröder" w:date="2020-07-16T16:22:00Z"/>
          <w:rFonts w:ascii="Consolas" w:hAnsi="Consolas"/>
          <w:color w:val="000000"/>
          <w:sz w:val="18"/>
          <w:szCs w:val="18"/>
          <w:lang w:val="en-US"/>
          <w:rPrChange w:id="6608" w:author="Manuel Hergenröder" w:date="2020-07-16T16:26:00Z">
            <w:rPr>
              <w:ins w:id="6609" w:author="Manuel Hergenröder" w:date="2020-07-16T16:22:00Z"/>
              <w:rFonts w:ascii="Consolas" w:hAnsi="Consolas"/>
              <w:color w:val="000000"/>
            </w:rPr>
          </w:rPrChange>
        </w:rPr>
      </w:pPr>
      <w:ins w:id="6610" w:author="Manuel Hergenröder" w:date="2020-07-16T16:22:00Z">
        <w:r w:rsidRPr="00625FEA">
          <w:rPr>
            <w:rFonts w:ascii="Consolas" w:hAnsi="Consolas"/>
            <w:color w:val="000000"/>
            <w:sz w:val="18"/>
            <w:szCs w:val="18"/>
            <w:lang w:val="en-US"/>
            <w:rPrChange w:id="6611" w:author="Manuel Hergenröder" w:date="2020-07-16T16:26:00Z">
              <w:rPr>
                <w:rFonts w:ascii="Consolas" w:hAnsi="Consolas"/>
                <w:color w:val="000000"/>
              </w:rPr>
            </w:rPrChange>
          </w:rPr>
          <w:t>    </w:t>
        </w:r>
        <w:r w:rsidRPr="00625FEA">
          <w:rPr>
            <w:rFonts w:ascii="Consolas" w:hAnsi="Consolas"/>
            <w:color w:val="0000FF"/>
            <w:sz w:val="18"/>
            <w:szCs w:val="18"/>
            <w:lang w:val="en-US"/>
            <w:rPrChange w:id="6612"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6613" w:author="Manuel Hergenröder" w:date="2020-07-16T16:26:00Z">
              <w:rPr>
                <w:rFonts w:ascii="Consolas" w:hAnsi="Consolas"/>
                <w:color w:val="000000"/>
              </w:rPr>
            </w:rPrChange>
          </w:rPr>
          <w:t> </w:t>
        </w:r>
        <w:r w:rsidRPr="00625FEA">
          <w:rPr>
            <w:rFonts w:ascii="Consolas" w:hAnsi="Consolas"/>
            <w:color w:val="0000FF"/>
            <w:sz w:val="18"/>
            <w:szCs w:val="18"/>
            <w:lang w:val="en-US"/>
            <w:rPrChange w:id="6614"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615" w:author="Manuel Hergenröder" w:date="2020-07-16T16:26:00Z">
              <w:rPr>
                <w:rFonts w:ascii="Consolas" w:hAnsi="Consolas"/>
                <w:color w:val="000000"/>
              </w:rPr>
            </w:rPrChange>
          </w:rPr>
          <w:t>[] </w:t>
        </w:r>
        <w:r w:rsidRPr="00625FEA">
          <w:rPr>
            <w:rFonts w:ascii="Consolas" w:hAnsi="Consolas"/>
            <w:color w:val="74531F"/>
            <w:sz w:val="18"/>
            <w:szCs w:val="18"/>
            <w:lang w:val="en-US"/>
            <w:rPrChange w:id="6616" w:author="Manuel Hergenröder" w:date="2020-07-16T16:26:00Z">
              <w:rPr>
                <w:rFonts w:ascii="Consolas" w:hAnsi="Consolas"/>
                <w:color w:val="74531F"/>
              </w:rPr>
            </w:rPrChange>
          </w:rPr>
          <w:t>RunIfft</w:t>
        </w:r>
        <w:r w:rsidRPr="00625FEA">
          <w:rPr>
            <w:rFonts w:ascii="Consolas" w:hAnsi="Consolas"/>
            <w:color w:val="000000"/>
            <w:sz w:val="18"/>
            <w:szCs w:val="18"/>
            <w:lang w:val="en-US"/>
            <w:rPrChange w:id="6617" w:author="Manuel Hergenröder" w:date="2020-07-16T16:26:00Z">
              <w:rPr>
                <w:rFonts w:ascii="Consolas" w:hAnsi="Consolas"/>
                <w:color w:val="000000"/>
              </w:rPr>
            </w:rPrChange>
          </w:rPr>
          <w:t>(</w:t>
        </w:r>
        <w:r w:rsidRPr="00625FEA">
          <w:rPr>
            <w:rFonts w:ascii="Consolas" w:hAnsi="Consolas"/>
            <w:color w:val="0000FF"/>
            <w:sz w:val="18"/>
            <w:szCs w:val="18"/>
            <w:lang w:val="en-US"/>
            <w:rPrChange w:id="6618"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619" w:author="Manuel Hergenröder" w:date="2020-07-16T16:26:00Z">
              <w:rPr>
                <w:rFonts w:ascii="Consolas" w:hAnsi="Consolas"/>
                <w:color w:val="000000"/>
              </w:rPr>
            </w:rPrChange>
          </w:rPr>
          <w:t>[] </w:t>
        </w:r>
        <w:r w:rsidRPr="00625FEA">
          <w:rPr>
            <w:rFonts w:ascii="Consolas" w:hAnsi="Consolas"/>
            <w:color w:val="1F377F"/>
            <w:sz w:val="18"/>
            <w:szCs w:val="18"/>
            <w:lang w:val="en-US"/>
            <w:rPrChange w:id="6620" w:author="Manuel Hergenröder" w:date="2020-07-16T16:26:00Z">
              <w:rPr>
                <w:rFonts w:ascii="Consolas" w:hAnsi="Consolas"/>
                <w:color w:val="1F377F"/>
              </w:rPr>
            </w:rPrChange>
          </w:rPr>
          <w:t>input</w:t>
        </w:r>
        <w:r w:rsidRPr="00625FEA">
          <w:rPr>
            <w:rFonts w:ascii="Consolas" w:hAnsi="Consolas"/>
            <w:color w:val="000000"/>
            <w:sz w:val="18"/>
            <w:szCs w:val="18"/>
            <w:lang w:val="en-US"/>
            <w:rPrChange w:id="6621" w:author="Manuel Hergenröder" w:date="2020-07-16T16:26:00Z">
              <w:rPr>
                <w:rFonts w:ascii="Consolas" w:hAnsi="Consolas"/>
                <w:color w:val="000000"/>
              </w:rPr>
            </w:rPrChange>
          </w:rPr>
          <w:t>)</w:t>
        </w:r>
      </w:ins>
    </w:p>
    <w:p w14:paraId="01FEC34E" w14:textId="77777777" w:rsidR="008F67FA" w:rsidRPr="00625FEA" w:rsidRDefault="008F67FA" w:rsidP="008F67FA">
      <w:pPr>
        <w:pStyle w:val="HTMLPreformatted"/>
        <w:shd w:val="clear" w:color="auto" w:fill="FFFFFF"/>
        <w:rPr>
          <w:ins w:id="6622" w:author="Manuel Hergenröder" w:date="2020-07-16T16:22:00Z"/>
          <w:rFonts w:ascii="Consolas" w:hAnsi="Consolas"/>
          <w:color w:val="000000"/>
          <w:sz w:val="18"/>
          <w:szCs w:val="18"/>
          <w:lang w:val="en-US"/>
          <w:rPrChange w:id="6623" w:author="Manuel Hergenröder" w:date="2020-07-16T16:26:00Z">
            <w:rPr>
              <w:ins w:id="6624" w:author="Manuel Hergenröder" w:date="2020-07-16T16:22:00Z"/>
              <w:rFonts w:ascii="Consolas" w:hAnsi="Consolas"/>
              <w:color w:val="000000"/>
            </w:rPr>
          </w:rPrChange>
        </w:rPr>
      </w:pPr>
      <w:ins w:id="6625" w:author="Manuel Hergenröder" w:date="2020-07-16T16:22:00Z">
        <w:r w:rsidRPr="00625FEA">
          <w:rPr>
            <w:rFonts w:ascii="Consolas" w:hAnsi="Consolas"/>
            <w:color w:val="000000"/>
            <w:sz w:val="18"/>
            <w:szCs w:val="18"/>
            <w:lang w:val="en-US"/>
            <w:rPrChange w:id="6626" w:author="Manuel Hergenröder" w:date="2020-07-16T16:26:00Z">
              <w:rPr>
                <w:rFonts w:ascii="Consolas" w:hAnsi="Consolas"/>
                <w:color w:val="000000"/>
              </w:rPr>
            </w:rPrChange>
          </w:rPr>
          <w:t>    {</w:t>
        </w:r>
      </w:ins>
    </w:p>
    <w:p w14:paraId="25974215" w14:textId="77777777" w:rsidR="008F67FA" w:rsidRPr="00625FEA" w:rsidRDefault="008F67FA" w:rsidP="008F67FA">
      <w:pPr>
        <w:pStyle w:val="HTMLPreformatted"/>
        <w:shd w:val="clear" w:color="auto" w:fill="FFFFFF"/>
        <w:rPr>
          <w:ins w:id="6627" w:author="Manuel Hergenröder" w:date="2020-07-16T16:22:00Z"/>
          <w:rFonts w:ascii="Consolas" w:hAnsi="Consolas"/>
          <w:color w:val="000000"/>
          <w:sz w:val="18"/>
          <w:szCs w:val="18"/>
          <w:lang w:val="en-US"/>
          <w:rPrChange w:id="6628" w:author="Manuel Hergenröder" w:date="2020-07-16T16:26:00Z">
            <w:rPr>
              <w:ins w:id="6629" w:author="Manuel Hergenröder" w:date="2020-07-16T16:22:00Z"/>
              <w:rFonts w:ascii="Consolas" w:hAnsi="Consolas"/>
              <w:color w:val="000000"/>
            </w:rPr>
          </w:rPrChange>
        </w:rPr>
      </w:pPr>
      <w:ins w:id="6630" w:author="Manuel Hergenröder" w:date="2020-07-16T16:22:00Z">
        <w:r w:rsidRPr="00625FEA">
          <w:rPr>
            <w:rFonts w:ascii="Consolas" w:hAnsi="Consolas"/>
            <w:color w:val="000000"/>
            <w:sz w:val="18"/>
            <w:szCs w:val="18"/>
            <w:lang w:val="en-US"/>
            <w:rPrChange w:id="6631" w:author="Manuel Hergenröder" w:date="2020-07-16T16:26:00Z">
              <w:rPr>
                <w:rFonts w:ascii="Consolas" w:hAnsi="Consolas"/>
                <w:color w:val="000000"/>
              </w:rPr>
            </w:rPrChange>
          </w:rPr>
          <w:t>        </w:t>
        </w:r>
        <w:r w:rsidRPr="00625FEA">
          <w:rPr>
            <w:rFonts w:ascii="Consolas" w:hAnsi="Consolas"/>
            <w:color w:val="0000FF"/>
            <w:sz w:val="18"/>
            <w:szCs w:val="18"/>
            <w:lang w:val="en-US"/>
            <w:rPrChange w:id="6632" w:author="Manuel Hergenröder" w:date="2020-07-16T16:26:00Z">
              <w:rPr>
                <w:rFonts w:ascii="Consolas" w:hAnsi="Consolas"/>
                <w:color w:val="0000FF"/>
              </w:rPr>
            </w:rPrChange>
          </w:rPr>
          <w:t>this</w:t>
        </w:r>
        <w:r w:rsidRPr="00625FEA">
          <w:rPr>
            <w:rFonts w:ascii="Consolas" w:hAnsi="Consolas"/>
            <w:color w:val="000000"/>
            <w:sz w:val="18"/>
            <w:szCs w:val="18"/>
            <w:lang w:val="en-US"/>
            <w:rPrChange w:id="6633" w:author="Manuel Hergenröder" w:date="2020-07-16T16:26:00Z">
              <w:rPr>
                <w:rFonts w:ascii="Consolas" w:hAnsi="Consolas"/>
                <w:color w:val="000000"/>
              </w:rPr>
            </w:rPrChange>
          </w:rPr>
          <w:t>.ptr = </w:t>
        </w:r>
        <w:r w:rsidRPr="00625FEA">
          <w:rPr>
            <w:rFonts w:ascii="Consolas" w:hAnsi="Consolas"/>
            <w:color w:val="2B91AF"/>
            <w:sz w:val="18"/>
            <w:szCs w:val="18"/>
            <w:lang w:val="en-US"/>
            <w:rPrChange w:id="6634" w:author="Manuel Hergenröder" w:date="2020-07-16T16:26:00Z">
              <w:rPr>
                <w:rFonts w:ascii="Consolas" w:hAnsi="Consolas"/>
                <w:color w:val="2B91AF"/>
              </w:rPr>
            </w:rPrChange>
          </w:rPr>
          <w:t>fftw</w:t>
        </w:r>
        <w:r w:rsidRPr="00625FEA">
          <w:rPr>
            <w:rFonts w:ascii="Consolas" w:hAnsi="Consolas"/>
            <w:color w:val="000000"/>
            <w:sz w:val="18"/>
            <w:szCs w:val="18"/>
            <w:lang w:val="en-US"/>
            <w:rPrChange w:id="6635" w:author="Manuel Hergenröder" w:date="2020-07-16T16:26:00Z">
              <w:rPr>
                <w:rFonts w:ascii="Consolas" w:hAnsi="Consolas"/>
                <w:color w:val="000000"/>
              </w:rPr>
            </w:rPrChange>
          </w:rPr>
          <w:t>.</w:t>
        </w:r>
        <w:r w:rsidRPr="00625FEA">
          <w:rPr>
            <w:rFonts w:ascii="Consolas" w:hAnsi="Consolas"/>
            <w:color w:val="74531F"/>
            <w:sz w:val="18"/>
            <w:szCs w:val="18"/>
            <w:lang w:val="en-US"/>
            <w:rPrChange w:id="6636" w:author="Manuel Hergenröder" w:date="2020-07-16T16:26:00Z">
              <w:rPr>
                <w:rFonts w:ascii="Consolas" w:hAnsi="Consolas"/>
                <w:color w:val="74531F"/>
              </w:rPr>
            </w:rPrChange>
          </w:rPr>
          <w:t>malloc</w:t>
        </w:r>
        <w:r w:rsidRPr="00625FEA">
          <w:rPr>
            <w:rFonts w:ascii="Consolas" w:hAnsi="Consolas"/>
            <w:color w:val="000000"/>
            <w:sz w:val="18"/>
            <w:szCs w:val="18"/>
            <w:lang w:val="en-US"/>
            <w:rPrChange w:id="6637" w:author="Manuel Hergenröder" w:date="2020-07-16T16:26:00Z">
              <w:rPr>
                <w:rFonts w:ascii="Consolas" w:hAnsi="Consolas"/>
                <w:color w:val="000000"/>
              </w:rPr>
            </w:rPrChange>
          </w:rPr>
          <w:t>(</w:t>
        </w:r>
        <w:r w:rsidRPr="00625FEA">
          <w:rPr>
            <w:rFonts w:ascii="Consolas" w:hAnsi="Consolas"/>
            <w:color w:val="0000FF"/>
            <w:sz w:val="18"/>
            <w:szCs w:val="18"/>
            <w:lang w:val="en-US"/>
            <w:rPrChange w:id="6638" w:author="Manuel Hergenröder" w:date="2020-07-16T16:26:00Z">
              <w:rPr>
                <w:rFonts w:ascii="Consolas" w:hAnsi="Consolas"/>
                <w:color w:val="0000FF"/>
              </w:rPr>
            </w:rPrChange>
          </w:rPr>
          <w:t>this</w:t>
        </w:r>
        <w:r w:rsidRPr="00625FEA">
          <w:rPr>
            <w:rFonts w:ascii="Consolas" w:hAnsi="Consolas"/>
            <w:color w:val="000000"/>
            <w:sz w:val="18"/>
            <w:szCs w:val="18"/>
            <w:lang w:val="en-US"/>
            <w:rPrChange w:id="6639" w:author="Manuel Hergenröder" w:date="2020-07-16T16:26:00Z">
              <w:rPr>
                <w:rFonts w:ascii="Consolas" w:hAnsi="Consolas"/>
                <w:color w:val="000000"/>
              </w:rPr>
            </w:rPrChange>
          </w:rPr>
          <w:t>.n * </w:t>
        </w:r>
        <w:r w:rsidRPr="00625FEA">
          <w:rPr>
            <w:rFonts w:ascii="Consolas" w:hAnsi="Consolas"/>
            <w:color w:val="0000FF"/>
            <w:sz w:val="18"/>
            <w:szCs w:val="18"/>
            <w:lang w:val="en-US"/>
            <w:rPrChange w:id="6640" w:author="Manuel Hergenröder" w:date="2020-07-16T16:26:00Z">
              <w:rPr>
                <w:rFonts w:ascii="Consolas" w:hAnsi="Consolas"/>
                <w:color w:val="0000FF"/>
              </w:rPr>
            </w:rPrChange>
          </w:rPr>
          <w:t>sizeof</w:t>
        </w:r>
        <w:r w:rsidRPr="00625FEA">
          <w:rPr>
            <w:rFonts w:ascii="Consolas" w:hAnsi="Consolas"/>
            <w:color w:val="000000"/>
            <w:sz w:val="18"/>
            <w:szCs w:val="18"/>
            <w:lang w:val="en-US"/>
            <w:rPrChange w:id="6641" w:author="Manuel Hergenröder" w:date="2020-07-16T16:26:00Z">
              <w:rPr>
                <w:rFonts w:ascii="Consolas" w:hAnsi="Consolas"/>
                <w:color w:val="000000"/>
              </w:rPr>
            </w:rPrChange>
          </w:rPr>
          <w:t>(</w:t>
        </w:r>
        <w:r w:rsidRPr="00625FEA">
          <w:rPr>
            <w:rFonts w:ascii="Consolas" w:hAnsi="Consolas"/>
            <w:color w:val="0000FF"/>
            <w:sz w:val="18"/>
            <w:szCs w:val="18"/>
            <w:lang w:val="en-US"/>
            <w:rPrChange w:id="6642"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643" w:author="Manuel Hergenröder" w:date="2020-07-16T16:26:00Z">
              <w:rPr>
                <w:rFonts w:ascii="Consolas" w:hAnsi="Consolas"/>
                <w:color w:val="000000"/>
              </w:rPr>
            </w:rPrChange>
          </w:rPr>
          <w:t>));</w:t>
        </w:r>
      </w:ins>
    </w:p>
    <w:p w14:paraId="36CEE2B1" w14:textId="77777777" w:rsidR="008F67FA" w:rsidRPr="00625FEA" w:rsidRDefault="008F67FA" w:rsidP="008F67FA">
      <w:pPr>
        <w:pStyle w:val="HTMLPreformatted"/>
        <w:shd w:val="clear" w:color="auto" w:fill="FFFFFF"/>
        <w:rPr>
          <w:ins w:id="6644" w:author="Manuel Hergenröder" w:date="2020-07-16T16:22:00Z"/>
          <w:rFonts w:ascii="Consolas" w:hAnsi="Consolas"/>
          <w:color w:val="000000"/>
          <w:sz w:val="18"/>
          <w:szCs w:val="18"/>
          <w:lang w:val="en-US"/>
          <w:rPrChange w:id="6645" w:author="Manuel Hergenröder" w:date="2020-07-16T16:26:00Z">
            <w:rPr>
              <w:ins w:id="6646" w:author="Manuel Hergenröder" w:date="2020-07-16T16:22:00Z"/>
              <w:rFonts w:ascii="Consolas" w:hAnsi="Consolas"/>
              <w:color w:val="000000"/>
            </w:rPr>
          </w:rPrChange>
        </w:rPr>
      </w:pPr>
      <w:ins w:id="6647" w:author="Manuel Hergenröder" w:date="2020-07-16T16:22:00Z">
        <w:r w:rsidRPr="00625FEA">
          <w:rPr>
            <w:rFonts w:ascii="Consolas" w:hAnsi="Consolas"/>
            <w:color w:val="000000"/>
            <w:sz w:val="18"/>
            <w:szCs w:val="18"/>
            <w:lang w:val="en-US"/>
            <w:rPrChange w:id="6648" w:author="Manuel Hergenröder" w:date="2020-07-16T16:26:00Z">
              <w:rPr>
                <w:rFonts w:ascii="Consolas" w:hAnsi="Consolas"/>
                <w:color w:val="000000"/>
              </w:rPr>
            </w:rPrChange>
          </w:rPr>
          <w:t xml:space="preserve"> </w:t>
        </w:r>
      </w:ins>
    </w:p>
    <w:p w14:paraId="39DB8096" w14:textId="77777777" w:rsidR="008F67FA" w:rsidRPr="00625FEA" w:rsidRDefault="008F67FA" w:rsidP="008F67FA">
      <w:pPr>
        <w:pStyle w:val="HTMLPreformatted"/>
        <w:shd w:val="clear" w:color="auto" w:fill="FFFFFF"/>
        <w:rPr>
          <w:ins w:id="6649" w:author="Manuel Hergenröder" w:date="2020-07-16T16:22:00Z"/>
          <w:rFonts w:ascii="Consolas" w:hAnsi="Consolas"/>
          <w:color w:val="000000"/>
          <w:sz w:val="18"/>
          <w:szCs w:val="18"/>
          <w:lang w:val="en-US"/>
          <w:rPrChange w:id="6650" w:author="Manuel Hergenröder" w:date="2020-07-16T16:26:00Z">
            <w:rPr>
              <w:ins w:id="6651" w:author="Manuel Hergenröder" w:date="2020-07-16T16:22:00Z"/>
              <w:rFonts w:ascii="Consolas" w:hAnsi="Consolas"/>
              <w:color w:val="000000"/>
            </w:rPr>
          </w:rPrChange>
        </w:rPr>
      </w:pPr>
      <w:ins w:id="6652" w:author="Manuel Hergenröder" w:date="2020-07-16T16:22:00Z">
        <w:r w:rsidRPr="00625FEA">
          <w:rPr>
            <w:rFonts w:ascii="Consolas" w:hAnsi="Consolas"/>
            <w:color w:val="000000"/>
            <w:sz w:val="18"/>
            <w:szCs w:val="18"/>
            <w:lang w:val="en-US"/>
            <w:rPrChange w:id="6653" w:author="Manuel Hergenröder" w:date="2020-07-16T16:26:00Z">
              <w:rPr>
                <w:rFonts w:ascii="Consolas" w:hAnsi="Consolas"/>
                <w:color w:val="000000"/>
              </w:rPr>
            </w:rPrChange>
          </w:rPr>
          <w:t>        </w:t>
        </w:r>
        <w:r w:rsidRPr="00625FEA">
          <w:rPr>
            <w:rFonts w:ascii="Consolas" w:hAnsi="Consolas"/>
            <w:color w:val="008000"/>
            <w:sz w:val="18"/>
            <w:szCs w:val="18"/>
            <w:lang w:val="en-US"/>
            <w:rPrChange w:id="6654" w:author="Manuel Hergenröder" w:date="2020-07-16T16:26:00Z">
              <w:rPr>
                <w:rFonts w:ascii="Consolas" w:hAnsi="Consolas"/>
                <w:color w:val="008000"/>
              </w:rPr>
            </w:rPrChange>
          </w:rPr>
          <w:t>// (n / 2 because complex numbers are stored as pairs of doubles)</w:t>
        </w:r>
      </w:ins>
    </w:p>
    <w:p w14:paraId="34E0BDA1" w14:textId="77777777" w:rsidR="008F67FA" w:rsidRPr="00625FEA" w:rsidRDefault="008F67FA" w:rsidP="008F67FA">
      <w:pPr>
        <w:pStyle w:val="HTMLPreformatted"/>
        <w:shd w:val="clear" w:color="auto" w:fill="FFFFFF"/>
        <w:rPr>
          <w:ins w:id="6655" w:author="Manuel Hergenröder" w:date="2020-07-16T16:22:00Z"/>
          <w:rFonts w:ascii="Consolas" w:hAnsi="Consolas"/>
          <w:color w:val="000000"/>
          <w:sz w:val="18"/>
          <w:szCs w:val="18"/>
          <w:lang w:val="en-US"/>
          <w:rPrChange w:id="6656" w:author="Manuel Hergenröder" w:date="2020-07-16T16:26:00Z">
            <w:rPr>
              <w:ins w:id="6657" w:author="Manuel Hergenröder" w:date="2020-07-16T16:22:00Z"/>
              <w:rFonts w:ascii="Consolas" w:hAnsi="Consolas"/>
              <w:color w:val="000000"/>
            </w:rPr>
          </w:rPrChange>
        </w:rPr>
      </w:pPr>
      <w:ins w:id="6658" w:author="Manuel Hergenröder" w:date="2020-07-16T16:22:00Z">
        <w:r w:rsidRPr="00625FEA">
          <w:rPr>
            <w:rFonts w:ascii="Consolas" w:hAnsi="Consolas"/>
            <w:color w:val="000000"/>
            <w:sz w:val="18"/>
            <w:szCs w:val="18"/>
            <w:lang w:val="en-US"/>
            <w:rPrChange w:id="6659" w:author="Manuel Hergenröder" w:date="2020-07-16T16:26:00Z">
              <w:rPr>
                <w:rFonts w:ascii="Consolas" w:hAnsi="Consolas"/>
                <w:color w:val="000000"/>
              </w:rPr>
            </w:rPrChange>
          </w:rPr>
          <w:t>        </w:t>
        </w:r>
        <w:r w:rsidRPr="00625FEA">
          <w:rPr>
            <w:rFonts w:ascii="Consolas" w:hAnsi="Consolas"/>
            <w:color w:val="0000FF"/>
            <w:sz w:val="18"/>
            <w:szCs w:val="18"/>
            <w:lang w:val="en-US"/>
            <w:rPrChange w:id="6660" w:author="Manuel Hergenröder" w:date="2020-07-16T16:26:00Z">
              <w:rPr>
                <w:rFonts w:ascii="Consolas" w:hAnsi="Consolas"/>
                <w:color w:val="0000FF"/>
              </w:rPr>
            </w:rPrChange>
          </w:rPr>
          <w:t>this</w:t>
        </w:r>
        <w:r w:rsidRPr="00625FEA">
          <w:rPr>
            <w:rFonts w:ascii="Consolas" w:hAnsi="Consolas"/>
            <w:color w:val="000000"/>
            <w:sz w:val="18"/>
            <w:szCs w:val="18"/>
            <w:lang w:val="en-US"/>
            <w:rPrChange w:id="6661" w:author="Manuel Hergenröder" w:date="2020-07-16T16:26:00Z">
              <w:rPr>
                <w:rFonts w:ascii="Consolas" w:hAnsi="Consolas"/>
                <w:color w:val="000000"/>
              </w:rPr>
            </w:rPrChange>
          </w:rPr>
          <w:t>.fplanBackward = </w:t>
        </w:r>
        <w:r w:rsidRPr="00625FEA">
          <w:rPr>
            <w:rFonts w:ascii="Consolas" w:hAnsi="Consolas"/>
            <w:color w:val="2B91AF"/>
            <w:sz w:val="18"/>
            <w:szCs w:val="18"/>
            <w:lang w:val="en-US"/>
            <w:rPrChange w:id="6662" w:author="Manuel Hergenröder" w:date="2020-07-16T16:26:00Z">
              <w:rPr>
                <w:rFonts w:ascii="Consolas" w:hAnsi="Consolas"/>
                <w:color w:val="2B91AF"/>
              </w:rPr>
            </w:rPrChange>
          </w:rPr>
          <w:t>fftw</w:t>
        </w:r>
        <w:r w:rsidRPr="00625FEA">
          <w:rPr>
            <w:rFonts w:ascii="Consolas" w:hAnsi="Consolas"/>
            <w:color w:val="000000"/>
            <w:sz w:val="18"/>
            <w:szCs w:val="18"/>
            <w:lang w:val="en-US"/>
            <w:rPrChange w:id="6663" w:author="Manuel Hergenröder" w:date="2020-07-16T16:26:00Z">
              <w:rPr>
                <w:rFonts w:ascii="Consolas" w:hAnsi="Consolas"/>
                <w:color w:val="000000"/>
              </w:rPr>
            </w:rPrChange>
          </w:rPr>
          <w:t>.</w:t>
        </w:r>
        <w:r w:rsidRPr="00625FEA">
          <w:rPr>
            <w:rFonts w:ascii="Consolas" w:hAnsi="Consolas"/>
            <w:color w:val="74531F"/>
            <w:sz w:val="18"/>
            <w:szCs w:val="18"/>
            <w:lang w:val="en-US"/>
            <w:rPrChange w:id="6664" w:author="Manuel Hergenröder" w:date="2020-07-16T16:26:00Z">
              <w:rPr>
                <w:rFonts w:ascii="Consolas" w:hAnsi="Consolas"/>
                <w:color w:val="74531F"/>
              </w:rPr>
            </w:rPrChange>
          </w:rPr>
          <w:t>dft_1d</w:t>
        </w:r>
        <w:r w:rsidRPr="00625FEA">
          <w:rPr>
            <w:rFonts w:ascii="Consolas" w:hAnsi="Consolas"/>
            <w:color w:val="000000"/>
            <w:sz w:val="18"/>
            <w:szCs w:val="18"/>
            <w:lang w:val="en-US"/>
            <w:rPrChange w:id="6665" w:author="Manuel Hergenröder" w:date="2020-07-16T16:26:00Z">
              <w:rPr>
                <w:rFonts w:ascii="Consolas" w:hAnsi="Consolas"/>
                <w:color w:val="000000"/>
              </w:rPr>
            </w:rPrChange>
          </w:rPr>
          <w:t>(</w:t>
        </w:r>
        <w:r w:rsidRPr="00625FEA">
          <w:rPr>
            <w:rFonts w:ascii="Consolas" w:hAnsi="Consolas"/>
            <w:color w:val="0000FF"/>
            <w:sz w:val="18"/>
            <w:szCs w:val="18"/>
            <w:lang w:val="en-US"/>
            <w:rPrChange w:id="6666" w:author="Manuel Hergenröder" w:date="2020-07-16T16:26:00Z">
              <w:rPr>
                <w:rFonts w:ascii="Consolas" w:hAnsi="Consolas"/>
                <w:color w:val="0000FF"/>
              </w:rPr>
            </w:rPrChange>
          </w:rPr>
          <w:t>this</w:t>
        </w:r>
        <w:r w:rsidRPr="00625FEA">
          <w:rPr>
            <w:rFonts w:ascii="Consolas" w:hAnsi="Consolas"/>
            <w:color w:val="000000"/>
            <w:sz w:val="18"/>
            <w:szCs w:val="18"/>
            <w:lang w:val="en-US"/>
            <w:rPrChange w:id="6667" w:author="Manuel Hergenröder" w:date="2020-07-16T16:26:00Z">
              <w:rPr>
                <w:rFonts w:ascii="Consolas" w:hAnsi="Consolas"/>
                <w:color w:val="000000"/>
              </w:rPr>
            </w:rPrChange>
          </w:rPr>
          <w:t>.n / 2, </w:t>
        </w:r>
        <w:r w:rsidRPr="00625FEA">
          <w:rPr>
            <w:rFonts w:ascii="Consolas" w:hAnsi="Consolas"/>
            <w:color w:val="0000FF"/>
            <w:sz w:val="18"/>
            <w:szCs w:val="18"/>
            <w:lang w:val="en-US"/>
            <w:rPrChange w:id="6668" w:author="Manuel Hergenröder" w:date="2020-07-16T16:26:00Z">
              <w:rPr>
                <w:rFonts w:ascii="Consolas" w:hAnsi="Consolas"/>
                <w:color w:val="0000FF"/>
              </w:rPr>
            </w:rPrChange>
          </w:rPr>
          <w:t>this</w:t>
        </w:r>
        <w:r w:rsidRPr="00625FEA">
          <w:rPr>
            <w:rFonts w:ascii="Consolas" w:hAnsi="Consolas"/>
            <w:color w:val="000000"/>
            <w:sz w:val="18"/>
            <w:szCs w:val="18"/>
            <w:lang w:val="en-US"/>
            <w:rPrChange w:id="6669" w:author="Manuel Hergenröder" w:date="2020-07-16T16:26:00Z">
              <w:rPr>
                <w:rFonts w:ascii="Consolas" w:hAnsi="Consolas"/>
                <w:color w:val="000000"/>
              </w:rPr>
            </w:rPrChange>
          </w:rPr>
          <w:t>.ptr, </w:t>
        </w:r>
        <w:r w:rsidRPr="00625FEA">
          <w:rPr>
            <w:rFonts w:ascii="Consolas" w:hAnsi="Consolas"/>
            <w:color w:val="0000FF"/>
            <w:sz w:val="18"/>
            <w:szCs w:val="18"/>
            <w:lang w:val="en-US"/>
            <w:rPrChange w:id="6670" w:author="Manuel Hergenröder" w:date="2020-07-16T16:26:00Z">
              <w:rPr>
                <w:rFonts w:ascii="Consolas" w:hAnsi="Consolas"/>
                <w:color w:val="0000FF"/>
              </w:rPr>
            </w:rPrChange>
          </w:rPr>
          <w:t>this</w:t>
        </w:r>
        <w:r w:rsidRPr="00625FEA">
          <w:rPr>
            <w:rFonts w:ascii="Consolas" w:hAnsi="Consolas"/>
            <w:color w:val="000000"/>
            <w:sz w:val="18"/>
            <w:szCs w:val="18"/>
            <w:lang w:val="en-US"/>
            <w:rPrChange w:id="6671" w:author="Manuel Hergenröder" w:date="2020-07-16T16:26:00Z">
              <w:rPr>
                <w:rFonts w:ascii="Consolas" w:hAnsi="Consolas"/>
                <w:color w:val="000000"/>
              </w:rPr>
            </w:rPrChange>
          </w:rPr>
          <w:t>.ptr, </w:t>
        </w:r>
        <w:r w:rsidRPr="00625FEA">
          <w:rPr>
            <w:rFonts w:ascii="Consolas" w:hAnsi="Consolas"/>
            <w:color w:val="2B91AF"/>
            <w:sz w:val="18"/>
            <w:szCs w:val="18"/>
            <w:lang w:val="en-US"/>
            <w:rPrChange w:id="6672" w:author="Manuel Hergenröder" w:date="2020-07-16T16:26:00Z">
              <w:rPr>
                <w:rFonts w:ascii="Consolas" w:hAnsi="Consolas"/>
                <w:color w:val="2B91AF"/>
              </w:rPr>
            </w:rPrChange>
          </w:rPr>
          <w:t>fftw_direction</w:t>
        </w:r>
        <w:r w:rsidRPr="00625FEA">
          <w:rPr>
            <w:rFonts w:ascii="Consolas" w:hAnsi="Consolas"/>
            <w:color w:val="000000"/>
            <w:sz w:val="18"/>
            <w:szCs w:val="18"/>
            <w:lang w:val="en-US"/>
            <w:rPrChange w:id="6673" w:author="Manuel Hergenröder" w:date="2020-07-16T16:26:00Z">
              <w:rPr>
                <w:rFonts w:ascii="Consolas" w:hAnsi="Consolas"/>
                <w:color w:val="000000"/>
              </w:rPr>
            </w:rPrChange>
          </w:rPr>
          <w:t>.Backward, </w:t>
        </w:r>
        <w:r w:rsidRPr="00625FEA">
          <w:rPr>
            <w:rFonts w:ascii="Consolas" w:hAnsi="Consolas"/>
            <w:color w:val="2B91AF"/>
            <w:sz w:val="18"/>
            <w:szCs w:val="18"/>
            <w:lang w:val="en-US"/>
            <w:rPrChange w:id="6674" w:author="Manuel Hergenröder" w:date="2020-07-16T16:26:00Z">
              <w:rPr>
                <w:rFonts w:ascii="Consolas" w:hAnsi="Consolas"/>
                <w:color w:val="2B91AF"/>
              </w:rPr>
            </w:rPrChange>
          </w:rPr>
          <w:t>fftw_flags</w:t>
        </w:r>
        <w:r w:rsidRPr="00625FEA">
          <w:rPr>
            <w:rFonts w:ascii="Consolas" w:hAnsi="Consolas"/>
            <w:color w:val="000000"/>
            <w:sz w:val="18"/>
            <w:szCs w:val="18"/>
            <w:lang w:val="en-US"/>
            <w:rPrChange w:id="6675" w:author="Manuel Hergenröder" w:date="2020-07-16T16:26:00Z">
              <w:rPr>
                <w:rFonts w:ascii="Consolas" w:hAnsi="Consolas"/>
                <w:color w:val="000000"/>
              </w:rPr>
            </w:rPrChange>
          </w:rPr>
          <w:t>.Measure);</w:t>
        </w:r>
      </w:ins>
    </w:p>
    <w:p w14:paraId="2CD799BD" w14:textId="77777777" w:rsidR="008F67FA" w:rsidRPr="00625FEA" w:rsidRDefault="008F67FA" w:rsidP="008F67FA">
      <w:pPr>
        <w:pStyle w:val="HTMLPreformatted"/>
        <w:shd w:val="clear" w:color="auto" w:fill="FFFFFF"/>
        <w:rPr>
          <w:ins w:id="6676" w:author="Manuel Hergenröder" w:date="2020-07-16T16:22:00Z"/>
          <w:rFonts w:ascii="Consolas" w:hAnsi="Consolas"/>
          <w:color w:val="000000"/>
          <w:sz w:val="18"/>
          <w:szCs w:val="18"/>
          <w:lang w:val="en-US"/>
          <w:rPrChange w:id="6677" w:author="Manuel Hergenröder" w:date="2020-07-16T16:26:00Z">
            <w:rPr>
              <w:ins w:id="6678" w:author="Manuel Hergenröder" w:date="2020-07-16T16:22:00Z"/>
              <w:rFonts w:ascii="Consolas" w:hAnsi="Consolas"/>
              <w:color w:val="000000"/>
            </w:rPr>
          </w:rPrChange>
        </w:rPr>
      </w:pPr>
      <w:ins w:id="6679" w:author="Manuel Hergenröder" w:date="2020-07-16T16:22:00Z">
        <w:r w:rsidRPr="00625FEA">
          <w:rPr>
            <w:rFonts w:ascii="Consolas" w:hAnsi="Consolas"/>
            <w:color w:val="000000"/>
            <w:sz w:val="18"/>
            <w:szCs w:val="18"/>
            <w:lang w:val="en-US"/>
            <w:rPrChange w:id="6680" w:author="Manuel Hergenröder" w:date="2020-07-16T16:26:00Z">
              <w:rPr>
                <w:rFonts w:ascii="Consolas" w:hAnsi="Consolas"/>
                <w:color w:val="000000"/>
              </w:rPr>
            </w:rPrChange>
          </w:rPr>
          <w:t xml:space="preserve"> </w:t>
        </w:r>
      </w:ins>
    </w:p>
    <w:p w14:paraId="6631AFBD" w14:textId="77777777" w:rsidR="008F67FA" w:rsidRPr="00625FEA" w:rsidRDefault="008F67FA" w:rsidP="008F67FA">
      <w:pPr>
        <w:pStyle w:val="HTMLPreformatted"/>
        <w:shd w:val="clear" w:color="auto" w:fill="FFFFFF"/>
        <w:rPr>
          <w:ins w:id="6681" w:author="Manuel Hergenröder" w:date="2020-07-16T16:22:00Z"/>
          <w:rFonts w:ascii="Consolas" w:hAnsi="Consolas"/>
          <w:color w:val="000000"/>
          <w:sz w:val="18"/>
          <w:szCs w:val="18"/>
          <w:lang w:val="en-US"/>
          <w:rPrChange w:id="6682" w:author="Manuel Hergenröder" w:date="2020-07-16T16:26:00Z">
            <w:rPr>
              <w:ins w:id="6683" w:author="Manuel Hergenröder" w:date="2020-07-16T16:22:00Z"/>
              <w:rFonts w:ascii="Consolas" w:hAnsi="Consolas"/>
              <w:color w:val="000000"/>
            </w:rPr>
          </w:rPrChange>
        </w:rPr>
      </w:pPr>
      <w:ins w:id="6684" w:author="Manuel Hergenröder" w:date="2020-07-16T16:22:00Z">
        <w:r w:rsidRPr="00625FEA">
          <w:rPr>
            <w:rFonts w:ascii="Consolas" w:hAnsi="Consolas"/>
            <w:color w:val="000000"/>
            <w:sz w:val="18"/>
            <w:szCs w:val="18"/>
            <w:lang w:val="en-US"/>
            <w:rPrChange w:id="6685" w:author="Manuel Hergenröder" w:date="2020-07-16T16:26:00Z">
              <w:rPr>
                <w:rFonts w:ascii="Consolas" w:hAnsi="Consolas"/>
                <w:color w:val="000000"/>
              </w:rPr>
            </w:rPrChange>
          </w:rPr>
          <w:t>        </w:t>
        </w:r>
        <w:r w:rsidRPr="00625FEA">
          <w:rPr>
            <w:rFonts w:ascii="Consolas" w:hAnsi="Consolas"/>
            <w:color w:val="2B91AF"/>
            <w:sz w:val="18"/>
            <w:szCs w:val="18"/>
            <w:lang w:val="en-US"/>
            <w:rPrChange w:id="6686" w:author="Manuel Hergenröder" w:date="2020-07-16T16:26:00Z">
              <w:rPr>
                <w:rFonts w:ascii="Consolas" w:hAnsi="Consolas"/>
                <w:color w:val="2B91AF"/>
              </w:rPr>
            </w:rPrChange>
          </w:rPr>
          <w:t>Marshal</w:t>
        </w:r>
        <w:r w:rsidRPr="00625FEA">
          <w:rPr>
            <w:rFonts w:ascii="Consolas" w:hAnsi="Consolas"/>
            <w:color w:val="000000"/>
            <w:sz w:val="18"/>
            <w:szCs w:val="18"/>
            <w:lang w:val="en-US"/>
            <w:rPrChange w:id="6687" w:author="Manuel Hergenröder" w:date="2020-07-16T16:26:00Z">
              <w:rPr>
                <w:rFonts w:ascii="Consolas" w:hAnsi="Consolas"/>
                <w:color w:val="000000"/>
              </w:rPr>
            </w:rPrChange>
          </w:rPr>
          <w:t>.</w:t>
        </w:r>
        <w:r w:rsidRPr="00625FEA">
          <w:rPr>
            <w:rFonts w:ascii="Consolas" w:hAnsi="Consolas"/>
            <w:color w:val="74531F"/>
            <w:sz w:val="18"/>
            <w:szCs w:val="18"/>
            <w:lang w:val="en-US"/>
            <w:rPrChange w:id="6688" w:author="Manuel Hergenröder" w:date="2020-07-16T16:26:00Z">
              <w:rPr>
                <w:rFonts w:ascii="Consolas" w:hAnsi="Consolas"/>
                <w:color w:val="74531F"/>
              </w:rPr>
            </w:rPrChange>
          </w:rPr>
          <w:t>Copy</w:t>
        </w:r>
        <w:r w:rsidRPr="00625FEA">
          <w:rPr>
            <w:rFonts w:ascii="Consolas" w:hAnsi="Consolas"/>
            <w:color w:val="000000"/>
            <w:sz w:val="18"/>
            <w:szCs w:val="18"/>
            <w:lang w:val="en-US"/>
            <w:rPrChange w:id="6689" w:author="Manuel Hergenröder" w:date="2020-07-16T16:26:00Z">
              <w:rPr>
                <w:rFonts w:ascii="Consolas" w:hAnsi="Consolas"/>
                <w:color w:val="000000"/>
              </w:rPr>
            </w:rPrChange>
          </w:rPr>
          <w:t>(</w:t>
        </w:r>
        <w:r w:rsidRPr="00625FEA">
          <w:rPr>
            <w:rFonts w:ascii="Consolas" w:hAnsi="Consolas"/>
            <w:color w:val="1F377F"/>
            <w:sz w:val="18"/>
            <w:szCs w:val="18"/>
            <w:lang w:val="en-US"/>
            <w:rPrChange w:id="6690" w:author="Manuel Hergenröder" w:date="2020-07-16T16:26:00Z">
              <w:rPr>
                <w:rFonts w:ascii="Consolas" w:hAnsi="Consolas"/>
                <w:color w:val="1F377F"/>
              </w:rPr>
            </w:rPrChange>
          </w:rPr>
          <w:t>input</w:t>
        </w:r>
        <w:r w:rsidRPr="00625FEA">
          <w:rPr>
            <w:rFonts w:ascii="Consolas" w:hAnsi="Consolas"/>
            <w:color w:val="000000"/>
            <w:sz w:val="18"/>
            <w:szCs w:val="18"/>
            <w:lang w:val="en-US"/>
            <w:rPrChange w:id="6691" w:author="Manuel Hergenröder" w:date="2020-07-16T16:26:00Z">
              <w:rPr>
                <w:rFonts w:ascii="Consolas" w:hAnsi="Consolas"/>
                <w:color w:val="000000"/>
              </w:rPr>
            </w:rPrChange>
          </w:rPr>
          <w:t>, 0, </w:t>
        </w:r>
        <w:r w:rsidRPr="00625FEA">
          <w:rPr>
            <w:rFonts w:ascii="Consolas" w:hAnsi="Consolas"/>
            <w:color w:val="0000FF"/>
            <w:sz w:val="18"/>
            <w:szCs w:val="18"/>
            <w:lang w:val="en-US"/>
            <w:rPrChange w:id="6692" w:author="Manuel Hergenröder" w:date="2020-07-16T16:26:00Z">
              <w:rPr>
                <w:rFonts w:ascii="Consolas" w:hAnsi="Consolas"/>
                <w:color w:val="0000FF"/>
              </w:rPr>
            </w:rPrChange>
          </w:rPr>
          <w:t>this</w:t>
        </w:r>
        <w:r w:rsidRPr="00625FEA">
          <w:rPr>
            <w:rFonts w:ascii="Consolas" w:hAnsi="Consolas"/>
            <w:color w:val="000000"/>
            <w:sz w:val="18"/>
            <w:szCs w:val="18"/>
            <w:lang w:val="en-US"/>
            <w:rPrChange w:id="6693" w:author="Manuel Hergenröder" w:date="2020-07-16T16:26:00Z">
              <w:rPr>
                <w:rFonts w:ascii="Consolas" w:hAnsi="Consolas"/>
                <w:color w:val="000000"/>
              </w:rPr>
            </w:rPrChange>
          </w:rPr>
          <w:t>.ptr, </w:t>
        </w:r>
        <w:r w:rsidRPr="00625FEA">
          <w:rPr>
            <w:rFonts w:ascii="Consolas" w:hAnsi="Consolas"/>
            <w:color w:val="0000FF"/>
            <w:sz w:val="18"/>
            <w:szCs w:val="18"/>
            <w:lang w:val="en-US"/>
            <w:rPrChange w:id="6694" w:author="Manuel Hergenröder" w:date="2020-07-16T16:26:00Z">
              <w:rPr>
                <w:rFonts w:ascii="Consolas" w:hAnsi="Consolas"/>
                <w:color w:val="0000FF"/>
              </w:rPr>
            </w:rPrChange>
          </w:rPr>
          <w:t>this</w:t>
        </w:r>
        <w:r w:rsidRPr="00625FEA">
          <w:rPr>
            <w:rFonts w:ascii="Consolas" w:hAnsi="Consolas"/>
            <w:color w:val="000000"/>
            <w:sz w:val="18"/>
            <w:szCs w:val="18"/>
            <w:lang w:val="en-US"/>
            <w:rPrChange w:id="6695" w:author="Manuel Hergenröder" w:date="2020-07-16T16:26:00Z">
              <w:rPr>
                <w:rFonts w:ascii="Consolas" w:hAnsi="Consolas"/>
                <w:color w:val="000000"/>
              </w:rPr>
            </w:rPrChange>
          </w:rPr>
          <w:t>.n);</w:t>
        </w:r>
      </w:ins>
    </w:p>
    <w:p w14:paraId="1B2FDBD3" w14:textId="77777777" w:rsidR="008F67FA" w:rsidRPr="00625FEA" w:rsidRDefault="008F67FA" w:rsidP="008F67FA">
      <w:pPr>
        <w:pStyle w:val="HTMLPreformatted"/>
        <w:shd w:val="clear" w:color="auto" w:fill="FFFFFF"/>
        <w:rPr>
          <w:ins w:id="6696" w:author="Manuel Hergenröder" w:date="2020-07-16T16:22:00Z"/>
          <w:rFonts w:ascii="Consolas" w:hAnsi="Consolas"/>
          <w:color w:val="000000"/>
          <w:sz w:val="18"/>
          <w:szCs w:val="18"/>
          <w:lang w:val="en-US"/>
          <w:rPrChange w:id="6697" w:author="Manuel Hergenröder" w:date="2020-07-16T16:26:00Z">
            <w:rPr>
              <w:ins w:id="6698" w:author="Manuel Hergenröder" w:date="2020-07-16T16:22:00Z"/>
              <w:rFonts w:ascii="Consolas" w:hAnsi="Consolas"/>
              <w:color w:val="000000"/>
            </w:rPr>
          </w:rPrChange>
        </w:rPr>
      </w:pPr>
      <w:ins w:id="6699" w:author="Manuel Hergenröder" w:date="2020-07-16T16:22:00Z">
        <w:r w:rsidRPr="00625FEA">
          <w:rPr>
            <w:rFonts w:ascii="Consolas" w:hAnsi="Consolas"/>
            <w:color w:val="000000"/>
            <w:sz w:val="18"/>
            <w:szCs w:val="18"/>
            <w:lang w:val="en-US"/>
            <w:rPrChange w:id="6700" w:author="Manuel Hergenröder" w:date="2020-07-16T16:26:00Z">
              <w:rPr>
                <w:rFonts w:ascii="Consolas" w:hAnsi="Consolas"/>
                <w:color w:val="000000"/>
              </w:rPr>
            </w:rPrChange>
          </w:rPr>
          <w:t>        </w:t>
        </w:r>
        <w:r w:rsidRPr="00625FEA">
          <w:rPr>
            <w:rFonts w:ascii="Consolas" w:hAnsi="Consolas"/>
            <w:color w:val="2B91AF"/>
            <w:sz w:val="18"/>
            <w:szCs w:val="18"/>
            <w:lang w:val="en-US"/>
            <w:rPrChange w:id="6701" w:author="Manuel Hergenröder" w:date="2020-07-16T16:26:00Z">
              <w:rPr>
                <w:rFonts w:ascii="Consolas" w:hAnsi="Consolas"/>
                <w:color w:val="2B91AF"/>
              </w:rPr>
            </w:rPrChange>
          </w:rPr>
          <w:t>fftw</w:t>
        </w:r>
        <w:r w:rsidRPr="00625FEA">
          <w:rPr>
            <w:rFonts w:ascii="Consolas" w:hAnsi="Consolas"/>
            <w:color w:val="000000"/>
            <w:sz w:val="18"/>
            <w:szCs w:val="18"/>
            <w:lang w:val="en-US"/>
            <w:rPrChange w:id="6702" w:author="Manuel Hergenröder" w:date="2020-07-16T16:26:00Z">
              <w:rPr>
                <w:rFonts w:ascii="Consolas" w:hAnsi="Consolas"/>
                <w:color w:val="000000"/>
              </w:rPr>
            </w:rPrChange>
          </w:rPr>
          <w:t>.</w:t>
        </w:r>
        <w:r w:rsidRPr="00625FEA">
          <w:rPr>
            <w:rFonts w:ascii="Consolas" w:hAnsi="Consolas"/>
            <w:color w:val="74531F"/>
            <w:sz w:val="18"/>
            <w:szCs w:val="18"/>
            <w:lang w:val="en-US"/>
            <w:rPrChange w:id="6703" w:author="Manuel Hergenröder" w:date="2020-07-16T16:26:00Z">
              <w:rPr>
                <w:rFonts w:ascii="Consolas" w:hAnsi="Consolas"/>
                <w:color w:val="74531F"/>
              </w:rPr>
            </w:rPrChange>
          </w:rPr>
          <w:t>execute</w:t>
        </w:r>
        <w:r w:rsidRPr="00625FEA">
          <w:rPr>
            <w:rFonts w:ascii="Consolas" w:hAnsi="Consolas"/>
            <w:color w:val="000000"/>
            <w:sz w:val="18"/>
            <w:szCs w:val="18"/>
            <w:lang w:val="en-US"/>
            <w:rPrChange w:id="6704" w:author="Manuel Hergenröder" w:date="2020-07-16T16:26:00Z">
              <w:rPr>
                <w:rFonts w:ascii="Consolas" w:hAnsi="Consolas"/>
                <w:color w:val="000000"/>
              </w:rPr>
            </w:rPrChange>
          </w:rPr>
          <w:t>(</w:t>
        </w:r>
        <w:r w:rsidRPr="00625FEA">
          <w:rPr>
            <w:rFonts w:ascii="Consolas" w:hAnsi="Consolas"/>
            <w:color w:val="0000FF"/>
            <w:sz w:val="18"/>
            <w:szCs w:val="18"/>
            <w:lang w:val="en-US"/>
            <w:rPrChange w:id="6705" w:author="Manuel Hergenröder" w:date="2020-07-16T16:26:00Z">
              <w:rPr>
                <w:rFonts w:ascii="Consolas" w:hAnsi="Consolas"/>
                <w:color w:val="0000FF"/>
              </w:rPr>
            </w:rPrChange>
          </w:rPr>
          <w:t>this</w:t>
        </w:r>
        <w:r w:rsidRPr="00625FEA">
          <w:rPr>
            <w:rFonts w:ascii="Consolas" w:hAnsi="Consolas"/>
            <w:color w:val="000000"/>
            <w:sz w:val="18"/>
            <w:szCs w:val="18"/>
            <w:lang w:val="en-US"/>
            <w:rPrChange w:id="6706" w:author="Manuel Hergenröder" w:date="2020-07-16T16:26:00Z">
              <w:rPr>
                <w:rFonts w:ascii="Consolas" w:hAnsi="Consolas"/>
                <w:color w:val="000000"/>
              </w:rPr>
            </w:rPrChange>
          </w:rPr>
          <w:t>.fplanBackward);</w:t>
        </w:r>
      </w:ins>
    </w:p>
    <w:p w14:paraId="1610F24A" w14:textId="77777777" w:rsidR="008F67FA" w:rsidRPr="00625FEA" w:rsidRDefault="008F67FA" w:rsidP="008F67FA">
      <w:pPr>
        <w:pStyle w:val="HTMLPreformatted"/>
        <w:shd w:val="clear" w:color="auto" w:fill="FFFFFF"/>
        <w:rPr>
          <w:ins w:id="6707" w:author="Manuel Hergenröder" w:date="2020-07-16T16:22:00Z"/>
          <w:rFonts w:ascii="Consolas" w:hAnsi="Consolas"/>
          <w:color w:val="000000"/>
          <w:sz w:val="18"/>
          <w:szCs w:val="18"/>
          <w:lang w:val="en-US"/>
          <w:rPrChange w:id="6708" w:author="Manuel Hergenröder" w:date="2020-07-16T16:26:00Z">
            <w:rPr>
              <w:ins w:id="6709" w:author="Manuel Hergenröder" w:date="2020-07-16T16:22:00Z"/>
              <w:rFonts w:ascii="Consolas" w:hAnsi="Consolas"/>
              <w:color w:val="000000"/>
            </w:rPr>
          </w:rPrChange>
        </w:rPr>
      </w:pPr>
      <w:ins w:id="6710" w:author="Manuel Hergenröder" w:date="2020-07-16T16:22:00Z">
        <w:r w:rsidRPr="00625FEA">
          <w:rPr>
            <w:rFonts w:ascii="Consolas" w:hAnsi="Consolas"/>
            <w:color w:val="000000"/>
            <w:sz w:val="18"/>
            <w:szCs w:val="18"/>
            <w:lang w:val="en-US"/>
            <w:rPrChange w:id="6711" w:author="Manuel Hergenröder" w:date="2020-07-16T16:26:00Z">
              <w:rPr>
                <w:rFonts w:ascii="Consolas" w:hAnsi="Consolas"/>
                <w:color w:val="000000"/>
              </w:rPr>
            </w:rPrChange>
          </w:rPr>
          <w:t>        </w:t>
        </w:r>
        <w:r w:rsidRPr="00625FEA">
          <w:rPr>
            <w:rFonts w:ascii="Consolas" w:hAnsi="Consolas"/>
            <w:color w:val="0000FF"/>
            <w:sz w:val="18"/>
            <w:szCs w:val="18"/>
            <w:lang w:val="en-US"/>
            <w:rPrChange w:id="6712"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713" w:author="Manuel Hergenröder" w:date="2020-07-16T16:26:00Z">
              <w:rPr>
                <w:rFonts w:ascii="Consolas" w:hAnsi="Consolas"/>
                <w:color w:val="000000"/>
              </w:rPr>
            </w:rPrChange>
          </w:rPr>
          <w:t>[] </w:t>
        </w:r>
        <w:r w:rsidRPr="00625FEA">
          <w:rPr>
            <w:rFonts w:ascii="Consolas" w:hAnsi="Consolas"/>
            <w:color w:val="1F377F"/>
            <w:sz w:val="18"/>
            <w:szCs w:val="18"/>
            <w:lang w:val="en-US"/>
            <w:rPrChange w:id="6714" w:author="Manuel Hergenröder" w:date="2020-07-16T16:26:00Z">
              <w:rPr>
                <w:rFonts w:ascii="Consolas" w:hAnsi="Consolas"/>
                <w:color w:val="1F377F"/>
              </w:rPr>
            </w:rPrChange>
          </w:rPr>
          <w:t>output</w:t>
        </w:r>
        <w:r w:rsidRPr="00625FEA">
          <w:rPr>
            <w:rFonts w:ascii="Consolas" w:hAnsi="Consolas"/>
            <w:color w:val="000000"/>
            <w:sz w:val="18"/>
            <w:szCs w:val="18"/>
            <w:lang w:val="en-US"/>
            <w:rPrChange w:id="6715" w:author="Manuel Hergenröder" w:date="2020-07-16T16:26:00Z">
              <w:rPr>
                <w:rFonts w:ascii="Consolas" w:hAnsi="Consolas"/>
                <w:color w:val="000000"/>
              </w:rPr>
            </w:rPrChange>
          </w:rPr>
          <w:t> = </w:t>
        </w:r>
        <w:r w:rsidRPr="00625FEA">
          <w:rPr>
            <w:rFonts w:ascii="Consolas" w:hAnsi="Consolas"/>
            <w:color w:val="0000FF"/>
            <w:sz w:val="18"/>
            <w:szCs w:val="18"/>
            <w:lang w:val="en-US"/>
            <w:rPrChange w:id="6716" w:author="Manuel Hergenröder" w:date="2020-07-16T16:26:00Z">
              <w:rPr>
                <w:rFonts w:ascii="Consolas" w:hAnsi="Consolas"/>
                <w:color w:val="0000FF"/>
              </w:rPr>
            </w:rPrChange>
          </w:rPr>
          <w:t>new</w:t>
        </w:r>
        <w:r w:rsidRPr="00625FEA">
          <w:rPr>
            <w:rFonts w:ascii="Consolas" w:hAnsi="Consolas"/>
            <w:color w:val="000000"/>
            <w:sz w:val="18"/>
            <w:szCs w:val="18"/>
            <w:lang w:val="en-US"/>
            <w:rPrChange w:id="6717" w:author="Manuel Hergenröder" w:date="2020-07-16T16:26:00Z">
              <w:rPr>
                <w:rFonts w:ascii="Consolas" w:hAnsi="Consolas"/>
                <w:color w:val="000000"/>
              </w:rPr>
            </w:rPrChange>
          </w:rPr>
          <w:t> </w:t>
        </w:r>
        <w:r w:rsidRPr="00625FEA">
          <w:rPr>
            <w:rFonts w:ascii="Consolas" w:hAnsi="Consolas"/>
            <w:color w:val="0000FF"/>
            <w:sz w:val="18"/>
            <w:szCs w:val="18"/>
            <w:lang w:val="en-US"/>
            <w:rPrChange w:id="6718"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719" w:author="Manuel Hergenröder" w:date="2020-07-16T16:26:00Z">
              <w:rPr>
                <w:rFonts w:ascii="Consolas" w:hAnsi="Consolas"/>
                <w:color w:val="000000"/>
              </w:rPr>
            </w:rPrChange>
          </w:rPr>
          <w:t>[</w:t>
        </w:r>
        <w:r w:rsidRPr="00625FEA">
          <w:rPr>
            <w:rFonts w:ascii="Consolas" w:hAnsi="Consolas"/>
            <w:color w:val="0000FF"/>
            <w:sz w:val="18"/>
            <w:szCs w:val="18"/>
            <w:lang w:val="en-US"/>
            <w:rPrChange w:id="6720" w:author="Manuel Hergenröder" w:date="2020-07-16T16:26:00Z">
              <w:rPr>
                <w:rFonts w:ascii="Consolas" w:hAnsi="Consolas"/>
                <w:color w:val="0000FF"/>
              </w:rPr>
            </w:rPrChange>
          </w:rPr>
          <w:t>this</w:t>
        </w:r>
        <w:r w:rsidRPr="00625FEA">
          <w:rPr>
            <w:rFonts w:ascii="Consolas" w:hAnsi="Consolas"/>
            <w:color w:val="000000"/>
            <w:sz w:val="18"/>
            <w:szCs w:val="18"/>
            <w:lang w:val="en-US"/>
            <w:rPrChange w:id="6721" w:author="Manuel Hergenröder" w:date="2020-07-16T16:26:00Z">
              <w:rPr>
                <w:rFonts w:ascii="Consolas" w:hAnsi="Consolas"/>
                <w:color w:val="000000"/>
              </w:rPr>
            </w:rPrChange>
          </w:rPr>
          <w:t>.n];</w:t>
        </w:r>
      </w:ins>
    </w:p>
    <w:p w14:paraId="232BC30C" w14:textId="77777777" w:rsidR="008F67FA" w:rsidRPr="00625FEA" w:rsidRDefault="008F67FA" w:rsidP="008F67FA">
      <w:pPr>
        <w:pStyle w:val="HTMLPreformatted"/>
        <w:shd w:val="clear" w:color="auto" w:fill="FFFFFF"/>
        <w:rPr>
          <w:ins w:id="6722" w:author="Manuel Hergenröder" w:date="2020-07-16T16:22:00Z"/>
          <w:rFonts w:ascii="Consolas" w:hAnsi="Consolas"/>
          <w:color w:val="000000"/>
          <w:sz w:val="18"/>
          <w:szCs w:val="18"/>
          <w:lang w:val="en-US"/>
          <w:rPrChange w:id="6723" w:author="Manuel Hergenröder" w:date="2020-07-16T16:26:00Z">
            <w:rPr>
              <w:ins w:id="6724" w:author="Manuel Hergenröder" w:date="2020-07-16T16:22:00Z"/>
              <w:rFonts w:ascii="Consolas" w:hAnsi="Consolas"/>
              <w:color w:val="000000"/>
            </w:rPr>
          </w:rPrChange>
        </w:rPr>
      </w:pPr>
      <w:ins w:id="6725" w:author="Manuel Hergenröder" w:date="2020-07-16T16:22:00Z">
        <w:r w:rsidRPr="00625FEA">
          <w:rPr>
            <w:rFonts w:ascii="Consolas" w:hAnsi="Consolas"/>
            <w:color w:val="000000"/>
            <w:sz w:val="18"/>
            <w:szCs w:val="18"/>
            <w:lang w:val="en-US"/>
            <w:rPrChange w:id="6726" w:author="Manuel Hergenröder" w:date="2020-07-16T16:26:00Z">
              <w:rPr>
                <w:rFonts w:ascii="Consolas" w:hAnsi="Consolas"/>
                <w:color w:val="000000"/>
              </w:rPr>
            </w:rPrChange>
          </w:rPr>
          <w:t>        </w:t>
        </w:r>
        <w:r w:rsidRPr="00625FEA">
          <w:rPr>
            <w:rFonts w:ascii="Consolas" w:hAnsi="Consolas"/>
            <w:color w:val="2B91AF"/>
            <w:sz w:val="18"/>
            <w:szCs w:val="18"/>
            <w:lang w:val="en-US"/>
            <w:rPrChange w:id="6727" w:author="Manuel Hergenröder" w:date="2020-07-16T16:26:00Z">
              <w:rPr>
                <w:rFonts w:ascii="Consolas" w:hAnsi="Consolas"/>
                <w:color w:val="2B91AF"/>
              </w:rPr>
            </w:rPrChange>
          </w:rPr>
          <w:t>Marshal</w:t>
        </w:r>
        <w:r w:rsidRPr="00625FEA">
          <w:rPr>
            <w:rFonts w:ascii="Consolas" w:hAnsi="Consolas"/>
            <w:color w:val="000000"/>
            <w:sz w:val="18"/>
            <w:szCs w:val="18"/>
            <w:lang w:val="en-US"/>
            <w:rPrChange w:id="6728" w:author="Manuel Hergenröder" w:date="2020-07-16T16:26:00Z">
              <w:rPr>
                <w:rFonts w:ascii="Consolas" w:hAnsi="Consolas"/>
                <w:color w:val="000000"/>
              </w:rPr>
            </w:rPrChange>
          </w:rPr>
          <w:t>.</w:t>
        </w:r>
        <w:r w:rsidRPr="00625FEA">
          <w:rPr>
            <w:rFonts w:ascii="Consolas" w:hAnsi="Consolas"/>
            <w:color w:val="74531F"/>
            <w:sz w:val="18"/>
            <w:szCs w:val="18"/>
            <w:lang w:val="en-US"/>
            <w:rPrChange w:id="6729" w:author="Manuel Hergenröder" w:date="2020-07-16T16:26:00Z">
              <w:rPr>
                <w:rFonts w:ascii="Consolas" w:hAnsi="Consolas"/>
                <w:color w:val="74531F"/>
              </w:rPr>
            </w:rPrChange>
          </w:rPr>
          <w:t>Copy</w:t>
        </w:r>
        <w:r w:rsidRPr="00625FEA">
          <w:rPr>
            <w:rFonts w:ascii="Consolas" w:hAnsi="Consolas"/>
            <w:color w:val="000000"/>
            <w:sz w:val="18"/>
            <w:szCs w:val="18"/>
            <w:lang w:val="en-US"/>
            <w:rPrChange w:id="6730" w:author="Manuel Hergenröder" w:date="2020-07-16T16:26:00Z">
              <w:rPr>
                <w:rFonts w:ascii="Consolas" w:hAnsi="Consolas"/>
                <w:color w:val="000000"/>
              </w:rPr>
            </w:rPrChange>
          </w:rPr>
          <w:t>(</w:t>
        </w:r>
        <w:r w:rsidRPr="00625FEA">
          <w:rPr>
            <w:rFonts w:ascii="Consolas" w:hAnsi="Consolas"/>
            <w:color w:val="0000FF"/>
            <w:sz w:val="18"/>
            <w:szCs w:val="18"/>
            <w:lang w:val="en-US"/>
            <w:rPrChange w:id="6731" w:author="Manuel Hergenröder" w:date="2020-07-16T16:26:00Z">
              <w:rPr>
                <w:rFonts w:ascii="Consolas" w:hAnsi="Consolas"/>
                <w:color w:val="0000FF"/>
              </w:rPr>
            </w:rPrChange>
          </w:rPr>
          <w:t>this</w:t>
        </w:r>
        <w:r w:rsidRPr="00625FEA">
          <w:rPr>
            <w:rFonts w:ascii="Consolas" w:hAnsi="Consolas"/>
            <w:color w:val="000000"/>
            <w:sz w:val="18"/>
            <w:szCs w:val="18"/>
            <w:lang w:val="en-US"/>
            <w:rPrChange w:id="6732" w:author="Manuel Hergenröder" w:date="2020-07-16T16:26:00Z">
              <w:rPr>
                <w:rFonts w:ascii="Consolas" w:hAnsi="Consolas"/>
                <w:color w:val="000000"/>
              </w:rPr>
            </w:rPrChange>
          </w:rPr>
          <w:t>.ptr, </w:t>
        </w:r>
        <w:r w:rsidRPr="00625FEA">
          <w:rPr>
            <w:rFonts w:ascii="Consolas" w:hAnsi="Consolas"/>
            <w:color w:val="1F377F"/>
            <w:sz w:val="18"/>
            <w:szCs w:val="18"/>
            <w:lang w:val="en-US"/>
            <w:rPrChange w:id="6733" w:author="Manuel Hergenröder" w:date="2020-07-16T16:26:00Z">
              <w:rPr>
                <w:rFonts w:ascii="Consolas" w:hAnsi="Consolas"/>
                <w:color w:val="1F377F"/>
              </w:rPr>
            </w:rPrChange>
          </w:rPr>
          <w:t>output</w:t>
        </w:r>
        <w:r w:rsidRPr="00625FEA">
          <w:rPr>
            <w:rFonts w:ascii="Consolas" w:hAnsi="Consolas"/>
            <w:color w:val="000000"/>
            <w:sz w:val="18"/>
            <w:szCs w:val="18"/>
            <w:lang w:val="en-US"/>
            <w:rPrChange w:id="6734" w:author="Manuel Hergenröder" w:date="2020-07-16T16:26:00Z">
              <w:rPr>
                <w:rFonts w:ascii="Consolas" w:hAnsi="Consolas"/>
                <w:color w:val="000000"/>
              </w:rPr>
            </w:rPrChange>
          </w:rPr>
          <w:t>, 0, </w:t>
        </w:r>
        <w:r w:rsidRPr="00625FEA">
          <w:rPr>
            <w:rFonts w:ascii="Consolas" w:hAnsi="Consolas"/>
            <w:color w:val="0000FF"/>
            <w:sz w:val="18"/>
            <w:szCs w:val="18"/>
            <w:lang w:val="en-US"/>
            <w:rPrChange w:id="6735" w:author="Manuel Hergenröder" w:date="2020-07-16T16:26:00Z">
              <w:rPr>
                <w:rFonts w:ascii="Consolas" w:hAnsi="Consolas"/>
                <w:color w:val="0000FF"/>
              </w:rPr>
            </w:rPrChange>
          </w:rPr>
          <w:t>this</w:t>
        </w:r>
        <w:r w:rsidRPr="00625FEA">
          <w:rPr>
            <w:rFonts w:ascii="Consolas" w:hAnsi="Consolas"/>
            <w:color w:val="000000"/>
            <w:sz w:val="18"/>
            <w:szCs w:val="18"/>
            <w:lang w:val="en-US"/>
            <w:rPrChange w:id="6736" w:author="Manuel Hergenröder" w:date="2020-07-16T16:26:00Z">
              <w:rPr>
                <w:rFonts w:ascii="Consolas" w:hAnsi="Consolas"/>
                <w:color w:val="000000"/>
              </w:rPr>
            </w:rPrChange>
          </w:rPr>
          <w:t>.n);</w:t>
        </w:r>
      </w:ins>
    </w:p>
    <w:p w14:paraId="60E665BF" w14:textId="77777777" w:rsidR="008F67FA" w:rsidRPr="00625FEA" w:rsidRDefault="008F67FA" w:rsidP="008F67FA">
      <w:pPr>
        <w:pStyle w:val="HTMLPreformatted"/>
        <w:shd w:val="clear" w:color="auto" w:fill="FFFFFF"/>
        <w:rPr>
          <w:ins w:id="6737" w:author="Manuel Hergenröder" w:date="2020-07-16T16:22:00Z"/>
          <w:rFonts w:ascii="Consolas" w:hAnsi="Consolas"/>
          <w:color w:val="000000"/>
          <w:sz w:val="18"/>
          <w:szCs w:val="18"/>
          <w:lang w:val="en-US"/>
          <w:rPrChange w:id="6738" w:author="Manuel Hergenröder" w:date="2020-07-16T16:26:00Z">
            <w:rPr>
              <w:ins w:id="6739" w:author="Manuel Hergenröder" w:date="2020-07-16T16:22:00Z"/>
              <w:rFonts w:ascii="Consolas" w:hAnsi="Consolas"/>
              <w:color w:val="000000"/>
            </w:rPr>
          </w:rPrChange>
        </w:rPr>
      </w:pPr>
      <w:ins w:id="6740" w:author="Manuel Hergenröder" w:date="2020-07-16T16:22:00Z">
        <w:r w:rsidRPr="00625FEA">
          <w:rPr>
            <w:rFonts w:ascii="Consolas" w:hAnsi="Consolas"/>
            <w:color w:val="000000"/>
            <w:sz w:val="18"/>
            <w:szCs w:val="18"/>
            <w:lang w:val="en-US"/>
            <w:rPrChange w:id="6741" w:author="Manuel Hergenröder" w:date="2020-07-16T16:26:00Z">
              <w:rPr>
                <w:rFonts w:ascii="Consolas" w:hAnsi="Consolas"/>
                <w:color w:val="000000"/>
              </w:rPr>
            </w:rPrChange>
          </w:rPr>
          <w:t xml:space="preserve"> </w:t>
        </w:r>
      </w:ins>
    </w:p>
    <w:p w14:paraId="01DA27AF" w14:textId="77777777" w:rsidR="008F67FA" w:rsidRPr="00625FEA" w:rsidRDefault="008F67FA" w:rsidP="008F67FA">
      <w:pPr>
        <w:pStyle w:val="HTMLPreformatted"/>
        <w:shd w:val="clear" w:color="auto" w:fill="FFFFFF"/>
        <w:rPr>
          <w:ins w:id="6742" w:author="Manuel Hergenröder" w:date="2020-07-16T16:22:00Z"/>
          <w:rFonts w:ascii="Consolas" w:hAnsi="Consolas"/>
          <w:color w:val="008000"/>
          <w:sz w:val="18"/>
          <w:szCs w:val="18"/>
          <w:lang w:val="en-US"/>
          <w:rPrChange w:id="6743" w:author="Manuel Hergenröder" w:date="2020-07-16T16:26:00Z">
            <w:rPr>
              <w:ins w:id="6744" w:author="Manuel Hergenröder" w:date="2020-07-16T16:22:00Z"/>
              <w:rFonts w:ascii="Consolas" w:hAnsi="Consolas"/>
              <w:color w:val="008000"/>
            </w:rPr>
          </w:rPrChange>
        </w:rPr>
      </w:pPr>
      <w:ins w:id="6745" w:author="Manuel Hergenröder" w:date="2020-07-16T16:22:00Z">
        <w:r w:rsidRPr="00625FEA">
          <w:rPr>
            <w:rFonts w:ascii="Consolas" w:hAnsi="Consolas"/>
            <w:color w:val="000000"/>
            <w:sz w:val="18"/>
            <w:szCs w:val="18"/>
            <w:lang w:val="en-US"/>
            <w:rPrChange w:id="6746" w:author="Manuel Hergenröder" w:date="2020-07-16T16:26:00Z">
              <w:rPr>
                <w:rFonts w:ascii="Consolas" w:hAnsi="Consolas"/>
                <w:color w:val="000000"/>
              </w:rPr>
            </w:rPrChange>
          </w:rPr>
          <w:t>        </w:t>
        </w:r>
        <w:r w:rsidRPr="00625FEA">
          <w:rPr>
            <w:rFonts w:ascii="Consolas" w:hAnsi="Consolas"/>
            <w:color w:val="008000"/>
            <w:sz w:val="18"/>
            <w:szCs w:val="18"/>
            <w:lang w:val="en-US"/>
            <w:rPrChange w:id="6747" w:author="Manuel Hergenröder" w:date="2020-07-16T16:26:00Z">
              <w:rPr>
                <w:rFonts w:ascii="Consolas" w:hAnsi="Consolas"/>
                <w:color w:val="008000"/>
              </w:rPr>
            </w:rPrChange>
          </w:rPr>
          <w:t>/*</w:t>
        </w:r>
      </w:ins>
    </w:p>
    <w:p w14:paraId="29310924" w14:textId="77777777" w:rsidR="008F67FA" w:rsidRPr="00625FEA" w:rsidRDefault="008F67FA" w:rsidP="008F67FA">
      <w:pPr>
        <w:pStyle w:val="HTMLPreformatted"/>
        <w:shd w:val="clear" w:color="auto" w:fill="FFFFFF"/>
        <w:rPr>
          <w:ins w:id="6748" w:author="Manuel Hergenröder" w:date="2020-07-16T16:22:00Z"/>
          <w:rFonts w:ascii="Consolas" w:hAnsi="Consolas"/>
          <w:color w:val="008000"/>
          <w:sz w:val="18"/>
          <w:szCs w:val="18"/>
          <w:lang w:val="en-US"/>
          <w:rPrChange w:id="6749" w:author="Manuel Hergenröder" w:date="2020-07-16T16:26:00Z">
            <w:rPr>
              <w:ins w:id="6750" w:author="Manuel Hergenröder" w:date="2020-07-16T16:22:00Z"/>
              <w:rFonts w:ascii="Consolas" w:hAnsi="Consolas"/>
              <w:color w:val="008000"/>
            </w:rPr>
          </w:rPrChange>
        </w:rPr>
      </w:pPr>
      <w:ins w:id="6751" w:author="Manuel Hergenröder" w:date="2020-07-16T16:22:00Z">
        <w:r w:rsidRPr="00625FEA">
          <w:rPr>
            <w:rFonts w:ascii="Consolas" w:hAnsi="Consolas"/>
            <w:color w:val="008000"/>
            <w:sz w:val="18"/>
            <w:szCs w:val="18"/>
            <w:lang w:val="en-US"/>
            <w:rPrChange w:id="6752" w:author="Manuel Hergenröder" w:date="2020-07-16T16:26:00Z">
              <w:rPr>
                <w:rFonts w:ascii="Consolas" w:hAnsi="Consolas"/>
                <w:color w:val="008000"/>
              </w:rPr>
            </w:rPrChange>
          </w:rPr>
          <w:t>         * FFTW computes an unnormalized transform, in that there is no coefficient in front of the summation in the DFT.</w:t>
        </w:r>
      </w:ins>
    </w:p>
    <w:p w14:paraId="59387622" w14:textId="77777777" w:rsidR="008F67FA" w:rsidRPr="00625FEA" w:rsidRDefault="008F67FA" w:rsidP="008F67FA">
      <w:pPr>
        <w:pStyle w:val="HTMLPreformatted"/>
        <w:shd w:val="clear" w:color="auto" w:fill="FFFFFF"/>
        <w:rPr>
          <w:ins w:id="6753" w:author="Manuel Hergenröder" w:date="2020-07-16T16:22:00Z"/>
          <w:rFonts w:ascii="Consolas" w:hAnsi="Consolas"/>
          <w:color w:val="008000"/>
          <w:sz w:val="18"/>
          <w:szCs w:val="18"/>
          <w:lang w:val="en-US"/>
          <w:rPrChange w:id="6754" w:author="Manuel Hergenröder" w:date="2020-07-16T16:26:00Z">
            <w:rPr>
              <w:ins w:id="6755" w:author="Manuel Hergenröder" w:date="2020-07-16T16:22:00Z"/>
              <w:rFonts w:ascii="Consolas" w:hAnsi="Consolas"/>
              <w:color w:val="008000"/>
            </w:rPr>
          </w:rPrChange>
        </w:rPr>
      </w:pPr>
      <w:ins w:id="6756" w:author="Manuel Hergenröder" w:date="2020-07-16T16:22:00Z">
        <w:r w:rsidRPr="00625FEA">
          <w:rPr>
            <w:rFonts w:ascii="Consolas" w:hAnsi="Consolas"/>
            <w:color w:val="008000"/>
            <w:sz w:val="18"/>
            <w:szCs w:val="18"/>
            <w:lang w:val="en-US"/>
            <w:rPrChange w:id="6757" w:author="Manuel Hergenröder" w:date="2020-07-16T16:26:00Z">
              <w:rPr>
                <w:rFonts w:ascii="Consolas" w:hAnsi="Consolas"/>
                <w:color w:val="008000"/>
              </w:rPr>
            </w:rPrChange>
          </w:rPr>
          <w:t>         * In other words, applying the forward and then the backward transform will multiply the input by n. </w:t>
        </w:r>
      </w:ins>
    </w:p>
    <w:p w14:paraId="6618CED7" w14:textId="77777777" w:rsidR="008F67FA" w:rsidRPr="00625FEA" w:rsidRDefault="008F67FA" w:rsidP="008F67FA">
      <w:pPr>
        <w:pStyle w:val="HTMLPreformatted"/>
        <w:shd w:val="clear" w:color="auto" w:fill="FFFFFF"/>
        <w:rPr>
          <w:ins w:id="6758" w:author="Manuel Hergenröder" w:date="2020-07-16T16:22:00Z"/>
          <w:rFonts w:ascii="Consolas" w:hAnsi="Consolas"/>
          <w:color w:val="008000"/>
          <w:sz w:val="18"/>
          <w:szCs w:val="18"/>
          <w:lang w:val="en-US"/>
          <w:rPrChange w:id="6759" w:author="Manuel Hergenröder" w:date="2020-07-16T16:26:00Z">
            <w:rPr>
              <w:ins w:id="6760" w:author="Manuel Hergenröder" w:date="2020-07-16T16:22:00Z"/>
              <w:rFonts w:ascii="Consolas" w:hAnsi="Consolas"/>
              <w:color w:val="008000"/>
            </w:rPr>
          </w:rPrChange>
        </w:rPr>
      </w:pPr>
      <w:ins w:id="6761" w:author="Manuel Hergenröder" w:date="2020-07-16T16:22:00Z">
        <w:r w:rsidRPr="00625FEA">
          <w:rPr>
            <w:rFonts w:ascii="Consolas" w:hAnsi="Consolas"/>
            <w:color w:val="008000"/>
            <w:sz w:val="18"/>
            <w:szCs w:val="18"/>
            <w:lang w:val="en-US"/>
            <w:rPrChange w:id="6762" w:author="Manuel Hergenröder" w:date="2020-07-16T16:26:00Z">
              <w:rPr>
                <w:rFonts w:ascii="Consolas" w:hAnsi="Consolas"/>
                <w:color w:val="008000"/>
              </w:rPr>
            </w:rPrChange>
          </w:rPr>
          <w:lastRenderedPageBreak/>
          <w:t>         * http://www.fftw.org/fftw3_doc/The-1d-Discrete-Fourier-Transform-_0028DFT_0029.html</w:t>
        </w:r>
      </w:ins>
    </w:p>
    <w:p w14:paraId="60C3FBCC" w14:textId="77777777" w:rsidR="008F67FA" w:rsidRPr="00625FEA" w:rsidRDefault="008F67FA" w:rsidP="008F67FA">
      <w:pPr>
        <w:pStyle w:val="HTMLPreformatted"/>
        <w:shd w:val="clear" w:color="auto" w:fill="FFFFFF"/>
        <w:rPr>
          <w:ins w:id="6763" w:author="Manuel Hergenröder" w:date="2020-07-16T16:22:00Z"/>
          <w:rFonts w:ascii="Consolas" w:hAnsi="Consolas"/>
          <w:color w:val="000000"/>
          <w:sz w:val="18"/>
          <w:szCs w:val="18"/>
          <w:lang w:val="en-US"/>
          <w:rPrChange w:id="6764" w:author="Manuel Hergenröder" w:date="2020-07-16T16:26:00Z">
            <w:rPr>
              <w:ins w:id="6765" w:author="Manuel Hergenröder" w:date="2020-07-16T16:22:00Z"/>
              <w:rFonts w:ascii="Consolas" w:hAnsi="Consolas"/>
              <w:color w:val="000000"/>
            </w:rPr>
          </w:rPrChange>
        </w:rPr>
      </w:pPr>
      <w:ins w:id="6766" w:author="Manuel Hergenröder" w:date="2020-07-16T16:22:00Z">
        <w:r w:rsidRPr="00625FEA">
          <w:rPr>
            <w:rFonts w:ascii="Consolas" w:hAnsi="Consolas"/>
            <w:color w:val="008000"/>
            <w:sz w:val="18"/>
            <w:szCs w:val="18"/>
            <w:lang w:val="en-US"/>
            <w:rPrChange w:id="6767" w:author="Manuel Hergenröder" w:date="2020-07-16T16:26:00Z">
              <w:rPr>
                <w:rFonts w:ascii="Consolas" w:hAnsi="Consolas"/>
                <w:color w:val="008000"/>
              </w:rPr>
            </w:rPrChange>
          </w:rPr>
          <w:t>         */</w:t>
        </w:r>
      </w:ins>
    </w:p>
    <w:p w14:paraId="599FBE50" w14:textId="77777777" w:rsidR="008F67FA" w:rsidRPr="00625FEA" w:rsidRDefault="008F67FA" w:rsidP="008F67FA">
      <w:pPr>
        <w:pStyle w:val="HTMLPreformatted"/>
        <w:shd w:val="clear" w:color="auto" w:fill="FFFFFF"/>
        <w:rPr>
          <w:ins w:id="6768" w:author="Manuel Hergenröder" w:date="2020-07-16T16:22:00Z"/>
          <w:rFonts w:ascii="Consolas" w:hAnsi="Consolas"/>
          <w:color w:val="000000"/>
          <w:sz w:val="18"/>
          <w:szCs w:val="18"/>
          <w:lang w:val="en-US"/>
          <w:rPrChange w:id="6769" w:author="Manuel Hergenröder" w:date="2020-07-16T16:26:00Z">
            <w:rPr>
              <w:ins w:id="6770" w:author="Manuel Hergenröder" w:date="2020-07-16T16:22:00Z"/>
              <w:rFonts w:ascii="Consolas" w:hAnsi="Consolas"/>
              <w:color w:val="000000"/>
            </w:rPr>
          </w:rPrChange>
        </w:rPr>
      </w:pPr>
      <w:ins w:id="6771" w:author="Manuel Hergenröder" w:date="2020-07-16T16:22:00Z">
        <w:r w:rsidRPr="00625FEA">
          <w:rPr>
            <w:rFonts w:ascii="Consolas" w:hAnsi="Consolas"/>
            <w:color w:val="000000"/>
            <w:sz w:val="18"/>
            <w:szCs w:val="18"/>
            <w:lang w:val="en-US"/>
            <w:rPrChange w:id="6772" w:author="Manuel Hergenröder" w:date="2020-07-16T16:26:00Z">
              <w:rPr>
                <w:rFonts w:ascii="Consolas" w:hAnsi="Consolas"/>
                <w:color w:val="000000"/>
              </w:rPr>
            </w:rPrChange>
          </w:rPr>
          <w:t xml:space="preserve"> </w:t>
        </w:r>
      </w:ins>
    </w:p>
    <w:p w14:paraId="6054F0E8" w14:textId="77777777" w:rsidR="008F67FA" w:rsidRPr="00625FEA" w:rsidRDefault="008F67FA" w:rsidP="008F67FA">
      <w:pPr>
        <w:pStyle w:val="HTMLPreformatted"/>
        <w:shd w:val="clear" w:color="auto" w:fill="FFFFFF"/>
        <w:rPr>
          <w:ins w:id="6773" w:author="Manuel Hergenröder" w:date="2020-07-16T16:22:00Z"/>
          <w:rFonts w:ascii="Consolas" w:hAnsi="Consolas"/>
          <w:color w:val="000000"/>
          <w:sz w:val="18"/>
          <w:szCs w:val="18"/>
          <w:lang w:val="en-US"/>
          <w:rPrChange w:id="6774" w:author="Manuel Hergenröder" w:date="2020-07-16T16:26:00Z">
            <w:rPr>
              <w:ins w:id="6775" w:author="Manuel Hergenröder" w:date="2020-07-16T16:22:00Z"/>
              <w:rFonts w:ascii="Consolas" w:hAnsi="Consolas"/>
              <w:color w:val="000000"/>
            </w:rPr>
          </w:rPrChange>
        </w:rPr>
      </w:pPr>
      <w:ins w:id="6776" w:author="Manuel Hergenröder" w:date="2020-07-16T16:22:00Z">
        <w:r w:rsidRPr="00625FEA">
          <w:rPr>
            <w:rFonts w:ascii="Consolas" w:hAnsi="Consolas"/>
            <w:color w:val="000000"/>
            <w:sz w:val="18"/>
            <w:szCs w:val="18"/>
            <w:lang w:val="en-US"/>
            <w:rPrChange w:id="6777" w:author="Manuel Hergenröder" w:date="2020-07-16T16:26:00Z">
              <w:rPr>
                <w:rFonts w:ascii="Consolas" w:hAnsi="Consolas"/>
                <w:color w:val="000000"/>
              </w:rPr>
            </w:rPrChange>
          </w:rPr>
          <w:t>        </w:t>
        </w:r>
        <w:r w:rsidRPr="00625FEA">
          <w:rPr>
            <w:rFonts w:ascii="Consolas" w:hAnsi="Consolas"/>
            <w:color w:val="008000"/>
            <w:sz w:val="18"/>
            <w:szCs w:val="18"/>
            <w:lang w:val="en-US"/>
            <w:rPrChange w:id="6778" w:author="Manuel Hergenröder" w:date="2020-07-16T16:26:00Z">
              <w:rPr>
                <w:rFonts w:ascii="Consolas" w:hAnsi="Consolas"/>
                <w:color w:val="008000"/>
              </w:rPr>
            </w:rPrChange>
          </w:rPr>
          <w:t>// Divide by n/2</w:t>
        </w:r>
      </w:ins>
    </w:p>
    <w:p w14:paraId="35AAD910" w14:textId="77777777" w:rsidR="008F67FA" w:rsidRPr="00625FEA" w:rsidRDefault="008F67FA" w:rsidP="008F67FA">
      <w:pPr>
        <w:pStyle w:val="HTMLPreformatted"/>
        <w:shd w:val="clear" w:color="auto" w:fill="FFFFFF"/>
        <w:rPr>
          <w:ins w:id="6779" w:author="Manuel Hergenröder" w:date="2020-07-16T16:22:00Z"/>
          <w:rFonts w:ascii="Consolas" w:hAnsi="Consolas"/>
          <w:color w:val="000000"/>
          <w:sz w:val="18"/>
          <w:szCs w:val="18"/>
          <w:lang w:val="en-US"/>
          <w:rPrChange w:id="6780" w:author="Manuel Hergenröder" w:date="2020-07-16T16:26:00Z">
            <w:rPr>
              <w:ins w:id="6781" w:author="Manuel Hergenröder" w:date="2020-07-16T16:22:00Z"/>
              <w:rFonts w:ascii="Consolas" w:hAnsi="Consolas"/>
              <w:color w:val="000000"/>
            </w:rPr>
          </w:rPrChange>
        </w:rPr>
      </w:pPr>
      <w:ins w:id="6782" w:author="Manuel Hergenröder" w:date="2020-07-16T16:22:00Z">
        <w:r w:rsidRPr="00625FEA">
          <w:rPr>
            <w:rFonts w:ascii="Consolas" w:hAnsi="Consolas"/>
            <w:color w:val="000000"/>
            <w:sz w:val="18"/>
            <w:szCs w:val="18"/>
            <w:lang w:val="en-US"/>
            <w:rPrChange w:id="6783" w:author="Manuel Hergenröder" w:date="2020-07-16T16:26:00Z">
              <w:rPr>
                <w:rFonts w:ascii="Consolas" w:hAnsi="Consolas"/>
                <w:color w:val="000000"/>
              </w:rPr>
            </w:rPrChange>
          </w:rPr>
          <w:t>        </w:t>
        </w:r>
        <w:r w:rsidRPr="00625FEA">
          <w:rPr>
            <w:rFonts w:ascii="Consolas" w:hAnsi="Consolas"/>
            <w:color w:val="8F08C4"/>
            <w:sz w:val="18"/>
            <w:szCs w:val="18"/>
            <w:lang w:val="en-US"/>
            <w:rPrChange w:id="6784" w:author="Manuel Hergenröder" w:date="2020-07-16T16:26:00Z">
              <w:rPr>
                <w:rFonts w:ascii="Consolas" w:hAnsi="Consolas"/>
                <w:color w:val="8F08C4"/>
              </w:rPr>
            </w:rPrChange>
          </w:rPr>
          <w:t>for</w:t>
        </w:r>
        <w:r w:rsidRPr="00625FEA">
          <w:rPr>
            <w:rFonts w:ascii="Consolas" w:hAnsi="Consolas"/>
            <w:color w:val="000000"/>
            <w:sz w:val="18"/>
            <w:szCs w:val="18"/>
            <w:lang w:val="en-US"/>
            <w:rPrChange w:id="6785" w:author="Manuel Hergenröder" w:date="2020-07-16T16:26:00Z">
              <w:rPr>
                <w:rFonts w:ascii="Consolas" w:hAnsi="Consolas"/>
                <w:color w:val="000000"/>
              </w:rPr>
            </w:rPrChange>
          </w:rPr>
          <w:t> (</w:t>
        </w:r>
        <w:r w:rsidRPr="00625FEA">
          <w:rPr>
            <w:rFonts w:ascii="Consolas" w:hAnsi="Consolas"/>
            <w:color w:val="0000FF"/>
            <w:sz w:val="18"/>
            <w:szCs w:val="18"/>
            <w:lang w:val="en-US"/>
            <w:rPrChange w:id="6786" w:author="Manuel Hergenröder" w:date="2020-07-16T16:26:00Z">
              <w:rPr>
                <w:rFonts w:ascii="Consolas" w:hAnsi="Consolas"/>
                <w:color w:val="0000FF"/>
              </w:rPr>
            </w:rPrChange>
          </w:rPr>
          <w:t>int</w:t>
        </w:r>
        <w:r w:rsidRPr="00625FEA">
          <w:rPr>
            <w:rFonts w:ascii="Consolas" w:hAnsi="Consolas"/>
            <w:color w:val="000000"/>
            <w:sz w:val="18"/>
            <w:szCs w:val="18"/>
            <w:lang w:val="en-US"/>
            <w:rPrChange w:id="6787" w:author="Manuel Hergenröder" w:date="2020-07-16T16:26:00Z">
              <w:rPr>
                <w:rFonts w:ascii="Consolas" w:hAnsi="Consolas"/>
                <w:color w:val="000000"/>
              </w:rPr>
            </w:rPrChange>
          </w:rPr>
          <w:t> </w:t>
        </w:r>
        <w:r w:rsidRPr="00625FEA">
          <w:rPr>
            <w:rFonts w:ascii="Consolas" w:hAnsi="Consolas"/>
            <w:color w:val="1F377F"/>
            <w:sz w:val="18"/>
            <w:szCs w:val="18"/>
            <w:lang w:val="en-US"/>
            <w:rPrChange w:id="6788" w:author="Manuel Hergenröder" w:date="2020-07-16T16:26:00Z">
              <w:rPr>
                <w:rFonts w:ascii="Consolas" w:hAnsi="Consolas"/>
                <w:color w:val="1F377F"/>
              </w:rPr>
            </w:rPrChange>
          </w:rPr>
          <w:t>i</w:t>
        </w:r>
        <w:r w:rsidRPr="00625FEA">
          <w:rPr>
            <w:rFonts w:ascii="Consolas" w:hAnsi="Consolas"/>
            <w:color w:val="000000"/>
            <w:sz w:val="18"/>
            <w:szCs w:val="18"/>
            <w:lang w:val="en-US"/>
            <w:rPrChange w:id="6789" w:author="Manuel Hergenröder" w:date="2020-07-16T16:26:00Z">
              <w:rPr>
                <w:rFonts w:ascii="Consolas" w:hAnsi="Consolas"/>
                <w:color w:val="000000"/>
              </w:rPr>
            </w:rPrChange>
          </w:rPr>
          <w:t> = 0; </w:t>
        </w:r>
        <w:r w:rsidRPr="00625FEA">
          <w:rPr>
            <w:rFonts w:ascii="Consolas" w:hAnsi="Consolas"/>
            <w:color w:val="1F377F"/>
            <w:sz w:val="18"/>
            <w:szCs w:val="18"/>
            <w:lang w:val="en-US"/>
            <w:rPrChange w:id="6790" w:author="Manuel Hergenröder" w:date="2020-07-16T16:26:00Z">
              <w:rPr>
                <w:rFonts w:ascii="Consolas" w:hAnsi="Consolas"/>
                <w:color w:val="1F377F"/>
              </w:rPr>
            </w:rPrChange>
          </w:rPr>
          <w:t>i</w:t>
        </w:r>
        <w:r w:rsidRPr="00625FEA">
          <w:rPr>
            <w:rFonts w:ascii="Consolas" w:hAnsi="Consolas"/>
            <w:color w:val="000000"/>
            <w:sz w:val="18"/>
            <w:szCs w:val="18"/>
            <w:lang w:val="en-US"/>
            <w:rPrChange w:id="6791" w:author="Manuel Hergenröder" w:date="2020-07-16T16:26:00Z">
              <w:rPr>
                <w:rFonts w:ascii="Consolas" w:hAnsi="Consolas"/>
                <w:color w:val="000000"/>
              </w:rPr>
            </w:rPrChange>
          </w:rPr>
          <w:t> &lt; </w:t>
        </w:r>
        <w:r w:rsidRPr="00625FEA">
          <w:rPr>
            <w:rFonts w:ascii="Consolas" w:hAnsi="Consolas"/>
            <w:color w:val="0000FF"/>
            <w:sz w:val="18"/>
            <w:szCs w:val="18"/>
            <w:lang w:val="en-US"/>
            <w:rPrChange w:id="6792" w:author="Manuel Hergenröder" w:date="2020-07-16T16:26:00Z">
              <w:rPr>
                <w:rFonts w:ascii="Consolas" w:hAnsi="Consolas"/>
                <w:color w:val="0000FF"/>
              </w:rPr>
            </w:rPrChange>
          </w:rPr>
          <w:t>this</w:t>
        </w:r>
        <w:r w:rsidRPr="00625FEA">
          <w:rPr>
            <w:rFonts w:ascii="Consolas" w:hAnsi="Consolas"/>
            <w:color w:val="000000"/>
            <w:sz w:val="18"/>
            <w:szCs w:val="18"/>
            <w:lang w:val="en-US"/>
            <w:rPrChange w:id="6793" w:author="Manuel Hergenröder" w:date="2020-07-16T16:26:00Z">
              <w:rPr>
                <w:rFonts w:ascii="Consolas" w:hAnsi="Consolas"/>
                <w:color w:val="000000"/>
              </w:rPr>
            </w:rPrChange>
          </w:rPr>
          <w:t>.n; </w:t>
        </w:r>
        <w:r w:rsidRPr="00625FEA">
          <w:rPr>
            <w:rFonts w:ascii="Consolas" w:hAnsi="Consolas"/>
            <w:color w:val="1F377F"/>
            <w:sz w:val="18"/>
            <w:szCs w:val="18"/>
            <w:lang w:val="en-US"/>
            <w:rPrChange w:id="6794" w:author="Manuel Hergenröder" w:date="2020-07-16T16:26:00Z">
              <w:rPr>
                <w:rFonts w:ascii="Consolas" w:hAnsi="Consolas"/>
                <w:color w:val="1F377F"/>
              </w:rPr>
            </w:rPrChange>
          </w:rPr>
          <w:t>i</w:t>
        </w:r>
        <w:r w:rsidRPr="00625FEA">
          <w:rPr>
            <w:rFonts w:ascii="Consolas" w:hAnsi="Consolas"/>
            <w:color w:val="000000"/>
            <w:sz w:val="18"/>
            <w:szCs w:val="18"/>
            <w:lang w:val="en-US"/>
            <w:rPrChange w:id="6795" w:author="Manuel Hergenröder" w:date="2020-07-16T16:26:00Z">
              <w:rPr>
                <w:rFonts w:ascii="Consolas" w:hAnsi="Consolas"/>
                <w:color w:val="000000"/>
              </w:rPr>
            </w:rPrChange>
          </w:rPr>
          <w:t>++)</w:t>
        </w:r>
      </w:ins>
    </w:p>
    <w:p w14:paraId="7655FA0D" w14:textId="77777777" w:rsidR="008F67FA" w:rsidRPr="00625FEA" w:rsidRDefault="008F67FA" w:rsidP="008F67FA">
      <w:pPr>
        <w:pStyle w:val="HTMLPreformatted"/>
        <w:shd w:val="clear" w:color="auto" w:fill="FFFFFF"/>
        <w:rPr>
          <w:ins w:id="6796" w:author="Manuel Hergenröder" w:date="2020-07-16T16:22:00Z"/>
          <w:rFonts w:ascii="Consolas" w:hAnsi="Consolas"/>
          <w:color w:val="000000"/>
          <w:sz w:val="18"/>
          <w:szCs w:val="18"/>
          <w:lang w:val="en-US"/>
          <w:rPrChange w:id="6797" w:author="Manuel Hergenröder" w:date="2020-07-16T16:26:00Z">
            <w:rPr>
              <w:ins w:id="6798" w:author="Manuel Hergenröder" w:date="2020-07-16T16:22:00Z"/>
              <w:rFonts w:ascii="Consolas" w:hAnsi="Consolas"/>
              <w:color w:val="000000"/>
            </w:rPr>
          </w:rPrChange>
        </w:rPr>
      </w:pPr>
      <w:ins w:id="6799" w:author="Manuel Hergenröder" w:date="2020-07-16T16:22:00Z">
        <w:r w:rsidRPr="00625FEA">
          <w:rPr>
            <w:rFonts w:ascii="Consolas" w:hAnsi="Consolas"/>
            <w:color w:val="000000"/>
            <w:sz w:val="18"/>
            <w:szCs w:val="18"/>
            <w:lang w:val="en-US"/>
            <w:rPrChange w:id="6800" w:author="Manuel Hergenröder" w:date="2020-07-16T16:26:00Z">
              <w:rPr>
                <w:rFonts w:ascii="Consolas" w:hAnsi="Consolas"/>
                <w:color w:val="000000"/>
              </w:rPr>
            </w:rPrChange>
          </w:rPr>
          <w:t>        {</w:t>
        </w:r>
      </w:ins>
    </w:p>
    <w:p w14:paraId="5B66AA40" w14:textId="77777777" w:rsidR="008F67FA" w:rsidRPr="00625FEA" w:rsidRDefault="008F67FA" w:rsidP="008F67FA">
      <w:pPr>
        <w:pStyle w:val="HTMLPreformatted"/>
        <w:shd w:val="clear" w:color="auto" w:fill="FFFFFF"/>
        <w:rPr>
          <w:ins w:id="6801" w:author="Manuel Hergenröder" w:date="2020-07-16T16:22:00Z"/>
          <w:rFonts w:ascii="Consolas" w:hAnsi="Consolas"/>
          <w:color w:val="000000"/>
          <w:sz w:val="18"/>
          <w:szCs w:val="18"/>
          <w:lang w:val="en-US"/>
          <w:rPrChange w:id="6802" w:author="Manuel Hergenröder" w:date="2020-07-16T16:26:00Z">
            <w:rPr>
              <w:ins w:id="6803" w:author="Manuel Hergenröder" w:date="2020-07-16T16:22:00Z"/>
              <w:rFonts w:ascii="Consolas" w:hAnsi="Consolas"/>
              <w:color w:val="000000"/>
            </w:rPr>
          </w:rPrChange>
        </w:rPr>
      </w:pPr>
      <w:ins w:id="6804" w:author="Manuel Hergenröder" w:date="2020-07-16T16:22:00Z">
        <w:r w:rsidRPr="00625FEA">
          <w:rPr>
            <w:rFonts w:ascii="Consolas" w:hAnsi="Consolas"/>
            <w:color w:val="000000"/>
            <w:sz w:val="18"/>
            <w:szCs w:val="18"/>
            <w:lang w:val="en-US"/>
            <w:rPrChange w:id="6805" w:author="Manuel Hergenröder" w:date="2020-07-16T16:26:00Z">
              <w:rPr>
                <w:rFonts w:ascii="Consolas" w:hAnsi="Consolas"/>
                <w:color w:val="000000"/>
              </w:rPr>
            </w:rPrChange>
          </w:rPr>
          <w:t>            </w:t>
        </w:r>
        <w:r w:rsidRPr="00625FEA">
          <w:rPr>
            <w:rFonts w:ascii="Consolas" w:hAnsi="Consolas"/>
            <w:color w:val="1F377F"/>
            <w:sz w:val="18"/>
            <w:szCs w:val="18"/>
            <w:lang w:val="en-US"/>
            <w:rPrChange w:id="6806" w:author="Manuel Hergenröder" w:date="2020-07-16T16:26:00Z">
              <w:rPr>
                <w:rFonts w:ascii="Consolas" w:hAnsi="Consolas"/>
                <w:color w:val="1F377F"/>
              </w:rPr>
            </w:rPrChange>
          </w:rPr>
          <w:t>output</w:t>
        </w:r>
        <w:r w:rsidRPr="00625FEA">
          <w:rPr>
            <w:rFonts w:ascii="Consolas" w:hAnsi="Consolas"/>
            <w:color w:val="000000"/>
            <w:sz w:val="18"/>
            <w:szCs w:val="18"/>
            <w:lang w:val="en-US"/>
            <w:rPrChange w:id="6807" w:author="Manuel Hergenröder" w:date="2020-07-16T16:26:00Z">
              <w:rPr>
                <w:rFonts w:ascii="Consolas" w:hAnsi="Consolas"/>
                <w:color w:val="000000"/>
              </w:rPr>
            </w:rPrChange>
          </w:rPr>
          <w:t>[</w:t>
        </w:r>
        <w:r w:rsidRPr="00625FEA">
          <w:rPr>
            <w:rFonts w:ascii="Consolas" w:hAnsi="Consolas"/>
            <w:color w:val="1F377F"/>
            <w:sz w:val="18"/>
            <w:szCs w:val="18"/>
            <w:lang w:val="en-US"/>
            <w:rPrChange w:id="6808" w:author="Manuel Hergenröder" w:date="2020-07-16T16:26:00Z">
              <w:rPr>
                <w:rFonts w:ascii="Consolas" w:hAnsi="Consolas"/>
                <w:color w:val="1F377F"/>
              </w:rPr>
            </w:rPrChange>
          </w:rPr>
          <w:t>i</w:t>
        </w:r>
        <w:r w:rsidRPr="00625FEA">
          <w:rPr>
            <w:rFonts w:ascii="Consolas" w:hAnsi="Consolas"/>
            <w:color w:val="000000"/>
            <w:sz w:val="18"/>
            <w:szCs w:val="18"/>
            <w:lang w:val="en-US"/>
            <w:rPrChange w:id="6809" w:author="Manuel Hergenröder" w:date="2020-07-16T16:26:00Z">
              <w:rPr>
                <w:rFonts w:ascii="Consolas" w:hAnsi="Consolas"/>
                <w:color w:val="000000"/>
              </w:rPr>
            </w:rPrChange>
          </w:rPr>
          <w:t>] /= </w:t>
        </w:r>
        <w:r w:rsidRPr="00625FEA">
          <w:rPr>
            <w:rFonts w:ascii="Consolas" w:hAnsi="Consolas"/>
            <w:color w:val="0000FF"/>
            <w:sz w:val="18"/>
            <w:szCs w:val="18"/>
            <w:lang w:val="en-US"/>
            <w:rPrChange w:id="6810" w:author="Manuel Hergenröder" w:date="2020-07-16T16:26:00Z">
              <w:rPr>
                <w:rFonts w:ascii="Consolas" w:hAnsi="Consolas"/>
                <w:color w:val="0000FF"/>
              </w:rPr>
            </w:rPrChange>
          </w:rPr>
          <w:t>this</w:t>
        </w:r>
        <w:r w:rsidRPr="00625FEA">
          <w:rPr>
            <w:rFonts w:ascii="Consolas" w:hAnsi="Consolas"/>
            <w:color w:val="000000"/>
            <w:sz w:val="18"/>
            <w:szCs w:val="18"/>
            <w:lang w:val="en-US"/>
            <w:rPrChange w:id="6811" w:author="Manuel Hergenröder" w:date="2020-07-16T16:26:00Z">
              <w:rPr>
                <w:rFonts w:ascii="Consolas" w:hAnsi="Consolas"/>
                <w:color w:val="000000"/>
              </w:rPr>
            </w:rPrChange>
          </w:rPr>
          <w:t>.n / 2;</w:t>
        </w:r>
      </w:ins>
    </w:p>
    <w:p w14:paraId="0C9E37E3" w14:textId="77777777" w:rsidR="008F67FA" w:rsidRPr="00625FEA" w:rsidRDefault="008F67FA" w:rsidP="008F67FA">
      <w:pPr>
        <w:pStyle w:val="HTMLPreformatted"/>
        <w:shd w:val="clear" w:color="auto" w:fill="FFFFFF"/>
        <w:rPr>
          <w:ins w:id="6812" w:author="Manuel Hergenröder" w:date="2020-07-16T16:22:00Z"/>
          <w:rFonts w:ascii="Consolas" w:hAnsi="Consolas"/>
          <w:color w:val="000000"/>
          <w:sz w:val="18"/>
          <w:szCs w:val="18"/>
          <w:lang w:val="en-US"/>
          <w:rPrChange w:id="6813" w:author="Manuel Hergenröder" w:date="2020-07-16T16:26:00Z">
            <w:rPr>
              <w:ins w:id="6814" w:author="Manuel Hergenröder" w:date="2020-07-16T16:22:00Z"/>
              <w:rFonts w:ascii="Consolas" w:hAnsi="Consolas"/>
              <w:color w:val="000000"/>
            </w:rPr>
          </w:rPrChange>
        </w:rPr>
      </w:pPr>
      <w:ins w:id="6815" w:author="Manuel Hergenröder" w:date="2020-07-16T16:22:00Z">
        <w:r w:rsidRPr="00625FEA">
          <w:rPr>
            <w:rFonts w:ascii="Consolas" w:hAnsi="Consolas"/>
            <w:color w:val="000000"/>
            <w:sz w:val="18"/>
            <w:szCs w:val="18"/>
            <w:lang w:val="en-US"/>
            <w:rPrChange w:id="6816" w:author="Manuel Hergenröder" w:date="2020-07-16T16:26:00Z">
              <w:rPr>
                <w:rFonts w:ascii="Consolas" w:hAnsi="Consolas"/>
                <w:color w:val="000000"/>
              </w:rPr>
            </w:rPrChange>
          </w:rPr>
          <w:t>        }</w:t>
        </w:r>
      </w:ins>
    </w:p>
    <w:p w14:paraId="2CD2C2C0" w14:textId="77777777" w:rsidR="008F67FA" w:rsidRPr="00625FEA" w:rsidRDefault="008F67FA" w:rsidP="008F67FA">
      <w:pPr>
        <w:pStyle w:val="HTMLPreformatted"/>
        <w:shd w:val="clear" w:color="auto" w:fill="FFFFFF"/>
        <w:rPr>
          <w:ins w:id="6817" w:author="Manuel Hergenröder" w:date="2020-07-16T16:22:00Z"/>
          <w:rFonts w:ascii="Consolas" w:hAnsi="Consolas"/>
          <w:color w:val="000000"/>
          <w:sz w:val="18"/>
          <w:szCs w:val="18"/>
          <w:lang w:val="en-US"/>
          <w:rPrChange w:id="6818" w:author="Manuel Hergenröder" w:date="2020-07-16T16:26:00Z">
            <w:rPr>
              <w:ins w:id="6819" w:author="Manuel Hergenröder" w:date="2020-07-16T16:22:00Z"/>
              <w:rFonts w:ascii="Consolas" w:hAnsi="Consolas"/>
              <w:color w:val="000000"/>
            </w:rPr>
          </w:rPrChange>
        </w:rPr>
      </w:pPr>
      <w:ins w:id="6820" w:author="Manuel Hergenröder" w:date="2020-07-16T16:22:00Z">
        <w:r w:rsidRPr="00625FEA">
          <w:rPr>
            <w:rFonts w:ascii="Consolas" w:hAnsi="Consolas"/>
            <w:color w:val="000000"/>
            <w:sz w:val="18"/>
            <w:szCs w:val="18"/>
            <w:lang w:val="en-US"/>
            <w:rPrChange w:id="6821" w:author="Manuel Hergenröder" w:date="2020-07-16T16:26:00Z">
              <w:rPr>
                <w:rFonts w:ascii="Consolas" w:hAnsi="Consolas"/>
                <w:color w:val="000000"/>
              </w:rPr>
            </w:rPrChange>
          </w:rPr>
          <w:t xml:space="preserve"> </w:t>
        </w:r>
      </w:ins>
    </w:p>
    <w:p w14:paraId="2C861DF0" w14:textId="77777777" w:rsidR="008F67FA" w:rsidRPr="00625FEA" w:rsidRDefault="008F67FA" w:rsidP="008F67FA">
      <w:pPr>
        <w:pStyle w:val="HTMLPreformatted"/>
        <w:shd w:val="clear" w:color="auto" w:fill="FFFFFF"/>
        <w:rPr>
          <w:ins w:id="6822" w:author="Manuel Hergenröder" w:date="2020-07-16T16:22:00Z"/>
          <w:rFonts w:ascii="Consolas" w:hAnsi="Consolas"/>
          <w:color w:val="000000"/>
          <w:sz w:val="18"/>
          <w:szCs w:val="18"/>
          <w:lang w:val="en-US"/>
          <w:rPrChange w:id="6823" w:author="Manuel Hergenröder" w:date="2020-07-16T16:26:00Z">
            <w:rPr>
              <w:ins w:id="6824" w:author="Manuel Hergenröder" w:date="2020-07-16T16:22:00Z"/>
              <w:rFonts w:ascii="Consolas" w:hAnsi="Consolas"/>
              <w:color w:val="000000"/>
            </w:rPr>
          </w:rPrChange>
        </w:rPr>
      </w:pPr>
      <w:ins w:id="6825" w:author="Manuel Hergenröder" w:date="2020-07-16T16:22:00Z">
        <w:r w:rsidRPr="00625FEA">
          <w:rPr>
            <w:rFonts w:ascii="Consolas" w:hAnsi="Consolas"/>
            <w:color w:val="000000"/>
            <w:sz w:val="18"/>
            <w:szCs w:val="18"/>
            <w:lang w:val="en-US"/>
            <w:rPrChange w:id="6826" w:author="Manuel Hergenröder" w:date="2020-07-16T16:26:00Z">
              <w:rPr>
                <w:rFonts w:ascii="Consolas" w:hAnsi="Consolas"/>
                <w:color w:val="000000"/>
              </w:rPr>
            </w:rPrChange>
          </w:rPr>
          <w:t>        </w:t>
        </w:r>
        <w:r w:rsidRPr="00625FEA">
          <w:rPr>
            <w:rFonts w:ascii="Consolas" w:hAnsi="Consolas"/>
            <w:color w:val="2B91AF"/>
            <w:sz w:val="18"/>
            <w:szCs w:val="18"/>
            <w:lang w:val="en-US"/>
            <w:rPrChange w:id="6827" w:author="Manuel Hergenröder" w:date="2020-07-16T16:26:00Z">
              <w:rPr>
                <w:rFonts w:ascii="Consolas" w:hAnsi="Consolas"/>
                <w:color w:val="2B91AF"/>
              </w:rPr>
            </w:rPrChange>
          </w:rPr>
          <w:t>fftw</w:t>
        </w:r>
        <w:r w:rsidRPr="00625FEA">
          <w:rPr>
            <w:rFonts w:ascii="Consolas" w:hAnsi="Consolas"/>
            <w:color w:val="000000"/>
            <w:sz w:val="18"/>
            <w:szCs w:val="18"/>
            <w:lang w:val="en-US"/>
            <w:rPrChange w:id="6828" w:author="Manuel Hergenröder" w:date="2020-07-16T16:26:00Z">
              <w:rPr>
                <w:rFonts w:ascii="Consolas" w:hAnsi="Consolas"/>
                <w:color w:val="000000"/>
              </w:rPr>
            </w:rPrChange>
          </w:rPr>
          <w:t>.</w:t>
        </w:r>
        <w:r w:rsidRPr="00625FEA">
          <w:rPr>
            <w:rFonts w:ascii="Consolas" w:hAnsi="Consolas"/>
            <w:color w:val="74531F"/>
            <w:sz w:val="18"/>
            <w:szCs w:val="18"/>
            <w:lang w:val="en-US"/>
            <w:rPrChange w:id="6829" w:author="Manuel Hergenröder" w:date="2020-07-16T16:26:00Z">
              <w:rPr>
                <w:rFonts w:ascii="Consolas" w:hAnsi="Consolas"/>
                <w:color w:val="74531F"/>
              </w:rPr>
            </w:rPrChange>
          </w:rPr>
          <w:t>free</w:t>
        </w:r>
        <w:r w:rsidRPr="00625FEA">
          <w:rPr>
            <w:rFonts w:ascii="Consolas" w:hAnsi="Consolas"/>
            <w:color w:val="000000"/>
            <w:sz w:val="18"/>
            <w:szCs w:val="18"/>
            <w:lang w:val="en-US"/>
            <w:rPrChange w:id="6830" w:author="Manuel Hergenröder" w:date="2020-07-16T16:26:00Z">
              <w:rPr>
                <w:rFonts w:ascii="Consolas" w:hAnsi="Consolas"/>
                <w:color w:val="000000"/>
              </w:rPr>
            </w:rPrChange>
          </w:rPr>
          <w:t>(</w:t>
        </w:r>
        <w:r w:rsidRPr="00625FEA">
          <w:rPr>
            <w:rFonts w:ascii="Consolas" w:hAnsi="Consolas"/>
            <w:color w:val="0000FF"/>
            <w:sz w:val="18"/>
            <w:szCs w:val="18"/>
            <w:lang w:val="en-US"/>
            <w:rPrChange w:id="6831" w:author="Manuel Hergenröder" w:date="2020-07-16T16:26:00Z">
              <w:rPr>
                <w:rFonts w:ascii="Consolas" w:hAnsi="Consolas"/>
                <w:color w:val="0000FF"/>
              </w:rPr>
            </w:rPrChange>
          </w:rPr>
          <w:t>this</w:t>
        </w:r>
        <w:r w:rsidRPr="00625FEA">
          <w:rPr>
            <w:rFonts w:ascii="Consolas" w:hAnsi="Consolas"/>
            <w:color w:val="000000"/>
            <w:sz w:val="18"/>
            <w:szCs w:val="18"/>
            <w:lang w:val="en-US"/>
            <w:rPrChange w:id="6832" w:author="Manuel Hergenröder" w:date="2020-07-16T16:26:00Z">
              <w:rPr>
                <w:rFonts w:ascii="Consolas" w:hAnsi="Consolas"/>
                <w:color w:val="000000"/>
              </w:rPr>
            </w:rPrChange>
          </w:rPr>
          <w:t>.ptr);</w:t>
        </w:r>
      </w:ins>
    </w:p>
    <w:p w14:paraId="30374007" w14:textId="77777777" w:rsidR="008F67FA" w:rsidRPr="00625FEA" w:rsidRDefault="008F67FA" w:rsidP="008F67FA">
      <w:pPr>
        <w:pStyle w:val="HTMLPreformatted"/>
        <w:shd w:val="clear" w:color="auto" w:fill="FFFFFF"/>
        <w:rPr>
          <w:ins w:id="6833" w:author="Manuel Hergenröder" w:date="2020-07-16T16:22:00Z"/>
          <w:rFonts w:ascii="Consolas" w:hAnsi="Consolas"/>
          <w:color w:val="000000"/>
          <w:sz w:val="18"/>
          <w:szCs w:val="18"/>
          <w:lang w:val="en-US"/>
          <w:rPrChange w:id="6834" w:author="Manuel Hergenröder" w:date="2020-07-16T16:26:00Z">
            <w:rPr>
              <w:ins w:id="6835" w:author="Manuel Hergenröder" w:date="2020-07-16T16:22:00Z"/>
              <w:rFonts w:ascii="Consolas" w:hAnsi="Consolas"/>
              <w:color w:val="000000"/>
            </w:rPr>
          </w:rPrChange>
        </w:rPr>
      </w:pPr>
      <w:ins w:id="6836" w:author="Manuel Hergenröder" w:date="2020-07-16T16:22:00Z">
        <w:r w:rsidRPr="00625FEA">
          <w:rPr>
            <w:rFonts w:ascii="Consolas" w:hAnsi="Consolas"/>
            <w:color w:val="000000"/>
            <w:sz w:val="18"/>
            <w:szCs w:val="18"/>
            <w:lang w:val="en-US"/>
            <w:rPrChange w:id="6837" w:author="Manuel Hergenröder" w:date="2020-07-16T16:26:00Z">
              <w:rPr>
                <w:rFonts w:ascii="Consolas" w:hAnsi="Consolas"/>
                <w:color w:val="000000"/>
              </w:rPr>
            </w:rPrChange>
          </w:rPr>
          <w:t>        </w:t>
        </w:r>
        <w:r w:rsidRPr="00625FEA">
          <w:rPr>
            <w:rFonts w:ascii="Consolas" w:hAnsi="Consolas"/>
            <w:color w:val="2B91AF"/>
            <w:sz w:val="18"/>
            <w:szCs w:val="18"/>
            <w:lang w:val="en-US"/>
            <w:rPrChange w:id="6838" w:author="Manuel Hergenröder" w:date="2020-07-16T16:26:00Z">
              <w:rPr>
                <w:rFonts w:ascii="Consolas" w:hAnsi="Consolas"/>
                <w:color w:val="2B91AF"/>
              </w:rPr>
            </w:rPrChange>
          </w:rPr>
          <w:t>fftw</w:t>
        </w:r>
        <w:r w:rsidRPr="00625FEA">
          <w:rPr>
            <w:rFonts w:ascii="Consolas" w:hAnsi="Consolas"/>
            <w:color w:val="000000"/>
            <w:sz w:val="18"/>
            <w:szCs w:val="18"/>
            <w:lang w:val="en-US"/>
            <w:rPrChange w:id="6839" w:author="Manuel Hergenröder" w:date="2020-07-16T16:26:00Z">
              <w:rPr>
                <w:rFonts w:ascii="Consolas" w:hAnsi="Consolas"/>
                <w:color w:val="000000"/>
              </w:rPr>
            </w:rPrChange>
          </w:rPr>
          <w:t>.</w:t>
        </w:r>
        <w:r w:rsidRPr="00625FEA">
          <w:rPr>
            <w:rFonts w:ascii="Consolas" w:hAnsi="Consolas"/>
            <w:color w:val="74531F"/>
            <w:sz w:val="18"/>
            <w:szCs w:val="18"/>
            <w:lang w:val="en-US"/>
            <w:rPrChange w:id="6840" w:author="Manuel Hergenröder" w:date="2020-07-16T16:26:00Z">
              <w:rPr>
                <w:rFonts w:ascii="Consolas" w:hAnsi="Consolas"/>
                <w:color w:val="74531F"/>
              </w:rPr>
            </w:rPrChange>
          </w:rPr>
          <w:t>destroy_plan</w:t>
        </w:r>
        <w:r w:rsidRPr="00625FEA">
          <w:rPr>
            <w:rFonts w:ascii="Consolas" w:hAnsi="Consolas"/>
            <w:color w:val="000000"/>
            <w:sz w:val="18"/>
            <w:szCs w:val="18"/>
            <w:lang w:val="en-US"/>
            <w:rPrChange w:id="6841" w:author="Manuel Hergenröder" w:date="2020-07-16T16:26:00Z">
              <w:rPr>
                <w:rFonts w:ascii="Consolas" w:hAnsi="Consolas"/>
                <w:color w:val="000000"/>
              </w:rPr>
            </w:rPrChange>
          </w:rPr>
          <w:t>(</w:t>
        </w:r>
        <w:r w:rsidRPr="00625FEA">
          <w:rPr>
            <w:rFonts w:ascii="Consolas" w:hAnsi="Consolas"/>
            <w:color w:val="0000FF"/>
            <w:sz w:val="18"/>
            <w:szCs w:val="18"/>
            <w:lang w:val="en-US"/>
            <w:rPrChange w:id="6842" w:author="Manuel Hergenröder" w:date="2020-07-16T16:26:00Z">
              <w:rPr>
                <w:rFonts w:ascii="Consolas" w:hAnsi="Consolas"/>
                <w:color w:val="0000FF"/>
              </w:rPr>
            </w:rPrChange>
          </w:rPr>
          <w:t>this</w:t>
        </w:r>
        <w:r w:rsidRPr="00625FEA">
          <w:rPr>
            <w:rFonts w:ascii="Consolas" w:hAnsi="Consolas"/>
            <w:color w:val="000000"/>
            <w:sz w:val="18"/>
            <w:szCs w:val="18"/>
            <w:lang w:val="en-US"/>
            <w:rPrChange w:id="6843" w:author="Manuel Hergenröder" w:date="2020-07-16T16:26:00Z">
              <w:rPr>
                <w:rFonts w:ascii="Consolas" w:hAnsi="Consolas"/>
                <w:color w:val="000000"/>
              </w:rPr>
            </w:rPrChange>
          </w:rPr>
          <w:t>.fplanBackward);</w:t>
        </w:r>
      </w:ins>
    </w:p>
    <w:p w14:paraId="52A01D17" w14:textId="77777777" w:rsidR="008F67FA" w:rsidRPr="00625FEA" w:rsidRDefault="008F67FA" w:rsidP="008F67FA">
      <w:pPr>
        <w:pStyle w:val="HTMLPreformatted"/>
        <w:shd w:val="clear" w:color="auto" w:fill="FFFFFF"/>
        <w:rPr>
          <w:ins w:id="6844" w:author="Manuel Hergenröder" w:date="2020-07-16T16:22:00Z"/>
          <w:rFonts w:ascii="Consolas" w:hAnsi="Consolas"/>
          <w:color w:val="000000"/>
          <w:sz w:val="18"/>
          <w:szCs w:val="18"/>
          <w:lang w:val="en-US"/>
          <w:rPrChange w:id="6845" w:author="Manuel Hergenröder" w:date="2020-07-16T16:26:00Z">
            <w:rPr>
              <w:ins w:id="6846" w:author="Manuel Hergenröder" w:date="2020-07-16T16:22:00Z"/>
              <w:rFonts w:ascii="Consolas" w:hAnsi="Consolas"/>
              <w:color w:val="000000"/>
            </w:rPr>
          </w:rPrChange>
        </w:rPr>
      </w:pPr>
      <w:ins w:id="6847" w:author="Manuel Hergenröder" w:date="2020-07-16T16:22:00Z">
        <w:r w:rsidRPr="00625FEA">
          <w:rPr>
            <w:rFonts w:ascii="Consolas" w:hAnsi="Consolas"/>
            <w:color w:val="000000"/>
            <w:sz w:val="18"/>
            <w:szCs w:val="18"/>
            <w:lang w:val="en-US"/>
            <w:rPrChange w:id="6848" w:author="Manuel Hergenröder" w:date="2020-07-16T16:26:00Z">
              <w:rPr>
                <w:rFonts w:ascii="Consolas" w:hAnsi="Consolas"/>
                <w:color w:val="000000"/>
              </w:rPr>
            </w:rPrChange>
          </w:rPr>
          <w:t xml:space="preserve"> </w:t>
        </w:r>
      </w:ins>
    </w:p>
    <w:p w14:paraId="6388DF4F" w14:textId="77777777" w:rsidR="008F67FA" w:rsidRPr="00625FEA" w:rsidRDefault="008F67FA" w:rsidP="008F67FA">
      <w:pPr>
        <w:pStyle w:val="HTMLPreformatted"/>
        <w:shd w:val="clear" w:color="auto" w:fill="FFFFFF"/>
        <w:rPr>
          <w:ins w:id="6849" w:author="Manuel Hergenröder" w:date="2020-07-16T16:22:00Z"/>
          <w:rFonts w:ascii="Consolas" w:hAnsi="Consolas"/>
          <w:color w:val="000000"/>
          <w:sz w:val="18"/>
          <w:szCs w:val="18"/>
          <w:lang w:val="en-US"/>
          <w:rPrChange w:id="6850" w:author="Manuel Hergenröder" w:date="2020-07-16T16:26:00Z">
            <w:rPr>
              <w:ins w:id="6851" w:author="Manuel Hergenröder" w:date="2020-07-16T16:22:00Z"/>
              <w:rFonts w:ascii="Consolas" w:hAnsi="Consolas"/>
              <w:color w:val="000000"/>
            </w:rPr>
          </w:rPrChange>
        </w:rPr>
      </w:pPr>
      <w:ins w:id="6852" w:author="Manuel Hergenröder" w:date="2020-07-16T16:22:00Z">
        <w:r w:rsidRPr="00625FEA">
          <w:rPr>
            <w:rFonts w:ascii="Consolas" w:hAnsi="Consolas"/>
            <w:color w:val="000000"/>
            <w:sz w:val="18"/>
            <w:szCs w:val="18"/>
            <w:lang w:val="en-US"/>
            <w:rPrChange w:id="6853" w:author="Manuel Hergenröder" w:date="2020-07-16T16:26:00Z">
              <w:rPr>
                <w:rFonts w:ascii="Consolas" w:hAnsi="Consolas"/>
                <w:color w:val="000000"/>
              </w:rPr>
            </w:rPrChange>
          </w:rPr>
          <w:t>        </w:t>
        </w:r>
        <w:r w:rsidRPr="00625FEA">
          <w:rPr>
            <w:rFonts w:ascii="Consolas" w:hAnsi="Consolas"/>
            <w:color w:val="8F08C4"/>
            <w:sz w:val="18"/>
            <w:szCs w:val="18"/>
            <w:lang w:val="en-US"/>
            <w:rPrChange w:id="6854" w:author="Manuel Hergenröder" w:date="2020-07-16T16:26:00Z">
              <w:rPr>
                <w:rFonts w:ascii="Consolas" w:hAnsi="Consolas"/>
                <w:color w:val="8F08C4"/>
              </w:rPr>
            </w:rPrChange>
          </w:rPr>
          <w:t>return</w:t>
        </w:r>
        <w:r w:rsidRPr="00625FEA">
          <w:rPr>
            <w:rFonts w:ascii="Consolas" w:hAnsi="Consolas"/>
            <w:color w:val="000000"/>
            <w:sz w:val="18"/>
            <w:szCs w:val="18"/>
            <w:lang w:val="en-US"/>
            <w:rPrChange w:id="6855" w:author="Manuel Hergenröder" w:date="2020-07-16T16:26:00Z">
              <w:rPr>
                <w:rFonts w:ascii="Consolas" w:hAnsi="Consolas"/>
                <w:color w:val="000000"/>
              </w:rPr>
            </w:rPrChange>
          </w:rPr>
          <w:t> </w:t>
        </w:r>
        <w:r w:rsidRPr="00625FEA">
          <w:rPr>
            <w:rFonts w:ascii="Consolas" w:hAnsi="Consolas"/>
            <w:color w:val="1F377F"/>
            <w:sz w:val="18"/>
            <w:szCs w:val="18"/>
            <w:lang w:val="en-US"/>
            <w:rPrChange w:id="6856" w:author="Manuel Hergenröder" w:date="2020-07-16T16:26:00Z">
              <w:rPr>
                <w:rFonts w:ascii="Consolas" w:hAnsi="Consolas"/>
                <w:color w:val="1F377F"/>
              </w:rPr>
            </w:rPrChange>
          </w:rPr>
          <w:t>output</w:t>
        </w:r>
        <w:r w:rsidRPr="00625FEA">
          <w:rPr>
            <w:rFonts w:ascii="Consolas" w:hAnsi="Consolas"/>
            <w:color w:val="000000"/>
            <w:sz w:val="18"/>
            <w:szCs w:val="18"/>
            <w:lang w:val="en-US"/>
            <w:rPrChange w:id="6857" w:author="Manuel Hergenröder" w:date="2020-07-16T16:26:00Z">
              <w:rPr>
                <w:rFonts w:ascii="Consolas" w:hAnsi="Consolas"/>
                <w:color w:val="000000"/>
              </w:rPr>
            </w:rPrChange>
          </w:rPr>
          <w:t>;</w:t>
        </w:r>
      </w:ins>
    </w:p>
    <w:p w14:paraId="14EBBF61" w14:textId="77777777" w:rsidR="008F67FA" w:rsidRPr="00625FEA" w:rsidRDefault="008F67FA" w:rsidP="008F67FA">
      <w:pPr>
        <w:pStyle w:val="HTMLPreformatted"/>
        <w:shd w:val="clear" w:color="auto" w:fill="FFFFFF"/>
        <w:rPr>
          <w:ins w:id="6858" w:author="Manuel Hergenröder" w:date="2020-07-16T16:22:00Z"/>
          <w:rFonts w:ascii="Consolas" w:hAnsi="Consolas"/>
          <w:color w:val="000000"/>
          <w:sz w:val="18"/>
          <w:szCs w:val="18"/>
          <w:lang w:val="en-US"/>
          <w:rPrChange w:id="6859" w:author="Manuel Hergenröder" w:date="2020-07-16T16:26:00Z">
            <w:rPr>
              <w:ins w:id="6860" w:author="Manuel Hergenröder" w:date="2020-07-16T16:22:00Z"/>
              <w:rFonts w:ascii="Consolas" w:hAnsi="Consolas"/>
              <w:color w:val="000000"/>
            </w:rPr>
          </w:rPrChange>
        </w:rPr>
      </w:pPr>
      <w:ins w:id="6861" w:author="Manuel Hergenröder" w:date="2020-07-16T16:22:00Z">
        <w:r w:rsidRPr="00625FEA">
          <w:rPr>
            <w:rFonts w:ascii="Consolas" w:hAnsi="Consolas"/>
            <w:color w:val="000000"/>
            <w:sz w:val="18"/>
            <w:szCs w:val="18"/>
            <w:lang w:val="en-US"/>
            <w:rPrChange w:id="6862" w:author="Manuel Hergenröder" w:date="2020-07-16T16:26:00Z">
              <w:rPr>
                <w:rFonts w:ascii="Consolas" w:hAnsi="Consolas"/>
                <w:color w:val="000000"/>
              </w:rPr>
            </w:rPrChange>
          </w:rPr>
          <w:t>    }</w:t>
        </w:r>
      </w:ins>
    </w:p>
    <w:p w14:paraId="3319B25F" w14:textId="77777777" w:rsidR="008F67FA" w:rsidRPr="00625FEA" w:rsidRDefault="008F67FA" w:rsidP="008F67FA">
      <w:pPr>
        <w:pStyle w:val="HTMLPreformatted"/>
        <w:shd w:val="clear" w:color="auto" w:fill="FFFFFF"/>
        <w:rPr>
          <w:ins w:id="6863" w:author="Manuel Hergenröder" w:date="2020-07-16T16:22:00Z"/>
          <w:rFonts w:ascii="Consolas" w:hAnsi="Consolas"/>
          <w:color w:val="000000"/>
          <w:sz w:val="18"/>
          <w:szCs w:val="18"/>
          <w:lang w:val="en-US"/>
          <w:rPrChange w:id="6864" w:author="Manuel Hergenröder" w:date="2020-07-16T16:26:00Z">
            <w:rPr>
              <w:ins w:id="6865" w:author="Manuel Hergenröder" w:date="2020-07-16T16:22:00Z"/>
              <w:rFonts w:ascii="Consolas" w:hAnsi="Consolas"/>
              <w:color w:val="000000"/>
            </w:rPr>
          </w:rPrChange>
        </w:rPr>
      </w:pPr>
      <w:ins w:id="6866" w:author="Manuel Hergenröder" w:date="2020-07-16T16:22:00Z">
        <w:r w:rsidRPr="00625FEA">
          <w:rPr>
            <w:rFonts w:ascii="Consolas" w:hAnsi="Consolas"/>
            <w:color w:val="000000"/>
            <w:sz w:val="18"/>
            <w:szCs w:val="18"/>
            <w:lang w:val="en-US"/>
            <w:rPrChange w:id="6867" w:author="Manuel Hergenröder" w:date="2020-07-16T16:26:00Z">
              <w:rPr>
                <w:rFonts w:ascii="Consolas" w:hAnsi="Consolas"/>
                <w:color w:val="000000"/>
              </w:rPr>
            </w:rPrChange>
          </w:rPr>
          <w:t xml:space="preserve"> </w:t>
        </w:r>
      </w:ins>
    </w:p>
    <w:p w14:paraId="7BDCC0F2" w14:textId="77777777" w:rsidR="008F67FA" w:rsidRPr="00625FEA" w:rsidRDefault="008F67FA" w:rsidP="008F67FA">
      <w:pPr>
        <w:pStyle w:val="HTMLPreformatted"/>
        <w:shd w:val="clear" w:color="auto" w:fill="FFFFFF"/>
        <w:rPr>
          <w:ins w:id="6868" w:author="Manuel Hergenröder" w:date="2020-07-16T16:22:00Z"/>
          <w:rFonts w:ascii="Consolas" w:hAnsi="Consolas"/>
          <w:color w:val="000000"/>
          <w:sz w:val="18"/>
          <w:szCs w:val="18"/>
          <w:lang w:val="en-US"/>
          <w:rPrChange w:id="6869" w:author="Manuel Hergenröder" w:date="2020-07-16T16:26:00Z">
            <w:rPr>
              <w:ins w:id="6870" w:author="Manuel Hergenröder" w:date="2020-07-16T16:22:00Z"/>
              <w:rFonts w:ascii="Consolas" w:hAnsi="Consolas"/>
              <w:color w:val="000000"/>
            </w:rPr>
          </w:rPrChange>
        </w:rPr>
      </w:pPr>
      <w:ins w:id="6871" w:author="Manuel Hergenröder" w:date="2020-07-16T16:22:00Z">
        <w:r w:rsidRPr="00625FEA">
          <w:rPr>
            <w:rFonts w:ascii="Consolas" w:hAnsi="Consolas"/>
            <w:color w:val="000000"/>
            <w:sz w:val="18"/>
            <w:szCs w:val="18"/>
            <w:lang w:val="en-US"/>
            <w:rPrChange w:id="6872" w:author="Manuel Hergenröder" w:date="2020-07-16T16:26:00Z">
              <w:rPr>
                <w:rFonts w:ascii="Consolas" w:hAnsi="Consolas"/>
                <w:color w:val="000000"/>
              </w:rPr>
            </w:rPrChange>
          </w:rPr>
          <w:t>    </w:t>
        </w:r>
        <w:r w:rsidRPr="00625FEA">
          <w:rPr>
            <w:rFonts w:ascii="Consolas" w:hAnsi="Consolas"/>
            <w:color w:val="808080"/>
            <w:sz w:val="18"/>
            <w:szCs w:val="18"/>
            <w:lang w:val="en-US"/>
            <w:rPrChange w:id="6873" w:author="Manuel Hergenröder" w:date="2020-07-16T16:26:00Z">
              <w:rPr>
                <w:rFonts w:ascii="Consolas" w:hAnsi="Consolas"/>
                <w:color w:val="808080"/>
              </w:rPr>
            </w:rPrChange>
          </w:rPr>
          <w:t>///</w:t>
        </w:r>
        <w:r w:rsidRPr="00625FEA">
          <w:rPr>
            <w:rFonts w:ascii="Consolas" w:hAnsi="Consolas"/>
            <w:color w:val="008000"/>
            <w:sz w:val="18"/>
            <w:szCs w:val="18"/>
            <w:lang w:val="en-US"/>
            <w:rPrChange w:id="6874" w:author="Manuel Hergenröder" w:date="2020-07-16T16:26:00Z">
              <w:rPr>
                <w:rFonts w:ascii="Consolas" w:hAnsi="Consolas"/>
                <w:color w:val="008000"/>
              </w:rPr>
            </w:rPrChange>
          </w:rPr>
          <w:t> </w:t>
        </w:r>
        <w:r w:rsidRPr="00625FEA">
          <w:rPr>
            <w:rFonts w:ascii="Consolas" w:hAnsi="Consolas"/>
            <w:color w:val="808080"/>
            <w:sz w:val="18"/>
            <w:szCs w:val="18"/>
            <w:lang w:val="en-US"/>
            <w:rPrChange w:id="6875" w:author="Manuel Hergenröder" w:date="2020-07-16T16:26:00Z">
              <w:rPr>
                <w:rFonts w:ascii="Consolas" w:hAnsi="Consolas"/>
                <w:color w:val="808080"/>
              </w:rPr>
            </w:rPrChange>
          </w:rPr>
          <w:t>&lt;summary&gt;</w:t>
        </w:r>
      </w:ins>
    </w:p>
    <w:p w14:paraId="5EE30D55" w14:textId="77777777" w:rsidR="008F67FA" w:rsidRPr="00625FEA" w:rsidRDefault="008F67FA" w:rsidP="008F67FA">
      <w:pPr>
        <w:pStyle w:val="HTMLPreformatted"/>
        <w:shd w:val="clear" w:color="auto" w:fill="FFFFFF"/>
        <w:rPr>
          <w:ins w:id="6876" w:author="Manuel Hergenröder" w:date="2020-07-16T16:22:00Z"/>
          <w:rFonts w:ascii="Consolas" w:hAnsi="Consolas"/>
          <w:color w:val="000000"/>
          <w:sz w:val="18"/>
          <w:szCs w:val="18"/>
          <w:lang w:val="en-US"/>
          <w:rPrChange w:id="6877" w:author="Manuel Hergenröder" w:date="2020-07-16T16:26:00Z">
            <w:rPr>
              <w:ins w:id="6878" w:author="Manuel Hergenröder" w:date="2020-07-16T16:22:00Z"/>
              <w:rFonts w:ascii="Consolas" w:hAnsi="Consolas"/>
              <w:color w:val="000000"/>
            </w:rPr>
          </w:rPrChange>
        </w:rPr>
      </w:pPr>
      <w:ins w:id="6879" w:author="Manuel Hergenröder" w:date="2020-07-16T16:22:00Z">
        <w:r w:rsidRPr="00625FEA">
          <w:rPr>
            <w:rFonts w:ascii="Consolas" w:hAnsi="Consolas"/>
            <w:color w:val="000000"/>
            <w:sz w:val="18"/>
            <w:szCs w:val="18"/>
            <w:lang w:val="en-US"/>
            <w:rPrChange w:id="6880" w:author="Manuel Hergenröder" w:date="2020-07-16T16:26:00Z">
              <w:rPr>
                <w:rFonts w:ascii="Consolas" w:hAnsi="Consolas"/>
                <w:color w:val="000000"/>
              </w:rPr>
            </w:rPrChange>
          </w:rPr>
          <w:t>    </w:t>
        </w:r>
        <w:r w:rsidRPr="00625FEA">
          <w:rPr>
            <w:rFonts w:ascii="Consolas" w:hAnsi="Consolas"/>
            <w:color w:val="808080"/>
            <w:sz w:val="18"/>
            <w:szCs w:val="18"/>
            <w:lang w:val="en-US"/>
            <w:rPrChange w:id="6881" w:author="Manuel Hergenröder" w:date="2020-07-16T16:26:00Z">
              <w:rPr>
                <w:rFonts w:ascii="Consolas" w:hAnsi="Consolas"/>
                <w:color w:val="808080"/>
              </w:rPr>
            </w:rPrChange>
          </w:rPr>
          <w:t>///</w:t>
        </w:r>
        <w:r w:rsidRPr="00625FEA">
          <w:rPr>
            <w:rFonts w:ascii="Consolas" w:hAnsi="Consolas"/>
            <w:color w:val="008000"/>
            <w:sz w:val="18"/>
            <w:szCs w:val="18"/>
            <w:lang w:val="en-US"/>
            <w:rPrChange w:id="6882" w:author="Manuel Hergenröder" w:date="2020-07-16T16:26:00Z">
              <w:rPr>
                <w:rFonts w:ascii="Consolas" w:hAnsi="Consolas"/>
                <w:color w:val="008000"/>
              </w:rPr>
            </w:rPrChange>
          </w:rPr>
          <w:t> Converts a real number double[] to complex number double[] with zeros as imagenary part</w:t>
        </w:r>
      </w:ins>
    </w:p>
    <w:p w14:paraId="478354D0" w14:textId="77777777" w:rsidR="008F67FA" w:rsidRPr="00625FEA" w:rsidRDefault="008F67FA" w:rsidP="008F67FA">
      <w:pPr>
        <w:pStyle w:val="HTMLPreformatted"/>
        <w:shd w:val="clear" w:color="auto" w:fill="FFFFFF"/>
        <w:rPr>
          <w:ins w:id="6883" w:author="Manuel Hergenröder" w:date="2020-07-16T16:22:00Z"/>
          <w:rFonts w:ascii="Consolas" w:hAnsi="Consolas"/>
          <w:color w:val="000000"/>
          <w:sz w:val="18"/>
          <w:szCs w:val="18"/>
          <w:lang w:val="en-US"/>
          <w:rPrChange w:id="6884" w:author="Manuel Hergenröder" w:date="2020-07-16T16:26:00Z">
            <w:rPr>
              <w:ins w:id="6885" w:author="Manuel Hergenröder" w:date="2020-07-16T16:22:00Z"/>
              <w:rFonts w:ascii="Consolas" w:hAnsi="Consolas"/>
              <w:color w:val="000000"/>
            </w:rPr>
          </w:rPrChange>
        </w:rPr>
      </w:pPr>
      <w:ins w:id="6886" w:author="Manuel Hergenröder" w:date="2020-07-16T16:22:00Z">
        <w:r w:rsidRPr="00625FEA">
          <w:rPr>
            <w:rFonts w:ascii="Consolas" w:hAnsi="Consolas"/>
            <w:color w:val="000000"/>
            <w:sz w:val="18"/>
            <w:szCs w:val="18"/>
            <w:lang w:val="en-US"/>
            <w:rPrChange w:id="6887" w:author="Manuel Hergenröder" w:date="2020-07-16T16:26:00Z">
              <w:rPr>
                <w:rFonts w:ascii="Consolas" w:hAnsi="Consolas"/>
                <w:color w:val="000000"/>
              </w:rPr>
            </w:rPrChange>
          </w:rPr>
          <w:t>    </w:t>
        </w:r>
        <w:r w:rsidRPr="00625FEA">
          <w:rPr>
            <w:rFonts w:ascii="Consolas" w:hAnsi="Consolas"/>
            <w:color w:val="808080"/>
            <w:sz w:val="18"/>
            <w:szCs w:val="18"/>
            <w:lang w:val="en-US"/>
            <w:rPrChange w:id="6888" w:author="Manuel Hergenröder" w:date="2020-07-16T16:26:00Z">
              <w:rPr>
                <w:rFonts w:ascii="Consolas" w:hAnsi="Consolas"/>
                <w:color w:val="808080"/>
              </w:rPr>
            </w:rPrChange>
          </w:rPr>
          <w:t>///</w:t>
        </w:r>
        <w:r w:rsidRPr="00625FEA">
          <w:rPr>
            <w:rFonts w:ascii="Consolas" w:hAnsi="Consolas"/>
            <w:color w:val="008000"/>
            <w:sz w:val="18"/>
            <w:szCs w:val="18"/>
            <w:lang w:val="en-US"/>
            <w:rPrChange w:id="6889" w:author="Manuel Hergenröder" w:date="2020-07-16T16:26:00Z">
              <w:rPr>
                <w:rFonts w:ascii="Consolas" w:hAnsi="Consolas"/>
                <w:color w:val="008000"/>
              </w:rPr>
            </w:rPrChange>
          </w:rPr>
          <w:t> </w:t>
        </w:r>
        <w:r w:rsidRPr="00625FEA">
          <w:rPr>
            <w:rFonts w:ascii="Consolas" w:hAnsi="Consolas"/>
            <w:color w:val="808080"/>
            <w:sz w:val="18"/>
            <w:szCs w:val="18"/>
            <w:lang w:val="en-US"/>
            <w:rPrChange w:id="6890" w:author="Manuel Hergenröder" w:date="2020-07-16T16:26:00Z">
              <w:rPr>
                <w:rFonts w:ascii="Consolas" w:hAnsi="Consolas"/>
                <w:color w:val="808080"/>
              </w:rPr>
            </w:rPrChange>
          </w:rPr>
          <w:t>&lt;/summary&gt;</w:t>
        </w:r>
      </w:ins>
    </w:p>
    <w:p w14:paraId="14598EB9" w14:textId="77777777" w:rsidR="008F67FA" w:rsidRPr="00625FEA" w:rsidRDefault="008F67FA" w:rsidP="008F67FA">
      <w:pPr>
        <w:pStyle w:val="HTMLPreformatted"/>
        <w:shd w:val="clear" w:color="auto" w:fill="FFFFFF"/>
        <w:rPr>
          <w:ins w:id="6891" w:author="Manuel Hergenröder" w:date="2020-07-16T16:22:00Z"/>
          <w:rFonts w:ascii="Consolas" w:hAnsi="Consolas"/>
          <w:color w:val="000000"/>
          <w:sz w:val="18"/>
          <w:szCs w:val="18"/>
          <w:lang w:val="en-US"/>
          <w:rPrChange w:id="6892" w:author="Manuel Hergenröder" w:date="2020-07-16T16:26:00Z">
            <w:rPr>
              <w:ins w:id="6893" w:author="Manuel Hergenröder" w:date="2020-07-16T16:22:00Z"/>
              <w:rFonts w:ascii="Consolas" w:hAnsi="Consolas"/>
              <w:color w:val="000000"/>
            </w:rPr>
          </w:rPrChange>
        </w:rPr>
      </w:pPr>
      <w:ins w:id="6894" w:author="Manuel Hergenröder" w:date="2020-07-16T16:22:00Z">
        <w:r w:rsidRPr="00625FEA">
          <w:rPr>
            <w:rFonts w:ascii="Consolas" w:hAnsi="Consolas"/>
            <w:color w:val="000000"/>
            <w:sz w:val="18"/>
            <w:szCs w:val="18"/>
            <w:lang w:val="en-US"/>
            <w:rPrChange w:id="6895" w:author="Manuel Hergenröder" w:date="2020-07-16T16:26:00Z">
              <w:rPr>
                <w:rFonts w:ascii="Consolas" w:hAnsi="Consolas"/>
                <w:color w:val="000000"/>
              </w:rPr>
            </w:rPrChange>
          </w:rPr>
          <w:t>    </w:t>
        </w:r>
        <w:r w:rsidRPr="00625FEA">
          <w:rPr>
            <w:rFonts w:ascii="Consolas" w:hAnsi="Consolas"/>
            <w:color w:val="808080"/>
            <w:sz w:val="18"/>
            <w:szCs w:val="18"/>
            <w:lang w:val="en-US"/>
            <w:rPrChange w:id="6896" w:author="Manuel Hergenröder" w:date="2020-07-16T16:26:00Z">
              <w:rPr>
                <w:rFonts w:ascii="Consolas" w:hAnsi="Consolas"/>
                <w:color w:val="808080"/>
              </w:rPr>
            </w:rPrChange>
          </w:rPr>
          <w:t>///</w:t>
        </w:r>
        <w:r w:rsidRPr="00625FEA">
          <w:rPr>
            <w:rFonts w:ascii="Consolas" w:hAnsi="Consolas"/>
            <w:color w:val="008000"/>
            <w:sz w:val="18"/>
            <w:szCs w:val="18"/>
            <w:lang w:val="en-US"/>
            <w:rPrChange w:id="6897" w:author="Manuel Hergenröder" w:date="2020-07-16T16:26:00Z">
              <w:rPr>
                <w:rFonts w:ascii="Consolas" w:hAnsi="Consolas"/>
                <w:color w:val="008000"/>
              </w:rPr>
            </w:rPrChange>
          </w:rPr>
          <w:t> </w:t>
        </w:r>
        <w:r w:rsidRPr="00625FEA">
          <w:rPr>
            <w:rFonts w:ascii="Consolas" w:hAnsi="Consolas"/>
            <w:color w:val="808080"/>
            <w:sz w:val="18"/>
            <w:szCs w:val="18"/>
            <w:lang w:val="en-US"/>
            <w:rPrChange w:id="6898" w:author="Manuel Hergenröder" w:date="2020-07-16T16:26:00Z">
              <w:rPr>
                <w:rFonts w:ascii="Consolas" w:hAnsi="Consolas"/>
                <w:color w:val="808080"/>
              </w:rPr>
            </w:rPrChange>
          </w:rPr>
          <w:t>&lt;param name="</w:t>
        </w:r>
        <w:r w:rsidRPr="00625FEA">
          <w:rPr>
            <w:rFonts w:ascii="Consolas" w:hAnsi="Consolas"/>
            <w:color w:val="1F377F"/>
            <w:sz w:val="18"/>
            <w:szCs w:val="18"/>
            <w:lang w:val="en-US"/>
            <w:rPrChange w:id="6899" w:author="Manuel Hergenröder" w:date="2020-07-16T16:26:00Z">
              <w:rPr>
                <w:rFonts w:ascii="Consolas" w:hAnsi="Consolas"/>
                <w:color w:val="1F377F"/>
              </w:rPr>
            </w:rPrChange>
          </w:rPr>
          <w:t>real</w:t>
        </w:r>
        <w:r w:rsidRPr="00625FEA">
          <w:rPr>
            <w:rFonts w:ascii="Consolas" w:hAnsi="Consolas"/>
            <w:color w:val="808080"/>
            <w:sz w:val="18"/>
            <w:szCs w:val="18"/>
            <w:lang w:val="en-US"/>
            <w:rPrChange w:id="6900" w:author="Manuel Hergenröder" w:date="2020-07-16T16:26:00Z">
              <w:rPr>
                <w:rFonts w:ascii="Consolas" w:hAnsi="Consolas"/>
                <w:color w:val="808080"/>
              </w:rPr>
            </w:rPrChange>
          </w:rPr>
          <w:t>"&gt;</w:t>
        </w:r>
        <w:r w:rsidRPr="00625FEA">
          <w:rPr>
            <w:rFonts w:ascii="Consolas" w:hAnsi="Consolas"/>
            <w:color w:val="008000"/>
            <w:sz w:val="18"/>
            <w:szCs w:val="18"/>
            <w:lang w:val="en-US"/>
            <w:rPrChange w:id="6901" w:author="Manuel Hergenröder" w:date="2020-07-16T16:26:00Z">
              <w:rPr>
                <w:rFonts w:ascii="Consolas" w:hAnsi="Consolas"/>
                <w:color w:val="008000"/>
              </w:rPr>
            </w:rPrChange>
          </w:rPr>
          <w:t>double[] input array of real numbers</w:t>
        </w:r>
        <w:r w:rsidRPr="00625FEA">
          <w:rPr>
            <w:rFonts w:ascii="Consolas" w:hAnsi="Consolas"/>
            <w:color w:val="808080"/>
            <w:sz w:val="18"/>
            <w:szCs w:val="18"/>
            <w:lang w:val="en-US"/>
            <w:rPrChange w:id="6902" w:author="Manuel Hergenröder" w:date="2020-07-16T16:26:00Z">
              <w:rPr>
                <w:rFonts w:ascii="Consolas" w:hAnsi="Consolas"/>
                <w:color w:val="808080"/>
              </w:rPr>
            </w:rPrChange>
          </w:rPr>
          <w:t>&lt;/param&gt;</w:t>
        </w:r>
      </w:ins>
    </w:p>
    <w:p w14:paraId="4AC51CE8" w14:textId="77777777" w:rsidR="008F67FA" w:rsidRPr="00625FEA" w:rsidRDefault="008F67FA" w:rsidP="008F67FA">
      <w:pPr>
        <w:pStyle w:val="HTMLPreformatted"/>
        <w:shd w:val="clear" w:color="auto" w:fill="FFFFFF"/>
        <w:rPr>
          <w:ins w:id="6903" w:author="Manuel Hergenröder" w:date="2020-07-16T16:22:00Z"/>
          <w:rFonts w:ascii="Consolas" w:hAnsi="Consolas"/>
          <w:color w:val="000000"/>
          <w:sz w:val="18"/>
          <w:szCs w:val="18"/>
          <w:lang w:val="en-US"/>
          <w:rPrChange w:id="6904" w:author="Manuel Hergenröder" w:date="2020-07-16T16:26:00Z">
            <w:rPr>
              <w:ins w:id="6905" w:author="Manuel Hergenröder" w:date="2020-07-16T16:22:00Z"/>
              <w:rFonts w:ascii="Consolas" w:hAnsi="Consolas"/>
              <w:color w:val="000000"/>
            </w:rPr>
          </w:rPrChange>
        </w:rPr>
      </w:pPr>
      <w:ins w:id="6906" w:author="Manuel Hergenröder" w:date="2020-07-16T16:22:00Z">
        <w:r w:rsidRPr="00625FEA">
          <w:rPr>
            <w:rFonts w:ascii="Consolas" w:hAnsi="Consolas"/>
            <w:color w:val="000000"/>
            <w:sz w:val="18"/>
            <w:szCs w:val="18"/>
            <w:lang w:val="en-US"/>
            <w:rPrChange w:id="6907" w:author="Manuel Hergenröder" w:date="2020-07-16T16:26:00Z">
              <w:rPr>
                <w:rFonts w:ascii="Consolas" w:hAnsi="Consolas"/>
                <w:color w:val="000000"/>
              </w:rPr>
            </w:rPrChange>
          </w:rPr>
          <w:t>    </w:t>
        </w:r>
        <w:r w:rsidRPr="00625FEA">
          <w:rPr>
            <w:rFonts w:ascii="Consolas" w:hAnsi="Consolas"/>
            <w:color w:val="808080"/>
            <w:sz w:val="18"/>
            <w:szCs w:val="18"/>
            <w:lang w:val="en-US"/>
            <w:rPrChange w:id="6908" w:author="Manuel Hergenröder" w:date="2020-07-16T16:26:00Z">
              <w:rPr>
                <w:rFonts w:ascii="Consolas" w:hAnsi="Consolas"/>
                <w:color w:val="808080"/>
              </w:rPr>
            </w:rPrChange>
          </w:rPr>
          <w:t>///</w:t>
        </w:r>
        <w:r w:rsidRPr="00625FEA">
          <w:rPr>
            <w:rFonts w:ascii="Consolas" w:hAnsi="Consolas"/>
            <w:color w:val="008000"/>
            <w:sz w:val="18"/>
            <w:szCs w:val="18"/>
            <w:lang w:val="en-US"/>
            <w:rPrChange w:id="6909" w:author="Manuel Hergenröder" w:date="2020-07-16T16:26:00Z">
              <w:rPr>
                <w:rFonts w:ascii="Consolas" w:hAnsi="Consolas"/>
                <w:color w:val="008000"/>
              </w:rPr>
            </w:rPrChange>
          </w:rPr>
          <w:t> </w:t>
        </w:r>
        <w:r w:rsidRPr="00625FEA">
          <w:rPr>
            <w:rFonts w:ascii="Consolas" w:hAnsi="Consolas"/>
            <w:color w:val="808080"/>
            <w:sz w:val="18"/>
            <w:szCs w:val="18"/>
            <w:lang w:val="en-US"/>
            <w:rPrChange w:id="6910" w:author="Manuel Hergenröder" w:date="2020-07-16T16:26:00Z">
              <w:rPr>
                <w:rFonts w:ascii="Consolas" w:hAnsi="Consolas"/>
                <w:color w:val="808080"/>
              </w:rPr>
            </w:rPrChange>
          </w:rPr>
          <w:t>&lt;returns&gt;</w:t>
        </w:r>
        <w:r w:rsidRPr="00625FEA">
          <w:rPr>
            <w:rFonts w:ascii="Consolas" w:hAnsi="Consolas"/>
            <w:color w:val="008000"/>
            <w:sz w:val="18"/>
            <w:szCs w:val="18"/>
            <w:lang w:val="en-US"/>
            <w:rPrChange w:id="6911" w:author="Manuel Hergenröder" w:date="2020-07-16T16:26:00Z">
              <w:rPr>
                <w:rFonts w:ascii="Consolas" w:hAnsi="Consolas"/>
                <w:color w:val="008000"/>
              </w:rPr>
            </w:rPrChange>
          </w:rPr>
          <w:t>double[] double the size of input with interleaved zeros</w:t>
        </w:r>
        <w:r w:rsidRPr="00625FEA">
          <w:rPr>
            <w:rFonts w:ascii="Consolas" w:hAnsi="Consolas"/>
            <w:color w:val="808080"/>
            <w:sz w:val="18"/>
            <w:szCs w:val="18"/>
            <w:lang w:val="en-US"/>
            <w:rPrChange w:id="6912" w:author="Manuel Hergenröder" w:date="2020-07-16T16:26:00Z">
              <w:rPr>
                <w:rFonts w:ascii="Consolas" w:hAnsi="Consolas"/>
                <w:color w:val="808080"/>
              </w:rPr>
            </w:rPrChange>
          </w:rPr>
          <w:t>&lt;/returns&gt;</w:t>
        </w:r>
      </w:ins>
    </w:p>
    <w:p w14:paraId="06F2D7FC" w14:textId="77777777" w:rsidR="008F67FA" w:rsidRPr="00625FEA" w:rsidRDefault="008F67FA" w:rsidP="008F67FA">
      <w:pPr>
        <w:pStyle w:val="HTMLPreformatted"/>
        <w:shd w:val="clear" w:color="auto" w:fill="FFFFFF"/>
        <w:rPr>
          <w:ins w:id="6913" w:author="Manuel Hergenröder" w:date="2020-07-16T16:22:00Z"/>
          <w:rFonts w:ascii="Consolas" w:hAnsi="Consolas"/>
          <w:color w:val="000000"/>
          <w:sz w:val="18"/>
          <w:szCs w:val="18"/>
          <w:lang w:val="en-US"/>
          <w:rPrChange w:id="6914" w:author="Manuel Hergenröder" w:date="2020-07-16T16:26:00Z">
            <w:rPr>
              <w:ins w:id="6915" w:author="Manuel Hergenröder" w:date="2020-07-16T16:22:00Z"/>
              <w:rFonts w:ascii="Consolas" w:hAnsi="Consolas"/>
              <w:color w:val="000000"/>
            </w:rPr>
          </w:rPrChange>
        </w:rPr>
      </w:pPr>
      <w:ins w:id="6916" w:author="Manuel Hergenröder" w:date="2020-07-16T16:22:00Z">
        <w:r w:rsidRPr="00625FEA">
          <w:rPr>
            <w:rFonts w:ascii="Consolas" w:hAnsi="Consolas"/>
            <w:color w:val="000000"/>
            <w:sz w:val="18"/>
            <w:szCs w:val="18"/>
            <w:lang w:val="en-US"/>
            <w:rPrChange w:id="6917" w:author="Manuel Hergenröder" w:date="2020-07-16T16:26:00Z">
              <w:rPr>
                <w:rFonts w:ascii="Consolas" w:hAnsi="Consolas"/>
                <w:color w:val="000000"/>
              </w:rPr>
            </w:rPrChange>
          </w:rPr>
          <w:t>    </w:t>
        </w:r>
        <w:r w:rsidRPr="00625FEA">
          <w:rPr>
            <w:rFonts w:ascii="Consolas" w:hAnsi="Consolas"/>
            <w:color w:val="0000FF"/>
            <w:sz w:val="18"/>
            <w:szCs w:val="18"/>
            <w:lang w:val="en-US"/>
            <w:rPrChange w:id="6918"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6919" w:author="Manuel Hergenröder" w:date="2020-07-16T16:26:00Z">
              <w:rPr>
                <w:rFonts w:ascii="Consolas" w:hAnsi="Consolas"/>
                <w:color w:val="000000"/>
              </w:rPr>
            </w:rPrChange>
          </w:rPr>
          <w:t> </w:t>
        </w:r>
        <w:r w:rsidRPr="00625FEA">
          <w:rPr>
            <w:rFonts w:ascii="Consolas" w:hAnsi="Consolas"/>
            <w:color w:val="0000FF"/>
            <w:sz w:val="18"/>
            <w:szCs w:val="18"/>
            <w:lang w:val="en-US"/>
            <w:rPrChange w:id="6920" w:author="Manuel Hergenröder" w:date="2020-07-16T16:26:00Z">
              <w:rPr>
                <w:rFonts w:ascii="Consolas" w:hAnsi="Consolas"/>
                <w:color w:val="0000FF"/>
              </w:rPr>
            </w:rPrChange>
          </w:rPr>
          <w:t>static</w:t>
        </w:r>
        <w:r w:rsidRPr="00625FEA">
          <w:rPr>
            <w:rFonts w:ascii="Consolas" w:hAnsi="Consolas"/>
            <w:color w:val="000000"/>
            <w:sz w:val="18"/>
            <w:szCs w:val="18"/>
            <w:lang w:val="en-US"/>
            <w:rPrChange w:id="6921" w:author="Manuel Hergenröder" w:date="2020-07-16T16:26:00Z">
              <w:rPr>
                <w:rFonts w:ascii="Consolas" w:hAnsi="Consolas"/>
                <w:color w:val="000000"/>
              </w:rPr>
            </w:rPrChange>
          </w:rPr>
          <w:t> </w:t>
        </w:r>
        <w:r w:rsidRPr="00625FEA">
          <w:rPr>
            <w:rFonts w:ascii="Consolas" w:hAnsi="Consolas"/>
            <w:color w:val="0000FF"/>
            <w:sz w:val="18"/>
            <w:szCs w:val="18"/>
            <w:lang w:val="en-US"/>
            <w:rPrChange w:id="6922"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923" w:author="Manuel Hergenröder" w:date="2020-07-16T16:26:00Z">
              <w:rPr>
                <w:rFonts w:ascii="Consolas" w:hAnsi="Consolas"/>
                <w:color w:val="000000"/>
              </w:rPr>
            </w:rPrChange>
          </w:rPr>
          <w:t>[] </w:t>
        </w:r>
        <w:r w:rsidRPr="00625FEA">
          <w:rPr>
            <w:rFonts w:ascii="Consolas" w:hAnsi="Consolas"/>
            <w:color w:val="74531F"/>
            <w:sz w:val="18"/>
            <w:szCs w:val="18"/>
            <w:lang w:val="en-US"/>
            <w:rPrChange w:id="6924" w:author="Manuel Hergenröder" w:date="2020-07-16T16:26:00Z">
              <w:rPr>
                <w:rFonts w:ascii="Consolas" w:hAnsi="Consolas"/>
                <w:color w:val="74531F"/>
              </w:rPr>
            </w:rPrChange>
          </w:rPr>
          <w:t>RealToComplex</w:t>
        </w:r>
        <w:r w:rsidRPr="00625FEA">
          <w:rPr>
            <w:rFonts w:ascii="Consolas" w:hAnsi="Consolas"/>
            <w:color w:val="000000"/>
            <w:sz w:val="18"/>
            <w:szCs w:val="18"/>
            <w:lang w:val="en-US"/>
            <w:rPrChange w:id="6925" w:author="Manuel Hergenröder" w:date="2020-07-16T16:26:00Z">
              <w:rPr>
                <w:rFonts w:ascii="Consolas" w:hAnsi="Consolas"/>
                <w:color w:val="000000"/>
              </w:rPr>
            </w:rPrChange>
          </w:rPr>
          <w:t>(</w:t>
        </w:r>
        <w:r w:rsidRPr="00625FEA">
          <w:rPr>
            <w:rFonts w:ascii="Consolas" w:hAnsi="Consolas"/>
            <w:color w:val="0000FF"/>
            <w:sz w:val="18"/>
            <w:szCs w:val="18"/>
            <w:lang w:val="en-US"/>
            <w:rPrChange w:id="6926"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927" w:author="Manuel Hergenröder" w:date="2020-07-16T16:26:00Z">
              <w:rPr>
                <w:rFonts w:ascii="Consolas" w:hAnsi="Consolas"/>
                <w:color w:val="000000"/>
              </w:rPr>
            </w:rPrChange>
          </w:rPr>
          <w:t>[] </w:t>
        </w:r>
        <w:r w:rsidRPr="00625FEA">
          <w:rPr>
            <w:rFonts w:ascii="Consolas" w:hAnsi="Consolas"/>
            <w:color w:val="1F377F"/>
            <w:sz w:val="18"/>
            <w:szCs w:val="18"/>
            <w:lang w:val="en-US"/>
            <w:rPrChange w:id="6928" w:author="Manuel Hergenröder" w:date="2020-07-16T16:26:00Z">
              <w:rPr>
                <w:rFonts w:ascii="Consolas" w:hAnsi="Consolas"/>
                <w:color w:val="1F377F"/>
              </w:rPr>
            </w:rPrChange>
          </w:rPr>
          <w:t>real</w:t>
        </w:r>
        <w:r w:rsidRPr="00625FEA">
          <w:rPr>
            <w:rFonts w:ascii="Consolas" w:hAnsi="Consolas"/>
            <w:color w:val="000000"/>
            <w:sz w:val="18"/>
            <w:szCs w:val="18"/>
            <w:lang w:val="en-US"/>
            <w:rPrChange w:id="6929" w:author="Manuel Hergenröder" w:date="2020-07-16T16:26:00Z">
              <w:rPr>
                <w:rFonts w:ascii="Consolas" w:hAnsi="Consolas"/>
                <w:color w:val="000000"/>
              </w:rPr>
            </w:rPrChange>
          </w:rPr>
          <w:t>)</w:t>
        </w:r>
      </w:ins>
    </w:p>
    <w:p w14:paraId="2D54A102" w14:textId="77777777" w:rsidR="008F67FA" w:rsidRPr="00625FEA" w:rsidRDefault="008F67FA" w:rsidP="008F67FA">
      <w:pPr>
        <w:pStyle w:val="HTMLPreformatted"/>
        <w:shd w:val="clear" w:color="auto" w:fill="FFFFFF"/>
        <w:rPr>
          <w:ins w:id="6930" w:author="Manuel Hergenröder" w:date="2020-07-16T16:22:00Z"/>
          <w:rFonts w:ascii="Consolas" w:hAnsi="Consolas"/>
          <w:color w:val="000000"/>
          <w:sz w:val="18"/>
          <w:szCs w:val="18"/>
          <w:lang w:val="en-US"/>
          <w:rPrChange w:id="6931" w:author="Manuel Hergenröder" w:date="2020-07-16T16:26:00Z">
            <w:rPr>
              <w:ins w:id="6932" w:author="Manuel Hergenröder" w:date="2020-07-16T16:22:00Z"/>
              <w:rFonts w:ascii="Consolas" w:hAnsi="Consolas"/>
              <w:color w:val="000000"/>
            </w:rPr>
          </w:rPrChange>
        </w:rPr>
      </w:pPr>
      <w:ins w:id="6933" w:author="Manuel Hergenröder" w:date="2020-07-16T16:22:00Z">
        <w:r w:rsidRPr="00625FEA">
          <w:rPr>
            <w:rFonts w:ascii="Consolas" w:hAnsi="Consolas"/>
            <w:color w:val="000000"/>
            <w:sz w:val="18"/>
            <w:szCs w:val="18"/>
            <w:lang w:val="en-US"/>
            <w:rPrChange w:id="6934" w:author="Manuel Hergenröder" w:date="2020-07-16T16:26:00Z">
              <w:rPr>
                <w:rFonts w:ascii="Consolas" w:hAnsi="Consolas"/>
                <w:color w:val="000000"/>
              </w:rPr>
            </w:rPrChange>
          </w:rPr>
          <w:t>    {</w:t>
        </w:r>
      </w:ins>
    </w:p>
    <w:p w14:paraId="22B1A7FD" w14:textId="77777777" w:rsidR="008F67FA" w:rsidRPr="00625FEA" w:rsidRDefault="008F67FA" w:rsidP="008F67FA">
      <w:pPr>
        <w:pStyle w:val="HTMLPreformatted"/>
        <w:shd w:val="clear" w:color="auto" w:fill="FFFFFF"/>
        <w:rPr>
          <w:ins w:id="6935" w:author="Manuel Hergenröder" w:date="2020-07-16T16:22:00Z"/>
          <w:rFonts w:ascii="Consolas" w:hAnsi="Consolas"/>
          <w:color w:val="000000"/>
          <w:sz w:val="18"/>
          <w:szCs w:val="18"/>
          <w:lang w:val="en-US"/>
          <w:rPrChange w:id="6936" w:author="Manuel Hergenröder" w:date="2020-07-16T16:26:00Z">
            <w:rPr>
              <w:ins w:id="6937" w:author="Manuel Hergenröder" w:date="2020-07-16T16:22:00Z"/>
              <w:rFonts w:ascii="Consolas" w:hAnsi="Consolas"/>
              <w:color w:val="000000"/>
            </w:rPr>
          </w:rPrChange>
        </w:rPr>
      </w:pPr>
      <w:ins w:id="6938" w:author="Manuel Hergenröder" w:date="2020-07-16T16:22:00Z">
        <w:r w:rsidRPr="00625FEA">
          <w:rPr>
            <w:rFonts w:ascii="Consolas" w:hAnsi="Consolas"/>
            <w:color w:val="000000"/>
            <w:sz w:val="18"/>
            <w:szCs w:val="18"/>
            <w:lang w:val="en-US"/>
            <w:rPrChange w:id="6939" w:author="Manuel Hergenröder" w:date="2020-07-16T16:26:00Z">
              <w:rPr>
                <w:rFonts w:ascii="Consolas" w:hAnsi="Consolas"/>
                <w:color w:val="000000"/>
              </w:rPr>
            </w:rPrChange>
          </w:rPr>
          <w:t>        </w:t>
        </w:r>
        <w:r w:rsidRPr="00625FEA">
          <w:rPr>
            <w:rFonts w:ascii="Consolas" w:hAnsi="Consolas"/>
            <w:color w:val="0000FF"/>
            <w:sz w:val="18"/>
            <w:szCs w:val="18"/>
            <w:lang w:val="en-US"/>
            <w:rPrChange w:id="6940" w:author="Manuel Hergenröder" w:date="2020-07-16T16:26:00Z">
              <w:rPr>
                <w:rFonts w:ascii="Consolas" w:hAnsi="Consolas"/>
                <w:color w:val="0000FF"/>
              </w:rPr>
            </w:rPrChange>
          </w:rPr>
          <w:t>int</w:t>
        </w:r>
        <w:r w:rsidRPr="00625FEA">
          <w:rPr>
            <w:rFonts w:ascii="Consolas" w:hAnsi="Consolas"/>
            <w:color w:val="000000"/>
            <w:sz w:val="18"/>
            <w:szCs w:val="18"/>
            <w:lang w:val="en-US"/>
            <w:rPrChange w:id="6941" w:author="Manuel Hergenröder" w:date="2020-07-16T16:26:00Z">
              <w:rPr>
                <w:rFonts w:ascii="Consolas" w:hAnsi="Consolas"/>
                <w:color w:val="000000"/>
              </w:rPr>
            </w:rPrChange>
          </w:rPr>
          <w:t> </w:t>
        </w:r>
        <w:r w:rsidRPr="00625FEA">
          <w:rPr>
            <w:rFonts w:ascii="Consolas" w:hAnsi="Consolas"/>
            <w:color w:val="1F377F"/>
            <w:sz w:val="18"/>
            <w:szCs w:val="18"/>
            <w:lang w:val="en-US"/>
            <w:rPrChange w:id="6942" w:author="Manuel Hergenröder" w:date="2020-07-16T16:26:00Z">
              <w:rPr>
                <w:rFonts w:ascii="Consolas" w:hAnsi="Consolas"/>
                <w:color w:val="1F377F"/>
              </w:rPr>
            </w:rPrChange>
          </w:rPr>
          <w:t>n</w:t>
        </w:r>
        <w:r w:rsidRPr="00625FEA">
          <w:rPr>
            <w:rFonts w:ascii="Consolas" w:hAnsi="Consolas"/>
            <w:color w:val="000000"/>
            <w:sz w:val="18"/>
            <w:szCs w:val="18"/>
            <w:lang w:val="en-US"/>
            <w:rPrChange w:id="6943" w:author="Manuel Hergenröder" w:date="2020-07-16T16:26:00Z">
              <w:rPr>
                <w:rFonts w:ascii="Consolas" w:hAnsi="Consolas"/>
                <w:color w:val="000000"/>
              </w:rPr>
            </w:rPrChange>
          </w:rPr>
          <w:t> = </w:t>
        </w:r>
        <w:r w:rsidRPr="00625FEA">
          <w:rPr>
            <w:rFonts w:ascii="Consolas" w:hAnsi="Consolas"/>
            <w:color w:val="1F377F"/>
            <w:sz w:val="18"/>
            <w:szCs w:val="18"/>
            <w:lang w:val="en-US"/>
            <w:rPrChange w:id="6944" w:author="Manuel Hergenröder" w:date="2020-07-16T16:26:00Z">
              <w:rPr>
                <w:rFonts w:ascii="Consolas" w:hAnsi="Consolas"/>
                <w:color w:val="1F377F"/>
              </w:rPr>
            </w:rPrChange>
          </w:rPr>
          <w:t>real</w:t>
        </w:r>
        <w:r w:rsidRPr="00625FEA">
          <w:rPr>
            <w:rFonts w:ascii="Consolas" w:hAnsi="Consolas"/>
            <w:color w:val="000000"/>
            <w:sz w:val="18"/>
            <w:szCs w:val="18"/>
            <w:lang w:val="en-US"/>
            <w:rPrChange w:id="6945" w:author="Manuel Hergenröder" w:date="2020-07-16T16:26:00Z">
              <w:rPr>
                <w:rFonts w:ascii="Consolas" w:hAnsi="Consolas"/>
                <w:color w:val="000000"/>
              </w:rPr>
            </w:rPrChange>
          </w:rPr>
          <w:t>.Length;</w:t>
        </w:r>
      </w:ins>
    </w:p>
    <w:p w14:paraId="14865BB8" w14:textId="77777777" w:rsidR="008F67FA" w:rsidRPr="00625FEA" w:rsidRDefault="008F67FA" w:rsidP="008F67FA">
      <w:pPr>
        <w:pStyle w:val="HTMLPreformatted"/>
        <w:shd w:val="clear" w:color="auto" w:fill="FFFFFF"/>
        <w:rPr>
          <w:ins w:id="6946" w:author="Manuel Hergenröder" w:date="2020-07-16T16:22:00Z"/>
          <w:rFonts w:ascii="Consolas" w:hAnsi="Consolas"/>
          <w:color w:val="000000"/>
          <w:sz w:val="18"/>
          <w:szCs w:val="18"/>
          <w:lang w:val="en-US"/>
          <w:rPrChange w:id="6947" w:author="Manuel Hergenröder" w:date="2020-07-16T16:26:00Z">
            <w:rPr>
              <w:ins w:id="6948" w:author="Manuel Hergenröder" w:date="2020-07-16T16:22:00Z"/>
              <w:rFonts w:ascii="Consolas" w:hAnsi="Consolas"/>
              <w:color w:val="000000"/>
            </w:rPr>
          </w:rPrChange>
        </w:rPr>
      </w:pPr>
      <w:ins w:id="6949" w:author="Manuel Hergenröder" w:date="2020-07-16T16:22:00Z">
        <w:r w:rsidRPr="00625FEA">
          <w:rPr>
            <w:rFonts w:ascii="Consolas" w:hAnsi="Consolas"/>
            <w:color w:val="000000"/>
            <w:sz w:val="18"/>
            <w:szCs w:val="18"/>
            <w:lang w:val="en-US"/>
            <w:rPrChange w:id="6950" w:author="Manuel Hergenröder" w:date="2020-07-16T16:26:00Z">
              <w:rPr>
                <w:rFonts w:ascii="Consolas" w:hAnsi="Consolas"/>
                <w:color w:val="000000"/>
              </w:rPr>
            </w:rPrChange>
          </w:rPr>
          <w:t xml:space="preserve"> </w:t>
        </w:r>
      </w:ins>
    </w:p>
    <w:p w14:paraId="01796E46" w14:textId="77777777" w:rsidR="008F67FA" w:rsidRPr="00625FEA" w:rsidRDefault="008F67FA" w:rsidP="008F67FA">
      <w:pPr>
        <w:pStyle w:val="HTMLPreformatted"/>
        <w:shd w:val="clear" w:color="auto" w:fill="FFFFFF"/>
        <w:rPr>
          <w:ins w:id="6951" w:author="Manuel Hergenröder" w:date="2020-07-16T16:22:00Z"/>
          <w:rFonts w:ascii="Consolas" w:hAnsi="Consolas"/>
          <w:color w:val="000000"/>
          <w:sz w:val="18"/>
          <w:szCs w:val="18"/>
          <w:lang w:val="en-US"/>
          <w:rPrChange w:id="6952" w:author="Manuel Hergenröder" w:date="2020-07-16T16:26:00Z">
            <w:rPr>
              <w:ins w:id="6953" w:author="Manuel Hergenröder" w:date="2020-07-16T16:22:00Z"/>
              <w:rFonts w:ascii="Consolas" w:hAnsi="Consolas"/>
              <w:color w:val="000000"/>
            </w:rPr>
          </w:rPrChange>
        </w:rPr>
      </w:pPr>
      <w:ins w:id="6954" w:author="Manuel Hergenröder" w:date="2020-07-16T16:22:00Z">
        <w:r w:rsidRPr="00625FEA">
          <w:rPr>
            <w:rFonts w:ascii="Consolas" w:hAnsi="Consolas"/>
            <w:color w:val="000000"/>
            <w:sz w:val="18"/>
            <w:szCs w:val="18"/>
            <w:lang w:val="en-US"/>
            <w:rPrChange w:id="6955" w:author="Manuel Hergenröder" w:date="2020-07-16T16:26:00Z">
              <w:rPr>
                <w:rFonts w:ascii="Consolas" w:hAnsi="Consolas"/>
                <w:color w:val="000000"/>
              </w:rPr>
            </w:rPrChange>
          </w:rPr>
          <w:t>        </w:t>
        </w:r>
        <w:r w:rsidRPr="00625FEA">
          <w:rPr>
            <w:rFonts w:ascii="Consolas" w:hAnsi="Consolas"/>
            <w:color w:val="0000FF"/>
            <w:sz w:val="18"/>
            <w:szCs w:val="18"/>
            <w:lang w:val="en-US"/>
            <w:rPrChange w:id="6956"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957" w:author="Manuel Hergenröder" w:date="2020-07-16T16:26:00Z">
              <w:rPr>
                <w:rFonts w:ascii="Consolas" w:hAnsi="Consolas"/>
                <w:color w:val="000000"/>
              </w:rPr>
            </w:rPrChange>
          </w:rPr>
          <w:t>[] </w:t>
        </w:r>
        <w:r w:rsidRPr="00625FEA">
          <w:rPr>
            <w:rFonts w:ascii="Consolas" w:hAnsi="Consolas"/>
            <w:color w:val="1F377F"/>
            <w:sz w:val="18"/>
            <w:szCs w:val="18"/>
            <w:lang w:val="en-US"/>
            <w:rPrChange w:id="6958" w:author="Manuel Hergenröder" w:date="2020-07-16T16:26:00Z">
              <w:rPr>
                <w:rFonts w:ascii="Consolas" w:hAnsi="Consolas"/>
                <w:color w:val="1F377F"/>
              </w:rPr>
            </w:rPrChange>
          </w:rPr>
          <w:t>comp</w:t>
        </w:r>
        <w:r w:rsidRPr="00625FEA">
          <w:rPr>
            <w:rFonts w:ascii="Consolas" w:hAnsi="Consolas"/>
            <w:color w:val="000000"/>
            <w:sz w:val="18"/>
            <w:szCs w:val="18"/>
            <w:lang w:val="en-US"/>
            <w:rPrChange w:id="6959" w:author="Manuel Hergenröder" w:date="2020-07-16T16:26:00Z">
              <w:rPr>
                <w:rFonts w:ascii="Consolas" w:hAnsi="Consolas"/>
                <w:color w:val="000000"/>
              </w:rPr>
            </w:rPrChange>
          </w:rPr>
          <w:t> = </w:t>
        </w:r>
        <w:r w:rsidRPr="00625FEA">
          <w:rPr>
            <w:rFonts w:ascii="Consolas" w:hAnsi="Consolas"/>
            <w:color w:val="0000FF"/>
            <w:sz w:val="18"/>
            <w:szCs w:val="18"/>
            <w:lang w:val="en-US"/>
            <w:rPrChange w:id="6960" w:author="Manuel Hergenröder" w:date="2020-07-16T16:26:00Z">
              <w:rPr>
                <w:rFonts w:ascii="Consolas" w:hAnsi="Consolas"/>
                <w:color w:val="0000FF"/>
              </w:rPr>
            </w:rPrChange>
          </w:rPr>
          <w:t>new</w:t>
        </w:r>
        <w:r w:rsidRPr="00625FEA">
          <w:rPr>
            <w:rFonts w:ascii="Consolas" w:hAnsi="Consolas"/>
            <w:color w:val="000000"/>
            <w:sz w:val="18"/>
            <w:szCs w:val="18"/>
            <w:lang w:val="en-US"/>
            <w:rPrChange w:id="6961" w:author="Manuel Hergenröder" w:date="2020-07-16T16:26:00Z">
              <w:rPr>
                <w:rFonts w:ascii="Consolas" w:hAnsi="Consolas"/>
                <w:color w:val="000000"/>
              </w:rPr>
            </w:rPrChange>
          </w:rPr>
          <w:t> </w:t>
        </w:r>
        <w:r w:rsidRPr="00625FEA">
          <w:rPr>
            <w:rFonts w:ascii="Consolas" w:hAnsi="Consolas"/>
            <w:color w:val="0000FF"/>
            <w:sz w:val="18"/>
            <w:szCs w:val="18"/>
            <w:lang w:val="en-US"/>
            <w:rPrChange w:id="6962"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6963" w:author="Manuel Hergenröder" w:date="2020-07-16T16:26:00Z">
              <w:rPr>
                <w:rFonts w:ascii="Consolas" w:hAnsi="Consolas"/>
                <w:color w:val="000000"/>
              </w:rPr>
            </w:rPrChange>
          </w:rPr>
          <w:t>[</w:t>
        </w:r>
        <w:r w:rsidRPr="00625FEA">
          <w:rPr>
            <w:rFonts w:ascii="Consolas" w:hAnsi="Consolas"/>
            <w:color w:val="1F377F"/>
            <w:sz w:val="18"/>
            <w:szCs w:val="18"/>
            <w:lang w:val="en-US"/>
            <w:rPrChange w:id="6964" w:author="Manuel Hergenröder" w:date="2020-07-16T16:26:00Z">
              <w:rPr>
                <w:rFonts w:ascii="Consolas" w:hAnsi="Consolas"/>
                <w:color w:val="1F377F"/>
              </w:rPr>
            </w:rPrChange>
          </w:rPr>
          <w:t>n</w:t>
        </w:r>
        <w:r w:rsidRPr="00625FEA">
          <w:rPr>
            <w:rFonts w:ascii="Consolas" w:hAnsi="Consolas"/>
            <w:color w:val="000000"/>
            <w:sz w:val="18"/>
            <w:szCs w:val="18"/>
            <w:lang w:val="en-US"/>
            <w:rPrChange w:id="6965" w:author="Manuel Hergenröder" w:date="2020-07-16T16:26:00Z">
              <w:rPr>
                <w:rFonts w:ascii="Consolas" w:hAnsi="Consolas"/>
                <w:color w:val="000000"/>
              </w:rPr>
            </w:rPrChange>
          </w:rPr>
          <w:t> * 2];</w:t>
        </w:r>
      </w:ins>
    </w:p>
    <w:p w14:paraId="2A883166" w14:textId="77777777" w:rsidR="008F67FA" w:rsidRPr="00625FEA" w:rsidRDefault="008F67FA" w:rsidP="008F67FA">
      <w:pPr>
        <w:pStyle w:val="HTMLPreformatted"/>
        <w:shd w:val="clear" w:color="auto" w:fill="FFFFFF"/>
        <w:rPr>
          <w:ins w:id="6966" w:author="Manuel Hergenröder" w:date="2020-07-16T16:22:00Z"/>
          <w:rFonts w:ascii="Consolas" w:hAnsi="Consolas"/>
          <w:color w:val="000000"/>
          <w:sz w:val="18"/>
          <w:szCs w:val="18"/>
          <w:lang w:val="en-US"/>
          <w:rPrChange w:id="6967" w:author="Manuel Hergenröder" w:date="2020-07-16T16:26:00Z">
            <w:rPr>
              <w:ins w:id="6968" w:author="Manuel Hergenröder" w:date="2020-07-16T16:22:00Z"/>
              <w:rFonts w:ascii="Consolas" w:hAnsi="Consolas"/>
              <w:color w:val="000000"/>
            </w:rPr>
          </w:rPrChange>
        </w:rPr>
      </w:pPr>
      <w:ins w:id="6969" w:author="Manuel Hergenröder" w:date="2020-07-16T16:22:00Z">
        <w:r w:rsidRPr="00625FEA">
          <w:rPr>
            <w:rFonts w:ascii="Consolas" w:hAnsi="Consolas"/>
            <w:color w:val="000000"/>
            <w:sz w:val="18"/>
            <w:szCs w:val="18"/>
            <w:lang w:val="en-US"/>
            <w:rPrChange w:id="6970" w:author="Manuel Hergenröder" w:date="2020-07-16T16:26:00Z">
              <w:rPr>
                <w:rFonts w:ascii="Consolas" w:hAnsi="Consolas"/>
                <w:color w:val="000000"/>
              </w:rPr>
            </w:rPrChange>
          </w:rPr>
          <w:t>        </w:t>
        </w:r>
        <w:r w:rsidRPr="00625FEA">
          <w:rPr>
            <w:rFonts w:ascii="Consolas" w:hAnsi="Consolas"/>
            <w:color w:val="8F08C4"/>
            <w:sz w:val="18"/>
            <w:szCs w:val="18"/>
            <w:lang w:val="en-US"/>
            <w:rPrChange w:id="6971" w:author="Manuel Hergenröder" w:date="2020-07-16T16:26:00Z">
              <w:rPr>
                <w:rFonts w:ascii="Consolas" w:hAnsi="Consolas"/>
                <w:color w:val="8F08C4"/>
              </w:rPr>
            </w:rPrChange>
          </w:rPr>
          <w:t>for</w:t>
        </w:r>
        <w:r w:rsidRPr="00625FEA">
          <w:rPr>
            <w:rFonts w:ascii="Consolas" w:hAnsi="Consolas"/>
            <w:color w:val="000000"/>
            <w:sz w:val="18"/>
            <w:szCs w:val="18"/>
            <w:lang w:val="en-US"/>
            <w:rPrChange w:id="6972" w:author="Manuel Hergenröder" w:date="2020-07-16T16:26:00Z">
              <w:rPr>
                <w:rFonts w:ascii="Consolas" w:hAnsi="Consolas"/>
                <w:color w:val="000000"/>
              </w:rPr>
            </w:rPrChange>
          </w:rPr>
          <w:t> (</w:t>
        </w:r>
        <w:r w:rsidRPr="00625FEA">
          <w:rPr>
            <w:rFonts w:ascii="Consolas" w:hAnsi="Consolas"/>
            <w:color w:val="0000FF"/>
            <w:sz w:val="18"/>
            <w:szCs w:val="18"/>
            <w:lang w:val="en-US"/>
            <w:rPrChange w:id="6973" w:author="Manuel Hergenröder" w:date="2020-07-16T16:26:00Z">
              <w:rPr>
                <w:rFonts w:ascii="Consolas" w:hAnsi="Consolas"/>
                <w:color w:val="0000FF"/>
              </w:rPr>
            </w:rPrChange>
          </w:rPr>
          <w:t>int</w:t>
        </w:r>
        <w:r w:rsidRPr="00625FEA">
          <w:rPr>
            <w:rFonts w:ascii="Consolas" w:hAnsi="Consolas"/>
            <w:color w:val="000000"/>
            <w:sz w:val="18"/>
            <w:szCs w:val="18"/>
            <w:lang w:val="en-US"/>
            <w:rPrChange w:id="6974" w:author="Manuel Hergenröder" w:date="2020-07-16T16:26:00Z">
              <w:rPr>
                <w:rFonts w:ascii="Consolas" w:hAnsi="Consolas"/>
                <w:color w:val="000000"/>
              </w:rPr>
            </w:rPrChange>
          </w:rPr>
          <w:t> </w:t>
        </w:r>
        <w:r w:rsidRPr="00625FEA">
          <w:rPr>
            <w:rFonts w:ascii="Consolas" w:hAnsi="Consolas"/>
            <w:color w:val="1F377F"/>
            <w:sz w:val="18"/>
            <w:szCs w:val="18"/>
            <w:lang w:val="en-US"/>
            <w:rPrChange w:id="6975" w:author="Manuel Hergenröder" w:date="2020-07-16T16:26:00Z">
              <w:rPr>
                <w:rFonts w:ascii="Consolas" w:hAnsi="Consolas"/>
                <w:color w:val="1F377F"/>
              </w:rPr>
            </w:rPrChange>
          </w:rPr>
          <w:t>i</w:t>
        </w:r>
        <w:r w:rsidRPr="00625FEA">
          <w:rPr>
            <w:rFonts w:ascii="Consolas" w:hAnsi="Consolas"/>
            <w:color w:val="000000"/>
            <w:sz w:val="18"/>
            <w:szCs w:val="18"/>
            <w:lang w:val="en-US"/>
            <w:rPrChange w:id="6976" w:author="Manuel Hergenröder" w:date="2020-07-16T16:26:00Z">
              <w:rPr>
                <w:rFonts w:ascii="Consolas" w:hAnsi="Consolas"/>
                <w:color w:val="000000"/>
              </w:rPr>
            </w:rPrChange>
          </w:rPr>
          <w:t> = 0; </w:t>
        </w:r>
        <w:r w:rsidRPr="00625FEA">
          <w:rPr>
            <w:rFonts w:ascii="Consolas" w:hAnsi="Consolas"/>
            <w:color w:val="1F377F"/>
            <w:sz w:val="18"/>
            <w:szCs w:val="18"/>
            <w:lang w:val="en-US"/>
            <w:rPrChange w:id="6977" w:author="Manuel Hergenröder" w:date="2020-07-16T16:26:00Z">
              <w:rPr>
                <w:rFonts w:ascii="Consolas" w:hAnsi="Consolas"/>
                <w:color w:val="1F377F"/>
              </w:rPr>
            </w:rPrChange>
          </w:rPr>
          <w:t>i</w:t>
        </w:r>
        <w:r w:rsidRPr="00625FEA">
          <w:rPr>
            <w:rFonts w:ascii="Consolas" w:hAnsi="Consolas"/>
            <w:color w:val="000000"/>
            <w:sz w:val="18"/>
            <w:szCs w:val="18"/>
            <w:lang w:val="en-US"/>
            <w:rPrChange w:id="6978" w:author="Manuel Hergenröder" w:date="2020-07-16T16:26:00Z">
              <w:rPr>
                <w:rFonts w:ascii="Consolas" w:hAnsi="Consolas"/>
                <w:color w:val="000000"/>
              </w:rPr>
            </w:rPrChange>
          </w:rPr>
          <w:t> &lt; </w:t>
        </w:r>
        <w:r w:rsidRPr="00625FEA">
          <w:rPr>
            <w:rFonts w:ascii="Consolas" w:hAnsi="Consolas"/>
            <w:color w:val="1F377F"/>
            <w:sz w:val="18"/>
            <w:szCs w:val="18"/>
            <w:lang w:val="en-US"/>
            <w:rPrChange w:id="6979" w:author="Manuel Hergenröder" w:date="2020-07-16T16:26:00Z">
              <w:rPr>
                <w:rFonts w:ascii="Consolas" w:hAnsi="Consolas"/>
                <w:color w:val="1F377F"/>
              </w:rPr>
            </w:rPrChange>
          </w:rPr>
          <w:t>n</w:t>
        </w:r>
        <w:r w:rsidRPr="00625FEA">
          <w:rPr>
            <w:rFonts w:ascii="Consolas" w:hAnsi="Consolas"/>
            <w:color w:val="000000"/>
            <w:sz w:val="18"/>
            <w:szCs w:val="18"/>
            <w:lang w:val="en-US"/>
            <w:rPrChange w:id="6980" w:author="Manuel Hergenröder" w:date="2020-07-16T16:26:00Z">
              <w:rPr>
                <w:rFonts w:ascii="Consolas" w:hAnsi="Consolas"/>
                <w:color w:val="000000"/>
              </w:rPr>
            </w:rPrChange>
          </w:rPr>
          <w:t>; </w:t>
        </w:r>
        <w:r w:rsidRPr="00625FEA">
          <w:rPr>
            <w:rFonts w:ascii="Consolas" w:hAnsi="Consolas"/>
            <w:color w:val="1F377F"/>
            <w:sz w:val="18"/>
            <w:szCs w:val="18"/>
            <w:lang w:val="en-US"/>
            <w:rPrChange w:id="6981" w:author="Manuel Hergenröder" w:date="2020-07-16T16:26:00Z">
              <w:rPr>
                <w:rFonts w:ascii="Consolas" w:hAnsi="Consolas"/>
                <w:color w:val="1F377F"/>
              </w:rPr>
            </w:rPrChange>
          </w:rPr>
          <w:t>i</w:t>
        </w:r>
        <w:r w:rsidRPr="00625FEA">
          <w:rPr>
            <w:rFonts w:ascii="Consolas" w:hAnsi="Consolas"/>
            <w:color w:val="000000"/>
            <w:sz w:val="18"/>
            <w:szCs w:val="18"/>
            <w:lang w:val="en-US"/>
            <w:rPrChange w:id="6982" w:author="Manuel Hergenröder" w:date="2020-07-16T16:26:00Z">
              <w:rPr>
                <w:rFonts w:ascii="Consolas" w:hAnsi="Consolas"/>
                <w:color w:val="000000"/>
              </w:rPr>
            </w:rPrChange>
          </w:rPr>
          <w:t>++)</w:t>
        </w:r>
      </w:ins>
    </w:p>
    <w:p w14:paraId="45DBD1D9" w14:textId="77777777" w:rsidR="008F67FA" w:rsidRPr="00625FEA" w:rsidRDefault="008F67FA" w:rsidP="008F67FA">
      <w:pPr>
        <w:pStyle w:val="HTMLPreformatted"/>
        <w:shd w:val="clear" w:color="auto" w:fill="FFFFFF"/>
        <w:rPr>
          <w:ins w:id="6983" w:author="Manuel Hergenröder" w:date="2020-07-16T16:22:00Z"/>
          <w:rFonts w:ascii="Consolas" w:hAnsi="Consolas"/>
          <w:color w:val="000000"/>
          <w:sz w:val="18"/>
          <w:szCs w:val="18"/>
          <w:lang w:val="en-US"/>
          <w:rPrChange w:id="6984" w:author="Manuel Hergenröder" w:date="2020-07-16T16:26:00Z">
            <w:rPr>
              <w:ins w:id="6985" w:author="Manuel Hergenröder" w:date="2020-07-16T16:22:00Z"/>
              <w:rFonts w:ascii="Consolas" w:hAnsi="Consolas"/>
              <w:color w:val="000000"/>
            </w:rPr>
          </w:rPrChange>
        </w:rPr>
      </w:pPr>
      <w:ins w:id="6986" w:author="Manuel Hergenröder" w:date="2020-07-16T16:22:00Z">
        <w:r w:rsidRPr="00625FEA">
          <w:rPr>
            <w:rFonts w:ascii="Consolas" w:hAnsi="Consolas"/>
            <w:color w:val="000000"/>
            <w:sz w:val="18"/>
            <w:szCs w:val="18"/>
            <w:lang w:val="en-US"/>
            <w:rPrChange w:id="6987" w:author="Manuel Hergenröder" w:date="2020-07-16T16:26:00Z">
              <w:rPr>
                <w:rFonts w:ascii="Consolas" w:hAnsi="Consolas"/>
                <w:color w:val="000000"/>
              </w:rPr>
            </w:rPrChange>
          </w:rPr>
          <w:t>        {</w:t>
        </w:r>
      </w:ins>
    </w:p>
    <w:p w14:paraId="1D0E553A" w14:textId="77777777" w:rsidR="008F67FA" w:rsidRPr="00625FEA" w:rsidRDefault="008F67FA" w:rsidP="008F67FA">
      <w:pPr>
        <w:pStyle w:val="HTMLPreformatted"/>
        <w:shd w:val="clear" w:color="auto" w:fill="FFFFFF"/>
        <w:rPr>
          <w:ins w:id="6988" w:author="Manuel Hergenröder" w:date="2020-07-16T16:22:00Z"/>
          <w:rFonts w:ascii="Consolas" w:hAnsi="Consolas"/>
          <w:color w:val="000000"/>
          <w:sz w:val="18"/>
          <w:szCs w:val="18"/>
          <w:lang w:val="en-US"/>
          <w:rPrChange w:id="6989" w:author="Manuel Hergenröder" w:date="2020-07-16T16:26:00Z">
            <w:rPr>
              <w:ins w:id="6990" w:author="Manuel Hergenröder" w:date="2020-07-16T16:22:00Z"/>
              <w:rFonts w:ascii="Consolas" w:hAnsi="Consolas"/>
              <w:color w:val="000000"/>
            </w:rPr>
          </w:rPrChange>
        </w:rPr>
      </w:pPr>
      <w:ins w:id="6991" w:author="Manuel Hergenröder" w:date="2020-07-16T16:22:00Z">
        <w:r w:rsidRPr="00625FEA">
          <w:rPr>
            <w:rFonts w:ascii="Consolas" w:hAnsi="Consolas"/>
            <w:color w:val="000000"/>
            <w:sz w:val="18"/>
            <w:szCs w:val="18"/>
            <w:lang w:val="en-US"/>
            <w:rPrChange w:id="6992" w:author="Manuel Hergenröder" w:date="2020-07-16T16:26:00Z">
              <w:rPr>
                <w:rFonts w:ascii="Consolas" w:hAnsi="Consolas"/>
                <w:color w:val="000000"/>
              </w:rPr>
            </w:rPrChange>
          </w:rPr>
          <w:t>            </w:t>
        </w:r>
        <w:r w:rsidRPr="00625FEA">
          <w:rPr>
            <w:rFonts w:ascii="Consolas" w:hAnsi="Consolas"/>
            <w:color w:val="1F377F"/>
            <w:sz w:val="18"/>
            <w:szCs w:val="18"/>
            <w:lang w:val="en-US"/>
            <w:rPrChange w:id="6993" w:author="Manuel Hergenröder" w:date="2020-07-16T16:26:00Z">
              <w:rPr>
                <w:rFonts w:ascii="Consolas" w:hAnsi="Consolas"/>
                <w:color w:val="1F377F"/>
              </w:rPr>
            </w:rPrChange>
          </w:rPr>
          <w:t>comp</w:t>
        </w:r>
        <w:r w:rsidRPr="00625FEA">
          <w:rPr>
            <w:rFonts w:ascii="Consolas" w:hAnsi="Consolas"/>
            <w:color w:val="000000"/>
            <w:sz w:val="18"/>
            <w:szCs w:val="18"/>
            <w:lang w:val="en-US"/>
            <w:rPrChange w:id="6994" w:author="Manuel Hergenröder" w:date="2020-07-16T16:26:00Z">
              <w:rPr>
                <w:rFonts w:ascii="Consolas" w:hAnsi="Consolas"/>
                <w:color w:val="000000"/>
              </w:rPr>
            </w:rPrChange>
          </w:rPr>
          <w:t>[2 * </w:t>
        </w:r>
        <w:r w:rsidRPr="00625FEA">
          <w:rPr>
            <w:rFonts w:ascii="Consolas" w:hAnsi="Consolas"/>
            <w:color w:val="1F377F"/>
            <w:sz w:val="18"/>
            <w:szCs w:val="18"/>
            <w:lang w:val="en-US"/>
            <w:rPrChange w:id="6995" w:author="Manuel Hergenröder" w:date="2020-07-16T16:26:00Z">
              <w:rPr>
                <w:rFonts w:ascii="Consolas" w:hAnsi="Consolas"/>
                <w:color w:val="1F377F"/>
              </w:rPr>
            </w:rPrChange>
          </w:rPr>
          <w:t>i</w:t>
        </w:r>
        <w:r w:rsidRPr="00625FEA">
          <w:rPr>
            <w:rFonts w:ascii="Consolas" w:hAnsi="Consolas"/>
            <w:color w:val="000000"/>
            <w:sz w:val="18"/>
            <w:szCs w:val="18"/>
            <w:lang w:val="en-US"/>
            <w:rPrChange w:id="6996" w:author="Manuel Hergenröder" w:date="2020-07-16T16:26:00Z">
              <w:rPr>
                <w:rFonts w:ascii="Consolas" w:hAnsi="Consolas"/>
                <w:color w:val="000000"/>
              </w:rPr>
            </w:rPrChange>
          </w:rPr>
          <w:t>] = </w:t>
        </w:r>
        <w:r w:rsidRPr="00625FEA">
          <w:rPr>
            <w:rFonts w:ascii="Consolas" w:hAnsi="Consolas"/>
            <w:color w:val="1F377F"/>
            <w:sz w:val="18"/>
            <w:szCs w:val="18"/>
            <w:lang w:val="en-US"/>
            <w:rPrChange w:id="6997" w:author="Manuel Hergenröder" w:date="2020-07-16T16:26:00Z">
              <w:rPr>
                <w:rFonts w:ascii="Consolas" w:hAnsi="Consolas"/>
                <w:color w:val="1F377F"/>
              </w:rPr>
            </w:rPrChange>
          </w:rPr>
          <w:t>real</w:t>
        </w:r>
        <w:r w:rsidRPr="00625FEA">
          <w:rPr>
            <w:rFonts w:ascii="Consolas" w:hAnsi="Consolas"/>
            <w:color w:val="000000"/>
            <w:sz w:val="18"/>
            <w:szCs w:val="18"/>
            <w:lang w:val="en-US"/>
            <w:rPrChange w:id="6998" w:author="Manuel Hergenröder" w:date="2020-07-16T16:26:00Z">
              <w:rPr>
                <w:rFonts w:ascii="Consolas" w:hAnsi="Consolas"/>
                <w:color w:val="000000"/>
              </w:rPr>
            </w:rPrChange>
          </w:rPr>
          <w:t>[</w:t>
        </w:r>
        <w:r w:rsidRPr="00625FEA">
          <w:rPr>
            <w:rFonts w:ascii="Consolas" w:hAnsi="Consolas"/>
            <w:color w:val="1F377F"/>
            <w:sz w:val="18"/>
            <w:szCs w:val="18"/>
            <w:lang w:val="en-US"/>
            <w:rPrChange w:id="6999" w:author="Manuel Hergenröder" w:date="2020-07-16T16:26:00Z">
              <w:rPr>
                <w:rFonts w:ascii="Consolas" w:hAnsi="Consolas"/>
                <w:color w:val="1F377F"/>
              </w:rPr>
            </w:rPrChange>
          </w:rPr>
          <w:t>i</w:t>
        </w:r>
        <w:r w:rsidRPr="00625FEA">
          <w:rPr>
            <w:rFonts w:ascii="Consolas" w:hAnsi="Consolas"/>
            <w:color w:val="000000"/>
            <w:sz w:val="18"/>
            <w:szCs w:val="18"/>
            <w:lang w:val="en-US"/>
            <w:rPrChange w:id="7000" w:author="Manuel Hergenröder" w:date="2020-07-16T16:26:00Z">
              <w:rPr>
                <w:rFonts w:ascii="Consolas" w:hAnsi="Consolas"/>
                <w:color w:val="000000"/>
              </w:rPr>
            </w:rPrChange>
          </w:rPr>
          <w:t>];</w:t>
        </w:r>
      </w:ins>
    </w:p>
    <w:p w14:paraId="49E856B4" w14:textId="77777777" w:rsidR="008F67FA" w:rsidRPr="00625FEA" w:rsidRDefault="008F67FA" w:rsidP="008F67FA">
      <w:pPr>
        <w:pStyle w:val="HTMLPreformatted"/>
        <w:shd w:val="clear" w:color="auto" w:fill="FFFFFF"/>
        <w:rPr>
          <w:ins w:id="7001" w:author="Manuel Hergenröder" w:date="2020-07-16T16:22:00Z"/>
          <w:rFonts w:ascii="Consolas" w:hAnsi="Consolas"/>
          <w:color w:val="000000"/>
          <w:sz w:val="18"/>
          <w:szCs w:val="18"/>
          <w:lang w:val="en-US"/>
          <w:rPrChange w:id="7002" w:author="Manuel Hergenröder" w:date="2020-07-16T16:26:00Z">
            <w:rPr>
              <w:ins w:id="7003" w:author="Manuel Hergenröder" w:date="2020-07-16T16:22:00Z"/>
              <w:rFonts w:ascii="Consolas" w:hAnsi="Consolas"/>
              <w:color w:val="000000"/>
            </w:rPr>
          </w:rPrChange>
        </w:rPr>
      </w:pPr>
      <w:ins w:id="7004" w:author="Manuel Hergenröder" w:date="2020-07-16T16:22:00Z">
        <w:r w:rsidRPr="00625FEA">
          <w:rPr>
            <w:rFonts w:ascii="Consolas" w:hAnsi="Consolas"/>
            <w:color w:val="000000"/>
            <w:sz w:val="18"/>
            <w:szCs w:val="18"/>
            <w:lang w:val="en-US"/>
            <w:rPrChange w:id="7005" w:author="Manuel Hergenröder" w:date="2020-07-16T16:26:00Z">
              <w:rPr>
                <w:rFonts w:ascii="Consolas" w:hAnsi="Consolas"/>
                <w:color w:val="000000"/>
              </w:rPr>
            </w:rPrChange>
          </w:rPr>
          <w:t>        }</w:t>
        </w:r>
      </w:ins>
    </w:p>
    <w:p w14:paraId="71531FEA" w14:textId="77777777" w:rsidR="008F67FA" w:rsidRPr="00625FEA" w:rsidRDefault="008F67FA" w:rsidP="008F67FA">
      <w:pPr>
        <w:pStyle w:val="HTMLPreformatted"/>
        <w:shd w:val="clear" w:color="auto" w:fill="FFFFFF"/>
        <w:rPr>
          <w:ins w:id="7006" w:author="Manuel Hergenröder" w:date="2020-07-16T16:22:00Z"/>
          <w:rFonts w:ascii="Consolas" w:hAnsi="Consolas"/>
          <w:color w:val="000000"/>
          <w:sz w:val="18"/>
          <w:szCs w:val="18"/>
          <w:lang w:val="en-US"/>
          <w:rPrChange w:id="7007" w:author="Manuel Hergenröder" w:date="2020-07-16T16:26:00Z">
            <w:rPr>
              <w:ins w:id="7008" w:author="Manuel Hergenröder" w:date="2020-07-16T16:22:00Z"/>
              <w:rFonts w:ascii="Consolas" w:hAnsi="Consolas"/>
              <w:color w:val="000000"/>
            </w:rPr>
          </w:rPrChange>
        </w:rPr>
      </w:pPr>
      <w:ins w:id="7009" w:author="Manuel Hergenröder" w:date="2020-07-16T16:22:00Z">
        <w:r w:rsidRPr="00625FEA">
          <w:rPr>
            <w:rFonts w:ascii="Consolas" w:hAnsi="Consolas"/>
            <w:color w:val="000000"/>
            <w:sz w:val="18"/>
            <w:szCs w:val="18"/>
            <w:lang w:val="en-US"/>
            <w:rPrChange w:id="7010" w:author="Manuel Hergenröder" w:date="2020-07-16T16:26:00Z">
              <w:rPr>
                <w:rFonts w:ascii="Consolas" w:hAnsi="Consolas"/>
                <w:color w:val="000000"/>
              </w:rPr>
            </w:rPrChange>
          </w:rPr>
          <w:t>        </w:t>
        </w:r>
        <w:r w:rsidRPr="00625FEA">
          <w:rPr>
            <w:rFonts w:ascii="Consolas" w:hAnsi="Consolas"/>
            <w:color w:val="8F08C4"/>
            <w:sz w:val="18"/>
            <w:szCs w:val="18"/>
            <w:lang w:val="en-US"/>
            <w:rPrChange w:id="7011" w:author="Manuel Hergenröder" w:date="2020-07-16T16:26:00Z">
              <w:rPr>
                <w:rFonts w:ascii="Consolas" w:hAnsi="Consolas"/>
                <w:color w:val="8F08C4"/>
              </w:rPr>
            </w:rPrChange>
          </w:rPr>
          <w:t>return</w:t>
        </w:r>
        <w:r w:rsidRPr="00625FEA">
          <w:rPr>
            <w:rFonts w:ascii="Consolas" w:hAnsi="Consolas"/>
            <w:color w:val="000000"/>
            <w:sz w:val="18"/>
            <w:szCs w:val="18"/>
            <w:lang w:val="en-US"/>
            <w:rPrChange w:id="7012" w:author="Manuel Hergenröder" w:date="2020-07-16T16:26:00Z">
              <w:rPr>
                <w:rFonts w:ascii="Consolas" w:hAnsi="Consolas"/>
                <w:color w:val="000000"/>
              </w:rPr>
            </w:rPrChange>
          </w:rPr>
          <w:t> </w:t>
        </w:r>
        <w:r w:rsidRPr="00625FEA">
          <w:rPr>
            <w:rFonts w:ascii="Consolas" w:hAnsi="Consolas"/>
            <w:color w:val="1F377F"/>
            <w:sz w:val="18"/>
            <w:szCs w:val="18"/>
            <w:lang w:val="en-US"/>
            <w:rPrChange w:id="7013" w:author="Manuel Hergenröder" w:date="2020-07-16T16:26:00Z">
              <w:rPr>
                <w:rFonts w:ascii="Consolas" w:hAnsi="Consolas"/>
                <w:color w:val="1F377F"/>
              </w:rPr>
            </w:rPrChange>
          </w:rPr>
          <w:t>comp</w:t>
        </w:r>
        <w:r w:rsidRPr="00625FEA">
          <w:rPr>
            <w:rFonts w:ascii="Consolas" w:hAnsi="Consolas"/>
            <w:color w:val="000000"/>
            <w:sz w:val="18"/>
            <w:szCs w:val="18"/>
            <w:lang w:val="en-US"/>
            <w:rPrChange w:id="7014" w:author="Manuel Hergenröder" w:date="2020-07-16T16:26:00Z">
              <w:rPr>
                <w:rFonts w:ascii="Consolas" w:hAnsi="Consolas"/>
                <w:color w:val="000000"/>
              </w:rPr>
            </w:rPrChange>
          </w:rPr>
          <w:t>;</w:t>
        </w:r>
      </w:ins>
    </w:p>
    <w:p w14:paraId="1CFC3CC3" w14:textId="77777777" w:rsidR="008F67FA" w:rsidRPr="00625FEA" w:rsidRDefault="008F67FA" w:rsidP="008F67FA">
      <w:pPr>
        <w:pStyle w:val="HTMLPreformatted"/>
        <w:shd w:val="clear" w:color="auto" w:fill="FFFFFF"/>
        <w:rPr>
          <w:ins w:id="7015" w:author="Manuel Hergenröder" w:date="2020-07-16T16:22:00Z"/>
          <w:rFonts w:ascii="Consolas" w:hAnsi="Consolas"/>
          <w:color w:val="000000"/>
          <w:sz w:val="18"/>
          <w:szCs w:val="18"/>
          <w:lang w:val="en-US"/>
          <w:rPrChange w:id="7016" w:author="Manuel Hergenröder" w:date="2020-07-16T16:26:00Z">
            <w:rPr>
              <w:ins w:id="7017" w:author="Manuel Hergenröder" w:date="2020-07-16T16:22:00Z"/>
              <w:rFonts w:ascii="Consolas" w:hAnsi="Consolas"/>
              <w:color w:val="000000"/>
            </w:rPr>
          </w:rPrChange>
        </w:rPr>
      </w:pPr>
      <w:ins w:id="7018" w:author="Manuel Hergenröder" w:date="2020-07-16T16:22:00Z">
        <w:r w:rsidRPr="00625FEA">
          <w:rPr>
            <w:rFonts w:ascii="Consolas" w:hAnsi="Consolas"/>
            <w:color w:val="000000"/>
            <w:sz w:val="18"/>
            <w:szCs w:val="18"/>
            <w:lang w:val="en-US"/>
            <w:rPrChange w:id="7019" w:author="Manuel Hergenröder" w:date="2020-07-16T16:26:00Z">
              <w:rPr>
                <w:rFonts w:ascii="Consolas" w:hAnsi="Consolas"/>
                <w:color w:val="000000"/>
              </w:rPr>
            </w:rPrChange>
          </w:rPr>
          <w:t>    }</w:t>
        </w:r>
      </w:ins>
    </w:p>
    <w:p w14:paraId="13B3B5EC" w14:textId="77777777" w:rsidR="008F67FA" w:rsidRPr="00625FEA" w:rsidRDefault="008F67FA" w:rsidP="008F67FA">
      <w:pPr>
        <w:pStyle w:val="HTMLPreformatted"/>
        <w:shd w:val="clear" w:color="auto" w:fill="FFFFFF"/>
        <w:rPr>
          <w:ins w:id="7020" w:author="Manuel Hergenröder" w:date="2020-07-16T16:22:00Z"/>
          <w:rFonts w:ascii="Consolas" w:hAnsi="Consolas"/>
          <w:color w:val="000000"/>
          <w:sz w:val="18"/>
          <w:szCs w:val="18"/>
          <w:lang w:val="en-US"/>
          <w:rPrChange w:id="7021" w:author="Manuel Hergenröder" w:date="2020-07-16T16:26:00Z">
            <w:rPr>
              <w:ins w:id="7022" w:author="Manuel Hergenröder" w:date="2020-07-16T16:22:00Z"/>
              <w:rFonts w:ascii="Consolas" w:hAnsi="Consolas"/>
              <w:color w:val="000000"/>
            </w:rPr>
          </w:rPrChange>
        </w:rPr>
      </w:pPr>
      <w:ins w:id="7023" w:author="Manuel Hergenröder" w:date="2020-07-16T16:22:00Z">
        <w:r w:rsidRPr="00625FEA">
          <w:rPr>
            <w:rFonts w:ascii="Consolas" w:hAnsi="Consolas"/>
            <w:color w:val="000000"/>
            <w:sz w:val="18"/>
            <w:szCs w:val="18"/>
            <w:lang w:val="en-US"/>
            <w:rPrChange w:id="7024" w:author="Manuel Hergenröder" w:date="2020-07-16T16:26:00Z">
              <w:rPr>
                <w:rFonts w:ascii="Consolas" w:hAnsi="Consolas"/>
                <w:color w:val="000000"/>
              </w:rPr>
            </w:rPrChange>
          </w:rPr>
          <w:t xml:space="preserve"> </w:t>
        </w:r>
      </w:ins>
    </w:p>
    <w:p w14:paraId="7056D13C" w14:textId="77777777" w:rsidR="008F67FA" w:rsidRPr="00625FEA" w:rsidRDefault="008F67FA" w:rsidP="008F67FA">
      <w:pPr>
        <w:pStyle w:val="HTMLPreformatted"/>
        <w:shd w:val="clear" w:color="auto" w:fill="FFFFFF"/>
        <w:rPr>
          <w:ins w:id="7025" w:author="Manuel Hergenröder" w:date="2020-07-16T16:22:00Z"/>
          <w:rFonts w:ascii="Consolas" w:hAnsi="Consolas"/>
          <w:color w:val="000000"/>
          <w:sz w:val="18"/>
          <w:szCs w:val="18"/>
          <w:lang w:val="en-US"/>
          <w:rPrChange w:id="7026" w:author="Manuel Hergenröder" w:date="2020-07-16T16:26:00Z">
            <w:rPr>
              <w:ins w:id="7027" w:author="Manuel Hergenröder" w:date="2020-07-16T16:22:00Z"/>
              <w:rFonts w:ascii="Consolas" w:hAnsi="Consolas"/>
              <w:color w:val="000000"/>
            </w:rPr>
          </w:rPrChange>
        </w:rPr>
      </w:pPr>
      <w:ins w:id="7028" w:author="Manuel Hergenröder" w:date="2020-07-16T16:22:00Z">
        <w:r w:rsidRPr="00625FEA">
          <w:rPr>
            <w:rFonts w:ascii="Consolas" w:hAnsi="Consolas"/>
            <w:color w:val="000000"/>
            <w:sz w:val="18"/>
            <w:szCs w:val="18"/>
            <w:lang w:val="en-US"/>
            <w:rPrChange w:id="7029" w:author="Manuel Hergenröder" w:date="2020-07-16T16:26:00Z">
              <w:rPr>
                <w:rFonts w:ascii="Consolas" w:hAnsi="Consolas"/>
                <w:color w:val="000000"/>
              </w:rPr>
            </w:rPrChange>
          </w:rPr>
          <w:t>    </w:t>
        </w:r>
        <w:r w:rsidRPr="00625FEA">
          <w:rPr>
            <w:rFonts w:ascii="Consolas" w:hAnsi="Consolas"/>
            <w:color w:val="808080"/>
            <w:sz w:val="18"/>
            <w:szCs w:val="18"/>
            <w:lang w:val="en-US"/>
            <w:rPrChange w:id="7030" w:author="Manuel Hergenröder" w:date="2020-07-16T16:26:00Z">
              <w:rPr>
                <w:rFonts w:ascii="Consolas" w:hAnsi="Consolas"/>
                <w:color w:val="808080"/>
              </w:rPr>
            </w:rPrChange>
          </w:rPr>
          <w:t>///</w:t>
        </w:r>
        <w:r w:rsidRPr="00625FEA">
          <w:rPr>
            <w:rFonts w:ascii="Consolas" w:hAnsi="Consolas"/>
            <w:color w:val="008000"/>
            <w:sz w:val="18"/>
            <w:szCs w:val="18"/>
            <w:lang w:val="en-US"/>
            <w:rPrChange w:id="7031" w:author="Manuel Hergenröder" w:date="2020-07-16T16:26:00Z">
              <w:rPr>
                <w:rFonts w:ascii="Consolas" w:hAnsi="Consolas"/>
                <w:color w:val="008000"/>
              </w:rPr>
            </w:rPrChange>
          </w:rPr>
          <w:t> </w:t>
        </w:r>
        <w:r w:rsidRPr="00625FEA">
          <w:rPr>
            <w:rFonts w:ascii="Consolas" w:hAnsi="Consolas"/>
            <w:color w:val="808080"/>
            <w:sz w:val="18"/>
            <w:szCs w:val="18"/>
            <w:lang w:val="en-US"/>
            <w:rPrChange w:id="7032" w:author="Manuel Hergenröder" w:date="2020-07-16T16:26:00Z">
              <w:rPr>
                <w:rFonts w:ascii="Consolas" w:hAnsi="Consolas"/>
                <w:color w:val="808080"/>
              </w:rPr>
            </w:rPrChange>
          </w:rPr>
          <w:t>&lt;summary&gt;</w:t>
        </w:r>
      </w:ins>
    </w:p>
    <w:p w14:paraId="4DA5D4F8" w14:textId="77777777" w:rsidR="008F67FA" w:rsidRPr="00625FEA" w:rsidRDefault="008F67FA" w:rsidP="008F67FA">
      <w:pPr>
        <w:pStyle w:val="HTMLPreformatted"/>
        <w:shd w:val="clear" w:color="auto" w:fill="FFFFFF"/>
        <w:rPr>
          <w:ins w:id="7033" w:author="Manuel Hergenröder" w:date="2020-07-16T16:22:00Z"/>
          <w:rFonts w:ascii="Consolas" w:hAnsi="Consolas"/>
          <w:color w:val="000000"/>
          <w:sz w:val="18"/>
          <w:szCs w:val="18"/>
          <w:lang w:val="en-US"/>
          <w:rPrChange w:id="7034" w:author="Manuel Hergenröder" w:date="2020-07-16T16:26:00Z">
            <w:rPr>
              <w:ins w:id="7035" w:author="Manuel Hergenröder" w:date="2020-07-16T16:22:00Z"/>
              <w:rFonts w:ascii="Consolas" w:hAnsi="Consolas"/>
              <w:color w:val="000000"/>
            </w:rPr>
          </w:rPrChange>
        </w:rPr>
      </w:pPr>
      <w:ins w:id="7036" w:author="Manuel Hergenröder" w:date="2020-07-16T16:22:00Z">
        <w:r w:rsidRPr="00625FEA">
          <w:rPr>
            <w:rFonts w:ascii="Consolas" w:hAnsi="Consolas"/>
            <w:color w:val="000000"/>
            <w:sz w:val="18"/>
            <w:szCs w:val="18"/>
            <w:lang w:val="en-US"/>
            <w:rPrChange w:id="7037" w:author="Manuel Hergenröder" w:date="2020-07-16T16:26:00Z">
              <w:rPr>
                <w:rFonts w:ascii="Consolas" w:hAnsi="Consolas"/>
                <w:color w:val="000000"/>
              </w:rPr>
            </w:rPrChange>
          </w:rPr>
          <w:t>    </w:t>
        </w:r>
        <w:r w:rsidRPr="00625FEA">
          <w:rPr>
            <w:rFonts w:ascii="Consolas" w:hAnsi="Consolas"/>
            <w:color w:val="808080"/>
            <w:sz w:val="18"/>
            <w:szCs w:val="18"/>
            <w:lang w:val="en-US"/>
            <w:rPrChange w:id="7038" w:author="Manuel Hergenröder" w:date="2020-07-16T16:26:00Z">
              <w:rPr>
                <w:rFonts w:ascii="Consolas" w:hAnsi="Consolas"/>
                <w:color w:val="808080"/>
              </w:rPr>
            </w:rPrChange>
          </w:rPr>
          <w:t>///</w:t>
        </w:r>
        <w:r w:rsidRPr="00625FEA">
          <w:rPr>
            <w:rFonts w:ascii="Consolas" w:hAnsi="Consolas"/>
            <w:color w:val="008000"/>
            <w:sz w:val="18"/>
            <w:szCs w:val="18"/>
            <w:lang w:val="en-US"/>
            <w:rPrChange w:id="7039" w:author="Manuel Hergenröder" w:date="2020-07-16T16:26:00Z">
              <w:rPr>
                <w:rFonts w:ascii="Consolas" w:hAnsi="Consolas"/>
                <w:color w:val="008000"/>
              </w:rPr>
            </w:rPrChange>
          </w:rPr>
          <w:t> Calculates the absolute values for a double[] of complex numbers.</w:t>
        </w:r>
      </w:ins>
    </w:p>
    <w:p w14:paraId="6DE816C4" w14:textId="77777777" w:rsidR="008F67FA" w:rsidRPr="00625FEA" w:rsidRDefault="008F67FA" w:rsidP="008F67FA">
      <w:pPr>
        <w:pStyle w:val="HTMLPreformatted"/>
        <w:shd w:val="clear" w:color="auto" w:fill="FFFFFF"/>
        <w:rPr>
          <w:ins w:id="7040" w:author="Manuel Hergenröder" w:date="2020-07-16T16:22:00Z"/>
          <w:rFonts w:ascii="Consolas" w:hAnsi="Consolas"/>
          <w:color w:val="000000"/>
          <w:sz w:val="18"/>
          <w:szCs w:val="18"/>
          <w:lang w:val="en-US"/>
          <w:rPrChange w:id="7041" w:author="Manuel Hergenröder" w:date="2020-07-16T16:26:00Z">
            <w:rPr>
              <w:ins w:id="7042" w:author="Manuel Hergenröder" w:date="2020-07-16T16:22:00Z"/>
              <w:rFonts w:ascii="Consolas" w:hAnsi="Consolas"/>
              <w:color w:val="000000"/>
            </w:rPr>
          </w:rPrChange>
        </w:rPr>
      </w:pPr>
      <w:ins w:id="7043" w:author="Manuel Hergenröder" w:date="2020-07-16T16:22:00Z">
        <w:r w:rsidRPr="00625FEA">
          <w:rPr>
            <w:rFonts w:ascii="Consolas" w:hAnsi="Consolas"/>
            <w:color w:val="000000"/>
            <w:sz w:val="18"/>
            <w:szCs w:val="18"/>
            <w:lang w:val="en-US"/>
            <w:rPrChange w:id="7044" w:author="Manuel Hergenröder" w:date="2020-07-16T16:26:00Z">
              <w:rPr>
                <w:rFonts w:ascii="Consolas" w:hAnsi="Consolas"/>
                <w:color w:val="000000"/>
              </w:rPr>
            </w:rPrChange>
          </w:rPr>
          <w:t>    </w:t>
        </w:r>
        <w:r w:rsidRPr="00625FEA">
          <w:rPr>
            <w:rFonts w:ascii="Consolas" w:hAnsi="Consolas"/>
            <w:color w:val="808080"/>
            <w:sz w:val="18"/>
            <w:szCs w:val="18"/>
            <w:lang w:val="en-US"/>
            <w:rPrChange w:id="7045" w:author="Manuel Hergenröder" w:date="2020-07-16T16:26:00Z">
              <w:rPr>
                <w:rFonts w:ascii="Consolas" w:hAnsi="Consolas"/>
                <w:color w:val="808080"/>
              </w:rPr>
            </w:rPrChange>
          </w:rPr>
          <w:t>///</w:t>
        </w:r>
        <w:r w:rsidRPr="00625FEA">
          <w:rPr>
            <w:rFonts w:ascii="Consolas" w:hAnsi="Consolas"/>
            <w:color w:val="008000"/>
            <w:sz w:val="18"/>
            <w:szCs w:val="18"/>
            <w:lang w:val="en-US"/>
            <w:rPrChange w:id="7046" w:author="Manuel Hergenröder" w:date="2020-07-16T16:26:00Z">
              <w:rPr>
                <w:rFonts w:ascii="Consolas" w:hAnsi="Consolas"/>
                <w:color w:val="008000"/>
              </w:rPr>
            </w:rPrChange>
          </w:rPr>
          <w:t> </w:t>
        </w:r>
        <w:r w:rsidRPr="00625FEA">
          <w:rPr>
            <w:rFonts w:ascii="Consolas" w:hAnsi="Consolas"/>
            <w:color w:val="808080"/>
            <w:sz w:val="18"/>
            <w:szCs w:val="18"/>
            <w:lang w:val="en-US"/>
            <w:rPrChange w:id="7047" w:author="Manuel Hergenröder" w:date="2020-07-16T16:26:00Z">
              <w:rPr>
                <w:rFonts w:ascii="Consolas" w:hAnsi="Consolas"/>
                <w:color w:val="808080"/>
              </w:rPr>
            </w:rPrChange>
          </w:rPr>
          <w:t>&lt;/summary&gt;</w:t>
        </w:r>
      </w:ins>
    </w:p>
    <w:p w14:paraId="7BBE53E3" w14:textId="77777777" w:rsidR="008F67FA" w:rsidRPr="00625FEA" w:rsidRDefault="008F67FA" w:rsidP="008F67FA">
      <w:pPr>
        <w:pStyle w:val="HTMLPreformatted"/>
        <w:shd w:val="clear" w:color="auto" w:fill="FFFFFF"/>
        <w:rPr>
          <w:ins w:id="7048" w:author="Manuel Hergenröder" w:date="2020-07-16T16:22:00Z"/>
          <w:rFonts w:ascii="Consolas" w:hAnsi="Consolas"/>
          <w:color w:val="000000"/>
          <w:sz w:val="18"/>
          <w:szCs w:val="18"/>
          <w:lang w:val="en-US"/>
          <w:rPrChange w:id="7049" w:author="Manuel Hergenröder" w:date="2020-07-16T16:26:00Z">
            <w:rPr>
              <w:ins w:id="7050" w:author="Manuel Hergenröder" w:date="2020-07-16T16:22:00Z"/>
              <w:rFonts w:ascii="Consolas" w:hAnsi="Consolas"/>
              <w:color w:val="000000"/>
            </w:rPr>
          </w:rPrChange>
        </w:rPr>
      </w:pPr>
      <w:ins w:id="7051" w:author="Manuel Hergenröder" w:date="2020-07-16T16:22:00Z">
        <w:r w:rsidRPr="00625FEA">
          <w:rPr>
            <w:rFonts w:ascii="Consolas" w:hAnsi="Consolas"/>
            <w:color w:val="000000"/>
            <w:sz w:val="18"/>
            <w:szCs w:val="18"/>
            <w:lang w:val="en-US"/>
            <w:rPrChange w:id="7052" w:author="Manuel Hergenröder" w:date="2020-07-16T16:26:00Z">
              <w:rPr>
                <w:rFonts w:ascii="Consolas" w:hAnsi="Consolas"/>
                <w:color w:val="000000"/>
              </w:rPr>
            </w:rPrChange>
          </w:rPr>
          <w:t>    </w:t>
        </w:r>
        <w:r w:rsidRPr="00625FEA">
          <w:rPr>
            <w:rFonts w:ascii="Consolas" w:hAnsi="Consolas"/>
            <w:color w:val="808080"/>
            <w:sz w:val="18"/>
            <w:szCs w:val="18"/>
            <w:lang w:val="en-US"/>
            <w:rPrChange w:id="7053" w:author="Manuel Hergenröder" w:date="2020-07-16T16:26:00Z">
              <w:rPr>
                <w:rFonts w:ascii="Consolas" w:hAnsi="Consolas"/>
                <w:color w:val="808080"/>
              </w:rPr>
            </w:rPrChange>
          </w:rPr>
          <w:t>///</w:t>
        </w:r>
        <w:r w:rsidRPr="00625FEA">
          <w:rPr>
            <w:rFonts w:ascii="Consolas" w:hAnsi="Consolas"/>
            <w:color w:val="008000"/>
            <w:sz w:val="18"/>
            <w:szCs w:val="18"/>
            <w:lang w:val="en-US"/>
            <w:rPrChange w:id="7054" w:author="Manuel Hergenröder" w:date="2020-07-16T16:26:00Z">
              <w:rPr>
                <w:rFonts w:ascii="Consolas" w:hAnsi="Consolas"/>
                <w:color w:val="008000"/>
              </w:rPr>
            </w:rPrChange>
          </w:rPr>
          <w:t> </w:t>
        </w:r>
        <w:r w:rsidRPr="00625FEA">
          <w:rPr>
            <w:rFonts w:ascii="Consolas" w:hAnsi="Consolas"/>
            <w:color w:val="808080"/>
            <w:sz w:val="18"/>
            <w:szCs w:val="18"/>
            <w:lang w:val="en-US"/>
            <w:rPrChange w:id="7055" w:author="Manuel Hergenröder" w:date="2020-07-16T16:26:00Z">
              <w:rPr>
                <w:rFonts w:ascii="Consolas" w:hAnsi="Consolas"/>
                <w:color w:val="808080"/>
              </w:rPr>
            </w:rPrChange>
          </w:rPr>
          <w:t>&lt;param name="</w:t>
        </w:r>
        <w:r w:rsidRPr="00625FEA">
          <w:rPr>
            <w:rFonts w:ascii="Consolas" w:hAnsi="Consolas"/>
            <w:color w:val="1F377F"/>
            <w:sz w:val="18"/>
            <w:szCs w:val="18"/>
            <w:lang w:val="en-US"/>
            <w:rPrChange w:id="7056" w:author="Manuel Hergenröder" w:date="2020-07-16T16:26:00Z">
              <w:rPr>
                <w:rFonts w:ascii="Consolas" w:hAnsi="Consolas"/>
                <w:color w:val="1F377F"/>
              </w:rPr>
            </w:rPrChange>
          </w:rPr>
          <w:t>x</w:t>
        </w:r>
        <w:r w:rsidRPr="00625FEA">
          <w:rPr>
            <w:rFonts w:ascii="Consolas" w:hAnsi="Consolas"/>
            <w:color w:val="808080"/>
            <w:sz w:val="18"/>
            <w:szCs w:val="18"/>
            <w:lang w:val="en-US"/>
            <w:rPrChange w:id="7057" w:author="Manuel Hergenröder" w:date="2020-07-16T16:26:00Z">
              <w:rPr>
                <w:rFonts w:ascii="Consolas" w:hAnsi="Consolas"/>
                <w:color w:val="808080"/>
              </w:rPr>
            </w:rPrChange>
          </w:rPr>
          <w:t>"&gt;</w:t>
        </w:r>
        <w:r w:rsidRPr="00625FEA">
          <w:rPr>
            <w:rFonts w:ascii="Consolas" w:hAnsi="Consolas"/>
            <w:color w:val="008000"/>
            <w:sz w:val="18"/>
            <w:szCs w:val="18"/>
            <w:lang w:val="en-US"/>
            <w:rPrChange w:id="7058" w:author="Manuel Hergenröder" w:date="2020-07-16T16:26:00Z">
              <w:rPr>
                <w:rFonts w:ascii="Consolas" w:hAnsi="Consolas"/>
                <w:color w:val="008000"/>
              </w:rPr>
            </w:rPrChange>
          </w:rPr>
          <w:t>input double[] with real and imagenary parts interleaved</w:t>
        </w:r>
        <w:r w:rsidRPr="00625FEA">
          <w:rPr>
            <w:rFonts w:ascii="Consolas" w:hAnsi="Consolas"/>
            <w:color w:val="808080"/>
            <w:sz w:val="18"/>
            <w:szCs w:val="18"/>
            <w:lang w:val="en-US"/>
            <w:rPrChange w:id="7059" w:author="Manuel Hergenröder" w:date="2020-07-16T16:26:00Z">
              <w:rPr>
                <w:rFonts w:ascii="Consolas" w:hAnsi="Consolas"/>
                <w:color w:val="808080"/>
              </w:rPr>
            </w:rPrChange>
          </w:rPr>
          <w:t>&lt;/param&gt;</w:t>
        </w:r>
      </w:ins>
    </w:p>
    <w:p w14:paraId="4FA520E0" w14:textId="77777777" w:rsidR="008F67FA" w:rsidRPr="00625FEA" w:rsidRDefault="008F67FA" w:rsidP="008F67FA">
      <w:pPr>
        <w:pStyle w:val="HTMLPreformatted"/>
        <w:shd w:val="clear" w:color="auto" w:fill="FFFFFF"/>
        <w:rPr>
          <w:ins w:id="7060" w:author="Manuel Hergenröder" w:date="2020-07-16T16:22:00Z"/>
          <w:rFonts w:ascii="Consolas" w:hAnsi="Consolas"/>
          <w:color w:val="000000"/>
          <w:sz w:val="18"/>
          <w:szCs w:val="18"/>
          <w:lang w:val="en-US"/>
          <w:rPrChange w:id="7061" w:author="Manuel Hergenröder" w:date="2020-07-16T16:26:00Z">
            <w:rPr>
              <w:ins w:id="7062" w:author="Manuel Hergenröder" w:date="2020-07-16T16:22:00Z"/>
              <w:rFonts w:ascii="Consolas" w:hAnsi="Consolas"/>
              <w:color w:val="000000"/>
            </w:rPr>
          </w:rPrChange>
        </w:rPr>
      </w:pPr>
      <w:ins w:id="7063" w:author="Manuel Hergenröder" w:date="2020-07-16T16:22:00Z">
        <w:r w:rsidRPr="00625FEA">
          <w:rPr>
            <w:rFonts w:ascii="Consolas" w:hAnsi="Consolas"/>
            <w:color w:val="000000"/>
            <w:sz w:val="18"/>
            <w:szCs w:val="18"/>
            <w:lang w:val="en-US"/>
            <w:rPrChange w:id="7064" w:author="Manuel Hergenröder" w:date="2020-07-16T16:26:00Z">
              <w:rPr>
                <w:rFonts w:ascii="Consolas" w:hAnsi="Consolas"/>
                <w:color w:val="000000"/>
              </w:rPr>
            </w:rPrChange>
          </w:rPr>
          <w:t>    </w:t>
        </w:r>
        <w:r w:rsidRPr="00625FEA">
          <w:rPr>
            <w:rFonts w:ascii="Consolas" w:hAnsi="Consolas"/>
            <w:color w:val="808080"/>
            <w:sz w:val="18"/>
            <w:szCs w:val="18"/>
            <w:lang w:val="en-US"/>
            <w:rPrChange w:id="7065" w:author="Manuel Hergenröder" w:date="2020-07-16T16:26:00Z">
              <w:rPr>
                <w:rFonts w:ascii="Consolas" w:hAnsi="Consolas"/>
                <w:color w:val="808080"/>
              </w:rPr>
            </w:rPrChange>
          </w:rPr>
          <w:t>///</w:t>
        </w:r>
        <w:r w:rsidRPr="00625FEA">
          <w:rPr>
            <w:rFonts w:ascii="Consolas" w:hAnsi="Consolas"/>
            <w:color w:val="008000"/>
            <w:sz w:val="18"/>
            <w:szCs w:val="18"/>
            <w:lang w:val="en-US"/>
            <w:rPrChange w:id="7066" w:author="Manuel Hergenröder" w:date="2020-07-16T16:26:00Z">
              <w:rPr>
                <w:rFonts w:ascii="Consolas" w:hAnsi="Consolas"/>
                <w:color w:val="008000"/>
              </w:rPr>
            </w:rPrChange>
          </w:rPr>
          <w:t> </w:t>
        </w:r>
        <w:r w:rsidRPr="00625FEA">
          <w:rPr>
            <w:rFonts w:ascii="Consolas" w:hAnsi="Consolas"/>
            <w:color w:val="808080"/>
            <w:sz w:val="18"/>
            <w:szCs w:val="18"/>
            <w:lang w:val="en-US"/>
            <w:rPrChange w:id="7067" w:author="Manuel Hergenröder" w:date="2020-07-16T16:26:00Z">
              <w:rPr>
                <w:rFonts w:ascii="Consolas" w:hAnsi="Consolas"/>
                <w:color w:val="808080"/>
              </w:rPr>
            </w:rPrChange>
          </w:rPr>
          <w:t>&lt;returns&gt;</w:t>
        </w:r>
        <w:r w:rsidRPr="00625FEA">
          <w:rPr>
            <w:rFonts w:ascii="Consolas" w:hAnsi="Consolas"/>
            <w:color w:val="008000"/>
            <w:sz w:val="18"/>
            <w:szCs w:val="18"/>
            <w:lang w:val="en-US"/>
            <w:rPrChange w:id="7068" w:author="Manuel Hergenröder" w:date="2020-07-16T16:26:00Z">
              <w:rPr>
                <w:rFonts w:ascii="Consolas" w:hAnsi="Consolas"/>
                <w:color w:val="008000"/>
              </w:rPr>
            </w:rPrChange>
          </w:rPr>
          <w:t>double[] with absolute values</w:t>
        </w:r>
        <w:r w:rsidRPr="00625FEA">
          <w:rPr>
            <w:rFonts w:ascii="Consolas" w:hAnsi="Consolas"/>
            <w:color w:val="808080"/>
            <w:sz w:val="18"/>
            <w:szCs w:val="18"/>
            <w:lang w:val="en-US"/>
            <w:rPrChange w:id="7069" w:author="Manuel Hergenröder" w:date="2020-07-16T16:26:00Z">
              <w:rPr>
                <w:rFonts w:ascii="Consolas" w:hAnsi="Consolas"/>
                <w:color w:val="808080"/>
              </w:rPr>
            </w:rPrChange>
          </w:rPr>
          <w:t>&lt;/returns&gt;</w:t>
        </w:r>
      </w:ins>
    </w:p>
    <w:p w14:paraId="0CEB237F" w14:textId="77777777" w:rsidR="008F67FA" w:rsidRPr="00625FEA" w:rsidRDefault="008F67FA" w:rsidP="008F67FA">
      <w:pPr>
        <w:pStyle w:val="HTMLPreformatted"/>
        <w:shd w:val="clear" w:color="auto" w:fill="FFFFFF"/>
        <w:rPr>
          <w:ins w:id="7070" w:author="Manuel Hergenröder" w:date="2020-07-16T16:22:00Z"/>
          <w:rFonts w:ascii="Consolas" w:hAnsi="Consolas"/>
          <w:color w:val="000000"/>
          <w:sz w:val="18"/>
          <w:szCs w:val="18"/>
          <w:lang w:val="en-US"/>
          <w:rPrChange w:id="7071" w:author="Manuel Hergenröder" w:date="2020-07-16T16:26:00Z">
            <w:rPr>
              <w:ins w:id="7072" w:author="Manuel Hergenröder" w:date="2020-07-16T16:22:00Z"/>
              <w:rFonts w:ascii="Consolas" w:hAnsi="Consolas"/>
              <w:color w:val="000000"/>
            </w:rPr>
          </w:rPrChange>
        </w:rPr>
      </w:pPr>
      <w:ins w:id="7073" w:author="Manuel Hergenröder" w:date="2020-07-16T16:22:00Z">
        <w:r w:rsidRPr="00625FEA">
          <w:rPr>
            <w:rFonts w:ascii="Consolas" w:hAnsi="Consolas"/>
            <w:color w:val="000000"/>
            <w:sz w:val="18"/>
            <w:szCs w:val="18"/>
            <w:lang w:val="en-US"/>
            <w:rPrChange w:id="7074" w:author="Manuel Hergenröder" w:date="2020-07-16T16:26:00Z">
              <w:rPr>
                <w:rFonts w:ascii="Consolas" w:hAnsi="Consolas"/>
                <w:color w:val="000000"/>
              </w:rPr>
            </w:rPrChange>
          </w:rPr>
          <w:t>    </w:t>
        </w:r>
        <w:r w:rsidRPr="00625FEA">
          <w:rPr>
            <w:rFonts w:ascii="Consolas" w:hAnsi="Consolas"/>
            <w:color w:val="0000FF"/>
            <w:sz w:val="18"/>
            <w:szCs w:val="18"/>
            <w:lang w:val="en-US"/>
            <w:rPrChange w:id="7075"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7076" w:author="Manuel Hergenröder" w:date="2020-07-16T16:26:00Z">
              <w:rPr>
                <w:rFonts w:ascii="Consolas" w:hAnsi="Consolas"/>
                <w:color w:val="000000"/>
              </w:rPr>
            </w:rPrChange>
          </w:rPr>
          <w:t> </w:t>
        </w:r>
        <w:r w:rsidRPr="00625FEA">
          <w:rPr>
            <w:rFonts w:ascii="Consolas" w:hAnsi="Consolas"/>
            <w:color w:val="0000FF"/>
            <w:sz w:val="18"/>
            <w:szCs w:val="18"/>
            <w:lang w:val="en-US"/>
            <w:rPrChange w:id="7077" w:author="Manuel Hergenröder" w:date="2020-07-16T16:26:00Z">
              <w:rPr>
                <w:rFonts w:ascii="Consolas" w:hAnsi="Consolas"/>
                <w:color w:val="0000FF"/>
              </w:rPr>
            </w:rPrChange>
          </w:rPr>
          <w:t>static</w:t>
        </w:r>
        <w:r w:rsidRPr="00625FEA">
          <w:rPr>
            <w:rFonts w:ascii="Consolas" w:hAnsi="Consolas"/>
            <w:color w:val="000000"/>
            <w:sz w:val="18"/>
            <w:szCs w:val="18"/>
            <w:lang w:val="en-US"/>
            <w:rPrChange w:id="7078" w:author="Manuel Hergenröder" w:date="2020-07-16T16:26:00Z">
              <w:rPr>
                <w:rFonts w:ascii="Consolas" w:hAnsi="Consolas"/>
                <w:color w:val="000000"/>
              </w:rPr>
            </w:rPrChange>
          </w:rPr>
          <w:t> </w:t>
        </w:r>
        <w:r w:rsidRPr="00625FEA">
          <w:rPr>
            <w:rFonts w:ascii="Consolas" w:hAnsi="Consolas"/>
            <w:color w:val="0000FF"/>
            <w:sz w:val="18"/>
            <w:szCs w:val="18"/>
            <w:lang w:val="en-US"/>
            <w:rPrChange w:id="7079"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080" w:author="Manuel Hergenröder" w:date="2020-07-16T16:26:00Z">
              <w:rPr>
                <w:rFonts w:ascii="Consolas" w:hAnsi="Consolas"/>
                <w:color w:val="000000"/>
              </w:rPr>
            </w:rPrChange>
          </w:rPr>
          <w:t>[] </w:t>
        </w:r>
        <w:r w:rsidRPr="00625FEA">
          <w:rPr>
            <w:rFonts w:ascii="Consolas" w:hAnsi="Consolas"/>
            <w:color w:val="74531F"/>
            <w:sz w:val="18"/>
            <w:szCs w:val="18"/>
            <w:lang w:val="en-US"/>
            <w:rPrChange w:id="7081" w:author="Manuel Hergenröder" w:date="2020-07-16T16:26:00Z">
              <w:rPr>
                <w:rFonts w:ascii="Consolas" w:hAnsi="Consolas"/>
                <w:color w:val="74531F"/>
              </w:rPr>
            </w:rPrChange>
          </w:rPr>
          <w:t>GetMagnitudes</w:t>
        </w:r>
        <w:r w:rsidRPr="00625FEA">
          <w:rPr>
            <w:rFonts w:ascii="Consolas" w:hAnsi="Consolas"/>
            <w:color w:val="000000"/>
            <w:sz w:val="18"/>
            <w:szCs w:val="18"/>
            <w:lang w:val="en-US"/>
            <w:rPrChange w:id="7082" w:author="Manuel Hergenröder" w:date="2020-07-16T16:26:00Z">
              <w:rPr>
                <w:rFonts w:ascii="Consolas" w:hAnsi="Consolas"/>
                <w:color w:val="000000"/>
              </w:rPr>
            </w:rPrChange>
          </w:rPr>
          <w:t>(</w:t>
        </w:r>
        <w:r w:rsidRPr="00625FEA">
          <w:rPr>
            <w:rFonts w:ascii="Consolas" w:hAnsi="Consolas"/>
            <w:color w:val="0000FF"/>
            <w:sz w:val="18"/>
            <w:szCs w:val="18"/>
            <w:lang w:val="en-US"/>
            <w:rPrChange w:id="7083"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084" w:author="Manuel Hergenröder" w:date="2020-07-16T16:26:00Z">
              <w:rPr>
                <w:rFonts w:ascii="Consolas" w:hAnsi="Consolas"/>
                <w:color w:val="000000"/>
              </w:rPr>
            </w:rPrChange>
          </w:rPr>
          <w:t>[] </w:t>
        </w:r>
        <w:r w:rsidRPr="00625FEA">
          <w:rPr>
            <w:rFonts w:ascii="Consolas" w:hAnsi="Consolas"/>
            <w:color w:val="1F377F"/>
            <w:sz w:val="18"/>
            <w:szCs w:val="18"/>
            <w:lang w:val="en-US"/>
            <w:rPrChange w:id="7085" w:author="Manuel Hergenröder" w:date="2020-07-16T16:26:00Z">
              <w:rPr>
                <w:rFonts w:ascii="Consolas" w:hAnsi="Consolas"/>
                <w:color w:val="1F377F"/>
              </w:rPr>
            </w:rPrChange>
          </w:rPr>
          <w:t>x</w:t>
        </w:r>
        <w:r w:rsidRPr="00625FEA">
          <w:rPr>
            <w:rFonts w:ascii="Consolas" w:hAnsi="Consolas"/>
            <w:color w:val="000000"/>
            <w:sz w:val="18"/>
            <w:szCs w:val="18"/>
            <w:lang w:val="en-US"/>
            <w:rPrChange w:id="7086" w:author="Manuel Hergenröder" w:date="2020-07-16T16:26:00Z">
              <w:rPr>
                <w:rFonts w:ascii="Consolas" w:hAnsi="Consolas"/>
                <w:color w:val="000000"/>
              </w:rPr>
            </w:rPrChange>
          </w:rPr>
          <w:t>)</w:t>
        </w:r>
      </w:ins>
    </w:p>
    <w:p w14:paraId="33BD64C0" w14:textId="77777777" w:rsidR="008F67FA" w:rsidRPr="00625FEA" w:rsidRDefault="008F67FA" w:rsidP="008F67FA">
      <w:pPr>
        <w:pStyle w:val="HTMLPreformatted"/>
        <w:shd w:val="clear" w:color="auto" w:fill="FFFFFF"/>
        <w:rPr>
          <w:ins w:id="7087" w:author="Manuel Hergenröder" w:date="2020-07-16T16:22:00Z"/>
          <w:rFonts w:ascii="Consolas" w:hAnsi="Consolas"/>
          <w:color w:val="000000"/>
          <w:sz w:val="18"/>
          <w:szCs w:val="18"/>
          <w:lang w:val="en-US"/>
          <w:rPrChange w:id="7088" w:author="Manuel Hergenröder" w:date="2020-07-16T16:26:00Z">
            <w:rPr>
              <w:ins w:id="7089" w:author="Manuel Hergenröder" w:date="2020-07-16T16:22:00Z"/>
              <w:rFonts w:ascii="Consolas" w:hAnsi="Consolas"/>
              <w:color w:val="000000"/>
            </w:rPr>
          </w:rPrChange>
        </w:rPr>
      </w:pPr>
      <w:ins w:id="7090" w:author="Manuel Hergenröder" w:date="2020-07-16T16:22:00Z">
        <w:r w:rsidRPr="00625FEA">
          <w:rPr>
            <w:rFonts w:ascii="Consolas" w:hAnsi="Consolas"/>
            <w:color w:val="000000"/>
            <w:sz w:val="18"/>
            <w:szCs w:val="18"/>
            <w:lang w:val="en-US"/>
            <w:rPrChange w:id="7091" w:author="Manuel Hergenröder" w:date="2020-07-16T16:26:00Z">
              <w:rPr>
                <w:rFonts w:ascii="Consolas" w:hAnsi="Consolas"/>
                <w:color w:val="000000"/>
              </w:rPr>
            </w:rPrChange>
          </w:rPr>
          <w:t>    {</w:t>
        </w:r>
      </w:ins>
    </w:p>
    <w:p w14:paraId="03CEFAA3" w14:textId="77777777" w:rsidR="008F67FA" w:rsidRPr="00625FEA" w:rsidRDefault="008F67FA" w:rsidP="008F67FA">
      <w:pPr>
        <w:pStyle w:val="HTMLPreformatted"/>
        <w:shd w:val="clear" w:color="auto" w:fill="FFFFFF"/>
        <w:rPr>
          <w:ins w:id="7092" w:author="Manuel Hergenröder" w:date="2020-07-16T16:22:00Z"/>
          <w:rFonts w:ascii="Consolas" w:hAnsi="Consolas"/>
          <w:color w:val="000000"/>
          <w:sz w:val="18"/>
          <w:szCs w:val="18"/>
          <w:lang w:val="en-US"/>
          <w:rPrChange w:id="7093" w:author="Manuel Hergenröder" w:date="2020-07-16T16:26:00Z">
            <w:rPr>
              <w:ins w:id="7094" w:author="Manuel Hergenröder" w:date="2020-07-16T16:22:00Z"/>
              <w:rFonts w:ascii="Consolas" w:hAnsi="Consolas"/>
              <w:color w:val="000000"/>
            </w:rPr>
          </w:rPrChange>
        </w:rPr>
      </w:pPr>
      <w:ins w:id="7095" w:author="Manuel Hergenröder" w:date="2020-07-16T16:22:00Z">
        <w:r w:rsidRPr="00625FEA">
          <w:rPr>
            <w:rFonts w:ascii="Consolas" w:hAnsi="Consolas"/>
            <w:color w:val="000000"/>
            <w:sz w:val="18"/>
            <w:szCs w:val="18"/>
            <w:lang w:val="en-US"/>
            <w:rPrChange w:id="7096" w:author="Manuel Hergenröder" w:date="2020-07-16T16:26:00Z">
              <w:rPr>
                <w:rFonts w:ascii="Consolas" w:hAnsi="Consolas"/>
                <w:color w:val="000000"/>
              </w:rPr>
            </w:rPrChange>
          </w:rPr>
          <w:t>        </w:t>
        </w:r>
        <w:r w:rsidRPr="00625FEA">
          <w:rPr>
            <w:rFonts w:ascii="Consolas" w:hAnsi="Consolas"/>
            <w:color w:val="0000FF"/>
            <w:sz w:val="18"/>
            <w:szCs w:val="18"/>
            <w:lang w:val="en-US"/>
            <w:rPrChange w:id="7097" w:author="Manuel Hergenröder" w:date="2020-07-16T16:26:00Z">
              <w:rPr>
                <w:rFonts w:ascii="Consolas" w:hAnsi="Consolas"/>
                <w:color w:val="0000FF"/>
              </w:rPr>
            </w:rPrChange>
          </w:rPr>
          <w:t>int</w:t>
        </w:r>
        <w:r w:rsidRPr="00625FEA">
          <w:rPr>
            <w:rFonts w:ascii="Consolas" w:hAnsi="Consolas"/>
            <w:color w:val="000000"/>
            <w:sz w:val="18"/>
            <w:szCs w:val="18"/>
            <w:lang w:val="en-US"/>
            <w:rPrChange w:id="7098" w:author="Manuel Hergenröder" w:date="2020-07-16T16:26:00Z">
              <w:rPr>
                <w:rFonts w:ascii="Consolas" w:hAnsi="Consolas"/>
                <w:color w:val="000000"/>
              </w:rPr>
            </w:rPrChange>
          </w:rPr>
          <w:t> </w:t>
        </w:r>
        <w:r w:rsidRPr="00625FEA">
          <w:rPr>
            <w:rFonts w:ascii="Consolas" w:hAnsi="Consolas"/>
            <w:color w:val="1F377F"/>
            <w:sz w:val="18"/>
            <w:szCs w:val="18"/>
            <w:lang w:val="en-US"/>
            <w:rPrChange w:id="7099" w:author="Manuel Hergenröder" w:date="2020-07-16T16:26:00Z">
              <w:rPr>
                <w:rFonts w:ascii="Consolas" w:hAnsi="Consolas"/>
                <w:color w:val="1F377F"/>
              </w:rPr>
            </w:rPrChange>
          </w:rPr>
          <w:t>n</w:t>
        </w:r>
        <w:r w:rsidRPr="00625FEA">
          <w:rPr>
            <w:rFonts w:ascii="Consolas" w:hAnsi="Consolas"/>
            <w:color w:val="000000"/>
            <w:sz w:val="18"/>
            <w:szCs w:val="18"/>
            <w:lang w:val="en-US"/>
            <w:rPrChange w:id="7100" w:author="Manuel Hergenröder" w:date="2020-07-16T16:26:00Z">
              <w:rPr>
                <w:rFonts w:ascii="Consolas" w:hAnsi="Consolas"/>
                <w:color w:val="000000"/>
              </w:rPr>
            </w:rPrChange>
          </w:rPr>
          <w:t> = </w:t>
        </w:r>
        <w:r w:rsidRPr="00625FEA">
          <w:rPr>
            <w:rFonts w:ascii="Consolas" w:hAnsi="Consolas"/>
            <w:color w:val="1F377F"/>
            <w:sz w:val="18"/>
            <w:szCs w:val="18"/>
            <w:lang w:val="en-US"/>
            <w:rPrChange w:id="7101" w:author="Manuel Hergenröder" w:date="2020-07-16T16:26:00Z">
              <w:rPr>
                <w:rFonts w:ascii="Consolas" w:hAnsi="Consolas"/>
                <w:color w:val="1F377F"/>
              </w:rPr>
            </w:rPrChange>
          </w:rPr>
          <w:t>x</w:t>
        </w:r>
        <w:r w:rsidRPr="00625FEA">
          <w:rPr>
            <w:rFonts w:ascii="Consolas" w:hAnsi="Consolas"/>
            <w:color w:val="000000"/>
            <w:sz w:val="18"/>
            <w:szCs w:val="18"/>
            <w:lang w:val="en-US"/>
            <w:rPrChange w:id="7102" w:author="Manuel Hergenröder" w:date="2020-07-16T16:26:00Z">
              <w:rPr>
                <w:rFonts w:ascii="Consolas" w:hAnsi="Consolas"/>
                <w:color w:val="000000"/>
              </w:rPr>
            </w:rPrChange>
          </w:rPr>
          <w:t>.Length / 2;</w:t>
        </w:r>
      </w:ins>
    </w:p>
    <w:p w14:paraId="3671ED5F" w14:textId="77777777" w:rsidR="008F67FA" w:rsidRPr="00625FEA" w:rsidRDefault="008F67FA" w:rsidP="008F67FA">
      <w:pPr>
        <w:pStyle w:val="HTMLPreformatted"/>
        <w:shd w:val="clear" w:color="auto" w:fill="FFFFFF"/>
        <w:rPr>
          <w:ins w:id="7103" w:author="Manuel Hergenröder" w:date="2020-07-16T16:22:00Z"/>
          <w:rFonts w:ascii="Consolas" w:hAnsi="Consolas"/>
          <w:color w:val="000000"/>
          <w:sz w:val="18"/>
          <w:szCs w:val="18"/>
          <w:lang w:val="en-US"/>
          <w:rPrChange w:id="7104" w:author="Manuel Hergenröder" w:date="2020-07-16T16:26:00Z">
            <w:rPr>
              <w:ins w:id="7105" w:author="Manuel Hergenröder" w:date="2020-07-16T16:22:00Z"/>
              <w:rFonts w:ascii="Consolas" w:hAnsi="Consolas"/>
              <w:color w:val="000000"/>
            </w:rPr>
          </w:rPrChange>
        </w:rPr>
      </w:pPr>
      <w:ins w:id="7106" w:author="Manuel Hergenröder" w:date="2020-07-16T16:22:00Z">
        <w:r w:rsidRPr="00625FEA">
          <w:rPr>
            <w:rFonts w:ascii="Consolas" w:hAnsi="Consolas"/>
            <w:color w:val="000000"/>
            <w:sz w:val="18"/>
            <w:szCs w:val="18"/>
            <w:lang w:val="en-US"/>
            <w:rPrChange w:id="7107" w:author="Manuel Hergenröder" w:date="2020-07-16T16:26:00Z">
              <w:rPr>
                <w:rFonts w:ascii="Consolas" w:hAnsi="Consolas"/>
                <w:color w:val="000000"/>
              </w:rPr>
            </w:rPrChange>
          </w:rPr>
          <w:t>        </w:t>
        </w:r>
        <w:r w:rsidRPr="00625FEA">
          <w:rPr>
            <w:rFonts w:ascii="Consolas" w:hAnsi="Consolas"/>
            <w:color w:val="0000FF"/>
            <w:sz w:val="18"/>
            <w:szCs w:val="18"/>
            <w:lang w:val="en-US"/>
            <w:rPrChange w:id="7108"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109" w:author="Manuel Hergenröder" w:date="2020-07-16T16:26:00Z">
              <w:rPr>
                <w:rFonts w:ascii="Consolas" w:hAnsi="Consolas"/>
                <w:color w:val="000000"/>
              </w:rPr>
            </w:rPrChange>
          </w:rPr>
          <w:t>[] </w:t>
        </w:r>
        <w:r w:rsidRPr="00625FEA">
          <w:rPr>
            <w:rFonts w:ascii="Consolas" w:hAnsi="Consolas"/>
            <w:color w:val="1F377F"/>
            <w:sz w:val="18"/>
            <w:szCs w:val="18"/>
            <w:lang w:val="en-US"/>
            <w:rPrChange w:id="7110" w:author="Manuel Hergenröder" w:date="2020-07-16T16:26:00Z">
              <w:rPr>
                <w:rFonts w:ascii="Consolas" w:hAnsi="Consolas"/>
                <w:color w:val="1F377F"/>
              </w:rPr>
            </w:rPrChange>
          </w:rPr>
          <w:t>y</w:t>
        </w:r>
        <w:r w:rsidRPr="00625FEA">
          <w:rPr>
            <w:rFonts w:ascii="Consolas" w:hAnsi="Consolas"/>
            <w:color w:val="000000"/>
            <w:sz w:val="18"/>
            <w:szCs w:val="18"/>
            <w:lang w:val="en-US"/>
            <w:rPrChange w:id="7111" w:author="Manuel Hergenröder" w:date="2020-07-16T16:26:00Z">
              <w:rPr>
                <w:rFonts w:ascii="Consolas" w:hAnsi="Consolas"/>
                <w:color w:val="000000"/>
              </w:rPr>
            </w:rPrChange>
          </w:rPr>
          <w:t> = </w:t>
        </w:r>
        <w:r w:rsidRPr="00625FEA">
          <w:rPr>
            <w:rFonts w:ascii="Consolas" w:hAnsi="Consolas"/>
            <w:color w:val="0000FF"/>
            <w:sz w:val="18"/>
            <w:szCs w:val="18"/>
            <w:lang w:val="en-US"/>
            <w:rPrChange w:id="7112" w:author="Manuel Hergenröder" w:date="2020-07-16T16:26:00Z">
              <w:rPr>
                <w:rFonts w:ascii="Consolas" w:hAnsi="Consolas"/>
                <w:color w:val="0000FF"/>
              </w:rPr>
            </w:rPrChange>
          </w:rPr>
          <w:t>new</w:t>
        </w:r>
        <w:r w:rsidRPr="00625FEA">
          <w:rPr>
            <w:rFonts w:ascii="Consolas" w:hAnsi="Consolas"/>
            <w:color w:val="000000"/>
            <w:sz w:val="18"/>
            <w:szCs w:val="18"/>
            <w:lang w:val="en-US"/>
            <w:rPrChange w:id="7113" w:author="Manuel Hergenröder" w:date="2020-07-16T16:26:00Z">
              <w:rPr>
                <w:rFonts w:ascii="Consolas" w:hAnsi="Consolas"/>
                <w:color w:val="000000"/>
              </w:rPr>
            </w:rPrChange>
          </w:rPr>
          <w:t> </w:t>
        </w:r>
        <w:r w:rsidRPr="00625FEA">
          <w:rPr>
            <w:rFonts w:ascii="Consolas" w:hAnsi="Consolas"/>
            <w:color w:val="0000FF"/>
            <w:sz w:val="18"/>
            <w:szCs w:val="18"/>
            <w:lang w:val="en-US"/>
            <w:rPrChange w:id="7114"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115" w:author="Manuel Hergenröder" w:date="2020-07-16T16:26:00Z">
              <w:rPr>
                <w:rFonts w:ascii="Consolas" w:hAnsi="Consolas"/>
                <w:color w:val="000000"/>
              </w:rPr>
            </w:rPrChange>
          </w:rPr>
          <w:t>[</w:t>
        </w:r>
        <w:r w:rsidRPr="00625FEA">
          <w:rPr>
            <w:rFonts w:ascii="Consolas" w:hAnsi="Consolas"/>
            <w:color w:val="1F377F"/>
            <w:sz w:val="18"/>
            <w:szCs w:val="18"/>
            <w:lang w:val="en-US"/>
            <w:rPrChange w:id="7116" w:author="Manuel Hergenröder" w:date="2020-07-16T16:26:00Z">
              <w:rPr>
                <w:rFonts w:ascii="Consolas" w:hAnsi="Consolas"/>
                <w:color w:val="1F377F"/>
              </w:rPr>
            </w:rPrChange>
          </w:rPr>
          <w:t>n</w:t>
        </w:r>
        <w:r w:rsidRPr="00625FEA">
          <w:rPr>
            <w:rFonts w:ascii="Consolas" w:hAnsi="Consolas"/>
            <w:color w:val="000000"/>
            <w:sz w:val="18"/>
            <w:szCs w:val="18"/>
            <w:lang w:val="en-US"/>
            <w:rPrChange w:id="7117" w:author="Manuel Hergenröder" w:date="2020-07-16T16:26:00Z">
              <w:rPr>
                <w:rFonts w:ascii="Consolas" w:hAnsi="Consolas"/>
                <w:color w:val="000000"/>
              </w:rPr>
            </w:rPrChange>
          </w:rPr>
          <w:t>];</w:t>
        </w:r>
      </w:ins>
    </w:p>
    <w:p w14:paraId="4BAC2B28" w14:textId="77777777" w:rsidR="008F67FA" w:rsidRPr="00625FEA" w:rsidRDefault="008F67FA" w:rsidP="008F67FA">
      <w:pPr>
        <w:pStyle w:val="HTMLPreformatted"/>
        <w:shd w:val="clear" w:color="auto" w:fill="FFFFFF"/>
        <w:rPr>
          <w:ins w:id="7118" w:author="Manuel Hergenröder" w:date="2020-07-16T16:22:00Z"/>
          <w:rFonts w:ascii="Consolas" w:hAnsi="Consolas"/>
          <w:color w:val="000000"/>
          <w:sz w:val="18"/>
          <w:szCs w:val="18"/>
          <w:lang w:val="en-US"/>
          <w:rPrChange w:id="7119" w:author="Manuel Hergenröder" w:date="2020-07-16T16:26:00Z">
            <w:rPr>
              <w:ins w:id="7120" w:author="Manuel Hergenröder" w:date="2020-07-16T16:22:00Z"/>
              <w:rFonts w:ascii="Consolas" w:hAnsi="Consolas"/>
              <w:color w:val="000000"/>
            </w:rPr>
          </w:rPrChange>
        </w:rPr>
      </w:pPr>
      <w:ins w:id="7121" w:author="Manuel Hergenröder" w:date="2020-07-16T16:22:00Z">
        <w:r w:rsidRPr="00625FEA">
          <w:rPr>
            <w:rFonts w:ascii="Consolas" w:hAnsi="Consolas"/>
            <w:color w:val="000000"/>
            <w:sz w:val="18"/>
            <w:szCs w:val="18"/>
            <w:lang w:val="en-US"/>
            <w:rPrChange w:id="7122" w:author="Manuel Hergenröder" w:date="2020-07-16T16:26:00Z">
              <w:rPr>
                <w:rFonts w:ascii="Consolas" w:hAnsi="Consolas"/>
                <w:color w:val="000000"/>
              </w:rPr>
            </w:rPrChange>
          </w:rPr>
          <w:t>        </w:t>
        </w:r>
        <w:r w:rsidRPr="00625FEA">
          <w:rPr>
            <w:rFonts w:ascii="Consolas" w:hAnsi="Consolas"/>
            <w:color w:val="8F08C4"/>
            <w:sz w:val="18"/>
            <w:szCs w:val="18"/>
            <w:lang w:val="en-US"/>
            <w:rPrChange w:id="7123" w:author="Manuel Hergenröder" w:date="2020-07-16T16:26:00Z">
              <w:rPr>
                <w:rFonts w:ascii="Consolas" w:hAnsi="Consolas"/>
                <w:color w:val="8F08C4"/>
              </w:rPr>
            </w:rPrChange>
          </w:rPr>
          <w:t>for</w:t>
        </w:r>
        <w:r w:rsidRPr="00625FEA">
          <w:rPr>
            <w:rFonts w:ascii="Consolas" w:hAnsi="Consolas"/>
            <w:color w:val="000000"/>
            <w:sz w:val="18"/>
            <w:szCs w:val="18"/>
            <w:lang w:val="en-US"/>
            <w:rPrChange w:id="7124" w:author="Manuel Hergenröder" w:date="2020-07-16T16:26:00Z">
              <w:rPr>
                <w:rFonts w:ascii="Consolas" w:hAnsi="Consolas"/>
                <w:color w:val="000000"/>
              </w:rPr>
            </w:rPrChange>
          </w:rPr>
          <w:t> (</w:t>
        </w:r>
        <w:r w:rsidRPr="00625FEA">
          <w:rPr>
            <w:rFonts w:ascii="Consolas" w:hAnsi="Consolas"/>
            <w:color w:val="0000FF"/>
            <w:sz w:val="18"/>
            <w:szCs w:val="18"/>
            <w:lang w:val="en-US"/>
            <w:rPrChange w:id="7125" w:author="Manuel Hergenröder" w:date="2020-07-16T16:26:00Z">
              <w:rPr>
                <w:rFonts w:ascii="Consolas" w:hAnsi="Consolas"/>
                <w:color w:val="0000FF"/>
              </w:rPr>
            </w:rPrChange>
          </w:rPr>
          <w:t>int</w:t>
        </w:r>
        <w:r w:rsidRPr="00625FEA">
          <w:rPr>
            <w:rFonts w:ascii="Consolas" w:hAnsi="Consolas"/>
            <w:color w:val="000000"/>
            <w:sz w:val="18"/>
            <w:szCs w:val="18"/>
            <w:lang w:val="en-US"/>
            <w:rPrChange w:id="7126" w:author="Manuel Hergenröder" w:date="2020-07-16T16:26:00Z">
              <w:rPr>
                <w:rFonts w:ascii="Consolas" w:hAnsi="Consolas"/>
                <w:color w:val="000000"/>
              </w:rPr>
            </w:rPrChange>
          </w:rPr>
          <w:t> </w:t>
        </w:r>
        <w:r w:rsidRPr="00625FEA">
          <w:rPr>
            <w:rFonts w:ascii="Consolas" w:hAnsi="Consolas"/>
            <w:color w:val="1F377F"/>
            <w:sz w:val="18"/>
            <w:szCs w:val="18"/>
            <w:lang w:val="en-US"/>
            <w:rPrChange w:id="7127" w:author="Manuel Hergenröder" w:date="2020-07-16T16:26:00Z">
              <w:rPr>
                <w:rFonts w:ascii="Consolas" w:hAnsi="Consolas"/>
                <w:color w:val="1F377F"/>
              </w:rPr>
            </w:rPrChange>
          </w:rPr>
          <w:t>i</w:t>
        </w:r>
        <w:r w:rsidRPr="00625FEA">
          <w:rPr>
            <w:rFonts w:ascii="Consolas" w:hAnsi="Consolas"/>
            <w:color w:val="000000"/>
            <w:sz w:val="18"/>
            <w:szCs w:val="18"/>
            <w:lang w:val="en-US"/>
            <w:rPrChange w:id="7128" w:author="Manuel Hergenröder" w:date="2020-07-16T16:26:00Z">
              <w:rPr>
                <w:rFonts w:ascii="Consolas" w:hAnsi="Consolas"/>
                <w:color w:val="000000"/>
              </w:rPr>
            </w:rPrChange>
          </w:rPr>
          <w:t> = 0; </w:t>
        </w:r>
        <w:r w:rsidRPr="00625FEA">
          <w:rPr>
            <w:rFonts w:ascii="Consolas" w:hAnsi="Consolas"/>
            <w:color w:val="1F377F"/>
            <w:sz w:val="18"/>
            <w:szCs w:val="18"/>
            <w:lang w:val="en-US"/>
            <w:rPrChange w:id="7129" w:author="Manuel Hergenröder" w:date="2020-07-16T16:26:00Z">
              <w:rPr>
                <w:rFonts w:ascii="Consolas" w:hAnsi="Consolas"/>
                <w:color w:val="1F377F"/>
              </w:rPr>
            </w:rPrChange>
          </w:rPr>
          <w:t>i</w:t>
        </w:r>
        <w:r w:rsidRPr="00625FEA">
          <w:rPr>
            <w:rFonts w:ascii="Consolas" w:hAnsi="Consolas"/>
            <w:color w:val="000000"/>
            <w:sz w:val="18"/>
            <w:szCs w:val="18"/>
            <w:lang w:val="en-US"/>
            <w:rPrChange w:id="7130" w:author="Manuel Hergenröder" w:date="2020-07-16T16:26:00Z">
              <w:rPr>
                <w:rFonts w:ascii="Consolas" w:hAnsi="Consolas"/>
                <w:color w:val="000000"/>
              </w:rPr>
            </w:rPrChange>
          </w:rPr>
          <w:t> &lt; </w:t>
        </w:r>
        <w:r w:rsidRPr="00625FEA">
          <w:rPr>
            <w:rFonts w:ascii="Consolas" w:hAnsi="Consolas"/>
            <w:color w:val="1F377F"/>
            <w:sz w:val="18"/>
            <w:szCs w:val="18"/>
            <w:lang w:val="en-US"/>
            <w:rPrChange w:id="7131" w:author="Manuel Hergenröder" w:date="2020-07-16T16:26:00Z">
              <w:rPr>
                <w:rFonts w:ascii="Consolas" w:hAnsi="Consolas"/>
                <w:color w:val="1F377F"/>
              </w:rPr>
            </w:rPrChange>
          </w:rPr>
          <w:t>n</w:t>
        </w:r>
        <w:r w:rsidRPr="00625FEA">
          <w:rPr>
            <w:rFonts w:ascii="Consolas" w:hAnsi="Consolas"/>
            <w:color w:val="000000"/>
            <w:sz w:val="18"/>
            <w:szCs w:val="18"/>
            <w:lang w:val="en-US"/>
            <w:rPrChange w:id="7132" w:author="Manuel Hergenröder" w:date="2020-07-16T16:26:00Z">
              <w:rPr>
                <w:rFonts w:ascii="Consolas" w:hAnsi="Consolas"/>
                <w:color w:val="000000"/>
              </w:rPr>
            </w:rPrChange>
          </w:rPr>
          <w:t>; </w:t>
        </w:r>
        <w:r w:rsidRPr="00625FEA">
          <w:rPr>
            <w:rFonts w:ascii="Consolas" w:hAnsi="Consolas"/>
            <w:color w:val="1F377F"/>
            <w:sz w:val="18"/>
            <w:szCs w:val="18"/>
            <w:lang w:val="en-US"/>
            <w:rPrChange w:id="7133" w:author="Manuel Hergenröder" w:date="2020-07-16T16:26:00Z">
              <w:rPr>
                <w:rFonts w:ascii="Consolas" w:hAnsi="Consolas"/>
                <w:color w:val="1F377F"/>
              </w:rPr>
            </w:rPrChange>
          </w:rPr>
          <w:t>i</w:t>
        </w:r>
        <w:r w:rsidRPr="00625FEA">
          <w:rPr>
            <w:rFonts w:ascii="Consolas" w:hAnsi="Consolas"/>
            <w:color w:val="000000"/>
            <w:sz w:val="18"/>
            <w:szCs w:val="18"/>
            <w:lang w:val="en-US"/>
            <w:rPrChange w:id="7134" w:author="Manuel Hergenröder" w:date="2020-07-16T16:26:00Z">
              <w:rPr>
                <w:rFonts w:ascii="Consolas" w:hAnsi="Consolas"/>
                <w:color w:val="000000"/>
              </w:rPr>
            </w:rPrChange>
          </w:rPr>
          <w:t>++)</w:t>
        </w:r>
      </w:ins>
    </w:p>
    <w:p w14:paraId="2700689C" w14:textId="77777777" w:rsidR="008F67FA" w:rsidRPr="00625FEA" w:rsidRDefault="008F67FA" w:rsidP="008F67FA">
      <w:pPr>
        <w:pStyle w:val="HTMLPreformatted"/>
        <w:shd w:val="clear" w:color="auto" w:fill="FFFFFF"/>
        <w:rPr>
          <w:ins w:id="7135" w:author="Manuel Hergenröder" w:date="2020-07-16T16:22:00Z"/>
          <w:rFonts w:ascii="Consolas" w:hAnsi="Consolas"/>
          <w:color w:val="000000"/>
          <w:sz w:val="18"/>
          <w:szCs w:val="18"/>
          <w:lang w:val="en-US"/>
          <w:rPrChange w:id="7136" w:author="Manuel Hergenröder" w:date="2020-07-16T16:26:00Z">
            <w:rPr>
              <w:ins w:id="7137" w:author="Manuel Hergenröder" w:date="2020-07-16T16:22:00Z"/>
              <w:rFonts w:ascii="Consolas" w:hAnsi="Consolas"/>
              <w:color w:val="000000"/>
            </w:rPr>
          </w:rPrChange>
        </w:rPr>
      </w:pPr>
      <w:ins w:id="7138" w:author="Manuel Hergenröder" w:date="2020-07-16T16:22:00Z">
        <w:r w:rsidRPr="00625FEA">
          <w:rPr>
            <w:rFonts w:ascii="Consolas" w:hAnsi="Consolas"/>
            <w:color w:val="000000"/>
            <w:sz w:val="18"/>
            <w:szCs w:val="18"/>
            <w:lang w:val="en-US"/>
            <w:rPrChange w:id="7139" w:author="Manuel Hergenröder" w:date="2020-07-16T16:26:00Z">
              <w:rPr>
                <w:rFonts w:ascii="Consolas" w:hAnsi="Consolas"/>
                <w:color w:val="000000"/>
              </w:rPr>
            </w:rPrChange>
          </w:rPr>
          <w:t>        {</w:t>
        </w:r>
      </w:ins>
    </w:p>
    <w:p w14:paraId="55BA02A9" w14:textId="77777777" w:rsidR="008F67FA" w:rsidRPr="00625FEA" w:rsidRDefault="008F67FA" w:rsidP="008F67FA">
      <w:pPr>
        <w:pStyle w:val="HTMLPreformatted"/>
        <w:shd w:val="clear" w:color="auto" w:fill="FFFFFF"/>
        <w:rPr>
          <w:ins w:id="7140" w:author="Manuel Hergenröder" w:date="2020-07-16T16:22:00Z"/>
          <w:rFonts w:ascii="Consolas" w:hAnsi="Consolas"/>
          <w:color w:val="000000"/>
          <w:sz w:val="18"/>
          <w:szCs w:val="18"/>
          <w:lang w:val="en-US"/>
          <w:rPrChange w:id="7141" w:author="Manuel Hergenröder" w:date="2020-07-16T16:26:00Z">
            <w:rPr>
              <w:ins w:id="7142" w:author="Manuel Hergenröder" w:date="2020-07-16T16:22:00Z"/>
              <w:rFonts w:ascii="Consolas" w:hAnsi="Consolas"/>
              <w:color w:val="000000"/>
            </w:rPr>
          </w:rPrChange>
        </w:rPr>
      </w:pPr>
      <w:ins w:id="7143" w:author="Manuel Hergenröder" w:date="2020-07-16T16:22:00Z">
        <w:r w:rsidRPr="00625FEA">
          <w:rPr>
            <w:rFonts w:ascii="Consolas" w:hAnsi="Consolas"/>
            <w:color w:val="000000"/>
            <w:sz w:val="18"/>
            <w:szCs w:val="18"/>
            <w:lang w:val="en-US"/>
            <w:rPrChange w:id="7144" w:author="Manuel Hergenröder" w:date="2020-07-16T16:26:00Z">
              <w:rPr>
                <w:rFonts w:ascii="Consolas" w:hAnsi="Consolas"/>
                <w:color w:val="000000"/>
              </w:rPr>
            </w:rPrChange>
          </w:rPr>
          <w:t>            </w:t>
        </w:r>
        <w:r w:rsidRPr="00625FEA">
          <w:rPr>
            <w:rFonts w:ascii="Consolas" w:hAnsi="Consolas"/>
            <w:color w:val="1F377F"/>
            <w:sz w:val="18"/>
            <w:szCs w:val="18"/>
            <w:lang w:val="en-US"/>
            <w:rPrChange w:id="7145" w:author="Manuel Hergenröder" w:date="2020-07-16T16:26:00Z">
              <w:rPr>
                <w:rFonts w:ascii="Consolas" w:hAnsi="Consolas"/>
                <w:color w:val="1F377F"/>
              </w:rPr>
            </w:rPrChange>
          </w:rPr>
          <w:t>y</w:t>
        </w:r>
        <w:r w:rsidRPr="00625FEA">
          <w:rPr>
            <w:rFonts w:ascii="Consolas" w:hAnsi="Consolas"/>
            <w:color w:val="000000"/>
            <w:sz w:val="18"/>
            <w:szCs w:val="18"/>
            <w:lang w:val="en-US"/>
            <w:rPrChange w:id="7146" w:author="Manuel Hergenröder" w:date="2020-07-16T16:26:00Z">
              <w:rPr>
                <w:rFonts w:ascii="Consolas" w:hAnsi="Consolas"/>
                <w:color w:val="000000"/>
              </w:rPr>
            </w:rPrChange>
          </w:rPr>
          <w:t>[</w:t>
        </w:r>
        <w:r w:rsidRPr="00625FEA">
          <w:rPr>
            <w:rFonts w:ascii="Consolas" w:hAnsi="Consolas"/>
            <w:color w:val="1F377F"/>
            <w:sz w:val="18"/>
            <w:szCs w:val="18"/>
            <w:lang w:val="en-US"/>
            <w:rPrChange w:id="7147" w:author="Manuel Hergenröder" w:date="2020-07-16T16:26:00Z">
              <w:rPr>
                <w:rFonts w:ascii="Consolas" w:hAnsi="Consolas"/>
                <w:color w:val="1F377F"/>
              </w:rPr>
            </w:rPrChange>
          </w:rPr>
          <w:t>i</w:t>
        </w:r>
        <w:r w:rsidRPr="00625FEA">
          <w:rPr>
            <w:rFonts w:ascii="Consolas" w:hAnsi="Consolas"/>
            <w:color w:val="000000"/>
            <w:sz w:val="18"/>
            <w:szCs w:val="18"/>
            <w:lang w:val="en-US"/>
            <w:rPrChange w:id="7148" w:author="Manuel Hergenröder" w:date="2020-07-16T16:26:00Z">
              <w:rPr>
                <w:rFonts w:ascii="Consolas" w:hAnsi="Consolas"/>
                <w:color w:val="000000"/>
              </w:rPr>
            </w:rPrChange>
          </w:rPr>
          <w:t>] = System.</w:t>
        </w:r>
        <w:r w:rsidRPr="00625FEA">
          <w:rPr>
            <w:rFonts w:ascii="Consolas" w:hAnsi="Consolas"/>
            <w:color w:val="2B91AF"/>
            <w:sz w:val="18"/>
            <w:szCs w:val="18"/>
            <w:lang w:val="en-US"/>
            <w:rPrChange w:id="7149" w:author="Manuel Hergenröder" w:date="2020-07-16T16:26:00Z">
              <w:rPr>
                <w:rFonts w:ascii="Consolas" w:hAnsi="Consolas"/>
                <w:color w:val="2B91AF"/>
              </w:rPr>
            </w:rPrChange>
          </w:rPr>
          <w:t>Math</w:t>
        </w:r>
        <w:r w:rsidRPr="00625FEA">
          <w:rPr>
            <w:rFonts w:ascii="Consolas" w:hAnsi="Consolas"/>
            <w:color w:val="000000"/>
            <w:sz w:val="18"/>
            <w:szCs w:val="18"/>
            <w:lang w:val="en-US"/>
            <w:rPrChange w:id="7150" w:author="Manuel Hergenröder" w:date="2020-07-16T16:26:00Z">
              <w:rPr>
                <w:rFonts w:ascii="Consolas" w:hAnsi="Consolas"/>
                <w:color w:val="000000"/>
              </w:rPr>
            </w:rPrChange>
          </w:rPr>
          <w:t>.</w:t>
        </w:r>
        <w:r w:rsidRPr="00625FEA">
          <w:rPr>
            <w:rFonts w:ascii="Consolas" w:hAnsi="Consolas"/>
            <w:color w:val="74531F"/>
            <w:sz w:val="18"/>
            <w:szCs w:val="18"/>
            <w:lang w:val="en-US"/>
            <w:rPrChange w:id="7151" w:author="Manuel Hergenröder" w:date="2020-07-16T16:26:00Z">
              <w:rPr>
                <w:rFonts w:ascii="Consolas" w:hAnsi="Consolas"/>
                <w:color w:val="74531F"/>
              </w:rPr>
            </w:rPrChange>
          </w:rPr>
          <w:t>Sqrt</w:t>
        </w:r>
        <w:r w:rsidRPr="00625FEA">
          <w:rPr>
            <w:rFonts w:ascii="Consolas" w:hAnsi="Consolas"/>
            <w:color w:val="000000"/>
            <w:sz w:val="18"/>
            <w:szCs w:val="18"/>
            <w:lang w:val="en-US"/>
            <w:rPrChange w:id="7152" w:author="Manuel Hergenröder" w:date="2020-07-16T16:26:00Z">
              <w:rPr>
                <w:rFonts w:ascii="Consolas" w:hAnsi="Consolas"/>
                <w:color w:val="000000"/>
              </w:rPr>
            </w:rPrChange>
          </w:rPr>
          <w:t>(</w:t>
        </w:r>
        <w:r w:rsidRPr="00625FEA">
          <w:rPr>
            <w:rFonts w:ascii="Consolas" w:hAnsi="Consolas"/>
            <w:color w:val="1F377F"/>
            <w:sz w:val="18"/>
            <w:szCs w:val="18"/>
            <w:lang w:val="en-US"/>
            <w:rPrChange w:id="7153" w:author="Manuel Hergenröder" w:date="2020-07-16T16:26:00Z">
              <w:rPr>
                <w:rFonts w:ascii="Consolas" w:hAnsi="Consolas"/>
                <w:color w:val="1F377F"/>
              </w:rPr>
            </w:rPrChange>
          </w:rPr>
          <w:t>x</w:t>
        </w:r>
        <w:r w:rsidRPr="00625FEA">
          <w:rPr>
            <w:rFonts w:ascii="Consolas" w:hAnsi="Consolas"/>
            <w:color w:val="000000"/>
            <w:sz w:val="18"/>
            <w:szCs w:val="18"/>
            <w:lang w:val="en-US"/>
            <w:rPrChange w:id="7154" w:author="Manuel Hergenröder" w:date="2020-07-16T16:26:00Z">
              <w:rPr>
                <w:rFonts w:ascii="Consolas" w:hAnsi="Consolas"/>
                <w:color w:val="000000"/>
              </w:rPr>
            </w:rPrChange>
          </w:rPr>
          <w:t>[2 * </w:t>
        </w:r>
        <w:r w:rsidRPr="00625FEA">
          <w:rPr>
            <w:rFonts w:ascii="Consolas" w:hAnsi="Consolas"/>
            <w:color w:val="1F377F"/>
            <w:sz w:val="18"/>
            <w:szCs w:val="18"/>
            <w:lang w:val="en-US"/>
            <w:rPrChange w:id="7155" w:author="Manuel Hergenröder" w:date="2020-07-16T16:26:00Z">
              <w:rPr>
                <w:rFonts w:ascii="Consolas" w:hAnsi="Consolas"/>
                <w:color w:val="1F377F"/>
              </w:rPr>
            </w:rPrChange>
          </w:rPr>
          <w:t>i</w:t>
        </w:r>
        <w:r w:rsidRPr="00625FEA">
          <w:rPr>
            <w:rFonts w:ascii="Consolas" w:hAnsi="Consolas"/>
            <w:color w:val="000000"/>
            <w:sz w:val="18"/>
            <w:szCs w:val="18"/>
            <w:lang w:val="en-US"/>
            <w:rPrChange w:id="7156" w:author="Manuel Hergenröder" w:date="2020-07-16T16:26:00Z">
              <w:rPr>
                <w:rFonts w:ascii="Consolas" w:hAnsi="Consolas"/>
                <w:color w:val="000000"/>
              </w:rPr>
            </w:rPrChange>
          </w:rPr>
          <w:t>] * </w:t>
        </w:r>
        <w:r w:rsidRPr="00625FEA">
          <w:rPr>
            <w:rFonts w:ascii="Consolas" w:hAnsi="Consolas"/>
            <w:color w:val="1F377F"/>
            <w:sz w:val="18"/>
            <w:szCs w:val="18"/>
            <w:lang w:val="en-US"/>
            <w:rPrChange w:id="7157" w:author="Manuel Hergenröder" w:date="2020-07-16T16:26:00Z">
              <w:rPr>
                <w:rFonts w:ascii="Consolas" w:hAnsi="Consolas"/>
                <w:color w:val="1F377F"/>
              </w:rPr>
            </w:rPrChange>
          </w:rPr>
          <w:t>x</w:t>
        </w:r>
        <w:r w:rsidRPr="00625FEA">
          <w:rPr>
            <w:rFonts w:ascii="Consolas" w:hAnsi="Consolas"/>
            <w:color w:val="000000"/>
            <w:sz w:val="18"/>
            <w:szCs w:val="18"/>
            <w:lang w:val="en-US"/>
            <w:rPrChange w:id="7158" w:author="Manuel Hergenröder" w:date="2020-07-16T16:26:00Z">
              <w:rPr>
                <w:rFonts w:ascii="Consolas" w:hAnsi="Consolas"/>
                <w:color w:val="000000"/>
              </w:rPr>
            </w:rPrChange>
          </w:rPr>
          <w:t>[2 * </w:t>
        </w:r>
        <w:r w:rsidRPr="00625FEA">
          <w:rPr>
            <w:rFonts w:ascii="Consolas" w:hAnsi="Consolas"/>
            <w:color w:val="1F377F"/>
            <w:sz w:val="18"/>
            <w:szCs w:val="18"/>
            <w:lang w:val="en-US"/>
            <w:rPrChange w:id="7159" w:author="Manuel Hergenröder" w:date="2020-07-16T16:26:00Z">
              <w:rPr>
                <w:rFonts w:ascii="Consolas" w:hAnsi="Consolas"/>
                <w:color w:val="1F377F"/>
              </w:rPr>
            </w:rPrChange>
          </w:rPr>
          <w:t>i</w:t>
        </w:r>
        <w:r w:rsidRPr="00625FEA">
          <w:rPr>
            <w:rFonts w:ascii="Consolas" w:hAnsi="Consolas"/>
            <w:color w:val="000000"/>
            <w:sz w:val="18"/>
            <w:szCs w:val="18"/>
            <w:lang w:val="en-US"/>
            <w:rPrChange w:id="7160" w:author="Manuel Hergenröder" w:date="2020-07-16T16:26:00Z">
              <w:rPr>
                <w:rFonts w:ascii="Consolas" w:hAnsi="Consolas"/>
                <w:color w:val="000000"/>
              </w:rPr>
            </w:rPrChange>
          </w:rPr>
          <w:t>] + </w:t>
        </w:r>
        <w:r w:rsidRPr="00625FEA">
          <w:rPr>
            <w:rFonts w:ascii="Consolas" w:hAnsi="Consolas"/>
            <w:color w:val="1F377F"/>
            <w:sz w:val="18"/>
            <w:szCs w:val="18"/>
            <w:lang w:val="en-US"/>
            <w:rPrChange w:id="7161" w:author="Manuel Hergenröder" w:date="2020-07-16T16:26:00Z">
              <w:rPr>
                <w:rFonts w:ascii="Consolas" w:hAnsi="Consolas"/>
                <w:color w:val="1F377F"/>
              </w:rPr>
            </w:rPrChange>
          </w:rPr>
          <w:t>x</w:t>
        </w:r>
        <w:r w:rsidRPr="00625FEA">
          <w:rPr>
            <w:rFonts w:ascii="Consolas" w:hAnsi="Consolas"/>
            <w:color w:val="000000"/>
            <w:sz w:val="18"/>
            <w:szCs w:val="18"/>
            <w:lang w:val="en-US"/>
            <w:rPrChange w:id="7162" w:author="Manuel Hergenröder" w:date="2020-07-16T16:26:00Z">
              <w:rPr>
                <w:rFonts w:ascii="Consolas" w:hAnsi="Consolas"/>
                <w:color w:val="000000"/>
              </w:rPr>
            </w:rPrChange>
          </w:rPr>
          <w:t>[2 * </w:t>
        </w:r>
        <w:r w:rsidRPr="00625FEA">
          <w:rPr>
            <w:rFonts w:ascii="Consolas" w:hAnsi="Consolas"/>
            <w:color w:val="1F377F"/>
            <w:sz w:val="18"/>
            <w:szCs w:val="18"/>
            <w:lang w:val="en-US"/>
            <w:rPrChange w:id="7163" w:author="Manuel Hergenröder" w:date="2020-07-16T16:26:00Z">
              <w:rPr>
                <w:rFonts w:ascii="Consolas" w:hAnsi="Consolas"/>
                <w:color w:val="1F377F"/>
              </w:rPr>
            </w:rPrChange>
          </w:rPr>
          <w:t>i</w:t>
        </w:r>
        <w:r w:rsidRPr="00625FEA">
          <w:rPr>
            <w:rFonts w:ascii="Consolas" w:hAnsi="Consolas"/>
            <w:color w:val="000000"/>
            <w:sz w:val="18"/>
            <w:szCs w:val="18"/>
            <w:lang w:val="en-US"/>
            <w:rPrChange w:id="7164" w:author="Manuel Hergenröder" w:date="2020-07-16T16:26:00Z">
              <w:rPr>
                <w:rFonts w:ascii="Consolas" w:hAnsi="Consolas"/>
                <w:color w:val="000000"/>
              </w:rPr>
            </w:rPrChange>
          </w:rPr>
          <w:t> + 1] * </w:t>
        </w:r>
        <w:r w:rsidRPr="00625FEA">
          <w:rPr>
            <w:rFonts w:ascii="Consolas" w:hAnsi="Consolas"/>
            <w:color w:val="1F377F"/>
            <w:sz w:val="18"/>
            <w:szCs w:val="18"/>
            <w:lang w:val="en-US"/>
            <w:rPrChange w:id="7165" w:author="Manuel Hergenröder" w:date="2020-07-16T16:26:00Z">
              <w:rPr>
                <w:rFonts w:ascii="Consolas" w:hAnsi="Consolas"/>
                <w:color w:val="1F377F"/>
              </w:rPr>
            </w:rPrChange>
          </w:rPr>
          <w:t>x</w:t>
        </w:r>
        <w:r w:rsidRPr="00625FEA">
          <w:rPr>
            <w:rFonts w:ascii="Consolas" w:hAnsi="Consolas"/>
            <w:color w:val="000000"/>
            <w:sz w:val="18"/>
            <w:szCs w:val="18"/>
            <w:lang w:val="en-US"/>
            <w:rPrChange w:id="7166" w:author="Manuel Hergenröder" w:date="2020-07-16T16:26:00Z">
              <w:rPr>
                <w:rFonts w:ascii="Consolas" w:hAnsi="Consolas"/>
                <w:color w:val="000000"/>
              </w:rPr>
            </w:rPrChange>
          </w:rPr>
          <w:t>[2 * </w:t>
        </w:r>
        <w:r w:rsidRPr="00625FEA">
          <w:rPr>
            <w:rFonts w:ascii="Consolas" w:hAnsi="Consolas"/>
            <w:color w:val="1F377F"/>
            <w:sz w:val="18"/>
            <w:szCs w:val="18"/>
            <w:lang w:val="en-US"/>
            <w:rPrChange w:id="7167" w:author="Manuel Hergenröder" w:date="2020-07-16T16:26:00Z">
              <w:rPr>
                <w:rFonts w:ascii="Consolas" w:hAnsi="Consolas"/>
                <w:color w:val="1F377F"/>
              </w:rPr>
            </w:rPrChange>
          </w:rPr>
          <w:t>i</w:t>
        </w:r>
        <w:r w:rsidRPr="00625FEA">
          <w:rPr>
            <w:rFonts w:ascii="Consolas" w:hAnsi="Consolas"/>
            <w:color w:val="000000"/>
            <w:sz w:val="18"/>
            <w:szCs w:val="18"/>
            <w:lang w:val="en-US"/>
            <w:rPrChange w:id="7168" w:author="Manuel Hergenröder" w:date="2020-07-16T16:26:00Z">
              <w:rPr>
                <w:rFonts w:ascii="Consolas" w:hAnsi="Consolas"/>
                <w:color w:val="000000"/>
              </w:rPr>
            </w:rPrChange>
          </w:rPr>
          <w:t> + 1]);</w:t>
        </w:r>
      </w:ins>
    </w:p>
    <w:p w14:paraId="5C04ED00" w14:textId="77777777" w:rsidR="008F67FA" w:rsidRPr="00625FEA" w:rsidRDefault="008F67FA" w:rsidP="008F67FA">
      <w:pPr>
        <w:pStyle w:val="HTMLPreformatted"/>
        <w:shd w:val="clear" w:color="auto" w:fill="FFFFFF"/>
        <w:rPr>
          <w:ins w:id="7169" w:author="Manuel Hergenröder" w:date="2020-07-16T16:22:00Z"/>
          <w:rFonts w:ascii="Consolas" w:hAnsi="Consolas"/>
          <w:color w:val="000000"/>
          <w:sz w:val="18"/>
          <w:szCs w:val="18"/>
          <w:lang w:val="en-US"/>
          <w:rPrChange w:id="7170" w:author="Manuel Hergenröder" w:date="2020-07-16T16:26:00Z">
            <w:rPr>
              <w:ins w:id="7171" w:author="Manuel Hergenröder" w:date="2020-07-16T16:22:00Z"/>
              <w:rFonts w:ascii="Consolas" w:hAnsi="Consolas"/>
              <w:color w:val="000000"/>
            </w:rPr>
          </w:rPrChange>
        </w:rPr>
      </w:pPr>
      <w:ins w:id="7172" w:author="Manuel Hergenröder" w:date="2020-07-16T16:22:00Z">
        <w:r w:rsidRPr="00625FEA">
          <w:rPr>
            <w:rFonts w:ascii="Consolas" w:hAnsi="Consolas"/>
            <w:color w:val="000000"/>
            <w:sz w:val="18"/>
            <w:szCs w:val="18"/>
            <w:lang w:val="en-US"/>
            <w:rPrChange w:id="7173" w:author="Manuel Hergenröder" w:date="2020-07-16T16:26:00Z">
              <w:rPr>
                <w:rFonts w:ascii="Consolas" w:hAnsi="Consolas"/>
                <w:color w:val="000000"/>
              </w:rPr>
            </w:rPrChange>
          </w:rPr>
          <w:t>        }</w:t>
        </w:r>
      </w:ins>
    </w:p>
    <w:p w14:paraId="44051083" w14:textId="77777777" w:rsidR="008F67FA" w:rsidRPr="00625FEA" w:rsidRDefault="008F67FA" w:rsidP="008F67FA">
      <w:pPr>
        <w:pStyle w:val="HTMLPreformatted"/>
        <w:shd w:val="clear" w:color="auto" w:fill="FFFFFF"/>
        <w:rPr>
          <w:ins w:id="7174" w:author="Manuel Hergenröder" w:date="2020-07-16T16:22:00Z"/>
          <w:rFonts w:ascii="Consolas" w:hAnsi="Consolas"/>
          <w:color w:val="000000"/>
          <w:sz w:val="18"/>
          <w:szCs w:val="18"/>
          <w:lang w:val="en-US"/>
          <w:rPrChange w:id="7175" w:author="Manuel Hergenröder" w:date="2020-07-16T16:26:00Z">
            <w:rPr>
              <w:ins w:id="7176" w:author="Manuel Hergenröder" w:date="2020-07-16T16:22:00Z"/>
              <w:rFonts w:ascii="Consolas" w:hAnsi="Consolas"/>
              <w:color w:val="000000"/>
            </w:rPr>
          </w:rPrChange>
        </w:rPr>
      </w:pPr>
      <w:ins w:id="7177" w:author="Manuel Hergenröder" w:date="2020-07-16T16:22:00Z">
        <w:r w:rsidRPr="00625FEA">
          <w:rPr>
            <w:rFonts w:ascii="Consolas" w:hAnsi="Consolas"/>
            <w:color w:val="000000"/>
            <w:sz w:val="18"/>
            <w:szCs w:val="18"/>
            <w:lang w:val="en-US"/>
            <w:rPrChange w:id="7178" w:author="Manuel Hergenröder" w:date="2020-07-16T16:26:00Z">
              <w:rPr>
                <w:rFonts w:ascii="Consolas" w:hAnsi="Consolas"/>
                <w:color w:val="000000"/>
              </w:rPr>
            </w:rPrChange>
          </w:rPr>
          <w:t>        </w:t>
        </w:r>
        <w:r w:rsidRPr="00625FEA">
          <w:rPr>
            <w:rFonts w:ascii="Consolas" w:hAnsi="Consolas"/>
            <w:color w:val="8F08C4"/>
            <w:sz w:val="18"/>
            <w:szCs w:val="18"/>
            <w:lang w:val="en-US"/>
            <w:rPrChange w:id="7179" w:author="Manuel Hergenröder" w:date="2020-07-16T16:26:00Z">
              <w:rPr>
                <w:rFonts w:ascii="Consolas" w:hAnsi="Consolas"/>
                <w:color w:val="8F08C4"/>
              </w:rPr>
            </w:rPrChange>
          </w:rPr>
          <w:t>return</w:t>
        </w:r>
        <w:r w:rsidRPr="00625FEA">
          <w:rPr>
            <w:rFonts w:ascii="Consolas" w:hAnsi="Consolas"/>
            <w:color w:val="000000"/>
            <w:sz w:val="18"/>
            <w:szCs w:val="18"/>
            <w:lang w:val="en-US"/>
            <w:rPrChange w:id="7180" w:author="Manuel Hergenröder" w:date="2020-07-16T16:26:00Z">
              <w:rPr>
                <w:rFonts w:ascii="Consolas" w:hAnsi="Consolas"/>
                <w:color w:val="000000"/>
              </w:rPr>
            </w:rPrChange>
          </w:rPr>
          <w:t> </w:t>
        </w:r>
        <w:r w:rsidRPr="00625FEA">
          <w:rPr>
            <w:rFonts w:ascii="Consolas" w:hAnsi="Consolas"/>
            <w:color w:val="1F377F"/>
            <w:sz w:val="18"/>
            <w:szCs w:val="18"/>
            <w:lang w:val="en-US"/>
            <w:rPrChange w:id="7181" w:author="Manuel Hergenröder" w:date="2020-07-16T16:26:00Z">
              <w:rPr>
                <w:rFonts w:ascii="Consolas" w:hAnsi="Consolas"/>
                <w:color w:val="1F377F"/>
              </w:rPr>
            </w:rPrChange>
          </w:rPr>
          <w:t>y</w:t>
        </w:r>
        <w:r w:rsidRPr="00625FEA">
          <w:rPr>
            <w:rFonts w:ascii="Consolas" w:hAnsi="Consolas"/>
            <w:color w:val="000000"/>
            <w:sz w:val="18"/>
            <w:szCs w:val="18"/>
            <w:lang w:val="en-US"/>
            <w:rPrChange w:id="7182" w:author="Manuel Hergenröder" w:date="2020-07-16T16:26:00Z">
              <w:rPr>
                <w:rFonts w:ascii="Consolas" w:hAnsi="Consolas"/>
                <w:color w:val="000000"/>
              </w:rPr>
            </w:rPrChange>
          </w:rPr>
          <w:t>;</w:t>
        </w:r>
      </w:ins>
    </w:p>
    <w:p w14:paraId="11574091" w14:textId="77777777" w:rsidR="008F67FA" w:rsidRPr="00625FEA" w:rsidRDefault="008F67FA" w:rsidP="008F67FA">
      <w:pPr>
        <w:pStyle w:val="HTMLPreformatted"/>
        <w:shd w:val="clear" w:color="auto" w:fill="FFFFFF"/>
        <w:rPr>
          <w:ins w:id="7183" w:author="Manuel Hergenröder" w:date="2020-07-16T16:22:00Z"/>
          <w:rFonts w:ascii="Consolas" w:hAnsi="Consolas"/>
          <w:color w:val="000000"/>
          <w:sz w:val="18"/>
          <w:szCs w:val="18"/>
          <w:lang w:val="en-US"/>
          <w:rPrChange w:id="7184" w:author="Manuel Hergenröder" w:date="2020-07-16T16:26:00Z">
            <w:rPr>
              <w:ins w:id="7185" w:author="Manuel Hergenröder" w:date="2020-07-16T16:22:00Z"/>
              <w:rFonts w:ascii="Consolas" w:hAnsi="Consolas"/>
              <w:color w:val="000000"/>
            </w:rPr>
          </w:rPrChange>
        </w:rPr>
      </w:pPr>
      <w:ins w:id="7186" w:author="Manuel Hergenröder" w:date="2020-07-16T16:22:00Z">
        <w:r w:rsidRPr="00625FEA">
          <w:rPr>
            <w:rFonts w:ascii="Consolas" w:hAnsi="Consolas"/>
            <w:color w:val="000000"/>
            <w:sz w:val="18"/>
            <w:szCs w:val="18"/>
            <w:lang w:val="en-US"/>
            <w:rPrChange w:id="7187" w:author="Manuel Hergenröder" w:date="2020-07-16T16:26:00Z">
              <w:rPr>
                <w:rFonts w:ascii="Consolas" w:hAnsi="Consolas"/>
                <w:color w:val="000000"/>
              </w:rPr>
            </w:rPrChange>
          </w:rPr>
          <w:t>    }</w:t>
        </w:r>
      </w:ins>
    </w:p>
    <w:p w14:paraId="5B54BF62" w14:textId="77777777" w:rsidR="008F67FA" w:rsidRPr="00625FEA" w:rsidRDefault="008F67FA" w:rsidP="008F67FA">
      <w:pPr>
        <w:pStyle w:val="HTMLPreformatted"/>
        <w:shd w:val="clear" w:color="auto" w:fill="FFFFFF"/>
        <w:rPr>
          <w:ins w:id="7188" w:author="Manuel Hergenröder" w:date="2020-07-16T16:22:00Z"/>
          <w:rFonts w:ascii="Consolas" w:hAnsi="Consolas"/>
          <w:color w:val="000000"/>
          <w:sz w:val="18"/>
          <w:szCs w:val="18"/>
          <w:lang w:val="en-US"/>
          <w:rPrChange w:id="7189" w:author="Manuel Hergenröder" w:date="2020-07-16T16:26:00Z">
            <w:rPr>
              <w:ins w:id="7190" w:author="Manuel Hergenröder" w:date="2020-07-16T16:22:00Z"/>
              <w:rFonts w:ascii="Consolas" w:hAnsi="Consolas"/>
              <w:color w:val="000000"/>
            </w:rPr>
          </w:rPrChange>
        </w:rPr>
      </w:pPr>
      <w:ins w:id="7191" w:author="Manuel Hergenröder" w:date="2020-07-16T16:22:00Z">
        <w:r w:rsidRPr="00625FEA">
          <w:rPr>
            <w:rFonts w:ascii="Consolas" w:hAnsi="Consolas"/>
            <w:color w:val="000000"/>
            <w:sz w:val="18"/>
            <w:szCs w:val="18"/>
            <w:lang w:val="en-US"/>
            <w:rPrChange w:id="7192" w:author="Manuel Hergenröder" w:date="2020-07-16T16:26:00Z">
              <w:rPr>
                <w:rFonts w:ascii="Consolas" w:hAnsi="Consolas"/>
                <w:color w:val="000000"/>
              </w:rPr>
            </w:rPrChange>
          </w:rPr>
          <w:t xml:space="preserve"> </w:t>
        </w:r>
      </w:ins>
    </w:p>
    <w:p w14:paraId="5D3F0218" w14:textId="77777777" w:rsidR="008F67FA" w:rsidRPr="00625FEA" w:rsidRDefault="008F67FA" w:rsidP="008F67FA">
      <w:pPr>
        <w:pStyle w:val="HTMLPreformatted"/>
        <w:shd w:val="clear" w:color="auto" w:fill="FFFFFF"/>
        <w:rPr>
          <w:ins w:id="7193" w:author="Manuel Hergenröder" w:date="2020-07-16T16:22:00Z"/>
          <w:rFonts w:ascii="Consolas" w:hAnsi="Consolas"/>
          <w:color w:val="000000"/>
          <w:sz w:val="18"/>
          <w:szCs w:val="18"/>
          <w:lang w:val="en-US"/>
          <w:rPrChange w:id="7194" w:author="Manuel Hergenröder" w:date="2020-07-16T16:26:00Z">
            <w:rPr>
              <w:ins w:id="7195" w:author="Manuel Hergenröder" w:date="2020-07-16T16:22:00Z"/>
              <w:rFonts w:ascii="Consolas" w:hAnsi="Consolas"/>
              <w:color w:val="000000"/>
            </w:rPr>
          </w:rPrChange>
        </w:rPr>
      </w:pPr>
      <w:ins w:id="7196" w:author="Manuel Hergenröder" w:date="2020-07-16T16:22:00Z">
        <w:r w:rsidRPr="00625FEA">
          <w:rPr>
            <w:rFonts w:ascii="Consolas" w:hAnsi="Consolas"/>
            <w:color w:val="000000"/>
            <w:sz w:val="18"/>
            <w:szCs w:val="18"/>
            <w:lang w:val="en-US"/>
            <w:rPrChange w:id="7197" w:author="Manuel Hergenröder" w:date="2020-07-16T16:26:00Z">
              <w:rPr>
                <w:rFonts w:ascii="Consolas" w:hAnsi="Consolas"/>
                <w:color w:val="000000"/>
              </w:rPr>
            </w:rPrChange>
          </w:rPr>
          <w:t>    </w:t>
        </w:r>
        <w:r w:rsidRPr="00625FEA">
          <w:rPr>
            <w:rFonts w:ascii="Consolas" w:hAnsi="Consolas"/>
            <w:color w:val="808080"/>
            <w:sz w:val="18"/>
            <w:szCs w:val="18"/>
            <w:lang w:val="en-US"/>
            <w:rPrChange w:id="7198" w:author="Manuel Hergenröder" w:date="2020-07-16T16:26:00Z">
              <w:rPr>
                <w:rFonts w:ascii="Consolas" w:hAnsi="Consolas"/>
                <w:color w:val="808080"/>
              </w:rPr>
            </w:rPrChange>
          </w:rPr>
          <w:t>///</w:t>
        </w:r>
        <w:r w:rsidRPr="00625FEA">
          <w:rPr>
            <w:rFonts w:ascii="Consolas" w:hAnsi="Consolas"/>
            <w:color w:val="008000"/>
            <w:sz w:val="18"/>
            <w:szCs w:val="18"/>
            <w:lang w:val="en-US"/>
            <w:rPrChange w:id="7199" w:author="Manuel Hergenröder" w:date="2020-07-16T16:26:00Z">
              <w:rPr>
                <w:rFonts w:ascii="Consolas" w:hAnsi="Consolas"/>
                <w:color w:val="008000"/>
              </w:rPr>
            </w:rPrChange>
          </w:rPr>
          <w:t> </w:t>
        </w:r>
        <w:r w:rsidRPr="00625FEA">
          <w:rPr>
            <w:rFonts w:ascii="Consolas" w:hAnsi="Consolas"/>
            <w:color w:val="808080"/>
            <w:sz w:val="18"/>
            <w:szCs w:val="18"/>
            <w:lang w:val="en-US"/>
            <w:rPrChange w:id="7200" w:author="Manuel Hergenröder" w:date="2020-07-16T16:26:00Z">
              <w:rPr>
                <w:rFonts w:ascii="Consolas" w:hAnsi="Consolas"/>
                <w:color w:val="808080"/>
              </w:rPr>
            </w:rPrChange>
          </w:rPr>
          <w:t>&lt;summary&gt;</w:t>
        </w:r>
      </w:ins>
    </w:p>
    <w:p w14:paraId="55403759" w14:textId="77777777" w:rsidR="008F67FA" w:rsidRPr="00625FEA" w:rsidRDefault="008F67FA" w:rsidP="008F67FA">
      <w:pPr>
        <w:pStyle w:val="HTMLPreformatted"/>
        <w:shd w:val="clear" w:color="auto" w:fill="FFFFFF"/>
        <w:rPr>
          <w:ins w:id="7201" w:author="Manuel Hergenröder" w:date="2020-07-16T16:22:00Z"/>
          <w:rFonts w:ascii="Consolas" w:hAnsi="Consolas"/>
          <w:color w:val="000000"/>
          <w:sz w:val="18"/>
          <w:szCs w:val="18"/>
          <w:lang w:val="en-US"/>
          <w:rPrChange w:id="7202" w:author="Manuel Hergenröder" w:date="2020-07-16T16:26:00Z">
            <w:rPr>
              <w:ins w:id="7203" w:author="Manuel Hergenröder" w:date="2020-07-16T16:22:00Z"/>
              <w:rFonts w:ascii="Consolas" w:hAnsi="Consolas"/>
              <w:color w:val="000000"/>
            </w:rPr>
          </w:rPrChange>
        </w:rPr>
      </w:pPr>
      <w:ins w:id="7204" w:author="Manuel Hergenröder" w:date="2020-07-16T16:22:00Z">
        <w:r w:rsidRPr="00625FEA">
          <w:rPr>
            <w:rFonts w:ascii="Consolas" w:hAnsi="Consolas"/>
            <w:color w:val="000000"/>
            <w:sz w:val="18"/>
            <w:szCs w:val="18"/>
            <w:lang w:val="en-US"/>
            <w:rPrChange w:id="7205" w:author="Manuel Hergenröder" w:date="2020-07-16T16:26:00Z">
              <w:rPr>
                <w:rFonts w:ascii="Consolas" w:hAnsi="Consolas"/>
                <w:color w:val="000000"/>
              </w:rPr>
            </w:rPrChange>
          </w:rPr>
          <w:t>    </w:t>
        </w:r>
        <w:r w:rsidRPr="00625FEA">
          <w:rPr>
            <w:rFonts w:ascii="Consolas" w:hAnsi="Consolas"/>
            <w:color w:val="808080"/>
            <w:sz w:val="18"/>
            <w:szCs w:val="18"/>
            <w:lang w:val="en-US"/>
            <w:rPrChange w:id="7206" w:author="Manuel Hergenröder" w:date="2020-07-16T16:26:00Z">
              <w:rPr>
                <w:rFonts w:ascii="Consolas" w:hAnsi="Consolas"/>
                <w:color w:val="808080"/>
              </w:rPr>
            </w:rPrChange>
          </w:rPr>
          <w:t>///</w:t>
        </w:r>
        <w:r w:rsidRPr="00625FEA">
          <w:rPr>
            <w:rFonts w:ascii="Consolas" w:hAnsi="Consolas"/>
            <w:color w:val="008000"/>
            <w:sz w:val="18"/>
            <w:szCs w:val="18"/>
            <w:lang w:val="en-US"/>
            <w:rPrChange w:id="7207" w:author="Manuel Hergenröder" w:date="2020-07-16T16:26:00Z">
              <w:rPr>
                <w:rFonts w:ascii="Consolas" w:hAnsi="Consolas"/>
                <w:color w:val="008000"/>
              </w:rPr>
            </w:rPrChange>
          </w:rPr>
          <w:t> Calculates the phase information values for a double[] of complex fft data WITH threshold limit</w:t>
        </w:r>
      </w:ins>
    </w:p>
    <w:p w14:paraId="1B982900" w14:textId="77777777" w:rsidR="008F67FA" w:rsidRPr="00625FEA" w:rsidRDefault="008F67FA" w:rsidP="008F67FA">
      <w:pPr>
        <w:pStyle w:val="HTMLPreformatted"/>
        <w:shd w:val="clear" w:color="auto" w:fill="FFFFFF"/>
        <w:rPr>
          <w:ins w:id="7208" w:author="Manuel Hergenröder" w:date="2020-07-16T16:22:00Z"/>
          <w:rFonts w:ascii="Consolas" w:hAnsi="Consolas"/>
          <w:color w:val="000000"/>
          <w:sz w:val="18"/>
          <w:szCs w:val="18"/>
          <w:lang w:val="en-US"/>
          <w:rPrChange w:id="7209" w:author="Manuel Hergenröder" w:date="2020-07-16T16:26:00Z">
            <w:rPr>
              <w:ins w:id="7210" w:author="Manuel Hergenröder" w:date="2020-07-16T16:22:00Z"/>
              <w:rFonts w:ascii="Consolas" w:hAnsi="Consolas"/>
              <w:color w:val="000000"/>
            </w:rPr>
          </w:rPrChange>
        </w:rPr>
      </w:pPr>
      <w:ins w:id="7211" w:author="Manuel Hergenröder" w:date="2020-07-16T16:22:00Z">
        <w:r w:rsidRPr="00625FEA">
          <w:rPr>
            <w:rFonts w:ascii="Consolas" w:hAnsi="Consolas"/>
            <w:color w:val="000000"/>
            <w:sz w:val="18"/>
            <w:szCs w:val="18"/>
            <w:lang w:val="en-US"/>
            <w:rPrChange w:id="7212" w:author="Manuel Hergenröder" w:date="2020-07-16T16:26:00Z">
              <w:rPr>
                <w:rFonts w:ascii="Consolas" w:hAnsi="Consolas"/>
                <w:color w:val="000000"/>
              </w:rPr>
            </w:rPrChange>
          </w:rPr>
          <w:t>    </w:t>
        </w:r>
        <w:r w:rsidRPr="00625FEA">
          <w:rPr>
            <w:rFonts w:ascii="Consolas" w:hAnsi="Consolas"/>
            <w:color w:val="808080"/>
            <w:sz w:val="18"/>
            <w:szCs w:val="18"/>
            <w:lang w:val="en-US"/>
            <w:rPrChange w:id="7213" w:author="Manuel Hergenröder" w:date="2020-07-16T16:26:00Z">
              <w:rPr>
                <w:rFonts w:ascii="Consolas" w:hAnsi="Consolas"/>
                <w:color w:val="808080"/>
              </w:rPr>
            </w:rPrChange>
          </w:rPr>
          <w:t>///</w:t>
        </w:r>
        <w:r w:rsidRPr="00625FEA">
          <w:rPr>
            <w:rFonts w:ascii="Consolas" w:hAnsi="Consolas"/>
            <w:color w:val="008000"/>
            <w:sz w:val="18"/>
            <w:szCs w:val="18"/>
            <w:lang w:val="en-US"/>
            <w:rPrChange w:id="7214" w:author="Manuel Hergenröder" w:date="2020-07-16T16:26:00Z">
              <w:rPr>
                <w:rFonts w:ascii="Consolas" w:hAnsi="Consolas"/>
                <w:color w:val="008000"/>
              </w:rPr>
            </w:rPrChange>
          </w:rPr>
          <w:t> </w:t>
        </w:r>
        <w:r w:rsidRPr="00625FEA">
          <w:rPr>
            <w:rFonts w:ascii="Consolas" w:hAnsi="Consolas"/>
            <w:color w:val="808080"/>
            <w:sz w:val="18"/>
            <w:szCs w:val="18"/>
            <w:lang w:val="en-US"/>
            <w:rPrChange w:id="7215" w:author="Manuel Hergenröder" w:date="2020-07-16T16:26:00Z">
              <w:rPr>
                <w:rFonts w:ascii="Consolas" w:hAnsi="Consolas"/>
                <w:color w:val="808080"/>
              </w:rPr>
            </w:rPrChange>
          </w:rPr>
          <w:t>&lt;/summary&gt;</w:t>
        </w:r>
      </w:ins>
    </w:p>
    <w:p w14:paraId="3769AC68" w14:textId="77777777" w:rsidR="008F67FA" w:rsidRPr="00625FEA" w:rsidRDefault="008F67FA" w:rsidP="008F67FA">
      <w:pPr>
        <w:pStyle w:val="HTMLPreformatted"/>
        <w:shd w:val="clear" w:color="auto" w:fill="FFFFFF"/>
        <w:rPr>
          <w:ins w:id="7216" w:author="Manuel Hergenröder" w:date="2020-07-16T16:22:00Z"/>
          <w:rFonts w:ascii="Consolas" w:hAnsi="Consolas"/>
          <w:color w:val="000000"/>
          <w:sz w:val="18"/>
          <w:szCs w:val="18"/>
          <w:lang w:val="en-US"/>
          <w:rPrChange w:id="7217" w:author="Manuel Hergenröder" w:date="2020-07-16T16:26:00Z">
            <w:rPr>
              <w:ins w:id="7218" w:author="Manuel Hergenröder" w:date="2020-07-16T16:22:00Z"/>
              <w:rFonts w:ascii="Consolas" w:hAnsi="Consolas"/>
              <w:color w:val="000000"/>
            </w:rPr>
          </w:rPrChange>
        </w:rPr>
      </w:pPr>
      <w:ins w:id="7219" w:author="Manuel Hergenröder" w:date="2020-07-16T16:22:00Z">
        <w:r w:rsidRPr="00625FEA">
          <w:rPr>
            <w:rFonts w:ascii="Consolas" w:hAnsi="Consolas"/>
            <w:color w:val="000000"/>
            <w:sz w:val="18"/>
            <w:szCs w:val="18"/>
            <w:lang w:val="en-US"/>
            <w:rPrChange w:id="7220" w:author="Manuel Hergenröder" w:date="2020-07-16T16:26:00Z">
              <w:rPr>
                <w:rFonts w:ascii="Consolas" w:hAnsi="Consolas"/>
                <w:color w:val="000000"/>
              </w:rPr>
            </w:rPrChange>
          </w:rPr>
          <w:t>    </w:t>
        </w:r>
        <w:r w:rsidRPr="00625FEA">
          <w:rPr>
            <w:rFonts w:ascii="Consolas" w:hAnsi="Consolas"/>
            <w:color w:val="808080"/>
            <w:sz w:val="18"/>
            <w:szCs w:val="18"/>
            <w:lang w:val="en-US"/>
            <w:rPrChange w:id="7221" w:author="Manuel Hergenröder" w:date="2020-07-16T16:26:00Z">
              <w:rPr>
                <w:rFonts w:ascii="Consolas" w:hAnsi="Consolas"/>
                <w:color w:val="808080"/>
              </w:rPr>
            </w:rPrChange>
          </w:rPr>
          <w:t>///</w:t>
        </w:r>
        <w:r w:rsidRPr="00625FEA">
          <w:rPr>
            <w:rFonts w:ascii="Consolas" w:hAnsi="Consolas"/>
            <w:color w:val="008000"/>
            <w:sz w:val="18"/>
            <w:szCs w:val="18"/>
            <w:lang w:val="en-US"/>
            <w:rPrChange w:id="7222" w:author="Manuel Hergenröder" w:date="2020-07-16T16:26:00Z">
              <w:rPr>
                <w:rFonts w:ascii="Consolas" w:hAnsi="Consolas"/>
                <w:color w:val="008000"/>
              </w:rPr>
            </w:rPrChange>
          </w:rPr>
          <w:t> </w:t>
        </w:r>
        <w:r w:rsidRPr="00625FEA">
          <w:rPr>
            <w:rFonts w:ascii="Consolas" w:hAnsi="Consolas"/>
            <w:color w:val="808080"/>
            <w:sz w:val="18"/>
            <w:szCs w:val="18"/>
            <w:lang w:val="en-US"/>
            <w:rPrChange w:id="7223" w:author="Manuel Hergenröder" w:date="2020-07-16T16:26:00Z">
              <w:rPr>
                <w:rFonts w:ascii="Consolas" w:hAnsi="Consolas"/>
                <w:color w:val="808080"/>
              </w:rPr>
            </w:rPrChange>
          </w:rPr>
          <w:t>&lt;param name="</w:t>
        </w:r>
        <w:r w:rsidRPr="00625FEA">
          <w:rPr>
            <w:rFonts w:ascii="Consolas" w:hAnsi="Consolas"/>
            <w:color w:val="1F377F"/>
            <w:sz w:val="18"/>
            <w:szCs w:val="18"/>
            <w:lang w:val="en-US"/>
            <w:rPrChange w:id="7224" w:author="Manuel Hergenröder" w:date="2020-07-16T16:26:00Z">
              <w:rPr>
                <w:rFonts w:ascii="Consolas" w:hAnsi="Consolas"/>
                <w:color w:val="1F377F"/>
              </w:rPr>
            </w:rPrChange>
          </w:rPr>
          <w:t>fftData</w:t>
        </w:r>
        <w:r w:rsidRPr="00625FEA">
          <w:rPr>
            <w:rFonts w:ascii="Consolas" w:hAnsi="Consolas"/>
            <w:color w:val="808080"/>
            <w:sz w:val="18"/>
            <w:szCs w:val="18"/>
            <w:lang w:val="en-US"/>
            <w:rPrChange w:id="7225" w:author="Manuel Hergenröder" w:date="2020-07-16T16:26:00Z">
              <w:rPr>
                <w:rFonts w:ascii="Consolas" w:hAnsi="Consolas"/>
                <w:color w:val="808080"/>
              </w:rPr>
            </w:rPrChange>
          </w:rPr>
          <w:t>"&gt;</w:t>
        </w:r>
        <w:r w:rsidRPr="00625FEA">
          <w:rPr>
            <w:rFonts w:ascii="Consolas" w:hAnsi="Consolas"/>
            <w:color w:val="008000"/>
            <w:sz w:val="18"/>
            <w:szCs w:val="18"/>
            <w:lang w:val="en-US"/>
            <w:rPrChange w:id="7226" w:author="Manuel Hergenröder" w:date="2020-07-16T16:26:00Z">
              <w:rPr>
                <w:rFonts w:ascii="Consolas" w:hAnsi="Consolas"/>
                <w:color w:val="008000"/>
              </w:rPr>
            </w:rPrChange>
          </w:rPr>
          <w:t>input double[] of FFT data with real and imagenary parts interleaved</w:t>
        </w:r>
        <w:r w:rsidRPr="00625FEA">
          <w:rPr>
            <w:rFonts w:ascii="Consolas" w:hAnsi="Consolas"/>
            <w:color w:val="808080"/>
            <w:sz w:val="18"/>
            <w:szCs w:val="18"/>
            <w:lang w:val="en-US"/>
            <w:rPrChange w:id="7227" w:author="Manuel Hergenröder" w:date="2020-07-16T16:26:00Z">
              <w:rPr>
                <w:rFonts w:ascii="Consolas" w:hAnsi="Consolas"/>
                <w:color w:val="808080"/>
              </w:rPr>
            </w:rPrChange>
          </w:rPr>
          <w:t>&lt;/param&gt;</w:t>
        </w:r>
      </w:ins>
    </w:p>
    <w:p w14:paraId="6C07EF97" w14:textId="77777777" w:rsidR="008F67FA" w:rsidRPr="00625FEA" w:rsidRDefault="008F67FA" w:rsidP="008F67FA">
      <w:pPr>
        <w:pStyle w:val="HTMLPreformatted"/>
        <w:shd w:val="clear" w:color="auto" w:fill="FFFFFF"/>
        <w:rPr>
          <w:ins w:id="7228" w:author="Manuel Hergenröder" w:date="2020-07-16T16:22:00Z"/>
          <w:rFonts w:ascii="Consolas" w:hAnsi="Consolas"/>
          <w:color w:val="000000"/>
          <w:sz w:val="18"/>
          <w:szCs w:val="18"/>
          <w:lang w:val="en-US"/>
          <w:rPrChange w:id="7229" w:author="Manuel Hergenröder" w:date="2020-07-16T16:26:00Z">
            <w:rPr>
              <w:ins w:id="7230" w:author="Manuel Hergenröder" w:date="2020-07-16T16:22:00Z"/>
              <w:rFonts w:ascii="Consolas" w:hAnsi="Consolas"/>
              <w:color w:val="000000"/>
            </w:rPr>
          </w:rPrChange>
        </w:rPr>
      </w:pPr>
      <w:ins w:id="7231" w:author="Manuel Hergenröder" w:date="2020-07-16T16:22:00Z">
        <w:r w:rsidRPr="00625FEA">
          <w:rPr>
            <w:rFonts w:ascii="Consolas" w:hAnsi="Consolas"/>
            <w:color w:val="000000"/>
            <w:sz w:val="18"/>
            <w:szCs w:val="18"/>
            <w:lang w:val="en-US"/>
            <w:rPrChange w:id="7232" w:author="Manuel Hergenröder" w:date="2020-07-16T16:26:00Z">
              <w:rPr>
                <w:rFonts w:ascii="Consolas" w:hAnsi="Consolas"/>
                <w:color w:val="000000"/>
              </w:rPr>
            </w:rPrChange>
          </w:rPr>
          <w:t>    </w:t>
        </w:r>
        <w:r w:rsidRPr="00625FEA">
          <w:rPr>
            <w:rFonts w:ascii="Consolas" w:hAnsi="Consolas"/>
            <w:color w:val="808080"/>
            <w:sz w:val="18"/>
            <w:szCs w:val="18"/>
            <w:lang w:val="en-US"/>
            <w:rPrChange w:id="7233" w:author="Manuel Hergenröder" w:date="2020-07-16T16:26:00Z">
              <w:rPr>
                <w:rFonts w:ascii="Consolas" w:hAnsi="Consolas"/>
                <w:color w:val="808080"/>
              </w:rPr>
            </w:rPrChange>
          </w:rPr>
          <w:t>///</w:t>
        </w:r>
        <w:r w:rsidRPr="00625FEA">
          <w:rPr>
            <w:rFonts w:ascii="Consolas" w:hAnsi="Consolas"/>
            <w:color w:val="008000"/>
            <w:sz w:val="18"/>
            <w:szCs w:val="18"/>
            <w:lang w:val="en-US"/>
            <w:rPrChange w:id="7234" w:author="Manuel Hergenröder" w:date="2020-07-16T16:26:00Z">
              <w:rPr>
                <w:rFonts w:ascii="Consolas" w:hAnsi="Consolas"/>
                <w:color w:val="008000"/>
              </w:rPr>
            </w:rPrChange>
          </w:rPr>
          <w:t> </w:t>
        </w:r>
        <w:r w:rsidRPr="00625FEA">
          <w:rPr>
            <w:rFonts w:ascii="Consolas" w:hAnsi="Consolas"/>
            <w:color w:val="808080"/>
            <w:sz w:val="18"/>
            <w:szCs w:val="18"/>
            <w:lang w:val="en-US"/>
            <w:rPrChange w:id="7235" w:author="Manuel Hergenröder" w:date="2020-07-16T16:26:00Z">
              <w:rPr>
                <w:rFonts w:ascii="Consolas" w:hAnsi="Consolas"/>
                <w:color w:val="808080"/>
              </w:rPr>
            </w:rPrChange>
          </w:rPr>
          <w:t>&lt;param name="</w:t>
        </w:r>
        <w:r w:rsidRPr="00625FEA">
          <w:rPr>
            <w:rFonts w:ascii="Consolas" w:hAnsi="Consolas"/>
            <w:color w:val="1F377F"/>
            <w:sz w:val="18"/>
            <w:szCs w:val="18"/>
            <w:lang w:val="en-US"/>
            <w:rPrChange w:id="7236" w:author="Manuel Hergenröder" w:date="2020-07-16T16:26:00Z">
              <w:rPr>
                <w:rFonts w:ascii="Consolas" w:hAnsi="Consolas"/>
                <w:color w:val="1F377F"/>
              </w:rPr>
            </w:rPrChange>
          </w:rPr>
          <w:t>magnitudes</w:t>
        </w:r>
        <w:r w:rsidRPr="00625FEA">
          <w:rPr>
            <w:rFonts w:ascii="Consolas" w:hAnsi="Consolas"/>
            <w:color w:val="808080"/>
            <w:sz w:val="18"/>
            <w:szCs w:val="18"/>
            <w:lang w:val="en-US"/>
            <w:rPrChange w:id="7237" w:author="Manuel Hergenröder" w:date="2020-07-16T16:26:00Z">
              <w:rPr>
                <w:rFonts w:ascii="Consolas" w:hAnsi="Consolas"/>
                <w:color w:val="808080"/>
              </w:rPr>
            </w:rPrChange>
          </w:rPr>
          <w:t>"&gt;</w:t>
        </w:r>
        <w:r w:rsidRPr="00625FEA">
          <w:rPr>
            <w:rFonts w:ascii="Consolas" w:hAnsi="Consolas"/>
            <w:color w:val="008000"/>
            <w:sz w:val="18"/>
            <w:szCs w:val="18"/>
            <w:lang w:val="en-US"/>
            <w:rPrChange w:id="7238" w:author="Manuel Hergenröder" w:date="2020-07-16T16:26:00Z">
              <w:rPr>
                <w:rFonts w:ascii="Consolas" w:hAnsi="Consolas"/>
                <w:color w:val="008000"/>
              </w:rPr>
            </w:rPrChange>
          </w:rPr>
          <w:t>corresponding double[] magnitudes (size half of fftData array)</w:t>
        </w:r>
        <w:r w:rsidRPr="00625FEA">
          <w:rPr>
            <w:rFonts w:ascii="Consolas" w:hAnsi="Consolas"/>
            <w:color w:val="808080"/>
            <w:sz w:val="18"/>
            <w:szCs w:val="18"/>
            <w:lang w:val="en-US"/>
            <w:rPrChange w:id="7239" w:author="Manuel Hergenröder" w:date="2020-07-16T16:26:00Z">
              <w:rPr>
                <w:rFonts w:ascii="Consolas" w:hAnsi="Consolas"/>
                <w:color w:val="808080"/>
              </w:rPr>
            </w:rPrChange>
          </w:rPr>
          <w:t>&lt;/param&gt;</w:t>
        </w:r>
      </w:ins>
    </w:p>
    <w:p w14:paraId="077F5D95" w14:textId="77777777" w:rsidR="008F67FA" w:rsidRPr="00625FEA" w:rsidRDefault="008F67FA" w:rsidP="008F67FA">
      <w:pPr>
        <w:pStyle w:val="HTMLPreformatted"/>
        <w:shd w:val="clear" w:color="auto" w:fill="FFFFFF"/>
        <w:rPr>
          <w:ins w:id="7240" w:author="Manuel Hergenröder" w:date="2020-07-16T16:22:00Z"/>
          <w:rFonts w:ascii="Consolas" w:hAnsi="Consolas"/>
          <w:color w:val="000000"/>
          <w:sz w:val="18"/>
          <w:szCs w:val="18"/>
          <w:lang w:val="en-US"/>
          <w:rPrChange w:id="7241" w:author="Manuel Hergenröder" w:date="2020-07-16T16:26:00Z">
            <w:rPr>
              <w:ins w:id="7242" w:author="Manuel Hergenröder" w:date="2020-07-16T16:22:00Z"/>
              <w:rFonts w:ascii="Consolas" w:hAnsi="Consolas"/>
              <w:color w:val="000000"/>
            </w:rPr>
          </w:rPrChange>
        </w:rPr>
      </w:pPr>
      <w:ins w:id="7243" w:author="Manuel Hergenröder" w:date="2020-07-16T16:22:00Z">
        <w:r w:rsidRPr="00625FEA">
          <w:rPr>
            <w:rFonts w:ascii="Consolas" w:hAnsi="Consolas"/>
            <w:color w:val="000000"/>
            <w:sz w:val="18"/>
            <w:szCs w:val="18"/>
            <w:lang w:val="en-US"/>
            <w:rPrChange w:id="7244" w:author="Manuel Hergenröder" w:date="2020-07-16T16:26:00Z">
              <w:rPr>
                <w:rFonts w:ascii="Consolas" w:hAnsi="Consolas"/>
                <w:color w:val="000000"/>
              </w:rPr>
            </w:rPrChange>
          </w:rPr>
          <w:t>    </w:t>
        </w:r>
        <w:r w:rsidRPr="00625FEA">
          <w:rPr>
            <w:rFonts w:ascii="Consolas" w:hAnsi="Consolas"/>
            <w:color w:val="808080"/>
            <w:sz w:val="18"/>
            <w:szCs w:val="18"/>
            <w:lang w:val="en-US"/>
            <w:rPrChange w:id="7245" w:author="Manuel Hergenröder" w:date="2020-07-16T16:26:00Z">
              <w:rPr>
                <w:rFonts w:ascii="Consolas" w:hAnsi="Consolas"/>
                <w:color w:val="808080"/>
              </w:rPr>
            </w:rPrChange>
          </w:rPr>
          <w:t>///</w:t>
        </w:r>
        <w:r w:rsidRPr="00625FEA">
          <w:rPr>
            <w:rFonts w:ascii="Consolas" w:hAnsi="Consolas"/>
            <w:color w:val="008000"/>
            <w:sz w:val="18"/>
            <w:szCs w:val="18"/>
            <w:lang w:val="en-US"/>
            <w:rPrChange w:id="7246" w:author="Manuel Hergenröder" w:date="2020-07-16T16:26:00Z">
              <w:rPr>
                <w:rFonts w:ascii="Consolas" w:hAnsi="Consolas"/>
                <w:color w:val="008000"/>
              </w:rPr>
            </w:rPrChange>
          </w:rPr>
          <w:t> </w:t>
        </w:r>
        <w:r w:rsidRPr="00625FEA">
          <w:rPr>
            <w:rFonts w:ascii="Consolas" w:hAnsi="Consolas"/>
            <w:color w:val="808080"/>
            <w:sz w:val="18"/>
            <w:szCs w:val="18"/>
            <w:lang w:val="en-US"/>
            <w:rPrChange w:id="7247" w:author="Manuel Hergenröder" w:date="2020-07-16T16:26:00Z">
              <w:rPr>
                <w:rFonts w:ascii="Consolas" w:hAnsi="Consolas"/>
                <w:color w:val="808080"/>
              </w:rPr>
            </w:rPrChange>
          </w:rPr>
          <w:t>&lt;returns&gt;</w:t>
        </w:r>
        <w:r w:rsidRPr="00625FEA">
          <w:rPr>
            <w:rFonts w:ascii="Consolas" w:hAnsi="Consolas"/>
            <w:color w:val="008000"/>
            <w:sz w:val="18"/>
            <w:szCs w:val="18"/>
            <w:lang w:val="en-US"/>
            <w:rPrChange w:id="7248" w:author="Manuel Hergenröder" w:date="2020-07-16T16:26:00Z">
              <w:rPr>
                <w:rFonts w:ascii="Consolas" w:hAnsi="Consolas"/>
                <w:color w:val="008000"/>
              </w:rPr>
            </w:rPrChange>
          </w:rPr>
          <w:t>double[] with phase information</w:t>
        </w:r>
        <w:r w:rsidRPr="00625FEA">
          <w:rPr>
            <w:rFonts w:ascii="Consolas" w:hAnsi="Consolas"/>
            <w:color w:val="808080"/>
            <w:sz w:val="18"/>
            <w:szCs w:val="18"/>
            <w:lang w:val="en-US"/>
            <w:rPrChange w:id="7249" w:author="Manuel Hergenröder" w:date="2020-07-16T16:26:00Z">
              <w:rPr>
                <w:rFonts w:ascii="Consolas" w:hAnsi="Consolas"/>
                <w:color w:val="808080"/>
              </w:rPr>
            </w:rPrChange>
          </w:rPr>
          <w:t>&lt;/returns&gt;</w:t>
        </w:r>
      </w:ins>
    </w:p>
    <w:p w14:paraId="3C35DBFF" w14:textId="77777777" w:rsidR="008F67FA" w:rsidRPr="00625FEA" w:rsidRDefault="008F67FA" w:rsidP="008F67FA">
      <w:pPr>
        <w:pStyle w:val="HTMLPreformatted"/>
        <w:shd w:val="clear" w:color="auto" w:fill="FFFFFF"/>
        <w:rPr>
          <w:ins w:id="7250" w:author="Manuel Hergenröder" w:date="2020-07-16T16:22:00Z"/>
          <w:rFonts w:ascii="Consolas" w:hAnsi="Consolas"/>
          <w:color w:val="000000"/>
          <w:sz w:val="18"/>
          <w:szCs w:val="18"/>
          <w:lang w:val="en-US"/>
          <w:rPrChange w:id="7251" w:author="Manuel Hergenröder" w:date="2020-07-16T16:26:00Z">
            <w:rPr>
              <w:ins w:id="7252" w:author="Manuel Hergenröder" w:date="2020-07-16T16:22:00Z"/>
              <w:rFonts w:ascii="Consolas" w:hAnsi="Consolas"/>
              <w:color w:val="000000"/>
            </w:rPr>
          </w:rPrChange>
        </w:rPr>
      </w:pPr>
      <w:ins w:id="7253" w:author="Manuel Hergenröder" w:date="2020-07-16T16:22:00Z">
        <w:r w:rsidRPr="00625FEA">
          <w:rPr>
            <w:rFonts w:ascii="Consolas" w:hAnsi="Consolas"/>
            <w:color w:val="000000"/>
            <w:sz w:val="18"/>
            <w:szCs w:val="18"/>
            <w:lang w:val="en-US"/>
            <w:rPrChange w:id="7254" w:author="Manuel Hergenröder" w:date="2020-07-16T16:26:00Z">
              <w:rPr>
                <w:rFonts w:ascii="Consolas" w:hAnsi="Consolas"/>
                <w:color w:val="000000"/>
              </w:rPr>
            </w:rPrChange>
          </w:rPr>
          <w:t>    </w:t>
        </w:r>
        <w:r w:rsidRPr="00625FEA">
          <w:rPr>
            <w:rFonts w:ascii="Consolas" w:hAnsi="Consolas"/>
            <w:color w:val="0000FF"/>
            <w:sz w:val="18"/>
            <w:szCs w:val="18"/>
            <w:lang w:val="en-US"/>
            <w:rPrChange w:id="7255"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7256" w:author="Manuel Hergenröder" w:date="2020-07-16T16:26:00Z">
              <w:rPr>
                <w:rFonts w:ascii="Consolas" w:hAnsi="Consolas"/>
                <w:color w:val="000000"/>
              </w:rPr>
            </w:rPrChange>
          </w:rPr>
          <w:t> </w:t>
        </w:r>
        <w:r w:rsidRPr="00625FEA">
          <w:rPr>
            <w:rFonts w:ascii="Consolas" w:hAnsi="Consolas"/>
            <w:color w:val="0000FF"/>
            <w:sz w:val="18"/>
            <w:szCs w:val="18"/>
            <w:lang w:val="en-US"/>
            <w:rPrChange w:id="7257" w:author="Manuel Hergenröder" w:date="2020-07-16T16:26:00Z">
              <w:rPr>
                <w:rFonts w:ascii="Consolas" w:hAnsi="Consolas"/>
                <w:color w:val="0000FF"/>
              </w:rPr>
            </w:rPrChange>
          </w:rPr>
          <w:t>static</w:t>
        </w:r>
        <w:r w:rsidRPr="00625FEA">
          <w:rPr>
            <w:rFonts w:ascii="Consolas" w:hAnsi="Consolas"/>
            <w:color w:val="000000"/>
            <w:sz w:val="18"/>
            <w:szCs w:val="18"/>
            <w:lang w:val="en-US"/>
            <w:rPrChange w:id="7258" w:author="Manuel Hergenröder" w:date="2020-07-16T16:26:00Z">
              <w:rPr>
                <w:rFonts w:ascii="Consolas" w:hAnsi="Consolas"/>
                <w:color w:val="000000"/>
              </w:rPr>
            </w:rPrChange>
          </w:rPr>
          <w:t> </w:t>
        </w:r>
        <w:r w:rsidRPr="00625FEA">
          <w:rPr>
            <w:rFonts w:ascii="Consolas" w:hAnsi="Consolas"/>
            <w:color w:val="0000FF"/>
            <w:sz w:val="18"/>
            <w:szCs w:val="18"/>
            <w:lang w:val="en-US"/>
            <w:rPrChange w:id="7259"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260" w:author="Manuel Hergenröder" w:date="2020-07-16T16:26:00Z">
              <w:rPr>
                <w:rFonts w:ascii="Consolas" w:hAnsi="Consolas"/>
                <w:color w:val="000000"/>
              </w:rPr>
            </w:rPrChange>
          </w:rPr>
          <w:t>[] </w:t>
        </w:r>
        <w:r w:rsidRPr="00625FEA">
          <w:rPr>
            <w:rFonts w:ascii="Consolas" w:hAnsi="Consolas"/>
            <w:color w:val="74531F"/>
            <w:sz w:val="18"/>
            <w:szCs w:val="18"/>
            <w:lang w:val="en-US"/>
            <w:rPrChange w:id="7261" w:author="Manuel Hergenröder" w:date="2020-07-16T16:26:00Z">
              <w:rPr>
                <w:rFonts w:ascii="Consolas" w:hAnsi="Consolas"/>
                <w:color w:val="74531F"/>
              </w:rPr>
            </w:rPrChange>
          </w:rPr>
          <w:t>GetPhaseInformation</w:t>
        </w:r>
        <w:r w:rsidRPr="00625FEA">
          <w:rPr>
            <w:rFonts w:ascii="Consolas" w:hAnsi="Consolas"/>
            <w:color w:val="000000"/>
            <w:sz w:val="18"/>
            <w:szCs w:val="18"/>
            <w:lang w:val="en-US"/>
            <w:rPrChange w:id="7262" w:author="Manuel Hergenröder" w:date="2020-07-16T16:26:00Z">
              <w:rPr>
                <w:rFonts w:ascii="Consolas" w:hAnsi="Consolas"/>
                <w:color w:val="000000"/>
              </w:rPr>
            </w:rPrChange>
          </w:rPr>
          <w:t>(</w:t>
        </w:r>
        <w:r w:rsidRPr="00625FEA">
          <w:rPr>
            <w:rFonts w:ascii="Consolas" w:hAnsi="Consolas"/>
            <w:color w:val="0000FF"/>
            <w:sz w:val="18"/>
            <w:szCs w:val="18"/>
            <w:lang w:val="en-US"/>
            <w:rPrChange w:id="7263"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264" w:author="Manuel Hergenröder" w:date="2020-07-16T16:26:00Z">
              <w:rPr>
                <w:rFonts w:ascii="Consolas" w:hAnsi="Consolas"/>
                <w:color w:val="000000"/>
              </w:rPr>
            </w:rPrChange>
          </w:rPr>
          <w:t>[] </w:t>
        </w:r>
        <w:r w:rsidRPr="00625FEA">
          <w:rPr>
            <w:rFonts w:ascii="Consolas" w:hAnsi="Consolas"/>
            <w:color w:val="1F377F"/>
            <w:sz w:val="18"/>
            <w:szCs w:val="18"/>
            <w:lang w:val="en-US"/>
            <w:rPrChange w:id="7265" w:author="Manuel Hergenröder" w:date="2020-07-16T16:26:00Z">
              <w:rPr>
                <w:rFonts w:ascii="Consolas" w:hAnsi="Consolas"/>
                <w:color w:val="1F377F"/>
              </w:rPr>
            </w:rPrChange>
          </w:rPr>
          <w:t>fftData</w:t>
        </w:r>
        <w:r w:rsidRPr="00625FEA">
          <w:rPr>
            <w:rFonts w:ascii="Consolas" w:hAnsi="Consolas"/>
            <w:color w:val="000000"/>
            <w:sz w:val="18"/>
            <w:szCs w:val="18"/>
            <w:lang w:val="en-US"/>
            <w:rPrChange w:id="7266" w:author="Manuel Hergenröder" w:date="2020-07-16T16:26:00Z">
              <w:rPr>
                <w:rFonts w:ascii="Consolas" w:hAnsi="Consolas"/>
                <w:color w:val="000000"/>
              </w:rPr>
            </w:rPrChange>
          </w:rPr>
          <w:t>, </w:t>
        </w:r>
        <w:r w:rsidRPr="00625FEA">
          <w:rPr>
            <w:rFonts w:ascii="Consolas" w:hAnsi="Consolas"/>
            <w:color w:val="0000FF"/>
            <w:sz w:val="18"/>
            <w:szCs w:val="18"/>
            <w:lang w:val="en-US"/>
            <w:rPrChange w:id="7267"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268" w:author="Manuel Hergenröder" w:date="2020-07-16T16:26:00Z">
              <w:rPr>
                <w:rFonts w:ascii="Consolas" w:hAnsi="Consolas"/>
                <w:color w:val="000000"/>
              </w:rPr>
            </w:rPrChange>
          </w:rPr>
          <w:t>[] </w:t>
        </w:r>
        <w:r w:rsidRPr="00625FEA">
          <w:rPr>
            <w:rFonts w:ascii="Consolas" w:hAnsi="Consolas"/>
            <w:color w:val="1F377F"/>
            <w:sz w:val="18"/>
            <w:szCs w:val="18"/>
            <w:lang w:val="en-US"/>
            <w:rPrChange w:id="7269" w:author="Manuel Hergenröder" w:date="2020-07-16T16:26:00Z">
              <w:rPr>
                <w:rFonts w:ascii="Consolas" w:hAnsi="Consolas"/>
                <w:color w:val="1F377F"/>
              </w:rPr>
            </w:rPrChange>
          </w:rPr>
          <w:t>magnitudes</w:t>
        </w:r>
        <w:r w:rsidRPr="00625FEA">
          <w:rPr>
            <w:rFonts w:ascii="Consolas" w:hAnsi="Consolas"/>
            <w:color w:val="000000"/>
            <w:sz w:val="18"/>
            <w:szCs w:val="18"/>
            <w:lang w:val="en-US"/>
            <w:rPrChange w:id="7270" w:author="Manuel Hergenröder" w:date="2020-07-16T16:26:00Z">
              <w:rPr>
                <w:rFonts w:ascii="Consolas" w:hAnsi="Consolas"/>
                <w:color w:val="000000"/>
              </w:rPr>
            </w:rPrChange>
          </w:rPr>
          <w:t>)</w:t>
        </w:r>
      </w:ins>
    </w:p>
    <w:p w14:paraId="79458852" w14:textId="77777777" w:rsidR="008F67FA" w:rsidRPr="00625FEA" w:rsidRDefault="008F67FA" w:rsidP="008F67FA">
      <w:pPr>
        <w:pStyle w:val="HTMLPreformatted"/>
        <w:shd w:val="clear" w:color="auto" w:fill="FFFFFF"/>
        <w:rPr>
          <w:ins w:id="7271" w:author="Manuel Hergenröder" w:date="2020-07-16T16:22:00Z"/>
          <w:rFonts w:ascii="Consolas" w:hAnsi="Consolas"/>
          <w:color w:val="000000"/>
          <w:sz w:val="18"/>
          <w:szCs w:val="18"/>
          <w:lang w:val="en-US"/>
          <w:rPrChange w:id="7272" w:author="Manuel Hergenröder" w:date="2020-07-16T16:26:00Z">
            <w:rPr>
              <w:ins w:id="7273" w:author="Manuel Hergenröder" w:date="2020-07-16T16:22:00Z"/>
              <w:rFonts w:ascii="Consolas" w:hAnsi="Consolas"/>
              <w:color w:val="000000"/>
            </w:rPr>
          </w:rPrChange>
        </w:rPr>
      </w:pPr>
      <w:ins w:id="7274" w:author="Manuel Hergenröder" w:date="2020-07-16T16:22:00Z">
        <w:r w:rsidRPr="00625FEA">
          <w:rPr>
            <w:rFonts w:ascii="Consolas" w:hAnsi="Consolas"/>
            <w:color w:val="000000"/>
            <w:sz w:val="18"/>
            <w:szCs w:val="18"/>
            <w:lang w:val="en-US"/>
            <w:rPrChange w:id="7275" w:author="Manuel Hergenröder" w:date="2020-07-16T16:26:00Z">
              <w:rPr>
                <w:rFonts w:ascii="Consolas" w:hAnsi="Consolas"/>
                <w:color w:val="000000"/>
              </w:rPr>
            </w:rPrChange>
          </w:rPr>
          <w:t>    {</w:t>
        </w:r>
      </w:ins>
    </w:p>
    <w:p w14:paraId="7B8BA4F3" w14:textId="77777777" w:rsidR="008F67FA" w:rsidRPr="00625FEA" w:rsidRDefault="008F67FA" w:rsidP="008F67FA">
      <w:pPr>
        <w:pStyle w:val="HTMLPreformatted"/>
        <w:shd w:val="clear" w:color="auto" w:fill="FFFFFF"/>
        <w:rPr>
          <w:ins w:id="7276" w:author="Manuel Hergenröder" w:date="2020-07-16T16:22:00Z"/>
          <w:rFonts w:ascii="Consolas" w:hAnsi="Consolas"/>
          <w:color w:val="000000"/>
          <w:sz w:val="18"/>
          <w:szCs w:val="18"/>
          <w:lang w:val="en-US"/>
          <w:rPrChange w:id="7277" w:author="Manuel Hergenröder" w:date="2020-07-16T16:26:00Z">
            <w:rPr>
              <w:ins w:id="7278" w:author="Manuel Hergenröder" w:date="2020-07-16T16:22:00Z"/>
              <w:rFonts w:ascii="Consolas" w:hAnsi="Consolas"/>
              <w:color w:val="000000"/>
            </w:rPr>
          </w:rPrChange>
        </w:rPr>
      </w:pPr>
      <w:ins w:id="7279" w:author="Manuel Hergenröder" w:date="2020-07-16T16:22:00Z">
        <w:r w:rsidRPr="00625FEA">
          <w:rPr>
            <w:rFonts w:ascii="Consolas" w:hAnsi="Consolas"/>
            <w:color w:val="000000"/>
            <w:sz w:val="18"/>
            <w:szCs w:val="18"/>
            <w:lang w:val="en-US"/>
            <w:rPrChange w:id="7280" w:author="Manuel Hergenröder" w:date="2020-07-16T16:26:00Z">
              <w:rPr>
                <w:rFonts w:ascii="Consolas" w:hAnsi="Consolas"/>
                <w:color w:val="000000"/>
              </w:rPr>
            </w:rPrChange>
          </w:rPr>
          <w:t>        </w:t>
        </w:r>
        <w:r w:rsidRPr="00625FEA">
          <w:rPr>
            <w:rFonts w:ascii="Consolas" w:hAnsi="Consolas"/>
            <w:color w:val="0000FF"/>
            <w:sz w:val="18"/>
            <w:szCs w:val="18"/>
            <w:lang w:val="en-US"/>
            <w:rPrChange w:id="7281" w:author="Manuel Hergenröder" w:date="2020-07-16T16:26:00Z">
              <w:rPr>
                <w:rFonts w:ascii="Consolas" w:hAnsi="Consolas"/>
                <w:color w:val="0000FF"/>
              </w:rPr>
            </w:rPrChange>
          </w:rPr>
          <w:t>int</w:t>
        </w:r>
        <w:r w:rsidRPr="00625FEA">
          <w:rPr>
            <w:rFonts w:ascii="Consolas" w:hAnsi="Consolas"/>
            <w:color w:val="000000"/>
            <w:sz w:val="18"/>
            <w:szCs w:val="18"/>
            <w:lang w:val="en-US"/>
            <w:rPrChange w:id="7282" w:author="Manuel Hergenröder" w:date="2020-07-16T16:26:00Z">
              <w:rPr>
                <w:rFonts w:ascii="Consolas" w:hAnsi="Consolas"/>
                <w:color w:val="000000"/>
              </w:rPr>
            </w:rPrChange>
          </w:rPr>
          <w:t> </w:t>
        </w:r>
        <w:r w:rsidRPr="00625FEA">
          <w:rPr>
            <w:rFonts w:ascii="Consolas" w:hAnsi="Consolas"/>
            <w:color w:val="1F377F"/>
            <w:sz w:val="18"/>
            <w:szCs w:val="18"/>
            <w:lang w:val="en-US"/>
            <w:rPrChange w:id="7283" w:author="Manuel Hergenröder" w:date="2020-07-16T16:26:00Z">
              <w:rPr>
                <w:rFonts w:ascii="Consolas" w:hAnsi="Consolas"/>
                <w:color w:val="1F377F"/>
              </w:rPr>
            </w:rPrChange>
          </w:rPr>
          <w:t>n</w:t>
        </w:r>
        <w:r w:rsidRPr="00625FEA">
          <w:rPr>
            <w:rFonts w:ascii="Consolas" w:hAnsi="Consolas"/>
            <w:color w:val="000000"/>
            <w:sz w:val="18"/>
            <w:szCs w:val="18"/>
            <w:lang w:val="en-US"/>
            <w:rPrChange w:id="7284" w:author="Manuel Hergenröder" w:date="2020-07-16T16:26:00Z">
              <w:rPr>
                <w:rFonts w:ascii="Consolas" w:hAnsi="Consolas"/>
                <w:color w:val="000000"/>
              </w:rPr>
            </w:rPrChange>
          </w:rPr>
          <w:t> = </w:t>
        </w:r>
        <w:r w:rsidRPr="00625FEA">
          <w:rPr>
            <w:rFonts w:ascii="Consolas" w:hAnsi="Consolas"/>
            <w:color w:val="1F377F"/>
            <w:sz w:val="18"/>
            <w:szCs w:val="18"/>
            <w:lang w:val="en-US"/>
            <w:rPrChange w:id="7285" w:author="Manuel Hergenröder" w:date="2020-07-16T16:26:00Z">
              <w:rPr>
                <w:rFonts w:ascii="Consolas" w:hAnsi="Consolas"/>
                <w:color w:val="1F377F"/>
              </w:rPr>
            </w:rPrChange>
          </w:rPr>
          <w:t>fftData</w:t>
        </w:r>
        <w:r w:rsidRPr="00625FEA">
          <w:rPr>
            <w:rFonts w:ascii="Consolas" w:hAnsi="Consolas"/>
            <w:color w:val="000000"/>
            <w:sz w:val="18"/>
            <w:szCs w:val="18"/>
            <w:lang w:val="en-US"/>
            <w:rPrChange w:id="7286" w:author="Manuel Hergenröder" w:date="2020-07-16T16:26:00Z">
              <w:rPr>
                <w:rFonts w:ascii="Consolas" w:hAnsi="Consolas"/>
                <w:color w:val="000000"/>
              </w:rPr>
            </w:rPrChange>
          </w:rPr>
          <w:t>.Length / 2;</w:t>
        </w:r>
      </w:ins>
    </w:p>
    <w:p w14:paraId="37440586" w14:textId="77777777" w:rsidR="008F67FA" w:rsidRPr="00625FEA" w:rsidRDefault="008F67FA" w:rsidP="008F67FA">
      <w:pPr>
        <w:pStyle w:val="HTMLPreformatted"/>
        <w:shd w:val="clear" w:color="auto" w:fill="FFFFFF"/>
        <w:rPr>
          <w:ins w:id="7287" w:author="Manuel Hergenröder" w:date="2020-07-16T16:22:00Z"/>
          <w:rFonts w:ascii="Consolas" w:hAnsi="Consolas"/>
          <w:color w:val="000000"/>
          <w:sz w:val="18"/>
          <w:szCs w:val="18"/>
          <w:lang w:val="en-US"/>
          <w:rPrChange w:id="7288" w:author="Manuel Hergenröder" w:date="2020-07-16T16:26:00Z">
            <w:rPr>
              <w:ins w:id="7289" w:author="Manuel Hergenröder" w:date="2020-07-16T16:22:00Z"/>
              <w:rFonts w:ascii="Consolas" w:hAnsi="Consolas"/>
              <w:color w:val="000000"/>
            </w:rPr>
          </w:rPrChange>
        </w:rPr>
      </w:pPr>
      <w:ins w:id="7290" w:author="Manuel Hergenröder" w:date="2020-07-16T16:22:00Z">
        <w:r w:rsidRPr="00625FEA">
          <w:rPr>
            <w:rFonts w:ascii="Consolas" w:hAnsi="Consolas"/>
            <w:color w:val="000000"/>
            <w:sz w:val="18"/>
            <w:szCs w:val="18"/>
            <w:lang w:val="en-US"/>
            <w:rPrChange w:id="7291" w:author="Manuel Hergenröder" w:date="2020-07-16T16:26:00Z">
              <w:rPr>
                <w:rFonts w:ascii="Consolas" w:hAnsi="Consolas"/>
                <w:color w:val="000000"/>
              </w:rPr>
            </w:rPrChange>
          </w:rPr>
          <w:t>        </w:t>
        </w:r>
        <w:r w:rsidRPr="00625FEA">
          <w:rPr>
            <w:rFonts w:ascii="Consolas" w:hAnsi="Consolas"/>
            <w:color w:val="0000FF"/>
            <w:sz w:val="18"/>
            <w:szCs w:val="18"/>
            <w:lang w:val="en-US"/>
            <w:rPrChange w:id="7292"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293" w:author="Manuel Hergenröder" w:date="2020-07-16T16:26:00Z">
              <w:rPr>
                <w:rFonts w:ascii="Consolas" w:hAnsi="Consolas"/>
                <w:color w:val="000000"/>
              </w:rPr>
            </w:rPrChange>
          </w:rPr>
          <w:t>[] </w:t>
        </w:r>
        <w:r w:rsidRPr="00625FEA">
          <w:rPr>
            <w:rFonts w:ascii="Consolas" w:hAnsi="Consolas"/>
            <w:color w:val="1F377F"/>
            <w:sz w:val="18"/>
            <w:szCs w:val="18"/>
            <w:lang w:val="en-US"/>
            <w:rPrChange w:id="7294" w:author="Manuel Hergenröder" w:date="2020-07-16T16:26:00Z">
              <w:rPr>
                <w:rFonts w:ascii="Consolas" w:hAnsi="Consolas"/>
                <w:color w:val="1F377F"/>
              </w:rPr>
            </w:rPrChange>
          </w:rPr>
          <w:t>y</w:t>
        </w:r>
        <w:r w:rsidRPr="00625FEA">
          <w:rPr>
            <w:rFonts w:ascii="Consolas" w:hAnsi="Consolas"/>
            <w:color w:val="000000"/>
            <w:sz w:val="18"/>
            <w:szCs w:val="18"/>
            <w:lang w:val="en-US"/>
            <w:rPrChange w:id="7295" w:author="Manuel Hergenröder" w:date="2020-07-16T16:26:00Z">
              <w:rPr>
                <w:rFonts w:ascii="Consolas" w:hAnsi="Consolas"/>
                <w:color w:val="000000"/>
              </w:rPr>
            </w:rPrChange>
          </w:rPr>
          <w:t> = </w:t>
        </w:r>
        <w:r w:rsidRPr="00625FEA">
          <w:rPr>
            <w:rFonts w:ascii="Consolas" w:hAnsi="Consolas"/>
            <w:color w:val="0000FF"/>
            <w:sz w:val="18"/>
            <w:szCs w:val="18"/>
            <w:lang w:val="en-US"/>
            <w:rPrChange w:id="7296" w:author="Manuel Hergenröder" w:date="2020-07-16T16:26:00Z">
              <w:rPr>
                <w:rFonts w:ascii="Consolas" w:hAnsi="Consolas"/>
                <w:color w:val="0000FF"/>
              </w:rPr>
            </w:rPrChange>
          </w:rPr>
          <w:t>new</w:t>
        </w:r>
        <w:r w:rsidRPr="00625FEA">
          <w:rPr>
            <w:rFonts w:ascii="Consolas" w:hAnsi="Consolas"/>
            <w:color w:val="000000"/>
            <w:sz w:val="18"/>
            <w:szCs w:val="18"/>
            <w:lang w:val="en-US"/>
            <w:rPrChange w:id="7297" w:author="Manuel Hergenröder" w:date="2020-07-16T16:26:00Z">
              <w:rPr>
                <w:rFonts w:ascii="Consolas" w:hAnsi="Consolas"/>
                <w:color w:val="000000"/>
              </w:rPr>
            </w:rPrChange>
          </w:rPr>
          <w:t> </w:t>
        </w:r>
        <w:r w:rsidRPr="00625FEA">
          <w:rPr>
            <w:rFonts w:ascii="Consolas" w:hAnsi="Consolas"/>
            <w:color w:val="0000FF"/>
            <w:sz w:val="18"/>
            <w:szCs w:val="18"/>
            <w:lang w:val="en-US"/>
            <w:rPrChange w:id="7298"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299" w:author="Manuel Hergenröder" w:date="2020-07-16T16:26:00Z">
              <w:rPr>
                <w:rFonts w:ascii="Consolas" w:hAnsi="Consolas"/>
                <w:color w:val="000000"/>
              </w:rPr>
            </w:rPrChange>
          </w:rPr>
          <w:t>[</w:t>
        </w:r>
        <w:r w:rsidRPr="00625FEA">
          <w:rPr>
            <w:rFonts w:ascii="Consolas" w:hAnsi="Consolas"/>
            <w:color w:val="1F377F"/>
            <w:sz w:val="18"/>
            <w:szCs w:val="18"/>
            <w:lang w:val="en-US"/>
            <w:rPrChange w:id="7300" w:author="Manuel Hergenröder" w:date="2020-07-16T16:26:00Z">
              <w:rPr>
                <w:rFonts w:ascii="Consolas" w:hAnsi="Consolas"/>
                <w:color w:val="1F377F"/>
              </w:rPr>
            </w:rPrChange>
          </w:rPr>
          <w:t>n</w:t>
        </w:r>
        <w:r w:rsidRPr="00625FEA">
          <w:rPr>
            <w:rFonts w:ascii="Consolas" w:hAnsi="Consolas"/>
            <w:color w:val="000000"/>
            <w:sz w:val="18"/>
            <w:szCs w:val="18"/>
            <w:lang w:val="en-US"/>
            <w:rPrChange w:id="7301" w:author="Manuel Hergenröder" w:date="2020-07-16T16:26:00Z">
              <w:rPr>
                <w:rFonts w:ascii="Consolas" w:hAnsi="Consolas"/>
                <w:color w:val="000000"/>
              </w:rPr>
            </w:rPrChange>
          </w:rPr>
          <w:t>];</w:t>
        </w:r>
      </w:ins>
    </w:p>
    <w:p w14:paraId="4794BA46" w14:textId="77777777" w:rsidR="008F67FA" w:rsidRPr="00625FEA" w:rsidRDefault="008F67FA" w:rsidP="008F67FA">
      <w:pPr>
        <w:pStyle w:val="HTMLPreformatted"/>
        <w:shd w:val="clear" w:color="auto" w:fill="FFFFFF"/>
        <w:rPr>
          <w:ins w:id="7302" w:author="Manuel Hergenröder" w:date="2020-07-16T16:22:00Z"/>
          <w:rFonts w:ascii="Consolas" w:hAnsi="Consolas"/>
          <w:color w:val="000000"/>
          <w:sz w:val="18"/>
          <w:szCs w:val="18"/>
          <w:lang w:val="en-US"/>
          <w:rPrChange w:id="7303" w:author="Manuel Hergenröder" w:date="2020-07-16T16:26:00Z">
            <w:rPr>
              <w:ins w:id="7304" w:author="Manuel Hergenröder" w:date="2020-07-16T16:22:00Z"/>
              <w:rFonts w:ascii="Consolas" w:hAnsi="Consolas"/>
              <w:color w:val="000000"/>
            </w:rPr>
          </w:rPrChange>
        </w:rPr>
      </w:pPr>
      <w:ins w:id="7305" w:author="Manuel Hergenröder" w:date="2020-07-16T16:22:00Z">
        <w:r w:rsidRPr="00625FEA">
          <w:rPr>
            <w:rFonts w:ascii="Consolas" w:hAnsi="Consolas"/>
            <w:color w:val="000000"/>
            <w:sz w:val="18"/>
            <w:szCs w:val="18"/>
            <w:lang w:val="en-US"/>
            <w:rPrChange w:id="7306" w:author="Manuel Hergenröder" w:date="2020-07-16T16:26:00Z">
              <w:rPr>
                <w:rFonts w:ascii="Consolas" w:hAnsi="Consolas"/>
                <w:color w:val="000000"/>
              </w:rPr>
            </w:rPrChange>
          </w:rPr>
          <w:t>        </w:t>
        </w:r>
        <w:r w:rsidRPr="00625FEA">
          <w:rPr>
            <w:rFonts w:ascii="Consolas" w:hAnsi="Consolas"/>
            <w:color w:val="0000FF"/>
            <w:sz w:val="18"/>
            <w:szCs w:val="18"/>
            <w:lang w:val="en-US"/>
            <w:rPrChange w:id="7307"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308" w:author="Manuel Hergenröder" w:date="2020-07-16T16:26:00Z">
              <w:rPr>
                <w:rFonts w:ascii="Consolas" w:hAnsi="Consolas"/>
                <w:color w:val="000000"/>
              </w:rPr>
            </w:rPrChange>
          </w:rPr>
          <w:t> </w:t>
        </w:r>
        <w:r w:rsidRPr="00625FEA">
          <w:rPr>
            <w:rFonts w:ascii="Consolas" w:hAnsi="Consolas"/>
            <w:color w:val="1F377F"/>
            <w:sz w:val="18"/>
            <w:szCs w:val="18"/>
            <w:lang w:val="en-US"/>
            <w:rPrChange w:id="7309" w:author="Manuel Hergenröder" w:date="2020-07-16T16:26:00Z">
              <w:rPr>
                <w:rFonts w:ascii="Consolas" w:hAnsi="Consolas"/>
                <w:color w:val="1F377F"/>
              </w:rPr>
            </w:rPrChange>
          </w:rPr>
          <w:t>threshold</w:t>
        </w:r>
        <w:r w:rsidRPr="00625FEA">
          <w:rPr>
            <w:rFonts w:ascii="Consolas" w:hAnsi="Consolas"/>
            <w:color w:val="000000"/>
            <w:sz w:val="18"/>
            <w:szCs w:val="18"/>
            <w:lang w:val="en-US"/>
            <w:rPrChange w:id="7310" w:author="Manuel Hergenröder" w:date="2020-07-16T16:26:00Z">
              <w:rPr>
                <w:rFonts w:ascii="Consolas" w:hAnsi="Consolas"/>
                <w:color w:val="000000"/>
              </w:rPr>
            </w:rPrChange>
          </w:rPr>
          <w:t> = 0;</w:t>
        </w:r>
      </w:ins>
    </w:p>
    <w:p w14:paraId="2FBAEC0B" w14:textId="77777777" w:rsidR="008F67FA" w:rsidRPr="00625FEA" w:rsidRDefault="008F67FA" w:rsidP="008F67FA">
      <w:pPr>
        <w:pStyle w:val="HTMLPreformatted"/>
        <w:shd w:val="clear" w:color="auto" w:fill="FFFFFF"/>
        <w:rPr>
          <w:ins w:id="7311" w:author="Manuel Hergenröder" w:date="2020-07-16T16:22:00Z"/>
          <w:rFonts w:ascii="Consolas" w:hAnsi="Consolas"/>
          <w:color w:val="000000"/>
          <w:sz w:val="18"/>
          <w:szCs w:val="18"/>
          <w:lang w:val="en-US"/>
          <w:rPrChange w:id="7312" w:author="Manuel Hergenröder" w:date="2020-07-16T16:26:00Z">
            <w:rPr>
              <w:ins w:id="7313" w:author="Manuel Hergenröder" w:date="2020-07-16T16:22:00Z"/>
              <w:rFonts w:ascii="Consolas" w:hAnsi="Consolas"/>
              <w:color w:val="000000"/>
            </w:rPr>
          </w:rPrChange>
        </w:rPr>
      </w:pPr>
      <w:ins w:id="7314" w:author="Manuel Hergenröder" w:date="2020-07-16T16:22:00Z">
        <w:r w:rsidRPr="00625FEA">
          <w:rPr>
            <w:rFonts w:ascii="Consolas" w:hAnsi="Consolas"/>
            <w:color w:val="000000"/>
            <w:sz w:val="18"/>
            <w:szCs w:val="18"/>
            <w:lang w:val="en-US"/>
            <w:rPrChange w:id="7315" w:author="Manuel Hergenröder" w:date="2020-07-16T16:26:00Z">
              <w:rPr>
                <w:rFonts w:ascii="Consolas" w:hAnsi="Consolas"/>
                <w:color w:val="000000"/>
              </w:rPr>
            </w:rPrChange>
          </w:rPr>
          <w:t xml:space="preserve"> </w:t>
        </w:r>
      </w:ins>
    </w:p>
    <w:p w14:paraId="30FE28F4" w14:textId="77777777" w:rsidR="008F67FA" w:rsidRPr="00625FEA" w:rsidRDefault="008F67FA" w:rsidP="008F67FA">
      <w:pPr>
        <w:pStyle w:val="HTMLPreformatted"/>
        <w:shd w:val="clear" w:color="auto" w:fill="FFFFFF"/>
        <w:rPr>
          <w:ins w:id="7316" w:author="Manuel Hergenröder" w:date="2020-07-16T16:22:00Z"/>
          <w:rFonts w:ascii="Consolas" w:hAnsi="Consolas"/>
          <w:color w:val="000000"/>
          <w:sz w:val="18"/>
          <w:szCs w:val="18"/>
          <w:lang w:val="en-US"/>
          <w:rPrChange w:id="7317" w:author="Manuel Hergenröder" w:date="2020-07-16T16:26:00Z">
            <w:rPr>
              <w:ins w:id="7318" w:author="Manuel Hergenröder" w:date="2020-07-16T16:22:00Z"/>
              <w:rFonts w:ascii="Consolas" w:hAnsi="Consolas"/>
              <w:color w:val="000000"/>
            </w:rPr>
          </w:rPrChange>
        </w:rPr>
      </w:pPr>
      <w:ins w:id="7319" w:author="Manuel Hergenröder" w:date="2020-07-16T16:22:00Z">
        <w:r w:rsidRPr="00625FEA">
          <w:rPr>
            <w:rFonts w:ascii="Consolas" w:hAnsi="Consolas"/>
            <w:color w:val="000000"/>
            <w:sz w:val="18"/>
            <w:szCs w:val="18"/>
            <w:lang w:val="en-US"/>
            <w:rPrChange w:id="7320" w:author="Manuel Hergenröder" w:date="2020-07-16T16:26:00Z">
              <w:rPr>
                <w:rFonts w:ascii="Consolas" w:hAnsi="Consolas"/>
                <w:color w:val="000000"/>
              </w:rPr>
            </w:rPrChange>
          </w:rPr>
          <w:t>        </w:t>
        </w:r>
        <w:r w:rsidRPr="00625FEA">
          <w:rPr>
            <w:rFonts w:ascii="Consolas" w:hAnsi="Consolas"/>
            <w:color w:val="008000"/>
            <w:sz w:val="18"/>
            <w:szCs w:val="18"/>
            <w:lang w:val="en-US"/>
            <w:rPrChange w:id="7321" w:author="Manuel Hergenröder" w:date="2020-07-16T16:26:00Z">
              <w:rPr>
                <w:rFonts w:ascii="Consolas" w:hAnsi="Consolas"/>
                <w:color w:val="008000"/>
              </w:rPr>
            </w:rPrChange>
          </w:rPr>
          <w:t>// Use threshold limit if magnitudes were provided</w:t>
        </w:r>
      </w:ins>
    </w:p>
    <w:p w14:paraId="2175F302" w14:textId="77777777" w:rsidR="008F67FA" w:rsidRPr="00625FEA" w:rsidRDefault="008F67FA" w:rsidP="008F67FA">
      <w:pPr>
        <w:pStyle w:val="HTMLPreformatted"/>
        <w:shd w:val="clear" w:color="auto" w:fill="FFFFFF"/>
        <w:rPr>
          <w:ins w:id="7322" w:author="Manuel Hergenröder" w:date="2020-07-16T16:22:00Z"/>
          <w:rFonts w:ascii="Consolas" w:hAnsi="Consolas"/>
          <w:color w:val="008000"/>
          <w:sz w:val="18"/>
          <w:szCs w:val="18"/>
          <w:lang w:val="en-US"/>
          <w:rPrChange w:id="7323" w:author="Manuel Hergenröder" w:date="2020-07-16T16:26:00Z">
            <w:rPr>
              <w:ins w:id="7324" w:author="Manuel Hergenröder" w:date="2020-07-16T16:22:00Z"/>
              <w:rFonts w:ascii="Consolas" w:hAnsi="Consolas"/>
              <w:color w:val="008000"/>
            </w:rPr>
          </w:rPrChange>
        </w:rPr>
      </w:pPr>
      <w:ins w:id="7325" w:author="Manuel Hergenröder" w:date="2020-07-16T16:22:00Z">
        <w:r w:rsidRPr="00625FEA">
          <w:rPr>
            <w:rFonts w:ascii="Consolas" w:hAnsi="Consolas"/>
            <w:color w:val="000000"/>
            <w:sz w:val="18"/>
            <w:szCs w:val="18"/>
            <w:lang w:val="en-US"/>
            <w:rPrChange w:id="7326" w:author="Manuel Hergenröder" w:date="2020-07-16T16:26:00Z">
              <w:rPr>
                <w:rFonts w:ascii="Consolas" w:hAnsi="Consolas"/>
                <w:color w:val="000000"/>
              </w:rPr>
            </w:rPrChange>
          </w:rPr>
          <w:lastRenderedPageBreak/>
          <w:t>        </w:t>
        </w:r>
        <w:r w:rsidRPr="00625FEA">
          <w:rPr>
            <w:rFonts w:ascii="Consolas" w:hAnsi="Consolas"/>
            <w:color w:val="008000"/>
            <w:sz w:val="18"/>
            <w:szCs w:val="18"/>
            <w:lang w:val="en-US"/>
            <w:rPrChange w:id="7327" w:author="Manuel Hergenröder" w:date="2020-07-16T16:26:00Z">
              <w:rPr>
                <w:rFonts w:ascii="Consolas" w:hAnsi="Consolas"/>
                <w:color w:val="008000"/>
              </w:rPr>
            </w:rPrChange>
          </w:rPr>
          <w:t>/*</w:t>
        </w:r>
      </w:ins>
    </w:p>
    <w:p w14:paraId="44F84973" w14:textId="77777777" w:rsidR="008F67FA" w:rsidRPr="00625FEA" w:rsidRDefault="008F67FA" w:rsidP="008F67FA">
      <w:pPr>
        <w:pStyle w:val="HTMLPreformatted"/>
        <w:shd w:val="clear" w:color="auto" w:fill="FFFFFF"/>
        <w:rPr>
          <w:ins w:id="7328" w:author="Manuel Hergenröder" w:date="2020-07-16T16:22:00Z"/>
          <w:rFonts w:ascii="Consolas" w:hAnsi="Consolas"/>
          <w:color w:val="008000"/>
          <w:sz w:val="18"/>
          <w:szCs w:val="18"/>
          <w:lang w:val="en-US"/>
          <w:rPrChange w:id="7329" w:author="Manuel Hergenröder" w:date="2020-07-16T16:26:00Z">
            <w:rPr>
              <w:ins w:id="7330" w:author="Manuel Hergenröder" w:date="2020-07-16T16:22:00Z"/>
              <w:rFonts w:ascii="Consolas" w:hAnsi="Consolas"/>
              <w:color w:val="008000"/>
            </w:rPr>
          </w:rPrChange>
        </w:rPr>
      </w:pPr>
      <w:ins w:id="7331" w:author="Manuel Hergenröder" w:date="2020-07-16T16:22:00Z">
        <w:r w:rsidRPr="00625FEA">
          <w:rPr>
            <w:rFonts w:ascii="Consolas" w:hAnsi="Consolas"/>
            <w:color w:val="008000"/>
            <w:sz w:val="18"/>
            <w:szCs w:val="18"/>
            <w:lang w:val="en-US"/>
            <w:rPrChange w:id="7332" w:author="Manuel Hergenröder" w:date="2020-07-16T16:26:00Z">
              <w:rPr>
                <w:rFonts w:ascii="Consolas" w:hAnsi="Consolas"/>
                <w:color w:val="008000"/>
              </w:rPr>
            </w:rPrChange>
          </w:rPr>
          <w:t>            * "Even a small floating rounding off error will amplify the result and manifest incorrectly</w:t>
        </w:r>
      </w:ins>
    </w:p>
    <w:p w14:paraId="0426A3B0" w14:textId="77777777" w:rsidR="008F67FA" w:rsidRPr="00625FEA" w:rsidRDefault="008F67FA" w:rsidP="008F67FA">
      <w:pPr>
        <w:pStyle w:val="HTMLPreformatted"/>
        <w:shd w:val="clear" w:color="auto" w:fill="FFFFFF"/>
        <w:rPr>
          <w:ins w:id="7333" w:author="Manuel Hergenröder" w:date="2020-07-16T16:22:00Z"/>
          <w:rFonts w:ascii="Consolas" w:hAnsi="Consolas"/>
          <w:color w:val="008000"/>
          <w:sz w:val="18"/>
          <w:szCs w:val="18"/>
          <w:lang w:val="en-US"/>
          <w:rPrChange w:id="7334" w:author="Manuel Hergenröder" w:date="2020-07-16T16:26:00Z">
            <w:rPr>
              <w:ins w:id="7335" w:author="Manuel Hergenröder" w:date="2020-07-16T16:22:00Z"/>
              <w:rFonts w:ascii="Consolas" w:hAnsi="Consolas"/>
              <w:color w:val="008000"/>
            </w:rPr>
          </w:rPrChange>
        </w:rPr>
      </w:pPr>
      <w:ins w:id="7336" w:author="Manuel Hergenröder" w:date="2020-07-16T16:22:00Z">
        <w:r w:rsidRPr="00625FEA">
          <w:rPr>
            <w:rFonts w:ascii="Consolas" w:hAnsi="Consolas"/>
            <w:color w:val="008000"/>
            <w:sz w:val="18"/>
            <w:szCs w:val="18"/>
            <w:lang w:val="en-US"/>
            <w:rPrChange w:id="7337" w:author="Manuel Hergenröder" w:date="2020-07-16T16:26:00Z">
              <w:rPr>
                <w:rFonts w:ascii="Consolas" w:hAnsi="Consolas"/>
                <w:color w:val="008000"/>
              </w:rPr>
            </w:rPrChange>
          </w:rPr>
          <w:t>            * as useful phase information. [...] The solution is to define a tolerance threshold and</w:t>
        </w:r>
      </w:ins>
    </w:p>
    <w:p w14:paraId="5962416C" w14:textId="77777777" w:rsidR="008F67FA" w:rsidRPr="00625FEA" w:rsidRDefault="008F67FA" w:rsidP="008F67FA">
      <w:pPr>
        <w:pStyle w:val="HTMLPreformatted"/>
        <w:shd w:val="clear" w:color="auto" w:fill="FFFFFF"/>
        <w:rPr>
          <w:ins w:id="7338" w:author="Manuel Hergenröder" w:date="2020-07-16T16:22:00Z"/>
          <w:rFonts w:ascii="Consolas" w:hAnsi="Consolas"/>
          <w:color w:val="008000"/>
          <w:sz w:val="18"/>
          <w:szCs w:val="18"/>
          <w:lang w:val="en-US"/>
          <w:rPrChange w:id="7339" w:author="Manuel Hergenröder" w:date="2020-07-16T16:26:00Z">
            <w:rPr>
              <w:ins w:id="7340" w:author="Manuel Hergenröder" w:date="2020-07-16T16:22:00Z"/>
              <w:rFonts w:ascii="Consolas" w:hAnsi="Consolas"/>
              <w:color w:val="008000"/>
            </w:rPr>
          </w:rPrChange>
        </w:rPr>
      </w:pPr>
      <w:ins w:id="7341" w:author="Manuel Hergenröder" w:date="2020-07-16T16:22:00Z">
        <w:r w:rsidRPr="00625FEA">
          <w:rPr>
            <w:rFonts w:ascii="Consolas" w:hAnsi="Consolas"/>
            <w:color w:val="008000"/>
            <w:sz w:val="18"/>
            <w:szCs w:val="18"/>
            <w:lang w:val="en-US"/>
            <w:rPrChange w:id="7342" w:author="Manuel Hergenröder" w:date="2020-07-16T16:26:00Z">
              <w:rPr>
                <w:rFonts w:ascii="Consolas" w:hAnsi="Consolas"/>
                <w:color w:val="008000"/>
              </w:rPr>
            </w:rPrChange>
          </w:rPr>
          <w:t>            * ignore all the computed phase values that are below the threshold."</w:t>
        </w:r>
      </w:ins>
    </w:p>
    <w:p w14:paraId="2974A5B3" w14:textId="77777777" w:rsidR="008F67FA" w:rsidRPr="00625FEA" w:rsidRDefault="008F67FA" w:rsidP="008F67FA">
      <w:pPr>
        <w:pStyle w:val="HTMLPreformatted"/>
        <w:shd w:val="clear" w:color="auto" w:fill="FFFFFF"/>
        <w:rPr>
          <w:ins w:id="7343" w:author="Manuel Hergenröder" w:date="2020-07-16T16:22:00Z"/>
          <w:rFonts w:ascii="Consolas" w:hAnsi="Consolas"/>
          <w:color w:val="008000"/>
          <w:sz w:val="18"/>
          <w:szCs w:val="18"/>
          <w:lang w:val="en-US"/>
          <w:rPrChange w:id="7344" w:author="Manuel Hergenröder" w:date="2020-07-16T16:26:00Z">
            <w:rPr>
              <w:ins w:id="7345" w:author="Manuel Hergenröder" w:date="2020-07-16T16:22:00Z"/>
              <w:rFonts w:ascii="Consolas" w:hAnsi="Consolas"/>
              <w:color w:val="008000"/>
            </w:rPr>
          </w:rPrChange>
        </w:rPr>
      </w:pPr>
      <w:ins w:id="7346" w:author="Manuel Hergenröder" w:date="2020-07-16T16:22:00Z">
        <w:r w:rsidRPr="00625FEA">
          <w:rPr>
            <w:rFonts w:ascii="Consolas" w:hAnsi="Consolas"/>
            <w:color w:val="008000"/>
            <w:sz w:val="18"/>
            <w:szCs w:val="18"/>
            <w:lang w:val="en-US"/>
            <w:rPrChange w:id="7347" w:author="Manuel Hergenröder" w:date="2020-07-16T16:26:00Z">
              <w:rPr>
                <w:rFonts w:ascii="Consolas" w:hAnsi="Consolas"/>
                <w:color w:val="008000"/>
              </w:rPr>
            </w:rPrChange>
          </w:rPr>
          <w:t>            * https://www.gaussianwaves.com/2015/11/interpreting-fft-results-obtaining-magnitude-and-phase-information/</w:t>
        </w:r>
      </w:ins>
    </w:p>
    <w:p w14:paraId="7B059938" w14:textId="77777777" w:rsidR="008F67FA" w:rsidRPr="00625FEA" w:rsidRDefault="008F67FA" w:rsidP="008F67FA">
      <w:pPr>
        <w:pStyle w:val="HTMLPreformatted"/>
        <w:shd w:val="clear" w:color="auto" w:fill="FFFFFF"/>
        <w:rPr>
          <w:ins w:id="7348" w:author="Manuel Hergenröder" w:date="2020-07-16T16:22:00Z"/>
          <w:rFonts w:ascii="Consolas" w:hAnsi="Consolas"/>
          <w:color w:val="000000"/>
          <w:sz w:val="18"/>
          <w:szCs w:val="18"/>
          <w:lang w:val="en-US"/>
          <w:rPrChange w:id="7349" w:author="Manuel Hergenröder" w:date="2020-07-16T16:26:00Z">
            <w:rPr>
              <w:ins w:id="7350" w:author="Manuel Hergenröder" w:date="2020-07-16T16:22:00Z"/>
              <w:rFonts w:ascii="Consolas" w:hAnsi="Consolas"/>
              <w:color w:val="000000"/>
            </w:rPr>
          </w:rPrChange>
        </w:rPr>
      </w:pPr>
      <w:ins w:id="7351" w:author="Manuel Hergenröder" w:date="2020-07-16T16:22:00Z">
        <w:r w:rsidRPr="00625FEA">
          <w:rPr>
            <w:rFonts w:ascii="Consolas" w:hAnsi="Consolas"/>
            <w:color w:val="008000"/>
            <w:sz w:val="18"/>
            <w:szCs w:val="18"/>
            <w:lang w:val="en-US"/>
            <w:rPrChange w:id="7352" w:author="Manuel Hergenröder" w:date="2020-07-16T16:26:00Z">
              <w:rPr>
                <w:rFonts w:ascii="Consolas" w:hAnsi="Consolas"/>
                <w:color w:val="008000"/>
              </w:rPr>
            </w:rPrChange>
          </w:rPr>
          <w:t>            */</w:t>
        </w:r>
      </w:ins>
    </w:p>
    <w:p w14:paraId="20D3E757" w14:textId="77777777" w:rsidR="008F67FA" w:rsidRPr="00625FEA" w:rsidRDefault="008F67FA" w:rsidP="008F67FA">
      <w:pPr>
        <w:pStyle w:val="HTMLPreformatted"/>
        <w:shd w:val="clear" w:color="auto" w:fill="FFFFFF"/>
        <w:rPr>
          <w:ins w:id="7353" w:author="Manuel Hergenröder" w:date="2020-07-16T16:22:00Z"/>
          <w:rFonts w:ascii="Consolas" w:hAnsi="Consolas"/>
          <w:color w:val="000000"/>
          <w:sz w:val="18"/>
          <w:szCs w:val="18"/>
          <w:lang w:val="en-US"/>
          <w:rPrChange w:id="7354" w:author="Manuel Hergenröder" w:date="2020-07-16T16:26:00Z">
            <w:rPr>
              <w:ins w:id="7355" w:author="Manuel Hergenröder" w:date="2020-07-16T16:22:00Z"/>
              <w:rFonts w:ascii="Consolas" w:hAnsi="Consolas"/>
              <w:color w:val="000000"/>
            </w:rPr>
          </w:rPrChange>
        </w:rPr>
      </w:pPr>
      <w:ins w:id="7356" w:author="Manuel Hergenröder" w:date="2020-07-16T16:22:00Z">
        <w:r w:rsidRPr="00625FEA">
          <w:rPr>
            <w:rFonts w:ascii="Consolas" w:hAnsi="Consolas"/>
            <w:color w:val="000000"/>
            <w:sz w:val="18"/>
            <w:szCs w:val="18"/>
            <w:lang w:val="en-US"/>
            <w:rPrChange w:id="7357" w:author="Manuel Hergenröder" w:date="2020-07-16T16:26:00Z">
              <w:rPr>
                <w:rFonts w:ascii="Consolas" w:hAnsi="Consolas"/>
                <w:color w:val="000000"/>
              </w:rPr>
            </w:rPrChange>
          </w:rPr>
          <w:t xml:space="preserve"> </w:t>
        </w:r>
      </w:ins>
    </w:p>
    <w:p w14:paraId="7C5EC0F4" w14:textId="77777777" w:rsidR="008F67FA" w:rsidRPr="00625FEA" w:rsidRDefault="008F67FA" w:rsidP="008F67FA">
      <w:pPr>
        <w:pStyle w:val="HTMLPreformatted"/>
        <w:shd w:val="clear" w:color="auto" w:fill="FFFFFF"/>
        <w:rPr>
          <w:ins w:id="7358" w:author="Manuel Hergenröder" w:date="2020-07-16T16:22:00Z"/>
          <w:rFonts w:ascii="Consolas" w:hAnsi="Consolas"/>
          <w:color w:val="000000"/>
          <w:sz w:val="18"/>
          <w:szCs w:val="18"/>
          <w:lang w:val="en-US"/>
          <w:rPrChange w:id="7359" w:author="Manuel Hergenröder" w:date="2020-07-16T16:26:00Z">
            <w:rPr>
              <w:ins w:id="7360" w:author="Manuel Hergenröder" w:date="2020-07-16T16:22:00Z"/>
              <w:rFonts w:ascii="Consolas" w:hAnsi="Consolas"/>
              <w:color w:val="000000"/>
            </w:rPr>
          </w:rPrChange>
        </w:rPr>
      </w:pPr>
      <w:ins w:id="7361" w:author="Manuel Hergenröder" w:date="2020-07-16T16:22:00Z">
        <w:r w:rsidRPr="00625FEA">
          <w:rPr>
            <w:rFonts w:ascii="Consolas" w:hAnsi="Consolas"/>
            <w:color w:val="000000"/>
            <w:sz w:val="18"/>
            <w:szCs w:val="18"/>
            <w:lang w:val="en-US"/>
            <w:rPrChange w:id="7362" w:author="Manuel Hergenröder" w:date="2020-07-16T16:26:00Z">
              <w:rPr>
                <w:rFonts w:ascii="Consolas" w:hAnsi="Consolas"/>
                <w:color w:val="000000"/>
              </w:rPr>
            </w:rPrChange>
          </w:rPr>
          <w:t>        </w:t>
        </w:r>
        <w:r w:rsidRPr="00625FEA">
          <w:rPr>
            <w:rFonts w:ascii="Consolas" w:hAnsi="Consolas"/>
            <w:color w:val="008000"/>
            <w:sz w:val="18"/>
            <w:szCs w:val="18"/>
            <w:lang w:val="en-US"/>
            <w:rPrChange w:id="7363" w:author="Manuel Hergenröder" w:date="2020-07-16T16:26:00Z">
              <w:rPr>
                <w:rFonts w:ascii="Consolas" w:hAnsi="Consolas"/>
                <w:color w:val="008000"/>
              </w:rPr>
            </w:rPrChange>
          </w:rPr>
          <w:t>// Find abs(maximum) of provided magnitudes data...</w:t>
        </w:r>
      </w:ins>
    </w:p>
    <w:p w14:paraId="5A1D545D" w14:textId="77777777" w:rsidR="008F67FA" w:rsidRPr="00625FEA" w:rsidRDefault="008F67FA" w:rsidP="008F67FA">
      <w:pPr>
        <w:pStyle w:val="HTMLPreformatted"/>
        <w:shd w:val="clear" w:color="auto" w:fill="FFFFFF"/>
        <w:rPr>
          <w:ins w:id="7364" w:author="Manuel Hergenröder" w:date="2020-07-16T16:22:00Z"/>
          <w:rFonts w:ascii="Consolas" w:hAnsi="Consolas"/>
          <w:color w:val="000000"/>
          <w:sz w:val="18"/>
          <w:szCs w:val="18"/>
          <w:lang w:val="en-US"/>
          <w:rPrChange w:id="7365" w:author="Manuel Hergenröder" w:date="2020-07-16T16:26:00Z">
            <w:rPr>
              <w:ins w:id="7366" w:author="Manuel Hergenröder" w:date="2020-07-16T16:22:00Z"/>
              <w:rFonts w:ascii="Consolas" w:hAnsi="Consolas"/>
              <w:color w:val="000000"/>
            </w:rPr>
          </w:rPrChange>
        </w:rPr>
      </w:pPr>
      <w:ins w:id="7367" w:author="Manuel Hergenröder" w:date="2020-07-16T16:22:00Z">
        <w:r w:rsidRPr="00625FEA">
          <w:rPr>
            <w:rFonts w:ascii="Consolas" w:hAnsi="Consolas"/>
            <w:color w:val="000000"/>
            <w:sz w:val="18"/>
            <w:szCs w:val="18"/>
            <w:lang w:val="en-US"/>
            <w:rPrChange w:id="7368" w:author="Manuel Hergenröder" w:date="2020-07-16T16:26:00Z">
              <w:rPr>
                <w:rFonts w:ascii="Consolas" w:hAnsi="Consolas"/>
                <w:color w:val="000000"/>
              </w:rPr>
            </w:rPrChange>
          </w:rPr>
          <w:t>        </w:t>
        </w:r>
        <w:r w:rsidRPr="00625FEA">
          <w:rPr>
            <w:rFonts w:ascii="Consolas" w:hAnsi="Consolas"/>
            <w:color w:val="0000FF"/>
            <w:sz w:val="18"/>
            <w:szCs w:val="18"/>
            <w:lang w:val="en-US"/>
            <w:rPrChange w:id="7369"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370" w:author="Manuel Hergenröder" w:date="2020-07-16T16:26:00Z">
              <w:rPr>
                <w:rFonts w:ascii="Consolas" w:hAnsi="Consolas"/>
                <w:color w:val="000000"/>
              </w:rPr>
            </w:rPrChange>
          </w:rPr>
          <w:t> </w:t>
        </w:r>
        <w:r w:rsidRPr="00625FEA">
          <w:rPr>
            <w:rFonts w:ascii="Consolas" w:hAnsi="Consolas"/>
            <w:color w:val="1F377F"/>
            <w:sz w:val="18"/>
            <w:szCs w:val="18"/>
            <w:lang w:val="en-US"/>
            <w:rPrChange w:id="7371" w:author="Manuel Hergenröder" w:date="2020-07-16T16:26:00Z">
              <w:rPr>
                <w:rFonts w:ascii="Consolas" w:hAnsi="Consolas"/>
                <w:color w:val="1F377F"/>
              </w:rPr>
            </w:rPrChange>
          </w:rPr>
          <w:t>max</w:t>
        </w:r>
        <w:r w:rsidRPr="00625FEA">
          <w:rPr>
            <w:rFonts w:ascii="Consolas" w:hAnsi="Consolas"/>
            <w:color w:val="000000"/>
            <w:sz w:val="18"/>
            <w:szCs w:val="18"/>
            <w:lang w:val="en-US"/>
            <w:rPrChange w:id="7372" w:author="Manuel Hergenröder" w:date="2020-07-16T16:26:00Z">
              <w:rPr>
                <w:rFonts w:ascii="Consolas" w:hAnsi="Consolas"/>
                <w:color w:val="000000"/>
              </w:rPr>
            </w:rPrChange>
          </w:rPr>
          <w:t> = 0;</w:t>
        </w:r>
      </w:ins>
    </w:p>
    <w:p w14:paraId="323A5A37" w14:textId="77777777" w:rsidR="008F67FA" w:rsidRPr="00625FEA" w:rsidRDefault="008F67FA" w:rsidP="008F67FA">
      <w:pPr>
        <w:pStyle w:val="HTMLPreformatted"/>
        <w:shd w:val="clear" w:color="auto" w:fill="FFFFFF"/>
        <w:rPr>
          <w:ins w:id="7373" w:author="Manuel Hergenröder" w:date="2020-07-16T16:22:00Z"/>
          <w:rFonts w:ascii="Consolas" w:hAnsi="Consolas"/>
          <w:color w:val="000000"/>
          <w:sz w:val="18"/>
          <w:szCs w:val="18"/>
          <w:lang w:val="en-US"/>
          <w:rPrChange w:id="7374" w:author="Manuel Hergenröder" w:date="2020-07-16T16:26:00Z">
            <w:rPr>
              <w:ins w:id="7375" w:author="Manuel Hergenröder" w:date="2020-07-16T16:22:00Z"/>
              <w:rFonts w:ascii="Consolas" w:hAnsi="Consolas"/>
              <w:color w:val="000000"/>
            </w:rPr>
          </w:rPrChange>
        </w:rPr>
      </w:pPr>
      <w:ins w:id="7376" w:author="Manuel Hergenröder" w:date="2020-07-16T16:22:00Z">
        <w:r w:rsidRPr="00625FEA">
          <w:rPr>
            <w:rFonts w:ascii="Consolas" w:hAnsi="Consolas"/>
            <w:color w:val="000000"/>
            <w:sz w:val="18"/>
            <w:szCs w:val="18"/>
            <w:lang w:val="en-US"/>
            <w:rPrChange w:id="7377" w:author="Manuel Hergenröder" w:date="2020-07-16T16:26:00Z">
              <w:rPr>
                <w:rFonts w:ascii="Consolas" w:hAnsi="Consolas"/>
                <w:color w:val="000000"/>
              </w:rPr>
            </w:rPrChange>
          </w:rPr>
          <w:t>        </w:t>
        </w:r>
        <w:r w:rsidRPr="00625FEA">
          <w:rPr>
            <w:rFonts w:ascii="Consolas" w:hAnsi="Consolas"/>
            <w:color w:val="8F08C4"/>
            <w:sz w:val="18"/>
            <w:szCs w:val="18"/>
            <w:lang w:val="en-US"/>
            <w:rPrChange w:id="7378" w:author="Manuel Hergenröder" w:date="2020-07-16T16:26:00Z">
              <w:rPr>
                <w:rFonts w:ascii="Consolas" w:hAnsi="Consolas"/>
                <w:color w:val="8F08C4"/>
              </w:rPr>
            </w:rPrChange>
          </w:rPr>
          <w:t>for</w:t>
        </w:r>
        <w:r w:rsidRPr="00625FEA">
          <w:rPr>
            <w:rFonts w:ascii="Consolas" w:hAnsi="Consolas"/>
            <w:color w:val="000000"/>
            <w:sz w:val="18"/>
            <w:szCs w:val="18"/>
            <w:lang w:val="en-US"/>
            <w:rPrChange w:id="7379" w:author="Manuel Hergenröder" w:date="2020-07-16T16:26:00Z">
              <w:rPr>
                <w:rFonts w:ascii="Consolas" w:hAnsi="Consolas"/>
                <w:color w:val="000000"/>
              </w:rPr>
            </w:rPrChange>
          </w:rPr>
          <w:t> (</w:t>
        </w:r>
        <w:r w:rsidRPr="00625FEA">
          <w:rPr>
            <w:rFonts w:ascii="Consolas" w:hAnsi="Consolas"/>
            <w:color w:val="0000FF"/>
            <w:sz w:val="18"/>
            <w:szCs w:val="18"/>
            <w:lang w:val="en-US"/>
            <w:rPrChange w:id="7380" w:author="Manuel Hergenröder" w:date="2020-07-16T16:26:00Z">
              <w:rPr>
                <w:rFonts w:ascii="Consolas" w:hAnsi="Consolas"/>
                <w:color w:val="0000FF"/>
              </w:rPr>
            </w:rPrChange>
          </w:rPr>
          <w:t>int</w:t>
        </w:r>
        <w:r w:rsidRPr="00625FEA">
          <w:rPr>
            <w:rFonts w:ascii="Consolas" w:hAnsi="Consolas"/>
            <w:color w:val="000000"/>
            <w:sz w:val="18"/>
            <w:szCs w:val="18"/>
            <w:lang w:val="en-US"/>
            <w:rPrChange w:id="7381" w:author="Manuel Hergenröder" w:date="2020-07-16T16:26:00Z">
              <w:rPr>
                <w:rFonts w:ascii="Consolas" w:hAnsi="Consolas"/>
                <w:color w:val="000000"/>
              </w:rPr>
            </w:rPrChange>
          </w:rPr>
          <w:t> </w:t>
        </w:r>
        <w:r w:rsidRPr="00625FEA">
          <w:rPr>
            <w:rFonts w:ascii="Consolas" w:hAnsi="Consolas"/>
            <w:color w:val="1F377F"/>
            <w:sz w:val="18"/>
            <w:szCs w:val="18"/>
            <w:lang w:val="en-US"/>
            <w:rPrChange w:id="7382" w:author="Manuel Hergenröder" w:date="2020-07-16T16:26:00Z">
              <w:rPr>
                <w:rFonts w:ascii="Consolas" w:hAnsi="Consolas"/>
                <w:color w:val="1F377F"/>
              </w:rPr>
            </w:rPrChange>
          </w:rPr>
          <w:t>i</w:t>
        </w:r>
        <w:r w:rsidRPr="00625FEA">
          <w:rPr>
            <w:rFonts w:ascii="Consolas" w:hAnsi="Consolas"/>
            <w:color w:val="000000"/>
            <w:sz w:val="18"/>
            <w:szCs w:val="18"/>
            <w:lang w:val="en-US"/>
            <w:rPrChange w:id="7383" w:author="Manuel Hergenröder" w:date="2020-07-16T16:26:00Z">
              <w:rPr>
                <w:rFonts w:ascii="Consolas" w:hAnsi="Consolas"/>
                <w:color w:val="000000"/>
              </w:rPr>
            </w:rPrChange>
          </w:rPr>
          <w:t> = 0; </w:t>
        </w:r>
        <w:r w:rsidRPr="00625FEA">
          <w:rPr>
            <w:rFonts w:ascii="Consolas" w:hAnsi="Consolas"/>
            <w:color w:val="1F377F"/>
            <w:sz w:val="18"/>
            <w:szCs w:val="18"/>
            <w:lang w:val="en-US"/>
            <w:rPrChange w:id="7384" w:author="Manuel Hergenröder" w:date="2020-07-16T16:26:00Z">
              <w:rPr>
                <w:rFonts w:ascii="Consolas" w:hAnsi="Consolas"/>
                <w:color w:val="1F377F"/>
              </w:rPr>
            </w:rPrChange>
          </w:rPr>
          <w:t>i</w:t>
        </w:r>
        <w:r w:rsidRPr="00625FEA">
          <w:rPr>
            <w:rFonts w:ascii="Consolas" w:hAnsi="Consolas"/>
            <w:color w:val="000000"/>
            <w:sz w:val="18"/>
            <w:szCs w:val="18"/>
            <w:lang w:val="en-US"/>
            <w:rPrChange w:id="7385" w:author="Manuel Hergenröder" w:date="2020-07-16T16:26:00Z">
              <w:rPr>
                <w:rFonts w:ascii="Consolas" w:hAnsi="Consolas"/>
                <w:color w:val="000000"/>
              </w:rPr>
            </w:rPrChange>
          </w:rPr>
          <w:t> &lt; </w:t>
        </w:r>
        <w:r w:rsidRPr="00625FEA">
          <w:rPr>
            <w:rFonts w:ascii="Consolas" w:hAnsi="Consolas"/>
            <w:color w:val="1F377F"/>
            <w:sz w:val="18"/>
            <w:szCs w:val="18"/>
            <w:lang w:val="en-US"/>
            <w:rPrChange w:id="7386" w:author="Manuel Hergenröder" w:date="2020-07-16T16:26:00Z">
              <w:rPr>
                <w:rFonts w:ascii="Consolas" w:hAnsi="Consolas"/>
                <w:color w:val="1F377F"/>
              </w:rPr>
            </w:rPrChange>
          </w:rPr>
          <w:t>n</w:t>
        </w:r>
        <w:r w:rsidRPr="00625FEA">
          <w:rPr>
            <w:rFonts w:ascii="Consolas" w:hAnsi="Consolas"/>
            <w:color w:val="000000"/>
            <w:sz w:val="18"/>
            <w:szCs w:val="18"/>
            <w:lang w:val="en-US"/>
            <w:rPrChange w:id="7387" w:author="Manuel Hergenröder" w:date="2020-07-16T16:26:00Z">
              <w:rPr>
                <w:rFonts w:ascii="Consolas" w:hAnsi="Consolas"/>
                <w:color w:val="000000"/>
              </w:rPr>
            </w:rPrChange>
          </w:rPr>
          <w:t>; </w:t>
        </w:r>
        <w:r w:rsidRPr="00625FEA">
          <w:rPr>
            <w:rFonts w:ascii="Consolas" w:hAnsi="Consolas"/>
            <w:color w:val="1F377F"/>
            <w:sz w:val="18"/>
            <w:szCs w:val="18"/>
            <w:lang w:val="en-US"/>
            <w:rPrChange w:id="7388" w:author="Manuel Hergenröder" w:date="2020-07-16T16:26:00Z">
              <w:rPr>
                <w:rFonts w:ascii="Consolas" w:hAnsi="Consolas"/>
                <w:color w:val="1F377F"/>
              </w:rPr>
            </w:rPrChange>
          </w:rPr>
          <w:t>i</w:t>
        </w:r>
        <w:r w:rsidRPr="00625FEA">
          <w:rPr>
            <w:rFonts w:ascii="Consolas" w:hAnsi="Consolas"/>
            <w:color w:val="000000"/>
            <w:sz w:val="18"/>
            <w:szCs w:val="18"/>
            <w:lang w:val="en-US"/>
            <w:rPrChange w:id="7389" w:author="Manuel Hergenröder" w:date="2020-07-16T16:26:00Z">
              <w:rPr>
                <w:rFonts w:ascii="Consolas" w:hAnsi="Consolas"/>
                <w:color w:val="000000"/>
              </w:rPr>
            </w:rPrChange>
          </w:rPr>
          <w:t>++)</w:t>
        </w:r>
      </w:ins>
    </w:p>
    <w:p w14:paraId="03A3AF13" w14:textId="77777777" w:rsidR="008F67FA" w:rsidRPr="00625FEA" w:rsidRDefault="008F67FA" w:rsidP="008F67FA">
      <w:pPr>
        <w:pStyle w:val="HTMLPreformatted"/>
        <w:shd w:val="clear" w:color="auto" w:fill="FFFFFF"/>
        <w:rPr>
          <w:ins w:id="7390" w:author="Manuel Hergenröder" w:date="2020-07-16T16:22:00Z"/>
          <w:rFonts w:ascii="Consolas" w:hAnsi="Consolas"/>
          <w:color w:val="000000"/>
          <w:sz w:val="18"/>
          <w:szCs w:val="18"/>
          <w:lang w:val="en-US"/>
          <w:rPrChange w:id="7391" w:author="Manuel Hergenröder" w:date="2020-07-16T16:26:00Z">
            <w:rPr>
              <w:ins w:id="7392" w:author="Manuel Hergenröder" w:date="2020-07-16T16:22:00Z"/>
              <w:rFonts w:ascii="Consolas" w:hAnsi="Consolas"/>
              <w:color w:val="000000"/>
            </w:rPr>
          </w:rPrChange>
        </w:rPr>
      </w:pPr>
      <w:ins w:id="7393" w:author="Manuel Hergenröder" w:date="2020-07-16T16:22:00Z">
        <w:r w:rsidRPr="00625FEA">
          <w:rPr>
            <w:rFonts w:ascii="Consolas" w:hAnsi="Consolas"/>
            <w:color w:val="000000"/>
            <w:sz w:val="18"/>
            <w:szCs w:val="18"/>
            <w:lang w:val="en-US"/>
            <w:rPrChange w:id="7394" w:author="Manuel Hergenröder" w:date="2020-07-16T16:26:00Z">
              <w:rPr>
                <w:rFonts w:ascii="Consolas" w:hAnsi="Consolas"/>
                <w:color w:val="000000"/>
              </w:rPr>
            </w:rPrChange>
          </w:rPr>
          <w:t>        {</w:t>
        </w:r>
      </w:ins>
    </w:p>
    <w:p w14:paraId="39801D22" w14:textId="77777777" w:rsidR="008F67FA" w:rsidRPr="00625FEA" w:rsidRDefault="008F67FA" w:rsidP="008F67FA">
      <w:pPr>
        <w:pStyle w:val="HTMLPreformatted"/>
        <w:shd w:val="clear" w:color="auto" w:fill="FFFFFF"/>
        <w:rPr>
          <w:ins w:id="7395" w:author="Manuel Hergenröder" w:date="2020-07-16T16:22:00Z"/>
          <w:rFonts w:ascii="Consolas" w:hAnsi="Consolas"/>
          <w:color w:val="000000"/>
          <w:sz w:val="18"/>
          <w:szCs w:val="18"/>
          <w:lang w:val="en-US"/>
          <w:rPrChange w:id="7396" w:author="Manuel Hergenröder" w:date="2020-07-16T16:26:00Z">
            <w:rPr>
              <w:ins w:id="7397" w:author="Manuel Hergenröder" w:date="2020-07-16T16:22:00Z"/>
              <w:rFonts w:ascii="Consolas" w:hAnsi="Consolas"/>
              <w:color w:val="000000"/>
            </w:rPr>
          </w:rPrChange>
        </w:rPr>
      </w:pPr>
      <w:ins w:id="7398" w:author="Manuel Hergenröder" w:date="2020-07-16T16:22:00Z">
        <w:r w:rsidRPr="00625FEA">
          <w:rPr>
            <w:rFonts w:ascii="Consolas" w:hAnsi="Consolas"/>
            <w:color w:val="000000"/>
            <w:sz w:val="18"/>
            <w:szCs w:val="18"/>
            <w:lang w:val="en-US"/>
            <w:rPrChange w:id="7399" w:author="Manuel Hergenröder" w:date="2020-07-16T16:26:00Z">
              <w:rPr>
                <w:rFonts w:ascii="Consolas" w:hAnsi="Consolas"/>
                <w:color w:val="000000"/>
              </w:rPr>
            </w:rPrChange>
          </w:rPr>
          <w:t>            </w:t>
        </w:r>
        <w:r w:rsidRPr="00625FEA">
          <w:rPr>
            <w:rFonts w:ascii="Consolas" w:hAnsi="Consolas"/>
            <w:color w:val="0000FF"/>
            <w:sz w:val="18"/>
            <w:szCs w:val="18"/>
            <w:lang w:val="en-US"/>
            <w:rPrChange w:id="7400"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401" w:author="Manuel Hergenröder" w:date="2020-07-16T16:26:00Z">
              <w:rPr>
                <w:rFonts w:ascii="Consolas" w:hAnsi="Consolas"/>
                <w:color w:val="000000"/>
              </w:rPr>
            </w:rPrChange>
          </w:rPr>
          <w:t> </w:t>
        </w:r>
        <w:r w:rsidRPr="00625FEA">
          <w:rPr>
            <w:rFonts w:ascii="Consolas" w:hAnsi="Consolas"/>
            <w:color w:val="1F377F"/>
            <w:sz w:val="18"/>
            <w:szCs w:val="18"/>
            <w:lang w:val="en-US"/>
            <w:rPrChange w:id="7402" w:author="Manuel Hergenröder" w:date="2020-07-16T16:26:00Z">
              <w:rPr>
                <w:rFonts w:ascii="Consolas" w:hAnsi="Consolas"/>
                <w:color w:val="1F377F"/>
              </w:rPr>
            </w:rPrChange>
          </w:rPr>
          <w:t>m</w:t>
        </w:r>
        <w:r w:rsidRPr="00625FEA">
          <w:rPr>
            <w:rFonts w:ascii="Consolas" w:hAnsi="Consolas"/>
            <w:color w:val="000000"/>
            <w:sz w:val="18"/>
            <w:szCs w:val="18"/>
            <w:lang w:val="en-US"/>
            <w:rPrChange w:id="7403" w:author="Manuel Hergenröder" w:date="2020-07-16T16:26:00Z">
              <w:rPr>
                <w:rFonts w:ascii="Consolas" w:hAnsi="Consolas"/>
                <w:color w:val="000000"/>
              </w:rPr>
            </w:rPrChange>
          </w:rPr>
          <w:t> = </w:t>
        </w:r>
        <w:r w:rsidRPr="00625FEA">
          <w:rPr>
            <w:rFonts w:ascii="Consolas" w:hAnsi="Consolas"/>
            <w:color w:val="1F377F"/>
            <w:sz w:val="18"/>
            <w:szCs w:val="18"/>
            <w:lang w:val="en-US"/>
            <w:rPrChange w:id="7404" w:author="Manuel Hergenröder" w:date="2020-07-16T16:26:00Z">
              <w:rPr>
                <w:rFonts w:ascii="Consolas" w:hAnsi="Consolas"/>
                <w:color w:val="1F377F"/>
              </w:rPr>
            </w:rPrChange>
          </w:rPr>
          <w:t>magnitudes</w:t>
        </w:r>
        <w:r w:rsidRPr="00625FEA">
          <w:rPr>
            <w:rFonts w:ascii="Consolas" w:hAnsi="Consolas"/>
            <w:color w:val="000000"/>
            <w:sz w:val="18"/>
            <w:szCs w:val="18"/>
            <w:lang w:val="en-US"/>
            <w:rPrChange w:id="7405" w:author="Manuel Hergenröder" w:date="2020-07-16T16:26:00Z">
              <w:rPr>
                <w:rFonts w:ascii="Consolas" w:hAnsi="Consolas"/>
                <w:color w:val="000000"/>
              </w:rPr>
            </w:rPrChange>
          </w:rPr>
          <w:t>[</w:t>
        </w:r>
        <w:r w:rsidRPr="00625FEA">
          <w:rPr>
            <w:rFonts w:ascii="Consolas" w:hAnsi="Consolas"/>
            <w:color w:val="1F377F"/>
            <w:sz w:val="18"/>
            <w:szCs w:val="18"/>
            <w:lang w:val="en-US"/>
            <w:rPrChange w:id="7406" w:author="Manuel Hergenröder" w:date="2020-07-16T16:26:00Z">
              <w:rPr>
                <w:rFonts w:ascii="Consolas" w:hAnsi="Consolas"/>
                <w:color w:val="1F377F"/>
              </w:rPr>
            </w:rPrChange>
          </w:rPr>
          <w:t>i</w:t>
        </w:r>
        <w:r w:rsidRPr="00625FEA">
          <w:rPr>
            <w:rFonts w:ascii="Consolas" w:hAnsi="Consolas"/>
            <w:color w:val="000000"/>
            <w:sz w:val="18"/>
            <w:szCs w:val="18"/>
            <w:lang w:val="en-US"/>
            <w:rPrChange w:id="7407" w:author="Manuel Hergenröder" w:date="2020-07-16T16:26:00Z">
              <w:rPr>
                <w:rFonts w:ascii="Consolas" w:hAnsi="Consolas"/>
                <w:color w:val="000000"/>
              </w:rPr>
            </w:rPrChange>
          </w:rPr>
          <w:t>];</w:t>
        </w:r>
      </w:ins>
    </w:p>
    <w:p w14:paraId="02EA61CB" w14:textId="77777777" w:rsidR="008F67FA" w:rsidRPr="00625FEA" w:rsidRDefault="008F67FA" w:rsidP="008F67FA">
      <w:pPr>
        <w:pStyle w:val="HTMLPreformatted"/>
        <w:shd w:val="clear" w:color="auto" w:fill="FFFFFF"/>
        <w:rPr>
          <w:ins w:id="7408" w:author="Manuel Hergenröder" w:date="2020-07-16T16:22:00Z"/>
          <w:rFonts w:ascii="Consolas" w:hAnsi="Consolas"/>
          <w:color w:val="000000"/>
          <w:sz w:val="18"/>
          <w:szCs w:val="18"/>
          <w:lang w:val="en-US"/>
          <w:rPrChange w:id="7409" w:author="Manuel Hergenröder" w:date="2020-07-16T16:26:00Z">
            <w:rPr>
              <w:ins w:id="7410" w:author="Manuel Hergenröder" w:date="2020-07-16T16:22:00Z"/>
              <w:rFonts w:ascii="Consolas" w:hAnsi="Consolas"/>
              <w:color w:val="000000"/>
            </w:rPr>
          </w:rPrChange>
        </w:rPr>
      </w:pPr>
      <w:ins w:id="7411" w:author="Manuel Hergenröder" w:date="2020-07-16T16:22:00Z">
        <w:r w:rsidRPr="00625FEA">
          <w:rPr>
            <w:rFonts w:ascii="Consolas" w:hAnsi="Consolas"/>
            <w:color w:val="000000"/>
            <w:sz w:val="18"/>
            <w:szCs w:val="18"/>
            <w:lang w:val="en-US"/>
            <w:rPrChange w:id="7412" w:author="Manuel Hergenröder" w:date="2020-07-16T16:26:00Z">
              <w:rPr>
                <w:rFonts w:ascii="Consolas" w:hAnsi="Consolas"/>
                <w:color w:val="000000"/>
              </w:rPr>
            </w:rPrChange>
          </w:rPr>
          <w:t>            </w:t>
        </w:r>
        <w:r w:rsidRPr="00625FEA">
          <w:rPr>
            <w:rFonts w:ascii="Consolas" w:hAnsi="Consolas"/>
            <w:color w:val="8F08C4"/>
            <w:sz w:val="18"/>
            <w:szCs w:val="18"/>
            <w:lang w:val="en-US"/>
            <w:rPrChange w:id="7413" w:author="Manuel Hergenröder" w:date="2020-07-16T16:26:00Z">
              <w:rPr>
                <w:rFonts w:ascii="Consolas" w:hAnsi="Consolas"/>
                <w:color w:val="8F08C4"/>
              </w:rPr>
            </w:rPrChange>
          </w:rPr>
          <w:t>if</w:t>
        </w:r>
        <w:r w:rsidRPr="00625FEA">
          <w:rPr>
            <w:rFonts w:ascii="Consolas" w:hAnsi="Consolas"/>
            <w:color w:val="000000"/>
            <w:sz w:val="18"/>
            <w:szCs w:val="18"/>
            <w:lang w:val="en-US"/>
            <w:rPrChange w:id="7414" w:author="Manuel Hergenröder" w:date="2020-07-16T16:26:00Z">
              <w:rPr>
                <w:rFonts w:ascii="Consolas" w:hAnsi="Consolas"/>
                <w:color w:val="000000"/>
              </w:rPr>
            </w:rPrChange>
          </w:rPr>
          <w:t> (</w:t>
        </w:r>
        <w:r w:rsidRPr="00625FEA">
          <w:rPr>
            <w:rFonts w:ascii="Consolas" w:hAnsi="Consolas"/>
            <w:color w:val="1F377F"/>
            <w:sz w:val="18"/>
            <w:szCs w:val="18"/>
            <w:lang w:val="en-US"/>
            <w:rPrChange w:id="7415" w:author="Manuel Hergenröder" w:date="2020-07-16T16:26:00Z">
              <w:rPr>
                <w:rFonts w:ascii="Consolas" w:hAnsi="Consolas"/>
                <w:color w:val="1F377F"/>
              </w:rPr>
            </w:rPrChange>
          </w:rPr>
          <w:t>m</w:t>
        </w:r>
        <w:r w:rsidRPr="00625FEA">
          <w:rPr>
            <w:rFonts w:ascii="Consolas" w:hAnsi="Consolas"/>
            <w:color w:val="000000"/>
            <w:sz w:val="18"/>
            <w:szCs w:val="18"/>
            <w:lang w:val="en-US"/>
            <w:rPrChange w:id="7416" w:author="Manuel Hergenröder" w:date="2020-07-16T16:26:00Z">
              <w:rPr>
                <w:rFonts w:ascii="Consolas" w:hAnsi="Consolas"/>
                <w:color w:val="000000"/>
              </w:rPr>
            </w:rPrChange>
          </w:rPr>
          <w:t> &gt; </w:t>
        </w:r>
        <w:r w:rsidRPr="00625FEA">
          <w:rPr>
            <w:rFonts w:ascii="Consolas" w:hAnsi="Consolas"/>
            <w:color w:val="1F377F"/>
            <w:sz w:val="18"/>
            <w:szCs w:val="18"/>
            <w:lang w:val="en-US"/>
            <w:rPrChange w:id="7417" w:author="Manuel Hergenröder" w:date="2020-07-16T16:26:00Z">
              <w:rPr>
                <w:rFonts w:ascii="Consolas" w:hAnsi="Consolas"/>
                <w:color w:val="1F377F"/>
              </w:rPr>
            </w:rPrChange>
          </w:rPr>
          <w:t>max</w:t>
        </w:r>
        <w:r w:rsidRPr="00625FEA">
          <w:rPr>
            <w:rFonts w:ascii="Consolas" w:hAnsi="Consolas"/>
            <w:color w:val="000000"/>
            <w:sz w:val="18"/>
            <w:szCs w:val="18"/>
            <w:lang w:val="en-US"/>
            <w:rPrChange w:id="7418" w:author="Manuel Hergenröder" w:date="2020-07-16T16:26:00Z">
              <w:rPr>
                <w:rFonts w:ascii="Consolas" w:hAnsi="Consolas"/>
                <w:color w:val="000000"/>
              </w:rPr>
            </w:rPrChange>
          </w:rPr>
          <w:t>)</w:t>
        </w:r>
      </w:ins>
    </w:p>
    <w:p w14:paraId="74B66450" w14:textId="77777777" w:rsidR="008F67FA" w:rsidRPr="00625FEA" w:rsidRDefault="008F67FA" w:rsidP="008F67FA">
      <w:pPr>
        <w:pStyle w:val="HTMLPreformatted"/>
        <w:shd w:val="clear" w:color="auto" w:fill="FFFFFF"/>
        <w:rPr>
          <w:ins w:id="7419" w:author="Manuel Hergenröder" w:date="2020-07-16T16:22:00Z"/>
          <w:rFonts w:ascii="Consolas" w:hAnsi="Consolas"/>
          <w:color w:val="000000"/>
          <w:sz w:val="18"/>
          <w:szCs w:val="18"/>
          <w:rPrChange w:id="7420" w:author="Manuel Hergenröder" w:date="2020-07-16T16:26:00Z">
            <w:rPr>
              <w:ins w:id="7421" w:author="Manuel Hergenröder" w:date="2020-07-16T16:22:00Z"/>
              <w:rFonts w:ascii="Consolas" w:hAnsi="Consolas"/>
              <w:color w:val="000000"/>
            </w:rPr>
          </w:rPrChange>
        </w:rPr>
      </w:pPr>
      <w:ins w:id="7422" w:author="Manuel Hergenröder" w:date="2020-07-16T16:22:00Z">
        <w:r w:rsidRPr="00625FEA">
          <w:rPr>
            <w:rFonts w:ascii="Consolas" w:hAnsi="Consolas"/>
            <w:color w:val="000000"/>
            <w:sz w:val="18"/>
            <w:szCs w:val="18"/>
            <w:lang w:val="en-US"/>
            <w:rPrChange w:id="7423" w:author="Manuel Hergenröder" w:date="2020-07-16T16:26:00Z">
              <w:rPr>
                <w:rFonts w:ascii="Consolas" w:hAnsi="Consolas"/>
                <w:color w:val="000000"/>
              </w:rPr>
            </w:rPrChange>
          </w:rPr>
          <w:t>                </w:t>
        </w:r>
        <w:r w:rsidRPr="00625FEA">
          <w:rPr>
            <w:rFonts w:ascii="Consolas" w:hAnsi="Consolas"/>
            <w:color w:val="1F377F"/>
            <w:sz w:val="18"/>
            <w:szCs w:val="18"/>
            <w:rPrChange w:id="7424" w:author="Manuel Hergenröder" w:date="2020-07-16T16:26:00Z">
              <w:rPr>
                <w:rFonts w:ascii="Consolas" w:hAnsi="Consolas"/>
                <w:color w:val="1F377F"/>
              </w:rPr>
            </w:rPrChange>
          </w:rPr>
          <w:t>max</w:t>
        </w:r>
        <w:r w:rsidRPr="00625FEA">
          <w:rPr>
            <w:rFonts w:ascii="Consolas" w:hAnsi="Consolas"/>
            <w:color w:val="000000"/>
            <w:sz w:val="18"/>
            <w:szCs w:val="18"/>
            <w:rPrChange w:id="7425" w:author="Manuel Hergenröder" w:date="2020-07-16T16:26:00Z">
              <w:rPr>
                <w:rFonts w:ascii="Consolas" w:hAnsi="Consolas"/>
                <w:color w:val="000000"/>
              </w:rPr>
            </w:rPrChange>
          </w:rPr>
          <w:t> = </w:t>
        </w:r>
        <w:r w:rsidRPr="00625FEA">
          <w:rPr>
            <w:rFonts w:ascii="Consolas" w:hAnsi="Consolas"/>
            <w:color w:val="1F377F"/>
            <w:sz w:val="18"/>
            <w:szCs w:val="18"/>
            <w:rPrChange w:id="7426" w:author="Manuel Hergenröder" w:date="2020-07-16T16:26:00Z">
              <w:rPr>
                <w:rFonts w:ascii="Consolas" w:hAnsi="Consolas"/>
                <w:color w:val="1F377F"/>
              </w:rPr>
            </w:rPrChange>
          </w:rPr>
          <w:t>m</w:t>
        </w:r>
        <w:r w:rsidRPr="00625FEA">
          <w:rPr>
            <w:rFonts w:ascii="Consolas" w:hAnsi="Consolas"/>
            <w:color w:val="000000"/>
            <w:sz w:val="18"/>
            <w:szCs w:val="18"/>
            <w:rPrChange w:id="7427" w:author="Manuel Hergenröder" w:date="2020-07-16T16:26:00Z">
              <w:rPr>
                <w:rFonts w:ascii="Consolas" w:hAnsi="Consolas"/>
                <w:color w:val="000000"/>
              </w:rPr>
            </w:rPrChange>
          </w:rPr>
          <w:t>;</w:t>
        </w:r>
      </w:ins>
    </w:p>
    <w:p w14:paraId="14333A6B" w14:textId="77777777" w:rsidR="008F67FA" w:rsidRPr="00625FEA" w:rsidRDefault="008F67FA" w:rsidP="008F67FA">
      <w:pPr>
        <w:pStyle w:val="HTMLPreformatted"/>
        <w:shd w:val="clear" w:color="auto" w:fill="FFFFFF"/>
        <w:rPr>
          <w:ins w:id="7428" w:author="Manuel Hergenröder" w:date="2020-07-16T16:22:00Z"/>
          <w:rFonts w:ascii="Consolas" w:hAnsi="Consolas"/>
          <w:color w:val="000000"/>
          <w:sz w:val="18"/>
          <w:szCs w:val="18"/>
          <w:lang w:val="en-US"/>
          <w:rPrChange w:id="7429" w:author="Manuel Hergenröder" w:date="2020-07-16T16:26:00Z">
            <w:rPr>
              <w:ins w:id="7430" w:author="Manuel Hergenröder" w:date="2020-07-16T16:22:00Z"/>
              <w:rFonts w:ascii="Consolas" w:hAnsi="Consolas"/>
              <w:color w:val="000000"/>
            </w:rPr>
          </w:rPrChange>
        </w:rPr>
      </w:pPr>
      <w:ins w:id="7431" w:author="Manuel Hergenröder" w:date="2020-07-16T16:22:00Z">
        <w:r w:rsidRPr="00625FEA">
          <w:rPr>
            <w:rFonts w:ascii="Consolas" w:hAnsi="Consolas"/>
            <w:color w:val="000000"/>
            <w:sz w:val="18"/>
            <w:szCs w:val="18"/>
            <w:rPrChange w:id="7432" w:author="Manuel Hergenröder" w:date="2020-07-16T16:26:00Z">
              <w:rPr>
                <w:rFonts w:ascii="Consolas" w:hAnsi="Consolas"/>
                <w:color w:val="000000"/>
              </w:rPr>
            </w:rPrChange>
          </w:rPr>
          <w:t>        </w:t>
        </w:r>
        <w:r w:rsidRPr="00625FEA">
          <w:rPr>
            <w:rFonts w:ascii="Consolas" w:hAnsi="Consolas"/>
            <w:color w:val="000000"/>
            <w:sz w:val="18"/>
            <w:szCs w:val="18"/>
            <w:lang w:val="en-US"/>
            <w:rPrChange w:id="7433" w:author="Manuel Hergenröder" w:date="2020-07-16T16:26:00Z">
              <w:rPr>
                <w:rFonts w:ascii="Consolas" w:hAnsi="Consolas"/>
                <w:color w:val="000000"/>
              </w:rPr>
            </w:rPrChange>
          </w:rPr>
          <w:t>}</w:t>
        </w:r>
      </w:ins>
    </w:p>
    <w:p w14:paraId="0C54CDE7" w14:textId="77777777" w:rsidR="008F67FA" w:rsidRPr="00625FEA" w:rsidRDefault="008F67FA" w:rsidP="008F67FA">
      <w:pPr>
        <w:pStyle w:val="HTMLPreformatted"/>
        <w:shd w:val="clear" w:color="auto" w:fill="FFFFFF"/>
        <w:rPr>
          <w:ins w:id="7434" w:author="Manuel Hergenröder" w:date="2020-07-16T16:22:00Z"/>
          <w:rFonts w:ascii="Consolas" w:hAnsi="Consolas"/>
          <w:color w:val="000000"/>
          <w:sz w:val="18"/>
          <w:szCs w:val="18"/>
          <w:lang w:val="en-US"/>
          <w:rPrChange w:id="7435" w:author="Manuel Hergenröder" w:date="2020-07-16T16:26:00Z">
            <w:rPr>
              <w:ins w:id="7436" w:author="Manuel Hergenröder" w:date="2020-07-16T16:22:00Z"/>
              <w:rFonts w:ascii="Consolas" w:hAnsi="Consolas"/>
              <w:color w:val="000000"/>
            </w:rPr>
          </w:rPrChange>
        </w:rPr>
      </w:pPr>
      <w:ins w:id="7437" w:author="Manuel Hergenröder" w:date="2020-07-16T16:22:00Z">
        <w:r w:rsidRPr="00625FEA">
          <w:rPr>
            <w:rFonts w:ascii="Consolas" w:hAnsi="Consolas"/>
            <w:color w:val="000000"/>
            <w:sz w:val="18"/>
            <w:szCs w:val="18"/>
            <w:lang w:val="en-US"/>
            <w:rPrChange w:id="7438" w:author="Manuel Hergenröder" w:date="2020-07-16T16:26:00Z">
              <w:rPr>
                <w:rFonts w:ascii="Consolas" w:hAnsi="Consolas"/>
                <w:color w:val="000000"/>
              </w:rPr>
            </w:rPrChange>
          </w:rPr>
          <w:t>        </w:t>
        </w:r>
        <w:r w:rsidRPr="00625FEA">
          <w:rPr>
            <w:rFonts w:ascii="Consolas" w:hAnsi="Consolas"/>
            <w:color w:val="008000"/>
            <w:sz w:val="18"/>
            <w:szCs w:val="18"/>
            <w:lang w:val="en-US"/>
            <w:rPrChange w:id="7439" w:author="Manuel Hergenröder" w:date="2020-07-16T16:26:00Z">
              <w:rPr>
                <w:rFonts w:ascii="Consolas" w:hAnsi="Consolas"/>
                <w:color w:val="008000"/>
              </w:rPr>
            </w:rPrChange>
          </w:rPr>
          <w:t>// ...and use 1/10000th of it as threshold</w:t>
        </w:r>
      </w:ins>
    </w:p>
    <w:p w14:paraId="2C6BBEC8" w14:textId="77777777" w:rsidR="008F67FA" w:rsidRPr="00625FEA" w:rsidRDefault="008F67FA" w:rsidP="008F67FA">
      <w:pPr>
        <w:pStyle w:val="HTMLPreformatted"/>
        <w:shd w:val="clear" w:color="auto" w:fill="FFFFFF"/>
        <w:rPr>
          <w:ins w:id="7440" w:author="Manuel Hergenröder" w:date="2020-07-16T16:22:00Z"/>
          <w:rFonts w:ascii="Consolas" w:hAnsi="Consolas"/>
          <w:color w:val="000000"/>
          <w:sz w:val="18"/>
          <w:szCs w:val="18"/>
          <w:lang w:val="en-US"/>
          <w:rPrChange w:id="7441" w:author="Manuel Hergenröder" w:date="2020-07-16T16:26:00Z">
            <w:rPr>
              <w:ins w:id="7442" w:author="Manuel Hergenröder" w:date="2020-07-16T16:22:00Z"/>
              <w:rFonts w:ascii="Consolas" w:hAnsi="Consolas"/>
              <w:color w:val="000000"/>
            </w:rPr>
          </w:rPrChange>
        </w:rPr>
      </w:pPr>
      <w:ins w:id="7443" w:author="Manuel Hergenröder" w:date="2020-07-16T16:22:00Z">
        <w:r w:rsidRPr="00625FEA">
          <w:rPr>
            <w:rFonts w:ascii="Consolas" w:hAnsi="Consolas"/>
            <w:color w:val="000000"/>
            <w:sz w:val="18"/>
            <w:szCs w:val="18"/>
            <w:lang w:val="en-US"/>
            <w:rPrChange w:id="7444" w:author="Manuel Hergenröder" w:date="2020-07-16T16:26:00Z">
              <w:rPr>
                <w:rFonts w:ascii="Consolas" w:hAnsi="Consolas"/>
                <w:color w:val="000000"/>
              </w:rPr>
            </w:rPrChange>
          </w:rPr>
          <w:t>        </w:t>
        </w:r>
        <w:r w:rsidRPr="00625FEA">
          <w:rPr>
            <w:rFonts w:ascii="Consolas" w:hAnsi="Consolas"/>
            <w:color w:val="1F377F"/>
            <w:sz w:val="18"/>
            <w:szCs w:val="18"/>
            <w:lang w:val="en-US"/>
            <w:rPrChange w:id="7445" w:author="Manuel Hergenröder" w:date="2020-07-16T16:26:00Z">
              <w:rPr>
                <w:rFonts w:ascii="Consolas" w:hAnsi="Consolas"/>
                <w:color w:val="1F377F"/>
              </w:rPr>
            </w:rPrChange>
          </w:rPr>
          <w:t>threshold</w:t>
        </w:r>
        <w:r w:rsidRPr="00625FEA">
          <w:rPr>
            <w:rFonts w:ascii="Consolas" w:hAnsi="Consolas"/>
            <w:color w:val="000000"/>
            <w:sz w:val="18"/>
            <w:szCs w:val="18"/>
            <w:lang w:val="en-US"/>
            <w:rPrChange w:id="7446" w:author="Manuel Hergenröder" w:date="2020-07-16T16:26:00Z">
              <w:rPr>
                <w:rFonts w:ascii="Consolas" w:hAnsi="Consolas"/>
                <w:color w:val="000000"/>
              </w:rPr>
            </w:rPrChange>
          </w:rPr>
          <w:t> = </w:t>
        </w:r>
        <w:r w:rsidRPr="00625FEA">
          <w:rPr>
            <w:rFonts w:ascii="Consolas" w:hAnsi="Consolas"/>
            <w:color w:val="1F377F"/>
            <w:sz w:val="18"/>
            <w:szCs w:val="18"/>
            <w:lang w:val="en-US"/>
            <w:rPrChange w:id="7447" w:author="Manuel Hergenröder" w:date="2020-07-16T16:26:00Z">
              <w:rPr>
                <w:rFonts w:ascii="Consolas" w:hAnsi="Consolas"/>
                <w:color w:val="1F377F"/>
              </w:rPr>
            </w:rPrChange>
          </w:rPr>
          <w:t>max</w:t>
        </w:r>
        <w:r w:rsidRPr="00625FEA">
          <w:rPr>
            <w:rFonts w:ascii="Consolas" w:hAnsi="Consolas"/>
            <w:color w:val="000000"/>
            <w:sz w:val="18"/>
            <w:szCs w:val="18"/>
            <w:lang w:val="en-US"/>
            <w:rPrChange w:id="7448" w:author="Manuel Hergenröder" w:date="2020-07-16T16:26:00Z">
              <w:rPr>
                <w:rFonts w:ascii="Consolas" w:hAnsi="Consolas"/>
                <w:color w:val="000000"/>
              </w:rPr>
            </w:rPrChange>
          </w:rPr>
          <w:t> / 10000;</w:t>
        </w:r>
      </w:ins>
    </w:p>
    <w:p w14:paraId="3C82CA69" w14:textId="77777777" w:rsidR="008F67FA" w:rsidRPr="00625FEA" w:rsidRDefault="008F67FA" w:rsidP="008F67FA">
      <w:pPr>
        <w:pStyle w:val="HTMLPreformatted"/>
        <w:shd w:val="clear" w:color="auto" w:fill="FFFFFF"/>
        <w:rPr>
          <w:ins w:id="7449" w:author="Manuel Hergenröder" w:date="2020-07-16T16:22:00Z"/>
          <w:rFonts w:ascii="Consolas" w:hAnsi="Consolas"/>
          <w:color w:val="000000"/>
          <w:sz w:val="18"/>
          <w:szCs w:val="18"/>
          <w:lang w:val="en-US"/>
          <w:rPrChange w:id="7450" w:author="Manuel Hergenröder" w:date="2020-07-16T16:26:00Z">
            <w:rPr>
              <w:ins w:id="7451" w:author="Manuel Hergenröder" w:date="2020-07-16T16:22:00Z"/>
              <w:rFonts w:ascii="Consolas" w:hAnsi="Consolas"/>
              <w:color w:val="000000"/>
            </w:rPr>
          </w:rPrChange>
        </w:rPr>
      </w:pPr>
      <w:ins w:id="7452" w:author="Manuel Hergenröder" w:date="2020-07-16T16:22:00Z">
        <w:r w:rsidRPr="00625FEA">
          <w:rPr>
            <w:rFonts w:ascii="Consolas" w:hAnsi="Consolas"/>
            <w:color w:val="000000"/>
            <w:sz w:val="18"/>
            <w:szCs w:val="18"/>
            <w:lang w:val="en-US"/>
            <w:rPrChange w:id="7453" w:author="Manuel Hergenröder" w:date="2020-07-16T16:26:00Z">
              <w:rPr>
                <w:rFonts w:ascii="Consolas" w:hAnsi="Consolas"/>
                <w:color w:val="000000"/>
              </w:rPr>
            </w:rPrChange>
          </w:rPr>
          <w:t xml:space="preserve"> </w:t>
        </w:r>
      </w:ins>
    </w:p>
    <w:p w14:paraId="009BEA20" w14:textId="77777777" w:rsidR="008F67FA" w:rsidRPr="00625FEA" w:rsidRDefault="008F67FA" w:rsidP="008F67FA">
      <w:pPr>
        <w:pStyle w:val="HTMLPreformatted"/>
        <w:shd w:val="clear" w:color="auto" w:fill="FFFFFF"/>
        <w:rPr>
          <w:ins w:id="7454" w:author="Manuel Hergenröder" w:date="2020-07-16T16:22:00Z"/>
          <w:rFonts w:ascii="Consolas" w:hAnsi="Consolas"/>
          <w:color w:val="000000"/>
          <w:sz w:val="18"/>
          <w:szCs w:val="18"/>
          <w:lang w:val="en-US"/>
          <w:rPrChange w:id="7455" w:author="Manuel Hergenröder" w:date="2020-07-16T16:26:00Z">
            <w:rPr>
              <w:ins w:id="7456" w:author="Manuel Hergenröder" w:date="2020-07-16T16:22:00Z"/>
              <w:rFonts w:ascii="Consolas" w:hAnsi="Consolas"/>
              <w:color w:val="000000"/>
            </w:rPr>
          </w:rPrChange>
        </w:rPr>
      </w:pPr>
      <w:ins w:id="7457" w:author="Manuel Hergenröder" w:date="2020-07-16T16:22:00Z">
        <w:r w:rsidRPr="00625FEA">
          <w:rPr>
            <w:rFonts w:ascii="Consolas" w:hAnsi="Consolas"/>
            <w:color w:val="000000"/>
            <w:sz w:val="18"/>
            <w:szCs w:val="18"/>
            <w:lang w:val="en-US"/>
            <w:rPrChange w:id="7458" w:author="Manuel Hergenröder" w:date="2020-07-16T16:26:00Z">
              <w:rPr>
                <w:rFonts w:ascii="Consolas" w:hAnsi="Consolas"/>
                <w:color w:val="000000"/>
              </w:rPr>
            </w:rPrChange>
          </w:rPr>
          <w:t>        </w:t>
        </w:r>
        <w:r w:rsidRPr="00625FEA">
          <w:rPr>
            <w:rFonts w:ascii="Consolas" w:hAnsi="Consolas"/>
            <w:color w:val="008000"/>
            <w:sz w:val="18"/>
            <w:szCs w:val="18"/>
            <w:lang w:val="en-US"/>
            <w:rPrChange w:id="7459" w:author="Manuel Hergenröder" w:date="2020-07-16T16:26:00Z">
              <w:rPr>
                <w:rFonts w:ascii="Consolas" w:hAnsi="Consolas"/>
                <w:color w:val="008000"/>
              </w:rPr>
            </w:rPrChange>
          </w:rPr>
          <w:t>// Calculate phase information with above threshold</w:t>
        </w:r>
      </w:ins>
    </w:p>
    <w:p w14:paraId="78718824" w14:textId="77777777" w:rsidR="008F67FA" w:rsidRPr="00625FEA" w:rsidRDefault="008F67FA" w:rsidP="008F67FA">
      <w:pPr>
        <w:pStyle w:val="HTMLPreformatted"/>
        <w:shd w:val="clear" w:color="auto" w:fill="FFFFFF"/>
        <w:rPr>
          <w:ins w:id="7460" w:author="Manuel Hergenröder" w:date="2020-07-16T16:22:00Z"/>
          <w:rFonts w:ascii="Consolas" w:hAnsi="Consolas"/>
          <w:color w:val="000000"/>
          <w:sz w:val="18"/>
          <w:szCs w:val="18"/>
          <w:lang w:val="en-US"/>
          <w:rPrChange w:id="7461" w:author="Manuel Hergenröder" w:date="2020-07-16T16:26:00Z">
            <w:rPr>
              <w:ins w:id="7462" w:author="Manuel Hergenröder" w:date="2020-07-16T16:22:00Z"/>
              <w:rFonts w:ascii="Consolas" w:hAnsi="Consolas"/>
              <w:color w:val="000000"/>
            </w:rPr>
          </w:rPrChange>
        </w:rPr>
      </w:pPr>
      <w:ins w:id="7463" w:author="Manuel Hergenröder" w:date="2020-07-16T16:22:00Z">
        <w:r w:rsidRPr="00625FEA">
          <w:rPr>
            <w:rFonts w:ascii="Consolas" w:hAnsi="Consolas"/>
            <w:color w:val="000000"/>
            <w:sz w:val="18"/>
            <w:szCs w:val="18"/>
            <w:lang w:val="en-US"/>
            <w:rPrChange w:id="7464" w:author="Manuel Hergenröder" w:date="2020-07-16T16:26:00Z">
              <w:rPr>
                <w:rFonts w:ascii="Consolas" w:hAnsi="Consolas"/>
                <w:color w:val="000000"/>
              </w:rPr>
            </w:rPrChange>
          </w:rPr>
          <w:t>        </w:t>
        </w:r>
        <w:r w:rsidRPr="00625FEA">
          <w:rPr>
            <w:rFonts w:ascii="Consolas" w:hAnsi="Consolas"/>
            <w:color w:val="8F08C4"/>
            <w:sz w:val="18"/>
            <w:szCs w:val="18"/>
            <w:lang w:val="en-US"/>
            <w:rPrChange w:id="7465" w:author="Manuel Hergenröder" w:date="2020-07-16T16:26:00Z">
              <w:rPr>
                <w:rFonts w:ascii="Consolas" w:hAnsi="Consolas"/>
                <w:color w:val="8F08C4"/>
              </w:rPr>
            </w:rPrChange>
          </w:rPr>
          <w:t>for</w:t>
        </w:r>
        <w:r w:rsidRPr="00625FEA">
          <w:rPr>
            <w:rFonts w:ascii="Consolas" w:hAnsi="Consolas"/>
            <w:color w:val="000000"/>
            <w:sz w:val="18"/>
            <w:szCs w:val="18"/>
            <w:lang w:val="en-US"/>
            <w:rPrChange w:id="7466" w:author="Manuel Hergenröder" w:date="2020-07-16T16:26:00Z">
              <w:rPr>
                <w:rFonts w:ascii="Consolas" w:hAnsi="Consolas"/>
                <w:color w:val="000000"/>
              </w:rPr>
            </w:rPrChange>
          </w:rPr>
          <w:t> (</w:t>
        </w:r>
        <w:r w:rsidRPr="00625FEA">
          <w:rPr>
            <w:rFonts w:ascii="Consolas" w:hAnsi="Consolas"/>
            <w:color w:val="0000FF"/>
            <w:sz w:val="18"/>
            <w:szCs w:val="18"/>
            <w:lang w:val="en-US"/>
            <w:rPrChange w:id="7467" w:author="Manuel Hergenröder" w:date="2020-07-16T16:26:00Z">
              <w:rPr>
                <w:rFonts w:ascii="Consolas" w:hAnsi="Consolas"/>
                <w:color w:val="0000FF"/>
              </w:rPr>
            </w:rPrChange>
          </w:rPr>
          <w:t>int</w:t>
        </w:r>
        <w:r w:rsidRPr="00625FEA">
          <w:rPr>
            <w:rFonts w:ascii="Consolas" w:hAnsi="Consolas"/>
            <w:color w:val="000000"/>
            <w:sz w:val="18"/>
            <w:szCs w:val="18"/>
            <w:lang w:val="en-US"/>
            <w:rPrChange w:id="7468" w:author="Manuel Hergenröder" w:date="2020-07-16T16:26:00Z">
              <w:rPr>
                <w:rFonts w:ascii="Consolas" w:hAnsi="Consolas"/>
                <w:color w:val="000000"/>
              </w:rPr>
            </w:rPrChange>
          </w:rPr>
          <w:t> </w:t>
        </w:r>
        <w:r w:rsidRPr="00625FEA">
          <w:rPr>
            <w:rFonts w:ascii="Consolas" w:hAnsi="Consolas"/>
            <w:color w:val="1F377F"/>
            <w:sz w:val="18"/>
            <w:szCs w:val="18"/>
            <w:lang w:val="en-US"/>
            <w:rPrChange w:id="7469" w:author="Manuel Hergenröder" w:date="2020-07-16T16:26:00Z">
              <w:rPr>
                <w:rFonts w:ascii="Consolas" w:hAnsi="Consolas"/>
                <w:color w:val="1F377F"/>
              </w:rPr>
            </w:rPrChange>
          </w:rPr>
          <w:t>i</w:t>
        </w:r>
        <w:r w:rsidRPr="00625FEA">
          <w:rPr>
            <w:rFonts w:ascii="Consolas" w:hAnsi="Consolas"/>
            <w:color w:val="000000"/>
            <w:sz w:val="18"/>
            <w:szCs w:val="18"/>
            <w:lang w:val="en-US"/>
            <w:rPrChange w:id="7470" w:author="Manuel Hergenröder" w:date="2020-07-16T16:26:00Z">
              <w:rPr>
                <w:rFonts w:ascii="Consolas" w:hAnsi="Consolas"/>
                <w:color w:val="000000"/>
              </w:rPr>
            </w:rPrChange>
          </w:rPr>
          <w:t> = 0; </w:t>
        </w:r>
        <w:r w:rsidRPr="00625FEA">
          <w:rPr>
            <w:rFonts w:ascii="Consolas" w:hAnsi="Consolas"/>
            <w:color w:val="1F377F"/>
            <w:sz w:val="18"/>
            <w:szCs w:val="18"/>
            <w:lang w:val="en-US"/>
            <w:rPrChange w:id="7471" w:author="Manuel Hergenröder" w:date="2020-07-16T16:26:00Z">
              <w:rPr>
                <w:rFonts w:ascii="Consolas" w:hAnsi="Consolas"/>
                <w:color w:val="1F377F"/>
              </w:rPr>
            </w:rPrChange>
          </w:rPr>
          <w:t>i</w:t>
        </w:r>
        <w:r w:rsidRPr="00625FEA">
          <w:rPr>
            <w:rFonts w:ascii="Consolas" w:hAnsi="Consolas"/>
            <w:color w:val="000000"/>
            <w:sz w:val="18"/>
            <w:szCs w:val="18"/>
            <w:lang w:val="en-US"/>
            <w:rPrChange w:id="7472" w:author="Manuel Hergenröder" w:date="2020-07-16T16:26:00Z">
              <w:rPr>
                <w:rFonts w:ascii="Consolas" w:hAnsi="Consolas"/>
                <w:color w:val="000000"/>
              </w:rPr>
            </w:rPrChange>
          </w:rPr>
          <w:t> &lt; </w:t>
        </w:r>
        <w:r w:rsidRPr="00625FEA">
          <w:rPr>
            <w:rFonts w:ascii="Consolas" w:hAnsi="Consolas"/>
            <w:color w:val="1F377F"/>
            <w:sz w:val="18"/>
            <w:szCs w:val="18"/>
            <w:lang w:val="en-US"/>
            <w:rPrChange w:id="7473" w:author="Manuel Hergenröder" w:date="2020-07-16T16:26:00Z">
              <w:rPr>
                <w:rFonts w:ascii="Consolas" w:hAnsi="Consolas"/>
                <w:color w:val="1F377F"/>
              </w:rPr>
            </w:rPrChange>
          </w:rPr>
          <w:t>n</w:t>
        </w:r>
        <w:r w:rsidRPr="00625FEA">
          <w:rPr>
            <w:rFonts w:ascii="Consolas" w:hAnsi="Consolas"/>
            <w:color w:val="000000"/>
            <w:sz w:val="18"/>
            <w:szCs w:val="18"/>
            <w:lang w:val="en-US"/>
            <w:rPrChange w:id="7474" w:author="Manuel Hergenröder" w:date="2020-07-16T16:26:00Z">
              <w:rPr>
                <w:rFonts w:ascii="Consolas" w:hAnsi="Consolas"/>
                <w:color w:val="000000"/>
              </w:rPr>
            </w:rPrChange>
          </w:rPr>
          <w:t>; </w:t>
        </w:r>
        <w:r w:rsidRPr="00625FEA">
          <w:rPr>
            <w:rFonts w:ascii="Consolas" w:hAnsi="Consolas"/>
            <w:color w:val="1F377F"/>
            <w:sz w:val="18"/>
            <w:szCs w:val="18"/>
            <w:lang w:val="en-US"/>
            <w:rPrChange w:id="7475" w:author="Manuel Hergenröder" w:date="2020-07-16T16:26:00Z">
              <w:rPr>
                <w:rFonts w:ascii="Consolas" w:hAnsi="Consolas"/>
                <w:color w:val="1F377F"/>
              </w:rPr>
            </w:rPrChange>
          </w:rPr>
          <w:t>i</w:t>
        </w:r>
        <w:r w:rsidRPr="00625FEA">
          <w:rPr>
            <w:rFonts w:ascii="Consolas" w:hAnsi="Consolas"/>
            <w:color w:val="000000"/>
            <w:sz w:val="18"/>
            <w:szCs w:val="18"/>
            <w:lang w:val="en-US"/>
            <w:rPrChange w:id="7476" w:author="Manuel Hergenröder" w:date="2020-07-16T16:26:00Z">
              <w:rPr>
                <w:rFonts w:ascii="Consolas" w:hAnsi="Consolas"/>
                <w:color w:val="000000"/>
              </w:rPr>
            </w:rPrChange>
          </w:rPr>
          <w:t>++)</w:t>
        </w:r>
      </w:ins>
    </w:p>
    <w:p w14:paraId="3680C7F6" w14:textId="77777777" w:rsidR="008F67FA" w:rsidRPr="00625FEA" w:rsidRDefault="008F67FA" w:rsidP="008F67FA">
      <w:pPr>
        <w:pStyle w:val="HTMLPreformatted"/>
        <w:shd w:val="clear" w:color="auto" w:fill="FFFFFF"/>
        <w:rPr>
          <w:ins w:id="7477" w:author="Manuel Hergenröder" w:date="2020-07-16T16:22:00Z"/>
          <w:rFonts w:ascii="Consolas" w:hAnsi="Consolas"/>
          <w:color w:val="000000"/>
          <w:sz w:val="18"/>
          <w:szCs w:val="18"/>
          <w:lang w:val="en-US"/>
          <w:rPrChange w:id="7478" w:author="Manuel Hergenröder" w:date="2020-07-16T16:26:00Z">
            <w:rPr>
              <w:ins w:id="7479" w:author="Manuel Hergenröder" w:date="2020-07-16T16:22:00Z"/>
              <w:rFonts w:ascii="Consolas" w:hAnsi="Consolas"/>
              <w:color w:val="000000"/>
            </w:rPr>
          </w:rPrChange>
        </w:rPr>
      </w:pPr>
      <w:ins w:id="7480" w:author="Manuel Hergenröder" w:date="2020-07-16T16:22:00Z">
        <w:r w:rsidRPr="00625FEA">
          <w:rPr>
            <w:rFonts w:ascii="Consolas" w:hAnsi="Consolas"/>
            <w:color w:val="000000"/>
            <w:sz w:val="18"/>
            <w:szCs w:val="18"/>
            <w:lang w:val="en-US"/>
            <w:rPrChange w:id="7481" w:author="Manuel Hergenröder" w:date="2020-07-16T16:26:00Z">
              <w:rPr>
                <w:rFonts w:ascii="Consolas" w:hAnsi="Consolas"/>
                <w:color w:val="000000"/>
              </w:rPr>
            </w:rPrChange>
          </w:rPr>
          <w:t>        {</w:t>
        </w:r>
      </w:ins>
    </w:p>
    <w:p w14:paraId="0584098E" w14:textId="77777777" w:rsidR="008F67FA" w:rsidRPr="00625FEA" w:rsidRDefault="008F67FA" w:rsidP="008F67FA">
      <w:pPr>
        <w:pStyle w:val="HTMLPreformatted"/>
        <w:shd w:val="clear" w:color="auto" w:fill="FFFFFF"/>
        <w:rPr>
          <w:ins w:id="7482" w:author="Manuel Hergenröder" w:date="2020-07-16T16:22:00Z"/>
          <w:rFonts w:ascii="Consolas" w:hAnsi="Consolas"/>
          <w:color w:val="000000"/>
          <w:sz w:val="18"/>
          <w:szCs w:val="18"/>
          <w:lang w:val="en-US"/>
          <w:rPrChange w:id="7483" w:author="Manuel Hergenröder" w:date="2020-07-16T16:26:00Z">
            <w:rPr>
              <w:ins w:id="7484" w:author="Manuel Hergenröder" w:date="2020-07-16T16:22:00Z"/>
              <w:rFonts w:ascii="Consolas" w:hAnsi="Consolas"/>
              <w:color w:val="000000"/>
            </w:rPr>
          </w:rPrChange>
        </w:rPr>
      </w:pPr>
      <w:ins w:id="7485" w:author="Manuel Hergenröder" w:date="2020-07-16T16:22:00Z">
        <w:r w:rsidRPr="00625FEA">
          <w:rPr>
            <w:rFonts w:ascii="Consolas" w:hAnsi="Consolas"/>
            <w:color w:val="000000"/>
            <w:sz w:val="18"/>
            <w:szCs w:val="18"/>
            <w:lang w:val="en-US"/>
            <w:rPrChange w:id="7486" w:author="Manuel Hergenröder" w:date="2020-07-16T16:26:00Z">
              <w:rPr>
                <w:rFonts w:ascii="Consolas" w:hAnsi="Consolas"/>
                <w:color w:val="000000"/>
              </w:rPr>
            </w:rPrChange>
          </w:rPr>
          <w:t>            </w:t>
        </w:r>
        <w:r w:rsidRPr="00625FEA">
          <w:rPr>
            <w:rFonts w:ascii="Consolas" w:hAnsi="Consolas"/>
            <w:color w:val="8F08C4"/>
            <w:sz w:val="18"/>
            <w:szCs w:val="18"/>
            <w:lang w:val="en-US"/>
            <w:rPrChange w:id="7487" w:author="Manuel Hergenröder" w:date="2020-07-16T16:26:00Z">
              <w:rPr>
                <w:rFonts w:ascii="Consolas" w:hAnsi="Consolas"/>
                <w:color w:val="8F08C4"/>
              </w:rPr>
            </w:rPrChange>
          </w:rPr>
          <w:t>if</w:t>
        </w:r>
        <w:r w:rsidRPr="00625FEA">
          <w:rPr>
            <w:rFonts w:ascii="Consolas" w:hAnsi="Consolas"/>
            <w:color w:val="000000"/>
            <w:sz w:val="18"/>
            <w:szCs w:val="18"/>
            <w:lang w:val="en-US"/>
            <w:rPrChange w:id="7488" w:author="Manuel Hergenröder" w:date="2020-07-16T16:26:00Z">
              <w:rPr>
                <w:rFonts w:ascii="Consolas" w:hAnsi="Consolas"/>
                <w:color w:val="000000"/>
              </w:rPr>
            </w:rPrChange>
          </w:rPr>
          <w:t> (</w:t>
        </w:r>
        <w:r w:rsidRPr="00625FEA">
          <w:rPr>
            <w:rFonts w:ascii="Consolas" w:hAnsi="Consolas"/>
            <w:color w:val="1F377F"/>
            <w:sz w:val="18"/>
            <w:szCs w:val="18"/>
            <w:lang w:val="en-US"/>
            <w:rPrChange w:id="7489" w:author="Manuel Hergenröder" w:date="2020-07-16T16:26:00Z">
              <w:rPr>
                <w:rFonts w:ascii="Consolas" w:hAnsi="Consolas"/>
                <w:color w:val="1F377F"/>
              </w:rPr>
            </w:rPrChange>
          </w:rPr>
          <w:t>magnitudes</w:t>
        </w:r>
        <w:r w:rsidRPr="00625FEA">
          <w:rPr>
            <w:rFonts w:ascii="Consolas" w:hAnsi="Consolas"/>
            <w:color w:val="000000"/>
            <w:sz w:val="18"/>
            <w:szCs w:val="18"/>
            <w:lang w:val="en-US"/>
            <w:rPrChange w:id="7490" w:author="Manuel Hergenröder" w:date="2020-07-16T16:26:00Z">
              <w:rPr>
                <w:rFonts w:ascii="Consolas" w:hAnsi="Consolas"/>
                <w:color w:val="000000"/>
              </w:rPr>
            </w:rPrChange>
          </w:rPr>
          <w:t>[</w:t>
        </w:r>
        <w:r w:rsidRPr="00625FEA">
          <w:rPr>
            <w:rFonts w:ascii="Consolas" w:hAnsi="Consolas"/>
            <w:color w:val="1F377F"/>
            <w:sz w:val="18"/>
            <w:szCs w:val="18"/>
            <w:lang w:val="en-US"/>
            <w:rPrChange w:id="7491" w:author="Manuel Hergenröder" w:date="2020-07-16T16:26:00Z">
              <w:rPr>
                <w:rFonts w:ascii="Consolas" w:hAnsi="Consolas"/>
                <w:color w:val="1F377F"/>
              </w:rPr>
            </w:rPrChange>
          </w:rPr>
          <w:t>i</w:t>
        </w:r>
        <w:r w:rsidRPr="00625FEA">
          <w:rPr>
            <w:rFonts w:ascii="Consolas" w:hAnsi="Consolas"/>
            <w:color w:val="000000"/>
            <w:sz w:val="18"/>
            <w:szCs w:val="18"/>
            <w:lang w:val="en-US"/>
            <w:rPrChange w:id="7492" w:author="Manuel Hergenröder" w:date="2020-07-16T16:26:00Z">
              <w:rPr>
                <w:rFonts w:ascii="Consolas" w:hAnsi="Consolas"/>
                <w:color w:val="000000"/>
              </w:rPr>
            </w:rPrChange>
          </w:rPr>
          <w:t>] &gt; </w:t>
        </w:r>
        <w:r w:rsidRPr="00625FEA">
          <w:rPr>
            <w:rFonts w:ascii="Consolas" w:hAnsi="Consolas"/>
            <w:color w:val="1F377F"/>
            <w:sz w:val="18"/>
            <w:szCs w:val="18"/>
            <w:lang w:val="en-US"/>
            <w:rPrChange w:id="7493" w:author="Manuel Hergenröder" w:date="2020-07-16T16:26:00Z">
              <w:rPr>
                <w:rFonts w:ascii="Consolas" w:hAnsi="Consolas"/>
                <w:color w:val="1F377F"/>
              </w:rPr>
            </w:rPrChange>
          </w:rPr>
          <w:t>threshold</w:t>
        </w:r>
        <w:r w:rsidRPr="00625FEA">
          <w:rPr>
            <w:rFonts w:ascii="Consolas" w:hAnsi="Consolas"/>
            <w:color w:val="000000"/>
            <w:sz w:val="18"/>
            <w:szCs w:val="18"/>
            <w:lang w:val="en-US"/>
            <w:rPrChange w:id="7494" w:author="Manuel Hergenröder" w:date="2020-07-16T16:26:00Z">
              <w:rPr>
                <w:rFonts w:ascii="Consolas" w:hAnsi="Consolas"/>
                <w:color w:val="000000"/>
              </w:rPr>
            </w:rPrChange>
          </w:rPr>
          <w:t>)</w:t>
        </w:r>
      </w:ins>
    </w:p>
    <w:p w14:paraId="356F3041" w14:textId="77777777" w:rsidR="008F67FA" w:rsidRPr="00625FEA" w:rsidRDefault="008F67FA" w:rsidP="008F67FA">
      <w:pPr>
        <w:pStyle w:val="HTMLPreformatted"/>
        <w:shd w:val="clear" w:color="auto" w:fill="FFFFFF"/>
        <w:rPr>
          <w:ins w:id="7495" w:author="Manuel Hergenröder" w:date="2020-07-16T16:22:00Z"/>
          <w:rFonts w:ascii="Consolas" w:hAnsi="Consolas"/>
          <w:color w:val="000000"/>
          <w:sz w:val="18"/>
          <w:szCs w:val="18"/>
          <w:lang w:val="en-US"/>
          <w:rPrChange w:id="7496" w:author="Manuel Hergenröder" w:date="2020-07-16T16:26:00Z">
            <w:rPr>
              <w:ins w:id="7497" w:author="Manuel Hergenröder" w:date="2020-07-16T16:22:00Z"/>
              <w:rFonts w:ascii="Consolas" w:hAnsi="Consolas"/>
              <w:color w:val="000000"/>
            </w:rPr>
          </w:rPrChange>
        </w:rPr>
      </w:pPr>
      <w:ins w:id="7498" w:author="Manuel Hergenröder" w:date="2020-07-16T16:22:00Z">
        <w:r w:rsidRPr="00625FEA">
          <w:rPr>
            <w:rFonts w:ascii="Consolas" w:hAnsi="Consolas"/>
            <w:color w:val="000000"/>
            <w:sz w:val="18"/>
            <w:szCs w:val="18"/>
            <w:lang w:val="en-US"/>
            <w:rPrChange w:id="7499" w:author="Manuel Hergenröder" w:date="2020-07-16T16:26:00Z">
              <w:rPr>
                <w:rFonts w:ascii="Consolas" w:hAnsi="Consolas"/>
                <w:color w:val="000000"/>
              </w:rPr>
            </w:rPrChange>
          </w:rPr>
          <w:t>            {</w:t>
        </w:r>
      </w:ins>
    </w:p>
    <w:p w14:paraId="059AF2C7" w14:textId="77777777" w:rsidR="008F67FA" w:rsidRPr="00625FEA" w:rsidRDefault="008F67FA" w:rsidP="008F67FA">
      <w:pPr>
        <w:pStyle w:val="HTMLPreformatted"/>
        <w:shd w:val="clear" w:color="auto" w:fill="FFFFFF"/>
        <w:rPr>
          <w:ins w:id="7500" w:author="Manuel Hergenröder" w:date="2020-07-16T16:22:00Z"/>
          <w:rFonts w:ascii="Consolas" w:hAnsi="Consolas"/>
          <w:color w:val="000000"/>
          <w:sz w:val="18"/>
          <w:szCs w:val="18"/>
          <w:lang w:val="en-US"/>
          <w:rPrChange w:id="7501" w:author="Manuel Hergenröder" w:date="2020-07-16T16:26:00Z">
            <w:rPr>
              <w:ins w:id="7502" w:author="Manuel Hergenröder" w:date="2020-07-16T16:22:00Z"/>
              <w:rFonts w:ascii="Consolas" w:hAnsi="Consolas"/>
              <w:color w:val="000000"/>
            </w:rPr>
          </w:rPrChange>
        </w:rPr>
      </w:pPr>
      <w:ins w:id="7503" w:author="Manuel Hergenröder" w:date="2020-07-16T16:22:00Z">
        <w:r w:rsidRPr="00625FEA">
          <w:rPr>
            <w:rFonts w:ascii="Consolas" w:hAnsi="Consolas"/>
            <w:color w:val="000000"/>
            <w:sz w:val="18"/>
            <w:szCs w:val="18"/>
            <w:lang w:val="en-US"/>
            <w:rPrChange w:id="7504" w:author="Manuel Hergenröder" w:date="2020-07-16T16:26:00Z">
              <w:rPr>
                <w:rFonts w:ascii="Consolas" w:hAnsi="Consolas"/>
                <w:color w:val="000000"/>
              </w:rPr>
            </w:rPrChange>
          </w:rPr>
          <w:t>                </w:t>
        </w:r>
        <w:r w:rsidRPr="00625FEA">
          <w:rPr>
            <w:rFonts w:ascii="Consolas" w:hAnsi="Consolas"/>
            <w:color w:val="008000"/>
            <w:sz w:val="18"/>
            <w:szCs w:val="18"/>
            <w:lang w:val="en-US"/>
            <w:rPrChange w:id="7505" w:author="Manuel Hergenröder" w:date="2020-07-16T16:26:00Z">
              <w:rPr>
                <w:rFonts w:ascii="Consolas" w:hAnsi="Consolas"/>
                <w:color w:val="008000"/>
              </w:rPr>
            </w:rPrChange>
          </w:rPr>
          <w:t>// Calculate phase information</w:t>
        </w:r>
      </w:ins>
    </w:p>
    <w:p w14:paraId="24606282" w14:textId="77777777" w:rsidR="008F67FA" w:rsidRPr="00625FEA" w:rsidRDefault="008F67FA" w:rsidP="008F67FA">
      <w:pPr>
        <w:pStyle w:val="HTMLPreformatted"/>
        <w:shd w:val="clear" w:color="auto" w:fill="FFFFFF"/>
        <w:rPr>
          <w:ins w:id="7506" w:author="Manuel Hergenröder" w:date="2020-07-16T16:22:00Z"/>
          <w:rFonts w:ascii="Consolas" w:hAnsi="Consolas"/>
          <w:color w:val="000000"/>
          <w:sz w:val="18"/>
          <w:szCs w:val="18"/>
          <w:lang w:val="en-US"/>
          <w:rPrChange w:id="7507" w:author="Manuel Hergenröder" w:date="2020-07-16T16:26:00Z">
            <w:rPr>
              <w:ins w:id="7508" w:author="Manuel Hergenröder" w:date="2020-07-16T16:22:00Z"/>
              <w:rFonts w:ascii="Consolas" w:hAnsi="Consolas"/>
              <w:color w:val="000000"/>
            </w:rPr>
          </w:rPrChange>
        </w:rPr>
      </w:pPr>
      <w:ins w:id="7509" w:author="Manuel Hergenröder" w:date="2020-07-16T16:22:00Z">
        <w:r w:rsidRPr="00625FEA">
          <w:rPr>
            <w:rFonts w:ascii="Consolas" w:hAnsi="Consolas"/>
            <w:color w:val="000000"/>
            <w:sz w:val="18"/>
            <w:szCs w:val="18"/>
            <w:lang w:val="en-US"/>
            <w:rPrChange w:id="7510" w:author="Manuel Hergenröder" w:date="2020-07-16T16:26:00Z">
              <w:rPr>
                <w:rFonts w:ascii="Consolas" w:hAnsi="Consolas"/>
                <w:color w:val="000000"/>
              </w:rPr>
            </w:rPrChange>
          </w:rPr>
          <w:t>                </w:t>
        </w:r>
        <w:r w:rsidRPr="00625FEA">
          <w:rPr>
            <w:rFonts w:ascii="Consolas" w:hAnsi="Consolas"/>
            <w:color w:val="1F377F"/>
            <w:sz w:val="18"/>
            <w:szCs w:val="18"/>
            <w:lang w:val="en-US"/>
            <w:rPrChange w:id="7511" w:author="Manuel Hergenröder" w:date="2020-07-16T16:26:00Z">
              <w:rPr>
                <w:rFonts w:ascii="Consolas" w:hAnsi="Consolas"/>
                <w:color w:val="1F377F"/>
              </w:rPr>
            </w:rPrChange>
          </w:rPr>
          <w:t>y</w:t>
        </w:r>
        <w:r w:rsidRPr="00625FEA">
          <w:rPr>
            <w:rFonts w:ascii="Consolas" w:hAnsi="Consolas"/>
            <w:color w:val="000000"/>
            <w:sz w:val="18"/>
            <w:szCs w:val="18"/>
            <w:lang w:val="en-US"/>
            <w:rPrChange w:id="7512" w:author="Manuel Hergenröder" w:date="2020-07-16T16:26:00Z">
              <w:rPr>
                <w:rFonts w:ascii="Consolas" w:hAnsi="Consolas"/>
                <w:color w:val="000000"/>
              </w:rPr>
            </w:rPrChange>
          </w:rPr>
          <w:t>[</w:t>
        </w:r>
        <w:r w:rsidRPr="00625FEA">
          <w:rPr>
            <w:rFonts w:ascii="Consolas" w:hAnsi="Consolas"/>
            <w:color w:val="1F377F"/>
            <w:sz w:val="18"/>
            <w:szCs w:val="18"/>
            <w:lang w:val="en-US"/>
            <w:rPrChange w:id="7513" w:author="Manuel Hergenröder" w:date="2020-07-16T16:26:00Z">
              <w:rPr>
                <w:rFonts w:ascii="Consolas" w:hAnsi="Consolas"/>
                <w:color w:val="1F377F"/>
              </w:rPr>
            </w:rPrChange>
          </w:rPr>
          <w:t>i</w:t>
        </w:r>
        <w:r w:rsidRPr="00625FEA">
          <w:rPr>
            <w:rFonts w:ascii="Consolas" w:hAnsi="Consolas"/>
            <w:color w:val="000000"/>
            <w:sz w:val="18"/>
            <w:szCs w:val="18"/>
            <w:lang w:val="en-US"/>
            <w:rPrChange w:id="7514" w:author="Manuel Hergenröder" w:date="2020-07-16T16:26:00Z">
              <w:rPr>
                <w:rFonts w:ascii="Consolas" w:hAnsi="Consolas"/>
                <w:color w:val="000000"/>
              </w:rPr>
            </w:rPrChange>
          </w:rPr>
          <w:t>] = System.</w:t>
        </w:r>
        <w:r w:rsidRPr="00625FEA">
          <w:rPr>
            <w:rFonts w:ascii="Consolas" w:hAnsi="Consolas"/>
            <w:color w:val="2B91AF"/>
            <w:sz w:val="18"/>
            <w:szCs w:val="18"/>
            <w:lang w:val="en-US"/>
            <w:rPrChange w:id="7515" w:author="Manuel Hergenröder" w:date="2020-07-16T16:26:00Z">
              <w:rPr>
                <w:rFonts w:ascii="Consolas" w:hAnsi="Consolas"/>
                <w:color w:val="2B91AF"/>
              </w:rPr>
            </w:rPrChange>
          </w:rPr>
          <w:t>Math</w:t>
        </w:r>
        <w:r w:rsidRPr="00625FEA">
          <w:rPr>
            <w:rFonts w:ascii="Consolas" w:hAnsi="Consolas"/>
            <w:color w:val="000000"/>
            <w:sz w:val="18"/>
            <w:szCs w:val="18"/>
            <w:lang w:val="en-US"/>
            <w:rPrChange w:id="7516" w:author="Manuel Hergenröder" w:date="2020-07-16T16:26:00Z">
              <w:rPr>
                <w:rFonts w:ascii="Consolas" w:hAnsi="Consolas"/>
                <w:color w:val="000000"/>
              </w:rPr>
            </w:rPrChange>
          </w:rPr>
          <w:t>.</w:t>
        </w:r>
        <w:r w:rsidRPr="00625FEA">
          <w:rPr>
            <w:rFonts w:ascii="Consolas" w:hAnsi="Consolas"/>
            <w:color w:val="74531F"/>
            <w:sz w:val="18"/>
            <w:szCs w:val="18"/>
            <w:lang w:val="en-US"/>
            <w:rPrChange w:id="7517" w:author="Manuel Hergenröder" w:date="2020-07-16T16:26:00Z">
              <w:rPr>
                <w:rFonts w:ascii="Consolas" w:hAnsi="Consolas"/>
                <w:color w:val="74531F"/>
              </w:rPr>
            </w:rPrChange>
          </w:rPr>
          <w:t>Atan2</w:t>
        </w:r>
        <w:r w:rsidRPr="00625FEA">
          <w:rPr>
            <w:rFonts w:ascii="Consolas" w:hAnsi="Consolas"/>
            <w:color w:val="000000"/>
            <w:sz w:val="18"/>
            <w:szCs w:val="18"/>
            <w:lang w:val="en-US"/>
            <w:rPrChange w:id="7518" w:author="Manuel Hergenröder" w:date="2020-07-16T16:26:00Z">
              <w:rPr>
                <w:rFonts w:ascii="Consolas" w:hAnsi="Consolas"/>
                <w:color w:val="000000"/>
              </w:rPr>
            </w:rPrChange>
          </w:rPr>
          <w:t>(</w:t>
        </w:r>
        <w:r w:rsidRPr="00625FEA">
          <w:rPr>
            <w:rFonts w:ascii="Consolas" w:hAnsi="Consolas"/>
            <w:color w:val="1F377F"/>
            <w:sz w:val="18"/>
            <w:szCs w:val="18"/>
            <w:lang w:val="en-US"/>
            <w:rPrChange w:id="7519" w:author="Manuel Hergenröder" w:date="2020-07-16T16:26:00Z">
              <w:rPr>
                <w:rFonts w:ascii="Consolas" w:hAnsi="Consolas"/>
                <w:color w:val="1F377F"/>
              </w:rPr>
            </w:rPrChange>
          </w:rPr>
          <w:t>fftData</w:t>
        </w:r>
        <w:r w:rsidRPr="00625FEA">
          <w:rPr>
            <w:rFonts w:ascii="Consolas" w:hAnsi="Consolas"/>
            <w:color w:val="000000"/>
            <w:sz w:val="18"/>
            <w:szCs w:val="18"/>
            <w:lang w:val="en-US"/>
            <w:rPrChange w:id="7520" w:author="Manuel Hergenröder" w:date="2020-07-16T16:26:00Z">
              <w:rPr>
                <w:rFonts w:ascii="Consolas" w:hAnsi="Consolas"/>
                <w:color w:val="000000"/>
              </w:rPr>
            </w:rPrChange>
          </w:rPr>
          <w:t>[2 * </w:t>
        </w:r>
        <w:r w:rsidRPr="00625FEA">
          <w:rPr>
            <w:rFonts w:ascii="Consolas" w:hAnsi="Consolas"/>
            <w:color w:val="1F377F"/>
            <w:sz w:val="18"/>
            <w:szCs w:val="18"/>
            <w:lang w:val="en-US"/>
            <w:rPrChange w:id="7521" w:author="Manuel Hergenröder" w:date="2020-07-16T16:26:00Z">
              <w:rPr>
                <w:rFonts w:ascii="Consolas" w:hAnsi="Consolas"/>
                <w:color w:val="1F377F"/>
              </w:rPr>
            </w:rPrChange>
          </w:rPr>
          <w:t>i</w:t>
        </w:r>
        <w:r w:rsidRPr="00625FEA">
          <w:rPr>
            <w:rFonts w:ascii="Consolas" w:hAnsi="Consolas"/>
            <w:color w:val="000000"/>
            <w:sz w:val="18"/>
            <w:szCs w:val="18"/>
            <w:lang w:val="en-US"/>
            <w:rPrChange w:id="7522" w:author="Manuel Hergenröder" w:date="2020-07-16T16:26:00Z">
              <w:rPr>
                <w:rFonts w:ascii="Consolas" w:hAnsi="Consolas"/>
                <w:color w:val="000000"/>
              </w:rPr>
            </w:rPrChange>
          </w:rPr>
          <w:t> + 1], </w:t>
        </w:r>
        <w:r w:rsidRPr="00625FEA">
          <w:rPr>
            <w:rFonts w:ascii="Consolas" w:hAnsi="Consolas"/>
            <w:color w:val="1F377F"/>
            <w:sz w:val="18"/>
            <w:szCs w:val="18"/>
            <w:lang w:val="en-US"/>
            <w:rPrChange w:id="7523" w:author="Manuel Hergenröder" w:date="2020-07-16T16:26:00Z">
              <w:rPr>
                <w:rFonts w:ascii="Consolas" w:hAnsi="Consolas"/>
                <w:color w:val="1F377F"/>
              </w:rPr>
            </w:rPrChange>
          </w:rPr>
          <w:t>fftData</w:t>
        </w:r>
        <w:r w:rsidRPr="00625FEA">
          <w:rPr>
            <w:rFonts w:ascii="Consolas" w:hAnsi="Consolas"/>
            <w:color w:val="000000"/>
            <w:sz w:val="18"/>
            <w:szCs w:val="18"/>
            <w:lang w:val="en-US"/>
            <w:rPrChange w:id="7524" w:author="Manuel Hergenröder" w:date="2020-07-16T16:26:00Z">
              <w:rPr>
                <w:rFonts w:ascii="Consolas" w:hAnsi="Consolas"/>
                <w:color w:val="000000"/>
              </w:rPr>
            </w:rPrChange>
          </w:rPr>
          <w:t>[2 * </w:t>
        </w:r>
        <w:r w:rsidRPr="00625FEA">
          <w:rPr>
            <w:rFonts w:ascii="Consolas" w:hAnsi="Consolas"/>
            <w:color w:val="1F377F"/>
            <w:sz w:val="18"/>
            <w:szCs w:val="18"/>
            <w:lang w:val="en-US"/>
            <w:rPrChange w:id="7525" w:author="Manuel Hergenröder" w:date="2020-07-16T16:26:00Z">
              <w:rPr>
                <w:rFonts w:ascii="Consolas" w:hAnsi="Consolas"/>
                <w:color w:val="1F377F"/>
              </w:rPr>
            </w:rPrChange>
          </w:rPr>
          <w:t>i</w:t>
        </w:r>
        <w:r w:rsidRPr="00625FEA">
          <w:rPr>
            <w:rFonts w:ascii="Consolas" w:hAnsi="Consolas"/>
            <w:color w:val="000000"/>
            <w:sz w:val="18"/>
            <w:szCs w:val="18"/>
            <w:lang w:val="en-US"/>
            <w:rPrChange w:id="7526" w:author="Manuel Hergenröder" w:date="2020-07-16T16:26:00Z">
              <w:rPr>
                <w:rFonts w:ascii="Consolas" w:hAnsi="Consolas"/>
                <w:color w:val="000000"/>
              </w:rPr>
            </w:rPrChange>
          </w:rPr>
          <w:t>]);</w:t>
        </w:r>
      </w:ins>
    </w:p>
    <w:p w14:paraId="20AFE122" w14:textId="77777777" w:rsidR="008F67FA" w:rsidRPr="00625FEA" w:rsidRDefault="008F67FA" w:rsidP="008F67FA">
      <w:pPr>
        <w:pStyle w:val="HTMLPreformatted"/>
        <w:shd w:val="clear" w:color="auto" w:fill="FFFFFF"/>
        <w:rPr>
          <w:ins w:id="7527" w:author="Manuel Hergenröder" w:date="2020-07-16T16:22:00Z"/>
          <w:rFonts w:ascii="Consolas" w:hAnsi="Consolas"/>
          <w:color w:val="000000"/>
          <w:sz w:val="18"/>
          <w:szCs w:val="18"/>
          <w:lang w:val="en-US"/>
          <w:rPrChange w:id="7528" w:author="Manuel Hergenröder" w:date="2020-07-16T16:26:00Z">
            <w:rPr>
              <w:ins w:id="7529" w:author="Manuel Hergenröder" w:date="2020-07-16T16:22:00Z"/>
              <w:rFonts w:ascii="Consolas" w:hAnsi="Consolas"/>
              <w:color w:val="000000"/>
            </w:rPr>
          </w:rPrChange>
        </w:rPr>
      </w:pPr>
      <w:ins w:id="7530" w:author="Manuel Hergenröder" w:date="2020-07-16T16:22:00Z">
        <w:r w:rsidRPr="00625FEA">
          <w:rPr>
            <w:rFonts w:ascii="Consolas" w:hAnsi="Consolas"/>
            <w:color w:val="000000"/>
            <w:sz w:val="18"/>
            <w:szCs w:val="18"/>
            <w:lang w:val="en-US"/>
            <w:rPrChange w:id="7531" w:author="Manuel Hergenröder" w:date="2020-07-16T16:26:00Z">
              <w:rPr>
                <w:rFonts w:ascii="Consolas" w:hAnsi="Consolas"/>
                <w:color w:val="000000"/>
              </w:rPr>
            </w:rPrChange>
          </w:rPr>
          <w:t>            } </w:t>
        </w:r>
        <w:r w:rsidRPr="00625FEA">
          <w:rPr>
            <w:rFonts w:ascii="Consolas" w:hAnsi="Consolas"/>
            <w:color w:val="8F08C4"/>
            <w:sz w:val="18"/>
            <w:szCs w:val="18"/>
            <w:lang w:val="en-US"/>
            <w:rPrChange w:id="7532" w:author="Manuel Hergenröder" w:date="2020-07-16T16:26:00Z">
              <w:rPr>
                <w:rFonts w:ascii="Consolas" w:hAnsi="Consolas"/>
                <w:color w:val="8F08C4"/>
              </w:rPr>
            </w:rPrChange>
          </w:rPr>
          <w:t>else</w:t>
        </w:r>
        <w:r w:rsidRPr="00625FEA">
          <w:rPr>
            <w:rFonts w:ascii="Consolas" w:hAnsi="Consolas"/>
            <w:color w:val="000000"/>
            <w:sz w:val="18"/>
            <w:szCs w:val="18"/>
            <w:lang w:val="en-US"/>
            <w:rPrChange w:id="7533" w:author="Manuel Hergenröder" w:date="2020-07-16T16:26:00Z">
              <w:rPr>
                <w:rFonts w:ascii="Consolas" w:hAnsi="Consolas"/>
                <w:color w:val="000000"/>
              </w:rPr>
            </w:rPrChange>
          </w:rPr>
          <w:t> {</w:t>
        </w:r>
      </w:ins>
    </w:p>
    <w:p w14:paraId="165C88E8" w14:textId="77777777" w:rsidR="008F67FA" w:rsidRPr="00625FEA" w:rsidRDefault="008F67FA" w:rsidP="008F67FA">
      <w:pPr>
        <w:pStyle w:val="HTMLPreformatted"/>
        <w:shd w:val="clear" w:color="auto" w:fill="FFFFFF"/>
        <w:rPr>
          <w:ins w:id="7534" w:author="Manuel Hergenröder" w:date="2020-07-16T16:22:00Z"/>
          <w:rFonts w:ascii="Consolas" w:hAnsi="Consolas"/>
          <w:color w:val="000000"/>
          <w:sz w:val="18"/>
          <w:szCs w:val="18"/>
          <w:lang w:val="en-US"/>
          <w:rPrChange w:id="7535" w:author="Manuel Hergenröder" w:date="2020-07-16T16:26:00Z">
            <w:rPr>
              <w:ins w:id="7536" w:author="Manuel Hergenröder" w:date="2020-07-16T16:22:00Z"/>
              <w:rFonts w:ascii="Consolas" w:hAnsi="Consolas"/>
              <w:color w:val="000000"/>
            </w:rPr>
          </w:rPrChange>
        </w:rPr>
      </w:pPr>
      <w:ins w:id="7537" w:author="Manuel Hergenröder" w:date="2020-07-16T16:22:00Z">
        <w:r w:rsidRPr="00625FEA">
          <w:rPr>
            <w:rFonts w:ascii="Consolas" w:hAnsi="Consolas"/>
            <w:color w:val="000000"/>
            <w:sz w:val="18"/>
            <w:szCs w:val="18"/>
            <w:lang w:val="en-US"/>
            <w:rPrChange w:id="7538" w:author="Manuel Hergenröder" w:date="2020-07-16T16:26:00Z">
              <w:rPr>
                <w:rFonts w:ascii="Consolas" w:hAnsi="Consolas"/>
                <w:color w:val="000000"/>
              </w:rPr>
            </w:rPrChange>
          </w:rPr>
          <w:t>                </w:t>
        </w:r>
        <w:r w:rsidRPr="00625FEA">
          <w:rPr>
            <w:rFonts w:ascii="Consolas" w:hAnsi="Consolas"/>
            <w:color w:val="008000"/>
            <w:sz w:val="18"/>
            <w:szCs w:val="18"/>
            <w:lang w:val="en-US"/>
            <w:rPrChange w:id="7539" w:author="Manuel Hergenröder" w:date="2020-07-16T16:26:00Z">
              <w:rPr>
                <w:rFonts w:ascii="Consolas" w:hAnsi="Consolas"/>
                <w:color w:val="008000"/>
              </w:rPr>
            </w:rPrChange>
          </w:rPr>
          <w:t>// Ignore value</w:t>
        </w:r>
      </w:ins>
    </w:p>
    <w:p w14:paraId="76FCDE8E" w14:textId="77777777" w:rsidR="008F67FA" w:rsidRPr="00625FEA" w:rsidRDefault="008F67FA" w:rsidP="008F67FA">
      <w:pPr>
        <w:pStyle w:val="HTMLPreformatted"/>
        <w:shd w:val="clear" w:color="auto" w:fill="FFFFFF"/>
        <w:rPr>
          <w:ins w:id="7540" w:author="Manuel Hergenröder" w:date="2020-07-16T16:22:00Z"/>
          <w:rFonts w:ascii="Consolas" w:hAnsi="Consolas"/>
          <w:color w:val="000000"/>
          <w:sz w:val="18"/>
          <w:szCs w:val="18"/>
          <w:lang w:val="en-US"/>
          <w:rPrChange w:id="7541" w:author="Manuel Hergenröder" w:date="2020-07-16T16:26:00Z">
            <w:rPr>
              <w:ins w:id="7542" w:author="Manuel Hergenröder" w:date="2020-07-16T16:22:00Z"/>
              <w:rFonts w:ascii="Consolas" w:hAnsi="Consolas"/>
              <w:color w:val="000000"/>
            </w:rPr>
          </w:rPrChange>
        </w:rPr>
      </w:pPr>
      <w:ins w:id="7543" w:author="Manuel Hergenröder" w:date="2020-07-16T16:22:00Z">
        <w:r w:rsidRPr="00625FEA">
          <w:rPr>
            <w:rFonts w:ascii="Consolas" w:hAnsi="Consolas"/>
            <w:color w:val="000000"/>
            <w:sz w:val="18"/>
            <w:szCs w:val="18"/>
            <w:lang w:val="en-US"/>
            <w:rPrChange w:id="7544" w:author="Manuel Hergenröder" w:date="2020-07-16T16:26:00Z">
              <w:rPr>
                <w:rFonts w:ascii="Consolas" w:hAnsi="Consolas"/>
                <w:color w:val="000000"/>
              </w:rPr>
            </w:rPrChange>
          </w:rPr>
          <w:t>                </w:t>
        </w:r>
        <w:r w:rsidRPr="00625FEA">
          <w:rPr>
            <w:rFonts w:ascii="Consolas" w:hAnsi="Consolas"/>
            <w:color w:val="1F377F"/>
            <w:sz w:val="18"/>
            <w:szCs w:val="18"/>
            <w:lang w:val="en-US"/>
            <w:rPrChange w:id="7545" w:author="Manuel Hergenröder" w:date="2020-07-16T16:26:00Z">
              <w:rPr>
                <w:rFonts w:ascii="Consolas" w:hAnsi="Consolas"/>
                <w:color w:val="1F377F"/>
              </w:rPr>
            </w:rPrChange>
          </w:rPr>
          <w:t>y</w:t>
        </w:r>
        <w:r w:rsidRPr="00625FEA">
          <w:rPr>
            <w:rFonts w:ascii="Consolas" w:hAnsi="Consolas"/>
            <w:color w:val="000000"/>
            <w:sz w:val="18"/>
            <w:szCs w:val="18"/>
            <w:lang w:val="en-US"/>
            <w:rPrChange w:id="7546" w:author="Manuel Hergenröder" w:date="2020-07-16T16:26:00Z">
              <w:rPr>
                <w:rFonts w:ascii="Consolas" w:hAnsi="Consolas"/>
                <w:color w:val="000000"/>
              </w:rPr>
            </w:rPrChange>
          </w:rPr>
          <w:t>[</w:t>
        </w:r>
        <w:r w:rsidRPr="00625FEA">
          <w:rPr>
            <w:rFonts w:ascii="Consolas" w:hAnsi="Consolas"/>
            <w:color w:val="1F377F"/>
            <w:sz w:val="18"/>
            <w:szCs w:val="18"/>
            <w:lang w:val="en-US"/>
            <w:rPrChange w:id="7547" w:author="Manuel Hergenröder" w:date="2020-07-16T16:26:00Z">
              <w:rPr>
                <w:rFonts w:ascii="Consolas" w:hAnsi="Consolas"/>
                <w:color w:val="1F377F"/>
              </w:rPr>
            </w:rPrChange>
          </w:rPr>
          <w:t>i</w:t>
        </w:r>
        <w:r w:rsidRPr="00625FEA">
          <w:rPr>
            <w:rFonts w:ascii="Consolas" w:hAnsi="Consolas"/>
            <w:color w:val="000000"/>
            <w:sz w:val="18"/>
            <w:szCs w:val="18"/>
            <w:lang w:val="en-US"/>
            <w:rPrChange w:id="7548" w:author="Manuel Hergenröder" w:date="2020-07-16T16:26:00Z">
              <w:rPr>
                <w:rFonts w:ascii="Consolas" w:hAnsi="Consolas"/>
                <w:color w:val="000000"/>
              </w:rPr>
            </w:rPrChange>
          </w:rPr>
          <w:t>] = 0;</w:t>
        </w:r>
      </w:ins>
    </w:p>
    <w:p w14:paraId="5DF2E937" w14:textId="77777777" w:rsidR="008F67FA" w:rsidRPr="00625FEA" w:rsidRDefault="008F67FA" w:rsidP="008F67FA">
      <w:pPr>
        <w:pStyle w:val="HTMLPreformatted"/>
        <w:shd w:val="clear" w:color="auto" w:fill="FFFFFF"/>
        <w:rPr>
          <w:ins w:id="7549" w:author="Manuel Hergenröder" w:date="2020-07-16T16:22:00Z"/>
          <w:rFonts w:ascii="Consolas" w:hAnsi="Consolas"/>
          <w:color w:val="000000"/>
          <w:sz w:val="18"/>
          <w:szCs w:val="18"/>
          <w:lang w:val="en-US"/>
          <w:rPrChange w:id="7550" w:author="Manuel Hergenröder" w:date="2020-07-16T16:26:00Z">
            <w:rPr>
              <w:ins w:id="7551" w:author="Manuel Hergenröder" w:date="2020-07-16T16:22:00Z"/>
              <w:rFonts w:ascii="Consolas" w:hAnsi="Consolas"/>
              <w:color w:val="000000"/>
            </w:rPr>
          </w:rPrChange>
        </w:rPr>
      </w:pPr>
      <w:ins w:id="7552" w:author="Manuel Hergenröder" w:date="2020-07-16T16:22:00Z">
        <w:r w:rsidRPr="00625FEA">
          <w:rPr>
            <w:rFonts w:ascii="Consolas" w:hAnsi="Consolas"/>
            <w:color w:val="000000"/>
            <w:sz w:val="18"/>
            <w:szCs w:val="18"/>
            <w:lang w:val="en-US"/>
            <w:rPrChange w:id="7553" w:author="Manuel Hergenröder" w:date="2020-07-16T16:26:00Z">
              <w:rPr>
                <w:rFonts w:ascii="Consolas" w:hAnsi="Consolas"/>
                <w:color w:val="000000"/>
              </w:rPr>
            </w:rPrChange>
          </w:rPr>
          <w:t>            }</w:t>
        </w:r>
      </w:ins>
    </w:p>
    <w:p w14:paraId="4AE9D818" w14:textId="77777777" w:rsidR="008F67FA" w:rsidRPr="00625FEA" w:rsidRDefault="008F67FA" w:rsidP="008F67FA">
      <w:pPr>
        <w:pStyle w:val="HTMLPreformatted"/>
        <w:shd w:val="clear" w:color="auto" w:fill="FFFFFF"/>
        <w:rPr>
          <w:ins w:id="7554" w:author="Manuel Hergenröder" w:date="2020-07-16T16:22:00Z"/>
          <w:rFonts w:ascii="Consolas" w:hAnsi="Consolas"/>
          <w:color w:val="000000"/>
          <w:sz w:val="18"/>
          <w:szCs w:val="18"/>
          <w:lang w:val="en-US"/>
          <w:rPrChange w:id="7555" w:author="Manuel Hergenröder" w:date="2020-07-16T16:26:00Z">
            <w:rPr>
              <w:ins w:id="7556" w:author="Manuel Hergenröder" w:date="2020-07-16T16:22:00Z"/>
              <w:rFonts w:ascii="Consolas" w:hAnsi="Consolas"/>
              <w:color w:val="000000"/>
            </w:rPr>
          </w:rPrChange>
        </w:rPr>
      </w:pPr>
      <w:ins w:id="7557" w:author="Manuel Hergenröder" w:date="2020-07-16T16:22:00Z">
        <w:r w:rsidRPr="00625FEA">
          <w:rPr>
            <w:rFonts w:ascii="Consolas" w:hAnsi="Consolas"/>
            <w:color w:val="000000"/>
            <w:sz w:val="18"/>
            <w:szCs w:val="18"/>
            <w:lang w:val="en-US"/>
            <w:rPrChange w:id="7558" w:author="Manuel Hergenröder" w:date="2020-07-16T16:26:00Z">
              <w:rPr>
                <w:rFonts w:ascii="Consolas" w:hAnsi="Consolas"/>
                <w:color w:val="000000"/>
              </w:rPr>
            </w:rPrChange>
          </w:rPr>
          <w:t>        }       </w:t>
        </w:r>
      </w:ins>
    </w:p>
    <w:p w14:paraId="0813E6E4" w14:textId="77777777" w:rsidR="008F67FA" w:rsidRPr="00625FEA" w:rsidRDefault="008F67FA" w:rsidP="008F67FA">
      <w:pPr>
        <w:pStyle w:val="HTMLPreformatted"/>
        <w:shd w:val="clear" w:color="auto" w:fill="FFFFFF"/>
        <w:rPr>
          <w:ins w:id="7559" w:author="Manuel Hergenröder" w:date="2020-07-16T16:22:00Z"/>
          <w:rFonts w:ascii="Consolas" w:hAnsi="Consolas"/>
          <w:color w:val="000000"/>
          <w:sz w:val="18"/>
          <w:szCs w:val="18"/>
          <w:lang w:val="en-US"/>
          <w:rPrChange w:id="7560" w:author="Manuel Hergenröder" w:date="2020-07-16T16:26:00Z">
            <w:rPr>
              <w:ins w:id="7561" w:author="Manuel Hergenröder" w:date="2020-07-16T16:22:00Z"/>
              <w:rFonts w:ascii="Consolas" w:hAnsi="Consolas"/>
              <w:color w:val="000000"/>
            </w:rPr>
          </w:rPrChange>
        </w:rPr>
      </w:pPr>
      <w:ins w:id="7562" w:author="Manuel Hergenröder" w:date="2020-07-16T16:22:00Z">
        <w:r w:rsidRPr="00625FEA">
          <w:rPr>
            <w:rFonts w:ascii="Consolas" w:hAnsi="Consolas"/>
            <w:color w:val="000000"/>
            <w:sz w:val="18"/>
            <w:szCs w:val="18"/>
            <w:lang w:val="en-US"/>
            <w:rPrChange w:id="7563" w:author="Manuel Hergenröder" w:date="2020-07-16T16:26:00Z">
              <w:rPr>
                <w:rFonts w:ascii="Consolas" w:hAnsi="Consolas"/>
                <w:color w:val="000000"/>
              </w:rPr>
            </w:rPrChange>
          </w:rPr>
          <w:t>        </w:t>
        </w:r>
        <w:r w:rsidRPr="00625FEA">
          <w:rPr>
            <w:rFonts w:ascii="Consolas" w:hAnsi="Consolas"/>
            <w:color w:val="8F08C4"/>
            <w:sz w:val="18"/>
            <w:szCs w:val="18"/>
            <w:lang w:val="en-US"/>
            <w:rPrChange w:id="7564" w:author="Manuel Hergenröder" w:date="2020-07-16T16:26:00Z">
              <w:rPr>
                <w:rFonts w:ascii="Consolas" w:hAnsi="Consolas"/>
                <w:color w:val="8F08C4"/>
              </w:rPr>
            </w:rPrChange>
          </w:rPr>
          <w:t>return</w:t>
        </w:r>
        <w:r w:rsidRPr="00625FEA">
          <w:rPr>
            <w:rFonts w:ascii="Consolas" w:hAnsi="Consolas"/>
            <w:color w:val="000000"/>
            <w:sz w:val="18"/>
            <w:szCs w:val="18"/>
            <w:lang w:val="en-US"/>
            <w:rPrChange w:id="7565" w:author="Manuel Hergenröder" w:date="2020-07-16T16:26:00Z">
              <w:rPr>
                <w:rFonts w:ascii="Consolas" w:hAnsi="Consolas"/>
                <w:color w:val="000000"/>
              </w:rPr>
            </w:rPrChange>
          </w:rPr>
          <w:t> </w:t>
        </w:r>
        <w:r w:rsidRPr="00625FEA">
          <w:rPr>
            <w:rFonts w:ascii="Consolas" w:hAnsi="Consolas"/>
            <w:color w:val="1F377F"/>
            <w:sz w:val="18"/>
            <w:szCs w:val="18"/>
            <w:lang w:val="en-US"/>
            <w:rPrChange w:id="7566" w:author="Manuel Hergenröder" w:date="2020-07-16T16:26:00Z">
              <w:rPr>
                <w:rFonts w:ascii="Consolas" w:hAnsi="Consolas"/>
                <w:color w:val="1F377F"/>
              </w:rPr>
            </w:rPrChange>
          </w:rPr>
          <w:t>y</w:t>
        </w:r>
        <w:r w:rsidRPr="00625FEA">
          <w:rPr>
            <w:rFonts w:ascii="Consolas" w:hAnsi="Consolas"/>
            <w:color w:val="000000"/>
            <w:sz w:val="18"/>
            <w:szCs w:val="18"/>
            <w:lang w:val="en-US"/>
            <w:rPrChange w:id="7567" w:author="Manuel Hergenröder" w:date="2020-07-16T16:26:00Z">
              <w:rPr>
                <w:rFonts w:ascii="Consolas" w:hAnsi="Consolas"/>
                <w:color w:val="000000"/>
              </w:rPr>
            </w:rPrChange>
          </w:rPr>
          <w:t>;</w:t>
        </w:r>
      </w:ins>
    </w:p>
    <w:p w14:paraId="7E8D67F4" w14:textId="77777777" w:rsidR="008F67FA" w:rsidRPr="00625FEA" w:rsidRDefault="008F67FA" w:rsidP="008F67FA">
      <w:pPr>
        <w:pStyle w:val="HTMLPreformatted"/>
        <w:shd w:val="clear" w:color="auto" w:fill="FFFFFF"/>
        <w:rPr>
          <w:ins w:id="7568" w:author="Manuel Hergenröder" w:date="2020-07-16T16:22:00Z"/>
          <w:rFonts w:ascii="Consolas" w:hAnsi="Consolas"/>
          <w:color w:val="000000"/>
          <w:sz w:val="18"/>
          <w:szCs w:val="18"/>
          <w:lang w:val="en-US"/>
          <w:rPrChange w:id="7569" w:author="Manuel Hergenröder" w:date="2020-07-16T16:26:00Z">
            <w:rPr>
              <w:ins w:id="7570" w:author="Manuel Hergenröder" w:date="2020-07-16T16:22:00Z"/>
              <w:rFonts w:ascii="Consolas" w:hAnsi="Consolas"/>
              <w:color w:val="000000"/>
            </w:rPr>
          </w:rPrChange>
        </w:rPr>
      </w:pPr>
      <w:ins w:id="7571" w:author="Manuel Hergenröder" w:date="2020-07-16T16:22:00Z">
        <w:r w:rsidRPr="00625FEA">
          <w:rPr>
            <w:rFonts w:ascii="Consolas" w:hAnsi="Consolas"/>
            <w:color w:val="000000"/>
            <w:sz w:val="18"/>
            <w:szCs w:val="18"/>
            <w:lang w:val="en-US"/>
            <w:rPrChange w:id="7572" w:author="Manuel Hergenröder" w:date="2020-07-16T16:26:00Z">
              <w:rPr>
                <w:rFonts w:ascii="Consolas" w:hAnsi="Consolas"/>
                <w:color w:val="000000"/>
              </w:rPr>
            </w:rPrChange>
          </w:rPr>
          <w:t>    }</w:t>
        </w:r>
      </w:ins>
    </w:p>
    <w:p w14:paraId="11DA0583" w14:textId="77777777" w:rsidR="008F67FA" w:rsidRPr="00625FEA" w:rsidRDefault="008F67FA" w:rsidP="008F67FA">
      <w:pPr>
        <w:pStyle w:val="HTMLPreformatted"/>
        <w:shd w:val="clear" w:color="auto" w:fill="FFFFFF"/>
        <w:rPr>
          <w:ins w:id="7573" w:author="Manuel Hergenröder" w:date="2020-07-16T16:22:00Z"/>
          <w:rFonts w:ascii="Consolas" w:hAnsi="Consolas"/>
          <w:color w:val="000000"/>
          <w:sz w:val="18"/>
          <w:szCs w:val="18"/>
          <w:lang w:val="en-US"/>
          <w:rPrChange w:id="7574" w:author="Manuel Hergenröder" w:date="2020-07-16T16:26:00Z">
            <w:rPr>
              <w:ins w:id="7575" w:author="Manuel Hergenröder" w:date="2020-07-16T16:22:00Z"/>
              <w:rFonts w:ascii="Consolas" w:hAnsi="Consolas"/>
              <w:color w:val="000000"/>
            </w:rPr>
          </w:rPrChange>
        </w:rPr>
      </w:pPr>
      <w:ins w:id="7576" w:author="Manuel Hergenröder" w:date="2020-07-16T16:22:00Z">
        <w:r w:rsidRPr="00625FEA">
          <w:rPr>
            <w:rFonts w:ascii="Consolas" w:hAnsi="Consolas"/>
            <w:color w:val="000000"/>
            <w:sz w:val="18"/>
            <w:szCs w:val="18"/>
            <w:lang w:val="en-US"/>
            <w:rPrChange w:id="7577" w:author="Manuel Hergenröder" w:date="2020-07-16T16:26:00Z">
              <w:rPr>
                <w:rFonts w:ascii="Consolas" w:hAnsi="Consolas"/>
                <w:color w:val="000000"/>
              </w:rPr>
            </w:rPrChange>
          </w:rPr>
          <w:t xml:space="preserve"> </w:t>
        </w:r>
      </w:ins>
    </w:p>
    <w:p w14:paraId="74122E74" w14:textId="77777777" w:rsidR="008F67FA" w:rsidRPr="00625FEA" w:rsidRDefault="008F67FA" w:rsidP="008F67FA">
      <w:pPr>
        <w:pStyle w:val="HTMLPreformatted"/>
        <w:shd w:val="clear" w:color="auto" w:fill="FFFFFF"/>
        <w:rPr>
          <w:ins w:id="7578" w:author="Manuel Hergenröder" w:date="2020-07-16T16:22:00Z"/>
          <w:rFonts w:ascii="Consolas" w:hAnsi="Consolas"/>
          <w:color w:val="000000"/>
          <w:sz w:val="18"/>
          <w:szCs w:val="18"/>
          <w:lang w:val="en-US"/>
          <w:rPrChange w:id="7579" w:author="Manuel Hergenröder" w:date="2020-07-16T16:26:00Z">
            <w:rPr>
              <w:ins w:id="7580" w:author="Manuel Hergenröder" w:date="2020-07-16T16:22:00Z"/>
              <w:rFonts w:ascii="Consolas" w:hAnsi="Consolas"/>
              <w:color w:val="000000"/>
            </w:rPr>
          </w:rPrChange>
        </w:rPr>
      </w:pPr>
      <w:ins w:id="7581" w:author="Manuel Hergenröder" w:date="2020-07-16T16:22:00Z">
        <w:r w:rsidRPr="00625FEA">
          <w:rPr>
            <w:rFonts w:ascii="Consolas" w:hAnsi="Consolas"/>
            <w:color w:val="000000"/>
            <w:sz w:val="18"/>
            <w:szCs w:val="18"/>
            <w:lang w:val="en-US"/>
            <w:rPrChange w:id="7582" w:author="Manuel Hergenröder" w:date="2020-07-16T16:26:00Z">
              <w:rPr>
                <w:rFonts w:ascii="Consolas" w:hAnsi="Consolas"/>
                <w:color w:val="000000"/>
              </w:rPr>
            </w:rPrChange>
          </w:rPr>
          <w:t>    </w:t>
        </w:r>
        <w:r w:rsidRPr="00625FEA">
          <w:rPr>
            <w:rFonts w:ascii="Consolas" w:hAnsi="Consolas"/>
            <w:color w:val="808080"/>
            <w:sz w:val="18"/>
            <w:szCs w:val="18"/>
            <w:lang w:val="en-US"/>
            <w:rPrChange w:id="7583" w:author="Manuel Hergenröder" w:date="2020-07-16T16:26:00Z">
              <w:rPr>
                <w:rFonts w:ascii="Consolas" w:hAnsi="Consolas"/>
                <w:color w:val="808080"/>
              </w:rPr>
            </w:rPrChange>
          </w:rPr>
          <w:t>///</w:t>
        </w:r>
        <w:r w:rsidRPr="00625FEA">
          <w:rPr>
            <w:rFonts w:ascii="Consolas" w:hAnsi="Consolas"/>
            <w:color w:val="008000"/>
            <w:sz w:val="18"/>
            <w:szCs w:val="18"/>
            <w:lang w:val="en-US"/>
            <w:rPrChange w:id="7584" w:author="Manuel Hergenröder" w:date="2020-07-16T16:26:00Z">
              <w:rPr>
                <w:rFonts w:ascii="Consolas" w:hAnsi="Consolas"/>
                <w:color w:val="008000"/>
              </w:rPr>
            </w:rPrChange>
          </w:rPr>
          <w:t> </w:t>
        </w:r>
        <w:r w:rsidRPr="00625FEA">
          <w:rPr>
            <w:rFonts w:ascii="Consolas" w:hAnsi="Consolas"/>
            <w:color w:val="808080"/>
            <w:sz w:val="18"/>
            <w:szCs w:val="18"/>
            <w:lang w:val="en-US"/>
            <w:rPrChange w:id="7585" w:author="Manuel Hergenröder" w:date="2020-07-16T16:26:00Z">
              <w:rPr>
                <w:rFonts w:ascii="Consolas" w:hAnsi="Consolas"/>
                <w:color w:val="808080"/>
              </w:rPr>
            </w:rPrChange>
          </w:rPr>
          <w:t>&lt;summary&gt;</w:t>
        </w:r>
      </w:ins>
    </w:p>
    <w:p w14:paraId="788D1D5C" w14:textId="77777777" w:rsidR="008F67FA" w:rsidRPr="00625FEA" w:rsidRDefault="008F67FA" w:rsidP="008F67FA">
      <w:pPr>
        <w:pStyle w:val="HTMLPreformatted"/>
        <w:shd w:val="clear" w:color="auto" w:fill="FFFFFF"/>
        <w:rPr>
          <w:ins w:id="7586" w:author="Manuel Hergenröder" w:date="2020-07-16T16:22:00Z"/>
          <w:rFonts w:ascii="Consolas" w:hAnsi="Consolas"/>
          <w:color w:val="000000"/>
          <w:sz w:val="18"/>
          <w:szCs w:val="18"/>
          <w:lang w:val="en-US"/>
          <w:rPrChange w:id="7587" w:author="Manuel Hergenröder" w:date="2020-07-16T16:26:00Z">
            <w:rPr>
              <w:ins w:id="7588" w:author="Manuel Hergenröder" w:date="2020-07-16T16:22:00Z"/>
              <w:rFonts w:ascii="Consolas" w:hAnsi="Consolas"/>
              <w:color w:val="000000"/>
            </w:rPr>
          </w:rPrChange>
        </w:rPr>
      </w:pPr>
      <w:ins w:id="7589" w:author="Manuel Hergenröder" w:date="2020-07-16T16:22:00Z">
        <w:r w:rsidRPr="00625FEA">
          <w:rPr>
            <w:rFonts w:ascii="Consolas" w:hAnsi="Consolas"/>
            <w:color w:val="000000"/>
            <w:sz w:val="18"/>
            <w:szCs w:val="18"/>
            <w:lang w:val="en-US"/>
            <w:rPrChange w:id="7590" w:author="Manuel Hergenröder" w:date="2020-07-16T16:26:00Z">
              <w:rPr>
                <w:rFonts w:ascii="Consolas" w:hAnsi="Consolas"/>
                <w:color w:val="000000"/>
              </w:rPr>
            </w:rPrChange>
          </w:rPr>
          <w:t>    </w:t>
        </w:r>
        <w:r w:rsidRPr="00625FEA">
          <w:rPr>
            <w:rFonts w:ascii="Consolas" w:hAnsi="Consolas"/>
            <w:color w:val="808080"/>
            <w:sz w:val="18"/>
            <w:szCs w:val="18"/>
            <w:lang w:val="en-US"/>
            <w:rPrChange w:id="7591" w:author="Manuel Hergenröder" w:date="2020-07-16T16:26:00Z">
              <w:rPr>
                <w:rFonts w:ascii="Consolas" w:hAnsi="Consolas"/>
                <w:color w:val="808080"/>
              </w:rPr>
            </w:rPrChange>
          </w:rPr>
          <w:t>///</w:t>
        </w:r>
        <w:r w:rsidRPr="00625FEA">
          <w:rPr>
            <w:rFonts w:ascii="Consolas" w:hAnsi="Consolas"/>
            <w:color w:val="008000"/>
            <w:sz w:val="18"/>
            <w:szCs w:val="18"/>
            <w:lang w:val="en-US"/>
            <w:rPrChange w:id="7592" w:author="Manuel Hergenröder" w:date="2020-07-16T16:26:00Z">
              <w:rPr>
                <w:rFonts w:ascii="Consolas" w:hAnsi="Consolas"/>
                <w:color w:val="008000"/>
              </w:rPr>
            </w:rPrChange>
          </w:rPr>
          <w:t> Returns FFT complex data for use in IFFT from magnitudes and phase information</w:t>
        </w:r>
      </w:ins>
    </w:p>
    <w:p w14:paraId="58AC5120" w14:textId="77777777" w:rsidR="008F67FA" w:rsidRPr="00625FEA" w:rsidRDefault="008F67FA" w:rsidP="008F67FA">
      <w:pPr>
        <w:pStyle w:val="HTMLPreformatted"/>
        <w:shd w:val="clear" w:color="auto" w:fill="FFFFFF"/>
        <w:rPr>
          <w:ins w:id="7593" w:author="Manuel Hergenröder" w:date="2020-07-16T16:22:00Z"/>
          <w:rFonts w:ascii="Consolas" w:hAnsi="Consolas"/>
          <w:color w:val="000000"/>
          <w:sz w:val="18"/>
          <w:szCs w:val="18"/>
          <w:lang w:val="en-US"/>
          <w:rPrChange w:id="7594" w:author="Manuel Hergenröder" w:date="2020-07-16T16:26:00Z">
            <w:rPr>
              <w:ins w:id="7595" w:author="Manuel Hergenröder" w:date="2020-07-16T16:22:00Z"/>
              <w:rFonts w:ascii="Consolas" w:hAnsi="Consolas"/>
              <w:color w:val="000000"/>
            </w:rPr>
          </w:rPrChange>
        </w:rPr>
      </w:pPr>
      <w:ins w:id="7596" w:author="Manuel Hergenröder" w:date="2020-07-16T16:22:00Z">
        <w:r w:rsidRPr="00625FEA">
          <w:rPr>
            <w:rFonts w:ascii="Consolas" w:hAnsi="Consolas"/>
            <w:color w:val="000000"/>
            <w:sz w:val="18"/>
            <w:szCs w:val="18"/>
            <w:lang w:val="en-US"/>
            <w:rPrChange w:id="7597" w:author="Manuel Hergenröder" w:date="2020-07-16T16:26:00Z">
              <w:rPr>
                <w:rFonts w:ascii="Consolas" w:hAnsi="Consolas"/>
                <w:color w:val="000000"/>
              </w:rPr>
            </w:rPrChange>
          </w:rPr>
          <w:t>    </w:t>
        </w:r>
        <w:r w:rsidRPr="00625FEA">
          <w:rPr>
            <w:rFonts w:ascii="Consolas" w:hAnsi="Consolas"/>
            <w:color w:val="808080"/>
            <w:sz w:val="18"/>
            <w:szCs w:val="18"/>
            <w:lang w:val="en-US"/>
            <w:rPrChange w:id="7598" w:author="Manuel Hergenröder" w:date="2020-07-16T16:26:00Z">
              <w:rPr>
                <w:rFonts w:ascii="Consolas" w:hAnsi="Consolas"/>
                <w:color w:val="808080"/>
              </w:rPr>
            </w:rPrChange>
          </w:rPr>
          <w:t>///</w:t>
        </w:r>
        <w:r w:rsidRPr="00625FEA">
          <w:rPr>
            <w:rFonts w:ascii="Consolas" w:hAnsi="Consolas"/>
            <w:color w:val="008000"/>
            <w:sz w:val="18"/>
            <w:szCs w:val="18"/>
            <w:lang w:val="en-US"/>
            <w:rPrChange w:id="7599" w:author="Manuel Hergenröder" w:date="2020-07-16T16:26:00Z">
              <w:rPr>
                <w:rFonts w:ascii="Consolas" w:hAnsi="Consolas"/>
                <w:color w:val="008000"/>
              </w:rPr>
            </w:rPrChange>
          </w:rPr>
          <w:t> </w:t>
        </w:r>
        <w:r w:rsidRPr="00625FEA">
          <w:rPr>
            <w:rFonts w:ascii="Consolas" w:hAnsi="Consolas"/>
            <w:color w:val="808080"/>
            <w:sz w:val="18"/>
            <w:szCs w:val="18"/>
            <w:lang w:val="en-US"/>
            <w:rPrChange w:id="7600" w:author="Manuel Hergenröder" w:date="2020-07-16T16:26:00Z">
              <w:rPr>
                <w:rFonts w:ascii="Consolas" w:hAnsi="Consolas"/>
                <w:color w:val="808080"/>
              </w:rPr>
            </w:rPrChange>
          </w:rPr>
          <w:t>&lt;/summary&gt;</w:t>
        </w:r>
      </w:ins>
    </w:p>
    <w:p w14:paraId="65B11875" w14:textId="77777777" w:rsidR="008F67FA" w:rsidRPr="00625FEA" w:rsidRDefault="008F67FA" w:rsidP="008F67FA">
      <w:pPr>
        <w:pStyle w:val="HTMLPreformatted"/>
        <w:shd w:val="clear" w:color="auto" w:fill="FFFFFF"/>
        <w:rPr>
          <w:ins w:id="7601" w:author="Manuel Hergenröder" w:date="2020-07-16T16:22:00Z"/>
          <w:rFonts w:ascii="Consolas" w:hAnsi="Consolas"/>
          <w:color w:val="000000"/>
          <w:sz w:val="18"/>
          <w:szCs w:val="18"/>
          <w:lang w:val="en-US"/>
          <w:rPrChange w:id="7602" w:author="Manuel Hergenröder" w:date="2020-07-16T16:26:00Z">
            <w:rPr>
              <w:ins w:id="7603" w:author="Manuel Hergenröder" w:date="2020-07-16T16:22:00Z"/>
              <w:rFonts w:ascii="Consolas" w:hAnsi="Consolas"/>
              <w:color w:val="000000"/>
            </w:rPr>
          </w:rPrChange>
        </w:rPr>
      </w:pPr>
      <w:ins w:id="7604" w:author="Manuel Hergenröder" w:date="2020-07-16T16:22:00Z">
        <w:r w:rsidRPr="00625FEA">
          <w:rPr>
            <w:rFonts w:ascii="Consolas" w:hAnsi="Consolas"/>
            <w:color w:val="000000"/>
            <w:sz w:val="18"/>
            <w:szCs w:val="18"/>
            <w:lang w:val="en-US"/>
            <w:rPrChange w:id="7605" w:author="Manuel Hergenröder" w:date="2020-07-16T16:26:00Z">
              <w:rPr>
                <w:rFonts w:ascii="Consolas" w:hAnsi="Consolas"/>
                <w:color w:val="000000"/>
              </w:rPr>
            </w:rPrChange>
          </w:rPr>
          <w:t>    </w:t>
        </w:r>
        <w:r w:rsidRPr="00625FEA">
          <w:rPr>
            <w:rFonts w:ascii="Consolas" w:hAnsi="Consolas"/>
            <w:color w:val="808080"/>
            <w:sz w:val="18"/>
            <w:szCs w:val="18"/>
            <w:lang w:val="en-US"/>
            <w:rPrChange w:id="7606" w:author="Manuel Hergenröder" w:date="2020-07-16T16:26:00Z">
              <w:rPr>
                <w:rFonts w:ascii="Consolas" w:hAnsi="Consolas"/>
                <w:color w:val="808080"/>
              </w:rPr>
            </w:rPrChange>
          </w:rPr>
          <w:t>///</w:t>
        </w:r>
        <w:r w:rsidRPr="00625FEA">
          <w:rPr>
            <w:rFonts w:ascii="Consolas" w:hAnsi="Consolas"/>
            <w:color w:val="008000"/>
            <w:sz w:val="18"/>
            <w:szCs w:val="18"/>
            <w:lang w:val="en-US"/>
            <w:rPrChange w:id="7607" w:author="Manuel Hergenröder" w:date="2020-07-16T16:26:00Z">
              <w:rPr>
                <w:rFonts w:ascii="Consolas" w:hAnsi="Consolas"/>
                <w:color w:val="008000"/>
              </w:rPr>
            </w:rPrChange>
          </w:rPr>
          <w:t> </w:t>
        </w:r>
        <w:r w:rsidRPr="00625FEA">
          <w:rPr>
            <w:rFonts w:ascii="Consolas" w:hAnsi="Consolas"/>
            <w:color w:val="808080"/>
            <w:sz w:val="18"/>
            <w:szCs w:val="18"/>
            <w:lang w:val="en-US"/>
            <w:rPrChange w:id="7608" w:author="Manuel Hergenröder" w:date="2020-07-16T16:26:00Z">
              <w:rPr>
                <w:rFonts w:ascii="Consolas" w:hAnsi="Consolas"/>
                <w:color w:val="808080"/>
              </w:rPr>
            </w:rPrChange>
          </w:rPr>
          <w:t>&lt;param name="</w:t>
        </w:r>
        <w:r w:rsidRPr="00625FEA">
          <w:rPr>
            <w:rFonts w:ascii="Consolas" w:hAnsi="Consolas"/>
            <w:color w:val="1F377F"/>
            <w:sz w:val="18"/>
            <w:szCs w:val="18"/>
            <w:lang w:val="en-US"/>
            <w:rPrChange w:id="7609" w:author="Manuel Hergenröder" w:date="2020-07-16T16:26:00Z">
              <w:rPr>
                <w:rFonts w:ascii="Consolas" w:hAnsi="Consolas"/>
                <w:color w:val="1F377F"/>
              </w:rPr>
            </w:rPrChange>
          </w:rPr>
          <w:t>magnitudes</w:t>
        </w:r>
        <w:r w:rsidRPr="00625FEA">
          <w:rPr>
            <w:rFonts w:ascii="Consolas" w:hAnsi="Consolas"/>
            <w:color w:val="808080"/>
            <w:sz w:val="18"/>
            <w:szCs w:val="18"/>
            <w:lang w:val="en-US"/>
            <w:rPrChange w:id="7610" w:author="Manuel Hergenröder" w:date="2020-07-16T16:26:00Z">
              <w:rPr>
                <w:rFonts w:ascii="Consolas" w:hAnsi="Consolas"/>
                <w:color w:val="808080"/>
              </w:rPr>
            </w:rPrChange>
          </w:rPr>
          <w:t>"&gt;</w:t>
        </w:r>
        <w:r w:rsidRPr="00625FEA">
          <w:rPr>
            <w:rFonts w:ascii="Consolas" w:hAnsi="Consolas"/>
            <w:color w:val="008000"/>
            <w:sz w:val="18"/>
            <w:szCs w:val="18"/>
            <w:lang w:val="en-US"/>
            <w:rPrChange w:id="7611" w:author="Manuel Hergenröder" w:date="2020-07-16T16:26:00Z">
              <w:rPr>
                <w:rFonts w:ascii="Consolas" w:hAnsi="Consolas"/>
                <w:color w:val="008000"/>
              </w:rPr>
            </w:rPrChange>
          </w:rPr>
          <w:t>double[] with magnitudes</w:t>
        </w:r>
        <w:r w:rsidRPr="00625FEA">
          <w:rPr>
            <w:rFonts w:ascii="Consolas" w:hAnsi="Consolas"/>
            <w:color w:val="808080"/>
            <w:sz w:val="18"/>
            <w:szCs w:val="18"/>
            <w:lang w:val="en-US"/>
            <w:rPrChange w:id="7612" w:author="Manuel Hergenröder" w:date="2020-07-16T16:26:00Z">
              <w:rPr>
                <w:rFonts w:ascii="Consolas" w:hAnsi="Consolas"/>
                <w:color w:val="808080"/>
              </w:rPr>
            </w:rPrChange>
          </w:rPr>
          <w:t>&lt;/param&gt;</w:t>
        </w:r>
      </w:ins>
    </w:p>
    <w:p w14:paraId="5604268E" w14:textId="77777777" w:rsidR="008F67FA" w:rsidRPr="00625FEA" w:rsidRDefault="008F67FA" w:rsidP="008F67FA">
      <w:pPr>
        <w:pStyle w:val="HTMLPreformatted"/>
        <w:shd w:val="clear" w:color="auto" w:fill="FFFFFF"/>
        <w:rPr>
          <w:ins w:id="7613" w:author="Manuel Hergenröder" w:date="2020-07-16T16:22:00Z"/>
          <w:rFonts w:ascii="Consolas" w:hAnsi="Consolas"/>
          <w:color w:val="000000"/>
          <w:sz w:val="18"/>
          <w:szCs w:val="18"/>
          <w:lang w:val="en-US"/>
          <w:rPrChange w:id="7614" w:author="Manuel Hergenröder" w:date="2020-07-16T16:26:00Z">
            <w:rPr>
              <w:ins w:id="7615" w:author="Manuel Hergenröder" w:date="2020-07-16T16:22:00Z"/>
              <w:rFonts w:ascii="Consolas" w:hAnsi="Consolas"/>
              <w:color w:val="000000"/>
            </w:rPr>
          </w:rPrChange>
        </w:rPr>
      </w:pPr>
      <w:ins w:id="7616" w:author="Manuel Hergenröder" w:date="2020-07-16T16:22:00Z">
        <w:r w:rsidRPr="00625FEA">
          <w:rPr>
            <w:rFonts w:ascii="Consolas" w:hAnsi="Consolas"/>
            <w:color w:val="000000"/>
            <w:sz w:val="18"/>
            <w:szCs w:val="18"/>
            <w:lang w:val="en-US"/>
            <w:rPrChange w:id="7617" w:author="Manuel Hergenröder" w:date="2020-07-16T16:26:00Z">
              <w:rPr>
                <w:rFonts w:ascii="Consolas" w:hAnsi="Consolas"/>
                <w:color w:val="000000"/>
              </w:rPr>
            </w:rPrChange>
          </w:rPr>
          <w:t>    </w:t>
        </w:r>
        <w:r w:rsidRPr="00625FEA">
          <w:rPr>
            <w:rFonts w:ascii="Consolas" w:hAnsi="Consolas"/>
            <w:color w:val="808080"/>
            <w:sz w:val="18"/>
            <w:szCs w:val="18"/>
            <w:lang w:val="en-US"/>
            <w:rPrChange w:id="7618" w:author="Manuel Hergenröder" w:date="2020-07-16T16:26:00Z">
              <w:rPr>
                <w:rFonts w:ascii="Consolas" w:hAnsi="Consolas"/>
                <w:color w:val="808080"/>
              </w:rPr>
            </w:rPrChange>
          </w:rPr>
          <w:t>///</w:t>
        </w:r>
        <w:r w:rsidRPr="00625FEA">
          <w:rPr>
            <w:rFonts w:ascii="Consolas" w:hAnsi="Consolas"/>
            <w:color w:val="008000"/>
            <w:sz w:val="18"/>
            <w:szCs w:val="18"/>
            <w:lang w:val="en-US"/>
            <w:rPrChange w:id="7619" w:author="Manuel Hergenröder" w:date="2020-07-16T16:26:00Z">
              <w:rPr>
                <w:rFonts w:ascii="Consolas" w:hAnsi="Consolas"/>
                <w:color w:val="008000"/>
              </w:rPr>
            </w:rPrChange>
          </w:rPr>
          <w:t> </w:t>
        </w:r>
        <w:r w:rsidRPr="00625FEA">
          <w:rPr>
            <w:rFonts w:ascii="Consolas" w:hAnsi="Consolas"/>
            <w:color w:val="808080"/>
            <w:sz w:val="18"/>
            <w:szCs w:val="18"/>
            <w:lang w:val="en-US"/>
            <w:rPrChange w:id="7620" w:author="Manuel Hergenröder" w:date="2020-07-16T16:26:00Z">
              <w:rPr>
                <w:rFonts w:ascii="Consolas" w:hAnsi="Consolas"/>
                <w:color w:val="808080"/>
              </w:rPr>
            </w:rPrChange>
          </w:rPr>
          <w:t>&lt;param name="</w:t>
        </w:r>
        <w:r w:rsidRPr="00625FEA">
          <w:rPr>
            <w:rFonts w:ascii="Consolas" w:hAnsi="Consolas"/>
            <w:color w:val="1F377F"/>
            <w:sz w:val="18"/>
            <w:szCs w:val="18"/>
            <w:lang w:val="en-US"/>
            <w:rPrChange w:id="7621" w:author="Manuel Hergenröder" w:date="2020-07-16T16:26:00Z">
              <w:rPr>
                <w:rFonts w:ascii="Consolas" w:hAnsi="Consolas"/>
                <w:color w:val="1F377F"/>
              </w:rPr>
            </w:rPrChange>
          </w:rPr>
          <w:t>phases</w:t>
        </w:r>
        <w:r w:rsidRPr="00625FEA">
          <w:rPr>
            <w:rFonts w:ascii="Consolas" w:hAnsi="Consolas"/>
            <w:color w:val="808080"/>
            <w:sz w:val="18"/>
            <w:szCs w:val="18"/>
            <w:lang w:val="en-US"/>
            <w:rPrChange w:id="7622" w:author="Manuel Hergenröder" w:date="2020-07-16T16:26:00Z">
              <w:rPr>
                <w:rFonts w:ascii="Consolas" w:hAnsi="Consolas"/>
                <w:color w:val="808080"/>
              </w:rPr>
            </w:rPrChange>
          </w:rPr>
          <w:t>"&gt;</w:t>
        </w:r>
        <w:r w:rsidRPr="00625FEA">
          <w:rPr>
            <w:rFonts w:ascii="Consolas" w:hAnsi="Consolas"/>
            <w:color w:val="008000"/>
            <w:sz w:val="18"/>
            <w:szCs w:val="18"/>
            <w:lang w:val="en-US"/>
            <w:rPrChange w:id="7623" w:author="Manuel Hergenröder" w:date="2020-07-16T16:26:00Z">
              <w:rPr>
                <w:rFonts w:ascii="Consolas" w:hAnsi="Consolas"/>
                <w:color w:val="008000"/>
              </w:rPr>
            </w:rPrChange>
          </w:rPr>
          <w:t>double[] with phase information</w:t>
        </w:r>
        <w:r w:rsidRPr="00625FEA">
          <w:rPr>
            <w:rFonts w:ascii="Consolas" w:hAnsi="Consolas"/>
            <w:color w:val="808080"/>
            <w:sz w:val="18"/>
            <w:szCs w:val="18"/>
            <w:lang w:val="en-US"/>
            <w:rPrChange w:id="7624" w:author="Manuel Hergenröder" w:date="2020-07-16T16:26:00Z">
              <w:rPr>
                <w:rFonts w:ascii="Consolas" w:hAnsi="Consolas"/>
                <w:color w:val="808080"/>
              </w:rPr>
            </w:rPrChange>
          </w:rPr>
          <w:t>&lt;/param&gt;</w:t>
        </w:r>
      </w:ins>
    </w:p>
    <w:p w14:paraId="7847FE8F" w14:textId="77777777" w:rsidR="008F67FA" w:rsidRPr="00625FEA" w:rsidRDefault="008F67FA" w:rsidP="008F67FA">
      <w:pPr>
        <w:pStyle w:val="HTMLPreformatted"/>
        <w:shd w:val="clear" w:color="auto" w:fill="FFFFFF"/>
        <w:rPr>
          <w:ins w:id="7625" w:author="Manuel Hergenröder" w:date="2020-07-16T16:22:00Z"/>
          <w:rFonts w:ascii="Consolas" w:hAnsi="Consolas"/>
          <w:color w:val="000000"/>
          <w:sz w:val="18"/>
          <w:szCs w:val="18"/>
          <w:lang w:val="en-US"/>
          <w:rPrChange w:id="7626" w:author="Manuel Hergenröder" w:date="2020-07-16T16:26:00Z">
            <w:rPr>
              <w:ins w:id="7627" w:author="Manuel Hergenröder" w:date="2020-07-16T16:22:00Z"/>
              <w:rFonts w:ascii="Consolas" w:hAnsi="Consolas"/>
              <w:color w:val="000000"/>
            </w:rPr>
          </w:rPrChange>
        </w:rPr>
      </w:pPr>
      <w:ins w:id="7628" w:author="Manuel Hergenröder" w:date="2020-07-16T16:22:00Z">
        <w:r w:rsidRPr="00625FEA">
          <w:rPr>
            <w:rFonts w:ascii="Consolas" w:hAnsi="Consolas"/>
            <w:color w:val="000000"/>
            <w:sz w:val="18"/>
            <w:szCs w:val="18"/>
            <w:lang w:val="en-US"/>
            <w:rPrChange w:id="7629" w:author="Manuel Hergenröder" w:date="2020-07-16T16:26:00Z">
              <w:rPr>
                <w:rFonts w:ascii="Consolas" w:hAnsi="Consolas"/>
                <w:color w:val="000000"/>
              </w:rPr>
            </w:rPrChange>
          </w:rPr>
          <w:t>    </w:t>
        </w:r>
        <w:r w:rsidRPr="00625FEA">
          <w:rPr>
            <w:rFonts w:ascii="Consolas" w:hAnsi="Consolas"/>
            <w:color w:val="808080"/>
            <w:sz w:val="18"/>
            <w:szCs w:val="18"/>
            <w:lang w:val="en-US"/>
            <w:rPrChange w:id="7630" w:author="Manuel Hergenröder" w:date="2020-07-16T16:26:00Z">
              <w:rPr>
                <w:rFonts w:ascii="Consolas" w:hAnsi="Consolas"/>
                <w:color w:val="808080"/>
              </w:rPr>
            </w:rPrChange>
          </w:rPr>
          <w:t>///</w:t>
        </w:r>
        <w:r w:rsidRPr="00625FEA">
          <w:rPr>
            <w:rFonts w:ascii="Consolas" w:hAnsi="Consolas"/>
            <w:color w:val="008000"/>
            <w:sz w:val="18"/>
            <w:szCs w:val="18"/>
            <w:lang w:val="en-US"/>
            <w:rPrChange w:id="7631" w:author="Manuel Hergenröder" w:date="2020-07-16T16:26:00Z">
              <w:rPr>
                <w:rFonts w:ascii="Consolas" w:hAnsi="Consolas"/>
                <w:color w:val="008000"/>
              </w:rPr>
            </w:rPrChange>
          </w:rPr>
          <w:t> </w:t>
        </w:r>
        <w:r w:rsidRPr="00625FEA">
          <w:rPr>
            <w:rFonts w:ascii="Consolas" w:hAnsi="Consolas"/>
            <w:color w:val="808080"/>
            <w:sz w:val="18"/>
            <w:szCs w:val="18"/>
            <w:lang w:val="en-US"/>
            <w:rPrChange w:id="7632" w:author="Manuel Hergenröder" w:date="2020-07-16T16:26:00Z">
              <w:rPr>
                <w:rFonts w:ascii="Consolas" w:hAnsi="Consolas"/>
                <w:color w:val="808080"/>
              </w:rPr>
            </w:rPrChange>
          </w:rPr>
          <w:t>&lt;returns&gt;</w:t>
        </w:r>
        <w:r w:rsidRPr="00625FEA">
          <w:rPr>
            <w:rFonts w:ascii="Consolas" w:hAnsi="Consolas"/>
            <w:color w:val="008000"/>
            <w:sz w:val="18"/>
            <w:szCs w:val="18"/>
            <w:lang w:val="en-US"/>
            <w:rPrChange w:id="7633" w:author="Manuel Hergenröder" w:date="2020-07-16T16:26:00Z">
              <w:rPr>
                <w:rFonts w:ascii="Consolas" w:hAnsi="Consolas"/>
                <w:color w:val="008000"/>
              </w:rPr>
            </w:rPrChange>
          </w:rPr>
          <w:t>FFT data as interleaved complex format double[]</w:t>
        </w:r>
        <w:r w:rsidRPr="00625FEA">
          <w:rPr>
            <w:rFonts w:ascii="Consolas" w:hAnsi="Consolas"/>
            <w:color w:val="808080"/>
            <w:sz w:val="18"/>
            <w:szCs w:val="18"/>
            <w:lang w:val="en-US"/>
            <w:rPrChange w:id="7634" w:author="Manuel Hergenröder" w:date="2020-07-16T16:26:00Z">
              <w:rPr>
                <w:rFonts w:ascii="Consolas" w:hAnsi="Consolas"/>
                <w:color w:val="808080"/>
              </w:rPr>
            </w:rPrChange>
          </w:rPr>
          <w:t>&lt;/returns&gt;</w:t>
        </w:r>
      </w:ins>
    </w:p>
    <w:p w14:paraId="7CFDA024" w14:textId="77777777" w:rsidR="008F67FA" w:rsidRPr="00625FEA" w:rsidRDefault="008F67FA" w:rsidP="008F67FA">
      <w:pPr>
        <w:pStyle w:val="HTMLPreformatted"/>
        <w:shd w:val="clear" w:color="auto" w:fill="FFFFFF"/>
        <w:rPr>
          <w:ins w:id="7635" w:author="Manuel Hergenröder" w:date="2020-07-16T16:22:00Z"/>
          <w:rFonts w:ascii="Consolas" w:hAnsi="Consolas"/>
          <w:color w:val="000000"/>
          <w:sz w:val="18"/>
          <w:szCs w:val="18"/>
          <w:lang w:val="en-US"/>
          <w:rPrChange w:id="7636" w:author="Manuel Hergenröder" w:date="2020-07-16T16:26:00Z">
            <w:rPr>
              <w:ins w:id="7637" w:author="Manuel Hergenröder" w:date="2020-07-16T16:22:00Z"/>
              <w:rFonts w:ascii="Consolas" w:hAnsi="Consolas"/>
              <w:color w:val="000000"/>
            </w:rPr>
          </w:rPrChange>
        </w:rPr>
      </w:pPr>
      <w:ins w:id="7638" w:author="Manuel Hergenröder" w:date="2020-07-16T16:22:00Z">
        <w:r w:rsidRPr="00625FEA">
          <w:rPr>
            <w:rFonts w:ascii="Consolas" w:hAnsi="Consolas"/>
            <w:color w:val="000000"/>
            <w:sz w:val="18"/>
            <w:szCs w:val="18"/>
            <w:lang w:val="en-US"/>
            <w:rPrChange w:id="7639" w:author="Manuel Hergenröder" w:date="2020-07-16T16:26:00Z">
              <w:rPr>
                <w:rFonts w:ascii="Consolas" w:hAnsi="Consolas"/>
                <w:color w:val="000000"/>
              </w:rPr>
            </w:rPrChange>
          </w:rPr>
          <w:t>    </w:t>
        </w:r>
        <w:r w:rsidRPr="00625FEA">
          <w:rPr>
            <w:rFonts w:ascii="Consolas" w:hAnsi="Consolas"/>
            <w:color w:val="0000FF"/>
            <w:sz w:val="18"/>
            <w:szCs w:val="18"/>
            <w:lang w:val="en-US"/>
            <w:rPrChange w:id="7640"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7641" w:author="Manuel Hergenröder" w:date="2020-07-16T16:26:00Z">
              <w:rPr>
                <w:rFonts w:ascii="Consolas" w:hAnsi="Consolas"/>
                <w:color w:val="000000"/>
              </w:rPr>
            </w:rPrChange>
          </w:rPr>
          <w:t> </w:t>
        </w:r>
        <w:r w:rsidRPr="00625FEA">
          <w:rPr>
            <w:rFonts w:ascii="Consolas" w:hAnsi="Consolas"/>
            <w:color w:val="0000FF"/>
            <w:sz w:val="18"/>
            <w:szCs w:val="18"/>
            <w:lang w:val="en-US"/>
            <w:rPrChange w:id="7642" w:author="Manuel Hergenröder" w:date="2020-07-16T16:26:00Z">
              <w:rPr>
                <w:rFonts w:ascii="Consolas" w:hAnsi="Consolas"/>
                <w:color w:val="0000FF"/>
              </w:rPr>
            </w:rPrChange>
          </w:rPr>
          <w:t>static</w:t>
        </w:r>
        <w:r w:rsidRPr="00625FEA">
          <w:rPr>
            <w:rFonts w:ascii="Consolas" w:hAnsi="Consolas"/>
            <w:color w:val="000000"/>
            <w:sz w:val="18"/>
            <w:szCs w:val="18"/>
            <w:lang w:val="en-US"/>
            <w:rPrChange w:id="7643" w:author="Manuel Hergenröder" w:date="2020-07-16T16:26:00Z">
              <w:rPr>
                <w:rFonts w:ascii="Consolas" w:hAnsi="Consolas"/>
                <w:color w:val="000000"/>
              </w:rPr>
            </w:rPrChange>
          </w:rPr>
          <w:t> </w:t>
        </w:r>
        <w:r w:rsidRPr="00625FEA">
          <w:rPr>
            <w:rFonts w:ascii="Consolas" w:hAnsi="Consolas"/>
            <w:color w:val="0000FF"/>
            <w:sz w:val="18"/>
            <w:szCs w:val="18"/>
            <w:lang w:val="en-US"/>
            <w:rPrChange w:id="7644"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645" w:author="Manuel Hergenröder" w:date="2020-07-16T16:26:00Z">
              <w:rPr>
                <w:rFonts w:ascii="Consolas" w:hAnsi="Consolas"/>
                <w:color w:val="000000"/>
              </w:rPr>
            </w:rPrChange>
          </w:rPr>
          <w:t>[] </w:t>
        </w:r>
        <w:r w:rsidRPr="00625FEA">
          <w:rPr>
            <w:rFonts w:ascii="Consolas" w:hAnsi="Consolas"/>
            <w:color w:val="74531F"/>
            <w:sz w:val="18"/>
            <w:szCs w:val="18"/>
            <w:lang w:val="en-US"/>
            <w:rPrChange w:id="7646" w:author="Manuel Hergenröder" w:date="2020-07-16T16:26:00Z">
              <w:rPr>
                <w:rFonts w:ascii="Consolas" w:hAnsi="Consolas"/>
                <w:color w:val="74531F"/>
              </w:rPr>
            </w:rPrChange>
          </w:rPr>
          <w:t>GetFftDataFromMagnitudeAndPhase</w:t>
        </w:r>
        <w:r w:rsidRPr="00625FEA">
          <w:rPr>
            <w:rFonts w:ascii="Consolas" w:hAnsi="Consolas"/>
            <w:color w:val="000000"/>
            <w:sz w:val="18"/>
            <w:szCs w:val="18"/>
            <w:lang w:val="en-US"/>
            <w:rPrChange w:id="7647" w:author="Manuel Hergenröder" w:date="2020-07-16T16:26:00Z">
              <w:rPr>
                <w:rFonts w:ascii="Consolas" w:hAnsi="Consolas"/>
                <w:color w:val="000000"/>
              </w:rPr>
            </w:rPrChange>
          </w:rPr>
          <w:t>(</w:t>
        </w:r>
        <w:r w:rsidRPr="00625FEA">
          <w:rPr>
            <w:rFonts w:ascii="Consolas" w:hAnsi="Consolas"/>
            <w:color w:val="0000FF"/>
            <w:sz w:val="18"/>
            <w:szCs w:val="18"/>
            <w:lang w:val="en-US"/>
            <w:rPrChange w:id="7648"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649" w:author="Manuel Hergenröder" w:date="2020-07-16T16:26:00Z">
              <w:rPr>
                <w:rFonts w:ascii="Consolas" w:hAnsi="Consolas"/>
                <w:color w:val="000000"/>
              </w:rPr>
            </w:rPrChange>
          </w:rPr>
          <w:t>[] </w:t>
        </w:r>
        <w:r w:rsidRPr="00625FEA">
          <w:rPr>
            <w:rFonts w:ascii="Consolas" w:hAnsi="Consolas"/>
            <w:color w:val="1F377F"/>
            <w:sz w:val="18"/>
            <w:szCs w:val="18"/>
            <w:lang w:val="en-US"/>
            <w:rPrChange w:id="7650" w:author="Manuel Hergenröder" w:date="2020-07-16T16:26:00Z">
              <w:rPr>
                <w:rFonts w:ascii="Consolas" w:hAnsi="Consolas"/>
                <w:color w:val="1F377F"/>
              </w:rPr>
            </w:rPrChange>
          </w:rPr>
          <w:t>magnitudes</w:t>
        </w:r>
        <w:r w:rsidRPr="00625FEA">
          <w:rPr>
            <w:rFonts w:ascii="Consolas" w:hAnsi="Consolas"/>
            <w:color w:val="000000"/>
            <w:sz w:val="18"/>
            <w:szCs w:val="18"/>
            <w:lang w:val="en-US"/>
            <w:rPrChange w:id="7651" w:author="Manuel Hergenröder" w:date="2020-07-16T16:26:00Z">
              <w:rPr>
                <w:rFonts w:ascii="Consolas" w:hAnsi="Consolas"/>
                <w:color w:val="000000"/>
              </w:rPr>
            </w:rPrChange>
          </w:rPr>
          <w:t>, </w:t>
        </w:r>
        <w:r w:rsidRPr="00625FEA">
          <w:rPr>
            <w:rFonts w:ascii="Consolas" w:hAnsi="Consolas"/>
            <w:color w:val="0000FF"/>
            <w:sz w:val="18"/>
            <w:szCs w:val="18"/>
            <w:lang w:val="en-US"/>
            <w:rPrChange w:id="7652"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653" w:author="Manuel Hergenröder" w:date="2020-07-16T16:26:00Z">
              <w:rPr>
                <w:rFonts w:ascii="Consolas" w:hAnsi="Consolas"/>
                <w:color w:val="000000"/>
              </w:rPr>
            </w:rPrChange>
          </w:rPr>
          <w:t>[] </w:t>
        </w:r>
        <w:r w:rsidRPr="00625FEA">
          <w:rPr>
            <w:rFonts w:ascii="Consolas" w:hAnsi="Consolas"/>
            <w:color w:val="1F377F"/>
            <w:sz w:val="18"/>
            <w:szCs w:val="18"/>
            <w:lang w:val="en-US"/>
            <w:rPrChange w:id="7654" w:author="Manuel Hergenröder" w:date="2020-07-16T16:26:00Z">
              <w:rPr>
                <w:rFonts w:ascii="Consolas" w:hAnsi="Consolas"/>
                <w:color w:val="1F377F"/>
              </w:rPr>
            </w:rPrChange>
          </w:rPr>
          <w:t>phases</w:t>
        </w:r>
        <w:r w:rsidRPr="00625FEA">
          <w:rPr>
            <w:rFonts w:ascii="Consolas" w:hAnsi="Consolas"/>
            <w:color w:val="000000"/>
            <w:sz w:val="18"/>
            <w:szCs w:val="18"/>
            <w:lang w:val="en-US"/>
            <w:rPrChange w:id="7655" w:author="Manuel Hergenröder" w:date="2020-07-16T16:26:00Z">
              <w:rPr>
                <w:rFonts w:ascii="Consolas" w:hAnsi="Consolas"/>
                <w:color w:val="000000"/>
              </w:rPr>
            </w:rPrChange>
          </w:rPr>
          <w:t>)</w:t>
        </w:r>
      </w:ins>
    </w:p>
    <w:p w14:paraId="28F5905F" w14:textId="77777777" w:rsidR="008F67FA" w:rsidRPr="00625FEA" w:rsidRDefault="008F67FA" w:rsidP="008F67FA">
      <w:pPr>
        <w:pStyle w:val="HTMLPreformatted"/>
        <w:shd w:val="clear" w:color="auto" w:fill="FFFFFF"/>
        <w:rPr>
          <w:ins w:id="7656" w:author="Manuel Hergenröder" w:date="2020-07-16T16:22:00Z"/>
          <w:rFonts w:ascii="Consolas" w:hAnsi="Consolas"/>
          <w:color w:val="000000"/>
          <w:sz w:val="18"/>
          <w:szCs w:val="18"/>
          <w:lang w:val="en-US"/>
          <w:rPrChange w:id="7657" w:author="Manuel Hergenröder" w:date="2020-07-16T16:26:00Z">
            <w:rPr>
              <w:ins w:id="7658" w:author="Manuel Hergenröder" w:date="2020-07-16T16:22:00Z"/>
              <w:rFonts w:ascii="Consolas" w:hAnsi="Consolas"/>
              <w:color w:val="000000"/>
            </w:rPr>
          </w:rPrChange>
        </w:rPr>
      </w:pPr>
      <w:ins w:id="7659" w:author="Manuel Hergenröder" w:date="2020-07-16T16:22:00Z">
        <w:r w:rsidRPr="00625FEA">
          <w:rPr>
            <w:rFonts w:ascii="Consolas" w:hAnsi="Consolas"/>
            <w:color w:val="000000"/>
            <w:sz w:val="18"/>
            <w:szCs w:val="18"/>
            <w:lang w:val="en-US"/>
            <w:rPrChange w:id="7660" w:author="Manuel Hergenröder" w:date="2020-07-16T16:26:00Z">
              <w:rPr>
                <w:rFonts w:ascii="Consolas" w:hAnsi="Consolas"/>
                <w:color w:val="000000"/>
              </w:rPr>
            </w:rPrChange>
          </w:rPr>
          <w:t>    {</w:t>
        </w:r>
      </w:ins>
    </w:p>
    <w:p w14:paraId="6FB059C3" w14:textId="77777777" w:rsidR="008F67FA" w:rsidRPr="00625FEA" w:rsidRDefault="008F67FA" w:rsidP="008F67FA">
      <w:pPr>
        <w:pStyle w:val="HTMLPreformatted"/>
        <w:shd w:val="clear" w:color="auto" w:fill="FFFFFF"/>
        <w:rPr>
          <w:ins w:id="7661" w:author="Manuel Hergenröder" w:date="2020-07-16T16:22:00Z"/>
          <w:rFonts w:ascii="Consolas" w:hAnsi="Consolas"/>
          <w:color w:val="000000"/>
          <w:sz w:val="18"/>
          <w:szCs w:val="18"/>
          <w:lang w:val="en-US"/>
          <w:rPrChange w:id="7662" w:author="Manuel Hergenröder" w:date="2020-07-16T16:26:00Z">
            <w:rPr>
              <w:ins w:id="7663" w:author="Manuel Hergenröder" w:date="2020-07-16T16:22:00Z"/>
              <w:rFonts w:ascii="Consolas" w:hAnsi="Consolas"/>
              <w:color w:val="000000"/>
            </w:rPr>
          </w:rPrChange>
        </w:rPr>
      </w:pPr>
      <w:ins w:id="7664" w:author="Manuel Hergenröder" w:date="2020-07-16T16:22:00Z">
        <w:r w:rsidRPr="00625FEA">
          <w:rPr>
            <w:rFonts w:ascii="Consolas" w:hAnsi="Consolas"/>
            <w:color w:val="000000"/>
            <w:sz w:val="18"/>
            <w:szCs w:val="18"/>
            <w:lang w:val="en-US"/>
            <w:rPrChange w:id="7665" w:author="Manuel Hergenröder" w:date="2020-07-16T16:26:00Z">
              <w:rPr>
                <w:rFonts w:ascii="Consolas" w:hAnsi="Consolas"/>
                <w:color w:val="000000"/>
              </w:rPr>
            </w:rPrChange>
          </w:rPr>
          <w:t>        </w:t>
        </w:r>
        <w:r w:rsidRPr="00625FEA">
          <w:rPr>
            <w:rFonts w:ascii="Consolas" w:hAnsi="Consolas"/>
            <w:color w:val="0000FF"/>
            <w:sz w:val="18"/>
            <w:szCs w:val="18"/>
            <w:lang w:val="en-US"/>
            <w:rPrChange w:id="7666" w:author="Manuel Hergenröder" w:date="2020-07-16T16:26:00Z">
              <w:rPr>
                <w:rFonts w:ascii="Consolas" w:hAnsi="Consolas"/>
                <w:color w:val="0000FF"/>
              </w:rPr>
            </w:rPrChange>
          </w:rPr>
          <w:t>int</w:t>
        </w:r>
        <w:r w:rsidRPr="00625FEA">
          <w:rPr>
            <w:rFonts w:ascii="Consolas" w:hAnsi="Consolas"/>
            <w:color w:val="000000"/>
            <w:sz w:val="18"/>
            <w:szCs w:val="18"/>
            <w:lang w:val="en-US"/>
            <w:rPrChange w:id="7667" w:author="Manuel Hergenröder" w:date="2020-07-16T16:26:00Z">
              <w:rPr>
                <w:rFonts w:ascii="Consolas" w:hAnsi="Consolas"/>
                <w:color w:val="000000"/>
              </w:rPr>
            </w:rPrChange>
          </w:rPr>
          <w:t> </w:t>
        </w:r>
        <w:r w:rsidRPr="00625FEA">
          <w:rPr>
            <w:rFonts w:ascii="Consolas" w:hAnsi="Consolas"/>
            <w:color w:val="1F377F"/>
            <w:sz w:val="18"/>
            <w:szCs w:val="18"/>
            <w:lang w:val="en-US"/>
            <w:rPrChange w:id="7668" w:author="Manuel Hergenröder" w:date="2020-07-16T16:26:00Z">
              <w:rPr>
                <w:rFonts w:ascii="Consolas" w:hAnsi="Consolas"/>
                <w:color w:val="1F377F"/>
              </w:rPr>
            </w:rPrChange>
          </w:rPr>
          <w:t>n</w:t>
        </w:r>
        <w:r w:rsidRPr="00625FEA">
          <w:rPr>
            <w:rFonts w:ascii="Consolas" w:hAnsi="Consolas"/>
            <w:color w:val="000000"/>
            <w:sz w:val="18"/>
            <w:szCs w:val="18"/>
            <w:lang w:val="en-US"/>
            <w:rPrChange w:id="7669" w:author="Manuel Hergenröder" w:date="2020-07-16T16:26:00Z">
              <w:rPr>
                <w:rFonts w:ascii="Consolas" w:hAnsi="Consolas"/>
                <w:color w:val="000000"/>
              </w:rPr>
            </w:rPrChange>
          </w:rPr>
          <w:t> = </w:t>
        </w:r>
        <w:r w:rsidRPr="00625FEA">
          <w:rPr>
            <w:rFonts w:ascii="Consolas" w:hAnsi="Consolas"/>
            <w:color w:val="1F377F"/>
            <w:sz w:val="18"/>
            <w:szCs w:val="18"/>
            <w:lang w:val="en-US"/>
            <w:rPrChange w:id="7670" w:author="Manuel Hergenröder" w:date="2020-07-16T16:26:00Z">
              <w:rPr>
                <w:rFonts w:ascii="Consolas" w:hAnsi="Consolas"/>
                <w:color w:val="1F377F"/>
              </w:rPr>
            </w:rPrChange>
          </w:rPr>
          <w:t>magnitudes</w:t>
        </w:r>
        <w:r w:rsidRPr="00625FEA">
          <w:rPr>
            <w:rFonts w:ascii="Consolas" w:hAnsi="Consolas"/>
            <w:color w:val="000000"/>
            <w:sz w:val="18"/>
            <w:szCs w:val="18"/>
            <w:lang w:val="en-US"/>
            <w:rPrChange w:id="7671" w:author="Manuel Hergenröder" w:date="2020-07-16T16:26:00Z">
              <w:rPr>
                <w:rFonts w:ascii="Consolas" w:hAnsi="Consolas"/>
                <w:color w:val="000000"/>
              </w:rPr>
            </w:rPrChange>
          </w:rPr>
          <w:t>.Length;</w:t>
        </w:r>
      </w:ins>
    </w:p>
    <w:p w14:paraId="5B707218" w14:textId="77777777" w:rsidR="008F67FA" w:rsidRPr="00625FEA" w:rsidRDefault="008F67FA" w:rsidP="008F67FA">
      <w:pPr>
        <w:pStyle w:val="HTMLPreformatted"/>
        <w:shd w:val="clear" w:color="auto" w:fill="FFFFFF"/>
        <w:rPr>
          <w:ins w:id="7672" w:author="Manuel Hergenröder" w:date="2020-07-16T16:22:00Z"/>
          <w:rFonts w:ascii="Consolas" w:hAnsi="Consolas"/>
          <w:color w:val="000000"/>
          <w:sz w:val="18"/>
          <w:szCs w:val="18"/>
          <w:lang w:val="en-US"/>
          <w:rPrChange w:id="7673" w:author="Manuel Hergenröder" w:date="2020-07-16T16:26:00Z">
            <w:rPr>
              <w:ins w:id="7674" w:author="Manuel Hergenröder" w:date="2020-07-16T16:22:00Z"/>
              <w:rFonts w:ascii="Consolas" w:hAnsi="Consolas"/>
              <w:color w:val="000000"/>
            </w:rPr>
          </w:rPrChange>
        </w:rPr>
      </w:pPr>
      <w:ins w:id="7675" w:author="Manuel Hergenröder" w:date="2020-07-16T16:22:00Z">
        <w:r w:rsidRPr="00625FEA">
          <w:rPr>
            <w:rFonts w:ascii="Consolas" w:hAnsi="Consolas"/>
            <w:color w:val="000000"/>
            <w:sz w:val="18"/>
            <w:szCs w:val="18"/>
            <w:lang w:val="en-US"/>
            <w:rPrChange w:id="7676" w:author="Manuel Hergenröder" w:date="2020-07-16T16:26:00Z">
              <w:rPr>
                <w:rFonts w:ascii="Consolas" w:hAnsi="Consolas"/>
                <w:color w:val="000000"/>
              </w:rPr>
            </w:rPrChange>
          </w:rPr>
          <w:t>        </w:t>
        </w:r>
        <w:r w:rsidRPr="00625FEA">
          <w:rPr>
            <w:rFonts w:ascii="Consolas" w:hAnsi="Consolas"/>
            <w:color w:val="0000FF"/>
            <w:sz w:val="18"/>
            <w:szCs w:val="18"/>
            <w:lang w:val="en-US"/>
            <w:rPrChange w:id="7677"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678" w:author="Manuel Hergenröder" w:date="2020-07-16T16:26:00Z">
              <w:rPr>
                <w:rFonts w:ascii="Consolas" w:hAnsi="Consolas"/>
                <w:color w:val="000000"/>
              </w:rPr>
            </w:rPrChange>
          </w:rPr>
          <w:t>[] </w:t>
        </w:r>
        <w:r w:rsidRPr="00625FEA">
          <w:rPr>
            <w:rFonts w:ascii="Consolas" w:hAnsi="Consolas"/>
            <w:color w:val="1F377F"/>
            <w:sz w:val="18"/>
            <w:szCs w:val="18"/>
            <w:lang w:val="en-US"/>
            <w:rPrChange w:id="7679" w:author="Manuel Hergenröder" w:date="2020-07-16T16:26:00Z">
              <w:rPr>
                <w:rFonts w:ascii="Consolas" w:hAnsi="Consolas"/>
                <w:color w:val="1F377F"/>
              </w:rPr>
            </w:rPrChange>
          </w:rPr>
          <w:t>fftData</w:t>
        </w:r>
        <w:r w:rsidRPr="00625FEA">
          <w:rPr>
            <w:rFonts w:ascii="Consolas" w:hAnsi="Consolas"/>
            <w:color w:val="000000"/>
            <w:sz w:val="18"/>
            <w:szCs w:val="18"/>
            <w:lang w:val="en-US"/>
            <w:rPrChange w:id="7680" w:author="Manuel Hergenröder" w:date="2020-07-16T16:26:00Z">
              <w:rPr>
                <w:rFonts w:ascii="Consolas" w:hAnsi="Consolas"/>
                <w:color w:val="000000"/>
              </w:rPr>
            </w:rPrChange>
          </w:rPr>
          <w:t> = </w:t>
        </w:r>
        <w:r w:rsidRPr="00625FEA">
          <w:rPr>
            <w:rFonts w:ascii="Consolas" w:hAnsi="Consolas"/>
            <w:color w:val="0000FF"/>
            <w:sz w:val="18"/>
            <w:szCs w:val="18"/>
            <w:lang w:val="en-US"/>
            <w:rPrChange w:id="7681" w:author="Manuel Hergenröder" w:date="2020-07-16T16:26:00Z">
              <w:rPr>
                <w:rFonts w:ascii="Consolas" w:hAnsi="Consolas"/>
                <w:color w:val="0000FF"/>
              </w:rPr>
            </w:rPrChange>
          </w:rPr>
          <w:t>new</w:t>
        </w:r>
        <w:r w:rsidRPr="00625FEA">
          <w:rPr>
            <w:rFonts w:ascii="Consolas" w:hAnsi="Consolas"/>
            <w:color w:val="000000"/>
            <w:sz w:val="18"/>
            <w:szCs w:val="18"/>
            <w:lang w:val="en-US"/>
            <w:rPrChange w:id="7682" w:author="Manuel Hergenröder" w:date="2020-07-16T16:26:00Z">
              <w:rPr>
                <w:rFonts w:ascii="Consolas" w:hAnsi="Consolas"/>
                <w:color w:val="000000"/>
              </w:rPr>
            </w:rPrChange>
          </w:rPr>
          <w:t> </w:t>
        </w:r>
        <w:r w:rsidRPr="00625FEA">
          <w:rPr>
            <w:rFonts w:ascii="Consolas" w:hAnsi="Consolas"/>
            <w:color w:val="0000FF"/>
            <w:sz w:val="18"/>
            <w:szCs w:val="18"/>
            <w:lang w:val="en-US"/>
            <w:rPrChange w:id="7683"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684" w:author="Manuel Hergenröder" w:date="2020-07-16T16:26:00Z">
              <w:rPr>
                <w:rFonts w:ascii="Consolas" w:hAnsi="Consolas"/>
                <w:color w:val="000000"/>
              </w:rPr>
            </w:rPrChange>
          </w:rPr>
          <w:t>[</w:t>
        </w:r>
        <w:r w:rsidRPr="00625FEA">
          <w:rPr>
            <w:rFonts w:ascii="Consolas" w:hAnsi="Consolas"/>
            <w:color w:val="1F377F"/>
            <w:sz w:val="18"/>
            <w:szCs w:val="18"/>
            <w:lang w:val="en-US"/>
            <w:rPrChange w:id="7685" w:author="Manuel Hergenröder" w:date="2020-07-16T16:26:00Z">
              <w:rPr>
                <w:rFonts w:ascii="Consolas" w:hAnsi="Consolas"/>
                <w:color w:val="1F377F"/>
              </w:rPr>
            </w:rPrChange>
          </w:rPr>
          <w:t>n</w:t>
        </w:r>
        <w:r w:rsidRPr="00625FEA">
          <w:rPr>
            <w:rFonts w:ascii="Consolas" w:hAnsi="Consolas"/>
            <w:color w:val="000000"/>
            <w:sz w:val="18"/>
            <w:szCs w:val="18"/>
            <w:lang w:val="en-US"/>
            <w:rPrChange w:id="7686" w:author="Manuel Hergenröder" w:date="2020-07-16T16:26:00Z">
              <w:rPr>
                <w:rFonts w:ascii="Consolas" w:hAnsi="Consolas"/>
                <w:color w:val="000000"/>
              </w:rPr>
            </w:rPrChange>
          </w:rPr>
          <w:t> * 2];</w:t>
        </w:r>
      </w:ins>
    </w:p>
    <w:p w14:paraId="03D5DE0F" w14:textId="77777777" w:rsidR="008F67FA" w:rsidRPr="00625FEA" w:rsidRDefault="008F67FA" w:rsidP="008F67FA">
      <w:pPr>
        <w:pStyle w:val="HTMLPreformatted"/>
        <w:shd w:val="clear" w:color="auto" w:fill="FFFFFF"/>
        <w:rPr>
          <w:ins w:id="7687" w:author="Manuel Hergenröder" w:date="2020-07-16T16:22:00Z"/>
          <w:rFonts w:ascii="Consolas" w:hAnsi="Consolas"/>
          <w:color w:val="000000"/>
          <w:sz w:val="18"/>
          <w:szCs w:val="18"/>
          <w:lang w:val="en-US"/>
          <w:rPrChange w:id="7688" w:author="Manuel Hergenröder" w:date="2020-07-16T16:26:00Z">
            <w:rPr>
              <w:ins w:id="7689" w:author="Manuel Hergenröder" w:date="2020-07-16T16:22:00Z"/>
              <w:rFonts w:ascii="Consolas" w:hAnsi="Consolas"/>
              <w:color w:val="000000"/>
            </w:rPr>
          </w:rPrChange>
        </w:rPr>
      </w:pPr>
      <w:ins w:id="7690" w:author="Manuel Hergenröder" w:date="2020-07-16T16:22:00Z">
        <w:r w:rsidRPr="00625FEA">
          <w:rPr>
            <w:rFonts w:ascii="Consolas" w:hAnsi="Consolas"/>
            <w:color w:val="000000"/>
            <w:sz w:val="18"/>
            <w:szCs w:val="18"/>
            <w:lang w:val="en-US"/>
            <w:rPrChange w:id="7691" w:author="Manuel Hergenröder" w:date="2020-07-16T16:26:00Z">
              <w:rPr>
                <w:rFonts w:ascii="Consolas" w:hAnsi="Consolas"/>
                <w:color w:val="000000"/>
              </w:rPr>
            </w:rPrChange>
          </w:rPr>
          <w:t xml:space="preserve"> </w:t>
        </w:r>
      </w:ins>
    </w:p>
    <w:p w14:paraId="3EB4A909" w14:textId="77777777" w:rsidR="008F67FA" w:rsidRPr="00625FEA" w:rsidRDefault="008F67FA" w:rsidP="008F67FA">
      <w:pPr>
        <w:pStyle w:val="HTMLPreformatted"/>
        <w:shd w:val="clear" w:color="auto" w:fill="FFFFFF"/>
        <w:rPr>
          <w:ins w:id="7692" w:author="Manuel Hergenröder" w:date="2020-07-16T16:22:00Z"/>
          <w:rFonts w:ascii="Consolas" w:hAnsi="Consolas"/>
          <w:color w:val="000000"/>
          <w:sz w:val="18"/>
          <w:szCs w:val="18"/>
          <w:lang w:val="en-US"/>
          <w:rPrChange w:id="7693" w:author="Manuel Hergenröder" w:date="2020-07-16T16:26:00Z">
            <w:rPr>
              <w:ins w:id="7694" w:author="Manuel Hergenröder" w:date="2020-07-16T16:22:00Z"/>
              <w:rFonts w:ascii="Consolas" w:hAnsi="Consolas"/>
              <w:color w:val="000000"/>
            </w:rPr>
          </w:rPrChange>
        </w:rPr>
      </w:pPr>
      <w:ins w:id="7695" w:author="Manuel Hergenröder" w:date="2020-07-16T16:22:00Z">
        <w:r w:rsidRPr="00625FEA">
          <w:rPr>
            <w:rFonts w:ascii="Consolas" w:hAnsi="Consolas"/>
            <w:color w:val="000000"/>
            <w:sz w:val="18"/>
            <w:szCs w:val="18"/>
            <w:lang w:val="en-US"/>
            <w:rPrChange w:id="7696" w:author="Manuel Hergenröder" w:date="2020-07-16T16:26:00Z">
              <w:rPr>
                <w:rFonts w:ascii="Consolas" w:hAnsi="Consolas"/>
                <w:color w:val="000000"/>
              </w:rPr>
            </w:rPrChange>
          </w:rPr>
          <w:t>        </w:t>
        </w:r>
        <w:r w:rsidRPr="00625FEA">
          <w:rPr>
            <w:rFonts w:ascii="Consolas" w:hAnsi="Consolas"/>
            <w:color w:val="8F08C4"/>
            <w:sz w:val="18"/>
            <w:szCs w:val="18"/>
            <w:lang w:val="en-US"/>
            <w:rPrChange w:id="7697" w:author="Manuel Hergenröder" w:date="2020-07-16T16:26:00Z">
              <w:rPr>
                <w:rFonts w:ascii="Consolas" w:hAnsi="Consolas"/>
                <w:color w:val="8F08C4"/>
              </w:rPr>
            </w:rPrChange>
          </w:rPr>
          <w:t>for</w:t>
        </w:r>
        <w:r w:rsidRPr="00625FEA">
          <w:rPr>
            <w:rFonts w:ascii="Consolas" w:hAnsi="Consolas"/>
            <w:color w:val="000000"/>
            <w:sz w:val="18"/>
            <w:szCs w:val="18"/>
            <w:lang w:val="en-US"/>
            <w:rPrChange w:id="7698" w:author="Manuel Hergenröder" w:date="2020-07-16T16:26:00Z">
              <w:rPr>
                <w:rFonts w:ascii="Consolas" w:hAnsi="Consolas"/>
                <w:color w:val="000000"/>
              </w:rPr>
            </w:rPrChange>
          </w:rPr>
          <w:t> (</w:t>
        </w:r>
        <w:r w:rsidRPr="00625FEA">
          <w:rPr>
            <w:rFonts w:ascii="Consolas" w:hAnsi="Consolas"/>
            <w:color w:val="0000FF"/>
            <w:sz w:val="18"/>
            <w:szCs w:val="18"/>
            <w:lang w:val="en-US"/>
            <w:rPrChange w:id="7699" w:author="Manuel Hergenröder" w:date="2020-07-16T16:26:00Z">
              <w:rPr>
                <w:rFonts w:ascii="Consolas" w:hAnsi="Consolas"/>
                <w:color w:val="0000FF"/>
              </w:rPr>
            </w:rPrChange>
          </w:rPr>
          <w:t>int</w:t>
        </w:r>
        <w:r w:rsidRPr="00625FEA">
          <w:rPr>
            <w:rFonts w:ascii="Consolas" w:hAnsi="Consolas"/>
            <w:color w:val="000000"/>
            <w:sz w:val="18"/>
            <w:szCs w:val="18"/>
            <w:lang w:val="en-US"/>
            <w:rPrChange w:id="7700" w:author="Manuel Hergenröder" w:date="2020-07-16T16:26:00Z">
              <w:rPr>
                <w:rFonts w:ascii="Consolas" w:hAnsi="Consolas"/>
                <w:color w:val="000000"/>
              </w:rPr>
            </w:rPrChange>
          </w:rPr>
          <w:t> </w:t>
        </w:r>
        <w:r w:rsidRPr="00625FEA">
          <w:rPr>
            <w:rFonts w:ascii="Consolas" w:hAnsi="Consolas"/>
            <w:color w:val="1F377F"/>
            <w:sz w:val="18"/>
            <w:szCs w:val="18"/>
            <w:lang w:val="en-US"/>
            <w:rPrChange w:id="7701" w:author="Manuel Hergenröder" w:date="2020-07-16T16:26:00Z">
              <w:rPr>
                <w:rFonts w:ascii="Consolas" w:hAnsi="Consolas"/>
                <w:color w:val="1F377F"/>
              </w:rPr>
            </w:rPrChange>
          </w:rPr>
          <w:t>i</w:t>
        </w:r>
        <w:r w:rsidRPr="00625FEA">
          <w:rPr>
            <w:rFonts w:ascii="Consolas" w:hAnsi="Consolas"/>
            <w:color w:val="000000"/>
            <w:sz w:val="18"/>
            <w:szCs w:val="18"/>
            <w:lang w:val="en-US"/>
            <w:rPrChange w:id="7702" w:author="Manuel Hergenröder" w:date="2020-07-16T16:26:00Z">
              <w:rPr>
                <w:rFonts w:ascii="Consolas" w:hAnsi="Consolas"/>
                <w:color w:val="000000"/>
              </w:rPr>
            </w:rPrChange>
          </w:rPr>
          <w:t> = 0; </w:t>
        </w:r>
        <w:r w:rsidRPr="00625FEA">
          <w:rPr>
            <w:rFonts w:ascii="Consolas" w:hAnsi="Consolas"/>
            <w:color w:val="1F377F"/>
            <w:sz w:val="18"/>
            <w:szCs w:val="18"/>
            <w:lang w:val="en-US"/>
            <w:rPrChange w:id="7703" w:author="Manuel Hergenröder" w:date="2020-07-16T16:26:00Z">
              <w:rPr>
                <w:rFonts w:ascii="Consolas" w:hAnsi="Consolas"/>
                <w:color w:val="1F377F"/>
              </w:rPr>
            </w:rPrChange>
          </w:rPr>
          <w:t>i</w:t>
        </w:r>
        <w:r w:rsidRPr="00625FEA">
          <w:rPr>
            <w:rFonts w:ascii="Consolas" w:hAnsi="Consolas"/>
            <w:color w:val="000000"/>
            <w:sz w:val="18"/>
            <w:szCs w:val="18"/>
            <w:lang w:val="en-US"/>
            <w:rPrChange w:id="7704" w:author="Manuel Hergenröder" w:date="2020-07-16T16:26:00Z">
              <w:rPr>
                <w:rFonts w:ascii="Consolas" w:hAnsi="Consolas"/>
                <w:color w:val="000000"/>
              </w:rPr>
            </w:rPrChange>
          </w:rPr>
          <w:t> &lt; </w:t>
        </w:r>
        <w:r w:rsidRPr="00625FEA">
          <w:rPr>
            <w:rFonts w:ascii="Consolas" w:hAnsi="Consolas"/>
            <w:color w:val="1F377F"/>
            <w:sz w:val="18"/>
            <w:szCs w:val="18"/>
            <w:lang w:val="en-US"/>
            <w:rPrChange w:id="7705" w:author="Manuel Hergenröder" w:date="2020-07-16T16:26:00Z">
              <w:rPr>
                <w:rFonts w:ascii="Consolas" w:hAnsi="Consolas"/>
                <w:color w:val="1F377F"/>
              </w:rPr>
            </w:rPrChange>
          </w:rPr>
          <w:t>n</w:t>
        </w:r>
        <w:r w:rsidRPr="00625FEA">
          <w:rPr>
            <w:rFonts w:ascii="Consolas" w:hAnsi="Consolas"/>
            <w:color w:val="000000"/>
            <w:sz w:val="18"/>
            <w:szCs w:val="18"/>
            <w:lang w:val="en-US"/>
            <w:rPrChange w:id="7706" w:author="Manuel Hergenröder" w:date="2020-07-16T16:26:00Z">
              <w:rPr>
                <w:rFonts w:ascii="Consolas" w:hAnsi="Consolas"/>
                <w:color w:val="000000"/>
              </w:rPr>
            </w:rPrChange>
          </w:rPr>
          <w:t>; </w:t>
        </w:r>
        <w:r w:rsidRPr="00625FEA">
          <w:rPr>
            <w:rFonts w:ascii="Consolas" w:hAnsi="Consolas"/>
            <w:color w:val="1F377F"/>
            <w:sz w:val="18"/>
            <w:szCs w:val="18"/>
            <w:lang w:val="en-US"/>
            <w:rPrChange w:id="7707" w:author="Manuel Hergenröder" w:date="2020-07-16T16:26:00Z">
              <w:rPr>
                <w:rFonts w:ascii="Consolas" w:hAnsi="Consolas"/>
                <w:color w:val="1F377F"/>
              </w:rPr>
            </w:rPrChange>
          </w:rPr>
          <w:t>i</w:t>
        </w:r>
        <w:r w:rsidRPr="00625FEA">
          <w:rPr>
            <w:rFonts w:ascii="Consolas" w:hAnsi="Consolas"/>
            <w:color w:val="000000"/>
            <w:sz w:val="18"/>
            <w:szCs w:val="18"/>
            <w:lang w:val="en-US"/>
            <w:rPrChange w:id="7708" w:author="Manuel Hergenröder" w:date="2020-07-16T16:26:00Z">
              <w:rPr>
                <w:rFonts w:ascii="Consolas" w:hAnsi="Consolas"/>
                <w:color w:val="000000"/>
              </w:rPr>
            </w:rPrChange>
          </w:rPr>
          <w:t>++)</w:t>
        </w:r>
      </w:ins>
    </w:p>
    <w:p w14:paraId="33C591F7" w14:textId="77777777" w:rsidR="008F67FA" w:rsidRPr="00625FEA" w:rsidRDefault="008F67FA" w:rsidP="008F67FA">
      <w:pPr>
        <w:pStyle w:val="HTMLPreformatted"/>
        <w:shd w:val="clear" w:color="auto" w:fill="FFFFFF"/>
        <w:rPr>
          <w:ins w:id="7709" w:author="Manuel Hergenröder" w:date="2020-07-16T16:22:00Z"/>
          <w:rFonts w:ascii="Consolas" w:hAnsi="Consolas"/>
          <w:color w:val="000000"/>
          <w:sz w:val="18"/>
          <w:szCs w:val="18"/>
          <w:lang w:val="en-US"/>
          <w:rPrChange w:id="7710" w:author="Manuel Hergenröder" w:date="2020-07-16T16:26:00Z">
            <w:rPr>
              <w:ins w:id="7711" w:author="Manuel Hergenröder" w:date="2020-07-16T16:22:00Z"/>
              <w:rFonts w:ascii="Consolas" w:hAnsi="Consolas"/>
              <w:color w:val="000000"/>
            </w:rPr>
          </w:rPrChange>
        </w:rPr>
      </w:pPr>
      <w:ins w:id="7712" w:author="Manuel Hergenröder" w:date="2020-07-16T16:22:00Z">
        <w:r w:rsidRPr="00625FEA">
          <w:rPr>
            <w:rFonts w:ascii="Consolas" w:hAnsi="Consolas"/>
            <w:color w:val="000000"/>
            <w:sz w:val="18"/>
            <w:szCs w:val="18"/>
            <w:lang w:val="en-US"/>
            <w:rPrChange w:id="7713" w:author="Manuel Hergenröder" w:date="2020-07-16T16:26:00Z">
              <w:rPr>
                <w:rFonts w:ascii="Consolas" w:hAnsi="Consolas"/>
                <w:color w:val="000000"/>
              </w:rPr>
            </w:rPrChange>
          </w:rPr>
          <w:t>        {</w:t>
        </w:r>
      </w:ins>
    </w:p>
    <w:p w14:paraId="3D7D8673" w14:textId="77777777" w:rsidR="008F67FA" w:rsidRPr="00625FEA" w:rsidRDefault="008F67FA" w:rsidP="008F67FA">
      <w:pPr>
        <w:pStyle w:val="HTMLPreformatted"/>
        <w:shd w:val="clear" w:color="auto" w:fill="FFFFFF"/>
        <w:rPr>
          <w:ins w:id="7714" w:author="Manuel Hergenröder" w:date="2020-07-16T16:22:00Z"/>
          <w:rFonts w:ascii="Consolas" w:hAnsi="Consolas"/>
          <w:color w:val="000000"/>
          <w:sz w:val="18"/>
          <w:szCs w:val="18"/>
          <w:lang w:val="en-US"/>
          <w:rPrChange w:id="7715" w:author="Manuel Hergenröder" w:date="2020-07-16T16:26:00Z">
            <w:rPr>
              <w:ins w:id="7716" w:author="Manuel Hergenröder" w:date="2020-07-16T16:22:00Z"/>
              <w:rFonts w:ascii="Consolas" w:hAnsi="Consolas"/>
              <w:color w:val="000000"/>
            </w:rPr>
          </w:rPrChange>
        </w:rPr>
      </w:pPr>
      <w:ins w:id="7717" w:author="Manuel Hergenröder" w:date="2020-07-16T16:22:00Z">
        <w:r w:rsidRPr="00625FEA">
          <w:rPr>
            <w:rFonts w:ascii="Consolas" w:hAnsi="Consolas"/>
            <w:color w:val="000000"/>
            <w:sz w:val="18"/>
            <w:szCs w:val="18"/>
            <w:lang w:val="en-US"/>
            <w:rPrChange w:id="7718" w:author="Manuel Hergenröder" w:date="2020-07-16T16:26:00Z">
              <w:rPr>
                <w:rFonts w:ascii="Consolas" w:hAnsi="Consolas"/>
                <w:color w:val="000000"/>
              </w:rPr>
            </w:rPrChange>
          </w:rPr>
          <w:t>            </w:t>
        </w:r>
        <w:r w:rsidRPr="00625FEA">
          <w:rPr>
            <w:rFonts w:ascii="Consolas" w:hAnsi="Consolas"/>
            <w:color w:val="1F377F"/>
            <w:sz w:val="18"/>
            <w:szCs w:val="18"/>
            <w:lang w:val="en-US"/>
            <w:rPrChange w:id="7719" w:author="Manuel Hergenröder" w:date="2020-07-16T16:26:00Z">
              <w:rPr>
                <w:rFonts w:ascii="Consolas" w:hAnsi="Consolas"/>
                <w:color w:val="1F377F"/>
              </w:rPr>
            </w:rPrChange>
          </w:rPr>
          <w:t>fftData</w:t>
        </w:r>
        <w:r w:rsidRPr="00625FEA">
          <w:rPr>
            <w:rFonts w:ascii="Consolas" w:hAnsi="Consolas"/>
            <w:color w:val="000000"/>
            <w:sz w:val="18"/>
            <w:szCs w:val="18"/>
            <w:lang w:val="en-US"/>
            <w:rPrChange w:id="7720" w:author="Manuel Hergenröder" w:date="2020-07-16T16:26:00Z">
              <w:rPr>
                <w:rFonts w:ascii="Consolas" w:hAnsi="Consolas"/>
                <w:color w:val="000000"/>
              </w:rPr>
            </w:rPrChange>
          </w:rPr>
          <w:t>[</w:t>
        </w:r>
        <w:r w:rsidRPr="00625FEA">
          <w:rPr>
            <w:rFonts w:ascii="Consolas" w:hAnsi="Consolas"/>
            <w:color w:val="1F377F"/>
            <w:sz w:val="18"/>
            <w:szCs w:val="18"/>
            <w:lang w:val="en-US"/>
            <w:rPrChange w:id="7721" w:author="Manuel Hergenröder" w:date="2020-07-16T16:26:00Z">
              <w:rPr>
                <w:rFonts w:ascii="Consolas" w:hAnsi="Consolas"/>
                <w:color w:val="1F377F"/>
              </w:rPr>
            </w:rPrChange>
          </w:rPr>
          <w:t>i</w:t>
        </w:r>
        <w:r w:rsidRPr="00625FEA">
          <w:rPr>
            <w:rFonts w:ascii="Consolas" w:hAnsi="Consolas"/>
            <w:color w:val="000000"/>
            <w:sz w:val="18"/>
            <w:szCs w:val="18"/>
            <w:lang w:val="en-US"/>
            <w:rPrChange w:id="7722" w:author="Manuel Hergenröder" w:date="2020-07-16T16:26:00Z">
              <w:rPr>
                <w:rFonts w:ascii="Consolas" w:hAnsi="Consolas"/>
                <w:color w:val="000000"/>
              </w:rPr>
            </w:rPrChange>
          </w:rPr>
          <w:t> * 2] = </w:t>
        </w:r>
        <w:r w:rsidRPr="00625FEA">
          <w:rPr>
            <w:rFonts w:ascii="Consolas" w:hAnsi="Consolas"/>
            <w:color w:val="1F377F"/>
            <w:sz w:val="18"/>
            <w:szCs w:val="18"/>
            <w:lang w:val="en-US"/>
            <w:rPrChange w:id="7723" w:author="Manuel Hergenröder" w:date="2020-07-16T16:26:00Z">
              <w:rPr>
                <w:rFonts w:ascii="Consolas" w:hAnsi="Consolas"/>
                <w:color w:val="1F377F"/>
              </w:rPr>
            </w:rPrChange>
          </w:rPr>
          <w:t>magnitudes</w:t>
        </w:r>
        <w:r w:rsidRPr="00625FEA">
          <w:rPr>
            <w:rFonts w:ascii="Consolas" w:hAnsi="Consolas"/>
            <w:color w:val="000000"/>
            <w:sz w:val="18"/>
            <w:szCs w:val="18"/>
            <w:lang w:val="en-US"/>
            <w:rPrChange w:id="7724" w:author="Manuel Hergenröder" w:date="2020-07-16T16:26:00Z">
              <w:rPr>
                <w:rFonts w:ascii="Consolas" w:hAnsi="Consolas"/>
                <w:color w:val="000000"/>
              </w:rPr>
            </w:rPrChange>
          </w:rPr>
          <w:t>[</w:t>
        </w:r>
        <w:r w:rsidRPr="00625FEA">
          <w:rPr>
            <w:rFonts w:ascii="Consolas" w:hAnsi="Consolas"/>
            <w:color w:val="1F377F"/>
            <w:sz w:val="18"/>
            <w:szCs w:val="18"/>
            <w:lang w:val="en-US"/>
            <w:rPrChange w:id="7725" w:author="Manuel Hergenröder" w:date="2020-07-16T16:26:00Z">
              <w:rPr>
                <w:rFonts w:ascii="Consolas" w:hAnsi="Consolas"/>
                <w:color w:val="1F377F"/>
              </w:rPr>
            </w:rPrChange>
          </w:rPr>
          <w:t>i</w:t>
        </w:r>
        <w:r w:rsidRPr="00625FEA">
          <w:rPr>
            <w:rFonts w:ascii="Consolas" w:hAnsi="Consolas"/>
            <w:color w:val="000000"/>
            <w:sz w:val="18"/>
            <w:szCs w:val="18"/>
            <w:lang w:val="en-US"/>
            <w:rPrChange w:id="7726" w:author="Manuel Hergenröder" w:date="2020-07-16T16:26:00Z">
              <w:rPr>
                <w:rFonts w:ascii="Consolas" w:hAnsi="Consolas"/>
                <w:color w:val="000000"/>
              </w:rPr>
            </w:rPrChange>
          </w:rPr>
          <w:t>] * System.</w:t>
        </w:r>
        <w:r w:rsidRPr="00625FEA">
          <w:rPr>
            <w:rFonts w:ascii="Consolas" w:hAnsi="Consolas"/>
            <w:color w:val="2B91AF"/>
            <w:sz w:val="18"/>
            <w:szCs w:val="18"/>
            <w:lang w:val="en-US"/>
            <w:rPrChange w:id="7727" w:author="Manuel Hergenröder" w:date="2020-07-16T16:26:00Z">
              <w:rPr>
                <w:rFonts w:ascii="Consolas" w:hAnsi="Consolas"/>
                <w:color w:val="2B91AF"/>
              </w:rPr>
            </w:rPrChange>
          </w:rPr>
          <w:t>Math</w:t>
        </w:r>
        <w:r w:rsidRPr="00625FEA">
          <w:rPr>
            <w:rFonts w:ascii="Consolas" w:hAnsi="Consolas"/>
            <w:color w:val="000000"/>
            <w:sz w:val="18"/>
            <w:szCs w:val="18"/>
            <w:lang w:val="en-US"/>
            <w:rPrChange w:id="7728" w:author="Manuel Hergenröder" w:date="2020-07-16T16:26:00Z">
              <w:rPr>
                <w:rFonts w:ascii="Consolas" w:hAnsi="Consolas"/>
                <w:color w:val="000000"/>
              </w:rPr>
            </w:rPrChange>
          </w:rPr>
          <w:t>.</w:t>
        </w:r>
        <w:r w:rsidRPr="00625FEA">
          <w:rPr>
            <w:rFonts w:ascii="Consolas" w:hAnsi="Consolas"/>
            <w:color w:val="74531F"/>
            <w:sz w:val="18"/>
            <w:szCs w:val="18"/>
            <w:lang w:val="en-US"/>
            <w:rPrChange w:id="7729" w:author="Manuel Hergenröder" w:date="2020-07-16T16:26:00Z">
              <w:rPr>
                <w:rFonts w:ascii="Consolas" w:hAnsi="Consolas"/>
                <w:color w:val="74531F"/>
              </w:rPr>
            </w:rPrChange>
          </w:rPr>
          <w:t>Cos</w:t>
        </w:r>
        <w:r w:rsidRPr="00625FEA">
          <w:rPr>
            <w:rFonts w:ascii="Consolas" w:hAnsi="Consolas"/>
            <w:color w:val="000000"/>
            <w:sz w:val="18"/>
            <w:szCs w:val="18"/>
            <w:lang w:val="en-US"/>
            <w:rPrChange w:id="7730" w:author="Manuel Hergenröder" w:date="2020-07-16T16:26:00Z">
              <w:rPr>
                <w:rFonts w:ascii="Consolas" w:hAnsi="Consolas"/>
                <w:color w:val="000000"/>
              </w:rPr>
            </w:rPrChange>
          </w:rPr>
          <w:t>(</w:t>
        </w:r>
        <w:r w:rsidRPr="00625FEA">
          <w:rPr>
            <w:rFonts w:ascii="Consolas" w:hAnsi="Consolas"/>
            <w:color w:val="1F377F"/>
            <w:sz w:val="18"/>
            <w:szCs w:val="18"/>
            <w:lang w:val="en-US"/>
            <w:rPrChange w:id="7731" w:author="Manuel Hergenröder" w:date="2020-07-16T16:26:00Z">
              <w:rPr>
                <w:rFonts w:ascii="Consolas" w:hAnsi="Consolas"/>
                <w:color w:val="1F377F"/>
              </w:rPr>
            </w:rPrChange>
          </w:rPr>
          <w:t>phases</w:t>
        </w:r>
        <w:r w:rsidRPr="00625FEA">
          <w:rPr>
            <w:rFonts w:ascii="Consolas" w:hAnsi="Consolas"/>
            <w:color w:val="000000"/>
            <w:sz w:val="18"/>
            <w:szCs w:val="18"/>
            <w:lang w:val="en-US"/>
            <w:rPrChange w:id="7732" w:author="Manuel Hergenröder" w:date="2020-07-16T16:26:00Z">
              <w:rPr>
                <w:rFonts w:ascii="Consolas" w:hAnsi="Consolas"/>
                <w:color w:val="000000"/>
              </w:rPr>
            </w:rPrChange>
          </w:rPr>
          <w:t>[</w:t>
        </w:r>
        <w:r w:rsidRPr="00625FEA">
          <w:rPr>
            <w:rFonts w:ascii="Consolas" w:hAnsi="Consolas"/>
            <w:color w:val="1F377F"/>
            <w:sz w:val="18"/>
            <w:szCs w:val="18"/>
            <w:lang w:val="en-US"/>
            <w:rPrChange w:id="7733" w:author="Manuel Hergenröder" w:date="2020-07-16T16:26:00Z">
              <w:rPr>
                <w:rFonts w:ascii="Consolas" w:hAnsi="Consolas"/>
                <w:color w:val="1F377F"/>
              </w:rPr>
            </w:rPrChange>
          </w:rPr>
          <w:t>i</w:t>
        </w:r>
        <w:r w:rsidRPr="00625FEA">
          <w:rPr>
            <w:rFonts w:ascii="Consolas" w:hAnsi="Consolas"/>
            <w:color w:val="000000"/>
            <w:sz w:val="18"/>
            <w:szCs w:val="18"/>
            <w:lang w:val="en-US"/>
            <w:rPrChange w:id="7734" w:author="Manuel Hergenröder" w:date="2020-07-16T16:26:00Z">
              <w:rPr>
                <w:rFonts w:ascii="Consolas" w:hAnsi="Consolas"/>
                <w:color w:val="000000"/>
              </w:rPr>
            </w:rPrChange>
          </w:rPr>
          <w:t>]); </w:t>
        </w:r>
        <w:r w:rsidRPr="00625FEA">
          <w:rPr>
            <w:rFonts w:ascii="Consolas" w:hAnsi="Consolas"/>
            <w:color w:val="008000"/>
            <w:sz w:val="18"/>
            <w:szCs w:val="18"/>
            <w:lang w:val="en-US"/>
            <w:rPrChange w:id="7735" w:author="Manuel Hergenröder" w:date="2020-07-16T16:26:00Z">
              <w:rPr>
                <w:rFonts w:ascii="Consolas" w:hAnsi="Consolas"/>
                <w:color w:val="008000"/>
              </w:rPr>
            </w:rPrChange>
          </w:rPr>
          <w:t>// real part</w:t>
        </w:r>
      </w:ins>
    </w:p>
    <w:p w14:paraId="139BBBD4" w14:textId="77777777" w:rsidR="008F67FA" w:rsidRPr="00625FEA" w:rsidRDefault="008F67FA" w:rsidP="008F67FA">
      <w:pPr>
        <w:pStyle w:val="HTMLPreformatted"/>
        <w:shd w:val="clear" w:color="auto" w:fill="FFFFFF"/>
        <w:rPr>
          <w:ins w:id="7736" w:author="Manuel Hergenröder" w:date="2020-07-16T16:22:00Z"/>
          <w:rFonts w:ascii="Consolas" w:hAnsi="Consolas"/>
          <w:color w:val="000000"/>
          <w:sz w:val="18"/>
          <w:szCs w:val="18"/>
          <w:lang w:val="en-US"/>
          <w:rPrChange w:id="7737" w:author="Manuel Hergenröder" w:date="2020-07-16T16:26:00Z">
            <w:rPr>
              <w:ins w:id="7738" w:author="Manuel Hergenröder" w:date="2020-07-16T16:22:00Z"/>
              <w:rFonts w:ascii="Consolas" w:hAnsi="Consolas"/>
              <w:color w:val="000000"/>
            </w:rPr>
          </w:rPrChange>
        </w:rPr>
      </w:pPr>
      <w:ins w:id="7739" w:author="Manuel Hergenröder" w:date="2020-07-16T16:22:00Z">
        <w:r w:rsidRPr="00625FEA">
          <w:rPr>
            <w:rFonts w:ascii="Consolas" w:hAnsi="Consolas"/>
            <w:color w:val="000000"/>
            <w:sz w:val="18"/>
            <w:szCs w:val="18"/>
            <w:lang w:val="en-US"/>
            <w:rPrChange w:id="7740" w:author="Manuel Hergenröder" w:date="2020-07-16T16:26:00Z">
              <w:rPr>
                <w:rFonts w:ascii="Consolas" w:hAnsi="Consolas"/>
                <w:color w:val="000000"/>
              </w:rPr>
            </w:rPrChange>
          </w:rPr>
          <w:t>            </w:t>
        </w:r>
        <w:r w:rsidRPr="00625FEA">
          <w:rPr>
            <w:rFonts w:ascii="Consolas" w:hAnsi="Consolas"/>
            <w:color w:val="1F377F"/>
            <w:sz w:val="18"/>
            <w:szCs w:val="18"/>
            <w:lang w:val="en-US"/>
            <w:rPrChange w:id="7741" w:author="Manuel Hergenröder" w:date="2020-07-16T16:26:00Z">
              <w:rPr>
                <w:rFonts w:ascii="Consolas" w:hAnsi="Consolas"/>
                <w:color w:val="1F377F"/>
              </w:rPr>
            </w:rPrChange>
          </w:rPr>
          <w:t>fftData</w:t>
        </w:r>
        <w:r w:rsidRPr="00625FEA">
          <w:rPr>
            <w:rFonts w:ascii="Consolas" w:hAnsi="Consolas"/>
            <w:color w:val="000000"/>
            <w:sz w:val="18"/>
            <w:szCs w:val="18"/>
            <w:lang w:val="en-US"/>
            <w:rPrChange w:id="7742" w:author="Manuel Hergenröder" w:date="2020-07-16T16:26:00Z">
              <w:rPr>
                <w:rFonts w:ascii="Consolas" w:hAnsi="Consolas"/>
                <w:color w:val="000000"/>
              </w:rPr>
            </w:rPrChange>
          </w:rPr>
          <w:t>[</w:t>
        </w:r>
        <w:r w:rsidRPr="00625FEA">
          <w:rPr>
            <w:rFonts w:ascii="Consolas" w:hAnsi="Consolas"/>
            <w:color w:val="1F377F"/>
            <w:sz w:val="18"/>
            <w:szCs w:val="18"/>
            <w:lang w:val="en-US"/>
            <w:rPrChange w:id="7743" w:author="Manuel Hergenröder" w:date="2020-07-16T16:26:00Z">
              <w:rPr>
                <w:rFonts w:ascii="Consolas" w:hAnsi="Consolas"/>
                <w:color w:val="1F377F"/>
              </w:rPr>
            </w:rPrChange>
          </w:rPr>
          <w:t>i</w:t>
        </w:r>
        <w:r w:rsidRPr="00625FEA">
          <w:rPr>
            <w:rFonts w:ascii="Consolas" w:hAnsi="Consolas"/>
            <w:color w:val="000000"/>
            <w:sz w:val="18"/>
            <w:szCs w:val="18"/>
            <w:lang w:val="en-US"/>
            <w:rPrChange w:id="7744" w:author="Manuel Hergenröder" w:date="2020-07-16T16:26:00Z">
              <w:rPr>
                <w:rFonts w:ascii="Consolas" w:hAnsi="Consolas"/>
                <w:color w:val="000000"/>
              </w:rPr>
            </w:rPrChange>
          </w:rPr>
          <w:t> * 2 + 1] = </w:t>
        </w:r>
        <w:r w:rsidRPr="00625FEA">
          <w:rPr>
            <w:rFonts w:ascii="Consolas" w:hAnsi="Consolas"/>
            <w:color w:val="1F377F"/>
            <w:sz w:val="18"/>
            <w:szCs w:val="18"/>
            <w:lang w:val="en-US"/>
            <w:rPrChange w:id="7745" w:author="Manuel Hergenröder" w:date="2020-07-16T16:26:00Z">
              <w:rPr>
                <w:rFonts w:ascii="Consolas" w:hAnsi="Consolas"/>
                <w:color w:val="1F377F"/>
              </w:rPr>
            </w:rPrChange>
          </w:rPr>
          <w:t>magnitudes</w:t>
        </w:r>
        <w:r w:rsidRPr="00625FEA">
          <w:rPr>
            <w:rFonts w:ascii="Consolas" w:hAnsi="Consolas"/>
            <w:color w:val="000000"/>
            <w:sz w:val="18"/>
            <w:szCs w:val="18"/>
            <w:lang w:val="en-US"/>
            <w:rPrChange w:id="7746" w:author="Manuel Hergenröder" w:date="2020-07-16T16:26:00Z">
              <w:rPr>
                <w:rFonts w:ascii="Consolas" w:hAnsi="Consolas"/>
                <w:color w:val="000000"/>
              </w:rPr>
            </w:rPrChange>
          </w:rPr>
          <w:t>[</w:t>
        </w:r>
        <w:r w:rsidRPr="00625FEA">
          <w:rPr>
            <w:rFonts w:ascii="Consolas" w:hAnsi="Consolas"/>
            <w:color w:val="1F377F"/>
            <w:sz w:val="18"/>
            <w:szCs w:val="18"/>
            <w:lang w:val="en-US"/>
            <w:rPrChange w:id="7747" w:author="Manuel Hergenröder" w:date="2020-07-16T16:26:00Z">
              <w:rPr>
                <w:rFonts w:ascii="Consolas" w:hAnsi="Consolas"/>
                <w:color w:val="1F377F"/>
              </w:rPr>
            </w:rPrChange>
          </w:rPr>
          <w:t>i</w:t>
        </w:r>
        <w:r w:rsidRPr="00625FEA">
          <w:rPr>
            <w:rFonts w:ascii="Consolas" w:hAnsi="Consolas"/>
            <w:color w:val="000000"/>
            <w:sz w:val="18"/>
            <w:szCs w:val="18"/>
            <w:lang w:val="en-US"/>
            <w:rPrChange w:id="7748" w:author="Manuel Hergenröder" w:date="2020-07-16T16:26:00Z">
              <w:rPr>
                <w:rFonts w:ascii="Consolas" w:hAnsi="Consolas"/>
                <w:color w:val="000000"/>
              </w:rPr>
            </w:rPrChange>
          </w:rPr>
          <w:t>] * System.</w:t>
        </w:r>
        <w:r w:rsidRPr="00625FEA">
          <w:rPr>
            <w:rFonts w:ascii="Consolas" w:hAnsi="Consolas"/>
            <w:color w:val="2B91AF"/>
            <w:sz w:val="18"/>
            <w:szCs w:val="18"/>
            <w:lang w:val="en-US"/>
            <w:rPrChange w:id="7749" w:author="Manuel Hergenröder" w:date="2020-07-16T16:26:00Z">
              <w:rPr>
                <w:rFonts w:ascii="Consolas" w:hAnsi="Consolas"/>
                <w:color w:val="2B91AF"/>
              </w:rPr>
            </w:rPrChange>
          </w:rPr>
          <w:t>Math</w:t>
        </w:r>
        <w:r w:rsidRPr="00625FEA">
          <w:rPr>
            <w:rFonts w:ascii="Consolas" w:hAnsi="Consolas"/>
            <w:color w:val="000000"/>
            <w:sz w:val="18"/>
            <w:szCs w:val="18"/>
            <w:lang w:val="en-US"/>
            <w:rPrChange w:id="7750" w:author="Manuel Hergenröder" w:date="2020-07-16T16:26:00Z">
              <w:rPr>
                <w:rFonts w:ascii="Consolas" w:hAnsi="Consolas"/>
                <w:color w:val="000000"/>
              </w:rPr>
            </w:rPrChange>
          </w:rPr>
          <w:t>.</w:t>
        </w:r>
        <w:r w:rsidRPr="00625FEA">
          <w:rPr>
            <w:rFonts w:ascii="Consolas" w:hAnsi="Consolas"/>
            <w:color w:val="74531F"/>
            <w:sz w:val="18"/>
            <w:szCs w:val="18"/>
            <w:lang w:val="en-US"/>
            <w:rPrChange w:id="7751" w:author="Manuel Hergenröder" w:date="2020-07-16T16:26:00Z">
              <w:rPr>
                <w:rFonts w:ascii="Consolas" w:hAnsi="Consolas"/>
                <w:color w:val="74531F"/>
              </w:rPr>
            </w:rPrChange>
          </w:rPr>
          <w:t>Sin</w:t>
        </w:r>
        <w:r w:rsidRPr="00625FEA">
          <w:rPr>
            <w:rFonts w:ascii="Consolas" w:hAnsi="Consolas"/>
            <w:color w:val="000000"/>
            <w:sz w:val="18"/>
            <w:szCs w:val="18"/>
            <w:lang w:val="en-US"/>
            <w:rPrChange w:id="7752" w:author="Manuel Hergenröder" w:date="2020-07-16T16:26:00Z">
              <w:rPr>
                <w:rFonts w:ascii="Consolas" w:hAnsi="Consolas"/>
                <w:color w:val="000000"/>
              </w:rPr>
            </w:rPrChange>
          </w:rPr>
          <w:t>(</w:t>
        </w:r>
        <w:r w:rsidRPr="00625FEA">
          <w:rPr>
            <w:rFonts w:ascii="Consolas" w:hAnsi="Consolas"/>
            <w:color w:val="1F377F"/>
            <w:sz w:val="18"/>
            <w:szCs w:val="18"/>
            <w:lang w:val="en-US"/>
            <w:rPrChange w:id="7753" w:author="Manuel Hergenröder" w:date="2020-07-16T16:26:00Z">
              <w:rPr>
                <w:rFonts w:ascii="Consolas" w:hAnsi="Consolas"/>
                <w:color w:val="1F377F"/>
              </w:rPr>
            </w:rPrChange>
          </w:rPr>
          <w:t>phases</w:t>
        </w:r>
        <w:r w:rsidRPr="00625FEA">
          <w:rPr>
            <w:rFonts w:ascii="Consolas" w:hAnsi="Consolas"/>
            <w:color w:val="000000"/>
            <w:sz w:val="18"/>
            <w:szCs w:val="18"/>
            <w:lang w:val="en-US"/>
            <w:rPrChange w:id="7754" w:author="Manuel Hergenröder" w:date="2020-07-16T16:26:00Z">
              <w:rPr>
                <w:rFonts w:ascii="Consolas" w:hAnsi="Consolas"/>
                <w:color w:val="000000"/>
              </w:rPr>
            </w:rPrChange>
          </w:rPr>
          <w:t>[</w:t>
        </w:r>
        <w:r w:rsidRPr="00625FEA">
          <w:rPr>
            <w:rFonts w:ascii="Consolas" w:hAnsi="Consolas"/>
            <w:color w:val="1F377F"/>
            <w:sz w:val="18"/>
            <w:szCs w:val="18"/>
            <w:lang w:val="en-US"/>
            <w:rPrChange w:id="7755" w:author="Manuel Hergenröder" w:date="2020-07-16T16:26:00Z">
              <w:rPr>
                <w:rFonts w:ascii="Consolas" w:hAnsi="Consolas"/>
                <w:color w:val="1F377F"/>
              </w:rPr>
            </w:rPrChange>
          </w:rPr>
          <w:t>i</w:t>
        </w:r>
        <w:r w:rsidRPr="00625FEA">
          <w:rPr>
            <w:rFonts w:ascii="Consolas" w:hAnsi="Consolas"/>
            <w:color w:val="000000"/>
            <w:sz w:val="18"/>
            <w:szCs w:val="18"/>
            <w:lang w:val="en-US"/>
            <w:rPrChange w:id="7756" w:author="Manuel Hergenröder" w:date="2020-07-16T16:26:00Z">
              <w:rPr>
                <w:rFonts w:ascii="Consolas" w:hAnsi="Consolas"/>
                <w:color w:val="000000"/>
              </w:rPr>
            </w:rPrChange>
          </w:rPr>
          <w:t>]); </w:t>
        </w:r>
        <w:r w:rsidRPr="00625FEA">
          <w:rPr>
            <w:rFonts w:ascii="Consolas" w:hAnsi="Consolas"/>
            <w:color w:val="008000"/>
            <w:sz w:val="18"/>
            <w:szCs w:val="18"/>
            <w:lang w:val="en-US"/>
            <w:rPrChange w:id="7757" w:author="Manuel Hergenröder" w:date="2020-07-16T16:26:00Z">
              <w:rPr>
                <w:rFonts w:ascii="Consolas" w:hAnsi="Consolas"/>
                <w:color w:val="008000"/>
              </w:rPr>
            </w:rPrChange>
          </w:rPr>
          <w:t>// imagenary part</w:t>
        </w:r>
      </w:ins>
    </w:p>
    <w:p w14:paraId="58816385" w14:textId="77777777" w:rsidR="008F67FA" w:rsidRPr="00625FEA" w:rsidRDefault="008F67FA" w:rsidP="008F67FA">
      <w:pPr>
        <w:pStyle w:val="HTMLPreformatted"/>
        <w:shd w:val="clear" w:color="auto" w:fill="FFFFFF"/>
        <w:rPr>
          <w:ins w:id="7758" w:author="Manuel Hergenröder" w:date="2020-07-16T16:22:00Z"/>
          <w:rFonts w:ascii="Consolas" w:hAnsi="Consolas"/>
          <w:color w:val="000000"/>
          <w:sz w:val="18"/>
          <w:szCs w:val="18"/>
          <w:lang w:val="en-US"/>
          <w:rPrChange w:id="7759" w:author="Manuel Hergenröder" w:date="2020-07-16T16:26:00Z">
            <w:rPr>
              <w:ins w:id="7760" w:author="Manuel Hergenröder" w:date="2020-07-16T16:22:00Z"/>
              <w:rFonts w:ascii="Consolas" w:hAnsi="Consolas"/>
              <w:color w:val="000000"/>
            </w:rPr>
          </w:rPrChange>
        </w:rPr>
      </w:pPr>
      <w:ins w:id="7761" w:author="Manuel Hergenröder" w:date="2020-07-16T16:22:00Z">
        <w:r w:rsidRPr="00625FEA">
          <w:rPr>
            <w:rFonts w:ascii="Consolas" w:hAnsi="Consolas"/>
            <w:color w:val="000000"/>
            <w:sz w:val="18"/>
            <w:szCs w:val="18"/>
            <w:lang w:val="en-US"/>
            <w:rPrChange w:id="7762" w:author="Manuel Hergenröder" w:date="2020-07-16T16:26:00Z">
              <w:rPr>
                <w:rFonts w:ascii="Consolas" w:hAnsi="Consolas"/>
                <w:color w:val="000000"/>
              </w:rPr>
            </w:rPrChange>
          </w:rPr>
          <w:t>        }</w:t>
        </w:r>
      </w:ins>
    </w:p>
    <w:p w14:paraId="76D3C54C" w14:textId="77777777" w:rsidR="008F67FA" w:rsidRPr="00625FEA" w:rsidRDefault="008F67FA" w:rsidP="008F67FA">
      <w:pPr>
        <w:pStyle w:val="HTMLPreformatted"/>
        <w:shd w:val="clear" w:color="auto" w:fill="FFFFFF"/>
        <w:rPr>
          <w:ins w:id="7763" w:author="Manuel Hergenröder" w:date="2020-07-16T16:22:00Z"/>
          <w:rFonts w:ascii="Consolas" w:hAnsi="Consolas"/>
          <w:color w:val="000000"/>
          <w:sz w:val="18"/>
          <w:szCs w:val="18"/>
          <w:lang w:val="en-US"/>
          <w:rPrChange w:id="7764" w:author="Manuel Hergenröder" w:date="2020-07-16T16:26:00Z">
            <w:rPr>
              <w:ins w:id="7765" w:author="Manuel Hergenröder" w:date="2020-07-16T16:22:00Z"/>
              <w:rFonts w:ascii="Consolas" w:hAnsi="Consolas"/>
              <w:color w:val="000000"/>
            </w:rPr>
          </w:rPrChange>
        </w:rPr>
      </w:pPr>
      <w:ins w:id="7766" w:author="Manuel Hergenröder" w:date="2020-07-16T16:22:00Z">
        <w:r w:rsidRPr="00625FEA">
          <w:rPr>
            <w:rFonts w:ascii="Consolas" w:hAnsi="Consolas"/>
            <w:color w:val="000000"/>
            <w:sz w:val="18"/>
            <w:szCs w:val="18"/>
            <w:lang w:val="en-US"/>
            <w:rPrChange w:id="7767" w:author="Manuel Hergenröder" w:date="2020-07-16T16:26:00Z">
              <w:rPr>
                <w:rFonts w:ascii="Consolas" w:hAnsi="Consolas"/>
                <w:color w:val="000000"/>
              </w:rPr>
            </w:rPrChange>
          </w:rPr>
          <w:t xml:space="preserve"> </w:t>
        </w:r>
      </w:ins>
    </w:p>
    <w:p w14:paraId="3544E899" w14:textId="77777777" w:rsidR="008F67FA" w:rsidRPr="00625FEA" w:rsidRDefault="008F67FA" w:rsidP="008F67FA">
      <w:pPr>
        <w:pStyle w:val="HTMLPreformatted"/>
        <w:shd w:val="clear" w:color="auto" w:fill="FFFFFF"/>
        <w:rPr>
          <w:ins w:id="7768" w:author="Manuel Hergenröder" w:date="2020-07-16T16:22:00Z"/>
          <w:rFonts w:ascii="Consolas" w:hAnsi="Consolas"/>
          <w:color w:val="000000"/>
          <w:sz w:val="18"/>
          <w:szCs w:val="18"/>
          <w:lang w:val="en-US"/>
          <w:rPrChange w:id="7769" w:author="Manuel Hergenröder" w:date="2020-07-16T16:26:00Z">
            <w:rPr>
              <w:ins w:id="7770" w:author="Manuel Hergenröder" w:date="2020-07-16T16:22:00Z"/>
              <w:rFonts w:ascii="Consolas" w:hAnsi="Consolas"/>
              <w:color w:val="000000"/>
            </w:rPr>
          </w:rPrChange>
        </w:rPr>
      </w:pPr>
      <w:ins w:id="7771" w:author="Manuel Hergenröder" w:date="2020-07-16T16:22:00Z">
        <w:r w:rsidRPr="00625FEA">
          <w:rPr>
            <w:rFonts w:ascii="Consolas" w:hAnsi="Consolas"/>
            <w:color w:val="000000"/>
            <w:sz w:val="18"/>
            <w:szCs w:val="18"/>
            <w:lang w:val="en-US"/>
            <w:rPrChange w:id="7772" w:author="Manuel Hergenröder" w:date="2020-07-16T16:26:00Z">
              <w:rPr>
                <w:rFonts w:ascii="Consolas" w:hAnsi="Consolas"/>
                <w:color w:val="000000"/>
              </w:rPr>
            </w:rPrChange>
          </w:rPr>
          <w:t>        </w:t>
        </w:r>
        <w:r w:rsidRPr="00625FEA">
          <w:rPr>
            <w:rFonts w:ascii="Consolas" w:hAnsi="Consolas"/>
            <w:color w:val="8F08C4"/>
            <w:sz w:val="18"/>
            <w:szCs w:val="18"/>
            <w:lang w:val="en-US"/>
            <w:rPrChange w:id="7773" w:author="Manuel Hergenröder" w:date="2020-07-16T16:26:00Z">
              <w:rPr>
                <w:rFonts w:ascii="Consolas" w:hAnsi="Consolas"/>
                <w:color w:val="8F08C4"/>
              </w:rPr>
            </w:rPrChange>
          </w:rPr>
          <w:t>return</w:t>
        </w:r>
        <w:r w:rsidRPr="00625FEA">
          <w:rPr>
            <w:rFonts w:ascii="Consolas" w:hAnsi="Consolas"/>
            <w:color w:val="000000"/>
            <w:sz w:val="18"/>
            <w:szCs w:val="18"/>
            <w:lang w:val="en-US"/>
            <w:rPrChange w:id="7774" w:author="Manuel Hergenröder" w:date="2020-07-16T16:26:00Z">
              <w:rPr>
                <w:rFonts w:ascii="Consolas" w:hAnsi="Consolas"/>
                <w:color w:val="000000"/>
              </w:rPr>
            </w:rPrChange>
          </w:rPr>
          <w:t> </w:t>
        </w:r>
        <w:r w:rsidRPr="00625FEA">
          <w:rPr>
            <w:rFonts w:ascii="Consolas" w:hAnsi="Consolas"/>
            <w:color w:val="1F377F"/>
            <w:sz w:val="18"/>
            <w:szCs w:val="18"/>
            <w:lang w:val="en-US"/>
            <w:rPrChange w:id="7775" w:author="Manuel Hergenröder" w:date="2020-07-16T16:26:00Z">
              <w:rPr>
                <w:rFonts w:ascii="Consolas" w:hAnsi="Consolas"/>
                <w:color w:val="1F377F"/>
              </w:rPr>
            </w:rPrChange>
          </w:rPr>
          <w:t>fftData</w:t>
        </w:r>
        <w:r w:rsidRPr="00625FEA">
          <w:rPr>
            <w:rFonts w:ascii="Consolas" w:hAnsi="Consolas"/>
            <w:color w:val="000000"/>
            <w:sz w:val="18"/>
            <w:szCs w:val="18"/>
            <w:lang w:val="en-US"/>
            <w:rPrChange w:id="7776" w:author="Manuel Hergenröder" w:date="2020-07-16T16:26:00Z">
              <w:rPr>
                <w:rFonts w:ascii="Consolas" w:hAnsi="Consolas"/>
                <w:color w:val="000000"/>
              </w:rPr>
            </w:rPrChange>
          </w:rPr>
          <w:t>;</w:t>
        </w:r>
      </w:ins>
    </w:p>
    <w:p w14:paraId="2F9C1651" w14:textId="77777777" w:rsidR="008F67FA" w:rsidRPr="00625FEA" w:rsidRDefault="008F67FA" w:rsidP="008F67FA">
      <w:pPr>
        <w:pStyle w:val="HTMLPreformatted"/>
        <w:shd w:val="clear" w:color="auto" w:fill="FFFFFF"/>
        <w:rPr>
          <w:ins w:id="7777" w:author="Manuel Hergenröder" w:date="2020-07-16T16:22:00Z"/>
          <w:rFonts w:ascii="Consolas" w:hAnsi="Consolas"/>
          <w:color w:val="000000"/>
          <w:sz w:val="18"/>
          <w:szCs w:val="18"/>
          <w:lang w:val="en-US"/>
          <w:rPrChange w:id="7778" w:author="Manuel Hergenröder" w:date="2020-07-16T16:26:00Z">
            <w:rPr>
              <w:ins w:id="7779" w:author="Manuel Hergenröder" w:date="2020-07-16T16:22:00Z"/>
              <w:rFonts w:ascii="Consolas" w:hAnsi="Consolas"/>
              <w:color w:val="000000"/>
            </w:rPr>
          </w:rPrChange>
        </w:rPr>
      </w:pPr>
      <w:ins w:id="7780" w:author="Manuel Hergenröder" w:date="2020-07-16T16:22:00Z">
        <w:r w:rsidRPr="00625FEA">
          <w:rPr>
            <w:rFonts w:ascii="Consolas" w:hAnsi="Consolas"/>
            <w:color w:val="000000"/>
            <w:sz w:val="18"/>
            <w:szCs w:val="18"/>
            <w:lang w:val="en-US"/>
            <w:rPrChange w:id="7781" w:author="Manuel Hergenröder" w:date="2020-07-16T16:26:00Z">
              <w:rPr>
                <w:rFonts w:ascii="Consolas" w:hAnsi="Consolas"/>
                <w:color w:val="000000"/>
              </w:rPr>
            </w:rPrChange>
          </w:rPr>
          <w:t>    }</w:t>
        </w:r>
      </w:ins>
    </w:p>
    <w:p w14:paraId="1210E803" w14:textId="77777777" w:rsidR="008F67FA" w:rsidRPr="00625FEA" w:rsidRDefault="008F67FA" w:rsidP="008F67FA">
      <w:pPr>
        <w:pStyle w:val="HTMLPreformatted"/>
        <w:shd w:val="clear" w:color="auto" w:fill="FFFFFF"/>
        <w:rPr>
          <w:ins w:id="7782" w:author="Manuel Hergenröder" w:date="2020-07-16T16:22:00Z"/>
          <w:rFonts w:ascii="Consolas" w:hAnsi="Consolas"/>
          <w:color w:val="000000"/>
          <w:sz w:val="18"/>
          <w:szCs w:val="18"/>
          <w:lang w:val="en-US"/>
          <w:rPrChange w:id="7783" w:author="Manuel Hergenröder" w:date="2020-07-16T16:26:00Z">
            <w:rPr>
              <w:ins w:id="7784" w:author="Manuel Hergenröder" w:date="2020-07-16T16:22:00Z"/>
              <w:rFonts w:ascii="Consolas" w:hAnsi="Consolas"/>
              <w:color w:val="000000"/>
            </w:rPr>
          </w:rPrChange>
        </w:rPr>
      </w:pPr>
      <w:ins w:id="7785" w:author="Manuel Hergenröder" w:date="2020-07-16T16:22:00Z">
        <w:r w:rsidRPr="00625FEA">
          <w:rPr>
            <w:rFonts w:ascii="Consolas" w:hAnsi="Consolas"/>
            <w:color w:val="000000"/>
            <w:sz w:val="18"/>
            <w:szCs w:val="18"/>
            <w:lang w:val="en-US"/>
            <w:rPrChange w:id="7786" w:author="Manuel Hergenröder" w:date="2020-07-16T16:26:00Z">
              <w:rPr>
                <w:rFonts w:ascii="Consolas" w:hAnsi="Consolas"/>
                <w:color w:val="000000"/>
              </w:rPr>
            </w:rPrChange>
          </w:rPr>
          <w:t xml:space="preserve"> </w:t>
        </w:r>
      </w:ins>
    </w:p>
    <w:p w14:paraId="2DA1729D" w14:textId="77777777" w:rsidR="008F67FA" w:rsidRPr="00625FEA" w:rsidRDefault="008F67FA" w:rsidP="008F67FA">
      <w:pPr>
        <w:pStyle w:val="HTMLPreformatted"/>
        <w:shd w:val="clear" w:color="auto" w:fill="FFFFFF"/>
        <w:rPr>
          <w:ins w:id="7787" w:author="Manuel Hergenröder" w:date="2020-07-16T16:22:00Z"/>
          <w:rFonts w:ascii="Consolas" w:hAnsi="Consolas"/>
          <w:color w:val="000000"/>
          <w:sz w:val="18"/>
          <w:szCs w:val="18"/>
          <w:lang w:val="en-US"/>
          <w:rPrChange w:id="7788" w:author="Manuel Hergenröder" w:date="2020-07-16T16:26:00Z">
            <w:rPr>
              <w:ins w:id="7789" w:author="Manuel Hergenröder" w:date="2020-07-16T16:22:00Z"/>
              <w:rFonts w:ascii="Consolas" w:hAnsi="Consolas"/>
              <w:color w:val="000000"/>
            </w:rPr>
          </w:rPrChange>
        </w:rPr>
      </w:pPr>
      <w:ins w:id="7790" w:author="Manuel Hergenröder" w:date="2020-07-16T16:22:00Z">
        <w:r w:rsidRPr="00625FEA">
          <w:rPr>
            <w:rFonts w:ascii="Consolas" w:hAnsi="Consolas"/>
            <w:color w:val="000000"/>
            <w:sz w:val="18"/>
            <w:szCs w:val="18"/>
            <w:lang w:val="en-US"/>
            <w:rPrChange w:id="7791" w:author="Manuel Hergenröder" w:date="2020-07-16T16:26:00Z">
              <w:rPr>
                <w:rFonts w:ascii="Consolas" w:hAnsi="Consolas"/>
                <w:color w:val="000000"/>
              </w:rPr>
            </w:rPrChange>
          </w:rPr>
          <w:t>    </w:t>
        </w:r>
        <w:r w:rsidRPr="00625FEA">
          <w:rPr>
            <w:rFonts w:ascii="Consolas" w:hAnsi="Consolas"/>
            <w:color w:val="808080"/>
            <w:sz w:val="18"/>
            <w:szCs w:val="18"/>
            <w:lang w:val="en-US"/>
            <w:rPrChange w:id="7792" w:author="Manuel Hergenröder" w:date="2020-07-16T16:26:00Z">
              <w:rPr>
                <w:rFonts w:ascii="Consolas" w:hAnsi="Consolas"/>
                <w:color w:val="808080"/>
              </w:rPr>
            </w:rPrChange>
          </w:rPr>
          <w:t>///</w:t>
        </w:r>
        <w:r w:rsidRPr="00625FEA">
          <w:rPr>
            <w:rFonts w:ascii="Consolas" w:hAnsi="Consolas"/>
            <w:color w:val="008000"/>
            <w:sz w:val="18"/>
            <w:szCs w:val="18"/>
            <w:lang w:val="en-US"/>
            <w:rPrChange w:id="7793" w:author="Manuel Hergenröder" w:date="2020-07-16T16:26:00Z">
              <w:rPr>
                <w:rFonts w:ascii="Consolas" w:hAnsi="Consolas"/>
                <w:color w:val="008000"/>
              </w:rPr>
            </w:rPrChange>
          </w:rPr>
          <w:t> </w:t>
        </w:r>
        <w:r w:rsidRPr="00625FEA">
          <w:rPr>
            <w:rFonts w:ascii="Consolas" w:hAnsi="Consolas"/>
            <w:color w:val="808080"/>
            <w:sz w:val="18"/>
            <w:szCs w:val="18"/>
            <w:lang w:val="en-US"/>
            <w:rPrChange w:id="7794" w:author="Manuel Hergenröder" w:date="2020-07-16T16:26:00Z">
              <w:rPr>
                <w:rFonts w:ascii="Consolas" w:hAnsi="Consolas"/>
                <w:color w:val="808080"/>
              </w:rPr>
            </w:rPrChange>
          </w:rPr>
          <w:t>&lt;summary&gt;</w:t>
        </w:r>
      </w:ins>
    </w:p>
    <w:p w14:paraId="25B6BB5E" w14:textId="77777777" w:rsidR="008F67FA" w:rsidRPr="00625FEA" w:rsidRDefault="008F67FA" w:rsidP="008F67FA">
      <w:pPr>
        <w:pStyle w:val="HTMLPreformatted"/>
        <w:shd w:val="clear" w:color="auto" w:fill="FFFFFF"/>
        <w:rPr>
          <w:ins w:id="7795" w:author="Manuel Hergenröder" w:date="2020-07-16T16:22:00Z"/>
          <w:rFonts w:ascii="Consolas" w:hAnsi="Consolas"/>
          <w:color w:val="000000"/>
          <w:sz w:val="18"/>
          <w:szCs w:val="18"/>
          <w:lang w:val="en-US"/>
          <w:rPrChange w:id="7796" w:author="Manuel Hergenröder" w:date="2020-07-16T16:26:00Z">
            <w:rPr>
              <w:ins w:id="7797" w:author="Manuel Hergenröder" w:date="2020-07-16T16:22:00Z"/>
              <w:rFonts w:ascii="Consolas" w:hAnsi="Consolas"/>
              <w:color w:val="000000"/>
            </w:rPr>
          </w:rPrChange>
        </w:rPr>
      </w:pPr>
      <w:ins w:id="7798" w:author="Manuel Hergenröder" w:date="2020-07-16T16:22:00Z">
        <w:r w:rsidRPr="00625FEA">
          <w:rPr>
            <w:rFonts w:ascii="Consolas" w:hAnsi="Consolas"/>
            <w:color w:val="000000"/>
            <w:sz w:val="18"/>
            <w:szCs w:val="18"/>
            <w:lang w:val="en-US"/>
            <w:rPrChange w:id="7799" w:author="Manuel Hergenröder" w:date="2020-07-16T16:26:00Z">
              <w:rPr>
                <w:rFonts w:ascii="Consolas" w:hAnsi="Consolas"/>
                <w:color w:val="000000"/>
              </w:rPr>
            </w:rPrChange>
          </w:rPr>
          <w:t>    </w:t>
        </w:r>
        <w:r w:rsidRPr="00625FEA">
          <w:rPr>
            <w:rFonts w:ascii="Consolas" w:hAnsi="Consolas"/>
            <w:color w:val="808080"/>
            <w:sz w:val="18"/>
            <w:szCs w:val="18"/>
            <w:lang w:val="en-US"/>
            <w:rPrChange w:id="7800" w:author="Manuel Hergenröder" w:date="2020-07-16T16:26:00Z">
              <w:rPr>
                <w:rFonts w:ascii="Consolas" w:hAnsi="Consolas"/>
                <w:color w:val="808080"/>
              </w:rPr>
            </w:rPrChange>
          </w:rPr>
          <w:t>///</w:t>
        </w:r>
        <w:r w:rsidRPr="00625FEA">
          <w:rPr>
            <w:rFonts w:ascii="Consolas" w:hAnsi="Consolas"/>
            <w:color w:val="008000"/>
            <w:sz w:val="18"/>
            <w:szCs w:val="18"/>
            <w:lang w:val="en-US"/>
            <w:rPrChange w:id="7801" w:author="Manuel Hergenröder" w:date="2020-07-16T16:26:00Z">
              <w:rPr>
                <w:rFonts w:ascii="Consolas" w:hAnsi="Consolas"/>
                <w:color w:val="008000"/>
              </w:rPr>
            </w:rPrChange>
          </w:rPr>
          <w:t> Calculates power in dB</w:t>
        </w:r>
      </w:ins>
    </w:p>
    <w:p w14:paraId="6E3EBFD1" w14:textId="77777777" w:rsidR="008F67FA" w:rsidRPr="00625FEA" w:rsidRDefault="008F67FA" w:rsidP="008F67FA">
      <w:pPr>
        <w:pStyle w:val="HTMLPreformatted"/>
        <w:shd w:val="clear" w:color="auto" w:fill="FFFFFF"/>
        <w:rPr>
          <w:ins w:id="7802" w:author="Manuel Hergenröder" w:date="2020-07-16T16:22:00Z"/>
          <w:rFonts w:ascii="Consolas" w:hAnsi="Consolas"/>
          <w:color w:val="000000"/>
          <w:sz w:val="18"/>
          <w:szCs w:val="18"/>
          <w:lang w:val="en-US"/>
          <w:rPrChange w:id="7803" w:author="Manuel Hergenröder" w:date="2020-07-16T16:26:00Z">
            <w:rPr>
              <w:ins w:id="7804" w:author="Manuel Hergenröder" w:date="2020-07-16T16:22:00Z"/>
              <w:rFonts w:ascii="Consolas" w:hAnsi="Consolas"/>
              <w:color w:val="000000"/>
            </w:rPr>
          </w:rPrChange>
        </w:rPr>
      </w:pPr>
      <w:ins w:id="7805" w:author="Manuel Hergenröder" w:date="2020-07-16T16:22:00Z">
        <w:r w:rsidRPr="00625FEA">
          <w:rPr>
            <w:rFonts w:ascii="Consolas" w:hAnsi="Consolas"/>
            <w:color w:val="000000"/>
            <w:sz w:val="18"/>
            <w:szCs w:val="18"/>
            <w:lang w:val="en-US"/>
            <w:rPrChange w:id="7806" w:author="Manuel Hergenröder" w:date="2020-07-16T16:26:00Z">
              <w:rPr>
                <w:rFonts w:ascii="Consolas" w:hAnsi="Consolas"/>
                <w:color w:val="000000"/>
              </w:rPr>
            </w:rPrChange>
          </w:rPr>
          <w:t>    </w:t>
        </w:r>
        <w:r w:rsidRPr="00625FEA">
          <w:rPr>
            <w:rFonts w:ascii="Consolas" w:hAnsi="Consolas"/>
            <w:color w:val="808080"/>
            <w:sz w:val="18"/>
            <w:szCs w:val="18"/>
            <w:lang w:val="en-US"/>
            <w:rPrChange w:id="7807" w:author="Manuel Hergenröder" w:date="2020-07-16T16:26:00Z">
              <w:rPr>
                <w:rFonts w:ascii="Consolas" w:hAnsi="Consolas"/>
                <w:color w:val="808080"/>
              </w:rPr>
            </w:rPrChange>
          </w:rPr>
          <w:t>///</w:t>
        </w:r>
        <w:r w:rsidRPr="00625FEA">
          <w:rPr>
            <w:rFonts w:ascii="Consolas" w:hAnsi="Consolas"/>
            <w:color w:val="008000"/>
            <w:sz w:val="18"/>
            <w:szCs w:val="18"/>
            <w:lang w:val="en-US"/>
            <w:rPrChange w:id="7808" w:author="Manuel Hergenröder" w:date="2020-07-16T16:26:00Z">
              <w:rPr>
                <w:rFonts w:ascii="Consolas" w:hAnsi="Consolas"/>
                <w:color w:val="008000"/>
              </w:rPr>
            </w:rPrChange>
          </w:rPr>
          <w:t> </w:t>
        </w:r>
        <w:r w:rsidRPr="00625FEA">
          <w:rPr>
            <w:rFonts w:ascii="Consolas" w:hAnsi="Consolas"/>
            <w:color w:val="808080"/>
            <w:sz w:val="18"/>
            <w:szCs w:val="18"/>
            <w:lang w:val="en-US"/>
            <w:rPrChange w:id="7809" w:author="Manuel Hergenröder" w:date="2020-07-16T16:26:00Z">
              <w:rPr>
                <w:rFonts w:ascii="Consolas" w:hAnsi="Consolas"/>
                <w:color w:val="808080"/>
              </w:rPr>
            </w:rPrChange>
          </w:rPr>
          <w:t>&lt;/summary&gt;</w:t>
        </w:r>
      </w:ins>
    </w:p>
    <w:p w14:paraId="78519761" w14:textId="77777777" w:rsidR="008F67FA" w:rsidRPr="00625FEA" w:rsidRDefault="008F67FA" w:rsidP="008F67FA">
      <w:pPr>
        <w:pStyle w:val="HTMLPreformatted"/>
        <w:shd w:val="clear" w:color="auto" w:fill="FFFFFF"/>
        <w:rPr>
          <w:ins w:id="7810" w:author="Manuel Hergenröder" w:date="2020-07-16T16:22:00Z"/>
          <w:rFonts w:ascii="Consolas" w:hAnsi="Consolas"/>
          <w:color w:val="000000"/>
          <w:sz w:val="18"/>
          <w:szCs w:val="18"/>
          <w:lang w:val="en-US"/>
          <w:rPrChange w:id="7811" w:author="Manuel Hergenröder" w:date="2020-07-16T16:26:00Z">
            <w:rPr>
              <w:ins w:id="7812" w:author="Manuel Hergenröder" w:date="2020-07-16T16:22:00Z"/>
              <w:rFonts w:ascii="Consolas" w:hAnsi="Consolas"/>
              <w:color w:val="000000"/>
            </w:rPr>
          </w:rPrChange>
        </w:rPr>
      </w:pPr>
      <w:ins w:id="7813" w:author="Manuel Hergenröder" w:date="2020-07-16T16:22:00Z">
        <w:r w:rsidRPr="00625FEA">
          <w:rPr>
            <w:rFonts w:ascii="Consolas" w:hAnsi="Consolas"/>
            <w:color w:val="000000"/>
            <w:sz w:val="18"/>
            <w:szCs w:val="18"/>
            <w:lang w:val="en-US"/>
            <w:rPrChange w:id="7814" w:author="Manuel Hergenröder" w:date="2020-07-16T16:26:00Z">
              <w:rPr>
                <w:rFonts w:ascii="Consolas" w:hAnsi="Consolas"/>
                <w:color w:val="000000"/>
              </w:rPr>
            </w:rPrChange>
          </w:rPr>
          <w:t>    </w:t>
        </w:r>
        <w:r w:rsidRPr="00625FEA">
          <w:rPr>
            <w:rFonts w:ascii="Consolas" w:hAnsi="Consolas"/>
            <w:color w:val="808080"/>
            <w:sz w:val="18"/>
            <w:szCs w:val="18"/>
            <w:lang w:val="en-US"/>
            <w:rPrChange w:id="7815" w:author="Manuel Hergenröder" w:date="2020-07-16T16:26:00Z">
              <w:rPr>
                <w:rFonts w:ascii="Consolas" w:hAnsi="Consolas"/>
                <w:color w:val="808080"/>
              </w:rPr>
            </w:rPrChange>
          </w:rPr>
          <w:t>///</w:t>
        </w:r>
        <w:r w:rsidRPr="00625FEA">
          <w:rPr>
            <w:rFonts w:ascii="Consolas" w:hAnsi="Consolas"/>
            <w:color w:val="008000"/>
            <w:sz w:val="18"/>
            <w:szCs w:val="18"/>
            <w:lang w:val="en-US"/>
            <w:rPrChange w:id="7816" w:author="Manuel Hergenröder" w:date="2020-07-16T16:26:00Z">
              <w:rPr>
                <w:rFonts w:ascii="Consolas" w:hAnsi="Consolas"/>
                <w:color w:val="008000"/>
              </w:rPr>
            </w:rPrChange>
          </w:rPr>
          <w:t> </w:t>
        </w:r>
        <w:r w:rsidRPr="00625FEA">
          <w:rPr>
            <w:rFonts w:ascii="Consolas" w:hAnsi="Consolas"/>
            <w:color w:val="808080"/>
            <w:sz w:val="18"/>
            <w:szCs w:val="18"/>
            <w:lang w:val="en-US"/>
            <w:rPrChange w:id="7817" w:author="Manuel Hergenröder" w:date="2020-07-16T16:26:00Z">
              <w:rPr>
                <w:rFonts w:ascii="Consolas" w:hAnsi="Consolas"/>
                <w:color w:val="808080"/>
              </w:rPr>
            </w:rPrChange>
          </w:rPr>
          <w:t>&lt;param name="</w:t>
        </w:r>
        <w:r w:rsidRPr="00625FEA">
          <w:rPr>
            <w:rFonts w:ascii="Consolas" w:hAnsi="Consolas"/>
            <w:color w:val="1F377F"/>
            <w:sz w:val="18"/>
            <w:szCs w:val="18"/>
            <w:lang w:val="en-US"/>
            <w:rPrChange w:id="7818" w:author="Manuel Hergenröder" w:date="2020-07-16T16:26:00Z">
              <w:rPr>
                <w:rFonts w:ascii="Consolas" w:hAnsi="Consolas"/>
                <w:color w:val="1F377F"/>
              </w:rPr>
            </w:rPrChange>
          </w:rPr>
          <w:t>x</w:t>
        </w:r>
        <w:r w:rsidRPr="00625FEA">
          <w:rPr>
            <w:rFonts w:ascii="Consolas" w:hAnsi="Consolas"/>
            <w:color w:val="808080"/>
            <w:sz w:val="18"/>
            <w:szCs w:val="18"/>
            <w:lang w:val="en-US"/>
            <w:rPrChange w:id="7819" w:author="Manuel Hergenröder" w:date="2020-07-16T16:26:00Z">
              <w:rPr>
                <w:rFonts w:ascii="Consolas" w:hAnsi="Consolas"/>
                <w:color w:val="808080"/>
              </w:rPr>
            </w:rPrChange>
          </w:rPr>
          <w:t>"&gt;&lt;/param&gt;</w:t>
        </w:r>
      </w:ins>
    </w:p>
    <w:p w14:paraId="6D295826" w14:textId="77777777" w:rsidR="008F67FA" w:rsidRPr="00625FEA" w:rsidRDefault="008F67FA" w:rsidP="008F67FA">
      <w:pPr>
        <w:pStyle w:val="HTMLPreformatted"/>
        <w:shd w:val="clear" w:color="auto" w:fill="FFFFFF"/>
        <w:rPr>
          <w:ins w:id="7820" w:author="Manuel Hergenröder" w:date="2020-07-16T16:22:00Z"/>
          <w:rFonts w:ascii="Consolas" w:hAnsi="Consolas"/>
          <w:color w:val="000000"/>
          <w:sz w:val="18"/>
          <w:szCs w:val="18"/>
          <w:lang w:val="en-US"/>
          <w:rPrChange w:id="7821" w:author="Manuel Hergenröder" w:date="2020-07-16T16:26:00Z">
            <w:rPr>
              <w:ins w:id="7822" w:author="Manuel Hergenröder" w:date="2020-07-16T16:22:00Z"/>
              <w:rFonts w:ascii="Consolas" w:hAnsi="Consolas"/>
              <w:color w:val="000000"/>
            </w:rPr>
          </w:rPrChange>
        </w:rPr>
      </w:pPr>
      <w:ins w:id="7823" w:author="Manuel Hergenröder" w:date="2020-07-16T16:22:00Z">
        <w:r w:rsidRPr="00625FEA">
          <w:rPr>
            <w:rFonts w:ascii="Consolas" w:hAnsi="Consolas"/>
            <w:color w:val="000000"/>
            <w:sz w:val="18"/>
            <w:szCs w:val="18"/>
            <w:lang w:val="en-US"/>
            <w:rPrChange w:id="7824" w:author="Manuel Hergenröder" w:date="2020-07-16T16:26:00Z">
              <w:rPr>
                <w:rFonts w:ascii="Consolas" w:hAnsi="Consolas"/>
                <w:color w:val="000000"/>
              </w:rPr>
            </w:rPrChange>
          </w:rPr>
          <w:t>    </w:t>
        </w:r>
        <w:r w:rsidRPr="00625FEA">
          <w:rPr>
            <w:rFonts w:ascii="Consolas" w:hAnsi="Consolas"/>
            <w:color w:val="808080"/>
            <w:sz w:val="18"/>
            <w:szCs w:val="18"/>
            <w:lang w:val="en-US"/>
            <w:rPrChange w:id="7825" w:author="Manuel Hergenröder" w:date="2020-07-16T16:26:00Z">
              <w:rPr>
                <w:rFonts w:ascii="Consolas" w:hAnsi="Consolas"/>
                <w:color w:val="808080"/>
              </w:rPr>
            </w:rPrChange>
          </w:rPr>
          <w:t>///</w:t>
        </w:r>
        <w:r w:rsidRPr="00625FEA">
          <w:rPr>
            <w:rFonts w:ascii="Consolas" w:hAnsi="Consolas"/>
            <w:color w:val="008000"/>
            <w:sz w:val="18"/>
            <w:szCs w:val="18"/>
            <w:lang w:val="en-US"/>
            <w:rPrChange w:id="7826" w:author="Manuel Hergenröder" w:date="2020-07-16T16:26:00Z">
              <w:rPr>
                <w:rFonts w:ascii="Consolas" w:hAnsi="Consolas"/>
                <w:color w:val="008000"/>
              </w:rPr>
            </w:rPrChange>
          </w:rPr>
          <w:t> </w:t>
        </w:r>
        <w:r w:rsidRPr="00625FEA">
          <w:rPr>
            <w:rFonts w:ascii="Consolas" w:hAnsi="Consolas"/>
            <w:color w:val="808080"/>
            <w:sz w:val="18"/>
            <w:szCs w:val="18"/>
            <w:lang w:val="en-US"/>
            <w:rPrChange w:id="7827" w:author="Manuel Hergenröder" w:date="2020-07-16T16:26:00Z">
              <w:rPr>
                <w:rFonts w:ascii="Consolas" w:hAnsi="Consolas"/>
                <w:color w:val="808080"/>
              </w:rPr>
            </w:rPrChange>
          </w:rPr>
          <w:t>&lt;returns&gt;&lt;/returns&gt;</w:t>
        </w:r>
      </w:ins>
    </w:p>
    <w:p w14:paraId="6627AA01" w14:textId="77777777" w:rsidR="008F67FA" w:rsidRPr="00625FEA" w:rsidRDefault="008F67FA" w:rsidP="008F67FA">
      <w:pPr>
        <w:pStyle w:val="HTMLPreformatted"/>
        <w:shd w:val="clear" w:color="auto" w:fill="FFFFFF"/>
        <w:rPr>
          <w:ins w:id="7828" w:author="Manuel Hergenröder" w:date="2020-07-16T16:22:00Z"/>
          <w:rFonts w:ascii="Consolas" w:hAnsi="Consolas"/>
          <w:color w:val="000000"/>
          <w:sz w:val="18"/>
          <w:szCs w:val="18"/>
          <w:lang w:val="en-US"/>
          <w:rPrChange w:id="7829" w:author="Manuel Hergenröder" w:date="2020-07-16T16:26:00Z">
            <w:rPr>
              <w:ins w:id="7830" w:author="Manuel Hergenröder" w:date="2020-07-16T16:22:00Z"/>
              <w:rFonts w:ascii="Consolas" w:hAnsi="Consolas"/>
              <w:color w:val="000000"/>
            </w:rPr>
          </w:rPrChange>
        </w:rPr>
      </w:pPr>
      <w:ins w:id="7831" w:author="Manuel Hergenröder" w:date="2020-07-16T16:22:00Z">
        <w:r w:rsidRPr="00625FEA">
          <w:rPr>
            <w:rFonts w:ascii="Consolas" w:hAnsi="Consolas"/>
            <w:color w:val="000000"/>
            <w:sz w:val="18"/>
            <w:szCs w:val="18"/>
            <w:lang w:val="en-US"/>
            <w:rPrChange w:id="7832" w:author="Manuel Hergenröder" w:date="2020-07-16T16:26:00Z">
              <w:rPr>
                <w:rFonts w:ascii="Consolas" w:hAnsi="Consolas"/>
                <w:color w:val="000000"/>
              </w:rPr>
            </w:rPrChange>
          </w:rPr>
          <w:t>    </w:t>
        </w:r>
        <w:r w:rsidRPr="00625FEA">
          <w:rPr>
            <w:rFonts w:ascii="Consolas" w:hAnsi="Consolas"/>
            <w:color w:val="0000FF"/>
            <w:sz w:val="18"/>
            <w:szCs w:val="18"/>
            <w:lang w:val="en-US"/>
            <w:rPrChange w:id="7833"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7834" w:author="Manuel Hergenröder" w:date="2020-07-16T16:26:00Z">
              <w:rPr>
                <w:rFonts w:ascii="Consolas" w:hAnsi="Consolas"/>
                <w:color w:val="000000"/>
              </w:rPr>
            </w:rPrChange>
          </w:rPr>
          <w:t> </w:t>
        </w:r>
        <w:r w:rsidRPr="00625FEA">
          <w:rPr>
            <w:rFonts w:ascii="Consolas" w:hAnsi="Consolas"/>
            <w:color w:val="0000FF"/>
            <w:sz w:val="18"/>
            <w:szCs w:val="18"/>
            <w:lang w:val="en-US"/>
            <w:rPrChange w:id="7835" w:author="Manuel Hergenröder" w:date="2020-07-16T16:26:00Z">
              <w:rPr>
                <w:rFonts w:ascii="Consolas" w:hAnsi="Consolas"/>
                <w:color w:val="0000FF"/>
              </w:rPr>
            </w:rPrChange>
          </w:rPr>
          <w:t>static</w:t>
        </w:r>
        <w:r w:rsidRPr="00625FEA">
          <w:rPr>
            <w:rFonts w:ascii="Consolas" w:hAnsi="Consolas"/>
            <w:color w:val="000000"/>
            <w:sz w:val="18"/>
            <w:szCs w:val="18"/>
            <w:lang w:val="en-US"/>
            <w:rPrChange w:id="7836" w:author="Manuel Hergenröder" w:date="2020-07-16T16:26:00Z">
              <w:rPr>
                <w:rFonts w:ascii="Consolas" w:hAnsi="Consolas"/>
                <w:color w:val="000000"/>
              </w:rPr>
            </w:rPrChange>
          </w:rPr>
          <w:t> </w:t>
        </w:r>
        <w:r w:rsidRPr="00625FEA">
          <w:rPr>
            <w:rFonts w:ascii="Consolas" w:hAnsi="Consolas"/>
            <w:color w:val="0000FF"/>
            <w:sz w:val="18"/>
            <w:szCs w:val="18"/>
            <w:lang w:val="en-US"/>
            <w:rPrChange w:id="7837"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838" w:author="Manuel Hergenröder" w:date="2020-07-16T16:26:00Z">
              <w:rPr>
                <w:rFonts w:ascii="Consolas" w:hAnsi="Consolas"/>
                <w:color w:val="000000"/>
              </w:rPr>
            </w:rPrChange>
          </w:rPr>
          <w:t>[] </w:t>
        </w:r>
        <w:r w:rsidRPr="00625FEA">
          <w:rPr>
            <w:rFonts w:ascii="Consolas" w:hAnsi="Consolas"/>
            <w:color w:val="74531F"/>
            <w:sz w:val="18"/>
            <w:szCs w:val="18"/>
            <w:lang w:val="en-US"/>
            <w:rPrChange w:id="7839" w:author="Manuel Hergenröder" w:date="2020-07-16T16:26:00Z">
              <w:rPr>
                <w:rFonts w:ascii="Consolas" w:hAnsi="Consolas"/>
                <w:color w:val="74531F"/>
              </w:rPr>
            </w:rPrChange>
          </w:rPr>
          <w:t>GetPowerInDb</w:t>
        </w:r>
        <w:r w:rsidRPr="00625FEA">
          <w:rPr>
            <w:rFonts w:ascii="Consolas" w:hAnsi="Consolas"/>
            <w:color w:val="000000"/>
            <w:sz w:val="18"/>
            <w:szCs w:val="18"/>
            <w:lang w:val="en-US"/>
            <w:rPrChange w:id="7840" w:author="Manuel Hergenröder" w:date="2020-07-16T16:26:00Z">
              <w:rPr>
                <w:rFonts w:ascii="Consolas" w:hAnsi="Consolas"/>
                <w:color w:val="000000"/>
              </w:rPr>
            </w:rPrChange>
          </w:rPr>
          <w:t>(</w:t>
        </w:r>
        <w:r w:rsidRPr="00625FEA">
          <w:rPr>
            <w:rFonts w:ascii="Consolas" w:hAnsi="Consolas"/>
            <w:color w:val="0000FF"/>
            <w:sz w:val="18"/>
            <w:szCs w:val="18"/>
            <w:lang w:val="en-US"/>
            <w:rPrChange w:id="7841"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842" w:author="Manuel Hergenröder" w:date="2020-07-16T16:26:00Z">
              <w:rPr>
                <w:rFonts w:ascii="Consolas" w:hAnsi="Consolas"/>
                <w:color w:val="000000"/>
              </w:rPr>
            </w:rPrChange>
          </w:rPr>
          <w:t>[] </w:t>
        </w:r>
        <w:r w:rsidRPr="00625FEA">
          <w:rPr>
            <w:rFonts w:ascii="Consolas" w:hAnsi="Consolas"/>
            <w:color w:val="1F377F"/>
            <w:sz w:val="18"/>
            <w:szCs w:val="18"/>
            <w:lang w:val="en-US"/>
            <w:rPrChange w:id="7843" w:author="Manuel Hergenröder" w:date="2020-07-16T16:26:00Z">
              <w:rPr>
                <w:rFonts w:ascii="Consolas" w:hAnsi="Consolas"/>
                <w:color w:val="1F377F"/>
              </w:rPr>
            </w:rPrChange>
          </w:rPr>
          <w:t>x</w:t>
        </w:r>
        <w:r w:rsidRPr="00625FEA">
          <w:rPr>
            <w:rFonts w:ascii="Consolas" w:hAnsi="Consolas"/>
            <w:color w:val="000000"/>
            <w:sz w:val="18"/>
            <w:szCs w:val="18"/>
            <w:lang w:val="en-US"/>
            <w:rPrChange w:id="7844" w:author="Manuel Hergenröder" w:date="2020-07-16T16:26:00Z">
              <w:rPr>
                <w:rFonts w:ascii="Consolas" w:hAnsi="Consolas"/>
                <w:color w:val="000000"/>
              </w:rPr>
            </w:rPrChange>
          </w:rPr>
          <w:t>)</w:t>
        </w:r>
      </w:ins>
    </w:p>
    <w:p w14:paraId="1AB1E07A" w14:textId="77777777" w:rsidR="008F67FA" w:rsidRPr="00625FEA" w:rsidRDefault="008F67FA" w:rsidP="008F67FA">
      <w:pPr>
        <w:pStyle w:val="HTMLPreformatted"/>
        <w:shd w:val="clear" w:color="auto" w:fill="FFFFFF"/>
        <w:rPr>
          <w:ins w:id="7845" w:author="Manuel Hergenröder" w:date="2020-07-16T16:22:00Z"/>
          <w:rFonts w:ascii="Consolas" w:hAnsi="Consolas"/>
          <w:color w:val="000000"/>
          <w:sz w:val="18"/>
          <w:szCs w:val="18"/>
          <w:lang w:val="en-US"/>
          <w:rPrChange w:id="7846" w:author="Manuel Hergenröder" w:date="2020-07-16T16:26:00Z">
            <w:rPr>
              <w:ins w:id="7847" w:author="Manuel Hergenröder" w:date="2020-07-16T16:22:00Z"/>
              <w:rFonts w:ascii="Consolas" w:hAnsi="Consolas"/>
              <w:color w:val="000000"/>
            </w:rPr>
          </w:rPrChange>
        </w:rPr>
      </w:pPr>
      <w:ins w:id="7848" w:author="Manuel Hergenröder" w:date="2020-07-16T16:22:00Z">
        <w:r w:rsidRPr="00625FEA">
          <w:rPr>
            <w:rFonts w:ascii="Consolas" w:hAnsi="Consolas"/>
            <w:color w:val="000000"/>
            <w:sz w:val="18"/>
            <w:szCs w:val="18"/>
            <w:lang w:val="en-US"/>
            <w:rPrChange w:id="7849" w:author="Manuel Hergenröder" w:date="2020-07-16T16:26:00Z">
              <w:rPr>
                <w:rFonts w:ascii="Consolas" w:hAnsi="Consolas"/>
                <w:color w:val="000000"/>
              </w:rPr>
            </w:rPrChange>
          </w:rPr>
          <w:t>    {</w:t>
        </w:r>
      </w:ins>
    </w:p>
    <w:p w14:paraId="34FD6251" w14:textId="77777777" w:rsidR="008F67FA" w:rsidRPr="00625FEA" w:rsidRDefault="008F67FA" w:rsidP="008F67FA">
      <w:pPr>
        <w:pStyle w:val="HTMLPreformatted"/>
        <w:shd w:val="clear" w:color="auto" w:fill="FFFFFF"/>
        <w:rPr>
          <w:ins w:id="7850" w:author="Manuel Hergenröder" w:date="2020-07-16T16:22:00Z"/>
          <w:rFonts w:ascii="Consolas" w:hAnsi="Consolas"/>
          <w:color w:val="000000"/>
          <w:sz w:val="18"/>
          <w:szCs w:val="18"/>
          <w:lang w:val="en-US"/>
          <w:rPrChange w:id="7851" w:author="Manuel Hergenröder" w:date="2020-07-16T16:26:00Z">
            <w:rPr>
              <w:ins w:id="7852" w:author="Manuel Hergenröder" w:date="2020-07-16T16:22:00Z"/>
              <w:rFonts w:ascii="Consolas" w:hAnsi="Consolas"/>
              <w:color w:val="000000"/>
            </w:rPr>
          </w:rPrChange>
        </w:rPr>
      </w:pPr>
      <w:ins w:id="7853" w:author="Manuel Hergenröder" w:date="2020-07-16T16:22:00Z">
        <w:r w:rsidRPr="00625FEA">
          <w:rPr>
            <w:rFonts w:ascii="Consolas" w:hAnsi="Consolas"/>
            <w:color w:val="000000"/>
            <w:sz w:val="18"/>
            <w:szCs w:val="18"/>
            <w:lang w:val="en-US"/>
            <w:rPrChange w:id="7854" w:author="Manuel Hergenröder" w:date="2020-07-16T16:26:00Z">
              <w:rPr>
                <w:rFonts w:ascii="Consolas" w:hAnsi="Consolas"/>
                <w:color w:val="000000"/>
              </w:rPr>
            </w:rPrChange>
          </w:rPr>
          <w:lastRenderedPageBreak/>
          <w:t>        </w:t>
        </w:r>
        <w:r w:rsidRPr="00625FEA">
          <w:rPr>
            <w:rFonts w:ascii="Consolas" w:hAnsi="Consolas"/>
            <w:color w:val="0000FF"/>
            <w:sz w:val="18"/>
            <w:szCs w:val="18"/>
            <w:lang w:val="en-US"/>
            <w:rPrChange w:id="7855" w:author="Manuel Hergenröder" w:date="2020-07-16T16:26:00Z">
              <w:rPr>
                <w:rFonts w:ascii="Consolas" w:hAnsi="Consolas"/>
                <w:color w:val="0000FF"/>
              </w:rPr>
            </w:rPrChange>
          </w:rPr>
          <w:t>int</w:t>
        </w:r>
        <w:r w:rsidRPr="00625FEA">
          <w:rPr>
            <w:rFonts w:ascii="Consolas" w:hAnsi="Consolas"/>
            <w:color w:val="000000"/>
            <w:sz w:val="18"/>
            <w:szCs w:val="18"/>
            <w:lang w:val="en-US"/>
            <w:rPrChange w:id="7856" w:author="Manuel Hergenröder" w:date="2020-07-16T16:26:00Z">
              <w:rPr>
                <w:rFonts w:ascii="Consolas" w:hAnsi="Consolas"/>
                <w:color w:val="000000"/>
              </w:rPr>
            </w:rPrChange>
          </w:rPr>
          <w:t> </w:t>
        </w:r>
        <w:r w:rsidRPr="00625FEA">
          <w:rPr>
            <w:rFonts w:ascii="Consolas" w:hAnsi="Consolas"/>
            <w:color w:val="1F377F"/>
            <w:sz w:val="18"/>
            <w:szCs w:val="18"/>
            <w:lang w:val="en-US"/>
            <w:rPrChange w:id="7857" w:author="Manuel Hergenröder" w:date="2020-07-16T16:26:00Z">
              <w:rPr>
                <w:rFonts w:ascii="Consolas" w:hAnsi="Consolas"/>
                <w:color w:val="1F377F"/>
              </w:rPr>
            </w:rPrChange>
          </w:rPr>
          <w:t>n</w:t>
        </w:r>
        <w:r w:rsidRPr="00625FEA">
          <w:rPr>
            <w:rFonts w:ascii="Consolas" w:hAnsi="Consolas"/>
            <w:color w:val="000000"/>
            <w:sz w:val="18"/>
            <w:szCs w:val="18"/>
            <w:lang w:val="en-US"/>
            <w:rPrChange w:id="7858" w:author="Manuel Hergenröder" w:date="2020-07-16T16:26:00Z">
              <w:rPr>
                <w:rFonts w:ascii="Consolas" w:hAnsi="Consolas"/>
                <w:color w:val="000000"/>
              </w:rPr>
            </w:rPrChange>
          </w:rPr>
          <w:t> = </w:t>
        </w:r>
        <w:r w:rsidRPr="00625FEA">
          <w:rPr>
            <w:rFonts w:ascii="Consolas" w:hAnsi="Consolas"/>
            <w:color w:val="1F377F"/>
            <w:sz w:val="18"/>
            <w:szCs w:val="18"/>
            <w:lang w:val="en-US"/>
            <w:rPrChange w:id="7859" w:author="Manuel Hergenröder" w:date="2020-07-16T16:26:00Z">
              <w:rPr>
                <w:rFonts w:ascii="Consolas" w:hAnsi="Consolas"/>
                <w:color w:val="1F377F"/>
              </w:rPr>
            </w:rPrChange>
          </w:rPr>
          <w:t>x</w:t>
        </w:r>
        <w:r w:rsidRPr="00625FEA">
          <w:rPr>
            <w:rFonts w:ascii="Consolas" w:hAnsi="Consolas"/>
            <w:color w:val="000000"/>
            <w:sz w:val="18"/>
            <w:szCs w:val="18"/>
            <w:lang w:val="en-US"/>
            <w:rPrChange w:id="7860" w:author="Manuel Hergenröder" w:date="2020-07-16T16:26:00Z">
              <w:rPr>
                <w:rFonts w:ascii="Consolas" w:hAnsi="Consolas"/>
                <w:color w:val="000000"/>
              </w:rPr>
            </w:rPrChange>
          </w:rPr>
          <w:t>.Length / 2;</w:t>
        </w:r>
      </w:ins>
    </w:p>
    <w:p w14:paraId="77B18787" w14:textId="77777777" w:rsidR="008F67FA" w:rsidRPr="00625FEA" w:rsidRDefault="008F67FA" w:rsidP="008F67FA">
      <w:pPr>
        <w:pStyle w:val="HTMLPreformatted"/>
        <w:shd w:val="clear" w:color="auto" w:fill="FFFFFF"/>
        <w:rPr>
          <w:ins w:id="7861" w:author="Manuel Hergenröder" w:date="2020-07-16T16:22:00Z"/>
          <w:rFonts w:ascii="Consolas" w:hAnsi="Consolas"/>
          <w:color w:val="000000"/>
          <w:sz w:val="18"/>
          <w:szCs w:val="18"/>
          <w:lang w:val="en-US"/>
          <w:rPrChange w:id="7862" w:author="Manuel Hergenröder" w:date="2020-07-16T16:26:00Z">
            <w:rPr>
              <w:ins w:id="7863" w:author="Manuel Hergenröder" w:date="2020-07-16T16:22:00Z"/>
              <w:rFonts w:ascii="Consolas" w:hAnsi="Consolas"/>
              <w:color w:val="000000"/>
            </w:rPr>
          </w:rPrChange>
        </w:rPr>
      </w:pPr>
      <w:ins w:id="7864" w:author="Manuel Hergenröder" w:date="2020-07-16T16:22:00Z">
        <w:r w:rsidRPr="00625FEA">
          <w:rPr>
            <w:rFonts w:ascii="Consolas" w:hAnsi="Consolas"/>
            <w:color w:val="000000"/>
            <w:sz w:val="18"/>
            <w:szCs w:val="18"/>
            <w:lang w:val="en-US"/>
            <w:rPrChange w:id="7865" w:author="Manuel Hergenröder" w:date="2020-07-16T16:26:00Z">
              <w:rPr>
                <w:rFonts w:ascii="Consolas" w:hAnsi="Consolas"/>
                <w:color w:val="000000"/>
              </w:rPr>
            </w:rPrChange>
          </w:rPr>
          <w:t>        </w:t>
        </w:r>
        <w:r w:rsidRPr="00625FEA">
          <w:rPr>
            <w:rFonts w:ascii="Consolas" w:hAnsi="Consolas"/>
            <w:color w:val="0000FF"/>
            <w:sz w:val="18"/>
            <w:szCs w:val="18"/>
            <w:lang w:val="en-US"/>
            <w:rPrChange w:id="7866"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867" w:author="Manuel Hergenröder" w:date="2020-07-16T16:26:00Z">
              <w:rPr>
                <w:rFonts w:ascii="Consolas" w:hAnsi="Consolas"/>
                <w:color w:val="000000"/>
              </w:rPr>
            </w:rPrChange>
          </w:rPr>
          <w:t>[] </w:t>
        </w:r>
        <w:r w:rsidRPr="00625FEA">
          <w:rPr>
            <w:rFonts w:ascii="Consolas" w:hAnsi="Consolas"/>
            <w:color w:val="1F377F"/>
            <w:sz w:val="18"/>
            <w:szCs w:val="18"/>
            <w:lang w:val="en-US"/>
            <w:rPrChange w:id="7868" w:author="Manuel Hergenröder" w:date="2020-07-16T16:26:00Z">
              <w:rPr>
                <w:rFonts w:ascii="Consolas" w:hAnsi="Consolas"/>
                <w:color w:val="1F377F"/>
              </w:rPr>
            </w:rPrChange>
          </w:rPr>
          <w:t>y</w:t>
        </w:r>
        <w:r w:rsidRPr="00625FEA">
          <w:rPr>
            <w:rFonts w:ascii="Consolas" w:hAnsi="Consolas"/>
            <w:color w:val="000000"/>
            <w:sz w:val="18"/>
            <w:szCs w:val="18"/>
            <w:lang w:val="en-US"/>
            <w:rPrChange w:id="7869" w:author="Manuel Hergenröder" w:date="2020-07-16T16:26:00Z">
              <w:rPr>
                <w:rFonts w:ascii="Consolas" w:hAnsi="Consolas"/>
                <w:color w:val="000000"/>
              </w:rPr>
            </w:rPrChange>
          </w:rPr>
          <w:t> = </w:t>
        </w:r>
        <w:r w:rsidRPr="00625FEA">
          <w:rPr>
            <w:rFonts w:ascii="Consolas" w:hAnsi="Consolas"/>
            <w:color w:val="0000FF"/>
            <w:sz w:val="18"/>
            <w:szCs w:val="18"/>
            <w:lang w:val="en-US"/>
            <w:rPrChange w:id="7870" w:author="Manuel Hergenröder" w:date="2020-07-16T16:26:00Z">
              <w:rPr>
                <w:rFonts w:ascii="Consolas" w:hAnsi="Consolas"/>
                <w:color w:val="0000FF"/>
              </w:rPr>
            </w:rPrChange>
          </w:rPr>
          <w:t>new</w:t>
        </w:r>
        <w:r w:rsidRPr="00625FEA">
          <w:rPr>
            <w:rFonts w:ascii="Consolas" w:hAnsi="Consolas"/>
            <w:color w:val="000000"/>
            <w:sz w:val="18"/>
            <w:szCs w:val="18"/>
            <w:lang w:val="en-US"/>
            <w:rPrChange w:id="7871" w:author="Manuel Hergenröder" w:date="2020-07-16T16:26:00Z">
              <w:rPr>
                <w:rFonts w:ascii="Consolas" w:hAnsi="Consolas"/>
                <w:color w:val="000000"/>
              </w:rPr>
            </w:rPrChange>
          </w:rPr>
          <w:t> </w:t>
        </w:r>
        <w:r w:rsidRPr="00625FEA">
          <w:rPr>
            <w:rFonts w:ascii="Consolas" w:hAnsi="Consolas"/>
            <w:color w:val="0000FF"/>
            <w:sz w:val="18"/>
            <w:szCs w:val="18"/>
            <w:lang w:val="en-US"/>
            <w:rPrChange w:id="7872"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7873" w:author="Manuel Hergenröder" w:date="2020-07-16T16:26:00Z">
              <w:rPr>
                <w:rFonts w:ascii="Consolas" w:hAnsi="Consolas"/>
                <w:color w:val="000000"/>
              </w:rPr>
            </w:rPrChange>
          </w:rPr>
          <w:t>[</w:t>
        </w:r>
        <w:r w:rsidRPr="00625FEA">
          <w:rPr>
            <w:rFonts w:ascii="Consolas" w:hAnsi="Consolas"/>
            <w:color w:val="1F377F"/>
            <w:sz w:val="18"/>
            <w:szCs w:val="18"/>
            <w:lang w:val="en-US"/>
            <w:rPrChange w:id="7874" w:author="Manuel Hergenröder" w:date="2020-07-16T16:26:00Z">
              <w:rPr>
                <w:rFonts w:ascii="Consolas" w:hAnsi="Consolas"/>
                <w:color w:val="1F377F"/>
              </w:rPr>
            </w:rPrChange>
          </w:rPr>
          <w:t>n</w:t>
        </w:r>
        <w:r w:rsidRPr="00625FEA">
          <w:rPr>
            <w:rFonts w:ascii="Consolas" w:hAnsi="Consolas"/>
            <w:color w:val="000000"/>
            <w:sz w:val="18"/>
            <w:szCs w:val="18"/>
            <w:lang w:val="en-US"/>
            <w:rPrChange w:id="7875" w:author="Manuel Hergenröder" w:date="2020-07-16T16:26:00Z">
              <w:rPr>
                <w:rFonts w:ascii="Consolas" w:hAnsi="Consolas"/>
                <w:color w:val="000000"/>
              </w:rPr>
            </w:rPrChange>
          </w:rPr>
          <w:t>];</w:t>
        </w:r>
      </w:ins>
    </w:p>
    <w:p w14:paraId="70A93888" w14:textId="77777777" w:rsidR="008F67FA" w:rsidRPr="00625FEA" w:rsidRDefault="008F67FA" w:rsidP="008F67FA">
      <w:pPr>
        <w:pStyle w:val="HTMLPreformatted"/>
        <w:shd w:val="clear" w:color="auto" w:fill="FFFFFF"/>
        <w:rPr>
          <w:ins w:id="7876" w:author="Manuel Hergenröder" w:date="2020-07-16T16:22:00Z"/>
          <w:rFonts w:ascii="Consolas" w:hAnsi="Consolas"/>
          <w:color w:val="000000"/>
          <w:sz w:val="18"/>
          <w:szCs w:val="18"/>
          <w:lang w:val="en-US"/>
          <w:rPrChange w:id="7877" w:author="Manuel Hergenröder" w:date="2020-07-16T16:26:00Z">
            <w:rPr>
              <w:ins w:id="7878" w:author="Manuel Hergenröder" w:date="2020-07-16T16:22:00Z"/>
              <w:rFonts w:ascii="Consolas" w:hAnsi="Consolas"/>
              <w:color w:val="000000"/>
            </w:rPr>
          </w:rPrChange>
        </w:rPr>
      </w:pPr>
      <w:ins w:id="7879" w:author="Manuel Hergenröder" w:date="2020-07-16T16:22:00Z">
        <w:r w:rsidRPr="00625FEA">
          <w:rPr>
            <w:rFonts w:ascii="Consolas" w:hAnsi="Consolas"/>
            <w:color w:val="000000"/>
            <w:sz w:val="18"/>
            <w:szCs w:val="18"/>
            <w:lang w:val="en-US"/>
            <w:rPrChange w:id="7880" w:author="Manuel Hergenröder" w:date="2020-07-16T16:26:00Z">
              <w:rPr>
                <w:rFonts w:ascii="Consolas" w:hAnsi="Consolas"/>
                <w:color w:val="000000"/>
              </w:rPr>
            </w:rPrChange>
          </w:rPr>
          <w:t>        </w:t>
        </w:r>
        <w:r w:rsidRPr="00625FEA">
          <w:rPr>
            <w:rFonts w:ascii="Consolas" w:hAnsi="Consolas"/>
            <w:color w:val="8F08C4"/>
            <w:sz w:val="18"/>
            <w:szCs w:val="18"/>
            <w:lang w:val="en-US"/>
            <w:rPrChange w:id="7881" w:author="Manuel Hergenröder" w:date="2020-07-16T16:26:00Z">
              <w:rPr>
                <w:rFonts w:ascii="Consolas" w:hAnsi="Consolas"/>
                <w:color w:val="8F08C4"/>
              </w:rPr>
            </w:rPrChange>
          </w:rPr>
          <w:t>for</w:t>
        </w:r>
        <w:r w:rsidRPr="00625FEA">
          <w:rPr>
            <w:rFonts w:ascii="Consolas" w:hAnsi="Consolas"/>
            <w:color w:val="000000"/>
            <w:sz w:val="18"/>
            <w:szCs w:val="18"/>
            <w:lang w:val="en-US"/>
            <w:rPrChange w:id="7882" w:author="Manuel Hergenröder" w:date="2020-07-16T16:26:00Z">
              <w:rPr>
                <w:rFonts w:ascii="Consolas" w:hAnsi="Consolas"/>
                <w:color w:val="000000"/>
              </w:rPr>
            </w:rPrChange>
          </w:rPr>
          <w:t> (</w:t>
        </w:r>
        <w:r w:rsidRPr="00625FEA">
          <w:rPr>
            <w:rFonts w:ascii="Consolas" w:hAnsi="Consolas"/>
            <w:color w:val="0000FF"/>
            <w:sz w:val="18"/>
            <w:szCs w:val="18"/>
            <w:lang w:val="en-US"/>
            <w:rPrChange w:id="7883" w:author="Manuel Hergenröder" w:date="2020-07-16T16:26:00Z">
              <w:rPr>
                <w:rFonts w:ascii="Consolas" w:hAnsi="Consolas"/>
                <w:color w:val="0000FF"/>
              </w:rPr>
            </w:rPrChange>
          </w:rPr>
          <w:t>int</w:t>
        </w:r>
        <w:r w:rsidRPr="00625FEA">
          <w:rPr>
            <w:rFonts w:ascii="Consolas" w:hAnsi="Consolas"/>
            <w:color w:val="000000"/>
            <w:sz w:val="18"/>
            <w:szCs w:val="18"/>
            <w:lang w:val="en-US"/>
            <w:rPrChange w:id="7884" w:author="Manuel Hergenröder" w:date="2020-07-16T16:26:00Z">
              <w:rPr>
                <w:rFonts w:ascii="Consolas" w:hAnsi="Consolas"/>
                <w:color w:val="000000"/>
              </w:rPr>
            </w:rPrChange>
          </w:rPr>
          <w:t> </w:t>
        </w:r>
        <w:r w:rsidRPr="00625FEA">
          <w:rPr>
            <w:rFonts w:ascii="Consolas" w:hAnsi="Consolas"/>
            <w:color w:val="1F377F"/>
            <w:sz w:val="18"/>
            <w:szCs w:val="18"/>
            <w:lang w:val="en-US"/>
            <w:rPrChange w:id="7885" w:author="Manuel Hergenröder" w:date="2020-07-16T16:26:00Z">
              <w:rPr>
                <w:rFonts w:ascii="Consolas" w:hAnsi="Consolas"/>
                <w:color w:val="1F377F"/>
              </w:rPr>
            </w:rPrChange>
          </w:rPr>
          <w:t>i</w:t>
        </w:r>
        <w:r w:rsidRPr="00625FEA">
          <w:rPr>
            <w:rFonts w:ascii="Consolas" w:hAnsi="Consolas"/>
            <w:color w:val="000000"/>
            <w:sz w:val="18"/>
            <w:szCs w:val="18"/>
            <w:lang w:val="en-US"/>
            <w:rPrChange w:id="7886" w:author="Manuel Hergenröder" w:date="2020-07-16T16:26:00Z">
              <w:rPr>
                <w:rFonts w:ascii="Consolas" w:hAnsi="Consolas"/>
                <w:color w:val="000000"/>
              </w:rPr>
            </w:rPrChange>
          </w:rPr>
          <w:t> = 0; </w:t>
        </w:r>
        <w:r w:rsidRPr="00625FEA">
          <w:rPr>
            <w:rFonts w:ascii="Consolas" w:hAnsi="Consolas"/>
            <w:color w:val="1F377F"/>
            <w:sz w:val="18"/>
            <w:szCs w:val="18"/>
            <w:lang w:val="en-US"/>
            <w:rPrChange w:id="7887" w:author="Manuel Hergenröder" w:date="2020-07-16T16:26:00Z">
              <w:rPr>
                <w:rFonts w:ascii="Consolas" w:hAnsi="Consolas"/>
                <w:color w:val="1F377F"/>
              </w:rPr>
            </w:rPrChange>
          </w:rPr>
          <w:t>i</w:t>
        </w:r>
        <w:r w:rsidRPr="00625FEA">
          <w:rPr>
            <w:rFonts w:ascii="Consolas" w:hAnsi="Consolas"/>
            <w:color w:val="000000"/>
            <w:sz w:val="18"/>
            <w:szCs w:val="18"/>
            <w:lang w:val="en-US"/>
            <w:rPrChange w:id="7888" w:author="Manuel Hergenröder" w:date="2020-07-16T16:26:00Z">
              <w:rPr>
                <w:rFonts w:ascii="Consolas" w:hAnsi="Consolas"/>
                <w:color w:val="000000"/>
              </w:rPr>
            </w:rPrChange>
          </w:rPr>
          <w:t> &lt; </w:t>
        </w:r>
        <w:r w:rsidRPr="00625FEA">
          <w:rPr>
            <w:rFonts w:ascii="Consolas" w:hAnsi="Consolas"/>
            <w:color w:val="1F377F"/>
            <w:sz w:val="18"/>
            <w:szCs w:val="18"/>
            <w:lang w:val="en-US"/>
            <w:rPrChange w:id="7889" w:author="Manuel Hergenröder" w:date="2020-07-16T16:26:00Z">
              <w:rPr>
                <w:rFonts w:ascii="Consolas" w:hAnsi="Consolas"/>
                <w:color w:val="1F377F"/>
              </w:rPr>
            </w:rPrChange>
          </w:rPr>
          <w:t>n</w:t>
        </w:r>
        <w:r w:rsidRPr="00625FEA">
          <w:rPr>
            <w:rFonts w:ascii="Consolas" w:hAnsi="Consolas"/>
            <w:color w:val="000000"/>
            <w:sz w:val="18"/>
            <w:szCs w:val="18"/>
            <w:lang w:val="en-US"/>
            <w:rPrChange w:id="7890" w:author="Manuel Hergenröder" w:date="2020-07-16T16:26:00Z">
              <w:rPr>
                <w:rFonts w:ascii="Consolas" w:hAnsi="Consolas"/>
                <w:color w:val="000000"/>
              </w:rPr>
            </w:rPrChange>
          </w:rPr>
          <w:t>; </w:t>
        </w:r>
        <w:r w:rsidRPr="00625FEA">
          <w:rPr>
            <w:rFonts w:ascii="Consolas" w:hAnsi="Consolas"/>
            <w:color w:val="1F377F"/>
            <w:sz w:val="18"/>
            <w:szCs w:val="18"/>
            <w:lang w:val="en-US"/>
            <w:rPrChange w:id="7891" w:author="Manuel Hergenröder" w:date="2020-07-16T16:26:00Z">
              <w:rPr>
                <w:rFonts w:ascii="Consolas" w:hAnsi="Consolas"/>
                <w:color w:val="1F377F"/>
              </w:rPr>
            </w:rPrChange>
          </w:rPr>
          <w:t>i</w:t>
        </w:r>
        <w:r w:rsidRPr="00625FEA">
          <w:rPr>
            <w:rFonts w:ascii="Consolas" w:hAnsi="Consolas"/>
            <w:color w:val="000000"/>
            <w:sz w:val="18"/>
            <w:szCs w:val="18"/>
            <w:lang w:val="en-US"/>
            <w:rPrChange w:id="7892" w:author="Manuel Hergenröder" w:date="2020-07-16T16:26:00Z">
              <w:rPr>
                <w:rFonts w:ascii="Consolas" w:hAnsi="Consolas"/>
                <w:color w:val="000000"/>
              </w:rPr>
            </w:rPrChange>
          </w:rPr>
          <w:t>++)</w:t>
        </w:r>
      </w:ins>
    </w:p>
    <w:p w14:paraId="26EAA83A" w14:textId="77777777" w:rsidR="008F67FA" w:rsidRPr="00625FEA" w:rsidRDefault="008F67FA" w:rsidP="008F67FA">
      <w:pPr>
        <w:pStyle w:val="HTMLPreformatted"/>
        <w:shd w:val="clear" w:color="auto" w:fill="FFFFFF"/>
        <w:rPr>
          <w:ins w:id="7893" w:author="Manuel Hergenröder" w:date="2020-07-16T16:22:00Z"/>
          <w:rFonts w:ascii="Consolas" w:hAnsi="Consolas"/>
          <w:color w:val="000000"/>
          <w:sz w:val="18"/>
          <w:szCs w:val="18"/>
          <w:lang w:val="en-US"/>
          <w:rPrChange w:id="7894" w:author="Manuel Hergenröder" w:date="2020-07-16T16:26:00Z">
            <w:rPr>
              <w:ins w:id="7895" w:author="Manuel Hergenröder" w:date="2020-07-16T16:22:00Z"/>
              <w:rFonts w:ascii="Consolas" w:hAnsi="Consolas"/>
              <w:color w:val="000000"/>
            </w:rPr>
          </w:rPrChange>
        </w:rPr>
      </w:pPr>
      <w:ins w:id="7896" w:author="Manuel Hergenröder" w:date="2020-07-16T16:22:00Z">
        <w:r w:rsidRPr="00625FEA">
          <w:rPr>
            <w:rFonts w:ascii="Consolas" w:hAnsi="Consolas"/>
            <w:color w:val="000000"/>
            <w:sz w:val="18"/>
            <w:szCs w:val="18"/>
            <w:lang w:val="en-US"/>
            <w:rPrChange w:id="7897" w:author="Manuel Hergenröder" w:date="2020-07-16T16:26:00Z">
              <w:rPr>
                <w:rFonts w:ascii="Consolas" w:hAnsi="Consolas"/>
                <w:color w:val="000000"/>
              </w:rPr>
            </w:rPrChange>
          </w:rPr>
          <w:t>        {</w:t>
        </w:r>
      </w:ins>
    </w:p>
    <w:p w14:paraId="1344856D" w14:textId="77777777" w:rsidR="008F67FA" w:rsidRPr="00625FEA" w:rsidRDefault="008F67FA" w:rsidP="008F67FA">
      <w:pPr>
        <w:pStyle w:val="HTMLPreformatted"/>
        <w:shd w:val="clear" w:color="auto" w:fill="FFFFFF"/>
        <w:rPr>
          <w:ins w:id="7898" w:author="Manuel Hergenröder" w:date="2020-07-16T16:22:00Z"/>
          <w:rFonts w:ascii="Consolas" w:hAnsi="Consolas"/>
          <w:color w:val="000000"/>
          <w:sz w:val="18"/>
          <w:szCs w:val="18"/>
          <w:lang w:val="en-US"/>
          <w:rPrChange w:id="7899" w:author="Manuel Hergenröder" w:date="2020-07-16T16:26:00Z">
            <w:rPr>
              <w:ins w:id="7900" w:author="Manuel Hergenröder" w:date="2020-07-16T16:22:00Z"/>
              <w:rFonts w:ascii="Consolas" w:hAnsi="Consolas"/>
              <w:color w:val="000000"/>
            </w:rPr>
          </w:rPrChange>
        </w:rPr>
      </w:pPr>
      <w:ins w:id="7901" w:author="Manuel Hergenröder" w:date="2020-07-16T16:22:00Z">
        <w:r w:rsidRPr="00625FEA">
          <w:rPr>
            <w:rFonts w:ascii="Consolas" w:hAnsi="Consolas"/>
            <w:color w:val="000000"/>
            <w:sz w:val="18"/>
            <w:szCs w:val="18"/>
            <w:lang w:val="en-US"/>
            <w:rPrChange w:id="7902" w:author="Manuel Hergenröder" w:date="2020-07-16T16:26:00Z">
              <w:rPr>
                <w:rFonts w:ascii="Consolas" w:hAnsi="Consolas"/>
                <w:color w:val="000000"/>
              </w:rPr>
            </w:rPrChange>
          </w:rPr>
          <w:t>            </w:t>
        </w:r>
        <w:r w:rsidRPr="00625FEA">
          <w:rPr>
            <w:rFonts w:ascii="Consolas" w:hAnsi="Consolas"/>
            <w:color w:val="1F377F"/>
            <w:sz w:val="18"/>
            <w:szCs w:val="18"/>
            <w:lang w:val="en-US"/>
            <w:rPrChange w:id="7903" w:author="Manuel Hergenröder" w:date="2020-07-16T16:26:00Z">
              <w:rPr>
                <w:rFonts w:ascii="Consolas" w:hAnsi="Consolas"/>
                <w:color w:val="1F377F"/>
              </w:rPr>
            </w:rPrChange>
          </w:rPr>
          <w:t>y</w:t>
        </w:r>
        <w:r w:rsidRPr="00625FEA">
          <w:rPr>
            <w:rFonts w:ascii="Consolas" w:hAnsi="Consolas"/>
            <w:color w:val="000000"/>
            <w:sz w:val="18"/>
            <w:szCs w:val="18"/>
            <w:lang w:val="en-US"/>
            <w:rPrChange w:id="7904" w:author="Manuel Hergenröder" w:date="2020-07-16T16:26:00Z">
              <w:rPr>
                <w:rFonts w:ascii="Consolas" w:hAnsi="Consolas"/>
                <w:color w:val="000000"/>
              </w:rPr>
            </w:rPrChange>
          </w:rPr>
          <w:t>[</w:t>
        </w:r>
        <w:r w:rsidRPr="00625FEA">
          <w:rPr>
            <w:rFonts w:ascii="Consolas" w:hAnsi="Consolas"/>
            <w:color w:val="1F377F"/>
            <w:sz w:val="18"/>
            <w:szCs w:val="18"/>
            <w:lang w:val="en-US"/>
            <w:rPrChange w:id="7905" w:author="Manuel Hergenröder" w:date="2020-07-16T16:26:00Z">
              <w:rPr>
                <w:rFonts w:ascii="Consolas" w:hAnsi="Consolas"/>
                <w:color w:val="1F377F"/>
              </w:rPr>
            </w:rPrChange>
          </w:rPr>
          <w:t>i</w:t>
        </w:r>
        <w:r w:rsidRPr="00625FEA">
          <w:rPr>
            <w:rFonts w:ascii="Consolas" w:hAnsi="Consolas"/>
            <w:color w:val="000000"/>
            <w:sz w:val="18"/>
            <w:szCs w:val="18"/>
            <w:lang w:val="en-US"/>
            <w:rPrChange w:id="7906" w:author="Manuel Hergenröder" w:date="2020-07-16T16:26:00Z">
              <w:rPr>
                <w:rFonts w:ascii="Consolas" w:hAnsi="Consolas"/>
                <w:color w:val="000000"/>
              </w:rPr>
            </w:rPrChange>
          </w:rPr>
          <w:t>] = 10 * System.</w:t>
        </w:r>
        <w:r w:rsidRPr="00625FEA">
          <w:rPr>
            <w:rFonts w:ascii="Consolas" w:hAnsi="Consolas"/>
            <w:color w:val="2B91AF"/>
            <w:sz w:val="18"/>
            <w:szCs w:val="18"/>
            <w:lang w:val="en-US"/>
            <w:rPrChange w:id="7907" w:author="Manuel Hergenröder" w:date="2020-07-16T16:26:00Z">
              <w:rPr>
                <w:rFonts w:ascii="Consolas" w:hAnsi="Consolas"/>
                <w:color w:val="2B91AF"/>
              </w:rPr>
            </w:rPrChange>
          </w:rPr>
          <w:t>Math</w:t>
        </w:r>
        <w:r w:rsidRPr="00625FEA">
          <w:rPr>
            <w:rFonts w:ascii="Consolas" w:hAnsi="Consolas"/>
            <w:color w:val="000000"/>
            <w:sz w:val="18"/>
            <w:szCs w:val="18"/>
            <w:lang w:val="en-US"/>
            <w:rPrChange w:id="7908" w:author="Manuel Hergenröder" w:date="2020-07-16T16:26:00Z">
              <w:rPr>
                <w:rFonts w:ascii="Consolas" w:hAnsi="Consolas"/>
                <w:color w:val="000000"/>
              </w:rPr>
            </w:rPrChange>
          </w:rPr>
          <w:t>.</w:t>
        </w:r>
        <w:r w:rsidRPr="00625FEA">
          <w:rPr>
            <w:rFonts w:ascii="Consolas" w:hAnsi="Consolas"/>
            <w:color w:val="74531F"/>
            <w:sz w:val="18"/>
            <w:szCs w:val="18"/>
            <w:lang w:val="en-US"/>
            <w:rPrChange w:id="7909" w:author="Manuel Hergenröder" w:date="2020-07-16T16:26:00Z">
              <w:rPr>
                <w:rFonts w:ascii="Consolas" w:hAnsi="Consolas"/>
                <w:color w:val="74531F"/>
              </w:rPr>
            </w:rPrChange>
          </w:rPr>
          <w:t>Log</w:t>
        </w:r>
        <w:r w:rsidRPr="00625FEA">
          <w:rPr>
            <w:rFonts w:ascii="Consolas" w:hAnsi="Consolas"/>
            <w:color w:val="000000"/>
            <w:sz w:val="18"/>
            <w:szCs w:val="18"/>
            <w:lang w:val="en-US"/>
            <w:rPrChange w:id="7910" w:author="Manuel Hergenröder" w:date="2020-07-16T16:26:00Z">
              <w:rPr>
                <w:rFonts w:ascii="Consolas" w:hAnsi="Consolas"/>
                <w:color w:val="000000"/>
              </w:rPr>
            </w:rPrChange>
          </w:rPr>
          <w:t>(</w:t>
        </w:r>
        <w:r w:rsidRPr="00625FEA">
          <w:rPr>
            <w:rFonts w:ascii="Consolas" w:hAnsi="Consolas"/>
            <w:color w:val="1F377F"/>
            <w:sz w:val="18"/>
            <w:szCs w:val="18"/>
            <w:lang w:val="en-US"/>
            <w:rPrChange w:id="7911" w:author="Manuel Hergenröder" w:date="2020-07-16T16:26:00Z">
              <w:rPr>
                <w:rFonts w:ascii="Consolas" w:hAnsi="Consolas"/>
                <w:color w:val="1F377F"/>
              </w:rPr>
            </w:rPrChange>
          </w:rPr>
          <w:t>x</w:t>
        </w:r>
        <w:r w:rsidRPr="00625FEA">
          <w:rPr>
            <w:rFonts w:ascii="Consolas" w:hAnsi="Consolas"/>
            <w:color w:val="000000"/>
            <w:sz w:val="18"/>
            <w:szCs w:val="18"/>
            <w:lang w:val="en-US"/>
            <w:rPrChange w:id="7912" w:author="Manuel Hergenröder" w:date="2020-07-16T16:26:00Z">
              <w:rPr>
                <w:rFonts w:ascii="Consolas" w:hAnsi="Consolas"/>
                <w:color w:val="000000"/>
              </w:rPr>
            </w:rPrChange>
          </w:rPr>
          <w:t>[2 * </w:t>
        </w:r>
        <w:r w:rsidRPr="00625FEA">
          <w:rPr>
            <w:rFonts w:ascii="Consolas" w:hAnsi="Consolas"/>
            <w:color w:val="1F377F"/>
            <w:sz w:val="18"/>
            <w:szCs w:val="18"/>
            <w:lang w:val="en-US"/>
            <w:rPrChange w:id="7913" w:author="Manuel Hergenröder" w:date="2020-07-16T16:26:00Z">
              <w:rPr>
                <w:rFonts w:ascii="Consolas" w:hAnsi="Consolas"/>
                <w:color w:val="1F377F"/>
              </w:rPr>
            </w:rPrChange>
          </w:rPr>
          <w:t>i</w:t>
        </w:r>
        <w:r w:rsidRPr="00625FEA">
          <w:rPr>
            <w:rFonts w:ascii="Consolas" w:hAnsi="Consolas"/>
            <w:color w:val="000000"/>
            <w:sz w:val="18"/>
            <w:szCs w:val="18"/>
            <w:lang w:val="en-US"/>
            <w:rPrChange w:id="7914" w:author="Manuel Hergenröder" w:date="2020-07-16T16:26:00Z">
              <w:rPr>
                <w:rFonts w:ascii="Consolas" w:hAnsi="Consolas"/>
                <w:color w:val="000000"/>
              </w:rPr>
            </w:rPrChange>
          </w:rPr>
          <w:t>] * </w:t>
        </w:r>
        <w:r w:rsidRPr="00625FEA">
          <w:rPr>
            <w:rFonts w:ascii="Consolas" w:hAnsi="Consolas"/>
            <w:color w:val="1F377F"/>
            <w:sz w:val="18"/>
            <w:szCs w:val="18"/>
            <w:lang w:val="en-US"/>
            <w:rPrChange w:id="7915" w:author="Manuel Hergenröder" w:date="2020-07-16T16:26:00Z">
              <w:rPr>
                <w:rFonts w:ascii="Consolas" w:hAnsi="Consolas"/>
                <w:color w:val="1F377F"/>
              </w:rPr>
            </w:rPrChange>
          </w:rPr>
          <w:t>x</w:t>
        </w:r>
        <w:r w:rsidRPr="00625FEA">
          <w:rPr>
            <w:rFonts w:ascii="Consolas" w:hAnsi="Consolas"/>
            <w:color w:val="000000"/>
            <w:sz w:val="18"/>
            <w:szCs w:val="18"/>
            <w:lang w:val="en-US"/>
            <w:rPrChange w:id="7916" w:author="Manuel Hergenröder" w:date="2020-07-16T16:26:00Z">
              <w:rPr>
                <w:rFonts w:ascii="Consolas" w:hAnsi="Consolas"/>
                <w:color w:val="000000"/>
              </w:rPr>
            </w:rPrChange>
          </w:rPr>
          <w:t>[2 * </w:t>
        </w:r>
        <w:r w:rsidRPr="00625FEA">
          <w:rPr>
            <w:rFonts w:ascii="Consolas" w:hAnsi="Consolas"/>
            <w:color w:val="1F377F"/>
            <w:sz w:val="18"/>
            <w:szCs w:val="18"/>
            <w:lang w:val="en-US"/>
            <w:rPrChange w:id="7917" w:author="Manuel Hergenröder" w:date="2020-07-16T16:26:00Z">
              <w:rPr>
                <w:rFonts w:ascii="Consolas" w:hAnsi="Consolas"/>
                <w:color w:val="1F377F"/>
              </w:rPr>
            </w:rPrChange>
          </w:rPr>
          <w:t>i</w:t>
        </w:r>
        <w:r w:rsidRPr="00625FEA">
          <w:rPr>
            <w:rFonts w:ascii="Consolas" w:hAnsi="Consolas"/>
            <w:color w:val="000000"/>
            <w:sz w:val="18"/>
            <w:szCs w:val="18"/>
            <w:lang w:val="en-US"/>
            <w:rPrChange w:id="7918" w:author="Manuel Hergenröder" w:date="2020-07-16T16:26:00Z">
              <w:rPr>
                <w:rFonts w:ascii="Consolas" w:hAnsi="Consolas"/>
                <w:color w:val="000000"/>
              </w:rPr>
            </w:rPrChange>
          </w:rPr>
          <w:t>] + </w:t>
        </w:r>
        <w:r w:rsidRPr="00625FEA">
          <w:rPr>
            <w:rFonts w:ascii="Consolas" w:hAnsi="Consolas"/>
            <w:color w:val="1F377F"/>
            <w:sz w:val="18"/>
            <w:szCs w:val="18"/>
            <w:lang w:val="en-US"/>
            <w:rPrChange w:id="7919" w:author="Manuel Hergenröder" w:date="2020-07-16T16:26:00Z">
              <w:rPr>
                <w:rFonts w:ascii="Consolas" w:hAnsi="Consolas"/>
                <w:color w:val="1F377F"/>
              </w:rPr>
            </w:rPrChange>
          </w:rPr>
          <w:t>x</w:t>
        </w:r>
        <w:r w:rsidRPr="00625FEA">
          <w:rPr>
            <w:rFonts w:ascii="Consolas" w:hAnsi="Consolas"/>
            <w:color w:val="000000"/>
            <w:sz w:val="18"/>
            <w:szCs w:val="18"/>
            <w:lang w:val="en-US"/>
            <w:rPrChange w:id="7920" w:author="Manuel Hergenröder" w:date="2020-07-16T16:26:00Z">
              <w:rPr>
                <w:rFonts w:ascii="Consolas" w:hAnsi="Consolas"/>
                <w:color w:val="000000"/>
              </w:rPr>
            </w:rPrChange>
          </w:rPr>
          <w:t>[2 * </w:t>
        </w:r>
        <w:r w:rsidRPr="00625FEA">
          <w:rPr>
            <w:rFonts w:ascii="Consolas" w:hAnsi="Consolas"/>
            <w:color w:val="1F377F"/>
            <w:sz w:val="18"/>
            <w:szCs w:val="18"/>
            <w:lang w:val="en-US"/>
            <w:rPrChange w:id="7921" w:author="Manuel Hergenröder" w:date="2020-07-16T16:26:00Z">
              <w:rPr>
                <w:rFonts w:ascii="Consolas" w:hAnsi="Consolas"/>
                <w:color w:val="1F377F"/>
              </w:rPr>
            </w:rPrChange>
          </w:rPr>
          <w:t>i</w:t>
        </w:r>
        <w:r w:rsidRPr="00625FEA">
          <w:rPr>
            <w:rFonts w:ascii="Consolas" w:hAnsi="Consolas"/>
            <w:color w:val="000000"/>
            <w:sz w:val="18"/>
            <w:szCs w:val="18"/>
            <w:lang w:val="en-US"/>
            <w:rPrChange w:id="7922" w:author="Manuel Hergenröder" w:date="2020-07-16T16:26:00Z">
              <w:rPr>
                <w:rFonts w:ascii="Consolas" w:hAnsi="Consolas"/>
                <w:color w:val="000000"/>
              </w:rPr>
            </w:rPrChange>
          </w:rPr>
          <w:t> + 1] * </w:t>
        </w:r>
        <w:r w:rsidRPr="00625FEA">
          <w:rPr>
            <w:rFonts w:ascii="Consolas" w:hAnsi="Consolas"/>
            <w:color w:val="1F377F"/>
            <w:sz w:val="18"/>
            <w:szCs w:val="18"/>
            <w:lang w:val="en-US"/>
            <w:rPrChange w:id="7923" w:author="Manuel Hergenröder" w:date="2020-07-16T16:26:00Z">
              <w:rPr>
                <w:rFonts w:ascii="Consolas" w:hAnsi="Consolas"/>
                <w:color w:val="1F377F"/>
              </w:rPr>
            </w:rPrChange>
          </w:rPr>
          <w:t>x</w:t>
        </w:r>
        <w:r w:rsidRPr="00625FEA">
          <w:rPr>
            <w:rFonts w:ascii="Consolas" w:hAnsi="Consolas"/>
            <w:color w:val="000000"/>
            <w:sz w:val="18"/>
            <w:szCs w:val="18"/>
            <w:lang w:val="en-US"/>
            <w:rPrChange w:id="7924" w:author="Manuel Hergenröder" w:date="2020-07-16T16:26:00Z">
              <w:rPr>
                <w:rFonts w:ascii="Consolas" w:hAnsi="Consolas"/>
                <w:color w:val="000000"/>
              </w:rPr>
            </w:rPrChange>
          </w:rPr>
          <w:t>[2 * </w:t>
        </w:r>
        <w:r w:rsidRPr="00625FEA">
          <w:rPr>
            <w:rFonts w:ascii="Consolas" w:hAnsi="Consolas"/>
            <w:color w:val="1F377F"/>
            <w:sz w:val="18"/>
            <w:szCs w:val="18"/>
            <w:lang w:val="en-US"/>
            <w:rPrChange w:id="7925" w:author="Manuel Hergenröder" w:date="2020-07-16T16:26:00Z">
              <w:rPr>
                <w:rFonts w:ascii="Consolas" w:hAnsi="Consolas"/>
                <w:color w:val="1F377F"/>
              </w:rPr>
            </w:rPrChange>
          </w:rPr>
          <w:t>i</w:t>
        </w:r>
        <w:r w:rsidRPr="00625FEA">
          <w:rPr>
            <w:rFonts w:ascii="Consolas" w:hAnsi="Consolas"/>
            <w:color w:val="000000"/>
            <w:sz w:val="18"/>
            <w:szCs w:val="18"/>
            <w:lang w:val="en-US"/>
            <w:rPrChange w:id="7926" w:author="Manuel Hergenröder" w:date="2020-07-16T16:26:00Z">
              <w:rPr>
                <w:rFonts w:ascii="Consolas" w:hAnsi="Consolas"/>
                <w:color w:val="000000"/>
              </w:rPr>
            </w:rPrChange>
          </w:rPr>
          <w:t> + 1]) / System.</w:t>
        </w:r>
        <w:r w:rsidRPr="00625FEA">
          <w:rPr>
            <w:rFonts w:ascii="Consolas" w:hAnsi="Consolas"/>
            <w:color w:val="2B91AF"/>
            <w:sz w:val="18"/>
            <w:szCs w:val="18"/>
            <w:lang w:val="en-US"/>
            <w:rPrChange w:id="7927" w:author="Manuel Hergenröder" w:date="2020-07-16T16:26:00Z">
              <w:rPr>
                <w:rFonts w:ascii="Consolas" w:hAnsi="Consolas"/>
                <w:color w:val="2B91AF"/>
              </w:rPr>
            </w:rPrChange>
          </w:rPr>
          <w:t>Math</w:t>
        </w:r>
        <w:r w:rsidRPr="00625FEA">
          <w:rPr>
            <w:rFonts w:ascii="Consolas" w:hAnsi="Consolas"/>
            <w:color w:val="000000"/>
            <w:sz w:val="18"/>
            <w:szCs w:val="18"/>
            <w:lang w:val="en-US"/>
            <w:rPrChange w:id="7928" w:author="Manuel Hergenröder" w:date="2020-07-16T16:26:00Z">
              <w:rPr>
                <w:rFonts w:ascii="Consolas" w:hAnsi="Consolas"/>
                <w:color w:val="000000"/>
              </w:rPr>
            </w:rPrChange>
          </w:rPr>
          <w:t>.</w:t>
        </w:r>
        <w:r w:rsidRPr="00625FEA">
          <w:rPr>
            <w:rFonts w:ascii="Consolas" w:hAnsi="Consolas"/>
            <w:color w:val="74531F"/>
            <w:sz w:val="18"/>
            <w:szCs w:val="18"/>
            <w:lang w:val="en-US"/>
            <w:rPrChange w:id="7929" w:author="Manuel Hergenröder" w:date="2020-07-16T16:26:00Z">
              <w:rPr>
                <w:rFonts w:ascii="Consolas" w:hAnsi="Consolas"/>
                <w:color w:val="74531F"/>
              </w:rPr>
            </w:rPrChange>
          </w:rPr>
          <w:t>Log</w:t>
        </w:r>
        <w:r w:rsidRPr="00625FEA">
          <w:rPr>
            <w:rFonts w:ascii="Consolas" w:hAnsi="Consolas"/>
            <w:color w:val="000000"/>
            <w:sz w:val="18"/>
            <w:szCs w:val="18"/>
            <w:lang w:val="en-US"/>
            <w:rPrChange w:id="7930" w:author="Manuel Hergenröder" w:date="2020-07-16T16:26:00Z">
              <w:rPr>
                <w:rFonts w:ascii="Consolas" w:hAnsi="Consolas"/>
                <w:color w:val="000000"/>
              </w:rPr>
            </w:rPrChange>
          </w:rPr>
          <w:t>(10);</w:t>
        </w:r>
      </w:ins>
    </w:p>
    <w:p w14:paraId="46BF5D98" w14:textId="77777777" w:rsidR="008F67FA" w:rsidRPr="00625FEA" w:rsidRDefault="008F67FA" w:rsidP="008F67FA">
      <w:pPr>
        <w:pStyle w:val="HTMLPreformatted"/>
        <w:shd w:val="clear" w:color="auto" w:fill="FFFFFF"/>
        <w:rPr>
          <w:ins w:id="7931" w:author="Manuel Hergenröder" w:date="2020-07-16T16:22:00Z"/>
          <w:rFonts w:ascii="Consolas" w:hAnsi="Consolas"/>
          <w:color w:val="000000"/>
          <w:sz w:val="18"/>
          <w:szCs w:val="18"/>
          <w:rPrChange w:id="7932" w:author="Manuel Hergenröder" w:date="2020-07-16T16:26:00Z">
            <w:rPr>
              <w:ins w:id="7933" w:author="Manuel Hergenröder" w:date="2020-07-16T16:22:00Z"/>
              <w:rFonts w:ascii="Consolas" w:hAnsi="Consolas"/>
              <w:color w:val="000000"/>
            </w:rPr>
          </w:rPrChange>
        </w:rPr>
      </w:pPr>
      <w:ins w:id="7934" w:author="Manuel Hergenröder" w:date="2020-07-16T16:22:00Z">
        <w:r w:rsidRPr="00625FEA">
          <w:rPr>
            <w:rFonts w:ascii="Consolas" w:hAnsi="Consolas"/>
            <w:color w:val="000000"/>
            <w:sz w:val="18"/>
            <w:szCs w:val="18"/>
            <w:lang w:val="en-US"/>
            <w:rPrChange w:id="7935" w:author="Manuel Hergenröder" w:date="2020-07-16T16:26:00Z">
              <w:rPr>
                <w:rFonts w:ascii="Consolas" w:hAnsi="Consolas"/>
                <w:color w:val="000000"/>
              </w:rPr>
            </w:rPrChange>
          </w:rPr>
          <w:t>        </w:t>
        </w:r>
        <w:r w:rsidRPr="00625FEA">
          <w:rPr>
            <w:rFonts w:ascii="Consolas" w:hAnsi="Consolas"/>
            <w:color w:val="000000"/>
            <w:sz w:val="18"/>
            <w:szCs w:val="18"/>
            <w:rPrChange w:id="7936" w:author="Manuel Hergenröder" w:date="2020-07-16T16:26:00Z">
              <w:rPr>
                <w:rFonts w:ascii="Consolas" w:hAnsi="Consolas"/>
                <w:color w:val="000000"/>
              </w:rPr>
            </w:rPrChange>
          </w:rPr>
          <w:t>}</w:t>
        </w:r>
      </w:ins>
    </w:p>
    <w:p w14:paraId="3676767F" w14:textId="77777777" w:rsidR="008F67FA" w:rsidRPr="00625FEA" w:rsidRDefault="008F67FA" w:rsidP="008F67FA">
      <w:pPr>
        <w:pStyle w:val="HTMLPreformatted"/>
        <w:shd w:val="clear" w:color="auto" w:fill="FFFFFF"/>
        <w:rPr>
          <w:ins w:id="7937" w:author="Manuel Hergenröder" w:date="2020-07-16T16:22:00Z"/>
          <w:rFonts w:ascii="Consolas" w:hAnsi="Consolas"/>
          <w:color w:val="000000"/>
          <w:sz w:val="18"/>
          <w:szCs w:val="18"/>
          <w:rPrChange w:id="7938" w:author="Manuel Hergenröder" w:date="2020-07-16T16:26:00Z">
            <w:rPr>
              <w:ins w:id="7939" w:author="Manuel Hergenröder" w:date="2020-07-16T16:22:00Z"/>
              <w:rFonts w:ascii="Consolas" w:hAnsi="Consolas"/>
              <w:color w:val="000000"/>
            </w:rPr>
          </w:rPrChange>
        </w:rPr>
      </w:pPr>
      <w:ins w:id="7940" w:author="Manuel Hergenröder" w:date="2020-07-16T16:22:00Z">
        <w:r w:rsidRPr="00625FEA">
          <w:rPr>
            <w:rFonts w:ascii="Consolas" w:hAnsi="Consolas"/>
            <w:color w:val="000000"/>
            <w:sz w:val="18"/>
            <w:szCs w:val="18"/>
            <w:rPrChange w:id="7941" w:author="Manuel Hergenröder" w:date="2020-07-16T16:26:00Z">
              <w:rPr>
                <w:rFonts w:ascii="Consolas" w:hAnsi="Consolas"/>
                <w:color w:val="000000"/>
              </w:rPr>
            </w:rPrChange>
          </w:rPr>
          <w:t>        </w:t>
        </w:r>
        <w:r w:rsidRPr="00625FEA">
          <w:rPr>
            <w:rFonts w:ascii="Consolas" w:hAnsi="Consolas"/>
            <w:color w:val="8F08C4"/>
            <w:sz w:val="18"/>
            <w:szCs w:val="18"/>
            <w:rPrChange w:id="7942" w:author="Manuel Hergenröder" w:date="2020-07-16T16:26:00Z">
              <w:rPr>
                <w:rFonts w:ascii="Consolas" w:hAnsi="Consolas"/>
                <w:color w:val="8F08C4"/>
              </w:rPr>
            </w:rPrChange>
          </w:rPr>
          <w:t>return</w:t>
        </w:r>
        <w:r w:rsidRPr="00625FEA">
          <w:rPr>
            <w:rFonts w:ascii="Consolas" w:hAnsi="Consolas"/>
            <w:color w:val="000000"/>
            <w:sz w:val="18"/>
            <w:szCs w:val="18"/>
            <w:rPrChange w:id="7943" w:author="Manuel Hergenröder" w:date="2020-07-16T16:26:00Z">
              <w:rPr>
                <w:rFonts w:ascii="Consolas" w:hAnsi="Consolas"/>
                <w:color w:val="000000"/>
              </w:rPr>
            </w:rPrChange>
          </w:rPr>
          <w:t> </w:t>
        </w:r>
        <w:r w:rsidRPr="00625FEA">
          <w:rPr>
            <w:rFonts w:ascii="Consolas" w:hAnsi="Consolas"/>
            <w:color w:val="1F377F"/>
            <w:sz w:val="18"/>
            <w:szCs w:val="18"/>
            <w:rPrChange w:id="7944" w:author="Manuel Hergenröder" w:date="2020-07-16T16:26:00Z">
              <w:rPr>
                <w:rFonts w:ascii="Consolas" w:hAnsi="Consolas"/>
                <w:color w:val="1F377F"/>
              </w:rPr>
            </w:rPrChange>
          </w:rPr>
          <w:t>y</w:t>
        </w:r>
        <w:r w:rsidRPr="00625FEA">
          <w:rPr>
            <w:rFonts w:ascii="Consolas" w:hAnsi="Consolas"/>
            <w:color w:val="000000"/>
            <w:sz w:val="18"/>
            <w:szCs w:val="18"/>
            <w:rPrChange w:id="7945" w:author="Manuel Hergenröder" w:date="2020-07-16T16:26:00Z">
              <w:rPr>
                <w:rFonts w:ascii="Consolas" w:hAnsi="Consolas"/>
                <w:color w:val="000000"/>
              </w:rPr>
            </w:rPrChange>
          </w:rPr>
          <w:t>;</w:t>
        </w:r>
      </w:ins>
    </w:p>
    <w:p w14:paraId="79ACBDA6" w14:textId="77777777" w:rsidR="008F67FA" w:rsidRPr="00625FEA" w:rsidRDefault="008F67FA" w:rsidP="008F67FA">
      <w:pPr>
        <w:pStyle w:val="HTMLPreformatted"/>
        <w:shd w:val="clear" w:color="auto" w:fill="FFFFFF"/>
        <w:rPr>
          <w:ins w:id="7946" w:author="Manuel Hergenröder" w:date="2020-07-16T16:22:00Z"/>
          <w:rFonts w:ascii="Consolas" w:hAnsi="Consolas"/>
          <w:color w:val="000000"/>
          <w:sz w:val="18"/>
          <w:szCs w:val="18"/>
          <w:rPrChange w:id="7947" w:author="Manuel Hergenröder" w:date="2020-07-16T16:26:00Z">
            <w:rPr>
              <w:ins w:id="7948" w:author="Manuel Hergenröder" w:date="2020-07-16T16:22:00Z"/>
              <w:rFonts w:ascii="Consolas" w:hAnsi="Consolas"/>
              <w:color w:val="000000"/>
            </w:rPr>
          </w:rPrChange>
        </w:rPr>
      </w:pPr>
      <w:ins w:id="7949" w:author="Manuel Hergenröder" w:date="2020-07-16T16:22:00Z">
        <w:r w:rsidRPr="00625FEA">
          <w:rPr>
            <w:rFonts w:ascii="Consolas" w:hAnsi="Consolas"/>
            <w:color w:val="000000"/>
            <w:sz w:val="18"/>
            <w:szCs w:val="18"/>
            <w:rPrChange w:id="7950" w:author="Manuel Hergenröder" w:date="2020-07-16T16:26:00Z">
              <w:rPr>
                <w:rFonts w:ascii="Consolas" w:hAnsi="Consolas"/>
                <w:color w:val="000000"/>
              </w:rPr>
            </w:rPrChange>
          </w:rPr>
          <w:t>    }</w:t>
        </w:r>
      </w:ins>
    </w:p>
    <w:p w14:paraId="72F48F80" w14:textId="77777777" w:rsidR="008F67FA" w:rsidRPr="00625FEA" w:rsidRDefault="008F67FA" w:rsidP="008F67FA">
      <w:pPr>
        <w:pStyle w:val="HTMLPreformatted"/>
        <w:shd w:val="clear" w:color="auto" w:fill="FFFFFF"/>
        <w:rPr>
          <w:ins w:id="7951" w:author="Manuel Hergenröder" w:date="2020-07-16T16:22:00Z"/>
          <w:rFonts w:ascii="Consolas" w:hAnsi="Consolas"/>
          <w:color w:val="000000"/>
          <w:sz w:val="18"/>
          <w:szCs w:val="18"/>
          <w:rPrChange w:id="7952" w:author="Manuel Hergenröder" w:date="2020-07-16T16:26:00Z">
            <w:rPr>
              <w:ins w:id="7953" w:author="Manuel Hergenröder" w:date="2020-07-16T16:22:00Z"/>
              <w:rFonts w:ascii="Consolas" w:hAnsi="Consolas"/>
              <w:color w:val="000000"/>
            </w:rPr>
          </w:rPrChange>
        </w:rPr>
      </w:pPr>
      <w:ins w:id="7954" w:author="Manuel Hergenröder" w:date="2020-07-16T16:22:00Z">
        <w:r w:rsidRPr="00625FEA">
          <w:rPr>
            <w:rFonts w:ascii="Consolas" w:hAnsi="Consolas"/>
            <w:color w:val="000000"/>
            <w:sz w:val="18"/>
            <w:szCs w:val="18"/>
            <w:rPrChange w:id="7955" w:author="Manuel Hergenröder" w:date="2020-07-16T16:26:00Z">
              <w:rPr>
                <w:rFonts w:ascii="Consolas" w:hAnsi="Consolas"/>
                <w:color w:val="000000"/>
              </w:rPr>
            </w:rPrChange>
          </w:rPr>
          <w:t>}</w:t>
        </w:r>
      </w:ins>
    </w:p>
    <w:p w14:paraId="1438BAA4" w14:textId="04A9D520" w:rsidR="008F67FA" w:rsidRPr="00625FEA" w:rsidRDefault="008F67FA">
      <w:pPr>
        <w:tabs>
          <w:tab w:val="clear" w:pos="7200"/>
        </w:tabs>
        <w:spacing w:before="0" w:after="200" w:line="240" w:lineRule="auto"/>
        <w:jc w:val="left"/>
        <w:rPr>
          <w:ins w:id="7956" w:author="Manuel Hergenröder" w:date="2020-07-16T16:22:00Z"/>
          <w:rFonts w:ascii="Consolas" w:eastAsia="Times New Roman" w:hAnsi="Consolas" w:cs="Times New Roman"/>
          <w:color w:val="5C5C5C"/>
          <w:sz w:val="16"/>
          <w:szCs w:val="16"/>
          <w:lang w:val="de-DE" w:eastAsia="de-DE"/>
          <w14:ligatures w14:val="none"/>
          <w:rPrChange w:id="7957" w:author="Manuel Hergenröder" w:date="2020-07-16T16:26:00Z">
            <w:rPr>
              <w:ins w:id="7958" w:author="Manuel Hergenröder" w:date="2020-07-16T16:22:00Z"/>
              <w:rFonts w:ascii="Consolas" w:eastAsia="Times New Roman" w:hAnsi="Consolas" w:cs="Times New Roman"/>
              <w:color w:val="5C5C5C"/>
              <w:sz w:val="18"/>
              <w:szCs w:val="18"/>
              <w:lang w:val="de-DE" w:eastAsia="de-DE"/>
              <w14:ligatures w14:val="none"/>
            </w:rPr>
          </w:rPrChange>
        </w:rPr>
      </w:pPr>
      <w:ins w:id="7959" w:author="Manuel Hergenröder" w:date="2020-07-16T16:22:00Z">
        <w:r w:rsidRPr="00625FEA">
          <w:rPr>
            <w:rFonts w:ascii="Consolas" w:eastAsia="Times New Roman" w:hAnsi="Consolas" w:cs="Times New Roman"/>
            <w:color w:val="5C5C5C"/>
            <w:sz w:val="16"/>
            <w:szCs w:val="16"/>
            <w:lang w:val="de-DE" w:eastAsia="de-DE"/>
            <w14:ligatures w14:val="none"/>
            <w:rPrChange w:id="7960" w:author="Manuel Hergenröder" w:date="2020-07-16T16:26:00Z">
              <w:rPr>
                <w:rFonts w:ascii="Consolas" w:eastAsia="Times New Roman" w:hAnsi="Consolas" w:cs="Times New Roman"/>
                <w:color w:val="5C5C5C"/>
                <w:sz w:val="18"/>
                <w:szCs w:val="18"/>
                <w:lang w:val="de-DE" w:eastAsia="de-DE"/>
                <w14:ligatures w14:val="none"/>
              </w:rPr>
            </w:rPrChange>
          </w:rPr>
          <w:br w:type="page"/>
        </w:r>
      </w:ins>
    </w:p>
    <w:p w14:paraId="0261E773" w14:textId="0E6AC407" w:rsidR="008F67FA" w:rsidRPr="00625FEA" w:rsidRDefault="008F67FA" w:rsidP="008F67FA">
      <w:pPr>
        <w:jc w:val="right"/>
        <w:rPr>
          <w:ins w:id="7961" w:author="Manuel Hergenröder" w:date="2020-07-16T16:22:00Z"/>
          <w:rFonts w:ascii="Consolas" w:eastAsia="Times New Roman" w:hAnsi="Consolas" w:cs="Times New Roman"/>
          <w:color w:val="5C5C5C"/>
          <w:sz w:val="16"/>
          <w:szCs w:val="16"/>
          <w:lang w:val="de-DE" w:eastAsia="de-DE"/>
          <w14:ligatures w14:val="none"/>
          <w:rPrChange w:id="7962" w:author="Manuel Hergenröder" w:date="2020-07-16T16:26:00Z">
            <w:rPr>
              <w:ins w:id="7963" w:author="Manuel Hergenröder" w:date="2020-07-16T16:22:00Z"/>
              <w:rFonts w:ascii="Consolas" w:eastAsia="Times New Roman" w:hAnsi="Consolas" w:cs="Times New Roman"/>
              <w:color w:val="5C5C5C"/>
              <w:sz w:val="18"/>
              <w:szCs w:val="18"/>
              <w:lang w:val="de-DE" w:eastAsia="de-DE"/>
              <w14:ligatures w14:val="none"/>
            </w:rPr>
          </w:rPrChange>
        </w:rPr>
        <w:pPrChange w:id="7964" w:author="Manuel Hergenröder" w:date="2020-07-16T16:22:00Z">
          <w:pPr/>
        </w:pPrChange>
      </w:pPr>
      <w:ins w:id="7965" w:author="Manuel Hergenröder" w:date="2020-07-16T16:22:00Z">
        <w:r w:rsidRPr="00625FEA">
          <w:rPr>
            <w:rFonts w:ascii="Consolas" w:eastAsia="Times New Roman" w:hAnsi="Consolas" w:cs="Times New Roman"/>
            <w:b/>
            <w:bCs/>
            <w:color w:val="5C5C5C"/>
            <w:sz w:val="16"/>
            <w:szCs w:val="16"/>
            <w:lang w:val="de-DE" w:eastAsia="de-DE"/>
            <w14:ligatures w14:val="none"/>
            <w:rPrChange w:id="7966" w:author="Manuel Hergenröder" w:date="2020-07-16T16:26:00Z">
              <w:rPr>
                <w:rFonts w:ascii="Consolas" w:eastAsia="Times New Roman" w:hAnsi="Consolas" w:cs="Times New Roman"/>
                <w:b/>
                <w:bCs/>
                <w:color w:val="5C5C5C"/>
                <w:sz w:val="18"/>
                <w:szCs w:val="18"/>
                <w:lang w:val="de-DE" w:eastAsia="de-DE"/>
                <w14:ligatures w14:val="none"/>
              </w:rPr>
            </w:rPrChange>
          </w:rPr>
          <w:lastRenderedPageBreak/>
          <w:t>FloorHelper.cs</w:t>
        </w:r>
      </w:ins>
    </w:p>
    <w:p w14:paraId="6F99A166" w14:textId="77777777" w:rsidR="008F67FA" w:rsidRPr="00625FEA" w:rsidRDefault="008F67FA" w:rsidP="008F67FA">
      <w:pPr>
        <w:pStyle w:val="HTMLPreformatted"/>
        <w:shd w:val="clear" w:color="auto" w:fill="FFFFFF"/>
        <w:rPr>
          <w:ins w:id="7967" w:author="Manuel Hergenröder" w:date="2020-07-16T16:22:00Z"/>
          <w:rFonts w:ascii="Consolas" w:hAnsi="Consolas"/>
          <w:color w:val="000000"/>
          <w:sz w:val="18"/>
          <w:szCs w:val="18"/>
          <w:lang w:val="en-US"/>
          <w:rPrChange w:id="7968" w:author="Manuel Hergenröder" w:date="2020-07-16T16:26:00Z">
            <w:rPr>
              <w:ins w:id="7969" w:author="Manuel Hergenröder" w:date="2020-07-16T16:22:00Z"/>
              <w:rFonts w:ascii="Consolas" w:hAnsi="Consolas"/>
              <w:color w:val="000000"/>
            </w:rPr>
          </w:rPrChange>
        </w:rPr>
      </w:pPr>
      <w:ins w:id="7970" w:author="Manuel Hergenröder" w:date="2020-07-16T16:22:00Z">
        <w:r w:rsidRPr="00625FEA">
          <w:rPr>
            <w:rFonts w:ascii="Consolas" w:hAnsi="Consolas"/>
            <w:color w:val="0000FF"/>
            <w:sz w:val="18"/>
            <w:szCs w:val="18"/>
            <w:lang w:val="en-US"/>
            <w:rPrChange w:id="7971" w:author="Manuel Hergenröder" w:date="2020-07-16T16:26:00Z">
              <w:rPr>
                <w:rFonts w:ascii="Consolas" w:hAnsi="Consolas"/>
                <w:color w:val="0000FF"/>
              </w:rPr>
            </w:rPrChange>
          </w:rPr>
          <w:t>using</w:t>
        </w:r>
        <w:r w:rsidRPr="00625FEA">
          <w:rPr>
            <w:rFonts w:ascii="Consolas" w:hAnsi="Consolas"/>
            <w:color w:val="000000"/>
            <w:sz w:val="18"/>
            <w:szCs w:val="18"/>
            <w:lang w:val="en-US"/>
            <w:rPrChange w:id="7972" w:author="Manuel Hergenröder" w:date="2020-07-16T16:26:00Z">
              <w:rPr>
                <w:rFonts w:ascii="Consolas" w:hAnsi="Consolas"/>
                <w:color w:val="000000"/>
              </w:rPr>
            </w:rPrChange>
          </w:rPr>
          <w:t> System.Collections;</w:t>
        </w:r>
      </w:ins>
    </w:p>
    <w:p w14:paraId="73D1C7E7" w14:textId="77777777" w:rsidR="008F67FA" w:rsidRPr="00625FEA" w:rsidRDefault="008F67FA" w:rsidP="008F67FA">
      <w:pPr>
        <w:pStyle w:val="HTMLPreformatted"/>
        <w:shd w:val="clear" w:color="auto" w:fill="FFFFFF"/>
        <w:rPr>
          <w:ins w:id="7973" w:author="Manuel Hergenröder" w:date="2020-07-16T16:22:00Z"/>
          <w:rFonts w:ascii="Consolas" w:hAnsi="Consolas"/>
          <w:color w:val="000000"/>
          <w:sz w:val="18"/>
          <w:szCs w:val="18"/>
          <w:lang w:val="en-US"/>
          <w:rPrChange w:id="7974" w:author="Manuel Hergenröder" w:date="2020-07-16T16:26:00Z">
            <w:rPr>
              <w:ins w:id="7975" w:author="Manuel Hergenröder" w:date="2020-07-16T16:22:00Z"/>
              <w:rFonts w:ascii="Consolas" w:hAnsi="Consolas"/>
              <w:color w:val="000000"/>
            </w:rPr>
          </w:rPrChange>
        </w:rPr>
      </w:pPr>
      <w:ins w:id="7976" w:author="Manuel Hergenröder" w:date="2020-07-16T16:22:00Z">
        <w:r w:rsidRPr="00625FEA">
          <w:rPr>
            <w:rFonts w:ascii="Consolas" w:hAnsi="Consolas"/>
            <w:color w:val="0000FF"/>
            <w:sz w:val="18"/>
            <w:szCs w:val="18"/>
            <w:lang w:val="en-US"/>
            <w:rPrChange w:id="7977" w:author="Manuel Hergenröder" w:date="2020-07-16T16:26:00Z">
              <w:rPr>
                <w:rFonts w:ascii="Consolas" w:hAnsi="Consolas"/>
                <w:color w:val="0000FF"/>
              </w:rPr>
            </w:rPrChange>
          </w:rPr>
          <w:t>using</w:t>
        </w:r>
        <w:r w:rsidRPr="00625FEA">
          <w:rPr>
            <w:rFonts w:ascii="Consolas" w:hAnsi="Consolas"/>
            <w:color w:val="000000"/>
            <w:sz w:val="18"/>
            <w:szCs w:val="18"/>
            <w:lang w:val="en-US"/>
            <w:rPrChange w:id="7978" w:author="Manuel Hergenröder" w:date="2020-07-16T16:26:00Z">
              <w:rPr>
                <w:rFonts w:ascii="Consolas" w:hAnsi="Consolas"/>
                <w:color w:val="000000"/>
              </w:rPr>
            </w:rPrChange>
          </w:rPr>
          <w:t> System.Collections.Generic;</w:t>
        </w:r>
      </w:ins>
    </w:p>
    <w:p w14:paraId="51EEE0E1" w14:textId="77777777" w:rsidR="008F67FA" w:rsidRPr="00625FEA" w:rsidRDefault="008F67FA" w:rsidP="008F67FA">
      <w:pPr>
        <w:pStyle w:val="HTMLPreformatted"/>
        <w:shd w:val="clear" w:color="auto" w:fill="FFFFFF"/>
        <w:rPr>
          <w:ins w:id="7979" w:author="Manuel Hergenröder" w:date="2020-07-16T16:22:00Z"/>
          <w:rFonts w:ascii="Consolas" w:hAnsi="Consolas"/>
          <w:color w:val="000000"/>
          <w:sz w:val="18"/>
          <w:szCs w:val="18"/>
          <w:lang w:val="en-US"/>
          <w:rPrChange w:id="7980" w:author="Manuel Hergenröder" w:date="2020-07-16T16:26:00Z">
            <w:rPr>
              <w:ins w:id="7981" w:author="Manuel Hergenröder" w:date="2020-07-16T16:22:00Z"/>
              <w:rFonts w:ascii="Consolas" w:hAnsi="Consolas"/>
              <w:color w:val="000000"/>
            </w:rPr>
          </w:rPrChange>
        </w:rPr>
      </w:pPr>
      <w:ins w:id="7982" w:author="Manuel Hergenröder" w:date="2020-07-16T16:22:00Z">
        <w:r w:rsidRPr="00625FEA">
          <w:rPr>
            <w:rFonts w:ascii="Consolas" w:hAnsi="Consolas"/>
            <w:color w:val="0000FF"/>
            <w:sz w:val="18"/>
            <w:szCs w:val="18"/>
            <w:lang w:val="en-US"/>
            <w:rPrChange w:id="7983" w:author="Manuel Hergenröder" w:date="2020-07-16T16:26:00Z">
              <w:rPr>
                <w:rFonts w:ascii="Consolas" w:hAnsi="Consolas"/>
                <w:color w:val="0000FF"/>
              </w:rPr>
            </w:rPrChange>
          </w:rPr>
          <w:t>using</w:t>
        </w:r>
        <w:r w:rsidRPr="00625FEA">
          <w:rPr>
            <w:rFonts w:ascii="Consolas" w:hAnsi="Consolas"/>
            <w:color w:val="000000"/>
            <w:sz w:val="18"/>
            <w:szCs w:val="18"/>
            <w:lang w:val="en-US"/>
            <w:rPrChange w:id="7984" w:author="Manuel Hergenröder" w:date="2020-07-16T16:26:00Z">
              <w:rPr>
                <w:rFonts w:ascii="Consolas" w:hAnsi="Consolas"/>
                <w:color w:val="000000"/>
              </w:rPr>
            </w:rPrChange>
          </w:rPr>
          <w:t> UnityEngine;</w:t>
        </w:r>
      </w:ins>
    </w:p>
    <w:p w14:paraId="5435EA3C" w14:textId="77777777" w:rsidR="008F67FA" w:rsidRPr="00625FEA" w:rsidRDefault="008F67FA" w:rsidP="008F67FA">
      <w:pPr>
        <w:pStyle w:val="HTMLPreformatted"/>
        <w:shd w:val="clear" w:color="auto" w:fill="FFFFFF"/>
        <w:rPr>
          <w:ins w:id="7985" w:author="Manuel Hergenröder" w:date="2020-07-16T16:22:00Z"/>
          <w:rFonts w:ascii="Consolas" w:hAnsi="Consolas"/>
          <w:color w:val="000000"/>
          <w:sz w:val="18"/>
          <w:szCs w:val="18"/>
          <w:lang w:val="en-US"/>
          <w:rPrChange w:id="7986" w:author="Manuel Hergenröder" w:date="2020-07-16T16:26:00Z">
            <w:rPr>
              <w:ins w:id="7987" w:author="Manuel Hergenröder" w:date="2020-07-16T16:22:00Z"/>
              <w:rFonts w:ascii="Consolas" w:hAnsi="Consolas"/>
              <w:color w:val="000000"/>
            </w:rPr>
          </w:rPrChange>
        </w:rPr>
      </w:pPr>
      <w:ins w:id="7988" w:author="Manuel Hergenröder" w:date="2020-07-16T16:22:00Z">
        <w:r w:rsidRPr="00625FEA">
          <w:rPr>
            <w:rFonts w:ascii="Consolas" w:hAnsi="Consolas"/>
            <w:color w:val="000000"/>
            <w:sz w:val="18"/>
            <w:szCs w:val="18"/>
            <w:lang w:val="en-US"/>
            <w:rPrChange w:id="7989" w:author="Manuel Hergenröder" w:date="2020-07-16T16:26:00Z">
              <w:rPr>
                <w:rFonts w:ascii="Consolas" w:hAnsi="Consolas"/>
                <w:color w:val="000000"/>
              </w:rPr>
            </w:rPrChange>
          </w:rPr>
          <w:t xml:space="preserve"> </w:t>
        </w:r>
      </w:ins>
    </w:p>
    <w:p w14:paraId="3367D91D" w14:textId="77777777" w:rsidR="008F67FA" w:rsidRPr="00625FEA" w:rsidRDefault="008F67FA" w:rsidP="008F67FA">
      <w:pPr>
        <w:pStyle w:val="HTMLPreformatted"/>
        <w:shd w:val="clear" w:color="auto" w:fill="FFFFFF"/>
        <w:rPr>
          <w:ins w:id="7990" w:author="Manuel Hergenröder" w:date="2020-07-16T16:22:00Z"/>
          <w:rFonts w:ascii="Consolas" w:hAnsi="Consolas"/>
          <w:color w:val="000000"/>
          <w:sz w:val="18"/>
          <w:szCs w:val="18"/>
          <w:lang w:val="en-US"/>
          <w:rPrChange w:id="7991" w:author="Manuel Hergenröder" w:date="2020-07-16T16:26:00Z">
            <w:rPr>
              <w:ins w:id="7992" w:author="Manuel Hergenröder" w:date="2020-07-16T16:22:00Z"/>
              <w:rFonts w:ascii="Consolas" w:hAnsi="Consolas"/>
              <w:color w:val="000000"/>
            </w:rPr>
          </w:rPrChange>
        </w:rPr>
      </w:pPr>
      <w:ins w:id="7993" w:author="Manuel Hergenröder" w:date="2020-07-16T16:22:00Z">
        <w:r w:rsidRPr="00625FEA">
          <w:rPr>
            <w:rFonts w:ascii="Consolas" w:hAnsi="Consolas"/>
            <w:color w:val="0000FF"/>
            <w:sz w:val="18"/>
            <w:szCs w:val="18"/>
            <w:lang w:val="en-US"/>
            <w:rPrChange w:id="7994"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7995" w:author="Manuel Hergenröder" w:date="2020-07-16T16:26:00Z">
              <w:rPr>
                <w:rFonts w:ascii="Consolas" w:hAnsi="Consolas"/>
                <w:color w:val="000000"/>
              </w:rPr>
            </w:rPrChange>
          </w:rPr>
          <w:t> </w:t>
        </w:r>
        <w:r w:rsidRPr="00625FEA">
          <w:rPr>
            <w:rFonts w:ascii="Consolas" w:hAnsi="Consolas"/>
            <w:color w:val="0000FF"/>
            <w:sz w:val="18"/>
            <w:szCs w:val="18"/>
            <w:lang w:val="en-US"/>
            <w:rPrChange w:id="7996" w:author="Manuel Hergenröder" w:date="2020-07-16T16:26:00Z">
              <w:rPr>
                <w:rFonts w:ascii="Consolas" w:hAnsi="Consolas"/>
                <w:color w:val="0000FF"/>
              </w:rPr>
            </w:rPrChange>
          </w:rPr>
          <w:t>class</w:t>
        </w:r>
        <w:r w:rsidRPr="00625FEA">
          <w:rPr>
            <w:rFonts w:ascii="Consolas" w:hAnsi="Consolas"/>
            <w:color w:val="000000"/>
            <w:sz w:val="18"/>
            <w:szCs w:val="18"/>
            <w:lang w:val="en-US"/>
            <w:rPrChange w:id="7997" w:author="Manuel Hergenröder" w:date="2020-07-16T16:26:00Z">
              <w:rPr>
                <w:rFonts w:ascii="Consolas" w:hAnsi="Consolas"/>
                <w:color w:val="000000"/>
              </w:rPr>
            </w:rPrChange>
          </w:rPr>
          <w:t> </w:t>
        </w:r>
        <w:r w:rsidRPr="00625FEA">
          <w:rPr>
            <w:rFonts w:ascii="Consolas" w:hAnsi="Consolas"/>
            <w:color w:val="2B91AF"/>
            <w:sz w:val="18"/>
            <w:szCs w:val="18"/>
            <w:lang w:val="en-US"/>
            <w:rPrChange w:id="7998" w:author="Manuel Hergenröder" w:date="2020-07-16T16:26:00Z">
              <w:rPr>
                <w:rFonts w:ascii="Consolas" w:hAnsi="Consolas"/>
                <w:color w:val="2B91AF"/>
              </w:rPr>
            </w:rPrChange>
          </w:rPr>
          <w:t>FloorHelper</w:t>
        </w:r>
        <w:r w:rsidRPr="00625FEA">
          <w:rPr>
            <w:rFonts w:ascii="Consolas" w:hAnsi="Consolas"/>
            <w:color w:val="000000"/>
            <w:sz w:val="18"/>
            <w:szCs w:val="18"/>
            <w:lang w:val="en-US"/>
            <w:rPrChange w:id="7999" w:author="Manuel Hergenröder" w:date="2020-07-16T16:26:00Z">
              <w:rPr>
                <w:rFonts w:ascii="Consolas" w:hAnsi="Consolas"/>
                <w:color w:val="000000"/>
              </w:rPr>
            </w:rPrChange>
          </w:rPr>
          <w:t> : </w:t>
        </w:r>
        <w:r w:rsidRPr="00625FEA">
          <w:rPr>
            <w:rFonts w:ascii="Consolas" w:hAnsi="Consolas"/>
            <w:color w:val="2B91AF"/>
            <w:sz w:val="18"/>
            <w:szCs w:val="18"/>
            <w:lang w:val="en-US"/>
            <w:rPrChange w:id="8000" w:author="Manuel Hergenröder" w:date="2020-07-16T16:26:00Z">
              <w:rPr>
                <w:rFonts w:ascii="Consolas" w:hAnsi="Consolas"/>
                <w:color w:val="2B91AF"/>
              </w:rPr>
            </w:rPrChange>
          </w:rPr>
          <w:t>MonoBehaviour</w:t>
        </w:r>
      </w:ins>
    </w:p>
    <w:p w14:paraId="3200F4CB" w14:textId="77777777" w:rsidR="008F67FA" w:rsidRPr="00625FEA" w:rsidRDefault="008F67FA" w:rsidP="008F67FA">
      <w:pPr>
        <w:pStyle w:val="HTMLPreformatted"/>
        <w:shd w:val="clear" w:color="auto" w:fill="FFFFFF"/>
        <w:rPr>
          <w:ins w:id="8001" w:author="Manuel Hergenröder" w:date="2020-07-16T16:22:00Z"/>
          <w:rFonts w:ascii="Consolas" w:hAnsi="Consolas"/>
          <w:color w:val="000000"/>
          <w:sz w:val="18"/>
          <w:szCs w:val="18"/>
          <w:lang w:val="en-US"/>
          <w:rPrChange w:id="8002" w:author="Manuel Hergenröder" w:date="2020-07-16T16:26:00Z">
            <w:rPr>
              <w:ins w:id="8003" w:author="Manuel Hergenröder" w:date="2020-07-16T16:22:00Z"/>
              <w:rFonts w:ascii="Consolas" w:hAnsi="Consolas"/>
              <w:color w:val="000000"/>
            </w:rPr>
          </w:rPrChange>
        </w:rPr>
      </w:pPr>
      <w:ins w:id="8004" w:author="Manuel Hergenröder" w:date="2020-07-16T16:22:00Z">
        <w:r w:rsidRPr="00625FEA">
          <w:rPr>
            <w:rFonts w:ascii="Consolas" w:hAnsi="Consolas"/>
            <w:color w:val="000000"/>
            <w:sz w:val="18"/>
            <w:szCs w:val="18"/>
            <w:lang w:val="en-US"/>
            <w:rPrChange w:id="8005" w:author="Manuel Hergenröder" w:date="2020-07-16T16:26:00Z">
              <w:rPr>
                <w:rFonts w:ascii="Consolas" w:hAnsi="Consolas"/>
                <w:color w:val="000000"/>
              </w:rPr>
            </w:rPrChange>
          </w:rPr>
          <w:t>{</w:t>
        </w:r>
      </w:ins>
    </w:p>
    <w:p w14:paraId="69BBDF9E" w14:textId="77777777" w:rsidR="008F67FA" w:rsidRPr="00625FEA" w:rsidRDefault="008F67FA" w:rsidP="008F67FA">
      <w:pPr>
        <w:pStyle w:val="HTMLPreformatted"/>
        <w:shd w:val="clear" w:color="auto" w:fill="FFFFFF"/>
        <w:rPr>
          <w:ins w:id="8006" w:author="Manuel Hergenröder" w:date="2020-07-16T16:22:00Z"/>
          <w:rFonts w:ascii="Consolas" w:hAnsi="Consolas"/>
          <w:color w:val="000000"/>
          <w:sz w:val="18"/>
          <w:szCs w:val="18"/>
          <w:lang w:val="en-US"/>
          <w:rPrChange w:id="8007" w:author="Manuel Hergenröder" w:date="2020-07-16T16:26:00Z">
            <w:rPr>
              <w:ins w:id="8008" w:author="Manuel Hergenröder" w:date="2020-07-16T16:22:00Z"/>
              <w:rFonts w:ascii="Consolas" w:hAnsi="Consolas"/>
              <w:color w:val="000000"/>
            </w:rPr>
          </w:rPrChange>
        </w:rPr>
      </w:pPr>
      <w:ins w:id="8009" w:author="Manuel Hergenröder" w:date="2020-07-16T16:22:00Z">
        <w:r w:rsidRPr="00625FEA">
          <w:rPr>
            <w:rFonts w:ascii="Consolas" w:hAnsi="Consolas"/>
            <w:color w:val="000000"/>
            <w:sz w:val="18"/>
            <w:szCs w:val="18"/>
            <w:lang w:val="en-US"/>
            <w:rPrChange w:id="8010" w:author="Manuel Hergenröder" w:date="2020-07-16T16:26:00Z">
              <w:rPr>
                <w:rFonts w:ascii="Consolas" w:hAnsi="Consolas"/>
                <w:color w:val="000000"/>
              </w:rPr>
            </w:rPrChange>
          </w:rPr>
          <w:t>    </w:t>
        </w:r>
        <w:r w:rsidRPr="00625FEA">
          <w:rPr>
            <w:rFonts w:ascii="Consolas" w:hAnsi="Consolas"/>
            <w:color w:val="0000FF"/>
            <w:sz w:val="18"/>
            <w:szCs w:val="18"/>
            <w:lang w:val="en-US"/>
            <w:rPrChange w:id="8011" w:author="Manuel Hergenröder" w:date="2020-07-16T16:26:00Z">
              <w:rPr>
                <w:rFonts w:ascii="Consolas" w:hAnsi="Consolas"/>
                <w:color w:val="0000FF"/>
              </w:rPr>
            </w:rPrChange>
          </w:rPr>
          <w:t>void</w:t>
        </w:r>
        <w:r w:rsidRPr="00625FEA">
          <w:rPr>
            <w:rFonts w:ascii="Consolas" w:hAnsi="Consolas"/>
            <w:color w:val="000000"/>
            <w:sz w:val="18"/>
            <w:szCs w:val="18"/>
            <w:lang w:val="en-US"/>
            <w:rPrChange w:id="8012" w:author="Manuel Hergenröder" w:date="2020-07-16T16:26:00Z">
              <w:rPr>
                <w:rFonts w:ascii="Consolas" w:hAnsi="Consolas"/>
                <w:color w:val="000000"/>
              </w:rPr>
            </w:rPrChange>
          </w:rPr>
          <w:t> </w:t>
        </w:r>
        <w:r w:rsidRPr="00625FEA">
          <w:rPr>
            <w:rFonts w:ascii="Consolas" w:hAnsi="Consolas"/>
            <w:color w:val="0000FF"/>
            <w:sz w:val="18"/>
            <w:szCs w:val="18"/>
            <w:lang w:val="en-US"/>
            <w:rPrChange w:id="8013" w:author="Manuel Hergenröder" w:date="2020-07-16T16:26:00Z">
              <w:rPr>
                <w:rFonts w:ascii="Consolas" w:hAnsi="Consolas"/>
                <w:color w:val="0000FF"/>
              </w:rPr>
            </w:rPrChange>
          </w:rPr>
          <w:t>Start</w:t>
        </w:r>
        <w:r w:rsidRPr="00625FEA">
          <w:rPr>
            <w:rFonts w:ascii="Consolas" w:hAnsi="Consolas"/>
            <w:color w:val="000000"/>
            <w:sz w:val="18"/>
            <w:szCs w:val="18"/>
            <w:lang w:val="en-US"/>
            <w:rPrChange w:id="8014" w:author="Manuel Hergenröder" w:date="2020-07-16T16:26:00Z">
              <w:rPr>
                <w:rFonts w:ascii="Consolas" w:hAnsi="Consolas"/>
                <w:color w:val="000000"/>
              </w:rPr>
            </w:rPrChange>
          </w:rPr>
          <w:t>()</w:t>
        </w:r>
      </w:ins>
    </w:p>
    <w:p w14:paraId="677EA25D" w14:textId="77777777" w:rsidR="008F67FA" w:rsidRPr="00625FEA" w:rsidRDefault="008F67FA" w:rsidP="008F67FA">
      <w:pPr>
        <w:pStyle w:val="HTMLPreformatted"/>
        <w:shd w:val="clear" w:color="auto" w:fill="FFFFFF"/>
        <w:rPr>
          <w:ins w:id="8015" w:author="Manuel Hergenröder" w:date="2020-07-16T16:22:00Z"/>
          <w:rFonts w:ascii="Consolas" w:hAnsi="Consolas"/>
          <w:color w:val="000000"/>
          <w:sz w:val="18"/>
          <w:szCs w:val="18"/>
          <w:lang w:val="en-US"/>
          <w:rPrChange w:id="8016" w:author="Manuel Hergenröder" w:date="2020-07-16T16:26:00Z">
            <w:rPr>
              <w:ins w:id="8017" w:author="Manuel Hergenröder" w:date="2020-07-16T16:22:00Z"/>
              <w:rFonts w:ascii="Consolas" w:hAnsi="Consolas"/>
              <w:color w:val="000000"/>
            </w:rPr>
          </w:rPrChange>
        </w:rPr>
      </w:pPr>
      <w:ins w:id="8018" w:author="Manuel Hergenröder" w:date="2020-07-16T16:22:00Z">
        <w:r w:rsidRPr="00625FEA">
          <w:rPr>
            <w:rFonts w:ascii="Consolas" w:hAnsi="Consolas"/>
            <w:color w:val="000000"/>
            <w:sz w:val="18"/>
            <w:szCs w:val="18"/>
            <w:lang w:val="en-US"/>
            <w:rPrChange w:id="8019" w:author="Manuel Hergenröder" w:date="2020-07-16T16:26:00Z">
              <w:rPr>
                <w:rFonts w:ascii="Consolas" w:hAnsi="Consolas"/>
                <w:color w:val="000000"/>
              </w:rPr>
            </w:rPrChange>
          </w:rPr>
          <w:t>    {</w:t>
        </w:r>
      </w:ins>
    </w:p>
    <w:p w14:paraId="0027AE31" w14:textId="77777777" w:rsidR="008F67FA" w:rsidRPr="00625FEA" w:rsidRDefault="008F67FA" w:rsidP="008F67FA">
      <w:pPr>
        <w:pStyle w:val="HTMLPreformatted"/>
        <w:shd w:val="clear" w:color="auto" w:fill="FFFFFF"/>
        <w:rPr>
          <w:ins w:id="8020" w:author="Manuel Hergenröder" w:date="2020-07-16T16:22:00Z"/>
          <w:rFonts w:ascii="Consolas" w:hAnsi="Consolas"/>
          <w:color w:val="000000"/>
          <w:sz w:val="18"/>
          <w:szCs w:val="18"/>
          <w:lang w:val="en-US"/>
          <w:rPrChange w:id="8021" w:author="Manuel Hergenröder" w:date="2020-07-16T16:26:00Z">
            <w:rPr>
              <w:ins w:id="8022" w:author="Manuel Hergenröder" w:date="2020-07-16T16:22:00Z"/>
              <w:rFonts w:ascii="Consolas" w:hAnsi="Consolas"/>
              <w:color w:val="000000"/>
            </w:rPr>
          </w:rPrChange>
        </w:rPr>
      </w:pPr>
      <w:ins w:id="8023" w:author="Manuel Hergenröder" w:date="2020-07-16T16:22:00Z">
        <w:r w:rsidRPr="00625FEA">
          <w:rPr>
            <w:rFonts w:ascii="Consolas" w:hAnsi="Consolas"/>
            <w:color w:val="000000"/>
            <w:sz w:val="18"/>
            <w:szCs w:val="18"/>
            <w:lang w:val="en-US"/>
            <w:rPrChange w:id="8024" w:author="Manuel Hergenröder" w:date="2020-07-16T16:26:00Z">
              <w:rPr>
                <w:rFonts w:ascii="Consolas" w:hAnsi="Consolas"/>
                <w:color w:val="000000"/>
              </w:rPr>
            </w:rPrChange>
          </w:rPr>
          <w:t xml:space="preserve"> </w:t>
        </w:r>
      </w:ins>
    </w:p>
    <w:p w14:paraId="0D525091" w14:textId="77777777" w:rsidR="008F67FA" w:rsidRPr="00625FEA" w:rsidRDefault="008F67FA" w:rsidP="008F67FA">
      <w:pPr>
        <w:pStyle w:val="HTMLPreformatted"/>
        <w:shd w:val="clear" w:color="auto" w:fill="FFFFFF"/>
        <w:rPr>
          <w:ins w:id="8025" w:author="Manuel Hergenröder" w:date="2020-07-16T16:22:00Z"/>
          <w:rFonts w:ascii="Consolas" w:hAnsi="Consolas"/>
          <w:color w:val="000000"/>
          <w:sz w:val="18"/>
          <w:szCs w:val="18"/>
          <w:lang w:val="en-US"/>
          <w:rPrChange w:id="8026" w:author="Manuel Hergenröder" w:date="2020-07-16T16:26:00Z">
            <w:rPr>
              <w:ins w:id="8027" w:author="Manuel Hergenröder" w:date="2020-07-16T16:22:00Z"/>
              <w:rFonts w:ascii="Consolas" w:hAnsi="Consolas"/>
              <w:color w:val="000000"/>
            </w:rPr>
          </w:rPrChange>
        </w:rPr>
      </w:pPr>
      <w:ins w:id="8028" w:author="Manuel Hergenröder" w:date="2020-07-16T16:22:00Z">
        <w:r w:rsidRPr="00625FEA">
          <w:rPr>
            <w:rFonts w:ascii="Consolas" w:hAnsi="Consolas"/>
            <w:color w:val="000000"/>
            <w:sz w:val="18"/>
            <w:szCs w:val="18"/>
            <w:lang w:val="en-US"/>
            <w:rPrChange w:id="8029" w:author="Manuel Hergenröder" w:date="2020-07-16T16:26:00Z">
              <w:rPr>
                <w:rFonts w:ascii="Consolas" w:hAnsi="Consolas"/>
                <w:color w:val="000000"/>
              </w:rPr>
            </w:rPrChange>
          </w:rPr>
          <w:t>    }</w:t>
        </w:r>
      </w:ins>
    </w:p>
    <w:p w14:paraId="29E97816" w14:textId="77777777" w:rsidR="008F67FA" w:rsidRPr="00625FEA" w:rsidRDefault="008F67FA" w:rsidP="008F67FA">
      <w:pPr>
        <w:pStyle w:val="HTMLPreformatted"/>
        <w:shd w:val="clear" w:color="auto" w:fill="FFFFFF"/>
        <w:rPr>
          <w:ins w:id="8030" w:author="Manuel Hergenröder" w:date="2020-07-16T16:22:00Z"/>
          <w:rFonts w:ascii="Consolas" w:hAnsi="Consolas"/>
          <w:color w:val="000000"/>
          <w:sz w:val="18"/>
          <w:szCs w:val="18"/>
          <w:lang w:val="en-US"/>
          <w:rPrChange w:id="8031" w:author="Manuel Hergenröder" w:date="2020-07-16T16:26:00Z">
            <w:rPr>
              <w:ins w:id="8032" w:author="Manuel Hergenröder" w:date="2020-07-16T16:22:00Z"/>
              <w:rFonts w:ascii="Consolas" w:hAnsi="Consolas"/>
              <w:color w:val="000000"/>
            </w:rPr>
          </w:rPrChange>
        </w:rPr>
      </w:pPr>
      <w:ins w:id="8033" w:author="Manuel Hergenröder" w:date="2020-07-16T16:22:00Z">
        <w:r w:rsidRPr="00625FEA">
          <w:rPr>
            <w:rFonts w:ascii="Consolas" w:hAnsi="Consolas"/>
            <w:color w:val="000000"/>
            <w:sz w:val="18"/>
            <w:szCs w:val="18"/>
            <w:lang w:val="en-US"/>
            <w:rPrChange w:id="8034" w:author="Manuel Hergenröder" w:date="2020-07-16T16:26:00Z">
              <w:rPr>
                <w:rFonts w:ascii="Consolas" w:hAnsi="Consolas"/>
                <w:color w:val="000000"/>
              </w:rPr>
            </w:rPrChange>
          </w:rPr>
          <w:t xml:space="preserve"> </w:t>
        </w:r>
      </w:ins>
    </w:p>
    <w:p w14:paraId="7CB0A8B0" w14:textId="77777777" w:rsidR="008F67FA" w:rsidRPr="00625FEA" w:rsidRDefault="008F67FA" w:rsidP="008F67FA">
      <w:pPr>
        <w:pStyle w:val="HTMLPreformatted"/>
        <w:shd w:val="clear" w:color="auto" w:fill="FFFFFF"/>
        <w:rPr>
          <w:ins w:id="8035" w:author="Manuel Hergenröder" w:date="2020-07-16T16:22:00Z"/>
          <w:rFonts w:ascii="Consolas" w:hAnsi="Consolas"/>
          <w:color w:val="000000"/>
          <w:sz w:val="18"/>
          <w:szCs w:val="18"/>
          <w:lang w:val="en-US"/>
          <w:rPrChange w:id="8036" w:author="Manuel Hergenröder" w:date="2020-07-16T16:26:00Z">
            <w:rPr>
              <w:ins w:id="8037" w:author="Manuel Hergenröder" w:date="2020-07-16T16:22:00Z"/>
              <w:rFonts w:ascii="Consolas" w:hAnsi="Consolas"/>
              <w:color w:val="000000"/>
            </w:rPr>
          </w:rPrChange>
        </w:rPr>
      </w:pPr>
      <w:ins w:id="8038" w:author="Manuel Hergenröder" w:date="2020-07-16T16:22:00Z">
        <w:r w:rsidRPr="00625FEA">
          <w:rPr>
            <w:rFonts w:ascii="Consolas" w:hAnsi="Consolas"/>
            <w:color w:val="000000"/>
            <w:sz w:val="18"/>
            <w:szCs w:val="18"/>
            <w:lang w:val="en-US"/>
            <w:rPrChange w:id="8039" w:author="Manuel Hergenröder" w:date="2020-07-16T16:26:00Z">
              <w:rPr>
                <w:rFonts w:ascii="Consolas" w:hAnsi="Consolas"/>
                <w:color w:val="000000"/>
              </w:rPr>
            </w:rPrChange>
          </w:rPr>
          <w:t>    </w:t>
        </w:r>
        <w:r w:rsidRPr="00625FEA">
          <w:rPr>
            <w:rFonts w:ascii="Consolas" w:hAnsi="Consolas"/>
            <w:color w:val="0000FF"/>
            <w:sz w:val="18"/>
            <w:szCs w:val="18"/>
            <w:lang w:val="en-US"/>
            <w:rPrChange w:id="8040" w:author="Manuel Hergenröder" w:date="2020-07-16T16:26:00Z">
              <w:rPr>
                <w:rFonts w:ascii="Consolas" w:hAnsi="Consolas"/>
                <w:color w:val="0000FF"/>
              </w:rPr>
            </w:rPrChange>
          </w:rPr>
          <w:t>void</w:t>
        </w:r>
        <w:r w:rsidRPr="00625FEA">
          <w:rPr>
            <w:rFonts w:ascii="Consolas" w:hAnsi="Consolas"/>
            <w:color w:val="000000"/>
            <w:sz w:val="18"/>
            <w:szCs w:val="18"/>
            <w:lang w:val="en-US"/>
            <w:rPrChange w:id="8041" w:author="Manuel Hergenröder" w:date="2020-07-16T16:26:00Z">
              <w:rPr>
                <w:rFonts w:ascii="Consolas" w:hAnsi="Consolas"/>
                <w:color w:val="000000"/>
              </w:rPr>
            </w:rPrChange>
          </w:rPr>
          <w:t> </w:t>
        </w:r>
        <w:r w:rsidRPr="00625FEA">
          <w:rPr>
            <w:rFonts w:ascii="Consolas" w:hAnsi="Consolas"/>
            <w:color w:val="0000FF"/>
            <w:sz w:val="18"/>
            <w:szCs w:val="18"/>
            <w:lang w:val="en-US"/>
            <w:rPrChange w:id="8042" w:author="Manuel Hergenröder" w:date="2020-07-16T16:26:00Z">
              <w:rPr>
                <w:rFonts w:ascii="Consolas" w:hAnsi="Consolas"/>
                <w:color w:val="0000FF"/>
              </w:rPr>
            </w:rPrChange>
          </w:rPr>
          <w:t>Update</w:t>
        </w:r>
        <w:r w:rsidRPr="00625FEA">
          <w:rPr>
            <w:rFonts w:ascii="Consolas" w:hAnsi="Consolas"/>
            <w:color w:val="000000"/>
            <w:sz w:val="18"/>
            <w:szCs w:val="18"/>
            <w:lang w:val="en-US"/>
            <w:rPrChange w:id="8043" w:author="Manuel Hergenröder" w:date="2020-07-16T16:26:00Z">
              <w:rPr>
                <w:rFonts w:ascii="Consolas" w:hAnsi="Consolas"/>
                <w:color w:val="000000"/>
              </w:rPr>
            </w:rPrChange>
          </w:rPr>
          <w:t>()</w:t>
        </w:r>
      </w:ins>
    </w:p>
    <w:p w14:paraId="20446E8C" w14:textId="77777777" w:rsidR="008F67FA" w:rsidRPr="00625FEA" w:rsidRDefault="008F67FA" w:rsidP="008F67FA">
      <w:pPr>
        <w:pStyle w:val="HTMLPreformatted"/>
        <w:shd w:val="clear" w:color="auto" w:fill="FFFFFF"/>
        <w:rPr>
          <w:ins w:id="8044" w:author="Manuel Hergenröder" w:date="2020-07-16T16:22:00Z"/>
          <w:rFonts w:ascii="Consolas" w:hAnsi="Consolas"/>
          <w:color w:val="000000"/>
          <w:sz w:val="18"/>
          <w:szCs w:val="18"/>
          <w:lang w:val="en-US"/>
          <w:rPrChange w:id="8045" w:author="Manuel Hergenröder" w:date="2020-07-16T16:26:00Z">
            <w:rPr>
              <w:ins w:id="8046" w:author="Manuel Hergenröder" w:date="2020-07-16T16:22:00Z"/>
              <w:rFonts w:ascii="Consolas" w:hAnsi="Consolas"/>
              <w:color w:val="000000"/>
            </w:rPr>
          </w:rPrChange>
        </w:rPr>
      </w:pPr>
      <w:ins w:id="8047" w:author="Manuel Hergenröder" w:date="2020-07-16T16:22:00Z">
        <w:r w:rsidRPr="00625FEA">
          <w:rPr>
            <w:rFonts w:ascii="Consolas" w:hAnsi="Consolas"/>
            <w:color w:val="000000"/>
            <w:sz w:val="18"/>
            <w:szCs w:val="18"/>
            <w:lang w:val="en-US"/>
            <w:rPrChange w:id="8048" w:author="Manuel Hergenröder" w:date="2020-07-16T16:26:00Z">
              <w:rPr>
                <w:rFonts w:ascii="Consolas" w:hAnsi="Consolas"/>
                <w:color w:val="000000"/>
              </w:rPr>
            </w:rPrChange>
          </w:rPr>
          <w:t>    {</w:t>
        </w:r>
      </w:ins>
    </w:p>
    <w:p w14:paraId="7C51C3CD" w14:textId="77777777" w:rsidR="008F67FA" w:rsidRPr="00625FEA" w:rsidRDefault="008F67FA" w:rsidP="008F67FA">
      <w:pPr>
        <w:pStyle w:val="HTMLPreformatted"/>
        <w:shd w:val="clear" w:color="auto" w:fill="FFFFFF"/>
        <w:rPr>
          <w:ins w:id="8049" w:author="Manuel Hergenröder" w:date="2020-07-16T16:22:00Z"/>
          <w:rFonts w:ascii="Consolas" w:hAnsi="Consolas"/>
          <w:color w:val="000000"/>
          <w:sz w:val="18"/>
          <w:szCs w:val="18"/>
          <w:lang w:val="en-US"/>
          <w:rPrChange w:id="8050" w:author="Manuel Hergenröder" w:date="2020-07-16T16:26:00Z">
            <w:rPr>
              <w:ins w:id="8051" w:author="Manuel Hergenröder" w:date="2020-07-16T16:22:00Z"/>
              <w:rFonts w:ascii="Consolas" w:hAnsi="Consolas"/>
              <w:color w:val="000000"/>
            </w:rPr>
          </w:rPrChange>
        </w:rPr>
      </w:pPr>
      <w:ins w:id="8052" w:author="Manuel Hergenröder" w:date="2020-07-16T16:22:00Z">
        <w:r w:rsidRPr="00625FEA">
          <w:rPr>
            <w:rFonts w:ascii="Consolas" w:hAnsi="Consolas"/>
            <w:color w:val="000000"/>
            <w:sz w:val="18"/>
            <w:szCs w:val="18"/>
            <w:lang w:val="en-US"/>
            <w:rPrChange w:id="8053" w:author="Manuel Hergenröder" w:date="2020-07-16T16:26:00Z">
              <w:rPr>
                <w:rFonts w:ascii="Consolas" w:hAnsi="Consolas"/>
                <w:color w:val="000000"/>
              </w:rPr>
            </w:rPrChange>
          </w:rPr>
          <w:t>        </w:t>
        </w:r>
      </w:ins>
    </w:p>
    <w:p w14:paraId="67D19298" w14:textId="77777777" w:rsidR="008F67FA" w:rsidRPr="00625FEA" w:rsidRDefault="008F67FA" w:rsidP="008F67FA">
      <w:pPr>
        <w:pStyle w:val="HTMLPreformatted"/>
        <w:shd w:val="clear" w:color="auto" w:fill="FFFFFF"/>
        <w:rPr>
          <w:ins w:id="8054" w:author="Manuel Hergenröder" w:date="2020-07-16T16:22:00Z"/>
          <w:rFonts w:ascii="Consolas" w:hAnsi="Consolas"/>
          <w:color w:val="000000"/>
          <w:sz w:val="18"/>
          <w:szCs w:val="18"/>
          <w:lang w:val="en-US"/>
          <w:rPrChange w:id="8055" w:author="Manuel Hergenröder" w:date="2020-07-16T16:26:00Z">
            <w:rPr>
              <w:ins w:id="8056" w:author="Manuel Hergenröder" w:date="2020-07-16T16:22:00Z"/>
              <w:rFonts w:ascii="Consolas" w:hAnsi="Consolas"/>
              <w:color w:val="000000"/>
            </w:rPr>
          </w:rPrChange>
        </w:rPr>
      </w:pPr>
      <w:ins w:id="8057" w:author="Manuel Hergenröder" w:date="2020-07-16T16:22:00Z">
        <w:r w:rsidRPr="00625FEA">
          <w:rPr>
            <w:rFonts w:ascii="Consolas" w:hAnsi="Consolas"/>
            <w:color w:val="000000"/>
            <w:sz w:val="18"/>
            <w:szCs w:val="18"/>
            <w:lang w:val="en-US"/>
            <w:rPrChange w:id="8058" w:author="Manuel Hergenröder" w:date="2020-07-16T16:26:00Z">
              <w:rPr>
                <w:rFonts w:ascii="Consolas" w:hAnsi="Consolas"/>
                <w:color w:val="000000"/>
              </w:rPr>
            </w:rPrChange>
          </w:rPr>
          <w:t>    }</w:t>
        </w:r>
      </w:ins>
    </w:p>
    <w:p w14:paraId="6DF1CCA0" w14:textId="77777777" w:rsidR="008F67FA" w:rsidRPr="00625FEA" w:rsidRDefault="008F67FA" w:rsidP="008F67FA">
      <w:pPr>
        <w:pStyle w:val="HTMLPreformatted"/>
        <w:shd w:val="clear" w:color="auto" w:fill="FFFFFF"/>
        <w:rPr>
          <w:ins w:id="8059" w:author="Manuel Hergenröder" w:date="2020-07-16T16:22:00Z"/>
          <w:rFonts w:ascii="Consolas" w:hAnsi="Consolas"/>
          <w:color w:val="000000"/>
          <w:sz w:val="18"/>
          <w:szCs w:val="18"/>
          <w:lang w:val="en-US"/>
          <w:rPrChange w:id="8060" w:author="Manuel Hergenröder" w:date="2020-07-16T16:26:00Z">
            <w:rPr>
              <w:ins w:id="8061" w:author="Manuel Hergenröder" w:date="2020-07-16T16:22:00Z"/>
              <w:rFonts w:ascii="Consolas" w:hAnsi="Consolas"/>
              <w:color w:val="000000"/>
            </w:rPr>
          </w:rPrChange>
        </w:rPr>
      </w:pPr>
      <w:ins w:id="8062" w:author="Manuel Hergenröder" w:date="2020-07-16T16:22:00Z">
        <w:r w:rsidRPr="00625FEA">
          <w:rPr>
            <w:rFonts w:ascii="Consolas" w:hAnsi="Consolas"/>
            <w:color w:val="000000"/>
            <w:sz w:val="18"/>
            <w:szCs w:val="18"/>
            <w:lang w:val="en-US"/>
            <w:rPrChange w:id="8063" w:author="Manuel Hergenröder" w:date="2020-07-16T16:26:00Z">
              <w:rPr>
                <w:rFonts w:ascii="Consolas" w:hAnsi="Consolas"/>
                <w:color w:val="000000"/>
              </w:rPr>
            </w:rPrChange>
          </w:rPr>
          <w:t xml:space="preserve"> </w:t>
        </w:r>
      </w:ins>
    </w:p>
    <w:p w14:paraId="7043F62E" w14:textId="77777777" w:rsidR="008F67FA" w:rsidRPr="00625FEA" w:rsidRDefault="008F67FA" w:rsidP="008F67FA">
      <w:pPr>
        <w:pStyle w:val="HTMLPreformatted"/>
        <w:shd w:val="clear" w:color="auto" w:fill="FFFFFF"/>
        <w:rPr>
          <w:ins w:id="8064" w:author="Manuel Hergenröder" w:date="2020-07-16T16:22:00Z"/>
          <w:rFonts w:ascii="Consolas" w:hAnsi="Consolas"/>
          <w:color w:val="000000"/>
          <w:sz w:val="18"/>
          <w:szCs w:val="18"/>
          <w:lang w:val="en-US"/>
          <w:rPrChange w:id="8065" w:author="Manuel Hergenröder" w:date="2020-07-16T16:26:00Z">
            <w:rPr>
              <w:ins w:id="8066" w:author="Manuel Hergenröder" w:date="2020-07-16T16:22:00Z"/>
              <w:rFonts w:ascii="Consolas" w:hAnsi="Consolas"/>
              <w:color w:val="000000"/>
            </w:rPr>
          </w:rPrChange>
        </w:rPr>
      </w:pPr>
      <w:ins w:id="8067" w:author="Manuel Hergenröder" w:date="2020-07-16T16:22:00Z">
        <w:r w:rsidRPr="00625FEA">
          <w:rPr>
            <w:rFonts w:ascii="Consolas" w:hAnsi="Consolas"/>
            <w:color w:val="000000"/>
            <w:sz w:val="18"/>
            <w:szCs w:val="18"/>
            <w:lang w:val="en-US"/>
            <w:rPrChange w:id="8068" w:author="Manuel Hergenröder" w:date="2020-07-16T16:26:00Z">
              <w:rPr>
                <w:rFonts w:ascii="Consolas" w:hAnsi="Consolas"/>
                <w:color w:val="000000"/>
              </w:rPr>
            </w:rPrChange>
          </w:rPr>
          <w:t>    </w:t>
        </w:r>
        <w:r w:rsidRPr="00625FEA">
          <w:rPr>
            <w:rFonts w:ascii="Consolas" w:hAnsi="Consolas"/>
            <w:color w:val="0000FF"/>
            <w:sz w:val="18"/>
            <w:szCs w:val="18"/>
            <w:lang w:val="en-US"/>
            <w:rPrChange w:id="8069"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8070" w:author="Manuel Hergenröder" w:date="2020-07-16T16:26:00Z">
              <w:rPr>
                <w:rFonts w:ascii="Consolas" w:hAnsi="Consolas"/>
                <w:color w:val="000000"/>
              </w:rPr>
            </w:rPrChange>
          </w:rPr>
          <w:t> </w:t>
        </w:r>
        <w:r w:rsidRPr="00625FEA">
          <w:rPr>
            <w:rFonts w:ascii="Consolas" w:hAnsi="Consolas"/>
            <w:color w:val="0000FF"/>
            <w:sz w:val="18"/>
            <w:szCs w:val="18"/>
            <w:lang w:val="en-US"/>
            <w:rPrChange w:id="8071" w:author="Manuel Hergenröder" w:date="2020-07-16T16:26:00Z">
              <w:rPr>
                <w:rFonts w:ascii="Consolas" w:hAnsi="Consolas"/>
                <w:color w:val="0000FF"/>
              </w:rPr>
            </w:rPrChange>
          </w:rPr>
          <w:t>void</w:t>
        </w:r>
        <w:r w:rsidRPr="00625FEA">
          <w:rPr>
            <w:rFonts w:ascii="Consolas" w:hAnsi="Consolas"/>
            <w:color w:val="000000"/>
            <w:sz w:val="18"/>
            <w:szCs w:val="18"/>
            <w:lang w:val="en-US"/>
            <w:rPrChange w:id="8072" w:author="Manuel Hergenröder" w:date="2020-07-16T16:26:00Z">
              <w:rPr>
                <w:rFonts w:ascii="Consolas" w:hAnsi="Consolas"/>
                <w:color w:val="000000"/>
              </w:rPr>
            </w:rPrChange>
          </w:rPr>
          <w:t> </w:t>
        </w:r>
        <w:r w:rsidRPr="00625FEA">
          <w:rPr>
            <w:rFonts w:ascii="Consolas" w:hAnsi="Consolas"/>
            <w:color w:val="74531F"/>
            <w:sz w:val="18"/>
            <w:szCs w:val="18"/>
            <w:lang w:val="en-US"/>
            <w:rPrChange w:id="8073" w:author="Manuel Hergenröder" w:date="2020-07-16T16:26:00Z">
              <w:rPr>
                <w:rFonts w:ascii="Consolas" w:hAnsi="Consolas"/>
                <w:color w:val="74531F"/>
              </w:rPr>
            </w:rPrChange>
          </w:rPr>
          <w:t>FitFloorToBounds</w:t>
        </w:r>
        <w:r w:rsidRPr="00625FEA">
          <w:rPr>
            <w:rFonts w:ascii="Consolas" w:hAnsi="Consolas"/>
            <w:color w:val="000000"/>
            <w:sz w:val="18"/>
            <w:szCs w:val="18"/>
            <w:lang w:val="en-US"/>
            <w:rPrChange w:id="8074" w:author="Manuel Hergenröder" w:date="2020-07-16T16:26:00Z">
              <w:rPr>
                <w:rFonts w:ascii="Consolas" w:hAnsi="Consolas"/>
                <w:color w:val="000000"/>
              </w:rPr>
            </w:rPrChange>
          </w:rPr>
          <w:t>(</w:t>
        </w:r>
        <w:r w:rsidRPr="00625FEA">
          <w:rPr>
            <w:rFonts w:ascii="Consolas" w:hAnsi="Consolas"/>
            <w:color w:val="2B91AF"/>
            <w:sz w:val="18"/>
            <w:szCs w:val="18"/>
            <w:lang w:val="en-US"/>
            <w:rPrChange w:id="8075" w:author="Manuel Hergenröder" w:date="2020-07-16T16:26:00Z">
              <w:rPr>
                <w:rFonts w:ascii="Consolas" w:hAnsi="Consolas"/>
                <w:color w:val="2B91AF"/>
              </w:rPr>
            </w:rPrChange>
          </w:rPr>
          <w:t>Bounds</w:t>
        </w:r>
        <w:r w:rsidRPr="00625FEA">
          <w:rPr>
            <w:rFonts w:ascii="Consolas" w:hAnsi="Consolas"/>
            <w:color w:val="000000"/>
            <w:sz w:val="18"/>
            <w:szCs w:val="18"/>
            <w:lang w:val="en-US"/>
            <w:rPrChange w:id="8076" w:author="Manuel Hergenröder" w:date="2020-07-16T16:26:00Z">
              <w:rPr>
                <w:rFonts w:ascii="Consolas" w:hAnsi="Consolas"/>
                <w:color w:val="000000"/>
              </w:rPr>
            </w:rPrChange>
          </w:rPr>
          <w:t> </w:t>
        </w:r>
        <w:r w:rsidRPr="00625FEA">
          <w:rPr>
            <w:rFonts w:ascii="Consolas" w:hAnsi="Consolas"/>
            <w:color w:val="1F377F"/>
            <w:sz w:val="18"/>
            <w:szCs w:val="18"/>
            <w:lang w:val="en-US"/>
            <w:rPrChange w:id="8077" w:author="Manuel Hergenröder" w:date="2020-07-16T16:26:00Z">
              <w:rPr>
                <w:rFonts w:ascii="Consolas" w:hAnsi="Consolas"/>
                <w:color w:val="1F377F"/>
              </w:rPr>
            </w:rPrChange>
          </w:rPr>
          <w:t>refBounds</w:t>
        </w:r>
        <w:r w:rsidRPr="00625FEA">
          <w:rPr>
            <w:rFonts w:ascii="Consolas" w:hAnsi="Consolas"/>
            <w:color w:val="000000"/>
            <w:sz w:val="18"/>
            <w:szCs w:val="18"/>
            <w:lang w:val="en-US"/>
            <w:rPrChange w:id="8078" w:author="Manuel Hergenröder" w:date="2020-07-16T16:26:00Z">
              <w:rPr>
                <w:rFonts w:ascii="Consolas" w:hAnsi="Consolas"/>
                <w:color w:val="000000"/>
              </w:rPr>
            </w:rPrChange>
          </w:rPr>
          <w:t>)</w:t>
        </w:r>
      </w:ins>
    </w:p>
    <w:p w14:paraId="7A483DD1" w14:textId="77777777" w:rsidR="008F67FA" w:rsidRPr="00625FEA" w:rsidRDefault="008F67FA" w:rsidP="008F67FA">
      <w:pPr>
        <w:pStyle w:val="HTMLPreformatted"/>
        <w:shd w:val="clear" w:color="auto" w:fill="FFFFFF"/>
        <w:rPr>
          <w:ins w:id="8079" w:author="Manuel Hergenröder" w:date="2020-07-16T16:22:00Z"/>
          <w:rFonts w:ascii="Consolas" w:hAnsi="Consolas"/>
          <w:color w:val="000000"/>
          <w:sz w:val="18"/>
          <w:szCs w:val="18"/>
          <w:rPrChange w:id="8080" w:author="Manuel Hergenröder" w:date="2020-07-16T16:26:00Z">
            <w:rPr>
              <w:ins w:id="8081" w:author="Manuel Hergenröder" w:date="2020-07-16T16:22:00Z"/>
              <w:rFonts w:ascii="Consolas" w:hAnsi="Consolas"/>
              <w:color w:val="000000"/>
            </w:rPr>
          </w:rPrChange>
        </w:rPr>
      </w:pPr>
      <w:ins w:id="8082" w:author="Manuel Hergenröder" w:date="2020-07-16T16:22:00Z">
        <w:r w:rsidRPr="00625FEA">
          <w:rPr>
            <w:rFonts w:ascii="Consolas" w:hAnsi="Consolas"/>
            <w:color w:val="000000"/>
            <w:sz w:val="18"/>
            <w:szCs w:val="18"/>
            <w:lang w:val="en-US"/>
            <w:rPrChange w:id="8083" w:author="Manuel Hergenröder" w:date="2020-07-16T16:26:00Z">
              <w:rPr>
                <w:rFonts w:ascii="Consolas" w:hAnsi="Consolas"/>
                <w:color w:val="000000"/>
              </w:rPr>
            </w:rPrChange>
          </w:rPr>
          <w:t>    </w:t>
        </w:r>
        <w:r w:rsidRPr="00625FEA">
          <w:rPr>
            <w:rFonts w:ascii="Consolas" w:hAnsi="Consolas"/>
            <w:color w:val="000000"/>
            <w:sz w:val="18"/>
            <w:szCs w:val="18"/>
            <w:rPrChange w:id="8084" w:author="Manuel Hergenröder" w:date="2020-07-16T16:26:00Z">
              <w:rPr>
                <w:rFonts w:ascii="Consolas" w:hAnsi="Consolas"/>
                <w:color w:val="000000"/>
              </w:rPr>
            </w:rPrChange>
          </w:rPr>
          <w:t>{</w:t>
        </w:r>
      </w:ins>
    </w:p>
    <w:p w14:paraId="4078658D" w14:textId="77777777" w:rsidR="008F67FA" w:rsidRPr="00625FEA" w:rsidRDefault="008F67FA" w:rsidP="008F67FA">
      <w:pPr>
        <w:pStyle w:val="HTMLPreformatted"/>
        <w:shd w:val="clear" w:color="auto" w:fill="FFFFFF"/>
        <w:rPr>
          <w:ins w:id="8085" w:author="Manuel Hergenröder" w:date="2020-07-16T16:22:00Z"/>
          <w:rFonts w:ascii="Consolas" w:hAnsi="Consolas"/>
          <w:color w:val="000000"/>
          <w:sz w:val="18"/>
          <w:szCs w:val="18"/>
          <w:rPrChange w:id="8086" w:author="Manuel Hergenröder" w:date="2020-07-16T16:26:00Z">
            <w:rPr>
              <w:ins w:id="8087" w:author="Manuel Hergenröder" w:date="2020-07-16T16:22:00Z"/>
              <w:rFonts w:ascii="Consolas" w:hAnsi="Consolas"/>
              <w:color w:val="000000"/>
            </w:rPr>
          </w:rPrChange>
        </w:rPr>
      </w:pPr>
      <w:ins w:id="8088" w:author="Manuel Hergenröder" w:date="2020-07-16T16:22:00Z">
        <w:r w:rsidRPr="00625FEA">
          <w:rPr>
            <w:rFonts w:ascii="Consolas" w:hAnsi="Consolas"/>
            <w:color w:val="000000"/>
            <w:sz w:val="18"/>
            <w:szCs w:val="18"/>
            <w:rPrChange w:id="8089" w:author="Manuel Hergenröder" w:date="2020-07-16T16:26:00Z">
              <w:rPr>
                <w:rFonts w:ascii="Consolas" w:hAnsi="Consolas"/>
                <w:color w:val="000000"/>
              </w:rPr>
            </w:rPrChange>
          </w:rPr>
          <w:t>        </w:t>
        </w:r>
        <w:r w:rsidRPr="00625FEA">
          <w:rPr>
            <w:rFonts w:ascii="Consolas" w:hAnsi="Consolas"/>
            <w:color w:val="8F08C4"/>
            <w:sz w:val="18"/>
            <w:szCs w:val="18"/>
            <w:rPrChange w:id="8090" w:author="Manuel Hergenröder" w:date="2020-07-16T16:26:00Z">
              <w:rPr>
                <w:rFonts w:ascii="Consolas" w:hAnsi="Consolas"/>
                <w:color w:val="8F08C4"/>
              </w:rPr>
            </w:rPrChange>
          </w:rPr>
          <w:t>if</w:t>
        </w:r>
        <w:r w:rsidRPr="00625FEA">
          <w:rPr>
            <w:rFonts w:ascii="Consolas" w:hAnsi="Consolas"/>
            <w:color w:val="000000"/>
            <w:sz w:val="18"/>
            <w:szCs w:val="18"/>
            <w:rPrChange w:id="8091" w:author="Manuel Hergenröder" w:date="2020-07-16T16:26:00Z">
              <w:rPr>
                <w:rFonts w:ascii="Consolas" w:hAnsi="Consolas"/>
                <w:color w:val="000000"/>
              </w:rPr>
            </w:rPrChange>
          </w:rPr>
          <w:t> (</w:t>
        </w:r>
        <w:r w:rsidRPr="00625FEA">
          <w:rPr>
            <w:rFonts w:ascii="Consolas" w:hAnsi="Consolas"/>
            <w:color w:val="1F377F"/>
            <w:sz w:val="18"/>
            <w:szCs w:val="18"/>
            <w:rPrChange w:id="8092" w:author="Manuel Hergenröder" w:date="2020-07-16T16:26:00Z">
              <w:rPr>
                <w:rFonts w:ascii="Consolas" w:hAnsi="Consolas"/>
                <w:color w:val="1F377F"/>
              </w:rPr>
            </w:rPrChange>
          </w:rPr>
          <w:t>refBounds</w:t>
        </w:r>
        <w:r w:rsidRPr="00625FEA">
          <w:rPr>
            <w:rFonts w:ascii="Consolas" w:hAnsi="Consolas"/>
            <w:color w:val="000000"/>
            <w:sz w:val="18"/>
            <w:szCs w:val="18"/>
            <w:rPrChange w:id="8093" w:author="Manuel Hergenröder" w:date="2020-07-16T16:26:00Z">
              <w:rPr>
                <w:rFonts w:ascii="Consolas" w:hAnsi="Consolas"/>
                <w:color w:val="000000"/>
              </w:rPr>
            </w:rPrChange>
          </w:rPr>
          <w:t> </w:t>
        </w:r>
        <w:r w:rsidRPr="00625FEA">
          <w:rPr>
            <w:rFonts w:ascii="Consolas" w:hAnsi="Consolas"/>
            <w:color w:val="74531F"/>
            <w:sz w:val="18"/>
            <w:szCs w:val="18"/>
            <w:rPrChange w:id="8094" w:author="Manuel Hergenröder" w:date="2020-07-16T16:26:00Z">
              <w:rPr>
                <w:rFonts w:ascii="Consolas" w:hAnsi="Consolas"/>
                <w:color w:val="74531F"/>
              </w:rPr>
            </w:rPrChange>
          </w:rPr>
          <w:t>!=</w:t>
        </w:r>
        <w:r w:rsidRPr="00625FEA">
          <w:rPr>
            <w:rFonts w:ascii="Consolas" w:hAnsi="Consolas"/>
            <w:color w:val="000000"/>
            <w:sz w:val="18"/>
            <w:szCs w:val="18"/>
            <w:rPrChange w:id="8095" w:author="Manuel Hergenröder" w:date="2020-07-16T16:26:00Z">
              <w:rPr>
                <w:rFonts w:ascii="Consolas" w:hAnsi="Consolas"/>
                <w:color w:val="000000"/>
              </w:rPr>
            </w:rPrChange>
          </w:rPr>
          <w:t> </w:t>
        </w:r>
        <w:r w:rsidRPr="00625FEA">
          <w:rPr>
            <w:rFonts w:ascii="Consolas" w:hAnsi="Consolas"/>
            <w:color w:val="0000FF"/>
            <w:sz w:val="18"/>
            <w:szCs w:val="18"/>
            <w:rPrChange w:id="8096" w:author="Manuel Hergenröder" w:date="2020-07-16T16:26:00Z">
              <w:rPr>
                <w:rFonts w:ascii="Consolas" w:hAnsi="Consolas"/>
                <w:color w:val="0000FF"/>
              </w:rPr>
            </w:rPrChange>
          </w:rPr>
          <w:t>null</w:t>
        </w:r>
        <w:r w:rsidRPr="00625FEA">
          <w:rPr>
            <w:rFonts w:ascii="Consolas" w:hAnsi="Consolas"/>
            <w:color w:val="000000"/>
            <w:sz w:val="18"/>
            <w:szCs w:val="18"/>
            <w:rPrChange w:id="8097" w:author="Manuel Hergenröder" w:date="2020-07-16T16:26:00Z">
              <w:rPr>
                <w:rFonts w:ascii="Consolas" w:hAnsi="Consolas"/>
                <w:color w:val="000000"/>
              </w:rPr>
            </w:rPrChange>
          </w:rPr>
          <w:t>)</w:t>
        </w:r>
      </w:ins>
    </w:p>
    <w:p w14:paraId="65DC97FB" w14:textId="77777777" w:rsidR="008F67FA" w:rsidRPr="00625FEA" w:rsidRDefault="008F67FA" w:rsidP="008F67FA">
      <w:pPr>
        <w:pStyle w:val="HTMLPreformatted"/>
        <w:shd w:val="clear" w:color="auto" w:fill="FFFFFF"/>
        <w:rPr>
          <w:ins w:id="8098" w:author="Manuel Hergenröder" w:date="2020-07-16T16:22:00Z"/>
          <w:rFonts w:ascii="Consolas" w:hAnsi="Consolas"/>
          <w:color w:val="000000"/>
          <w:sz w:val="18"/>
          <w:szCs w:val="18"/>
          <w:rPrChange w:id="8099" w:author="Manuel Hergenröder" w:date="2020-07-16T16:26:00Z">
            <w:rPr>
              <w:ins w:id="8100" w:author="Manuel Hergenröder" w:date="2020-07-16T16:22:00Z"/>
              <w:rFonts w:ascii="Consolas" w:hAnsi="Consolas"/>
              <w:color w:val="000000"/>
            </w:rPr>
          </w:rPrChange>
        </w:rPr>
      </w:pPr>
      <w:ins w:id="8101" w:author="Manuel Hergenröder" w:date="2020-07-16T16:22:00Z">
        <w:r w:rsidRPr="00625FEA">
          <w:rPr>
            <w:rFonts w:ascii="Consolas" w:hAnsi="Consolas"/>
            <w:color w:val="000000"/>
            <w:sz w:val="18"/>
            <w:szCs w:val="18"/>
            <w:rPrChange w:id="8102" w:author="Manuel Hergenröder" w:date="2020-07-16T16:26:00Z">
              <w:rPr>
                <w:rFonts w:ascii="Consolas" w:hAnsi="Consolas"/>
                <w:color w:val="000000"/>
              </w:rPr>
            </w:rPrChange>
          </w:rPr>
          <w:t>        {</w:t>
        </w:r>
      </w:ins>
    </w:p>
    <w:p w14:paraId="5ABF5624" w14:textId="77777777" w:rsidR="008F67FA" w:rsidRPr="00625FEA" w:rsidRDefault="008F67FA" w:rsidP="008F67FA">
      <w:pPr>
        <w:pStyle w:val="HTMLPreformatted"/>
        <w:shd w:val="clear" w:color="auto" w:fill="FFFFFF"/>
        <w:rPr>
          <w:ins w:id="8103" w:author="Manuel Hergenröder" w:date="2020-07-16T16:22:00Z"/>
          <w:rFonts w:ascii="Consolas" w:hAnsi="Consolas"/>
          <w:color w:val="000000"/>
          <w:sz w:val="18"/>
          <w:szCs w:val="18"/>
          <w:rPrChange w:id="8104" w:author="Manuel Hergenröder" w:date="2020-07-16T16:26:00Z">
            <w:rPr>
              <w:ins w:id="8105" w:author="Manuel Hergenröder" w:date="2020-07-16T16:22:00Z"/>
              <w:rFonts w:ascii="Consolas" w:hAnsi="Consolas"/>
              <w:color w:val="000000"/>
            </w:rPr>
          </w:rPrChange>
        </w:rPr>
      </w:pPr>
      <w:ins w:id="8106" w:author="Manuel Hergenröder" w:date="2020-07-16T16:22:00Z">
        <w:r w:rsidRPr="00625FEA">
          <w:rPr>
            <w:rFonts w:ascii="Consolas" w:hAnsi="Consolas"/>
            <w:color w:val="000000"/>
            <w:sz w:val="18"/>
            <w:szCs w:val="18"/>
            <w:rPrChange w:id="8107" w:author="Manuel Hergenröder" w:date="2020-07-16T16:26:00Z">
              <w:rPr>
                <w:rFonts w:ascii="Consolas" w:hAnsi="Consolas"/>
                <w:color w:val="000000"/>
              </w:rPr>
            </w:rPrChange>
          </w:rPr>
          <w:t>            </w:t>
        </w:r>
        <w:r w:rsidRPr="00625FEA">
          <w:rPr>
            <w:rFonts w:ascii="Consolas" w:hAnsi="Consolas"/>
            <w:color w:val="2B91AF"/>
            <w:sz w:val="18"/>
            <w:szCs w:val="18"/>
            <w:rPrChange w:id="8108" w:author="Manuel Hergenröder" w:date="2020-07-16T16:26:00Z">
              <w:rPr>
                <w:rFonts w:ascii="Consolas" w:hAnsi="Consolas"/>
                <w:color w:val="2B91AF"/>
              </w:rPr>
            </w:rPrChange>
          </w:rPr>
          <w:t>Renderer</w:t>
        </w:r>
        <w:r w:rsidRPr="00625FEA">
          <w:rPr>
            <w:rFonts w:ascii="Consolas" w:hAnsi="Consolas"/>
            <w:color w:val="000000"/>
            <w:sz w:val="18"/>
            <w:szCs w:val="18"/>
            <w:rPrChange w:id="8109" w:author="Manuel Hergenröder" w:date="2020-07-16T16:26:00Z">
              <w:rPr>
                <w:rFonts w:ascii="Consolas" w:hAnsi="Consolas"/>
                <w:color w:val="000000"/>
              </w:rPr>
            </w:rPrChange>
          </w:rPr>
          <w:t> </w:t>
        </w:r>
        <w:r w:rsidRPr="00625FEA">
          <w:rPr>
            <w:rFonts w:ascii="Consolas" w:hAnsi="Consolas"/>
            <w:color w:val="1F377F"/>
            <w:sz w:val="18"/>
            <w:szCs w:val="18"/>
            <w:rPrChange w:id="8110" w:author="Manuel Hergenröder" w:date="2020-07-16T16:26:00Z">
              <w:rPr>
                <w:rFonts w:ascii="Consolas" w:hAnsi="Consolas"/>
                <w:color w:val="1F377F"/>
              </w:rPr>
            </w:rPrChange>
          </w:rPr>
          <w:t>floorRenderer</w:t>
        </w:r>
        <w:r w:rsidRPr="00625FEA">
          <w:rPr>
            <w:rFonts w:ascii="Consolas" w:hAnsi="Consolas"/>
            <w:color w:val="000000"/>
            <w:sz w:val="18"/>
            <w:szCs w:val="18"/>
            <w:rPrChange w:id="8111" w:author="Manuel Hergenröder" w:date="2020-07-16T16:26:00Z">
              <w:rPr>
                <w:rFonts w:ascii="Consolas" w:hAnsi="Consolas"/>
                <w:color w:val="000000"/>
              </w:rPr>
            </w:rPrChange>
          </w:rPr>
          <w:t> = (</w:t>
        </w:r>
        <w:r w:rsidRPr="00625FEA">
          <w:rPr>
            <w:rFonts w:ascii="Consolas" w:hAnsi="Consolas"/>
            <w:color w:val="2B91AF"/>
            <w:sz w:val="18"/>
            <w:szCs w:val="18"/>
            <w:rPrChange w:id="8112" w:author="Manuel Hergenröder" w:date="2020-07-16T16:26:00Z">
              <w:rPr>
                <w:rFonts w:ascii="Consolas" w:hAnsi="Consolas"/>
                <w:color w:val="2B91AF"/>
              </w:rPr>
            </w:rPrChange>
          </w:rPr>
          <w:t>Renderer</w:t>
        </w:r>
        <w:r w:rsidRPr="00625FEA">
          <w:rPr>
            <w:rFonts w:ascii="Consolas" w:hAnsi="Consolas"/>
            <w:color w:val="000000"/>
            <w:sz w:val="18"/>
            <w:szCs w:val="18"/>
            <w:rPrChange w:id="8113" w:author="Manuel Hergenröder" w:date="2020-07-16T16:26:00Z">
              <w:rPr>
                <w:rFonts w:ascii="Consolas" w:hAnsi="Consolas"/>
                <w:color w:val="000000"/>
              </w:rPr>
            </w:rPrChange>
          </w:rPr>
          <w:t>)</w:t>
        </w:r>
        <w:r w:rsidRPr="00625FEA">
          <w:rPr>
            <w:rFonts w:ascii="Consolas" w:hAnsi="Consolas"/>
            <w:color w:val="74531F"/>
            <w:sz w:val="18"/>
            <w:szCs w:val="18"/>
            <w:rPrChange w:id="8114" w:author="Manuel Hergenröder" w:date="2020-07-16T16:26:00Z">
              <w:rPr>
                <w:rFonts w:ascii="Consolas" w:hAnsi="Consolas"/>
                <w:color w:val="74531F"/>
              </w:rPr>
            </w:rPrChange>
          </w:rPr>
          <w:t>GetComponent</w:t>
        </w:r>
        <w:r w:rsidRPr="00625FEA">
          <w:rPr>
            <w:rFonts w:ascii="Consolas" w:hAnsi="Consolas"/>
            <w:color w:val="000000"/>
            <w:sz w:val="18"/>
            <w:szCs w:val="18"/>
            <w:rPrChange w:id="8115" w:author="Manuel Hergenröder" w:date="2020-07-16T16:26:00Z">
              <w:rPr>
                <w:rFonts w:ascii="Consolas" w:hAnsi="Consolas"/>
                <w:color w:val="000000"/>
              </w:rPr>
            </w:rPrChange>
          </w:rPr>
          <w:t>(</w:t>
        </w:r>
        <w:r w:rsidRPr="00625FEA">
          <w:rPr>
            <w:rFonts w:ascii="Consolas" w:hAnsi="Consolas"/>
            <w:color w:val="A31515"/>
            <w:sz w:val="18"/>
            <w:szCs w:val="18"/>
            <w:rPrChange w:id="8116" w:author="Manuel Hergenröder" w:date="2020-07-16T16:26:00Z">
              <w:rPr>
                <w:rFonts w:ascii="Consolas" w:hAnsi="Consolas"/>
                <w:color w:val="A31515"/>
              </w:rPr>
            </w:rPrChange>
          </w:rPr>
          <w:t>"MeshRenderer"</w:t>
        </w:r>
        <w:r w:rsidRPr="00625FEA">
          <w:rPr>
            <w:rFonts w:ascii="Consolas" w:hAnsi="Consolas"/>
            <w:color w:val="000000"/>
            <w:sz w:val="18"/>
            <w:szCs w:val="18"/>
            <w:rPrChange w:id="8117" w:author="Manuel Hergenröder" w:date="2020-07-16T16:26:00Z">
              <w:rPr>
                <w:rFonts w:ascii="Consolas" w:hAnsi="Consolas"/>
                <w:color w:val="000000"/>
              </w:rPr>
            </w:rPrChange>
          </w:rPr>
          <w:t>);</w:t>
        </w:r>
      </w:ins>
    </w:p>
    <w:p w14:paraId="79589ABC" w14:textId="77777777" w:rsidR="008F67FA" w:rsidRPr="00625FEA" w:rsidRDefault="008F67FA" w:rsidP="008F67FA">
      <w:pPr>
        <w:pStyle w:val="HTMLPreformatted"/>
        <w:shd w:val="clear" w:color="auto" w:fill="FFFFFF"/>
        <w:rPr>
          <w:ins w:id="8118" w:author="Manuel Hergenröder" w:date="2020-07-16T16:22:00Z"/>
          <w:rFonts w:ascii="Consolas" w:hAnsi="Consolas"/>
          <w:color w:val="000000"/>
          <w:sz w:val="18"/>
          <w:szCs w:val="18"/>
          <w:rPrChange w:id="8119" w:author="Manuel Hergenröder" w:date="2020-07-16T16:26:00Z">
            <w:rPr>
              <w:ins w:id="8120" w:author="Manuel Hergenröder" w:date="2020-07-16T16:22:00Z"/>
              <w:rFonts w:ascii="Consolas" w:hAnsi="Consolas"/>
              <w:color w:val="000000"/>
            </w:rPr>
          </w:rPrChange>
        </w:rPr>
      </w:pPr>
      <w:ins w:id="8121" w:author="Manuel Hergenröder" w:date="2020-07-16T16:22:00Z">
        <w:r w:rsidRPr="00625FEA">
          <w:rPr>
            <w:rFonts w:ascii="Consolas" w:hAnsi="Consolas"/>
            <w:color w:val="000000"/>
            <w:sz w:val="18"/>
            <w:szCs w:val="18"/>
            <w:rPrChange w:id="8122" w:author="Manuel Hergenröder" w:date="2020-07-16T16:26:00Z">
              <w:rPr>
                <w:rFonts w:ascii="Consolas" w:hAnsi="Consolas"/>
                <w:color w:val="000000"/>
              </w:rPr>
            </w:rPrChange>
          </w:rPr>
          <w:t>            </w:t>
        </w:r>
      </w:ins>
    </w:p>
    <w:p w14:paraId="57352192" w14:textId="77777777" w:rsidR="008F67FA" w:rsidRPr="00625FEA" w:rsidRDefault="008F67FA" w:rsidP="008F67FA">
      <w:pPr>
        <w:pStyle w:val="HTMLPreformatted"/>
        <w:shd w:val="clear" w:color="auto" w:fill="FFFFFF"/>
        <w:rPr>
          <w:ins w:id="8123" w:author="Manuel Hergenröder" w:date="2020-07-16T16:22:00Z"/>
          <w:rFonts w:ascii="Consolas" w:hAnsi="Consolas"/>
          <w:color w:val="000000"/>
          <w:sz w:val="18"/>
          <w:szCs w:val="18"/>
          <w:lang w:val="en-US"/>
          <w:rPrChange w:id="8124" w:author="Manuel Hergenröder" w:date="2020-07-16T16:26:00Z">
            <w:rPr>
              <w:ins w:id="8125" w:author="Manuel Hergenröder" w:date="2020-07-16T16:22:00Z"/>
              <w:rFonts w:ascii="Consolas" w:hAnsi="Consolas"/>
              <w:color w:val="000000"/>
            </w:rPr>
          </w:rPrChange>
        </w:rPr>
      </w:pPr>
      <w:ins w:id="8126" w:author="Manuel Hergenröder" w:date="2020-07-16T16:22:00Z">
        <w:r w:rsidRPr="00625FEA">
          <w:rPr>
            <w:rFonts w:ascii="Consolas" w:hAnsi="Consolas"/>
            <w:color w:val="000000"/>
            <w:sz w:val="18"/>
            <w:szCs w:val="18"/>
            <w:rPrChange w:id="8127" w:author="Manuel Hergenröder" w:date="2020-07-16T16:26:00Z">
              <w:rPr>
                <w:rFonts w:ascii="Consolas" w:hAnsi="Consolas"/>
                <w:color w:val="000000"/>
              </w:rPr>
            </w:rPrChange>
          </w:rPr>
          <w:t>            </w:t>
        </w:r>
        <w:r w:rsidRPr="00625FEA">
          <w:rPr>
            <w:rFonts w:ascii="Consolas" w:hAnsi="Consolas"/>
            <w:color w:val="008000"/>
            <w:sz w:val="18"/>
            <w:szCs w:val="18"/>
            <w:lang w:val="en-US"/>
            <w:rPrChange w:id="8128" w:author="Manuel Hergenröder" w:date="2020-07-16T16:26:00Z">
              <w:rPr>
                <w:rFonts w:ascii="Consolas" w:hAnsi="Consolas"/>
                <w:color w:val="008000"/>
              </w:rPr>
            </w:rPrChange>
          </w:rPr>
          <w:t>// Scale floor to spectrum dimensions</w:t>
        </w:r>
      </w:ins>
    </w:p>
    <w:p w14:paraId="2C55C0DF" w14:textId="77777777" w:rsidR="008F67FA" w:rsidRPr="00625FEA" w:rsidRDefault="008F67FA" w:rsidP="008F67FA">
      <w:pPr>
        <w:pStyle w:val="HTMLPreformatted"/>
        <w:shd w:val="clear" w:color="auto" w:fill="FFFFFF"/>
        <w:rPr>
          <w:ins w:id="8129" w:author="Manuel Hergenröder" w:date="2020-07-16T16:22:00Z"/>
          <w:rFonts w:ascii="Consolas" w:hAnsi="Consolas"/>
          <w:color w:val="000000"/>
          <w:sz w:val="18"/>
          <w:szCs w:val="18"/>
          <w:lang w:val="en-US"/>
          <w:rPrChange w:id="8130" w:author="Manuel Hergenröder" w:date="2020-07-16T16:26:00Z">
            <w:rPr>
              <w:ins w:id="8131" w:author="Manuel Hergenröder" w:date="2020-07-16T16:22:00Z"/>
              <w:rFonts w:ascii="Consolas" w:hAnsi="Consolas"/>
              <w:color w:val="000000"/>
            </w:rPr>
          </w:rPrChange>
        </w:rPr>
      </w:pPr>
      <w:ins w:id="8132" w:author="Manuel Hergenröder" w:date="2020-07-16T16:22:00Z">
        <w:r w:rsidRPr="00625FEA">
          <w:rPr>
            <w:rFonts w:ascii="Consolas" w:hAnsi="Consolas"/>
            <w:color w:val="000000"/>
            <w:sz w:val="18"/>
            <w:szCs w:val="18"/>
            <w:lang w:val="en-US"/>
            <w:rPrChange w:id="8133" w:author="Manuel Hergenröder" w:date="2020-07-16T16:26:00Z">
              <w:rPr>
                <w:rFonts w:ascii="Consolas" w:hAnsi="Consolas"/>
                <w:color w:val="000000"/>
              </w:rPr>
            </w:rPrChange>
          </w:rPr>
          <w:t>            </w:t>
        </w:r>
        <w:r w:rsidRPr="00625FEA">
          <w:rPr>
            <w:rFonts w:ascii="Consolas" w:hAnsi="Consolas"/>
            <w:color w:val="2B91AF"/>
            <w:sz w:val="18"/>
            <w:szCs w:val="18"/>
            <w:lang w:val="en-US"/>
            <w:rPrChange w:id="8134"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8135" w:author="Manuel Hergenröder" w:date="2020-07-16T16:26:00Z">
              <w:rPr>
                <w:rFonts w:ascii="Consolas" w:hAnsi="Consolas"/>
                <w:color w:val="000000"/>
              </w:rPr>
            </w:rPrChange>
          </w:rPr>
          <w:t> </w:t>
        </w:r>
        <w:r w:rsidRPr="00625FEA">
          <w:rPr>
            <w:rFonts w:ascii="Consolas" w:hAnsi="Consolas"/>
            <w:color w:val="1F377F"/>
            <w:sz w:val="18"/>
            <w:szCs w:val="18"/>
            <w:lang w:val="en-US"/>
            <w:rPrChange w:id="8136" w:author="Manuel Hergenröder" w:date="2020-07-16T16:26:00Z">
              <w:rPr>
                <w:rFonts w:ascii="Consolas" w:hAnsi="Consolas"/>
                <w:color w:val="1F377F"/>
              </w:rPr>
            </w:rPrChange>
          </w:rPr>
          <w:t>a</w:t>
        </w:r>
        <w:r w:rsidRPr="00625FEA">
          <w:rPr>
            <w:rFonts w:ascii="Consolas" w:hAnsi="Consolas"/>
            <w:color w:val="000000"/>
            <w:sz w:val="18"/>
            <w:szCs w:val="18"/>
            <w:lang w:val="en-US"/>
            <w:rPrChange w:id="8137" w:author="Manuel Hergenröder" w:date="2020-07-16T16:26:00Z">
              <w:rPr>
                <w:rFonts w:ascii="Consolas" w:hAnsi="Consolas"/>
                <w:color w:val="000000"/>
              </w:rPr>
            </w:rPrChange>
          </w:rPr>
          <w:t> = </w:t>
        </w:r>
        <w:r w:rsidRPr="00625FEA">
          <w:rPr>
            <w:rFonts w:ascii="Consolas" w:hAnsi="Consolas"/>
            <w:color w:val="1F377F"/>
            <w:sz w:val="18"/>
            <w:szCs w:val="18"/>
            <w:lang w:val="en-US"/>
            <w:rPrChange w:id="8138" w:author="Manuel Hergenröder" w:date="2020-07-16T16:26:00Z">
              <w:rPr>
                <w:rFonts w:ascii="Consolas" w:hAnsi="Consolas"/>
                <w:color w:val="1F377F"/>
              </w:rPr>
            </w:rPrChange>
          </w:rPr>
          <w:t>refBounds</w:t>
        </w:r>
        <w:r w:rsidRPr="00625FEA">
          <w:rPr>
            <w:rFonts w:ascii="Consolas" w:hAnsi="Consolas"/>
            <w:color w:val="000000"/>
            <w:sz w:val="18"/>
            <w:szCs w:val="18"/>
            <w:lang w:val="en-US"/>
            <w:rPrChange w:id="8139" w:author="Manuel Hergenröder" w:date="2020-07-16T16:26:00Z">
              <w:rPr>
                <w:rFonts w:ascii="Consolas" w:hAnsi="Consolas"/>
                <w:color w:val="000000"/>
              </w:rPr>
            </w:rPrChange>
          </w:rPr>
          <w:t>.size;</w:t>
        </w:r>
      </w:ins>
    </w:p>
    <w:p w14:paraId="70D4F4E3" w14:textId="77777777" w:rsidR="008F67FA" w:rsidRPr="00625FEA" w:rsidRDefault="008F67FA" w:rsidP="008F67FA">
      <w:pPr>
        <w:pStyle w:val="HTMLPreformatted"/>
        <w:shd w:val="clear" w:color="auto" w:fill="FFFFFF"/>
        <w:rPr>
          <w:ins w:id="8140" w:author="Manuel Hergenröder" w:date="2020-07-16T16:22:00Z"/>
          <w:rFonts w:ascii="Consolas" w:hAnsi="Consolas"/>
          <w:color w:val="000000"/>
          <w:sz w:val="18"/>
          <w:szCs w:val="18"/>
          <w:lang w:val="en-US"/>
          <w:rPrChange w:id="8141" w:author="Manuel Hergenröder" w:date="2020-07-16T16:26:00Z">
            <w:rPr>
              <w:ins w:id="8142" w:author="Manuel Hergenröder" w:date="2020-07-16T16:22:00Z"/>
              <w:rFonts w:ascii="Consolas" w:hAnsi="Consolas"/>
              <w:color w:val="000000"/>
            </w:rPr>
          </w:rPrChange>
        </w:rPr>
      </w:pPr>
      <w:ins w:id="8143" w:author="Manuel Hergenröder" w:date="2020-07-16T16:22:00Z">
        <w:r w:rsidRPr="00625FEA">
          <w:rPr>
            <w:rFonts w:ascii="Consolas" w:hAnsi="Consolas"/>
            <w:color w:val="000000"/>
            <w:sz w:val="18"/>
            <w:szCs w:val="18"/>
            <w:lang w:val="en-US"/>
            <w:rPrChange w:id="8144" w:author="Manuel Hergenröder" w:date="2020-07-16T16:26:00Z">
              <w:rPr>
                <w:rFonts w:ascii="Consolas" w:hAnsi="Consolas"/>
                <w:color w:val="000000"/>
              </w:rPr>
            </w:rPrChange>
          </w:rPr>
          <w:t>            </w:t>
        </w:r>
        <w:r w:rsidRPr="00625FEA">
          <w:rPr>
            <w:rFonts w:ascii="Consolas" w:hAnsi="Consolas"/>
            <w:color w:val="2B91AF"/>
            <w:sz w:val="18"/>
            <w:szCs w:val="18"/>
            <w:lang w:val="en-US"/>
            <w:rPrChange w:id="8145"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8146" w:author="Manuel Hergenröder" w:date="2020-07-16T16:26:00Z">
              <w:rPr>
                <w:rFonts w:ascii="Consolas" w:hAnsi="Consolas"/>
                <w:color w:val="000000"/>
              </w:rPr>
            </w:rPrChange>
          </w:rPr>
          <w:t> </w:t>
        </w:r>
        <w:r w:rsidRPr="00625FEA">
          <w:rPr>
            <w:rFonts w:ascii="Consolas" w:hAnsi="Consolas"/>
            <w:color w:val="1F377F"/>
            <w:sz w:val="18"/>
            <w:szCs w:val="18"/>
            <w:lang w:val="en-US"/>
            <w:rPrChange w:id="8147" w:author="Manuel Hergenröder" w:date="2020-07-16T16:26:00Z">
              <w:rPr>
                <w:rFonts w:ascii="Consolas" w:hAnsi="Consolas"/>
                <w:color w:val="1F377F"/>
              </w:rPr>
            </w:rPrChange>
          </w:rPr>
          <w:t>b</w:t>
        </w:r>
        <w:r w:rsidRPr="00625FEA">
          <w:rPr>
            <w:rFonts w:ascii="Consolas" w:hAnsi="Consolas"/>
            <w:color w:val="000000"/>
            <w:sz w:val="18"/>
            <w:szCs w:val="18"/>
            <w:lang w:val="en-US"/>
            <w:rPrChange w:id="8148" w:author="Manuel Hergenröder" w:date="2020-07-16T16:26:00Z">
              <w:rPr>
                <w:rFonts w:ascii="Consolas" w:hAnsi="Consolas"/>
                <w:color w:val="000000"/>
              </w:rPr>
            </w:rPrChange>
          </w:rPr>
          <w:t> = </w:t>
        </w:r>
        <w:r w:rsidRPr="00625FEA">
          <w:rPr>
            <w:rFonts w:ascii="Consolas" w:hAnsi="Consolas"/>
            <w:color w:val="1F377F"/>
            <w:sz w:val="18"/>
            <w:szCs w:val="18"/>
            <w:lang w:val="en-US"/>
            <w:rPrChange w:id="8149" w:author="Manuel Hergenröder" w:date="2020-07-16T16:26:00Z">
              <w:rPr>
                <w:rFonts w:ascii="Consolas" w:hAnsi="Consolas"/>
                <w:color w:val="1F377F"/>
              </w:rPr>
            </w:rPrChange>
          </w:rPr>
          <w:t>floorRenderer</w:t>
        </w:r>
        <w:r w:rsidRPr="00625FEA">
          <w:rPr>
            <w:rFonts w:ascii="Consolas" w:hAnsi="Consolas"/>
            <w:color w:val="000000"/>
            <w:sz w:val="18"/>
            <w:szCs w:val="18"/>
            <w:lang w:val="en-US"/>
            <w:rPrChange w:id="8150" w:author="Manuel Hergenröder" w:date="2020-07-16T16:26:00Z">
              <w:rPr>
                <w:rFonts w:ascii="Consolas" w:hAnsi="Consolas"/>
                <w:color w:val="000000"/>
              </w:rPr>
            </w:rPrChange>
          </w:rPr>
          <w:t>.bounds.size;</w:t>
        </w:r>
      </w:ins>
    </w:p>
    <w:p w14:paraId="34C3AC6A" w14:textId="77777777" w:rsidR="008F67FA" w:rsidRPr="00625FEA" w:rsidRDefault="008F67FA" w:rsidP="008F67FA">
      <w:pPr>
        <w:pStyle w:val="HTMLPreformatted"/>
        <w:shd w:val="clear" w:color="auto" w:fill="FFFFFF"/>
        <w:rPr>
          <w:ins w:id="8151" w:author="Manuel Hergenröder" w:date="2020-07-16T16:22:00Z"/>
          <w:rFonts w:ascii="Consolas" w:hAnsi="Consolas"/>
          <w:color w:val="000000"/>
          <w:sz w:val="18"/>
          <w:szCs w:val="18"/>
          <w:lang w:val="en-US"/>
          <w:rPrChange w:id="8152" w:author="Manuel Hergenröder" w:date="2020-07-16T16:26:00Z">
            <w:rPr>
              <w:ins w:id="8153" w:author="Manuel Hergenröder" w:date="2020-07-16T16:22:00Z"/>
              <w:rFonts w:ascii="Consolas" w:hAnsi="Consolas"/>
              <w:color w:val="000000"/>
            </w:rPr>
          </w:rPrChange>
        </w:rPr>
      </w:pPr>
      <w:ins w:id="8154" w:author="Manuel Hergenröder" w:date="2020-07-16T16:22:00Z">
        <w:r w:rsidRPr="00625FEA">
          <w:rPr>
            <w:rFonts w:ascii="Consolas" w:hAnsi="Consolas"/>
            <w:color w:val="000000"/>
            <w:sz w:val="18"/>
            <w:szCs w:val="18"/>
            <w:lang w:val="en-US"/>
            <w:rPrChange w:id="8155" w:author="Manuel Hergenröder" w:date="2020-07-16T16:26:00Z">
              <w:rPr>
                <w:rFonts w:ascii="Consolas" w:hAnsi="Consolas"/>
                <w:color w:val="000000"/>
              </w:rPr>
            </w:rPrChange>
          </w:rPr>
          <w:t>            gameObject.transform.localScale.</w:t>
        </w:r>
        <w:r w:rsidRPr="00625FEA">
          <w:rPr>
            <w:rFonts w:ascii="Consolas" w:hAnsi="Consolas"/>
            <w:color w:val="74531F"/>
            <w:sz w:val="18"/>
            <w:szCs w:val="18"/>
            <w:lang w:val="en-US"/>
            <w:rPrChange w:id="8156" w:author="Manuel Hergenröder" w:date="2020-07-16T16:26:00Z">
              <w:rPr>
                <w:rFonts w:ascii="Consolas" w:hAnsi="Consolas"/>
                <w:color w:val="74531F"/>
              </w:rPr>
            </w:rPrChange>
          </w:rPr>
          <w:t>Set</w:t>
        </w:r>
        <w:r w:rsidRPr="00625FEA">
          <w:rPr>
            <w:rFonts w:ascii="Consolas" w:hAnsi="Consolas"/>
            <w:color w:val="000000"/>
            <w:sz w:val="18"/>
            <w:szCs w:val="18"/>
            <w:lang w:val="en-US"/>
            <w:rPrChange w:id="8157" w:author="Manuel Hergenröder" w:date="2020-07-16T16:26:00Z">
              <w:rPr>
                <w:rFonts w:ascii="Consolas" w:hAnsi="Consolas"/>
                <w:color w:val="000000"/>
              </w:rPr>
            </w:rPrChange>
          </w:rPr>
          <w:t>(</w:t>
        </w:r>
        <w:r w:rsidRPr="00625FEA">
          <w:rPr>
            <w:rFonts w:ascii="Consolas" w:hAnsi="Consolas"/>
            <w:color w:val="1F377F"/>
            <w:sz w:val="18"/>
            <w:szCs w:val="18"/>
            <w:lang w:val="en-US"/>
            <w:rPrChange w:id="8158" w:author="Manuel Hergenröder" w:date="2020-07-16T16:26:00Z">
              <w:rPr>
                <w:rFonts w:ascii="Consolas" w:hAnsi="Consolas"/>
                <w:color w:val="1F377F"/>
              </w:rPr>
            </w:rPrChange>
          </w:rPr>
          <w:t>a</w:t>
        </w:r>
        <w:r w:rsidRPr="00625FEA">
          <w:rPr>
            <w:rFonts w:ascii="Consolas" w:hAnsi="Consolas"/>
            <w:color w:val="000000"/>
            <w:sz w:val="18"/>
            <w:szCs w:val="18"/>
            <w:lang w:val="en-US"/>
            <w:rPrChange w:id="8159" w:author="Manuel Hergenröder" w:date="2020-07-16T16:26:00Z">
              <w:rPr>
                <w:rFonts w:ascii="Consolas" w:hAnsi="Consolas"/>
                <w:color w:val="000000"/>
              </w:rPr>
            </w:rPrChange>
          </w:rPr>
          <w:t>.x / </w:t>
        </w:r>
        <w:r w:rsidRPr="00625FEA">
          <w:rPr>
            <w:rFonts w:ascii="Consolas" w:hAnsi="Consolas"/>
            <w:color w:val="1F377F"/>
            <w:sz w:val="18"/>
            <w:szCs w:val="18"/>
            <w:lang w:val="en-US"/>
            <w:rPrChange w:id="8160" w:author="Manuel Hergenröder" w:date="2020-07-16T16:26:00Z">
              <w:rPr>
                <w:rFonts w:ascii="Consolas" w:hAnsi="Consolas"/>
                <w:color w:val="1F377F"/>
              </w:rPr>
            </w:rPrChange>
          </w:rPr>
          <w:t>b</w:t>
        </w:r>
        <w:r w:rsidRPr="00625FEA">
          <w:rPr>
            <w:rFonts w:ascii="Consolas" w:hAnsi="Consolas"/>
            <w:color w:val="000000"/>
            <w:sz w:val="18"/>
            <w:szCs w:val="18"/>
            <w:lang w:val="en-US"/>
            <w:rPrChange w:id="8161" w:author="Manuel Hergenröder" w:date="2020-07-16T16:26:00Z">
              <w:rPr>
                <w:rFonts w:ascii="Consolas" w:hAnsi="Consolas"/>
                <w:color w:val="000000"/>
              </w:rPr>
            </w:rPrChange>
          </w:rPr>
          <w:t>.x, 1, </w:t>
        </w:r>
        <w:r w:rsidRPr="00625FEA">
          <w:rPr>
            <w:rFonts w:ascii="Consolas" w:hAnsi="Consolas"/>
            <w:color w:val="1F377F"/>
            <w:sz w:val="18"/>
            <w:szCs w:val="18"/>
            <w:lang w:val="en-US"/>
            <w:rPrChange w:id="8162" w:author="Manuel Hergenröder" w:date="2020-07-16T16:26:00Z">
              <w:rPr>
                <w:rFonts w:ascii="Consolas" w:hAnsi="Consolas"/>
                <w:color w:val="1F377F"/>
              </w:rPr>
            </w:rPrChange>
          </w:rPr>
          <w:t>a</w:t>
        </w:r>
        <w:r w:rsidRPr="00625FEA">
          <w:rPr>
            <w:rFonts w:ascii="Consolas" w:hAnsi="Consolas"/>
            <w:color w:val="000000"/>
            <w:sz w:val="18"/>
            <w:szCs w:val="18"/>
            <w:lang w:val="en-US"/>
            <w:rPrChange w:id="8163" w:author="Manuel Hergenröder" w:date="2020-07-16T16:26:00Z">
              <w:rPr>
                <w:rFonts w:ascii="Consolas" w:hAnsi="Consolas"/>
                <w:color w:val="000000"/>
              </w:rPr>
            </w:rPrChange>
          </w:rPr>
          <w:t>.z / </w:t>
        </w:r>
        <w:r w:rsidRPr="00625FEA">
          <w:rPr>
            <w:rFonts w:ascii="Consolas" w:hAnsi="Consolas"/>
            <w:color w:val="1F377F"/>
            <w:sz w:val="18"/>
            <w:szCs w:val="18"/>
            <w:lang w:val="en-US"/>
            <w:rPrChange w:id="8164" w:author="Manuel Hergenröder" w:date="2020-07-16T16:26:00Z">
              <w:rPr>
                <w:rFonts w:ascii="Consolas" w:hAnsi="Consolas"/>
                <w:color w:val="1F377F"/>
              </w:rPr>
            </w:rPrChange>
          </w:rPr>
          <w:t>b</w:t>
        </w:r>
        <w:r w:rsidRPr="00625FEA">
          <w:rPr>
            <w:rFonts w:ascii="Consolas" w:hAnsi="Consolas"/>
            <w:color w:val="000000"/>
            <w:sz w:val="18"/>
            <w:szCs w:val="18"/>
            <w:lang w:val="en-US"/>
            <w:rPrChange w:id="8165" w:author="Manuel Hergenröder" w:date="2020-07-16T16:26:00Z">
              <w:rPr>
                <w:rFonts w:ascii="Consolas" w:hAnsi="Consolas"/>
                <w:color w:val="000000"/>
              </w:rPr>
            </w:rPrChange>
          </w:rPr>
          <w:t>.z);</w:t>
        </w:r>
      </w:ins>
    </w:p>
    <w:p w14:paraId="51BA3367" w14:textId="77777777" w:rsidR="008F67FA" w:rsidRPr="00625FEA" w:rsidRDefault="008F67FA" w:rsidP="008F67FA">
      <w:pPr>
        <w:pStyle w:val="HTMLPreformatted"/>
        <w:shd w:val="clear" w:color="auto" w:fill="FFFFFF"/>
        <w:rPr>
          <w:ins w:id="8166" w:author="Manuel Hergenröder" w:date="2020-07-16T16:22:00Z"/>
          <w:rFonts w:ascii="Consolas" w:hAnsi="Consolas"/>
          <w:color w:val="000000"/>
          <w:sz w:val="18"/>
          <w:szCs w:val="18"/>
          <w:lang w:val="en-US"/>
          <w:rPrChange w:id="8167" w:author="Manuel Hergenröder" w:date="2020-07-16T16:26:00Z">
            <w:rPr>
              <w:ins w:id="8168" w:author="Manuel Hergenröder" w:date="2020-07-16T16:22:00Z"/>
              <w:rFonts w:ascii="Consolas" w:hAnsi="Consolas"/>
              <w:color w:val="000000"/>
            </w:rPr>
          </w:rPrChange>
        </w:rPr>
      </w:pPr>
      <w:ins w:id="8169" w:author="Manuel Hergenröder" w:date="2020-07-16T16:22:00Z">
        <w:r w:rsidRPr="00625FEA">
          <w:rPr>
            <w:rFonts w:ascii="Consolas" w:hAnsi="Consolas"/>
            <w:color w:val="000000"/>
            <w:sz w:val="18"/>
            <w:szCs w:val="18"/>
            <w:lang w:val="en-US"/>
            <w:rPrChange w:id="8170" w:author="Manuel Hergenröder" w:date="2020-07-16T16:26:00Z">
              <w:rPr>
                <w:rFonts w:ascii="Consolas" w:hAnsi="Consolas"/>
                <w:color w:val="000000"/>
              </w:rPr>
            </w:rPrChange>
          </w:rPr>
          <w:t xml:space="preserve"> </w:t>
        </w:r>
      </w:ins>
    </w:p>
    <w:p w14:paraId="6F52C889" w14:textId="77777777" w:rsidR="008F67FA" w:rsidRPr="00625FEA" w:rsidRDefault="008F67FA" w:rsidP="008F67FA">
      <w:pPr>
        <w:pStyle w:val="HTMLPreformatted"/>
        <w:shd w:val="clear" w:color="auto" w:fill="FFFFFF"/>
        <w:rPr>
          <w:ins w:id="8171" w:author="Manuel Hergenröder" w:date="2020-07-16T16:22:00Z"/>
          <w:rFonts w:ascii="Consolas" w:hAnsi="Consolas"/>
          <w:color w:val="000000"/>
          <w:sz w:val="18"/>
          <w:szCs w:val="18"/>
          <w:lang w:val="en-US"/>
          <w:rPrChange w:id="8172" w:author="Manuel Hergenröder" w:date="2020-07-16T16:26:00Z">
            <w:rPr>
              <w:ins w:id="8173" w:author="Manuel Hergenröder" w:date="2020-07-16T16:22:00Z"/>
              <w:rFonts w:ascii="Consolas" w:hAnsi="Consolas"/>
              <w:color w:val="000000"/>
            </w:rPr>
          </w:rPrChange>
        </w:rPr>
      </w:pPr>
      <w:ins w:id="8174" w:author="Manuel Hergenröder" w:date="2020-07-16T16:22:00Z">
        <w:r w:rsidRPr="00625FEA">
          <w:rPr>
            <w:rFonts w:ascii="Consolas" w:hAnsi="Consolas"/>
            <w:color w:val="000000"/>
            <w:sz w:val="18"/>
            <w:szCs w:val="18"/>
            <w:lang w:val="en-US"/>
            <w:rPrChange w:id="8175" w:author="Manuel Hergenröder" w:date="2020-07-16T16:26:00Z">
              <w:rPr>
                <w:rFonts w:ascii="Consolas" w:hAnsi="Consolas"/>
                <w:color w:val="000000"/>
              </w:rPr>
            </w:rPrChange>
          </w:rPr>
          <w:t>            </w:t>
        </w:r>
        <w:r w:rsidRPr="00625FEA">
          <w:rPr>
            <w:rFonts w:ascii="Consolas" w:hAnsi="Consolas"/>
            <w:color w:val="008000"/>
            <w:sz w:val="18"/>
            <w:szCs w:val="18"/>
            <w:lang w:val="en-US"/>
            <w:rPrChange w:id="8176" w:author="Manuel Hergenröder" w:date="2020-07-16T16:26:00Z">
              <w:rPr>
                <w:rFonts w:ascii="Consolas" w:hAnsi="Consolas"/>
                <w:color w:val="008000"/>
              </w:rPr>
            </w:rPrChange>
          </w:rPr>
          <w:t>// Re-position floor</w:t>
        </w:r>
      </w:ins>
    </w:p>
    <w:p w14:paraId="55E432F8" w14:textId="77777777" w:rsidR="008F67FA" w:rsidRPr="00625FEA" w:rsidRDefault="008F67FA" w:rsidP="008F67FA">
      <w:pPr>
        <w:pStyle w:val="HTMLPreformatted"/>
        <w:shd w:val="clear" w:color="auto" w:fill="FFFFFF"/>
        <w:rPr>
          <w:ins w:id="8177" w:author="Manuel Hergenröder" w:date="2020-07-16T16:22:00Z"/>
          <w:rFonts w:ascii="Consolas" w:hAnsi="Consolas"/>
          <w:color w:val="000000"/>
          <w:sz w:val="18"/>
          <w:szCs w:val="18"/>
          <w:lang w:val="en-US"/>
          <w:rPrChange w:id="8178" w:author="Manuel Hergenröder" w:date="2020-07-16T16:26:00Z">
            <w:rPr>
              <w:ins w:id="8179" w:author="Manuel Hergenröder" w:date="2020-07-16T16:22:00Z"/>
              <w:rFonts w:ascii="Consolas" w:hAnsi="Consolas"/>
              <w:color w:val="000000"/>
            </w:rPr>
          </w:rPrChange>
        </w:rPr>
      </w:pPr>
      <w:ins w:id="8180" w:author="Manuel Hergenröder" w:date="2020-07-16T16:22:00Z">
        <w:r w:rsidRPr="00625FEA">
          <w:rPr>
            <w:rFonts w:ascii="Consolas" w:hAnsi="Consolas"/>
            <w:color w:val="000000"/>
            <w:sz w:val="18"/>
            <w:szCs w:val="18"/>
            <w:lang w:val="en-US"/>
            <w:rPrChange w:id="8181" w:author="Manuel Hergenröder" w:date="2020-07-16T16:26:00Z">
              <w:rPr>
                <w:rFonts w:ascii="Consolas" w:hAnsi="Consolas"/>
                <w:color w:val="000000"/>
              </w:rPr>
            </w:rPrChange>
          </w:rPr>
          <w:t>            gameObject.transform.position.</w:t>
        </w:r>
        <w:r w:rsidRPr="00625FEA">
          <w:rPr>
            <w:rFonts w:ascii="Consolas" w:hAnsi="Consolas"/>
            <w:color w:val="74531F"/>
            <w:sz w:val="18"/>
            <w:szCs w:val="18"/>
            <w:lang w:val="en-US"/>
            <w:rPrChange w:id="8182" w:author="Manuel Hergenröder" w:date="2020-07-16T16:26:00Z">
              <w:rPr>
                <w:rFonts w:ascii="Consolas" w:hAnsi="Consolas"/>
                <w:color w:val="74531F"/>
              </w:rPr>
            </w:rPrChange>
          </w:rPr>
          <w:t>Set</w:t>
        </w:r>
        <w:r w:rsidRPr="00625FEA">
          <w:rPr>
            <w:rFonts w:ascii="Consolas" w:hAnsi="Consolas"/>
            <w:color w:val="000000"/>
            <w:sz w:val="18"/>
            <w:szCs w:val="18"/>
            <w:lang w:val="en-US"/>
            <w:rPrChange w:id="8183" w:author="Manuel Hergenröder" w:date="2020-07-16T16:26:00Z">
              <w:rPr>
                <w:rFonts w:ascii="Consolas" w:hAnsi="Consolas"/>
                <w:color w:val="000000"/>
              </w:rPr>
            </w:rPrChange>
          </w:rPr>
          <w:t>(</w:t>
        </w:r>
        <w:r w:rsidRPr="00625FEA">
          <w:rPr>
            <w:rFonts w:ascii="Consolas" w:hAnsi="Consolas"/>
            <w:color w:val="1F377F"/>
            <w:sz w:val="18"/>
            <w:szCs w:val="18"/>
            <w:lang w:val="en-US"/>
            <w:rPrChange w:id="8184" w:author="Manuel Hergenröder" w:date="2020-07-16T16:26:00Z">
              <w:rPr>
                <w:rFonts w:ascii="Consolas" w:hAnsi="Consolas"/>
                <w:color w:val="1F377F"/>
              </w:rPr>
            </w:rPrChange>
          </w:rPr>
          <w:t>refBounds</w:t>
        </w:r>
        <w:r w:rsidRPr="00625FEA">
          <w:rPr>
            <w:rFonts w:ascii="Consolas" w:hAnsi="Consolas"/>
            <w:color w:val="000000"/>
            <w:sz w:val="18"/>
            <w:szCs w:val="18"/>
            <w:lang w:val="en-US"/>
            <w:rPrChange w:id="8185" w:author="Manuel Hergenröder" w:date="2020-07-16T16:26:00Z">
              <w:rPr>
                <w:rFonts w:ascii="Consolas" w:hAnsi="Consolas"/>
                <w:color w:val="000000"/>
              </w:rPr>
            </w:rPrChange>
          </w:rPr>
          <w:t>.center.x, 0, </w:t>
        </w:r>
        <w:r w:rsidRPr="00625FEA">
          <w:rPr>
            <w:rFonts w:ascii="Consolas" w:hAnsi="Consolas"/>
            <w:color w:val="1F377F"/>
            <w:sz w:val="18"/>
            <w:szCs w:val="18"/>
            <w:lang w:val="en-US"/>
            <w:rPrChange w:id="8186" w:author="Manuel Hergenröder" w:date="2020-07-16T16:26:00Z">
              <w:rPr>
                <w:rFonts w:ascii="Consolas" w:hAnsi="Consolas"/>
                <w:color w:val="1F377F"/>
              </w:rPr>
            </w:rPrChange>
          </w:rPr>
          <w:t>refBounds</w:t>
        </w:r>
        <w:r w:rsidRPr="00625FEA">
          <w:rPr>
            <w:rFonts w:ascii="Consolas" w:hAnsi="Consolas"/>
            <w:color w:val="000000"/>
            <w:sz w:val="18"/>
            <w:szCs w:val="18"/>
            <w:lang w:val="en-US"/>
            <w:rPrChange w:id="8187" w:author="Manuel Hergenröder" w:date="2020-07-16T16:26:00Z">
              <w:rPr>
                <w:rFonts w:ascii="Consolas" w:hAnsi="Consolas"/>
                <w:color w:val="000000"/>
              </w:rPr>
            </w:rPrChange>
          </w:rPr>
          <w:t>.center.z);</w:t>
        </w:r>
      </w:ins>
    </w:p>
    <w:p w14:paraId="2E843008" w14:textId="77777777" w:rsidR="008F67FA" w:rsidRPr="00625FEA" w:rsidRDefault="008F67FA" w:rsidP="008F67FA">
      <w:pPr>
        <w:pStyle w:val="HTMLPreformatted"/>
        <w:shd w:val="clear" w:color="auto" w:fill="FFFFFF"/>
        <w:rPr>
          <w:ins w:id="8188" w:author="Manuel Hergenröder" w:date="2020-07-16T16:22:00Z"/>
          <w:rFonts w:ascii="Consolas" w:hAnsi="Consolas"/>
          <w:color w:val="000000"/>
          <w:sz w:val="18"/>
          <w:szCs w:val="18"/>
          <w:rPrChange w:id="8189" w:author="Manuel Hergenröder" w:date="2020-07-16T16:26:00Z">
            <w:rPr>
              <w:ins w:id="8190" w:author="Manuel Hergenröder" w:date="2020-07-16T16:22:00Z"/>
              <w:rFonts w:ascii="Consolas" w:hAnsi="Consolas"/>
              <w:color w:val="000000"/>
            </w:rPr>
          </w:rPrChange>
        </w:rPr>
      </w:pPr>
      <w:ins w:id="8191" w:author="Manuel Hergenröder" w:date="2020-07-16T16:22:00Z">
        <w:r w:rsidRPr="00625FEA">
          <w:rPr>
            <w:rFonts w:ascii="Consolas" w:hAnsi="Consolas"/>
            <w:color w:val="000000"/>
            <w:sz w:val="18"/>
            <w:szCs w:val="18"/>
            <w:lang w:val="en-US"/>
            <w:rPrChange w:id="8192" w:author="Manuel Hergenröder" w:date="2020-07-16T16:26:00Z">
              <w:rPr>
                <w:rFonts w:ascii="Consolas" w:hAnsi="Consolas"/>
                <w:color w:val="000000"/>
              </w:rPr>
            </w:rPrChange>
          </w:rPr>
          <w:t>        </w:t>
        </w:r>
        <w:r w:rsidRPr="00625FEA">
          <w:rPr>
            <w:rFonts w:ascii="Consolas" w:hAnsi="Consolas"/>
            <w:color w:val="000000"/>
            <w:sz w:val="18"/>
            <w:szCs w:val="18"/>
            <w:rPrChange w:id="8193" w:author="Manuel Hergenröder" w:date="2020-07-16T16:26:00Z">
              <w:rPr>
                <w:rFonts w:ascii="Consolas" w:hAnsi="Consolas"/>
                <w:color w:val="000000"/>
              </w:rPr>
            </w:rPrChange>
          </w:rPr>
          <w:t>}</w:t>
        </w:r>
      </w:ins>
    </w:p>
    <w:p w14:paraId="203377E1" w14:textId="77777777" w:rsidR="008F67FA" w:rsidRPr="00625FEA" w:rsidRDefault="008F67FA" w:rsidP="008F67FA">
      <w:pPr>
        <w:pStyle w:val="HTMLPreformatted"/>
        <w:shd w:val="clear" w:color="auto" w:fill="FFFFFF"/>
        <w:rPr>
          <w:ins w:id="8194" w:author="Manuel Hergenröder" w:date="2020-07-16T16:22:00Z"/>
          <w:rFonts w:ascii="Consolas" w:hAnsi="Consolas"/>
          <w:color w:val="000000"/>
          <w:sz w:val="18"/>
          <w:szCs w:val="18"/>
          <w:rPrChange w:id="8195" w:author="Manuel Hergenröder" w:date="2020-07-16T16:26:00Z">
            <w:rPr>
              <w:ins w:id="8196" w:author="Manuel Hergenröder" w:date="2020-07-16T16:22:00Z"/>
              <w:rFonts w:ascii="Consolas" w:hAnsi="Consolas"/>
              <w:color w:val="000000"/>
            </w:rPr>
          </w:rPrChange>
        </w:rPr>
      </w:pPr>
      <w:ins w:id="8197" w:author="Manuel Hergenröder" w:date="2020-07-16T16:22:00Z">
        <w:r w:rsidRPr="00625FEA">
          <w:rPr>
            <w:rFonts w:ascii="Consolas" w:hAnsi="Consolas"/>
            <w:color w:val="000000"/>
            <w:sz w:val="18"/>
            <w:szCs w:val="18"/>
            <w:rPrChange w:id="8198" w:author="Manuel Hergenröder" w:date="2020-07-16T16:26:00Z">
              <w:rPr>
                <w:rFonts w:ascii="Consolas" w:hAnsi="Consolas"/>
                <w:color w:val="000000"/>
              </w:rPr>
            </w:rPrChange>
          </w:rPr>
          <w:t>    }</w:t>
        </w:r>
      </w:ins>
    </w:p>
    <w:p w14:paraId="718AA576" w14:textId="77777777" w:rsidR="008F67FA" w:rsidRPr="00625FEA" w:rsidRDefault="008F67FA" w:rsidP="008F67FA">
      <w:pPr>
        <w:pStyle w:val="HTMLPreformatted"/>
        <w:shd w:val="clear" w:color="auto" w:fill="FFFFFF"/>
        <w:rPr>
          <w:ins w:id="8199" w:author="Manuel Hergenröder" w:date="2020-07-16T16:22:00Z"/>
          <w:rFonts w:ascii="Consolas" w:hAnsi="Consolas"/>
          <w:color w:val="000000"/>
          <w:sz w:val="18"/>
          <w:szCs w:val="18"/>
          <w:rPrChange w:id="8200" w:author="Manuel Hergenröder" w:date="2020-07-16T16:26:00Z">
            <w:rPr>
              <w:ins w:id="8201" w:author="Manuel Hergenröder" w:date="2020-07-16T16:22:00Z"/>
              <w:rFonts w:ascii="Consolas" w:hAnsi="Consolas"/>
              <w:color w:val="000000"/>
            </w:rPr>
          </w:rPrChange>
        </w:rPr>
      </w:pPr>
      <w:ins w:id="8202" w:author="Manuel Hergenröder" w:date="2020-07-16T16:22:00Z">
        <w:r w:rsidRPr="00625FEA">
          <w:rPr>
            <w:rFonts w:ascii="Consolas" w:hAnsi="Consolas"/>
            <w:color w:val="000000"/>
            <w:sz w:val="18"/>
            <w:szCs w:val="18"/>
            <w:rPrChange w:id="8203" w:author="Manuel Hergenröder" w:date="2020-07-16T16:26:00Z">
              <w:rPr>
                <w:rFonts w:ascii="Consolas" w:hAnsi="Consolas"/>
                <w:color w:val="000000"/>
              </w:rPr>
            </w:rPrChange>
          </w:rPr>
          <w:t>}</w:t>
        </w:r>
      </w:ins>
    </w:p>
    <w:p w14:paraId="30EEEABB" w14:textId="31EAAE1E" w:rsidR="008F67FA" w:rsidRPr="00625FEA" w:rsidRDefault="008F67FA">
      <w:pPr>
        <w:tabs>
          <w:tab w:val="clear" w:pos="7200"/>
        </w:tabs>
        <w:spacing w:before="0" w:after="200" w:line="240" w:lineRule="auto"/>
        <w:jc w:val="left"/>
        <w:rPr>
          <w:ins w:id="8204" w:author="Manuel Hergenröder" w:date="2020-07-16T16:22:00Z"/>
          <w:rFonts w:ascii="Consolas" w:eastAsia="Times New Roman" w:hAnsi="Consolas" w:cs="Times New Roman"/>
          <w:color w:val="5C5C5C"/>
          <w:sz w:val="16"/>
          <w:szCs w:val="16"/>
          <w:lang w:val="de-DE" w:eastAsia="de-DE"/>
          <w14:ligatures w14:val="none"/>
          <w:rPrChange w:id="8205" w:author="Manuel Hergenröder" w:date="2020-07-16T16:26:00Z">
            <w:rPr>
              <w:ins w:id="8206" w:author="Manuel Hergenröder" w:date="2020-07-16T16:22:00Z"/>
              <w:rFonts w:ascii="Consolas" w:eastAsia="Times New Roman" w:hAnsi="Consolas" w:cs="Times New Roman"/>
              <w:color w:val="5C5C5C"/>
              <w:sz w:val="18"/>
              <w:szCs w:val="18"/>
              <w:lang w:val="de-DE" w:eastAsia="de-DE"/>
              <w14:ligatures w14:val="none"/>
            </w:rPr>
          </w:rPrChange>
        </w:rPr>
      </w:pPr>
      <w:ins w:id="8207" w:author="Manuel Hergenröder" w:date="2020-07-16T16:22:00Z">
        <w:r w:rsidRPr="00625FEA">
          <w:rPr>
            <w:rFonts w:ascii="Consolas" w:eastAsia="Times New Roman" w:hAnsi="Consolas" w:cs="Times New Roman"/>
            <w:color w:val="5C5C5C"/>
            <w:sz w:val="16"/>
            <w:szCs w:val="16"/>
            <w:lang w:val="de-DE" w:eastAsia="de-DE"/>
            <w14:ligatures w14:val="none"/>
            <w:rPrChange w:id="8208" w:author="Manuel Hergenröder" w:date="2020-07-16T16:26:00Z">
              <w:rPr>
                <w:rFonts w:ascii="Consolas" w:eastAsia="Times New Roman" w:hAnsi="Consolas" w:cs="Times New Roman"/>
                <w:color w:val="5C5C5C"/>
                <w:sz w:val="18"/>
                <w:szCs w:val="18"/>
                <w:lang w:val="de-DE" w:eastAsia="de-DE"/>
                <w14:ligatures w14:val="none"/>
              </w:rPr>
            </w:rPrChange>
          </w:rPr>
          <w:br w:type="page"/>
        </w:r>
      </w:ins>
    </w:p>
    <w:p w14:paraId="13267D5B" w14:textId="622FAD1D" w:rsidR="008F67FA" w:rsidRPr="00625FEA" w:rsidRDefault="008F67FA" w:rsidP="008F67FA">
      <w:pPr>
        <w:jc w:val="right"/>
        <w:rPr>
          <w:ins w:id="8209" w:author="Manuel Hergenröder" w:date="2020-07-16T16:23:00Z"/>
          <w:rFonts w:ascii="Consolas" w:eastAsia="Times New Roman" w:hAnsi="Consolas" w:cs="Times New Roman"/>
          <w:b/>
          <w:bCs/>
          <w:color w:val="5C5C5C"/>
          <w:sz w:val="16"/>
          <w:szCs w:val="16"/>
          <w:lang w:val="de-DE" w:eastAsia="de-DE"/>
          <w14:ligatures w14:val="none"/>
          <w:rPrChange w:id="8210" w:author="Manuel Hergenröder" w:date="2020-07-16T16:26:00Z">
            <w:rPr>
              <w:ins w:id="8211" w:author="Manuel Hergenröder" w:date="2020-07-16T16:23:00Z"/>
              <w:rFonts w:ascii="Consolas" w:eastAsia="Times New Roman" w:hAnsi="Consolas" w:cs="Times New Roman"/>
              <w:b/>
              <w:bCs/>
              <w:color w:val="5C5C5C"/>
              <w:sz w:val="18"/>
              <w:szCs w:val="18"/>
              <w:lang w:val="de-DE" w:eastAsia="de-DE"/>
              <w14:ligatures w14:val="none"/>
            </w:rPr>
          </w:rPrChange>
        </w:rPr>
      </w:pPr>
      <w:ins w:id="8212" w:author="Manuel Hergenröder" w:date="2020-07-16T16:23:00Z">
        <w:r w:rsidRPr="00625FEA">
          <w:rPr>
            <w:rFonts w:ascii="Consolas" w:eastAsia="Times New Roman" w:hAnsi="Consolas" w:cs="Times New Roman"/>
            <w:b/>
            <w:bCs/>
            <w:color w:val="5C5C5C"/>
            <w:sz w:val="16"/>
            <w:szCs w:val="16"/>
            <w:lang w:val="de-DE" w:eastAsia="de-DE"/>
            <w14:ligatures w14:val="none"/>
            <w:rPrChange w:id="8213" w:author="Manuel Hergenröder" w:date="2020-07-16T16:26:00Z">
              <w:rPr>
                <w:rFonts w:ascii="Consolas" w:eastAsia="Times New Roman" w:hAnsi="Consolas" w:cs="Times New Roman"/>
                <w:b/>
                <w:bCs/>
                <w:color w:val="5C5C5C"/>
                <w:sz w:val="18"/>
                <w:szCs w:val="18"/>
                <w:lang w:val="de-DE" w:eastAsia="de-DE"/>
                <w14:ligatures w14:val="none"/>
              </w:rPr>
            </w:rPrChange>
          </w:rPr>
          <w:lastRenderedPageBreak/>
          <w:t>LeftControllerActions.cs</w:t>
        </w:r>
      </w:ins>
    </w:p>
    <w:p w14:paraId="0803EE01" w14:textId="77777777" w:rsidR="008F67FA" w:rsidRPr="00625FEA" w:rsidRDefault="008F67FA" w:rsidP="008F67FA">
      <w:pPr>
        <w:pStyle w:val="HTMLPreformatted"/>
        <w:shd w:val="clear" w:color="auto" w:fill="FFFFFF"/>
        <w:rPr>
          <w:ins w:id="8214" w:author="Manuel Hergenröder" w:date="2020-07-16T16:23:00Z"/>
          <w:rFonts w:ascii="Consolas" w:hAnsi="Consolas"/>
          <w:color w:val="000000"/>
          <w:sz w:val="18"/>
          <w:szCs w:val="18"/>
          <w:lang w:val="en-US"/>
          <w:rPrChange w:id="8215" w:author="Manuel Hergenröder" w:date="2020-07-16T16:26:00Z">
            <w:rPr>
              <w:ins w:id="8216" w:author="Manuel Hergenröder" w:date="2020-07-16T16:23:00Z"/>
              <w:rFonts w:ascii="Consolas" w:hAnsi="Consolas"/>
              <w:color w:val="000000"/>
            </w:rPr>
          </w:rPrChange>
        </w:rPr>
      </w:pPr>
      <w:ins w:id="8217" w:author="Manuel Hergenröder" w:date="2020-07-16T16:23:00Z">
        <w:r w:rsidRPr="00625FEA">
          <w:rPr>
            <w:rFonts w:ascii="Consolas" w:hAnsi="Consolas"/>
            <w:color w:val="0000FF"/>
            <w:sz w:val="18"/>
            <w:szCs w:val="18"/>
            <w:lang w:val="en-US"/>
            <w:rPrChange w:id="8218" w:author="Manuel Hergenröder" w:date="2020-07-16T16:26:00Z">
              <w:rPr>
                <w:rFonts w:ascii="Consolas" w:hAnsi="Consolas"/>
                <w:color w:val="0000FF"/>
              </w:rPr>
            </w:rPrChange>
          </w:rPr>
          <w:t>using</w:t>
        </w:r>
        <w:r w:rsidRPr="00625FEA">
          <w:rPr>
            <w:rFonts w:ascii="Consolas" w:hAnsi="Consolas"/>
            <w:color w:val="000000"/>
            <w:sz w:val="18"/>
            <w:szCs w:val="18"/>
            <w:lang w:val="en-US"/>
            <w:rPrChange w:id="8219" w:author="Manuel Hergenröder" w:date="2020-07-16T16:26:00Z">
              <w:rPr>
                <w:rFonts w:ascii="Consolas" w:hAnsi="Consolas"/>
                <w:color w:val="000000"/>
              </w:rPr>
            </w:rPrChange>
          </w:rPr>
          <w:t> System.Collections;</w:t>
        </w:r>
      </w:ins>
    </w:p>
    <w:p w14:paraId="19CE4055" w14:textId="77777777" w:rsidR="008F67FA" w:rsidRPr="00625FEA" w:rsidRDefault="008F67FA" w:rsidP="008F67FA">
      <w:pPr>
        <w:pStyle w:val="HTMLPreformatted"/>
        <w:shd w:val="clear" w:color="auto" w:fill="FFFFFF"/>
        <w:rPr>
          <w:ins w:id="8220" w:author="Manuel Hergenröder" w:date="2020-07-16T16:23:00Z"/>
          <w:rFonts w:ascii="Consolas" w:hAnsi="Consolas"/>
          <w:color w:val="000000"/>
          <w:sz w:val="18"/>
          <w:szCs w:val="18"/>
          <w:lang w:val="en-US"/>
          <w:rPrChange w:id="8221" w:author="Manuel Hergenröder" w:date="2020-07-16T16:26:00Z">
            <w:rPr>
              <w:ins w:id="8222" w:author="Manuel Hergenröder" w:date="2020-07-16T16:23:00Z"/>
              <w:rFonts w:ascii="Consolas" w:hAnsi="Consolas"/>
              <w:color w:val="000000"/>
            </w:rPr>
          </w:rPrChange>
        </w:rPr>
      </w:pPr>
      <w:ins w:id="8223" w:author="Manuel Hergenröder" w:date="2020-07-16T16:23:00Z">
        <w:r w:rsidRPr="00625FEA">
          <w:rPr>
            <w:rFonts w:ascii="Consolas" w:hAnsi="Consolas"/>
            <w:color w:val="0000FF"/>
            <w:sz w:val="18"/>
            <w:szCs w:val="18"/>
            <w:lang w:val="en-US"/>
            <w:rPrChange w:id="8224" w:author="Manuel Hergenröder" w:date="2020-07-16T16:26:00Z">
              <w:rPr>
                <w:rFonts w:ascii="Consolas" w:hAnsi="Consolas"/>
                <w:color w:val="0000FF"/>
              </w:rPr>
            </w:rPrChange>
          </w:rPr>
          <w:t>using</w:t>
        </w:r>
        <w:r w:rsidRPr="00625FEA">
          <w:rPr>
            <w:rFonts w:ascii="Consolas" w:hAnsi="Consolas"/>
            <w:color w:val="000000"/>
            <w:sz w:val="18"/>
            <w:szCs w:val="18"/>
            <w:lang w:val="en-US"/>
            <w:rPrChange w:id="8225" w:author="Manuel Hergenröder" w:date="2020-07-16T16:26:00Z">
              <w:rPr>
                <w:rFonts w:ascii="Consolas" w:hAnsi="Consolas"/>
                <w:color w:val="000000"/>
              </w:rPr>
            </w:rPrChange>
          </w:rPr>
          <w:t> System.Collections.Generic;</w:t>
        </w:r>
      </w:ins>
    </w:p>
    <w:p w14:paraId="1886B78D" w14:textId="77777777" w:rsidR="008F67FA" w:rsidRPr="00625FEA" w:rsidRDefault="008F67FA" w:rsidP="008F67FA">
      <w:pPr>
        <w:pStyle w:val="HTMLPreformatted"/>
        <w:shd w:val="clear" w:color="auto" w:fill="FFFFFF"/>
        <w:rPr>
          <w:ins w:id="8226" w:author="Manuel Hergenröder" w:date="2020-07-16T16:23:00Z"/>
          <w:rFonts w:ascii="Consolas" w:hAnsi="Consolas"/>
          <w:color w:val="000000"/>
          <w:sz w:val="18"/>
          <w:szCs w:val="18"/>
          <w:lang w:val="en-US"/>
          <w:rPrChange w:id="8227" w:author="Manuel Hergenröder" w:date="2020-07-16T16:26:00Z">
            <w:rPr>
              <w:ins w:id="8228" w:author="Manuel Hergenröder" w:date="2020-07-16T16:23:00Z"/>
              <w:rFonts w:ascii="Consolas" w:hAnsi="Consolas"/>
              <w:color w:val="000000"/>
            </w:rPr>
          </w:rPrChange>
        </w:rPr>
      </w:pPr>
      <w:ins w:id="8229" w:author="Manuel Hergenröder" w:date="2020-07-16T16:23:00Z">
        <w:r w:rsidRPr="00625FEA">
          <w:rPr>
            <w:rFonts w:ascii="Consolas" w:hAnsi="Consolas"/>
            <w:color w:val="0000FF"/>
            <w:sz w:val="18"/>
            <w:szCs w:val="18"/>
            <w:lang w:val="en-US"/>
            <w:rPrChange w:id="8230" w:author="Manuel Hergenröder" w:date="2020-07-16T16:26:00Z">
              <w:rPr>
                <w:rFonts w:ascii="Consolas" w:hAnsi="Consolas"/>
                <w:color w:val="0000FF"/>
              </w:rPr>
            </w:rPrChange>
          </w:rPr>
          <w:t>using</w:t>
        </w:r>
        <w:r w:rsidRPr="00625FEA">
          <w:rPr>
            <w:rFonts w:ascii="Consolas" w:hAnsi="Consolas"/>
            <w:color w:val="000000"/>
            <w:sz w:val="18"/>
            <w:szCs w:val="18"/>
            <w:lang w:val="en-US"/>
            <w:rPrChange w:id="8231" w:author="Manuel Hergenröder" w:date="2020-07-16T16:26:00Z">
              <w:rPr>
                <w:rFonts w:ascii="Consolas" w:hAnsi="Consolas"/>
                <w:color w:val="000000"/>
              </w:rPr>
            </w:rPrChange>
          </w:rPr>
          <w:t> UnityEngine;</w:t>
        </w:r>
      </w:ins>
    </w:p>
    <w:p w14:paraId="033C5852" w14:textId="77777777" w:rsidR="008F67FA" w:rsidRPr="00625FEA" w:rsidRDefault="008F67FA" w:rsidP="008F67FA">
      <w:pPr>
        <w:pStyle w:val="HTMLPreformatted"/>
        <w:shd w:val="clear" w:color="auto" w:fill="FFFFFF"/>
        <w:rPr>
          <w:ins w:id="8232" w:author="Manuel Hergenröder" w:date="2020-07-16T16:23:00Z"/>
          <w:rFonts w:ascii="Consolas" w:hAnsi="Consolas"/>
          <w:color w:val="000000"/>
          <w:sz w:val="18"/>
          <w:szCs w:val="18"/>
          <w:lang w:val="en-US"/>
          <w:rPrChange w:id="8233" w:author="Manuel Hergenröder" w:date="2020-07-16T16:26:00Z">
            <w:rPr>
              <w:ins w:id="8234" w:author="Manuel Hergenröder" w:date="2020-07-16T16:23:00Z"/>
              <w:rFonts w:ascii="Consolas" w:hAnsi="Consolas"/>
              <w:color w:val="000000"/>
            </w:rPr>
          </w:rPrChange>
        </w:rPr>
      </w:pPr>
      <w:ins w:id="8235" w:author="Manuel Hergenröder" w:date="2020-07-16T16:23:00Z">
        <w:r w:rsidRPr="00625FEA">
          <w:rPr>
            <w:rFonts w:ascii="Consolas" w:hAnsi="Consolas"/>
            <w:color w:val="0000FF"/>
            <w:sz w:val="18"/>
            <w:szCs w:val="18"/>
            <w:lang w:val="en-US"/>
            <w:rPrChange w:id="8236" w:author="Manuel Hergenröder" w:date="2020-07-16T16:26:00Z">
              <w:rPr>
                <w:rFonts w:ascii="Consolas" w:hAnsi="Consolas"/>
                <w:color w:val="0000FF"/>
              </w:rPr>
            </w:rPrChange>
          </w:rPr>
          <w:t>using</w:t>
        </w:r>
        <w:r w:rsidRPr="00625FEA">
          <w:rPr>
            <w:rFonts w:ascii="Consolas" w:hAnsi="Consolas"/>
            <w:color w:val="000000"/>
            <w:sz w:val="18"/>
            <w:szCs w:val="18"/>
            <w:lang w:val="en-US"/>
            <w:rPrChange w:id="8237" w:author="Manuel Hergenröder" w:date="2020-07-16T16:26:00Z">
              <w:rPr>
                <w:rFonts w:ascii="Consolas" w:hAnsi="Consolas"/>
                <w:color w:val="000000"/>
              </w:rPr>
            </w:rPrChange>
          </w:rPr>
          <w:t> Valve.VR;</w:t>
        </w:r>
      </w:ins>
    </w:p>
    <w:p w14:paraId="3D14E8D4" w14:textId="77777777" w:rsidR="008F67FA" w:rsidRPr="00625FEA" w:rsidRDefault="008F67FA" w:rsidP="008F67FA">
      <w:pPr>
        <w:pStyle w:val="HTMLPreformatted"/>
        <w:shd w:val="clear" w:color="auto" w:fill="FFFFFF"/>
        <w:rPr>
          <w:ins w:id="8238" w:author="Manuel Hergenröder" w:date="2020-07-16T16:23:00Z"/>
          <w:rFonts w:ascii="Consolas" w:hAnsi="Consolas"/>
          <w:color w:val="000000"/>
          <w:sz w:val="18"/>
          <w:szCs w:val="18"/>
          <w:lang w:val="en-US"/>
          <w:rPrChange w:id="8239" w:author="Manuel Hergenröder" w:date="2020-07-16T16:26:00Z">
            <w:rPr>
              <w:ins w:id="8240" w:author="Manuel Hergenröder" w:date="2020-07-16T16:23:00Z"/>
              <w:rFonts w:ascii="Consolas" w:hAnsi="Consolas"/>
              <w:color w:val="000000"/>
            </w:rPr>
          </w:rPrChange>
        </w:rPr>
      </w:pPr>
      <w:ins w:id="8241" w:author="Manuel Hergenröder" w:date="2020-07-16T16:23:00Z">
        <w:r w:rsidRPr="00625FEA">
          <w:rPr>
            <w:rFonts w:ascii="Consolas" w:hAnsi="Consolas"/>
            <w:color w:val="000000"/>
            <w:sz w:val="18"/>
            <w:szCs w:val="18"/>
            <w:lang w:val="en-US"/>
            <w:rPrChange w:id="8242" w:author="Manuel Hergenröder" w:date="2020-07-16T16:26:00Z">
              <w:rPr>
                <w:rFonts w:ascii="Consolas" w:hAnsi="Consolas"/>
                <w:color w:val="000000"/>
              </w:rPr>
            </w:rPrChange>
          </w:rPr>
          <w:t xml:space="preserve"> </w:t>
        </w:r>
      </w:ins>
    </w:p>
    <w:p w14:paraId="6634D8D8" w14:textId="77777777" w:rsidR="008F67FA" w:rsidRPr="00625FEA" w:rsidRDefault="008F67FA" w:rsidP="008F67FA">
      <w:pPr>
        <w:pStyle w:val="HTMLPreformatted"/>
        <w:shd w:val="clear" w:color="auto" w:fill="FFFFFF"/>
        <w:rPr>
          <w:ins w:id="8243" w:author="Manuel Hergenröder" w:date="2020-07-16T16:23:00Z"/>
          <w:rFonts w:ascii="Consolas" w:hAnsi="Consolas"/>
          <w:color w:val="000000"/>
          <w:sz w:val="18"/>
          <w:szCs w:val="18"/>
          <w:lang w:val="en-US"/>
          <w:rPrChange w:id="8244" w:author="Manuel Hergenröder" w:date="2020-07-16T16:26:00Z">
            <w:rPr>
              <w:ins w:id="8245" w:author="Manuel Hergenröder" w:date="2020-07-16T16:23:00Z"/>
              <w:rFonts w:ascii="Consolas" w:hAnsi="Consolas"/>
              <w:color w:val="000000"/>
            </w:rPr>
          </w:rPrChange>
        </w:rPr>
      </w:pPr>
      <w:ins w:id="8246" w:author="Manuel Hergenröder" w:date="2020-07-16T16:23:00Z">
        <w:r w:rsidRPr="00625FEA">
          <w:rPr>
            <w:rFonts w:ascii="Consolas" w:hAnsi="Consolas"/>
            <w:color w:val="0000FF"/>
            <w:sz w:val="18"/>
            <w:szCs w:val="18"/>
            <w:lang w:val="en-US"/>
            <w:rPrChange w:id="8247"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8248" w:author="Manuel Hergenröder" w:date="2020-07-16T16:26:00Z">
              <w:rPr>
                <w:rFonts w:ascii="Consolas" w:hAnsi="Consolas"/>
                <w:color w:val="000000"/>
              </w:rPr>
            </w:rPrChange>
          </w:rPr>
          <w:t> </w:t>
        </w:r>
        <w:r w:rsidRPr="00625FEA">
          <w:rPr>
            <w:rFonts w:ascii="Consolas" w:hAnsi="Consolas"/>
            <w:color w:val="0000FF"/>
            <w:sz w:val="18"/>
            <w:szCs w:val="18"/>
            <w:lang w:val="en-US"/>
            <w:rPrChange w:id="8249" w:author="Manuel Hergenröder" w:date="2020-07-16T16:26:00Z">
              <w:rPr>
                <w:rFonts w:ascii="Consolas" w:hAnsi="Consolas"/>
                <w:color w:val="0000FF"/>
              </w:rPr>
            </w:rPrChange>
          </w:rPr>
          <w:t>class</w:t>
        </w:r>
        <w:r w:rsidRPr="00625FEA">
          <w:rPr>
            <w:rFonts w:ascii="Consolas" w:hAnsi="Consolas"/>
            <w:color w:val="000000"/>
            <w:sz w:val="18"/>
            <w:szCs w:val="18"/>
            <w:lang w:val="en-US"/>
            <w:rPrChange w:id="8250" w:author="Manuel Hergenröder" w:date="2020-07-16T16:26:00Z">
              <w:rPr>
                <w:rFonts w:ascii="Consolas" w:hAnsi="Consolas"/>
                <w:color w:val="000000"/>
              </w:rPr>
            </w:rPrChange>
          </w:rPr>
          <w:t> </w:t>
        </w:r>
        <w:r w:rsidRPr="00625FEA">
          <w:rPr>
            <w:rFonts w:ascii="Consolas" w:hAnsi="Consolas"/>
            <w:color w:val="2B91AF"/>
            <w:sz w:val="18"/>
            <w:szCs w:val="18"/>
            <w:lang w:val="en-US"/>
            <w:rPrChange w:id="8251" w:author="Manuel Hergenröder" w:date="2020-07-16T16:26:00Z">
              <w:rPr>
                <w:rFonts w:ascii="Consolas" w:hAnsi="Consolas"/>
                <w:color w:val="2B91AF"/>
              </w:rPr>
            </w:rPrChange>
          </w:rPr>
          <w:t>LeftControllerActions</w:t>
        </w:r>
        <w:r w:rsidRPr="00625FEA">
          <w:rPr>
            <w:rFonts w:ascii="Consolas" w:hAnsi="Consolas"/>
            <w:color w:val="000000"/>
            <w:sz w:val="18"/>
            <w:szCs w:val="18"/>
            <w:lang w:val="en-US"/>
            <w:rPrChange w:id="8252" w:author="Manuel Hergenröder" w:date="2020-07-16T16:26:00Z">
              <w:rPr>
                <w:rFonts w:ascii="Consolas" w:hAnsi="Consolas"/>
                <w:color w:val="000000"/>
              </w:rPr>
            </w:rPrChange>
          </w:rPr>
          <w:t> : </w:t>
        </w:r>
        <w:r w:rsidRPr="00625FEA">
          <w:rPr>
            <w:rFonts w:ascii="Consolas" w:hAnsi="Consolas"/>
            <w:color w:val="2B91AF"/>
            <w:sz w:val="18"/>
            <w:szCs w:val="18"/>
            <w:lang w:val="en-US"/>
            <w:rPrChange w:id="8253" w:author="Manuel Hergenröder" w:date="2020-07-16T16:26:00Z">
              <w:rPr>
                <w:rFonts w:ascii="Consolas" w:hAnsi="Consolas"/>
                <w:color w:val="2B91AF"/>
              </w:rPr>
            </w:rPrChange>
          </w:rPr>
          <w:t>MonoBehaviour</w:t>
        </w:r>
      </w:ins>
    </w:p>
    <w:p w14:paraId="146FC06C" w14:textId="77777777" w:rsidR="008F67FA" w:rsidRPr="00625FEA" w:rsidRDefault="008F67FA" w:rsidP="008F67FA">
      <w:pPr>
        <w:pStyle w:val="HTMLPreformatted"/>
        <w:shd w:val="clear" w:color="auto" w:fill="FFFFFF"/>
        <w:rPr>
          <w:ins w:id="8254" w:author="Manuel Hergenröder" w:date="2020-07-16T16:23:00Z"/>
          <w:rFonts w:ascii="Consolas" w:hAnsi="Consolas"/>
          <w:color w:val="000000"/>
          <w:sz w:val="18"/>
          <w:szCs w:val="18"/>
          <w:lang w:val="en-US"/>
          <w:rPrChange w:id="8255" w:author="Manuel Hergenröder" w:date="2020-07-16T16:26:00Z">
            <w:rPr>
              <w:ins w:id="8256" w:author="Manuel Hergenröder" w:date="2020-07-16T16:23:00Z"/>
              <w:rFonts w:ascii="Consolas" w:hAnsi="Consolas"/>
              <w:color w:val="000000"/>
            </w:rPr>
          </w:rPrChange>
        </w:rPr>
      </w:pPr>
      <w:ins w:id="8257" w:author="Manuel Hergenröder" w:date="2020-07-16T16:23:00Z">
        <w:r w:rsidRPr="00625FEA">
          <w:rPr>
            <w:rFonts w:ascii="Consolas" w:hAnsi="Consolas"/>
            <w:color w:val="000000"/>
            <w:sz w:val="18"/>
            <w:szCs w:val="18"/>
            <w:lang w:val="en-US"/>
            <w:rPrChange w:id="8258" w:author="Manuel Hergenröder" w:date="2020-07-16T16:26:00Z">
              <w:rPr>
                <w:rFonts w:ascii="Consolas" w:hAnsi="Consolas"/>
                <w:color w:val="000000"/>
              </w:rPr>
            </w:rPrChange>
          </w:rPr>
          <w:t>{</w:t>
        </w:r>
      </w:ins>
    </w:p>
    <w:p w14:paraId="1E359C92" w14:textId="77777777" w:rsidR="008F67FA" w:rsidRPr="00625FEA" w:rsidRDefault="008F67FA" w:rsidP="008F67FA">
      <w:pPr>
        <w:pStyle w:val="HTMLPreformatted"/>
        <w:shd w:val="clear" w:color="auto" w:fill="FFFFFF"/>
        <w:rPr>
          <w:ins w:id="8259" w:author="Manuel Hergenröder" w:date="2020-07-16T16:23:00Z"/>
          <w:rFonts w:ascii="Consolas" w:hAnsi="Consolas"/>
          <w:color w:val="000000"/>
          <w:sz w:val="18"/>
          <w:szCs w:val="18"/>
          <w:lang w:val="en-US"/>
          <w:rPrChange w:id="8260" w:author="Manuel Hergenröder" w:date="2020-07-16T16:26:00Z">
            <w:rPr>
              <w:ins w:id="8261" w:author="Manuel Hergenröder" w:date="2020-07-16T16:23:00Z"/>
              <w:rFonts w:ascii="Consolas" w:hAnsi="Consolas"/>
              <w:color w:val="000000"/>
            </w:rPr>
          </w:rPrChange>
        </w:rPr>
      </w:pPr>
      <w:ins w:id="8262" w:author="Manuel Hergenröder" w:date="2020-07-16T16:23:00Z">
        <w:r w:rsidRPr="00625FEA">
          <w:rPr>
            <w:rFonts w:ascii="Consolas" w:hAnsi="Consolas"/>
            <w:color w:val="000000"/>
            <w:sz w:val="18"/>
            <w:szCs w:val="18"/>
            <w:lang w:val="en-US"/>
            <w:rPrChange w:id="8263" w:author="Manuel Hergenröder" w:date="2020-07-16T16:26:00Z">
              <w:rPr>
                <w:rFonts w:ascii="Consolas" w:hAnsi="Consolas"/>
                <w:color w:val="000000"/>
              </w:rPr>
            </w:rPrChange>
          </w:rPr>
          <w:t>    </w:t>
        </w:r>
        <w:r w:rsidRPr="00625FEA">
          <w:rPr>
            <w:rFonts w:ascii="Consolas" w:hAnsi="Consolas"/>
            <w:color w:val="0000FF"/>
            <w:sz w:val="18"/>
            <w:szCs w:val="18"/>
            <w:lang w:val="en-US"/>
            <w:rPrChange w:id="8264"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8265" w:author="Manuel Hergenröder" w:date="2020-07-16T16:26:00Z">
              <w:rPr>
                <w:rFonts w:ascii="Consolas" w:hAnsi="Consolas"/>
                <w:color w:val="000000"/>
              </w:rPr>
            </w:rPrChange>
          </w:rPr>
          <w:t> </w:t>
        </w:r>
        <w:r w:rsidRPr="00625FEA">
          <w:rPr>
            <w:rFonts w:ascii="Consolas" w:hAnsi="Consolas"/>
            <w:color w:val="2B91AF"/>
            <w:sz w:val="18"/>
            <w:szCs w:val="18"/>
            <w:lang w:val="en-US"/>
            <w:rPrChange w:id="8266"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8267" w:author="Manuel Hergenröder" w:date="2020-07-16T16:26:00Z">
              <w:rPr>
                <w:rFonts w:ascii="Consolas" w:hAnsi="Consolas"/>
                <w:color w:val="000000"/>
              </w:rPr>
            </w:rPrChange>
          </w:rPr>
          <w:t> PlayStop;</w:t>
        </w:r>
      </w:ins>
    </w:p>
    <w:p w14:paraId="09C43C66" w14:textId="77777777" w:rsidR="008F67FA" w:rsidRPr="00625FEA" w:rsidRDefault="008F67FA" w:rsidP="008F67FA">
      <w:pPr>
        <w:pStyle w:val="HTMLPreformatted"/>
        <w:shd w:val="clear" w:color="auto" w:fill="FFFFFF"/>
        <w:rPr>
          <w:ins w:id="8268" w:author="Manuel Hergenröder" w:date="2020-07-16T16:23:00Z"/>
          <w:rFonts w:ascii="Consolas" w:hAnsi="Consolas"/>
          <w:color w:val="000000"/>
          <w:sz w:val="18"/>
          <w:szCs w:val="18"/>
          <w:lang w:val="en-US"/>
          <w:rPrChange w:id="8269" w:author="Manuel Hergenröder" w:date="2020-07-16T16:26:00Z">
            <w:rPr>
              <w:ins w:id="8270" w:author="Manuel Hergenröder" w:date="2020-07-16T16:23:00Z"/>
              <w:rFonts w:ascii="Consolas" w:hAnsi="Consolas"/>
              <w:color w:val="000000"/>
            </w:rPr>
          </w:rPrChange>
        </w:rPr>
      </w:pPr>
      <w:ins w:id="8271" w:author="Manuel Hergenröder" w:date="2020-07-16T16:23:00Z">
        <w:r w:rsidRPr="00625FEA">
          <w:rPr>
            <w:rFonts w:ascii="Consolas" w:hAnsi="Consolas"/>
            <w:color w:val="000000"/>
            <w:sz w:val="18"/>
            <w:szCs w:val="18"/>
            <w:lang w:val="en-US"/>
            <w:rPrChange w:id="8272" w:author="Manuel Hergenröder" w:date="2020-07-16T16:26:00Z">
              <w:rPr>
                <w:rFonts w:ascii="Consolas" w:hAnsi="Consolas"/>
                <w:color w:val="000000"/>
              </w:rPr>
            </w:rPrChange>
          </w:rPr>
          <w:t>    </w:t>
        </w:r>
        <w:r w:rsidRPr="00625FEA">
          <w:rPr>
            <w:rFonts w:ascii="Consolas" w:hAnsi="Consolas"/>
            <w:color w:val="0000FF"/>
            <w:sz w:val="18"/>
            <w:szCs w:val="18"/>
            <w:lang w:val="en-US"/>
            <w:rPrChange w:id="8273"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8274" w:author="Manuel Hergenröder" w:date="2020-07-16T16:26:00Z">
              <w:rPr>
                <w:rFonts w:ascii="Consolas" w:hAnsi="Consolas"/>
                <w:color w:val="000000"/>
              </w:rPr>
            </w:rPrChange>
          </w:rPr>
          <w:t> </w:t>
        </w:r>
        <w:r w:rsidRPr="00625FEA">
          <w:rPr>
            <w:rFonts w:ascii="Consolas" w:hAnsi="Consolas"/>
            <w:color w:val="2B91AF"/>
            <w:sz w:val="18"/>
            <w:szCs w:val="18"/>
            <w:lang w:val="en-US"/>
            <w:rPrChange w:id="8275"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8276" w:author="Manuel Hergenröder" w:date="2020-07-16T16:26:00Z">
              <w:rPr>
                <w:rFonts w:ascii="Consolas" w:hAnsi="Consolas"/>
                <w:color w:val="000000"/>
              </w:rPr>
            </w:rPrChange>
          </w:rPr>
          <w:t> Rewind;</w:t>
        </w:r>
      </w:ins>
    </w:p>
    <w:p w14:paraId="484DC0BD" w14:textId="77777777" w:rsidR="008F67FA" w:rsidRPr="00625FEA" w:rsidRDefault="008F67FA" w:rsidP="008F67FA">
      <w:pPr>
        <w:pStyle w:val="HTMLPreformatted"/>
        <w:shd w:val="clear" w:color="auto" w:fill="FFFFFF"/>
        <w:rPr>
          <w:ins w:id="8277" w:author="Manuel Hergenröder" w:date="2020-07-16T16:23:00Z"/>
          <w:rFonts w:ascii="Consolas" w:hAnsi="Consolas"/>
          <w:color w:val="000000"/>
          <w:sz w:val="18"/>
          <w:szCs w:val="18"/>
          <w:lang w:val="en-US"/>
          <w:rPrChange w:id="8278" w:author="Manuel Hergenröder" w:date="2020-07-16T16:26:00Z">
            <w:rPr>
              <w:ins w:id="8279" w:author="Manuel Hergenröder" w:date="2020-07-16T16:23:00Z"/>
              <w:rFonts w:ascii="Consolas" w:hAnsi="Consolas"/>
              <w:color w:val="000000"/>
            </w:rPr>
          </w:rPrChange>
        </w:rPr>
      </w:pPr>
      <w:ins w:id="8280" w:author="Manuel Hergenröder" w:date="2020-07-16T16:23:00Z">
        <w:r w:rsidRPr="00625FEA">
          <w:rPr>
            <w:rFonts w:ascii="Consolas" w:hAnsi="Consolas"/>
            <w:color w:val="000000"/>
            <w:sz w:val="18"/>
            <w:szCs w:val="18"/>
            <w:lang w:val="en-US"/>
            <w:rPrChange w:id="8281" w:author="Manuel Hergenröder" w:date="2020-07-16T16:26:00Z">
              <w:rPr>
                <w:rFonts w:ascii="Consolas" w:hAnsi="Consolas"/>
                <w:color w:val="000000"/>
              </w:rPr>
            </w:rPrChange>
          </w:rPr>
          <w:t>    </w:t>
        </w:r>
        <w:r w:rsidRPr="00625FEA">
          <w:rPr>
            <w:rFonts w:ascii="Consolas" w:hAnsi="Consolas"/>
            <w:color w:val="0000FF"/>
            <w:sz w:val="18"/>
            <w:szCs w:val="18"/>
            <w:lang w:val="en-US"/>
            <w:rPrChange w:id="8282"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8283" w:author="Manuel Hergenröder" w:date="2020-07-16T16:26:00Z">
              <w:rPr>
                <w:rFonts w:ascii="Consolas" w:hAnsi="Consolas"/>
                <w:color w:val="000000"/>
              </w:rPr>
            </w:rPrChange>
          </w:rPr>
          <w:t> </w:t>
        </w:r>
        <w:r w:rsidRPr="00625FEA">
          <w:rPr>
            <w:rFonts w:ascii="Consolas" w:hAnsi="Consolas"/>
            <w:color w:val="2B91AF"/>
            <w:sz w:val="18"/>
            <w:szCs w:val="18"/>
            <w:lang w:val="en-US"/>
            <w:rPrChange w:id="8284"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8285" w:author="Manuel Hergenröder" w:date="2020-07-16T16:26:00Z">
              <w:rPr>
                <w:rFonts w:ascii="Consolas" w:hAnsi="Consolas"/>
                <w:color w:val="000000"/>
              </w:rPr>
            </w:rPrChange>
          </w:rPr>
          <w:t> ToolMenu;</w:t>
        </w:r>
      </w:ins>
    </w:p>
    <w:p w14:paraId="69E7E887" w14:textId="77777777" w:rsidR="008F67FA" w:rsidRPr="00625FEA" w:rsidRDefault="008F67FA" w:rsidP="008F67FA">
      <w:pPr>
        <w:pStyle w:val="HTMLPreformatted"/>
        <w:shd w:val="clear" w:color="auto" w:fill="FFFFFF"/>
        <w:rPr>
          <w:ins w:id="8286" w:author="Manuel Hergenröder" w:date="2020-07-16T16:23:00Z"/>
          <w:rFonts w:ascii="Consolas" w:hAnsi="Consolas"/>
          <w:color w:val="000000"/>
          <w:sz w:val="18"/>
          <w:szCs w:val="18"/>
          <w:lang w:val="en-US"/>
          <w:rPrChange w:id="8287" w:author="Manuel Hergenröder" w:date="2020-07-16T16:26:00Z">
            <w:rPr>
              <w:ins w:id="8288" w:author="Manuel Hergenröder" w:date="2020-07-16T16:23:00Z"/>
              <w:rFonts w:ascii="Consolas" w:hAnsi="Consolas"/>
              <w:color w:val="000000"/>
            </w:rPr>
          </w:rPrChange>
        </w:rPr>
      </w:pPr>
      <w:ins w:id="8289" w:author="Manuel Hergenröder" w:date="2020-07-16T16:23:00Z">
        <w:r w:rsidRPr="00625FEA">
          <w:rPr>
            <w:rFonts w:ascii="Consolas" w:hAnsi="Consolas"/>
            <w:color w:val="000000"/>
            <w:sz w:val="18"/>
            <w:szCs w:val="18"/>
            <w:lang w:val="en-US"/>
            <w:rPrChange w:id="8290" w:author="Manuel Hergenröder" w:date="2020-07-16T16:26:00Z">
              <w:rPr>
                <w:rFonts w:ascii="Consolas" w:hAnsi="Consolas"/>
                <w:color w:val="000000"/>
              </w:rPr>
            </w:rPrChange>
          </w:rPr>
          <w:t>    </w:t>
        </w:r>
        <w:r w:rsidRPr="00625FEA">
          <w:rPr>
            <w:rFonts w:ascii="Consolas" w:hAnsi="Consolas"/>
            <w:color w:val="0000FF"/>
            <w:sz w:val="18"/>
            <w:szCs w:val="18"/>
            <w:lang w:val="en-US"/>
            <w:rPrChange w:id="8291"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8292" w:author="Manuel Hergenröder" w:date="2020-07-16T16:26:00Z">
              <w:rPr>
                <w:rFonts w:ascii="Consolas" w:hAnsi="Consolas"/>
                <w:color w:val="000000"/>
              </w:rPr>
            </w:rPrChange>
          </w:rPr>
          <w:t> </w:t>
        </w:r>
        <w:r w:rsidRPr="00625FEA">
          <w:rPr>
            <w:rFonts w:ascii="Consolas" w:hAnsi="Consolas"/>
            <w:color w:val="2B91AF"/>
            <w:sz w:val="18"/>
            <w:szCs w:val="18"/>
            <w:lang w:val="en-US"/>
            <w:rPrChange w:id="8293"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8294" w:author="Manuel Hergenröder" w:date="2020-07-16T16:26:00Z">
              <w:rPr>
                <w:rFonts w:ascii="Consolas" w:hAnsi="Consolas"/>
                <w:color w:val="000000"/>
              </w:rPr>
            </w:rPrChange>
          </w:rPr>
          <w:t> ToggleMainMenu;</w:t>
        </w:r>
      </w:ins>
    </w:p>
    <w:p w14:paraId="00D06308" w14:textId="77777777" w:rsidR="008F67FA" w:rsidRPr="00625FEA" w:rsidRDefault="008F67FA" w:rsidP="008F67FA">
      <w:pPr>
        <w:pStyle w:val="HTMLPreformatted"/>
        <w:shd w:val="clear" w:color="auto" w:fill="FFFFFF"/>
        <w:rPr>
          <w:ins w:id="8295" w:author="Manuel Hergenröder" w:date="2020-07-16T16:23:00Z"/>
          <w:rFonts w:ascii="Consolas" w:hAnsi="Consolas"/>
          <w:color w:val="000000"/>
          <w:sz w:val="18"/>
          <w:szCs w:val="18"/>
          <w:lang w:val="en-US"/>
          <w:rPrChange w:id="8296" w:author="Manuel Hergenröder" w:date="2020-07-16T16:26:00Z">
            <w:rPr>
              <w:ins w:id="8297" w:author="Manuel Hergenröder" w:date="2020-07-16T16:23:00Z"/>
              <w:rFonts w:ascii="Consolas" w:hAnsi="Consolas"/>
              <w:color w:val="000000"/>
            </w:rPr>
          </w:rPrChange>
        </w:rPr>
      </w:pPr>
      <w:ins w:id="8298" w:author="Manuel Hergenröder" w:date="2020-07-16T16:23:00Z">
        <w:r w:rsidRPr="00625FEA">
          <w:rPr>
            <w:rFonts w:ascii="Consolas" w:hAnsi="Consolas"/>
            <w:color w:val="000000"/>
            <w:sz w:val="18"/>
            <w:szCs w:val="18"/>
            <w:lang w:val="en-US"/>
            <w:rPrChange w:id="8299" w:author="Manuel Hergenröder" w:date="2020-07-16T16:26:00Z">
              <w:rPr>
                <w:rFonts w:ascii="Consolas" w:hAnsi="Consolas"/>
                <w:color w:val="000000"/>
              </w:rPr>
            </w:rPrChange>
          </w:rPr>
          <w:t>    </w:t>
        </w:r>
        <w:r w:rsidRPr="00625FEA">
          <w:rPr>
            <w:rFonts w:ascii="Consolas" w:hAnsi="Consolas"/>
            <w:color w:val="008000"/>
            <w:sz w:val="18"/>
            <w:szCs w:val="18"/>
            <w:lang w:val="en-US"/>
            <w:rPrChange w:id="8300" w:author="Manuel Hergenröder" w:date="2020-07-16T16:26:00Z">
              <w:rPr>
                <w:rFonts w:ascii="Consolas" w:hAnsi="Consolas"/>
                <w:color w:val="008000"/>
              </w:rPr>
            </w:rPrChange>
          </w:rPr>
          <w:t>//public SteamVR_Action_Vector2 Scroll;</w:t>
        </w:r>
      </w:ins>
    </w:p>
    <w:p w14:paraId="5573D12B" w14:textId="77777777" w:rsidR="008F67FA" w:rsidRPr="00625FEA" w:rsidRDefault="008F67FA" w:rsidP="008F67FA">
      <w:pPr>
        <w:pStyle w:val="HTMLPreformatted"/>
        <w:shd w:val="clear" w:color="auto" w:fill="FFFFFF"/>
        <w:rPr>
          <w:ins w:id="8301" w:author="Manuel Hergenröder" w:date="2020-07-16T16:23:00Z"/>
          <w:rFonts w:ascii="Consolas" w:hAnsi="Consolas"/>
          <w:color w:val="000000"/>
          <w:sz w:val="18"/>
          <w:szCs w:val="18"/>
          <w:lang w:val="en-US"/>
          <w:rPrChange w:id="8302" w:author="Manuel Hergenröder" w:date="2020-07-16T16:26:00Z">
            <w:rPr>
              <w:ins w:id="8303" w:author="Manuel Hergenröder" w:date="2020-07-16T16:23:00Z"/>
              <w:rFonts w:ascii="Consolas" w:hAnsi="Consolas"/>
              <w:color w:val="000000"/>
            </w:rPr>
          </w:rPrChange>
        </w:rPr>
      </w:pPr>
      <w:ins w:id="8304" w:author="Manuel Hergenröder" w:date="2020-07-16T16:23:00Z">
        <w:r w:rsidRPr="00625FEA">
          <w:rPr>
            <w:rFonts w:ascii="Consolas" w:hAnsi="Consolas"/>
            <w:color w:val="000000"/>
            <w:sz w:val="18"/>
            <w:szCs w:val="18"/>
            <w:lang w:val="en-US"/>
            <w:rPrChange w:id="8305" w:author="Manuel Hergenröder" w:date="2020-07-16T16:26:00Z">
              <w:rPr>
                <w:rFonts w:ascii="Consolas" w:hAnsi="Consolas"/>
                <w:color w:val="000000"/>
              </w:rPr>
            </w:rPrChange>
          </w:rPr>
          <w:t xml:space="preserve"> </w:t>
        </w:r>
      </w:ins>
    </w:p>
    <w:p w14:paraId="572C3F5B" w14:textId="77777777" w:rsidR="008F67FA" w:rsidRPr="00625FEA" w:rsidRDefault="008F67FA" w:rsidP="008F67FA">
      <w:pPr>
        <w:pStyle w:val="HTMLPreformatted"/>
        <w:shd w:val="clear" w:color="auto" w:fill="FFFFFF"/>
        <w:rPr>
          <w:ins w:id="8306" w:author="Manuel Hergenröder" w:date="2020-07-16T16:23:00Z"/>
          <w:rFonts w:ascii="Consolas" w:hAnsi="Consolas"/>
          <w:color w:val="000000"/>
          <w:sz w:val="18"/>
          <w:szCs w:val="18"/>
          <w:lang w:val="en-US"/>
          <w:rPrChange w:id="8307" w:author="Manuel Hergenröder" w:date="2020-07-16T16:26:00Z">
            <w:rPr>
              <w:ins w:id="8308" w:author="Manuel Hergenröder" w:date="2020-07-16T16:23:00Z"/>
              <w:rFonts w:ascii="Consolas" w:hAnsi="Consolas"/>
              <w:color w:val="000000"/>
            </w:rPr>
          </w:rPrChange>
        </w:rPr>
      </w:pPr>
      <w:ins w:id="8309" w:author="Manuel Hergenröder" w:date="2020-07-16T16:23:00Z">
        <w:r w:rsidRPr="00625FEA">
          <w:rPr>
            <w:rFonts w:ascii="Consolas" w:hAnsi="Consolas"/>
            <w:color w:val="000000"/>
            <w:sz w:val="18"/>
            <w:szCs w:val="18"/>
            <w:lang w:val="en-US"/>
            <w:rPrChange w:id="8310" w:author="Manuel Hergenröder" w:date="2020-07-16T16:26:00Z">
              <w:rPr>
                <w:rFonts w:ascii="Consolas" w:hAnsi="Consolas"/>
                <w:color w:val="000000"/>
              </w:rPr>
            </w:rPrChange>
          </w:rPr>
          <w:t>    </w:t>
        </w:r>
        <w:r w:rsidRPr="00625FEA">
          <w:rPr>
            <w:rFonts w:ascii="Consolas" w:hAnsi="Consolas"/>
            <w:color w:val="0000FF"/>
            <w:sz w:val="18"/>
            <w:szCs w:val="18"/>
            <w:lang w:val="en-US"/>
            <w:rPrChange w:id="8311"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8312" w:author="Manuel Hergenröder" w:date="2020-07-16T16:26:00Z">
              <w:rPr>
                <w:rFonts w:ascii="Consolas" w:hAnsi="Consolas"/>
                <w:color w:val="000000"/>
              </w:rPr>
            </w:rPrChange>
          </w:rPr>
          <w:t> </w:t>
        </w:r>
        <w:r w:rsidRPr="00625FEA">
          <w:rPr>
            <w:rFonts w:ascii="Consolas" w:hAnsi="Consolas"/>
            <w:color w:val="2B91AF"/>
            <w:sz w:val="18"/>
            <w:szCs w:val="18"/>
            <w:lang w:val="en-US"/>
            <w:rPrChange w:id="8313" w:author="Manuel Hergenröder" w:date="2020-07-16T16:26:00Z">
              <w:rPr>
                <w:rFonts w:ascii="Consolas" w:hAnsi="Consolas"/>
                <w:color w:val="2B91AF"/>
              </w:rPr>
            </w:rPrChange>
          </w:rPr>
          <w:t>SteamVR_Input_Sources</w:t>
        </w:r>
        <w:r w:rsidRPr="00625FEA">
          <w:rPr>
            <w:rFonts w:ascii="Consolas" w:hAnsi="Consolas"/>
            <w:color w:val="000000"/>
            <w:sz w:val="18"/>
            <w:szCs w:val="18"/>
            <w:lang w:val="en-US"/>
            <w:rPrChange w:id="8314" w:author="Manuel Hergenröder" w:date="2020-07-16T16:26:00Z">
              <w:rPr>
                <w:rFonts w:ascii="Consolas" w:hAnsi="Consolas"/>
                <w:color w:val="000000"/>
              </w:rPr>
            </w:rPrChange>
          </w:rPr>
          <w:t> handType;</w:t>
        </w:r>
      </w:ins>
    </w:p>
    <w:p w14:paraId="5787581B" w14:textId="77777777" w:rsidR="008F67FA" w:rsidRPr="00625FEA" w:rsidRDefault="008F67FA" w:rsidP="008F67FA">
      <w:pPr>
        <w:pStyle w:val="HTMLPreformatted"/>
        <w:shd w:val="clear" w:color="auto" w:fill="FFFFFF"/>
        <w:rPr>
          <w:ins w:id="8315" w:author="Manuel Hergenröder" w:date="2020-07-16T16:23:00Z"/>
          <w:rFonts w:ascii="Consolas" w:hAnsi="Consolas"/>
          <w:color w:val="000000"/>
          <w:sz w:val="18"/>
          <w:szCs w:val="18"/>
          <w:lang w:val="en-US"/>
          <w:rPrChange w:id="8316" w:author="Manuel Hergenröder" w:date="2020-07-16T16:26:00Z">
            <w:rPr>
              <w:ins w:id="8317" w:author="Manuel Hergenröder" w:date="2020-07-16T16:23:00Z"/>
              <w:rFonts w:ascii="Consolas" w:hAnsi="Consolas"/>
              <w:color w:val="000000"/>
            </w:rPr>
          </w:rPrChange>
        </w:rPr>
      </w:pPr>
      <w:ins w:id="8318" w:author="Manuel Hergenröder" w:date="2020-07-16T16:23:00Z">
        <w:r w:rsidRPr="00625FEA">
          <w:rPr>
            <w:rFonts w:ascii="Consolas" w:hAnsi="Consolas"/>
            <w:color w:val="000000"/>
            <w:sz w:val="18"/>
            <w:szCs w:val="18"/>
            <w:lang w:val="en-US"/>
            <w:rPrChange w:id="8319" w:author="Manuel Hergenröder" w:date="2020-07-16T16:26:00Z">
              <w:rPr>
                <w:rFonts w:ascii="Consolas" w:hAnsi="Consolas"/>
                <w:color w:val="000000"/>
              </w:rPr>
            </w:rPrChange>
          </w:rPr>
          <w:t>    </w:t>
        </w:r>
        <w:r w:rsidRPr="00625FEA">
          <w:rPr>
            <w:rFonts w:ascii="Consolas" w:hAnsi="Consolas"/>
            <w:color w:val="0000FF"/>
            <w:sz w:val="18"/>
            <w:szCs w:val="18"/>
            <w:lang w:val="en-US"/>
            <w:rPrChange w:id="8320"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321" w:author="Manuel Hergenröder" w:date="2020-07-16T16:26:00Z">
              <w:rPr>
                <w:rFonts w:ascii="Consolas" w:hAnsi="Consolas"/>
                <w:color w:val="000000"/>
              </w:rPr>
            </w:rPrChange>
          </w:rPr>
          <w:t> </w:t>
        </w:r>
        <w:r w:rsidRPr="00625FEA">
          <w:rPr>
            <w:rFonts w:ascii="Consolas" w:hAnsi="Consolas"/>
            <w:color w:val="2B91AF"/>
            <w:sz w:val="18"/>
            <w:szCs w:val="18"/>
            <w:lang w:val="en-US"/>
            <w:rPrChange w:id="8322"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8323" w:author="Manuel Hergenröder" w:date="2020-07-16T16:26:00Z">
              <w:rPr>
                <w:rFonts w:ascii="Consolas" w:hAnsi="Consolas"/>
                <w:color w:val="000000"/>
              </w:rPr>
            </w:rPrChange>
          </w:rPr>
          <w:t> leftHand;</w:t>
        </w:r>
      </w:ins>
    </w:p>
    <w:p w14:paraId="7E4BD9AC" w14:textId="77777777" w:rsidR="008F67FA" w:rsidRPr="00625FEA" w:rsidRDefault="008F67FA" w:rsidP="008F67FA">
      <w:pPr>
        <w:pStyle w:val="HTMLPreformatted"/>
        <w:shd w:val="clear" w:color="auto" w:fill="FFFFFF"/>
        <w:rPr>
          <w:ins w:id="8324" w:author="Manuel Hergenröder" w:date="2020-07-16T16:23:00Z"/>
          <w:rFonts w:ascii="Consolas" w:hAnsi="Consolas"/>
          <w:color w:val="000000"/>
          <w:sz w:val="18"/>
          <w:szCs w:val="18"/>
          <w:lang w:val="en-US"/>
          <w:rPrChange w:id="8325" w:author="Manuel Hergenröder" w:date="2020-07-16T16:26:00Z">
            <w:rPr>
              <w:ins w:id="8326" w:author="Manuel Hergenröder" w:date="2020-07-16T16:23:00Z"/>
              <w:rFonts w:ascii="Consolas" w:hAnsi="Consolas"/>
              <w:color w:val="000000"/>
            </w:rPr>
          </w:rPrChange>
        </w:rPr>
      </w:pPr>
      <w:ins w:id="8327" w:author="Manuel Hergenröder" w:date="2020-07-16T16:23:00Z">
        <w:r w:rsidRPr="00625FEA">
          <w:rPr>
            <w:rFonts w:ascii="Consolas" w:hAnsi="Consolas"/>
            <w:color w:val="000000"/>
            <w:sz w:val="18"/>
            <w:szCs w:val="18"/>
            <w:lang w:val="en-US"/>
            <w:rPrChange w:id="8328" w:author="Manuel Hergenröder" w:date="2020-07-16T16:26:00Z">
              <w:rPr>
                <w:rFonts w:ascii="Consolas" w:hAnsi="Consolas"/>
                <w:color w:val="000000"/>
              </w:rPr>
            </w:rPrChange>
          </w:rPr>
          <w:t>    </w:t>
        </w:r>
        <w:r w:rsidRPr="00625FEA">
          <w:rPr>
            <w:rFonts w:ascii="Consolas" w:hAnsi="Consolas"/>
            <w:color w:val="0000FF"/>
            <w:sz w:val="18"/>
            <w:szCs w:val="18"/>
            <w:lang w:val="en-US"/>
            <w:rPrChange w:id="8329"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330" w:author="Manuel Hergenröder" w:date="2020-07-16T16:26:00Z">
              <w:rPr>
                <w:rFonts w:ascii="Consolas" w:hAnsi="Consolas"/>
                <w:color w:val="000000"/>
              </w:rPr>
            </w:rPrChange>
          </w:rPr>
          <w:t> </w:t>
        </w:r>
        <w:r w:rsidRPr="00625FEA">
          <w:rPr>
            <w:rFonts w:ascii="Consolas" w:hAnsi="Consolas"/>
            <w:color w:val="0000FF"/>
            <w:sz w:val="18"/>
            <w:szCs w:val="18"/>
            <w:lang w:val="en-US"/>
            <w:rPrChange w:id="8331" w:author="Manuel Hergenröder" w:date="2020-07-16T16:26:00Z">
              <w:rPr>
                <w:rFonts w:ascii="Consolas" w:hAnsi="Consolas"/>
                <w:color w:val="0000FF"/>
              </w:rPr>
            </w:rPrChange>
          </w:rPr>
          <w:t>float</w:t>
        </w:r>
        <w:r w:rsidRPr="00625FEA">
          <w:rPr>
            <w:rFonts w:ascii="Consolas" w:hAnsi="Consolas"/>
            <w:color w:val="000000"/>
            <w:sz w:val="18"/>
            <w:szCs w:val="18"/>
            <w:lang w:val="en-US"/>
            <w:rPrChange w:id="8332" w:author="Manuel Hergenröder" w:date="2020-07-16T16:26:00Z">
              <w:rPr>
                <w:rFonts w:ascii="Consolas" w:hAnsi="Consolas"/>
                <w:color w:val="000000"/>
              </w:rPr>
            </w:rPrChange>
          </w:rPr>
          <w:t> yRotation;</w:t>
        </w:r>
      </w:ins>
    </w:p>
    <w:p w14:paraId="3EEAA1D5" w14:textId="77777777" w:rsidR="008F67FA" w:rsidRPr="00625FEA" w:rsidRDefault="008F67FA" w:rsidP="008F67FA">
      <w:pPr>
        <w:pStyle w:val="HTMLPreformatted"/>
        <w:shd w:val="clear" w:color="auto" w:fill="FFFFFF"/>
        <w:rPr>
          <w:ins w:id="8333" w:author="Manuel Hergenröder" w:date="2020-07-16T16:23:00Z"/>
          <w:rFonts w:ascii="Consolas" w:hAnsi="Consolas"/>
          <w:color w:val="000000"/>
          <w:sz w:val="18"/>
          <w:szCs w:val="18"/>
          <w:lang w:val="en-US"/>
          <w:rPrChange w:id="8334" w:author="Manuel Hergenröder" w:date="2020-07-16T16:26:00Z">
            <w:rPr>
              <w:ins w:id="8335" w:author="Manuel Hergenröder" w:date="2020-07-16T16:23:00Z"/>
              <w:rFonts w:ascii="Consolas" w:hAnsi="Consolas"/>
              <w:color w:val="000000"/>
            </w:rPr>
          </w:rPrChange>
        </w:rPr>
      </w:pPr>
      <w:ins w:id="8336" w:author="Manuel Hergenröder" w:date="2020-07-16T16:23:00Z">
        <w:r w:rsidRPr="00625FEA">
          <w:rPr>
            <w:rFonts w:ascii="Consolas" w:hAnsi="Consolas"/>
            <w:color w:val="000000"/>
            <w:sz w:val="18"/>
            <w:szCs w:val="18"/>
            <w:lang w:val="en-US"/>
            <w:rPrChange w:id="8337" w:author="Manuel Hergenröder" w:date="2020-07-16T16:26:00Z">
              <w:rPr>
                <w:rFonts w:ascii="Consolas" w:hAnsi="Consolas"/>
                <w:color w:val="000000"/>
              </w:rPr>
            </w:rPrChange>
          </w:rPr>
          <w:t xml:space="preserve"> </w:t>
        </w:r>
      </w:ins>
    </w:p>
    <w:p w14:paraId="4A4F3614" w14:textId="77777777" w:rsidR="008F67FA" w:rsidRPr="00625FEA" w:rsidRDefault="008F67FA" w:rsidP="008F67FA">
      <w:pPr>
        <w:pStyle w:val="HTMLPreformatted"/>
        <w:shd w:val="clear" w:color="auto" w:fill="FFFFFF"/>
        <w:rPr>
          <w:ins w:id="8338" w:author="Manuel Hergenröder" w:date="2020-07-16T16:23:00Z"/>
          <w:rFonts w:ascii="Consolas" w:hAnsi="Consolas"/>
          <w:color w:val="000000"/>
          <w:sz w:val="18"/>
          <w:szCs w:val="18"/>
          <w:lang w:val="en-US"/>
          <w:rPrChange w:id="8339" w:author="Manuel Hergenröder" w:date="2020-07-16T16:26:00Z">
            <w:rPr>
              <w:ins w:id="8340" w:author="Manuel Hergenröder" w:date="2020-07-16T16:23:00Z"/>
              <w:rFonts w:ascii="Consolas" w:hAnsi="Consolas"/>
              <w:color w:val="000000"/>
            </w:rPr>
          </w:rPrChange>
        </w:rPr>
      </w:pPr>
      <w:ins w:id="8341" w:author="Manuel Hergenröder" w:date="2020-07-16T16:23:00Z">
        <w:r w:rsidRPr="00625FEA">
          <w:rPr>
            <w:rFonts w:ascii="Consolas" w:hAnsi="Consolas"/>
            <w:color w:val="000000"/>
            <w:sz w:val="18"/>
            <w:szCs w:val="18"/>
            <w:lang w:val="en-US"/>
            <w:rPrChange w:id="8342" w:author="Manuel Hergenröder" w:date="2020-07-16T16:26:00Z">
              <w:rPr>
                <w:rFonts w:ascii="Consolas" w:hAnsi="Consolas"/>
                <w:color w:val="000000"/>
              </w:rPr>
            </w:rPrChange>
          </w:rPr>
          <w:t>    </w:t>
        </w:r>
        <w:r w:rsidRPr="00625FEA">
          <w:rPr>
            <w:rFonts w:ascii="Consolas" w:hAnsi="Consolas"/>
            <w:color w:val="0000FF"/>
            <w:sz w:val="18"/>
            <w:szCs w:val="18"/>
            <w:lang w:val="en-US"/>
            <w:rPrChange w:id="8343"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8344" w:author="Manuel Hergenröder" w:date="2020-07-16T16:26:00Z">
              <w:rPr>
                <w:rFonts w:ascii="Consolas" w:hAnsi="Consolas"/>
                <w:color w:val="000000"/>
              </w:rPr>
            </w:rPrChange>
          </w:rPr>
          <w:t> </w:t>
        </w:r>
        <w:r w:rsidRPr="00625FEA">
          <w:rPr>
            <w:rFonts w:ascii="Consolas" w:hAnsi="Consolas"/>
            <w:color w:val="0000FF"/>
            <w:sz w:val="18"/>
            <w:szCs w:val="18"/>
            <w:lang w:val="en-US"/>
            <w:rPrChange w:id="8345" w:author="Manuel Hergenröder" w:date="2020-07-16T16:26:00Z">
              <w:rPr>
                <w:rFonts w:ascii="Consolas" w:hAnsi="Consolas"/>
                <w:color w:val="0000FF"/>
              </w:rPr>
            </w:rPrChange>
          </w:rPr>
          <w:t>bool</w:t>
        </w:r>
        <w:r w:rsidRPr="00625FEA">
          <w:rPr>
            <w:rFonts w:ascii="Consolas" w:hAnsi="Consolas"/>
            <w:color w:val="000000"/>
            <w:sz w:val="18"/>
            <w:szCs w:val="18"/>
            <w:lang w:val="en-US"/>
            <w:rPrChange w:id="8346" w:author="Manuel Hergenröder" w:date="2020-07-16T16:26:00Z">
              <w:rPr>
                <w:rFonts w:ascii="Consolas" w:hAnsi="Consolas"/>
                <w:color w:val="000000"/>
              </w:rPr>
            </w:rPrChange>
          </w:rPr>
          <w:t> toolMenuActive = </w:t>
        </w:r>
        <w:r w:rsidRPr="00625FEA">
          <w:rPr>
            <w:rFonts w:ascii="Consolas" w:hAnsi="Consolas"/>
            <w:color w:val="0000FF"/>
            <w:sz w:val="18"/>
            <w:szCs w:val="18"/>
            <w:lang w:val="en-US"/>
            <w:rPrChange w:id="8347" w:author="Manuel Hergenröder" w:date="2020-07-16T16:26:00Z">
              <w:rPr>
                <w:rFonts w:ascii="Consolas" w:hAnsi="Consolas"/>
                <w:color w:val="0000FF"/>
              </w:rPr>
            </w:rPrChange>
          </w:rPr>
          <w:t>false</w:t>
        </w:r>
        <w:r w:rsidRPr="00625FEA">
          <w:rPr>
            <w:rFonts w:ascii="Consolas" w:hAnsi="Consolas"/>
            <w:color w:val="000000"/>
            <w:sz w:val="18"/>
            <w:szCs w:val="18"/>
            <w:lang w:val="en-US"/>
            <w:rPrChange w:id="8348" w:author="Manuel Hergenröder" w:date="2020-07-16T16:26:00Z">
              <w:rPr>
                <w:rFonts w:ascii="Consolas" w:hAnsi="Consolas"/>
                <w:color w:val="000000"/>
              </w:rPr>
            </w:rPrChange>
          </w:rPr>
          <w:t>;</w:t>
        </w:r>
      </w:ins>
    </w:p>
    <w:p w14:paraId="5BDA84F7" w14:textId="77777777" w:rsidR="008F67FA" w:rsidRPr="00625FEA" w:rsidRDefault="008F67FA" w:rsidP="008F67FA">
      <w:pPr>
        <w:pStyle w:val="HTMLPreformatted"/>
        <w:shd w:val="clear" w:color="auto" w:fill="FFFFFF"/>
        <w:rPr>
          <w:ins w:id="8349" w:author="Manuel Hergenröder" w:date="2020-07-16T16:23:00Z"/>
          <w:rFonts w:ascii="Consolas" w:hAnsi="Consolas"/>
          <w:color w:val="000000"/>
          <w:sz w:val="18"/>
          <w:szCs w:val="18"/>
          <w:lang w:val="en-US"/>
          <w:rPrChange w:id="8350" w:author="Manuel Hergenröder" w:date="2020-07-16T16:26:00Z">
            <w:rPr>
              <w:ins w:id="8351" w:author="Manuel Hergenröder" w:date="2020-07-16T16:23:00Z"/>
              <w:rFonts w:ascii="Consolas" w:hAnsi="Consolas"/>
              <w:color w:val="000000"/>
            </w:rPr>
          </w:rPrChange>
        </w:rPr>
      </w:pPr>
      <w:ins w:id="8352" w:author="Manuel Hergenröder" w:date="2020-07-16T16:23:00Z">
        <w:r w:rsidRPr="00625FEA">
          <w:rPr>
            <w:rFonts w:ascii="Consolas" w:hAnsi="Consolas"/>
            <w:color w:val="000000"/>
            <w:sz w:val="18"/>
            <w:szCs w:val="18"/>
            <w:lang w:val="en-US"/>
            <w:rPrChange w:id="8353" w:author="Manuel Hergenröder" w:date="2020-07-16T16:26:00Z">
              <w:rPr>
                <w:rFonts w:ascii="Consolas" w:hAnsi="Consolas"/>
                <w:color w:val="000000"/>
              </w:rPr>
            </w:rPrChange>
          </w:rPr>
          <w:t>    </w:t>
        </w:r>
        <w:r w:rsidRPr="00625FEA">
          <w:rPr>
            <w:rFonts w:ascii="Consolas" w:hAnsi="Consolas"/>
            <w:color w:val="0000FF"/>
            <w:sz w:val="18"/>
            <w:szCs w:val="18"/>
            <w:lang w:val="en-US"/>
            <w:rPrChange w:id="8354"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8355" w:author="Manuel Hergenröder" w:date="2020-07-16T16:26:00Z">
              <w:rPr>
                <w:rFonts w:ascii="Consolas" w:hAnsi="Consolas"/>
                <w:color w:val="000000"/>
              </w:rPr>
            </w:rPrChange>
          </w:rPr>
          <w:t> </w:t>
        </w:r>
        <w:r w:rsidRPr="00625FEA">
          <w:rPr>
            <w:rFonts w:ascii="Consolas" w:hAnsi="Consolas"/>
            <w:color w:val="0000FF"/>
            <w:sz w:val="18"/>
            <w:szCs w:val="18"/>
            <w:lang w:val="en-US"/>
            <w:rPrChange w:id="8356" w:author="Manuel Hergenröder" w:date="2020-07-16T16:26:00Z">
              <w:rPr>
                <w:rFonts w:ascii="Consolas" w:hAnsi="Consolas"/>
                <w:color w:val="0000FF"/>
              </w:rPr>
            </w:rPrChange>
          </w:rPr>
          <w:t>bool</w:t>
        </w:r>
        <w:r w:rsidRPr="00625FEA">
          <w:rPr>
            <w:rFonts w:ascii="Consolas" w:hAnsi="Consolas"/>
            <w:color w:val="000000"/>
            <w:sz w:val="18"/>
            <w:szCs w:val="18"/>
            <w:lang w:val="en-US"/>
            <w:rPrChange w:id="8357" w:author="Manuel Hergenröder" w:date="2020-07-16T16:26:00Z">
              <w:rPr>
                <w:rFonts w:ascii="Consolas" w:hAnsi="Consolas"/>
                <w:color w:val="000000"/>
              </w:rPr>
            </w:rPrChange>
          </w:rPr>
          <w:t> mainMenuActive = </w:t>
        </w:r>
        <w:r w:rsidRPr="00625FEA">
          <w:rPr>
            <w:rFonts w:ascii="Consolas" w:hAnsi="Consolas"/>
            <w:color w:val="0000FF"/>
            <w:sz w:val="18"/>
            <w:szCs w:val="18"/>
            <w:lang w:val="en-US"/>
            <w:rPrChange w:id="8358" w:author="Manuel Hergenröder" w:date="2020-07-16T16:26:00Z">
              <w:rPr>
                <w:rFonts w:ascii="Consolas" w:hAnsi="Consolas"/>
                <w:color w:val="0000FF"/>
              </w:rPr>
            </w:rPrChange>
          </w:rPr>
          <w:t>false</w:t>
        </w:r>
        <w:r w:rsidRPr="00625FEA">
          <w:rPr>
            <w:rFonts w:ascii="Consolas" w:hAnsi="Consolas"/>
            <w:color w:val="000000"/>
            <w:sz w:val="18"/>
            <w:szCs w:val="18"/>
            <w:lang w:val="en-US"/>
            <w:rPrChange w:id="8359" w:author="Manuel Hergenröder" w:date="2020-07-16T16:26:00Z">
              <w:rPr>
                <w:rFonts w:ascii="Consolas" w:hAnsi="Consolas"/>
                <w:color w:val="000000"/>
              </w:rPr>
            </w:rPrChange>
          </w:rPr>
          <w:t>;</w:t>
        </w:r>
      </w:ins>
    </w:p>
    <w:p w14:paraId="692BE08E" w14:textId="77777777" w:rsidR="008F67FA" w:rsidRPr="00625FEA" w:rsidRDefault="008F67FA" w:rsidP="008F67FA">
      <w:pPr>
        <w:pStyle w:val="HTMLPreformatted"/>
        <w:shd w:val="clear" w:color="auto" w:fill="FFFFFF"/>
        <w:rPr>
          <w:ins w:id="8360" w:author="Manuel Hergenröder" w:date="2020-07-16T16:23:00Z"/>
          <w:rFonts w:ascii="Consolas" w:hAnsi="Consolas"/>
          <w:color w:val="000000"/>
          <w:sz w:val="18"/>
          <w:szCs w:val="18"/>
          <w:lang w:val="en-US"/>
          <w:rPrChange w:id="8361" w:author="Manuel Hergenröder" w:date="2020-07-16T16:26:00Z">
            <w:rPr>
              <w:ins w:id="8362" w:author="Manuel Hergenröder" w:date="2020-07-16T16:23:00Z"/>
              <w:rFonts w:ascii="Consolas" w:hAnsi="Consolas"/>
              <w:color w:val="000000"/>
            </w:rPr>
          </w:rPrChange>
        </w:rPr>
      </w:pPr>
      <w:ins w:id="8363" w:author="Manuel Hergenröder" w:date="2020-07-16T16:23:00Z">
        <w:r w:rsidRPr="00625FEA">
          <w:rPr>
            <w:rFonts w:ascii="Consolas" w:hAnsi="Consolas"/>
            <w:color w:val="000000"/>
            <w:sz w:val="18"/>
            <w:szCs w:val="18"/>
            <w:lang w:val="en-US"/>
            <w:rPrChange w:id="8364" w:author="Manuel Hergenröder" w:date="2020-07-16T16:26:00Z">
              <w:rPr>
                <w:rFonts w:ascii="Consolas" w:hAnsi="Consolas"/>
                <w:color w:val="000000"/>
              </w:rPr>
            </w:rPrChange>
          </w:rPr>
          <w:t>    </w:t>
        </w:r>
        <w:r w:rsidRPr="00625FEA">
          <w:rPr>
            <w:rFonts w:ascii="Consolas" w:hAnsi="Consolas"/>
            <w:color w:val="0000FF"/>
            <w:sz w:val="18"/>
            <w:szCs w:val="18"/>
            <w:lang w:val="en-US"/>
            <w:rPrChange w:id="8365"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366" w:author="Manuel Hergenröder" w:date="2020-07-16T16:26:00Z">
              <w:rPr>
                <w:rFonts w:ascii="Consolas" w:hAnsi="Consolas"/>
                <w:color w:val="000000"/>
              </w:rPr>
            </w:rPrChange>
          </w:rPr>
          <w:t> </w:t>
        </w:r>
        <w:r w:rsidRPr="00625FEA">
          <w:rPr>
            <w:rFonts w:ascii="Consolas" w:hAnsi="Consolas"/>
            <w:color w:val="2B91AF"/>
            <w:sz w:val="18"/>
            <w:szCs w:val="18"/>
            <w:lang w:val="en-US"/>
            <w:rPrChange w:id="8367"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8368" w:author="Manuel Hergenröder" w:date="2020-07-16T16:26:00Z">
              <w:rPr>
                <w:rFonts w:ascii="Consolas" w:hAnsi="Consolas"/>
                <w:color w:val="000000"/>
              </w:rPr>
            </w:rPrChange>
          </w:rPr>
          <w:t> ToolUIworldPos;</w:t>
        </w:r>
      </w:ins>
    </w:p>
    <w:p w14:paraId="535285D8" w14:textId="77777777" w:rsidR="008F67FA" w:rsidRPr="00625FEA" w:rsidRDefault="008F67FA" w:rsidP="008F67FA">
      <w:pPr>
        <w:pStyle w:val="HTMLPreformatted"/>
        <w:shd w:val="clear" w:color="auto" w:fill="FFFFFF"/>
        <w:rPr>
          <w:ins w:id="8369" w:author="Manuel Hergenröder" w:date="2020-07-16T16:23:00Z"/>
          <w:rFonts w:ascii="Consolas" w:hAnsi="Consolas"/>
          <w:color w:val="000000"/>
          <w:sz w:val="18"/>
          <w:szCs w:val="18"/>
          <w:lang w:val="en-US"/>
          <w:rPrChange w:id="8370" w:author="Manuel Hergenröder" w:date="2020-07-16T16:26:00Z">
            <w:rPr>
              <w:ins w:id="8371" w:author="Manuel Hergenröder" w:date="2020-07-16T16:23:00Z"/>
              <w:rFonts w:ascii="Consolas" w:hAnsi="Consolas"/>
              <w:color w:val="000000"/>
            </w:rPr>
          </w:rPrChange>
        </w:rPr>
      </w:pPr>
      <w:ins w:id="8372" w:author="Manuel Hergenröder" w:date="2020-07-16T16:23:00Z">
        <w:r w:rsidRPr="00625FEA">
          <w:rPr>
            <w:rFonts w:ascii="Consolas" w:hAnsi="Consolas"/>
            <w:color w:val="000000"/>
            <w:sz w:val="18"/>
            <w:szCs w:val="18"/>
            <w:lang w:val="en-US"/>
            <w:rPrChange w:id="8373" w:author="Manuel Hergenröder" w:date="2020-07-16T16:26:00Z">
              <w:rPr>
                <w:rFonts w:ascii="Consolas" w:hAnsi="Consolas"/>
                <w:color w:val="000000"/>
              </w:rPr>
            </w:rPrChange>
          </w:rPr>
          <w:t>    </w:t>
        </w:r>
        <w:r w:rsidRPr="00625FEA">
          <w:rPr>
            <w:rFonts w:ascii="Consolas" w:hAnsi="Consolas"/>
            <w:color w:val="0000FF"/>
            <w:sz w:val="18"/>
            <w:szCs w:val="18"/>
            <w:lang w:val="en-US"/>
            <w:rPrChange w:id="8374"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375" w:author="Manuel Hergenröder" w:date="2020-07-16T16:26:00Z">
              <w:rPr>
                <w:rFonts w:ascii="Consolas" w:hAnsi="Consolas"/>
                <w:color w:val="000000"/>
              </w:rPr>
            </w:rPrChange>
          </w:rPr>
          <w:t> </w:t>
        </w:r>
        <w:r w:rsidRPr="00625FEA">
          <w:rPr>
            <w:rFonts w:ascii="Consolas" w:hAnsi="Consolas"/>
            <w:color w:val="2B91AF"/>
            <w:sz w:val="18"/>
            <w:szCs w:val="18"/>
            <w:lang w:val="en-US"/>
            <w:rPrChange w:id="8376"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8377" w:author="Manuel Hergenröder" w:date="2020-07-16T16:26:00Z">
              <w:rPr>
                <w:rFonts w:ascii="Consolas" w:hAnsi="Consolas"/>
                <w:color w:val="000000"/>
              </w:rPr>
            </w:rPrChange>
          </w:rPr>
          <w:t> ToolUIlocalPos;</w:t>
        </w:r>
      </w:ins>
    </w:p>
    <w:p w14:paraId="1FE59CA4" w14:textId="77777777" w:rsidR="008F67FA" w:rsidRPr="00625FEA" w:rsidRDefault="008F67FA" w:rsidP="008F67FA">
      <w:pPr>
        <w:pStyle w:val="HTMLPreformatted"/>
        <w:shd w:val="clear" w:color="auto" w:fill="FFFFFF"/>
        <w:rPr>
          <w:ins w:id="8378" w:author="Manuel Hergenröder" w:date="2020-07-16T16:23:00Z"/>
          <w:rFonts w:ascii="Consolas" w:hAnsi="Consolas"/>
          <w:color w:val="000000"/>
          <w:sz w:val="18"/>
          <w:szCs w:val="18"/>
          <w:lang w:val="en-US"/>
          <w:rPrChange w:id="8379" w:author="Manuel Hergenröder" w:date="2020-07-16T16:26:00Z">
            <w:rPr>
              <w:ins w:id="8380" w:author="Manuel Hergenröder" w:date="2020-07-16T16:23:00Z"/>
              <w:rFonts w:ascii="Consolas" w:hAnsi="Consolas"/>
              <w:color w:val="000000"/>
            </w:rPr>
          </w:rPrChange>
        </w:rPr>
      </w:pPr>
      <w:ins w:id="8381" w:author="Manuel Hergenröder" w:date="2020-07-16T16:23:00Z">
        <w:r w:rsidRPr="00625FEA">
          <w:rPr>
            <w:rFonts w:ascii="Consolas" w:hAnsi="Consolas"/>
            <w:color w:val="000000"/>
            <w:sz w:val="18"/>
            <w:szCs w:val="18"/>
            <w:lang w:val="en-US"/>
            <w:rPrChange w:id="8382" w:author="Manuel Hergenröder" w:date="2020-07-16T16:26:00Z">
              <w:rPr>
                <w:rFonts w:ascii="Consolas" w:hAnsi="Consolas"/>
                <w:color w:val="000000"/>
              </w:rPr>
            </w:rPrChange>
          </w:rPr>
          <w:t>    </w:t>
        </w:r>
        <w:r w:rsidRPr="00625FEA">
          <w:rPr>
            <w:rFonts w:ascii="Consolas" w:hAnsi="Consolas"/>
            <w:color w:val="0000FF"/>
            <w:sz w:val="18"/>
            <w:szCs w:val="18"/>
            <w:lang w:val="en-US"/>
            <w:rPrChange w:id="8383"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384" w:author="Manuel Hergenröder" w:date="2020-07-16T16:26:00Z">
              <w:rPr>
                <w:rFonts w:ascii="Consolas" w:hAnsi="Consolas"/>
                <w:color w:val="000000"/>
              </w:rPr>
            </w:rPrChange>
          </w:rPr>
          <w:t> </w:t>
        </w:r>
        <w:r w:rsidRPr="00625FEA">
          <w:rPr>
            <w:rFonts w:ascii="Consolas" w:hAnsi="Consolas"/>
            <w:color w:val="2B91AF"/>
            <w:sz w:val="18"/>
            <w:szCs w:val="18"/>
            <w:lang w:val="en-US"/>
            <w:rPrChange w:id="8385" w:author="Manuel Hergenröder" w:date="2020-07-16T16:26:00Z">
              <w:rPr>
                <w:rFonts w:ascii="Consolas" w:hAnsi="Consolas"/>
                <w:color w:val="2B91AF"/>
              </w:rPr>
            </w:rPrChange>
          </w:rPr>
          <w:t>Quaternion</w:t>
        </w:r>
        <w:r w:rsidRPr="00625FEA">
          <w:rPr>
            <w:rFonts w:ascii="Consolas" w:hAnsi="Consolas"/>
            <w:color w:val="000000"/>
            <w:sz w:val="18"/>
            <w:szCs w:val="18"/>
            <w:lang w:val="en-US"/>
            <w:rPrChange w:id="8386" w:author="Manuel Hergenröder" w:date="2020-07-16T16:26:00Z">
              <w:rPr>
                <w:rFonts w:ascii="Consolas" w:hAnsi="Consolas"/>
                <w:color w:val="000000"/>
              </w:rPr>
            </w:rPrChange>
          </w:rPr>
          <w:t> UIlocalRotation;</w:t>
        </w:r>
      </w:ins>
    </w:p>
    <w:p w14:paraId="46B70C01" w14:textId="77777777" w:rsidR="008F67FA" w:rsidRPr="00625FEA" w:rsidRDefault="008F67FA" w:rsidP="008F67FA">
      <w:pPr>
        <w:pStyle w:val="HTMLPreformatted"/>
        <w:shd w:val="clear" w:color="auto" w:fill="FFFFFF"/>
        <w:rPr>
          <w:ins w:id="8387" w:author="Manuel Hergenröder" w:date="2020-07-16T16:23:00Z"/>
          <w:rFonts w:ascii="Consolas" w:hAnsi="Consolas"/>
          <w:color w:val="000000"/>
          <w:sz w:val="18"/>
          <w:szCs w:val="18"/>
          <w:lang w:val="en-US"/>
          <w:rPrChange w:id="8388" w:author="Manuel Hergenröder" w:date="2020-07-16T16:26:00Z">
            <w:rPr>
              <w:ins w:id="8389" w:author="Manuel Hergenröder" w:date="2020-07-16T16:23:00Z"/>
              <w:rFonts w:ascii="Consolas" w:hAnsi="Consolas"/>
              <w:color w:val="000000"/>
            </w:rPr>
          </w:rPrChange>
        </w:rPr>
      </w:pPr>
      <w:ins w:id="8390" w:author="Manuel Hergenröder" w:date="2020-07-16T16:23:00Z">
        <w:r w:rsidRPr="00625FEA">
          <w:rPr>
            <w:rFonts w:ascii="Consolas" w:hAnsi="Consolas"/>
            <w:color w:val="000000"/>
            <w:sz w:val="18"/>
            <w:szCs w:val="18"/>
            <w:lang w:val="en-US"/>
            <w:rPrChange w:id="8391" w:author="Manuel Hergenröder" w:date="2020-07-16T16:26:00Z">
              <w:rPr>
                <w:rFonts w:ascii="Consolas" w:hAnsi="Consolas"/>
                <w:color w:val="000000"/>
              </w:rPr>
            </w:rPrChange>
          </w:rPr>
          <w:t>    </w:t>
        </w:r>
        <w:r w:rsidRPr="00625FEA">
          <w:rPr>
            <w:rFonts w:ascii="Consolas" w:hAnsi="Consolas"/>
            <w:color w:val="0000FF"/>
            <w:sz w:val="18"/>
            <w:szCs w:val="18"/>
            <w:lang w:val="en-US"/>
            <w:rPrChange w:id="8392"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393" w:author="Manuel Hergenröder" w:date="2020-07-16T16:26:00Z">
              <w:rPr>
                <w:rFonts w:ascii="Consolas" w:hAnsi="Consolas"/>
                <w:color w:val="000000"/>
              </w:rPr>
            </w:rPrChange>
          </w:rPr>
          <w:t> </w:t>
        </w:r>
        <w:r w:rsidRPr="00625FEA">
          <w:rPr>
            <w:rFonts w:ascii="Consolas" w:hAnsi="Consolas"/>
            <w:color w:val="2B91AF"/>
            <w:sz w:val="18"/>
            <w:szCs w:val="18"/>
            <w:lang w:val="en-US"/>
            <w:rPrChange w:id="8394"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8395" w:author="Manuel Hergenröder" w:date="2020-07-16T16:26:00Z">
              <w:rPr>
                <w:rFonts w:ascii="Consolas" w:hAnsi="Consolas"/>
                <w:color w:val="000000"/>
              </w:rPr>
            </w:rPrChange>
          </w:rPr>
          <w:t> mainMenuworldPos;</w:t>
        </w:r>
      </w:ins>
    </w:p>
    <w:p w14:paraId="775466B0" w14:textId="77777777" w:rsidR="008F67FA" w:rsidRPr="00625FEA" w:rsidRDefault="008F67FA" w:rsidP="008F67FA">
      <w:pPr>
        <w:pStyle w:val="HTMLPreformatted"/>
        <w:shd w:val="clear" w:color="auto" w:fill="FFFFFF"/>
        <w:rPr>
          <w:ins w:id="8396" w:author="Manuel Hergenröder" w:date="2020-07-16T16:23:00Z"/>
          <w:rFonts w:ascii="Consolas" w:hAnsi="Consolas"/>
          <w:color w:val="000000"/>
          <w:sz w:val="18"/>
          <w:szCs w:val="18"/>
          <w:lang w:val="en-US"/>
          <w:rPrChange w:id="8397" w:author="Manuel Hergenröder" w:date="2020-07-16T16:26:00Z">
            <w:rPr>
              <w:ins w:id="8398" w:author="Manuel Hergenröder" w:date="2020-07-16T16:23:00Z"/>
              <w:rFonts w:ascii="Consolas" w:hAnsi="Consolas"/>
              <w:color w:val="000000"/>
            </w:rPr>
          </w:rPrChange>
        </w:rPr>
      </w:pPr>
      <w:ins w:id="8399" w:author="Manuel Hergenröder" w:date="2020-07-16T16:23:00Z">
        <w:r w:rsidRPr="00625FEA">
          <w:rPr>
            <w:rFonts w:ascii="Consolas" w:hAnsi="Consolas"/>
            <w:color w:val="000000"/>
            <w:sz w:val="18"/>
            <w:szCs w:val="18"/>
            <w:lang w:val="en-US"/>
            <w:rPrChange w:id="8400" w:author="Manuel Hergenröder" w:date="2020-07-16T16:26:00Z">
              <w:rPr>
                <w:rFonts w:ascii="Consolas" w:hAnsi="Consolas"/>
                <w:color w:val="000000"/>
              </w:rPr>
            </w:rPrChange>
          </w:rPr>
          <w:t>    </w:t>
        </w:r>
        <w:r w:rsidRPr="00625FEA">
          <w:rPr>
            <w:rFonts w:ascii="Consolas" w:hAnsi="Consolas"/>
            <w:color w:val="0000FF"/>
            <w:sz w:val="18"/>
            <w:szCs w:val="18"/>
            <w:lang w:val="en-US"/>
            <w:rPrChange w:id="8401"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402" w:author="Manuel Hergenröder" w:date="2020-07-16T16:26:00Z">
              <w:rPr>
                <w:rFonts w:ascii="Consolas" w:hAnsi="Consolas"/>
                <w:color w:val="000000"/>
              </w:rPr>
            </w:rPrChange>
          </w:rPr>
          <w:t> </w:t>
        </w:r>
        <w:r w:rsidRPr="00625FEA">
          <w:rPr>
            <w:rFonts w:ascii="Consolas" w:hAnsi="Consolas"/>
            <w:color w:val="2B91AF"/>
            <w:sz w:val="18"/>
            <w:szCs w:val="18"/>
            <w:lang w:val="en-US"/>
            <w:rPrChange w:id="8403"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8404" w:author="Manuel Hergenröder" w:date="2020-07-16T16:26:00Z">
              <w:rPr>
                <w:rFonts w:ascii="Consolas" w:hAnsi="Consolas"/>
                <w:color w:val="000000"/>
              </w:rPr>
            </w:rPrChange>
          </w:rPr>
          <w:t> mainMenulocalPos;</w:t>
        </w:r>
      </w:ins>
    </w:p>
    <w:p w14:paraId="7BF47674" w14:textId="77777777" w:rsidR="008F67FA" w:rsidRPr="00625FEA" w:rsidRDefault="008F67FA" w:rsidP="008F67FA">
      <w:pPr>
        <w:pStyle w:val="HTMLPreformatted"/>
        <w:shd w:val="clear" w:color="auto" w:fill="FFFFFF"/>
        <w:rPr>
          <w:ins w:id="8405" w:author="Manuel Hergenröder" w:date="2020-07-16T16:23:00Z"/>
          <w:rFonts w:ascii="Consolas" w:hAnsi="Consolas"/>
          <w:color w:val="000000"/>
          <w:sz w:val="18"/>
          <w:szCs w:val="18"/>
          <w:lang w:val="en-US"/>
          <w:rPrChange w:id="8406" w:author="Manuel Hergenröder" w:date="2020-07-16T16:26:00Z">
            <w:rPr>
              <w:ins w:id="8407" w:author="Manuel Hergenröder" w:date="2020-07-16T16:23:00Z"/>
              <w:rFonts w:ascii="Consolas" w:hAnsi="Consolas"/>
              <w:color w:val="000000"/>
            </w:rPr>
          </w:rPrChange>
        </w:rPr>
      </w:pPr>
      <w:ins w:id="8408" w:author="Manuel Hergenröder" w:date="2020-07-16T16:23:00Z">
        <w:r w:rsidRPr="00625FEA">
          <w:rPr>
            <w:rFonts w:ascii="Consolas" w:hAnsi="Consolas"/>
            <w:color w:val="000000"/>
            <w:sz w:val="18"/>
            <w:szCs w:val="18"/>
            <w:lang w:val="en-US"/>
            <w:rPrChange w:id="8409" w:author="Manuel Hergenröder" w:date="2020-07-16T16:26:00Z">
              <w:rPr>
                <w:rFonts w:ascii="Consolas" w:hAnsi="Consolas"/>
                <w:color w:val="000000"/>
              </w:rPr>
            </w:rPrChange>
          </w:rPr>
          <w:t>    </w:t>
        </w:r>
        <w:r w:rsidRPr="00625FEA">
          <w:rPr>
            <w:rFonts w:ascii="Consolas" w:hAnsi="Consolas"/>
            <w:color w:val="0000FF"/>
            <w:sz w:val="18"/>
            <w:szCs w:val="18"/>
            <w:lang w:val="en-US"/>
            <w:rPrChange w:id="8410"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411" w:author="Manuel Hergenröder" w:date="2020-07-16T16:26:00Z">
              <w:rPr>
                <w:rFonts w:ascii="Consolas" w:hAnsi="Consolas"/>
                <w:color w:val="000000"/>
              </w:rPr>
            </w:rPrChange>
          </w:rPr>
          <w:t> </w:t>
        </w:r>
        <w:r w:rsidRPr="00625FEA">
          <w:rPr>
            <w:rFonts w:ascii="Consolas" w:hAnsi="Consolas"/>
            <w:color w:val="2B91AF"/>
            <w:sz w:val="18"/>
            <w:szCs w:val="18"/>
            <w:lang w:val="en-US"/>
            <w:rPrChange w:id="8412" w:author="Manuel Hergenröder" w:date="2020-07-16T16:26:00Z">
              <w:rPr>
                <w:rFonts w:ascii="Consolas" w:hAnsi="Consolas"/>
                <w:color w:val="2B91AF"/>
              </w:rPr>
            </w:rPrChange>
          </w:rPr>
          <w:t>Quaternion</w:t>
        </w:r>
        <w:r w:rsidRPr="00625FEA">
          <w:rPr>
            <w:rFonts w:ascii="Consolas" w:hAnsi="Consolas"/>
            <w:color w:val="000000"/>
            <w:sz w:val="18"/>
            <w:szCs w:val="18"/>
            <w:lang w:val="en-US"/>
            <w:rPrChange w:id="8413" w:author="Manuel Hergenröder" w:date="2020-07-16T16:26:00Z">
              <w:rPr>
                <w:rFonts w:ascii="Consolas" w:hAnsi="Consolas"/>
                <w:color w:val="000000"/>
              </w:rPr>
            </w:rPrChange>
          </w:rPr>
          <w:t> mainMenulocalRotation;</w:t>
        </w:r>
      </w:ins>
    </w:p>
    <w:p w14:paraId="6C713E8B" w14:textId="77777777" w:rsidR="008F67FA" w:rsidRPr="00625FEA" w:rsidRDefault="008F67FA" w:rsidP="008F67FA">
      <w:pPr>
        <w:pStyle w:val="HTMLPreformatted"/>
        <w:shd w:val="clear" w:color="auto" w:fill="FFFFFF"/>
        <w:rPr>
          <w:ins w:id="8414" w:author="Manuel Hergenröder" w:date="2020-07-16T16:23:00Z"/>
          <w:rFonts w:ascii="Consolas" w:hAnsi="Consolas"/>
          <w:color w:val="000000"/>
          <w:sz w:val="18"/>
          <w:szCs w:val="18"/>
          <w:lang w:val="en-US"/>
          <w:rPrChange w:id="8415" w:author="Manuel Hergenröder" w:date="2020-07-16T16:26:00Z">
            <w:rPr>
              <w:ins w:id="8416" w:author="Manuel Hergenröder" w:date="2020-07-16T16:23:00Z"/>
              <w:rFonts w:ascii="Consolas" w:hAnsi="Consolas"/>
              <w:color w:val="000000"/>
            </w:rPr>
          </w:rPrChange>
        </w:rPr>
      </w:pPr>
      <w:ins w:id="8417" w:author="Manuel Hergenröder" w:date="2020-07-16T16:23:00Z">
        <w:r w:rsidRPr="00625FEA">
          <w:rPr>
            <w:rFonts w:ascii="Consolas" w:hAnsi="Consolas"/>
            <w:color w:val="000000"/>
            <w:sz w:val="18"/>
            <w:szCs w:val="18"/>
            <w:lang w:val="en-US"/>
            <w:rPrChange w:id="8418" w:author="Manuel Hergenröder" w:date="2020-07-16T16:26:00Z">
              <w:rPr>
                <w:rFonts w:ascii="Consolas" w:hAnsi="Consolas"/>
                <w:color w:val="000000"/>
              </w:rPr>
            </w:rPrChange>
          </w:rPr>
          <w:t xml:space="preserve"> </w:t>
        </w:r>
      </w:ins>
    </w:p>
    <w:p w14:paraId="4F7944D2" w14:textId="77777777" w:rsidR="008F67FA" w:rsidRPr="00625FEA" w:rsidRDefault="008F67FA" w:rsidP="008F67FA">
      <w:pPr>
        <w:pStyle w:val="HTMLPreformatted"/>
        <w:shd w:val="clear" w:color="auto" w:fill="FFFFFF"/>
        <w:rPr>
          <w:ins w:id="8419" w:author="Manuel Hergenröder" w:date="2020-07-16T16:23:00Z"/>
          <w:rFonts w:ascii="Consolas" w:hAnsi="Consolas"/>
          <w:color w:val="000000"/>
          <w:sz w:val="18"/>
          <w:szCs w:val="18"/>
          <w:lang w:val="en-US"/>
          <w:rPrChange w:id="8420" w:author="Manuel Hergenröder" w:date="2020-07-16T16:26:00Z">
            <w:rPr>
              <w:ins w:id="8421" w:author="Manuel Hergenröder" w:date="2020-07-16T16:23:00Z"/>
              <w:rFonts w:ascii="Consolas" w:hAnsi="Consolas"/>
              <w:color w:val="000000"/>
            </w:rPr>
          </w:rPrChange>
        </w:rPr>
      </w:pPr>
      <w:ins w:id="8422" w:author="Manuel Hergenröder" w:date="2020-07-16T16:23:00Z">
        <w:r w:rsidRPr="00625FEA">
          <w:rPr>
            <w:rFonts w:ascii="Consolas" w:hAnsi="Consolas"/>
            <w:color w:val="000000"/>
            <w:sz w:val="18"/>
            <w:szCs w:val="18"/>
            <w:lang w:val="en-US"/>
            <w:rPrChange w:id="8423" w:author="Manuel Hergenröder" w:date="2020-07-16T16:26:00Z">
              <w:rPr>
                <w:rFonts w:ascii="Consolas" w:hAnsi="Consolas"/>
                <w:color w:val="000000"/>
              </w:rPr>
            </w:rPrChange>
          </w:rPr>
          <w:t>    </w:t>
        </w:r>
        <w:r w:rsidRPr="00625FEA">
          <w:rPr>
            <w:rFonts w:ascii="Consolas" w:hAnsi="Consolas"/>
            <w:color w:val="0000FF"/>
            <w:sz w:val="18"/>
            <w:szCs w:val="18"/>
            <w:lang w:val="en-US"/>
            <w:rPrChange w:id="8424"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425" w:author="Manuel Hergenröder" w:date="2020-07-16T16:26:00Z">
              <w:rPr>
                <w:rFonts w:ascii="Consolas" w:hAnsi="Consolas"/>
                <w:color w:val="000000"/>
              </w:rPr>
            </w:rPrChange>
          </w:rPr>
          <w:t> </w:t>
        </w:r>
        <w:r w:rsidRPr="00625FEA">
          <w:rPr>
            <w:rFonts w:ascii="Consolas" w:hAnsi="Consolas"/>
            <w:color w:val="2B91AF"/>
            <w:sz w:val="18"/>
            <w:szCs w:val="18"/>
            <w:lang w:val="en-US"/>
            <w:rPrChange w:id="8426" w:author="Manuel Hergenröder" w:date="2020-07-16T16:26:00Z">
              <w:rPr>
                <w:rFonts w:ascii="Consolas" w:hAnsi="Consolas"/>
                <w:color w:val="2B91AF"/>
              </w:rPr>
            </w:rPrChange>
          </w:rPr>
          <w:t>AudioEngine</w:t>
        </w:r>
        <w:r w:rsidRPr="00625FEA">
          <w:rPr>
            <w:rFonts w:ascii="Consolas" w:hAnsi="Consolas"/>
            <w:color w:val="000000"/>
            <w:sz w:val="18"/>
            <w:szCs w:val="18"/>
            <w:lang w:val="en-US"/>
            <w:rPrChange w:id="8427" w:author="Manuel Hergenröder" w:date="2020-07-16T16:26:00Z">
              <w:rPr>
                <w:rFonts w:ascii="Consolas" w:hAnsi="Consolas"/>
                <w:color w:val="000000"/>
              </w:rPr>
            </w:rPrChange>
          </w:rPr>
          <w:t> audioEngine;</w:t>
        </w:r>
      </w:ins>
    </w:p>
    <w:p w14:paraId="7A51FC89" w14:textId="77777777" w:rsidR="008F67FA" w:rsidRPr="00625FEA" w:rsidRDefault="008F67FA" w:rsidP="008F67FA">
      <w:pPr>
        <w:pStyle w:val="HTMLPreformatted"/>
        <w:shd w:val="clear" w:color="auto" w:fill="FFFFFF"/>
        <w:rPr>
          <w:ins w:id="8428" w:author="Manuel Hergenröder" w:date="2020-07-16T16:23:00Z"/>
          <w:rFonts w:ascii="Consolas" w:hAnsi="Consolas"/>
          <w:color w:val="000000"/>
          <w:sz w:val="18"/>
          <w:szCs w:val="18"/>
          <w:lang w:val="en-US"/>
          <w:rPrChange w:id="8429" w:author="Manuel Hergenröder" w:date="2020-07-16T16:26:00Z">
            <w:rPr>
              <w:ins w:id="8430" w:author="Manuel Hergenröder" w:date="2020-07-16T16:23:00Z"/>
              <w:rFonts w:ascii="Consolas" w:hAnsi="Consolas"/>
              <w:color w:val="000000"/>
            </w:rPr>
          </w:rPrChange>
        </w:rPr>
      </w:pPr>
      <w:ins w:id="8431" w:author="Manuel Hergenröder" w:date="2020-07-16T16:23:00Z">
        <w:r w:rsidRPr="00625FEA">
          <w:rPr>
            <w:rFonts w:ascii="Consolas" w:hAnsi="Consolas"/>
            <w:color w:val="000000"/>
            <w:sz w:val="18"/>
            <w:szCs w:val="18"/>
            <w:lang w:val="en-US"/>
            <w:rPrChange w:id="8432" w:author="Manuel Hergenröder" w:date="2020-07-16T16:26:00Z">
              <w:rPr>
                <w:rFonts w:ascii="Consolas" w:hAnsi="Consolas"/>
                <w:color w:val="000000"/>
              </w:rPr>
            </w:rPrChange>
          </w:rPr>
          <w:t>    </w:t>
        </w:r>
        <w:r w:rsidRPr="00625FEA">
          <w:rPr>
            <w:rFonts w:ascii="Consolas" w:hAnsi="Consolas"/>
            <w:color w:val="0000FF"/>
            <w:sz w:val="18"/>
            <w:szCs w:val="18"/>
            <w:lang w:val="en-US"/>
            <w:rPrChange w:id="8433"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434" w:author="Manuel Hergenröder" w:date="2020-07-16T16:26:00Z">
              <w:rPr>
                <w:rFonts w:ascii="Consolas" w:hAnsi="Consolas"/>
                <w:color w:val="000000"/>
              </w:rPr>
            </w:rPrChange>
          </w:rPr>
          <w:t> </w:t>
        </w:r>
        <w:r w:rsidRPr="00625FEA">
          <w:rPr>
            <w:rFonts w:ascii="Consolas" w:hAnsi="Consolas"/>
            <w:color w:val="2B91AF"/>
            <w:sz w:val="18"/>
            <w:szCs w:val="18"/>
            <w:lang w:val="en-US"/>
            <w:rPrChange w:id="8435" w:author="Manuel Hergenröder" w:date="2020-07-16T16:26:00Z">
              <w:rPr>
                <w:rFonts w:ascii="Consolas" w:hAnsi="Consolas"/>
                <w:color w:val="2B91AF"/>
              </w:rPr>
            </w:rPrChange>
          </w:rPr>
          <w:t>SpectrumMeshGenerator</w:t>
        </w:r>
        <w:r w:rsidRPr="00625FEA">
          <w:rPr>
            <w:rFonts w:ascii="Consolas" w:hAnsi="Consolas"/>
            <w:color w:val="000000"/>
            <w:sz w:val="18"/>
            <w:szCs w:val="18"/>
            <w:lang w:val="en-US"/>
            <w:rPrChange w:id="8436" w:author="Manuel Hergenröder" w:date="2020-07-16T16:26:00Z">
              <w:rPr>
                <w:rFonts w:ascii="Consolas" w:hAnsi="Consolas"/>
                <w:color w:val="000000"/>
              </w:rPr>
            </w:rPrChange>
          </w:rPr>
          <w:t> spectrum;</w:t>
        </w:r>
      </w:ins>
    </w:p>
    <w:p w14:paraId="36520237" w14:textId="77777777" w:rsidR="008F67FA" w:rsidRPr="00625FEA" w:rsidRDefault="008F67FA" w:rsidP="008F67FA">
      <w:pPr>
        <w:pStyle w:val="HTMLPreformatted"/>
        <w:shd w:val="clear" w:color="auto" w:fill="FFFFFF"/>
        <w:rPr>
          <w:ins w:id="8437" w:author="Manuel Hergenröder" w:date="2020-07-16T16:23:00Z"/>
          <w:rFonts w:ascii="Consolas" w:hAnsi="Consolas"/>
          <w:color w:val="000000"/>
          <w:sz w:val="18"/>
          <w:szCs w:val="18"/>
          <w:lang w:val="en-US"/>
          <w:rPrChange w:id="8438" w:author="Manuel Hergenröder" w:date="2020-07-16T16:26:00Z">
            <w:rPr>
              <w:ins w:id="8439" w:author="Manuel Hergenröder" w:date="2020-07-16T16:23:00Z"/>
              <w:rFonts w:ascii="Consolas" w:hAnsi="Consolas"/>
              <w:color w:val="000000"/>
            </w:rPr>
          </w:rPrChange>
        </w:rPr>
      </w:pPr>
      <w:ins w:id="8440" w:author="Manuel Hergenröder" w:date="2020-07-16T16:23:00Z">
        <w:r w:rsidRPr="00625FEA">
          <w:rPr>
            <w:rFonts w:ascii="Consolas" w:hAnsi="Consolas"/>
            <w:color w:val="000000"/>
            <w:sz w:val="18"/>
            <w:szCs w:val="18"/>
            <w:lang w:val="en-US"/>
            <w:rPrChange w:id="8441" w:author="Manuel Hergenröder" w:date="2020-07-16T16:26:00Z">
              <w:rPr>
                <w:rFonts w:ascii="Consolas" w:hAnsi="Consolas"/>
                <w:color w:val="000000"/>
              </w:rPr>
            </w:rPrChange>
          </w:rPr>
          <w:t>    </w:t>
        </w:r>
        <w:r w:rsidRPr="00625FEA">
          <w:rPr>
            <w:rFonts w:ascii="Consolas" w:hAnsi="Consolas"/>
            <w:color w:val="0000FF"/>
            <w:sz w:val="18"/>
            <w:szCs w:val="18"/>
            <w:lang w:val="en-US"/>
            <w:rPrChange w:id="8442"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443" w:author="Manuel Hergenröder" w:date="2020-07-16T16:26:00Z">
              <w:rPr>
                <w:rFonts w:ascii="Consolas" w:hAnsi="Consolas"/>
                <w:color w:val="000000"/>
              </w:rPr>
            </w:rPrChange>
          </w:rPr>
          <w:t> </w:t>
        </w:r>
        <w:r w:rsidRPr="00625FEA">
          <w:rPr>
            <w:rFonts w:ascii="Consolas" w:hAnsi="Consolas"/>
            <w:color w:val="2B91AF"/>
            <w:sz w:val="18"/>
            <w:szCs w:val="18"/>
            <w:lang w:val="en-US"/>
            <w:rPrChange w:id="8444" w:author="Manuel Hergenröder" w:date="2020-07-16T16:26:00Z">
              <w:rPr>
                <w:rFonts w:ascii="Consolas" w:hAnsi="Consolas"/>
                <w:color w:val="2B91AF"/>
              </w:rPr>
            </w:rPrChange>
          </w:rPr>
          <w:t>ToolHandler</w:t>
        </w:r>
        <w:r w:rsidRPr="00625FEA">
          <w:rPr>
            <w:rFonts w:ascii="Consolas" w:hAnsi="Consolas"/>
            <w:color w:val="000000"/>
            <w:sz w:val="18"/>
            <w:szCs w:val="18"/>
            <w:lang w:val="en-US"/>
            <w:rPrChange w:id="8445" w:author="Manuel Hergenröder" w:date="2020-07-16T16:26:00Z">
              <w:rPr>
                <w:rFonts w:ascii="Consolas" w:hAnsi="Consolas"/>
                <w:color w:val="000000"/>
              </w:rPr>
            </w:rPrChange>
          </w:rPr>
          <w:t> tool;</w:t>
        </w:r>
      </w:ins>
    </w:p>
    <w:p w14:paraId="032BC7EF" w14:textId="77777777" w:rsidR="008F67FA" w:rsidRPr="00625FEA" w:rsidRDefault="008F67FA" w:rsidP="008F67FA">
      <w:pPr>
        <w:pStyle w:val="HTMLPreformatted"/>
        <w:shd w:val="clear" w:color="auto" w:fill="FFFFFF"/>
        <w:rPr>
          <w:ins w:id="8446" w:author="Manuel Hergenröder" w:date="2020-07-16T16:23:00Z"/>
          <w:rFonts w:ascii="Consolas" w:hAnsi="Consolas"/>
          <w:color w:val="000000"/>
          <w:sz w:val="18"/>
          <w:szCs w:val="18"/>
          <w:lang w:val="en-US"/>
          <w:rPrChange w:id="8447" w:author="Manuel Hergenröder" w:date="2020-07-16T16:26:00Z">
            <w:rPr>
              <w:ins w:id="8448" w:author="Manuel Hergenröder" w:date="2020-07-16T16:23:00Z"/>
              <w:rFonts w:ascii="Consolas" w:hAnsi="Consolas"/>
              <w:color w:val="000000"/>
            </w:rPr>
          </w:rPrChange>
        </w:rPr>
      </w:pPr>
      <w:ins w:id="8449" w:author="Manuel Hergenröder" w:date="2020-07-16T16:23:00Z">
        <w:r w:rsidRPr="00625FEA">
          <w:rPr>
            <w:rFonts w:ascii="Consolas" w:hAnsi="Consolas"/>
            <w:color w:val="000000"/>
            <w:sz w:val="18"/>
            <w:szCs w:val="18"/>
            <w:lang w:val="en-US"/>
            <w:rPrChange w:id="8450" w:author="Manuel Hergenröder" w:date="2020-07-16T16:26:00Z">
              <w:rPr>
                <w:rFonts w:ascii="Consolas" w:hAnsi="Consolas"/>
                <w:color w:val="000000"/>
              </w:rPr>
            </w:rPrChange>
          </w:rPr>
          <w:t>    </w:t>
        </w:r>
        <w:r w:rsidRPr="00625FEA">
          <w:rPr>
            <w:rFonts w:ascii="Consolas" w:hAnsi="Consolas"/>
            <w:color w:val="0000FF"/>
            <w:sz w:val="18"/>
            <w:szCs w:val="18"/>
            <w:lang w:val="en-US"/>
            <w:rPrChange w:id="8451"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452" w:author="Manuel Hergenröder" w:date="2020-07-16T16:26:00Z">
              <w:rPr>
                <w:rFonts w:ascii="Consolas" w:hAnsi="Consolas"/>
                <w:color w:val="000000"/>
              </w:rPr>
            </w:rPrChange>
          </w:rPr>
          <w:t> </w:t>
        </w:r>
        <w:r w:rsidRPr="00625FEA">
          <w:rPr>
            <w:rFonts w:ascii="Consolas" w:hAnsi="Consolas"/>
            <w:color w:val="2B91AF"/>
            <w:sz w:val="18"/>
            <w:szCs w:val="18"/>
            <w:lang w:val="en-US"/>
            <w:rPrChange w:id="8453"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8454" w:author="Manuel Hergenröder" w:date="2020-07-16T16:26:00Z">
              <w:rPr>
                <w:rFonts w:ascii="Consolas" w:hAnsi="Consolas"/>
                <w:color w:val="000000"/>
              </w:rPr>
            </w:rPrChange>
          </w:rPr>
          <w:t> uiTool;</w:t>
        </w:r>
      </w:ins>
    </w:p>
    <w:p w14:paraId="41A1C808" w14:textId="77777777" w:rsidR="008F67FA" w:rsidRPr="00625FEA" w:rsidRDefault="008F67FA" w:rsidP="008F67FA">
      <w:pPr>
        <w:pStyle w:val="HTMLPreformatted"/>
        <w:shd w:val="clear" w:color="auto" w:fill="FFFFFF"/>
        <w:rPr>
          <w:ins w:id="8455" w:author="Manuel Hergenröder" w:date="2020-07-16T16:23:00Z"/>
          <w:rFonts w:ascii="Consolas" w:hAnsi="Consolas"/>
          <w:color w:val="000000"/>
          <w:sz w:val="18"/>
          <w:szCs w:val="18"/>
          <w:lang w:val="en-US"/>
          <w:rPrChange w:id="8456" w:author="Manuel Hergenröder" w:date="2020-07-16T16:26:00Z">
            <w:rPr>
              <w:ins w:id="8457" w:author="Manuel Hergenröder" w:date="2020-07-16T16:23:00Z"/>
              <w:rFonts w:ascii="Consolas" w:hAnsi="Consolas"/>
              <w:color w:val="000000"/>
            </w:rPr>
          </w:rPrChange>
        </w:rPr>
      </w:pPr>
      <w:ins w:id="8458" w:author="Manuel Hergenröder" w:date="2020-07-16T16:23:00Z">
        <w:r w:rsidRPr="00625FEA">
          <w:rPr>
            <w:rFonts w:ascii="Consolas" w:hAnsi="Consolas"/>
            <w:color w:val="000000"/>
            <w:sz w:val="18"/>
            <w:szCs w:val="18"/>
            <w:lang w:val="en-US"/>
            <w:rPrChange w:id="8459" w:author="Manuel Hergenröder" w:date="2020-07-16T16:26:00Z">
              <w:rPr>
                <w:rFonts w:ascii="Consolas" w:hAnsi="Consolas"/>
                <w:color w:val="000000"/>
              </w:rPr>
            </w:rPrChange>
          </w:rPr>
          <w:t>    </w:t>
        </w:r>
        <w:r w:rsidRPr="00625FEA">
          <w:rPr>
            <w:rFonts w:ascii="Consolas" w:hAnsi="Consolas"/>
            <w:color w:val="0000FF"/>
            <w:sz w:val="18"/>
            <w:szCs w:val="18"/>
            <w:lang w:val="en-US"/>
            <w:rPrChange w:id="8460"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461" w:author="Manuel Hergenröder" w:date="2020-07-16T16:26:00Z">
              <w:rPr>
                <w:rFonts w:ascii="Consolas" w:hAnsi="Consolas"/>
                <w:color w:val="000000"/>
              </w:rPr>
            </w:rPrChange>
          </w:rPr>
          <w:t> </w:t>
        </w:r>
        <w:r w:rsidRPr="00625FEA">
          <w:rPr>
            <w:rFonts w:ascii="Consolas" w:hAnsi="Consolas"/>
            <w:color w:val="2B91AF"/>
            <w:sz w:val="18"/>
            <w:szCs w:val="18"/>
            <w:lang w:val="en-US"/>
            <w:rPrChange w:id="8462"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8463" w:author="Manuel Hergenröder" w:date="2020-07-16T16:26:00Z">
              <w:rPr>
                <w:rFonts w:ascii="Consolas" w:hAnsi="Consolas"/>
                <w:color w:val="000000"/>
              </w:rPr>
            </w:rPrChange>
          </w:rPr>
          <w:t> uiMain;</w:t>
        </w:r>
      </w:ins>
    </w:p>
    <w:p w14:paraId="7683BB30" w14:textId="77777777" w:rsidR="008F67FA" w:rsidRPr="00625FEA" w:rsidRDefault="008F67FA" w:rsidP="008F67FA">
      <w:pPr>
        <w:pStyle w:val="HTMLPreformatted"/>
        <w:shd w:val="clear" w:color="auto" w:fill="FFFFFF"/>
        <w:rPr>
          <w:ins w:id="8464" w:author="Manuel Hergenröder" w:date="2020-07-16T16:23:00Z"/>
          <w:rFonts w:ascii="Consolas" w:hAnsi="Consolas"/>
          <w:color w:val="000000"/>
          <w:sz w:val="18"/>
          <w:szCs w:val="18"/>
          <w:lang w:val="en-US"/>
          <w:rPrChange w:id="8465" w:author="Manuel Hergenröder" w:date="2020-07-16T16:26:00Z">
            <w:rPr>
              <w:ins w:id="8466" w:author="Manuel Hergenröder" w:date="2020-07-16T16:23:00Z"/>
              <w:rFonts w:ascii="Consolas" w:hAnsi="Consolas"/>
              <w:color w:val="000000"/>
            </w:rPr>
          </w:rPrChange>
        </w:rPr>
      </w:pPr>
      <w:ins w:id="8467" w:author="Manuel Hergenröder" w:date="2020-07-16T16:23:00Z">
        <w:r w:rsidRPr="00625FEA">
          <w:rPr>
            <w:rFonts w:ascii="Consolas" w:hAnsi="Consolas"/>
            <w:color w:val="000000"/>
            <w:sz w:val="18"/>
            <w:szCs w:val="18"/>
            <w:lang w:val="en-US"/>
            <w:rPrChange w:id="8468" w:author="Manuel Hergenröder" w:date="2020-07-16T16:26:00Z">
              <w:rPr>
                <w:rFonts w:ascii="Consolas" w:hAnsi="Consolas"/>
                <w:color w:val="000000"/>
              </w:rPr>
            </w:rPrChange>
          </w:rPr>
          <w:t xml:space="preserve"> </w:t>
        </w:r>
      </w:ins>
    </w:p>
    <w:p w14:paraId="36B120F1" w14:textId="77777777" w:rsidR="008F67FA" w:rsidRPr="00625FEA" w:rsidRDefault="008F67FA" w:rsidP="008F67FA">
      <w:pPr>
        <w:pStyle w:val="HTMLPreformatted"/>
        <w:shd w:val="clear" w:color="auto" w:fill="FFFFFF"/>
        <w:rPr>
          <w:ins w:id="8469" w:author="Manuel Hergenröder" w:date="2020-07-16T16:23:00Z"/>
          <w:rFonts w:ascii="Consolas" w:hAnsi="Consolas"/>
          <w:color w:val="000000"/>
          <w:sz w:val="18"/>
          <w:szCs w:val="18"/>
          <w:lang w:val="en-US"/>
          <w:rPrChange w:id="8470" w:author="Manuel Hergenröder" w:date="2020-07-16T16:26:00Z">
            <w:rPr>
              <w:ins w:id="8471" w:author="Manuel Hergenröder" w:date="2020-07-16T16:23:00Z"/>
              <w:rFonts w:ascii="Consolas" w:hAnsi="Consolas"/>
              <w:color w:val="000000"/>
            </w:rPr>
          </w:rPrChange>
        </w:rPr>
      </w:pPr>
      <w:ins w:id="8472" w:author="Manuel Hergenröder" w:date="2020-07-16T16:23:00Z">
        <w:r w:rsidRPr="00625FEA">
          <w:rPr>
            <w:rFonts w:ascii="Consolas" w:hAnsi="Consolas"/>
            <w:color w:val="000000"/>
            <w:sz w:val="18"/>
            <w:szCs w:val="18"/>
            <w:lang w:val="en-US"/>
            <w:rPrChange w:id="8473" w:author="Manuel Hergenröder" w:date="2020-07-16T16:26:00Z">
              <w:rPr>
                <w:rFonts w:ascii="Consolas" w:hAnsi="Consolas"/>
                <w:color w:val="000000"/>
              </w:rPr>
            </w:rPrChange>
          </w:rPr>
          <w:t xml:space="preserve"> </w:t>
        </w:r>
      </w:ins>
    </w:p>
    <w:p w14:paraId="444984CF" w14:textId="77777777" w:rsidR="008F67FA" w:rsidRPr="00625FEA" w:rsidRDefault="008F67FA" w:rsidP="008F67FA">
      <w:pPr>
        <w:pStyle w:val="HTMLPreformatted"/>
        <w:shd w:val="clear" w:color="auto" w:fill="FFFFFF"/>
        <w:rPr>
          <w:ins w:id="8474" w:author="Manuel Hergenröder" w:date="2020-07-16T16:23:00Z"/>
          <w:rFonts w:ascii="Consolas" w:hAnsi="Consolas"/>
          <w:color w:val="000000"/>
          <w:sz w:val="18"/>
          <w:szCs w:val="18"/>
          <w:lang w:val="en-US"/>
          <w:rPrChange w:id="8475" w:author="Manuel Hergenröder" w:date="2020-07-16T16:26:00Z">
            <w:rPr>
              <w:ins w:id="8476" w:author="Manuel Hergenröder" w:date="2020-07-16T16:23:00Z"/>
              <w:rFonts w:ascii="Consolas" w:hAnsi="Consolas"/>
              <w:color w:val="000000"/>
            </w:rPr>
          </w:rPrChange>
        </w:rPr>
      </w:pPr>
      <w:ins w:id="8477" w:author="Manuel Hergenröder" w:date="2020-07-16T16:23:00Z">
        <w:r w:rsidRPr="00625FEA">
          <w:rPr>
            <w:rFonts w:ascii="Consolas" w:hAnsi="Consolas"/>
            <w:color w:val="000000"/>
            <w:sz w:val="18"/>
            <w:szCs w:val="18"/>
            <w:lang w:val="en-US"/>
            <w:rPrChange w:id="8478" w:author="Manuel Hergenröder" w:date="2020-07-16T16:26:00Z">
              <w:rPr>
                <w:rFonts w:ascii="Consolas" w:hAnsi="Consolas"/>
                <w:color w:val="000000"/>
              </w:rPr>
            </w:rPrChange>
          </w:rPr>
          <w:t>    </w:t>
        </w:r>
        <w:r w:rsidRPr="00625FEA">
          <w:rPr>
            <w:rFonts w:ascii="Consolas" w:hAnsi="Consolas"/>
            <w:color w:val="0000FF"/>
            <w:sz w:val="18"/>
            <w:szCs w:val="18"/>
            <w:lang w:val="en-US"/>
            <w:rPrChange w:id="8479"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480" w:author="Manuel Hergenröder" w:date="2020-07-16T16:26:00Z">
              <w:rPr>
                <w:rFonts w:ascii="Consolas" w:hAnsi="Consolas"/>
                <w:color w:val="000000"/>
              </w:rPr>
            </w:rPrChange>
          </w:rPr>
          <w:t> </w:t>
        </w:r>
        <w:r w:rsidRPr="00625FEA">
          <w:rPr>
            <w:rFonts w:ascii="Consolas" w:hAnsi="Consolas"/>
            <w:color w:val="0000FF"/>
            <w:sz w:val="18"/>
            <w:szCs w:val="18"/>
            <w:lang w:val="en-US"/>
            <w:rPrChange w:id="8481" w:author="Manuel Hergenröder" w:date="2020-07-16T16:26:00Z">
              <w:rPr>
                <w:rFonts w:ascii="Consolas" w:hAnsi="Consolas"/>
                <w:color w:val="0000FF"/>
              </w:rPr>
            </w:rPrChange>
          </w:rPr>
          <w:t>void</w:t>
        </w:r>
        <w:r w:rsidRPr="00625FEA">
          <w:rPr>
            <w:rFonts w:ascii="Consolas" w:hAnsi="Consolas"/>
            <w:color w:val="000000"/>
            <w:sz w:val="18"/>
            <w:szCs w:val="18"/>
            <w:lang w:val="en-US"/>
            <w:rPrChange w:id="8482" w:author="Manuel Hergenröder" w:date="2020-07-16T16:26:00Z">
              <w:rPr>
                <w:rFonts w:ascii="Consolas" w:hAnsi="Consolas"/>
                <w:color w:val="000000"/>
              </w:rPr>
            </w:rPrChange>
          </w:rPr>
          <w:t> </w:t>
        </w:r>
        <w:r w:rsidRPr="00625FEA">
          <w:rPr>
            <w:rFonts w:ascii="Consolas" w:hAnsi="Consolas"/>
            <w:color w:val="0000FF"/>
            <w:sz w:val="18"/>
            <w:szCs w:val="18"/>
            <w:lang w:val="en-US"/>
            <w:rPrChange w:id="8483" w:author="Manuel Hergenröder" w:date="2020-07-16T16:26:00Z">
              <w:rPr>
                <w:rFonts w:ascii="Consolas" w:hAnsi="Consolas"/>
                <w:color w:val="0000FF"/>
              </w:rPr>
            </w:rPrChange>
          </w:rPr>
          <w:t>Awake</w:t>
        </w:r>
        <w:r w:rsidRPr="00625FEA">
          <w:rPr>
            <w:rFonts w:ascii="Consolas" w:hAnsi="Consolas"/>
            <w:color w:val="000000"/>
            <w:sz w:val="18"/>
            <w:szCs w:val="18"/>
            <w:lang w:val="en-US"/>
            <w:rPrChange w:id="8484" w:author="Manuel Hergenröder" w:date="2020-07-16T16:26:00Z">
              <w:rPr>
                <w:rFonts w:ascii="Consolas" w:hAnsi="Consolas"/>
                <w:color w:val="000000"/>
              </w:rPr>
            </w:rPrChange>
          </w:rPr>
          <w:t>()</w:t>
        </w:r>
      </w:ins>
    </w:p>
    <w:p w14:paraId="5378C912" w14:textId="77777777" w:rsidR="008F67FA" w:rsidRPr="00625FEA" w:rsidRDefault="008F67FA" w:rsidP="008F67FA">
      <w:pPr>
        <w:pStyle w:val="HTMLPreformatted"/>
        <w:shd w:val="clear" w:color="auto" w:fill="FFFFFF"/>
        <w:rPr>
          <w:ins w:id="8485" w:author="Manuel Hergenröder" w:date="2020-07-16T16:23:00Z"/>
          <w:rFonts w:ascii="Consolas" w:hAnsi="Consolas"/>
          <w:color w:val="000000"/>
          <w:sz w:val="18"/>
          <w:szCs w:val="18"/>
          <w:lang w:val="en-US"/>
          <w:rPrChange w:id="8486" w:author="Manuel Hergenröder" w:date="2020-07-16T16:26:00Z">
            <w:rPr>
              <w:ins w:id="8487" w:author="Manuel Hergenröder" w:date="2020-07-16T16:23:00Z"/>
              <w:rFonts w:ascii="Consolas" w:hAnsi="Consolas"/>
              <w:color w:val="000000"/>
            </w:rPr>
          </w:rPrChange>
        </w:rPr>
      </w:pPr>
      <w:ins w:id="8488" w:author="Manuel Hergenröder" w:date="2020-07-16T16:23:00Z">
        <w:r w:rsidRPr="00625FEA">
          <w:rPr>
            <w:rFonts w:ascii="Consolas" w:hAnsi="Consolas"/>
            <w:color w:val="000000"/>
            <w:sz w:val="18"/>
            <w:szCs w:val="18"/>
            <w:lang w:val="en-US"/>
            <w:rPrChange w:id="8489" w:author="Manuel Hergenröder" w:date="2020-07-16T16:26:00Z">
              <w:rPr>
                <w:rFonts w:ascii="Consolas" w:hAnsi="Consolas"/>
                <w:color w:val="000000"/>
              </w:rPr>
            </w:rPrChange>
          </w:rPr>
          <w:t>    {</w:t>
        </w:r>
      </w:ins>
    </w:p>
    <w:p w14:paraId="5BC6A981" w14:textId="77777777" w:rsidR="008F67FA" w:rsidRPr="00625FEA" w:rsidRDefault="008F67FA" w:rsidP="008F67FA">
      <w:pPr>
        <w:pStyle w:val="HTMLPreformatted"/>
        <w:shd w:val="clear" w:color="auto" w:fill="FFFFFF"/>
        <w:rPr>
          <w:ins w:id="8490" w:author="Manuel Hergenröder" w:date="2020-07-16T16:23:00Z"/>
          <w:rFonts w:ascii="Consolas" w:hAnsi="Consolas"/>
          <w:color w:val="000000"/>
          <w:sz w:val="18"/>
          <w:szCs w:val="18"/>
          <w:lang w:val="en-US"/>
          <w:rPrChange w:id="8491" w:author="Manuel Hergenröder" w:date="2020-07-16T16:26:00Z">
            <w:rPr>
              <w:ins w:id="8492" w:author="Manuel Hergenröder" w:date="2020-07-16T16:23:00Z"/>
              <w:rFonts w:ascii="Consolas" w:hAnsi="Consolas"/>
              <w:color w:val="000000"/>
            </w:rPr>
          </w:rPrChange>
        </w:rPr>
      </w:pPr>
      <w:ins w:id="8493" w:author="Manuel Hergenröder" w:date="2020-07-16T16:23:00Z">
        <w:r w:rsidRPr="00625FEA">
          <w:rPr>
            <w:rFonts w:ascii="Consolas" w:hAnsi="Consolas"/>
            <w:color w:val="000000"/>
            <w:sz w:val="18"/>
            <w:szCs w:val="18"/>
            <w:lang w:val="en-US"/>
            <w:rPrChange w:id="8494" w:author="Manuel Hergenröder" w:date="2020-07-16T16:26:00Z">
              <w:rPr>
                <w:rFonts w:ascii="Consolas" w:hAnsi="Consolas"/>
                <w:color w:val="000000"/>
              </w:rPr>
            </w:rPrChange>
          </w:rPr>
          <w:t>        </w:t>
        </w:r>
        <w:r w:rsidRPr="00625FEA">
          <w:rPr>
            <w:rFonts w:ascii="Consolas" w:hAnsi="Consolas"/>
            <w:color w:val="0000FF"/>
            <w:sz w:val="18"/>
            <w:szCs w:val="18"/>
            <w:lang w:val="en-US"/>
            <w:rPrChange w:id="8495" w:author="Manuel Hergenröder" w:date="2020-07-16T16:26:00Z">
              <w:rPr>
                <w:rFonts w:ascii="Consolas" w:hAnsi="Consolas"/>
                <w:color w:val="0000FF"/>
              </w:rPr>
            </w:rPrChange>
          </w:rPr>
          <w:t>this</w:t>
        </w:r>
        <w:r w:rsidRPr="00625FEA">
          <w:rPr>
            <w:rFonts w:ascii="Consolas" w:hAnsi="Consolas"/>
            <w:color w:val="000000"/>
            <w:sz w:val="18"/>
            <w:szCs w:val="18"/>
            <w:lang w:val="en-US"/>
            <w:rPrChange w:id="8496" w:author="Manuel Hergenröder" w:date="2020-07-16T16:26:00Z">
              <w:rPr>
                <w:rFonts w:ascii="Consolas" w:hAnsi="Consolas"/>
                <w:color w:val="000000"/>
              </w:rPr>
            </w:rPrChange>
          </w:rPr>
          <w:t>.leftHand = </w:t>
        </w:r>
        <w:r w:rsidRPr="00625FEA">
          <w:rPr>
            <w:rFonts w:ascii="Consolas" w:hAnsi="Consolas"/>
            <w:color w:val="2B91AF"/>
            <w:sz w:val="18"/>
            <w:szCs w:val="18"/>
            <w:lang w:val="en-US"/>
            <w:rPrChange w:id="8497"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8498" w:author="Manuel Hergenröder" w:date="2020-07-16T16:26:00Z">
              <w:rPr>
                <w:rFonts w:ascii="Consolas" w:hAnsi="Consolas"/>
                <w:color w:val="000000"/>
              </w:rPr>
            </w:rPrChange>
          </w:rPr>
          <w:t>.</w:t>
        </w:r>
        <w:r w:rsidRPr="00625FEA">
          <w:rPr>
            <w:rFonts w:ascii="Consolas" w:hAnsi="Consolas"/>
            <w:color w:val="74531F"/>
            <w:sz w:val="18"/>
            <w:szCs w:val="18"/>
            <w:lang w:val="en-US"/>
            <w:rPrChange w:id="8499" w:author="Manuel Hergenröder" w:date="2020-07-16T16:26:00Z">
              <w:rPr>
                <w:rFonts w:ascii="Consolas" w:hAnsi="Consolas"/>
                <w:color w:val="74531F"/>
              </w:rPr>
            </w:rPrChange>
          </w:rPr>
          <w:t>Find</w:t>
        </w:r>
        <w:r w:rsidRPr="00625FEA">
          <w:rPr>
            <w:rFonts w:ascii="Consolas" w:hAnsi="Consolas"/>
            <w:color w:val="000000"/>
            <w:sz w:val="18"/>
            <w:szCs w:val="18"/>
            <w:lang w:val="en-US"/>
            <w:rPrChange w:id="8500" w:author="Manuel Hergenröder" w:date="2020-07-16T16:26:00Z">
              <w:rPr>
                <w:rFonts w:ascii="Consolas" w:hAnsi="Consolas"/>
                <w:color w:val="000000"/>
              </w:rPr>
            </w:rPrChange>
          </w:rPr>
          <w:t>(</w:t>
        </w:r>
        <w:r w:rsidRPr="00625FEA">
          <w:rPr>
            <w:rFonts w:ascii="Consolas" w:hAnsi="Consolas"/>
            <w:color w:val="A31515"/>
            <w:sz w:val="18"/>
            <w:szCs w:val="18"/>
            <w:lang w:val="en-US"/>
            <w:rPrChange w:id="8501" w:author="Manuel Hergenröder" w:date="2020-07-16T16:26:00Z">
              <w:rPr>
                <w:rFonts w:ascii="Consolas" w:hAnsi="Consolas"/>
                <w:color w:val="A31515"/>
              </w:rPr>
            </w:rPrChange>
          </w:rPr>
          <w:t>"LeftHand"</w:t>
        </w:r>
        <w:r w:rsidRPr="00625FEA">
          <w:rPr>
            <w:rFonts w:ascii="Consolas" w:hAnsi="Consolas"/>
            <w:color w:val="000000"/>
            <w:sz w:val="18"/>
            <w:szCs w:val="18"/>
            <w:lang w:val="en-US"/>
            <w:rPrChange w:id="8502" w:author="Manuel Hergenröder" w:date="2020-07-16T16:26:00Z">
              <w:rPr>
                <w:rFonts w:ascii="Consolas" w:hAnsi="Consolas"/>
                <w:color w:val="000000"/>
              </w:rPr>
            </w:rPrChange>
          </w:rPr>
          <w:t>);</w:t>
        </w:r>
      </w:ins>
    </w:p>
    <w:p w14:paraId="6F619E44" w14:textId="77777777" w:rsidR="008F67FA" w:rsidRPr="00625FEA" w:rsidRDefault="008F67FA" w:rsidP="008F67FA">
      <w:pPr>
        <w:pStyle w:val="HTMLPreformatted"/>
        <w:shd w:val="clear" w:color="auto" w:fill="FFFFFF"/>
        <w:rPr>
          <w:ins w:id="8503" w:author="Manuel Hergenröder" w:date="2020-07-16T16:23:00Z"/>
          <w:rFonts w:ascii="Consolas" w:hAnsi="Consolas"/>
          <w:color w:val="000000"/>
          <w:sz w:val="18"/>
          <w:szCs w:val="18"/>
          <w:lang w:val="en-US"/>
          <w:rPrChange w:id="8504" w:author="Manuel Hergenröder" w:date="2020-07-16T16:26:00Z">
            <w:rPr>
              <w:ins w:id="8505" w:author="Manuel Hergenröder" w:date="2020-07-16T16:23:00Z"/>
              <w:rFonts w:ascii="Consolas" w:hAnsi="Consolas"/>
              <w:color w:val="000000"/>
            </w:rPr>
          </w:rPrChange>
        </w:rPr>
      </w:pPr>
      <w:ins w:id="8506" w:author="Manuel Hergenröder" w:date="2020-07-16T16:23:00Z">
        <w:r w:rsidRPr="00625FEA">
          <w:rPr>
            <w:rFonts w:ascii="Consolas" w:hAnsi="Consolas"/>
            <w:color w:val="000000"/>
            <w:sz w:val="18"/>
            <w:szCs w:val="18"/>
            <w:lang w:val="en-US"/>
            <w:rPrChange w:id="8507" w:author="Manuel Hergenröder" w:date="2020-07-16T16:26:00Z">
              <w:rPr>
                <w:rFonts w:ascii="Consolas" w:hAnsi="Consolas"/>
                <w:color w:val="000000"/>
              </w:rPr>
            </w:rPrChange>
          </w:rPr>
          <w:t>    }</w:t>
        </w:r>
      </w:ins>
    </w:p>
    <w:p w14:paraId="0F017FD5" w14:textId="77777777" w:rsidR="008F67FA" w:rsidRPr="00625FEA" w:rsidRDefault="008F67FA" w:rsidP="008F67FA">
      <w:pPr>
        <w:pStyle w:val="HTMLPreformatted"/>
        <w:shd w:val="clear" w:color="auto" w:fill="FFFFFF"/>
        <w:rPr>
          <w:ins w:id="8508" w:author="Manuel Hergenröder" w:date="2020-07-16T16:23:00Z"/>
          <w:rFonts w:ascii="Consolas" w:hAnsi="Consolas"/>
          <w:color w:val="000000"/>
          <w:sz w:val="18"/>
          <w:szCs w:val="18"/>
          <w:lang w:val="en-US"/>
          <w:rPrChange w:id="8509" w:author="Manuel Hergenröder" w:date="2020-07-16T16:26:00Z">
            <w:rPr>
              <w:ins w:id="8510" w:author="Manuel Hergenröder" w:date="2020-07-16T16:23:00Z"/>
              <w:rFonts w:ascii="Consolas" w:hAnsi="Consolas"/>
              <w:color w:val="000000"/>
            </w:rPr>
          </w:rPrChange>
        </w:rPr>
      </w:pPr>
      <w:ins w:id="8511" w:author="Manuel Hergenröder" w:date="2020-07-16T16:23:00Z">
        <w:r w:rsidRPr="00625FEA">
          <w:rPr>
            <w:rFonts w:ascii="Consolas" w:hAnsi="Consolas"/>
            <w:color w:val="000000"/>
            <w:sz w:val="18"/>
            <w:szCs w:val="18"/>
            <w:lang w:val="en-US"/>
            <w:rPrChange w:id="8512" w:author="Manuel Hergenröder" w:date="2020-07-16T16:26:00Z">
              <w:rPr>
                <w:rFonts w:ascii="Consolas" w:hAnsi="Consolas"/>
                <w:color w:val="000000"/>
              </w:rPr>
            </w:rPrChange>
          </w:rPr>
          <w:t xml:space="preserve"> </w:t>
        </w:r>
      </w:ins>
    </w:p>
    <w:p w14:paraId="4791BBDC" w14:textId="77777777" w:rsidR="008F67FA" w:rsidRPr="00625FEA" w:rsidRDefault="008F67FA" w:rsidP="008F67FA">
      <w:pPr>
        <w:pStyle w:val="HTMLPreformatted"/>
        <w:shd w:val="clear" w:color="auto" w:fill="FFFFFF"/>
        <w:rPr>
          <w:ins w:id="8513" w:author="Manuel Hergenröder" w:date="2020-07-16T16:23:00Z"/>
          <w:rFonts w:ascii="Consolas" w:hAnsi="Consolas"/>
          <w:color w:val="000000"/>
          <w:sz w:val="18"/>
          <w:szCs w:val="18"/>
          <w:lang w:val="en-US"/>
          <w:rPrChange w:id="8514" w:author="Manuel Hergenröder" w:date="2020-07-16T16:26:00Z">
            <w:rPr>
              <w:ins w:id="8515" w:author="Manuel Hergenröder" w:date="2020-07-16T16:23:00Z"/>
              <w:rFonts w:ascii="Consolas" w:hAnsi="Consolas"/>
              <w:color w:val="000000"/>
            </w:rPr>
          </w:rPrChange>
        </w:rPr>
      </w:pPr>
      <w:ins w:id="8516" w:author="Manuel Hergenröder" w:date="2020-07-16T16:23:00Z">
        <w:r w:rsidRPr="00625FEA">
          <w:rPr>
            <w:rFonts w:ascii="Consolas" w:hAnsi="Consolas"/>
            <w:color w:val="000000"/>
            <w:sz w:val="18"/>
            <w:szCs w:val="18"/>
            <w:lang w:val="en-US"/>
            <w:rPrChange w:id="8517" w:author="Manuel Hergenröder" w:date="2020-07-16T16:26:00Z">
              <w:rPr>
                <w:rFonts w:ascii="Consolas" w:hAnsi="Consolas"/>
                <w:color w:val="000000"/>
              </w:rPr>
            </w:rPrChange>
          </w:rPr>
          <w:t>    </w:t>
        </w:r>
        <w:r w:rsidRPr="00625FEA">
          <w:rPr>
            <w:rFonts w:ascii="Consolas" w:hAnsi="Consolas"/>
            <w:color w:val="0000FF"/>
            <w:sz w:val="18"/>
            <w:szCs w:val="18"/>
            <w:lang w:val="en-US"/>
            <w:rPrChange w:id="8518" w:author="Manuel Hergenröder" w:date="2020-07-16T16:26:00Z">
              <w:rPr>
                <w:rFonts w:ascii="Consolas" w:hAnsi="Consolas"/>
                <w:color w:val="0000FF"/>
              </w:rPr>
            </w:rPrChange>
          </w:rPr>
          <w:t>void</w:t>
        </w:r>
        <w:r w:rsidRPr="00625FEA">
          <w:rPr>
            <w:rFonts w:ascii="Consolas" w:hAnsi="Consolas"/>
            <w:color w:val="000000"/>
            <w:sz w:val="18"/>
            <w:szCs w:val="18"/>
            <w:lang w:val="en-US"/>
            <w:rPrChange w:id="8519" w:author="Manuel Hergenröder" w:date="2020-07-16T16:26:00Z">
              <w:rPr>
                <w:rFonts w:ascii="Consolas" w:hAnsi="Consolas"/>
                <w:color w:val="000000"/>
              </w:rPr>
            </w:rPrChange>
          </w:rPr>
          <w:t> </w:t>
        </w:r>
        <w:r w:rsidRPr="00625FEA">
          <w:rPr>
            <w:rFonts w:ascii="Consolas" w:hAnsi="Consolas"/>
            <w:color w:val="0000FF"/>
            <w:sz w:val="18"/>
            <w:szCs w:val="18"/>
            <w:lang w:val="en-US"/>
            <w:rPrChange w:id="8520" w:author="Manuel Hergenröder" w:date="2020-07-16T16:26:00Z">
              <w:rPr>
                <w:rFonts w:ascii="Consolas" w:hAnsi="Consolas"/>
                <w:color w:val="0000FF"/>
              </w:rPr>
            </w:rPrChange>
          </w:rPr>
          <w:t>Start</w:t>
        </w:r>
        <w:r w:rsidRPr="00625FEA">
          <w:rPr>
            <w:rFonts w:ascii="Consolas" w:hAnsi="Consolas"/>
            <w:color w:val="000000"/>
            <w:sz w:val="18"/>
            <w:szCs w:val="18"/>
            <w:lang w:val="en-US"/>
            <w:rPrChange w:id="8521" w:author="Manuel Hergenröder" w:date="2020-07-16T16:26:00Z">
              <w:rPr>
                <w:rFonts w:ascii="Consolas" w:hAnsi="Consolas"/>
                <w:color w:val="000000"/>
              </w:rPr>
            </w:rPrChange>
          </w:rPr>
          <w:t>()</w:t>
        </w:r>
      </w:ins>
    </w:p>
    <w:p w14:paraId="3CE0CA94" w14:textId="77777777" w:rsidR="008F67FA" w:rsidRPr="00625FEA" w:rsidRDefault="008F67FA" w:rsidP="008F67FA">
      <w:pPr>
        <w:pStyle w:val="HTMLPreformatted"/>
        <w:shd w:val="clear" w:color="auto" w:fill="FFFFFF"/>
        <w:rPr>
          <w:ins w:id="8522" w:author="Manuel Hergenröder" w:date="2020-07-16T16:23:00Z"/>
          <w:rFonts w:ascii="Consolas" w:hAnsi="Consolas"/>
          <w:color w:val="000000"/>
          <w:sz w:val="18"/>
          <w:szCs w:val="18"/>
          <w:lang w:val="en-US"/>
          <w:rPrChange w:id="8523" w:author="Manuel Hergenröder" w:date="2020-07-16T16:26:00Z">
            <w:rPr>
              <w:ins w:id="8524" w:author="Manuel Hergenröder" w:date="2020-07-16T16:23:00Z"/>
              <w:rFonts w:ascii="Consolas" w:hAnsi="Consolas"/>
              <w:color w:val="000000"/>
            </w:rPr>
          </w:rPrChange>
        </w:rPr>
      </w:pPr>
      <w:ins w:id="8525" w:author="Manuel Hergenröder" w:date="2020-07-16T16:23:00Z">
        <w:r w:rsidRPr="00625FEA">
          <w:rPr>
            <w:rFonts w:ascii="Consolas" w:hAnsi="Consolas"/>
            <w:color w:val="000000"/>
            <w:sz w:val="18"/>
            <w:szCs w:val="18"/>
            <w:lang w:val="en-US"/>
            <w:rPrChange w:id="8526" w:author="Manuel Hergenröder" w:date="2020-07-16T16:26:00Z">
              <w:rPr>
                <w:rFonts w:ascii="Consolas" w:hAnsi="Consolas"/>
                <w:color w:val="000000"/>
              </w:rPr>
            </w:rPrChange>
          </w:rPr>
          <w:t>    {</w:t>
        </w:r>
      </w:ins>
    </w:p>
    <w:p w14:paraId="16C85993" w14:textId="77777777" w:rsidR="008F67FA" w:rsidRPr="00625FEA" w:rsidRDefault="008F67FA" w:rsidP="008F67FA">
      <w:pPr>
        <w:pStyle w:val="HTMLPreformatted"/>
        <w:shd w:val="clear" w:color="auto" w:fill="FFFFFF"/>
        <w:rPr>
          <w:ins w:id="8527" w:author="Manuel Hergenröder" w:date="2020-07-16T16:23:00Z"/>
          <w:rFonts w:ascii="Consolas" w:hAnsi="Consolas"/>
          <w:color w:val="000000"/>
          <w:sz w:val="18"/>
          <w:szCs w:val="18"/>
          <w:lang w:val="en-US"/>
          <w:rPrChange w:id="8528" w:author="Manuel Hergenröder" w:date="2020-07-16T16:26:00Z">
            <w:rPr>
              <w:ins w:id="8529" w:author="Manuel Hergenröder" w:date="2020-07-16T16:23:00Z"/>
              <w:rFonts w:ascii="Consolas" w:hAnsi="Consolas"/>
              <w:color w:val="000000"/>
            </w:rPr>
          </w:rPrChange>
        </w:rPr>
      </w:pPr>
      <w:ins w:id="8530" w:author="Manuel Hergenröder" w:date="2020-07-16T16:23:00Z">
        <w:r w:rsidRPr="00625FEA">
          <w:rPr>
            <w:rFonts w:ascii="Consolas" w:hAnsi="Consolas"/>
            <w:color w:val="000000"/>
            <w:sz w:val="18"/>
            <w:szCs w:val="18"/>
            <w:lang w:val="en-US"/>
            <w:rPrChange w:id="8531" w:author="Manuel Hergenröder" w:date="2020-07-16T16:26:00Z">
              <w:rPr>
                <w:rFonts w:ascii="Consolas" w:hAnsi="Consolas"/>
                <w:color w:val="000000"/>
              </w:rPr>
            </w:rPrChange>
          </w:rPr>
          <w:t>        </w:t>
        </w:r>
        <w:r w:rsidRPr="00625FEA">
          <w:rPr>
            <w:rFonts w:ascii="Consolas" w:hAnsi="Consolas"/>
            <w:color w:val="0000FF"/>
            <w:sz w:val="18"/>
            <w:szCs w:val="18"/>
            <w:lang w:val="en-US"/>
            <w:rPrChange w:id="8532" w:author="Manuel Hergenröder" w:date="2020-07-16T16:26:00Z">
              <w:rPr>
                <w:rFonts w:ascii="Consolas" w:hAnsi="Consolas"/>
                <w:color w:val="0000FF"/>
              </w:rPr>
            </w:rPrChange>
          </w:rPr>
          <w:t>this</w:t>
        </w:r>
        <w:r w:rsidRPr="00625FEA">
          <w:rPr>
            <w:rFonts w:ascii="Consolas" w:hAnsi="Consolas"/>
            <w:color w:val="000000"/>
            <w:sz w:val="18"/>
            <w:szCs w:val="18"/>
            <w:lang w:val="en-US"/>
            <w:rPrChange w:id="8533" w:author="Manuel Hergenröder" w:date="2020-07-16T16:26:00Z">
              <w:rPr>
                <w:rFonts w:ascii="Consolas" w:hAnsi="Consolas"/>
                <w:color w:val="000000"/>
              </w:rPr>
            </w:rPrChange>
          </w:rPr>
          <w:t>.audioEngine = </w:t>
        </w:r>
        <w:r w:rsidRPr="00625FEA">
          <w:rPr>
            <w:rFonts w:ascii="Consolas" w:hAnsi="Consolas"/>
            <w:color w:val="2B91AF"/>
            <w:sz w:val="18"/>
            <w:szCs w:val="18"/>
            <w:lang w:val="en-US"/>
            <w:rPrChange w:id="8534"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8535" w:author="Manuel Hergenröder" w:date="2020-07-16T16:26:00Z">
              <w:rPr>
                <w:rFonts w:ascii="Consolas" w:hAnsi="Consolas"/>
                <w:color w:val="000000"/>
              </w:rPr>
            </w:rPrChange>
          </w:rPr>
          <w:t>.</w:t>
        </w:r>
        <w:r w:rsidRPr="00625FEA">
          <w:rPr>
            <w:rFonts w:ascii="Consolas" w:hAnsi="Consolas"/>
            <w:color w:val="74531F"/>
            <w:sz w:val="18"/>
            <w:szCs w:val="18"/>
            <w:lang w:val="en-US"/>
            <w:rPrChange w:id="8536" w:author="Manuel Hergenröder" w:date="2020-07-16T16:26:00Z">
              <w:rPr>
                <w:rFonts w:ascii="Consolas" w:hAnsi="Consolas"/>
                <w:color w:val="74531F"/>
              </w:rPr>
            </w:rPrChange>
          </w:rPr>
          <w:t>Find</w:t>
        </w:r>
        <w:r w:rsidRPr="00625FEA">
          <w:rPr>
            <w:rFonts w:ascii="Consolas" w:hAnsi="Consolas"/>
            <w:color w:val="000000"/>
            <w:sz w:val="18"/>
            <w:szCs w:val="18"/>
            <w:lang w:val="en-US"/>
            <w:rPrChange w:id="8537" w:author="Manuel Hergenröder" w:date="2020-07-16T16:26:00Z">
              <w:rPr>
                <w:rFonts w:ascii="Consolas" w:hAnsi="Consolas"/>
                <w:color w:val="000000"/>
              </w:rPr>
            </w:rPrChange>
          </w:rPr>
          <w:t>(</w:t>
        </w:r>
        <w:r w:rsidRPr="00625FEA">
          <w:rPr>
            <w:rFonts w:ascii="Consolas" w:hAnsi="Consolas"/>
            <w:color w:val="A31515"/>
            <w:sz w:val="18"/>
            <w:szCs w:val="18"/>
            <w:lang w:val="en-US"/>
            <w:rPrChange w:id="8538" w:author="Manuel Hergenröder" w:date="2020-07-16T16:26:00Z">
              <w:rPr>
                <w:rFonts w:ascii="Consolas" w:hAnsi="Consolas"/>
                <w:color w:val="A31515"/>
              </w:rPr>
            </w:rPrChange>
          </w:rPr>
          <w:t>"Audio"</w:t>
        </w:r>
        <w:r w:rsidRPr="00625FEA">
          <w:rPr>
            <w:rFonts w:ascii="Consolas" w:hAnsi="Consolas"/>
            <w:color w:val="000000"/>
            <w:sz w:val="18"/>
            <w:szCs w:val="18"/>
            <w:lang w:val="en-US"/>
            <w:rPrChange w:id="8539" w:author="Manuel Hergenröder" w:date="2020-07-16T16:26:00Z">
              <w:rPr>
                <w:rFonts w:ascii="Consolas" w:hAnsi="Consolas"/>
                <w:color w:val="000000"/>
              </w:rPr>
            </w:rPrChange>
          </w:rPr>
          <w:t>).</w:t>
        </w:r>
        <w:r w:rsidRPr="00625FEA">
          <w:rPr>
            <w:rFonts w:ascii="Consolas" w:hAnsi="Consolas"/>
            <w:color w:val="74531F"/>
            <w:sz w:val="18"/>
            <w:szCs w:val="18"/>
            <w:lang w:val="en-US"/>
            <w:rPrChange w:id="8540"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8541" w:author="Manuel Hergenröder" w:date="2020-07-16T16:26:00Z">
              <w:rPr>
                <w:rFonts w:ascii="Consolas" w:hAnsi="Consolas"/>
                <w:color w:val="000000"/>
              </w:rPr>
            </w:rPrChange>
          </w:rPr>
          <w:t>&lt;</w:t>
        </w:r>
        <w:r w:rsidRPr="00625FEA">
          <w:rPr>
            <w:rFonts w:ascii="Consolas" w:hAnsi="Consolas"/>
            <w:color w:val="2B91AF"/>
            <w:sz w:val="18"/>
            <w:szCs w:val="18"/>
            <w:lang w:val="en-US"/>
            <w:rPrChange w:id="8542" w:author="Manuel Hergenröder" w:date="2020-07-16T16:26:00Z">
              <w:rPr>
                <w:rFonts w:ascii="Consolas" w:hAnsi="Consolas"/>
                <w:color w:val="2B91AF"/>
              </w:rPr>
            </w:rPrChange>
          </w:rPr>
          <w:t>AudioEngine</w:t>
        </w:r>
        <w:r w:rsidRPr="00625FEA">
          <w:rPr>
            <w:rFonts w:ascii="Consolas" w:hAnsi="Consolas"/>
            <w:color w:val="000000"/>
            <w:sz w:val="18"/>
            <w:szCs w:val="18"/>
            <w:lang w:val="en-US"/>
            <w:rPrChange w:id="8543" w:author="Manuel Hergenröder" w:date="2020-07-16T16:26:00Z">
              <w:rPr>
                <w:rFonts w:ascii="Consolas" w:hAnsi="Consolas"/>
                <w:color w:val="000000"/>
              </w:rPr>
            </w:rPrChange>
          </w:rPr>
          <w:t>&gt;();</w:t>
        </w:r>
      </w:ins>
    </w:p>
    <w:p w14:paraId="1F210CA9" w14:textId="77777777" w:rsidR="008F67FA" w:rsidRPr="00625FEA" w:rsidRDefault="008F67FA" w:rsidP="008F67FA">
      <w:pPr>
        <w:pStyle w:val="HTMLPreformatted"/>
        <w:shd w:val="clear" w:color="auto" w:fill="FFFFFF"/>
        <w:rPr>
          <w:ins w:id="8544" w:author="Manuel Hergenröder" w:date="2020-07-16T16:23:00Z"/>
          <w:rFonts w:ascii="Consolas" w:hAnsi="Consolas"/>
          <w:color w:val="000000"/>
          <w:sz w:val="18"/>
          <w:szCs w:val="18"/>
          <w:lang w:val="en-US"/>
          <w:rPrChange w:id="8545" w:author="Manuel Hergenröder" w:date="2020-07-16T16:26:00Z">
            <w:rPr>
              <w:ins w:id="8546" w:author="Manuel Hergenröder" w:date="2020-07-16T16:23:00Z"/>
              <w:rFonts w:ascii="Consolas" w:hAnsi="Consolas"/>
              <w:color w:val="000000"/>
            </w:rPr>
          </w:rPrChange>
        </w:rPr>
      </w:pPr>
      <w:ins w:id="8547" w:author="Manuel Hergenröder" w:date="2020-07-16T16:23:00Z">
        <w:r w:rsidRPr="00625FEA">
          <w:rPr>
            <w:rFonts w:ascii="Consolas" w:hAnsi="Consolas"/>
            <w:color w:val="000000"/>
            <w:sz w:val="18"/>
            <w:szCs w:val="18"/>
            <w:lang w:val="en-US"/>
            <w:rPrChange w:id="8548" w:author="Manuel Hergenröder" w:date="2020-07-16T16:26:00Z">
              <w:rPr>
                <w:rFonts w:ascii="Consolas" w:hAnsi="Consolas"/>
                <w:color w:val="000000"/>
              </w:rPr>
            </w:rPrChange>
          </w:rPr>
          <w:t>        </w:t>
        </w:r>
        <w:r w:rsidRPr="00625FEA">
          <w:rPr>
            <w:rFonts w:ascii="Consolas" w:hAnsi="Consolas"/>
            <w:color w:val="0000FF"/>
            <w:sz w:val="18"/>
            <w:szCs w:val="18"/>
            <w:lang w:val="en-US"/>
            <w:rPrChange w:id="8549" w:author="Manuel Hergenröder" w:date="2020-07-16T16:26:00Z">
              <w:rPr>
                <w:rFonts w:ascii="Consolas" w:hAnsi="Consolas"/>
                <w:color w:val="0000FF"/>
              </w:rPr>
            </w:rPrChange>
          </w:rPr>
          <w:t>this</w:t>
        </w:r>
        <w:r w:rsidRPr="00625FEA">
          <w:rPr>
            <w:rFonts w:ascii="Consolas" w:hAnsi="Consolas"/>
            <w:color w:val="000000"/>
            <w:sz w:val="18"/>
            <w:szCs w:val="18"/>
            <w:lang w:val="en-US"/>
            <w:rPrChange w:id="8550" w:author="Manuel Hergenröder" w:date="2020-07-16T16:26:00Z">
              <w:rPr>
                <w:rFonts w:ascii="Consolas" w:hAnsi="Consolas"/>
                <w:color w:val="000000"/>
              </w:rPr>
            </w:rPrChange>
          </w:rPr>
          <w:t>.spectrum = </w:t>
        </w:r>
        <w:r w:rsidRPr="00625FEA">
          <w:rPr>
            <w:rFonts w:ascii="Consolas" w:hAnsi="Consolas"/>
            <w:color w:val="2B91AF"/>
            <w:sz w:val="18"/>
            <w:szCs w:val="18"/>
            <w:lang w:val="en-US"/>
            <w:rPrChange w:id="8551"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8552" w:author="Manuel Hergenröder" w:date="2020-07-16T16:26:00Z">
              <w:rPr>
                <w:rFonts w:ascii="Consolas" w:hAnsi="Consolas"/>
                <w:color w:val="000000"/>
              </w:rPr>
            </w:rPrChange>
          </w:rPr>
          <w:t>.</w:t>
        </w:r>
        <w:r w:rsidRPr="00625FEA">
          <w:rPr>
            <w:rFonts w:ascii="Consolas" w:hAnsi="Consolas"/>
            <w:color w:val="74531F"/>
            <w:sz w:val="18"/>
            <w:szCs w:val="18"/>
            <w:lang w:val="en-US"/>
            <w:rPrChange w:id="8553" w:author="Manuel Hergenröder" w:date="2020-07-16T16:26:00Z">
              <w:rPr>
                <w:rFonts w:ascii="Consolas" w:hAnsi="Consolas"/>
                <w:color w:val="74531F"/>
              </w:rPr>
            </w:rPrChange>
          </w:rPr>
          <w:t>Find</w:t>
        </w:r>
        <w:r w:rsidRPr="00625FEA">
          <w:rPr>
            <w:rFonts w:ascii="Consolas" w:hAnsi="Consolas"/>
            <w:color w:val="000000"/>
            <w:sz w:val="18"/>
            <w:szCs w:val="18"/>
            <w:lang w:val="en-US"/>
            <w:rPrChange w:id="8554" w:author="Manuel Hergenröder" w:date="2020-07-16T16:26:00Z">
              <w:rPr>
                <w:rFonts w:ascii="Consolas" w:hAnsi="Consolas"/>
                <w:color w:val="000000"/>
              </w:rPr>
            </w:rPrChange>
          </w:rPr>
          <w:t>(</w:t>
        </w:r>
        <w:r w:rsidRPr="00625FEA">
          <w:rPr>
            <w:rFonts w:ascii="Consolas" w:hAnsi="Consolas"/>
            <w:color w:val="A31515"/>
            <w:sz w:val="18"/>
            <w:szCs w:val="18"/>
            <w:lang w:val="en-US"/>
            <w:rPrChange w:id="8555" w:author="Manuel Hergenröder" w:date="2020-07-16T16:26:00Z">
              <w:rPr>
                <w:rFonts w:ascii="Consolas" w:hAnsi="Consolas"/>
                <w:color w:val="A31515"/>
              </w:rPr>
            </w:rPrChange>
          </w:rPr>
          <w:t>"SpectrumMesh"</w:t>
        </w:r>
        <w:r w:rsidRPr="00625FEA">
          <w:rPr>
            <w:rFonts w:ascii="Consolas" w:hAnsi="Consolas"/>
            <w:color w:val="000000"/>
            <w:sz w:val="18"/>
            <w:szCs w:val="18"/>
            <w:lang w:val="en-US"/>
            <w:rPrChange w:id="8556" w:author="Manuel Hergenröder" w:date="2020-07-16T16:26:00Z">
              <w:rPr>
                <w:rFonts w:ascii="Consolas" w:hAnsi="Consolas"/>
                <w:color w:val="000000"/>
              </w:rPr>
            </w:rPrChange>
          </w:rPr>
          <w:t>).</w:t>
        </w:r>
        <w:r w:rsidRPr="00625FEA">
          <w:rPr>
            <w:rFonts w:ascii="Consolas" w:hAnsi="Consolas"/>
            <w:color w:val="74531F"/>
            <w:sz w:val="18"/>
            <w:szCs w:val="18"/>
            <w:lang w:val="en-US"/>
            <w:rPrChange w:id="8557"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8558" w:author="Manuel Hergenröder" w:date="2020-07-16T16:26:00Z">
              <w:rPr>
                <w:rFonts w:ascii="Consolas" w:hAnsi="Consolas"/>
                <w:color w:val="000000"/>
              </w:rPr>
            </w:rPrChange>
          </w:rPr>
          <w:t>&lt;</w:t>
        </w:r>
        <w:r w:rsidRPr="00625FEA">
          <w:rPr>
            <w:rFonts w:ascii="Consolas" w:hAnsi="Consolas"/>
            <w:color w:val="2B91AF"/>
            <w:sz w:val="18"/>
            <w:szCs w:val="18"/>
            <w:lang w:val="en-US"/>
            <w:rPrChange w:id="8559" w:author="Manuel Hergenröder" w:date="2020-07-16T16:26:00Z">
              <w:rPr>
                <w:rFonts w:ascii="Consolas" w:hAnsi="Consolas"/>
                <w:color w:val="2B91AF"/>
              </w:rPr>
            </w:rPrChange>
          </w:rPr>
          <w:t>SpectrumMeshGenerator</w:t>
        </w:r>
        <w:r w:rsidRPr="00625FEA">
          <w:rPr>
            <w:rFonts w:ascii="Consolas" w:hAnsi="Consolas"/>
            <w:color w:val="000000"/>
            <w:sz w:val="18"/>
            <w:szCs w:val="18"/>
            <w:lang w:val="en-US"/>
            <w:rPrChange w:id="8560" w:author="Manuel Hergenröder" w:date="2020-07-16T16:26:00Z">
              <w:rPr>
                <w:rFonts w:ascii="Consolas" w:hAnsi="Consolas"/>
                <w:color w:val="000000"/>
              </w:rPr>
            </w:rPrChange>
          </w:rPr>
          <w:t>&gt;();</w:t>
        </w:r>
      </w:ins>
    </w:p>
    <w:p w14:paraId="51EF61F8" w14:textId="77777777" w:rsidR="008F67FA" w:rsidRPr="00625FEA" w:rsidRDefault="008F67FA" w:rsidP="008F67FA">
      <w:pPr>
        <w:pStyle w:val="HTMLPreformatted"/>
        <w:shd w:val="clear" w:color="auto" w:fill="FFFFFF"/>
        <w:rPr>
          <w:ins w:id="8561" w:author="Manuel Hergenröder" w:date="2020-07-16T16:23:00Z"/>
          <w:rFonts w:ascii="Consolas" w:hAnsi="Consolas"/>
          <w:color w:val="000000"/>
          <w:sz w:val="18"/>
          <w:szCs w:val="18"/>
          <w:lang w:val="en-US"/>
          <w:rPrChange w:id="8562" w:author="Manuel Hergenröder" w:date="2020-07-16T16:26:00Z">
            <w:rPr>
              <w:ins w:id="8563" w:author="Manuel Hergenröder" w:date="2020-07-16T16:23:00Z"/>
              <w:rFonts w:ascii="Consolas" w:hAnsi="Consolas"/>
              <w:color w:val="000000"/>
            </w:rPr>
          </w:rPrChange>
        </w:rPr>
      </w:pPr>
      <w:ins w:id="8564" w:author="Manuel Hergenröder" w:date="2020-07-16T16:23:00Z">
        <w:r w:rsidRPr="00625FEA">
          <w:rPr>
            <w:rFonts w:ascii="Consolas" w:hAnsi="Consolas"/>
            <w:color w:val="000000"/>
            <w:sz w:val="18"/>
            <w:szCs w:val="18"/>
            <w:lang w:val="en-US"/>
            <w:rPrChange w:id="8565" w:author="Manuel Hergenröder" w:date="2020-07-16T16:26:00Z">
              <w:rPr>
                <w:rFonts w:ascii="Consolas" w:hAnsi="Consolas"/>
                <w:color w:val="000000"/>
              </w:rPr>
            </w:rPrChange>
          </w:rPr>
          <w:t>        </w:t>
        </w:r>
        <w:r w:rsidRPr="00625FEA">
          <w:rPr>
            <w:rFonts w:ascii="Consolas" w:hAnsi="Consolas"/>
            <w:color w:val="0000FF"/>
            <w:sz w:val="18"/>
            <w:szCs w:val="18"/>
            <w:lang w:val="en-US"/>
            <w:rPrChange w:id="8566" w:author="Manuel Hergenröder" w:date="2020-07-16T16:26:00Z">
              <w:rPr>
                <w:rFonts w:ascii="Consolas" w:hAnsi="Consolas"/>
                <w:color w:val="0000FF"/>
              </w:rPr>
            </w:rPrChange>
          </w:rPr>
          <w:t>this</w:t>
        </w:r>
        <w:r w:rsidRPr="00625FEA">
          <w:rPr>
            <w:rFonts w:ascii="Consolas" w:hAnsi="Consolas"/>
            <w:color w:val="000000"/>
            <w:sz w:val="18"/>
            <w:szCs w:val="18"/>
            <w:lang w:val="en-US"/>
            <w:rPrChange w:id="8567" w:author="Manuel Hergenröder" w:date="2020-07-16T16:26:00Z">
              <w:rPr>
                <w:rFonts w:ascii="Consolas" w:hAnsi="Consolas"/>
                <w:color w:val="000000"/>
              </w:rPr>
            </w:rPrChange>
          </w:rPr>
          <w:t>.tool = </w:t>
        </w:r>
        <w:r w:rsidRPr="00625FEA">
          <w:rPr>
            <w:rFonts w:ascii="Consolas" w:hAnsi="Consolas"/>
            <w:color w:val="0000FF"/>
            <w:sz w:val="18"/>
            <w:szCs w:val="18"/>
            <w:lang w:val="en-US"/>
            <w:rPrChange w:id="8568" w:author="Manuel Hergenröder" w:date="2020-07-16T16:26:00Z">
              <w:rPr>
                <w:rFonts w:ascii="Consolas" w:hAnsi="Consolas"/>
                <w:color w:val="0000FF"/>
              </w:rPr>
            </w:rPrChange>
          </w:rPr>
          <w:t>this</w:t>
        </w:r>
        <w:r w:rsidRPr="00625FEA">
          <w:rPr>
            <w:rFonts w:ascii="Consolas" w:hAnsi="Consolas"/>
            <w:color w:val="000000"/>
            <w:sz w:val="18"/>
            <w:szCs w:val="18"/>
            <w:lang w:val="en-US"/>
            <w:rPrChange w:id="8569" w:author="Manuel Hergenröder" w:date="2020-07-16T16:26:00Z">
              <w:rPr>
                <w:rFonts w:ascii="Consolas" w:hAnsi="Consolas"/>
                <w:color w:val="000000"/>
              </w:rPr>
            </w:rPrChange>
          </w:rPr>
          <w:t>.</w:t>
        </w:r>
        <w:r w:rsidRPr="00625FEA">
          <w:rPr>
            <w:rFonts w:ascii="Consolas" w:hAnsi="Consolas"/>
            <w:color w:val="74531F"/>
            <w:sz w:val="18"/>
            <w:szCs w:val="18"/>
            <w:lang w:val="en-US"/>
            <w:rPrChange w:id="8570"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8571" w:author="Manuel Hergenröder" w:date="2020-07-16T16:26:00Z">
              <w:rPr>
                <w:rFonts w:ascii="Consolas" w:hAnsi="Consolas"/>
                <w:color w:val="000000"/>
              </w:rPr>
            </w:rPrChange>
          </w:rPr>
          <w:t>&lt;</w:t>
        </w:r>
        <w:r w:rsidRPr="00625FEA">
          <w:rPr>
            <w:rFonts w:ascii="Consolas" w:hAnsi="Consolas"/>
            <w:color w:val="2B91AF"/>
            <w:sz w:val="18"/>
            <w:szCs w:val="18"/>
            <w:lang w:val="en-US"/>
            <w:rPrChange w:id="8572" w:author="Manuel Hergenröder" w:date="2020-07-16T16:26:00Z">
              <w:rPr>
                <w:rFonts w:ascii="Consolas" w:hAnsi="Consolas"/>
                <w:color w:val="2B91AF"/>
              </w:rPr>
            </w:rPrChange>
          </w:rPr>
          <w:t>ToolHandler</w:t>
        </w:r>
        <w:r w:rsidRPr="00625FEA">
          <w:rPr>
            <w:rFonts w:ascii="Consolas" w:hAnsi="Consolas"/>
            <w:color w:val="000000"/>
            <w:sz w:val="18"/>
            <w:szCs w:val="18"/>
            <w:lang w:val="en-US"/>
            <w:rPrChange w:id="8573" w:author="Manuel Hergenröder" w:date="2020-07-16T16:26:00Z">
              <w:rPr>
                <w:rFonts w:ascii="Consolas" w:hAnsi="Consolas"/>
                <w:color w:val="000000"/>
              </w:rPr>
            </w:rPrChange>
          </w:rPr>
          <w:t>&gt;();</w:t>
        </w:r>
      </w:ins>
    </w:p>
    <w:p w14:paraId="678E583C" w14:textId="77777777" w:rsidR="008F67FA" w:rsidRPr="00625FEA" w:rsidRDefault="008F67FA" w:rsidP="008F67FA">
      <w:pPr>
        <w:pStyle w:val="HTMLPreformatted"/>
        <w:shd w:val="clear" w:color="auto" w:fill="FFFFFF"/>
        <w:rPr>
          <w:ins w:id="8574" w:author="Manuel Hergenröder" w:date="2020-07-16T16:23:00Z"/>
          <w:rFonts w:ascii="Consolas" w:hAnsi="Consolas"/>
          <w:color w:val="000000"/>
          <w:sz w:val="18"/>
          <w:szCs w:val="18"/>
          <w:lang w:val="en-US"/>
          <w:rPrChange w:id="8575" w:author="Manuel Hergenröder" w:date="2020-07-16T16:26:00Z">
            <w:rPr>
              <w:ins w:id="8576" w:author="Manuel Hergenröder" w:date="2020-07-16T16:23:00Z"/>
              <w:rFonts w:ascii="Consolas" w:hAnsi="Consolas"/>
              <w:color w:val="000000"/>
            </w:rPr>
          </w:rPrChange>
        </w:rPr>
      </w:pPr>
      <w:ins w:id="8577" w:author="Manuel Hergenröder" w:date="2020-07-16T16:23:00Z">
        <w:r w:rsidRPr="00625FEA">
          <w:rPr>
            <w:rFonts w:ascii="Consolas" w:hAnsi="Consolas"/>
            <w:color w:val="000000"/>
            <w:sz w:val="18"/>
            <w:szCs w:val="18"/>
            <w:lang w:val="en-US"/>
            <w:rPrChange w:id="8578" w:author="Manuel Hergenröder" w:date="2020-07-16T16:26:00Z">
              <w:rPr>
                <w:rFonts w:ascii="Consolas" w:hAnsi="Consolas"/>
                <w:color w:val="000000"/>
              </w:rPr>
            </w:rPrChange>
          </w:rPr>
          <w:t xml:space="preserve"> </w:t>
        </w:r>
      </w:ins>
    </w:p>
    <w:p w14:paraId="5ADBDA46" w14:textId="77777777" w:rsidR="008F67FA" w:rsidRPr="00625FEA" w:rsidRDefault="008F67FA" w:rsidP="008F67FA">
      <w:pPr>
        <w:pStyle w:val="HTMLPreformatted"/>
        <w:shd w:val="clear" w:color="auto" w:fill="FFFFFF"/>
        <w:rPr>
          <w:ins w:id="8579" w:author="Manuel Hergenröder" w:date="2020-07-16T16:23:00Z"/>
          <w:rFonts w:ascii="Consolas" w:hAnsi="Consolas"/>
          <w:color w:val="000000"/>
          <w:sz w:val="18"/>
          <w:szCs w:val="18"/>
          <w:lang w:val="en-US"/>
          <w:rPrChange w:id="8580" w:author="Manuel Hergenröder" w:date="2020-07-16T16:26:00Z">
            <w:rPr>
              <w:ins w:id="8581" w:author="Manuel Hergenröder" w:date="2020-07-16T16:23:00Z"/>
              <w:rFonts w:ascii="Consolas" w:hAnsi="Consolas"/>
              <w:color w:val="000000"/>
            </w:rPr>
          </w:rPrChange>
        </w:rPr>
      </w:pPr>
      <w:ins w:id="8582" w:author="Manuel Hergenröder" w:date="2020-07-16T16:23:00Z">
        <w:r w:rsidRPr="00625FEA">
          <w:rPr>
            <w:rFonts w:ascii="Consolas" w:hAnsi="Consolas"/>
            <w:color w:val="000000"/>
            <w:sz w:val="18"/>
            <w:szCs w:val="18"/>
            <w:lang w:val="en-US"/>
            <w:rPrChange w:id="8583" w:author="Manuel Hergenröder" w:date="2020-07-16T16:26:00Z">
              <w:rPr>
                <w:rFonts w:ascii="Consolas" w:hAnsi="Consolas"/>
                <w:color w:val="000000"/>
              </w:rPr>
            </w:rPrChange>
          </w:rPr>
          <w:t>        </w:t>
        </w:r>
        <w:r w:rsidRPr="00625FEA">
          <w:rPr>
            <w:rFonts w:ascii="Consolas" w:hAnsi="Consolas"/>
            <w:color w:val="0000FF"/>
            <w:sz w:val="18"/>
            <w:szCs w:val="18"/>
            <w:lang w:val="en-US"/>
            <w:rPrChange w:id="8584" w:author="Manuel Hergenröder" w:date="2020-07-16T16:26:00Z">
              <w:rPr>
                <w:rFonts w:ascii="Consolas" w:hAnsi="Consolas"/>
                <w:color w:val="0000FF"/>
              </w:rPr>
            </w:rPrChange>
          </w:rPr>
          <w:t>this</w:t>
        </w:r>
        <w:r w:rsidRPr="00625FEA">
          <w:rPr>
            <w:rFonts w:ascii="Consolas" w:hAnsi="Consolas"/>
            <w:color w:val="000000"/>
            <w:sz w:val="18"/>
            <w:szCs w:val="18"/>
            <w:lang w:val="en-US"/>
            <w:rPrChange w:id="8585" w:author="Manuel Hergenröder" w:date="2020-07-16T16:26:00Z">
              <w:rPr>
                <w:rFonts w:ascii="Consolas" w:hAnsi="Consolas"/>
                <w:color w:val="000000"/>
              </w:rPr>
            </w:rPrChange>
          </w:rPr>
          <w:t>.uiTool = </w:t>
        </w:r>
        <w:r w:rsidRPr="00625FEA">
          <w:rPr>
            <w:rFonts w:ascii="Consolas" w:hAnsi="Consolas"/>
            <w:color w:val="2B91AF"/>
            <w:sz w:val="18"/>
            <w:szCs w:val="18"/>
            <w:lang w:val="en-US"/>
            <w:rPrChange w:id="8586"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8587" w:author="Manuel Hergenröder" w:date="2020-07-16T16:26:00Z">
              <w:rPr>
                <w:rFonts w:ascii="Consolas" w:hAnsi="Consolas"/>
                <w:color w:val="000000"/>
              </w:rPr>
            </w:rPrChange>
          </w:rPr>
          <w:t>.</w:t>
        </w:r>
        <w:r w:rsidRPr="00625FEA">
          <w:rPr>
            <w:rFonts w:ascii="Consolas" w:hAnsi="Consolas"/>
            <w:color w:val="74531F"/>
            <w:sz w:val="18"/>
            <w:szCs w:val="18"/>
            <w:lang w:val="en-US"/>
            <w:rPrChange w:id="8588" w:author="Manuel Hergenröder" w:date="2020-07-16T16:26:00Z">
              <w:rPr>
                <w:rFonts w:ascii="Consolas" w:hAnsi="Consolas"/>
                <w:color w:val="74531F"/>
              </w:rPr>
            </w:rPrChange>
          </w:rPr>
          <w:t>Find</w:t>
        </w:r>
        <w:r w:rsidRPr="00625FEA">
          <w:rPr>
            <w:rFonts w:ascii="Consolas" w:hAnsi="Consolas"/>
            <w:color w:val="000000"/>
            <w:sz w:val="18"/>
            <w:szCs w:val="18"/>
            <w:lang w:val="en-US"/>
            <w:rPrChange w:id="8589" w:author="Manuel Hergenröder" w:date="2020-07-16T16:26:00Z">
              <w:rPr>
                <w:rFonts w:ascii="Consolas" w:hAnsi="Consolas"/>
                <w:color w:val="000000"/>
              </w:rPr>
            </w:rPrChange>
          </w:rPr>
          <w:t>(</w:t>
        </w:r>
        <w:r w:rsidRPr="00625FEA">
          <w:rPr>
            <w:rFonts w:ascii="Consolas" w:hAnsi="Consolas"/>
            <w:color w:val="A31515"/>
            <w:sz w:val="18"/>
            <w:szCs w:val="18"/>
            <w:lang w:val="en-US"/>
            <w:rPrChange w:id="8590" w:author="Manuel Hergenröder" w:date="2020-07-16T16:26:00Z">
              <w:rPr>
                <w:rFonts w:ascii="Consolas" w:hAnsi="Consolas"/>
                <w:color w:val="A31515"/>
              </w:rPr>
            </w:rPrChange>
          </w:rPr>
          <w:t>"UITool"</w:t>
        </w:r>
        <w:r w:rsidRPr="00625FEA">
          <w:rPr>
            <w:rFonts w:ascii="Consolas" w:hAnsi="Consolas"/>
            <w:color w:val="000000"/>
            <w:sz w:val="18"/>
            <w:szCs w:val="18"/>
            <w:lang w:val="en-US"/>
            <w:rPrChange w:id="8591" w:author="Manuel Hergenröder" w:date="2020-07-16T16:26:00Z">
              <w:rPr>
                <w:rFonts w:ascii="Consolas" w:hAnsi="Consolas"/>
                <w:color w:val="000000"/>
              </w:rPr>
            </w:rPrChange>
          </w:rPr>
          <w:t>);</w:t>
        </w:r>
      </w:ins>
    </w:p>
    <w:p w14:paraId="3F519F86" w14:textId="77777777" w:rsidR="008F67FA" w:rsidRPr="00625FEA" w:rsidRDefault="008F67FA" w:rsidP="008F67FA">
      <w:pPr>
        <w:pStyle w:val="HTMLPreformatted"/>
        <w:shd w:val="clear" w:color="auto" w:fill="FFFFFF"/>
        <w:rPr>
          <w:ins w:id="8592" w:author="Manuel Hergenröder" w:date="2020-07-16T16:23:00Z"/>
          <w:rFonts w:ascii="Consolas" w:hAnsi="Consolas"/>
          <w:color w:val="000000"/>
          <w:sz w:val="18"/>
          <w:szCs w:val="18"/>
          <w:lang w:val="en-US"/>
          <w:rPrChange w:id="8593" w:author="Manuel Hergenröder" w:date="2020-07-16T16:26:00Z">
            <w:rPr>
              <w:ins w:id="8594" w:author="Manuel Hergenröder" w:date="2020-07-16T16:23:00Z"/>
              <w:rFonts w:ascii="Consolas" w:hAnsi="Consolas"/>
              <w:color w:val="000000"/>
            </w:rPr>
          </w:rPrChange>
        </w:rPr>
      </w:pPr>
      <w:ins w:id="8595" w:author="Manuel Hergenröder" w:date="2020-07-16T16:23:00Z">
        <w:r w:rsidRPr="00625FEA">
          <w:rPr>
            <w:rFonts w:ascii="Consolas" w:hAnsi="Consolas"/>
            <w:color w:val="000000"/>
            <w:sz w:val="18"/>
            <w:szCs w:val="18"/>
            <w:lang w:val="en-US"/>
            <w:rPrChange w:id="8596" w:author="Manuel Hergenröder" w:date="2020-07-16T16:26:00Z">
              <w:rPr>
                <w:rFonts w:ascii="Consolas" w:hAnsi="Consolas"/>
                <w:color w:val="000000"/>
              </w:rPr>
            </w:rPrChange>
          </w:rPr>
          <w:t>        </w:t>
        </w:r>
        <w:r w:rsidRPr="00625FEA">
          <w:rPr>
            <w:rFonts w:ascii="Consolas" w:hAnsi="Consolas"/>
            <w:color w:val="0000FF"/>
            <w:sz w:val="18"/>
            <w:szCs w:val="18"/>
            <w:lang w:val="en-US"/>
            <w:rPrChange w:id="8597" w:author="Manuel Hergenröder" w:date="2020-07-16T16:26:00Z">
              <w:rPr>
                <w:rFonts w:ascii="Consolas" w:hAnsi="Consolas"/>
                <w:color w:val="0000FF"/>
              </w:rPr>
            </w:rPrChange>
          </w:rPr>
          <w:t>this</w:t>
        </w:r>
        <w:r w:rsidRPr="00625FEA">
          <w:rPr>
            <w:rFonts w:ascii="Consolas" w:hAnsi="Consolas"/>
            <w:color w:val="000000"/>
            <w:sz w:val="18"/>
            <w:szCs w:val="18"/>
            <w:lang w:val="en-US"/>
            <w:rPrChange w:id="8598" w:author="Manuel Hergenröder" w:date="2020-07-16T16:26:00Z">
              <w:rPr>
                <w:rFonts w:ascii="Consolas" w:hAnsi="Consolas"/>
                <w:color w:val="000000"/>
              </w:rPr>
            </w:rPrChange>
          </w:rPr>
          <w:t>.uiTool.</w:t>
        </w:r>
        <w:r w:rsidRPr="00625FEA">
          <w:rPr>
            <w:rFonts w:ascii="Consolas" w:hAnsi="Consolas"/>
            <w:color w:val="74531F"/>
            <w:sz w:val="18"/>
            <w:szCs w:val="18"/>
            <w:lang w:val="en-US"/>
            <w:rPrChange w:id="8599" w:author="Manuel Hergenröder" w:date="2020-07-16T16:26:00Z">
              <w:rPr>
                <w:rFonts w:ascii="Consolas" w:hAnsi="Consolas"/>
                <w:color w:val="74531F"/>
              </w:rPr>
            </w:rPrChange>
          </w:rPr>
          <w:t>SetActive</w:t>
        </w:r>
        <w:r w:rsidRPr="00625FEA">
          <w:rPr>
            <w:rFonts w:ascii="Consolas" w:hAnsi="Consolas"/>
            <w:color w:val="000000"/>
            <w:sz w:val="18"/>
            <w:szCs w:val="18"/>
            <w:lang w:val="en-US"/>
            <w:rPrChange w:id="8600" w:author="Manuel Hergenröder" w:date="2020-07-16T16:26:00Z">
              <w:rPr>
                <w:rFonts w:ascii="Consolas" w:hAnsi="Consolas"/>
                <w:color w:val="000000"/>
              </w:rPr>
            </w:rPrChange>
          </w:rPr>
          <w:t>(</w:t>
        </w:r>
        <w:r w:rsidRPr="00625FEA">
          <w:rPr>
            <w:rFonts w:ascii="Consolas" w:hAnsi="Consolas"/>
            <w:color w:val="0000FF"/>
            <w:sz w:val="18"/>
            <w:szCs w:val="18"/>
            <w:lang w:val="en-US"/>
            <w:rPrChange w:id="8601" w:author="Manuel Hergenröder" w:date="2020-07-16T16:26:00Z">
              <w:rPr>
                <w:rFonts w:ascii="Consolas" w:hAnsi="Consolas"/>
                <w:color w:val="0000FF"/>
              </w:rPr>
            </w:rPrChange>
          </w:rPr>
          <w:t>false</w:t>
        </w:r>
        <w:r w:rsidRPr="00625FEA">
          <w:rPr>
            <w:rFonts w:ascii="Consolas" w:hAnsi="Consolas"/>
            <w:color w:val="000000"/>
            <w:sz w:val="18"/>
            <w:szCs w:val="18"/>
            <w:lang w:val="en-US"/>
            <w:rPrChange w:id="8602" w:author="Manuel Hergenröder" w:date="2020-07-16T16:26:00Z">
              <w:rPr>
                <w:rFonts w:ascii="Consolas" w:hAnsi="Consolas"/>
                <w:color w:val="000000"/>
              </w:rPr>
            </w:rPrChange>
          </w:rPr>
          <w:t>);</w:t>
        </w:r>
      </w:ins>
    </w:p>
    <w:p w14:paraId="3961A754" w14:textId="77777777" w:rsidR="008F67FA" w:rsidRPr="00625FEA" w:rsidRDefault="008F67FA" w:rsidP="008F67FA">
      <w:pPr>
        <w:pStyle w:val="HTMLPreformatted"/>
        <w:shd w:val="clear" w:color="auto" w:fill="FFFFFF"/>
        <w:rPr>
          <w:ins w:id="8603" w:author="Manuel Hergenröder" w:date="2020-07-16T16:23:00Z"/>
          <w:rFonts w:ascii="Consolas" w:hAnsi="Consolas"/>
          <w:color w:val="000000"/>
          <w:sz w:val="18"/>
          <w:szCs w:val="18"/>
          <w:lang w:val="en-US"/>
          <w:rPrChange w:id="8604" w:author="Manuel Hergenröder" w:date="2020-07-16T16:26:00Z">
            <w:rPr>
              <w:ins w:id="8605" w:author="Manuel Hergenröder" w:date="2020-07-16T16:23:00Z"/>
              <w:rFonts w:ascii="Consolas" w:hAnsi="Consolas"/>
              <w:color w:val="000000"/>
            </w:rPr>
          </w:rPrChange>
        </w:rPr>
      </w:pPr>
      <w:ins w:id="8606" w:author="Manuel Hergenröder" w:date="2020-07-16T16:23:00Z">
        <w:r w:rsidRPr="00625FEA">
          <w:rPr>
            <w:rFonts w:ascii="Consolas" w:hAnsi="Consolas"/>
            <w:color w:val="000000"/>
            <w:sz w:val="18"/>
            <w:szCs w:val="18"/>
            <w:lang w:val="en-US"/>
            <w:rPrChange w:id="8607" w:author="Manuel Hergenröder" w:date="2020-07-16T16:26:00Z">
              <w:rPr>
                <w:rFonts w:ascii="Consolas" w:hAnsi="Consolas"/>
                <w:color w:val="000000"/>
              </w:rPr>
            </w:rPrChange>
          </w:rPr>
          <w:t>        </w:t>
        </w:r>
      </w:ins>
    </w:p>
    <w:p w14:paraId="725D1E93" w14:textId="77777777" w:rsidR="008F67FA" w:rsidRPr="00625FEA" w:rsidRDefault="008F67FA" w:rsidP="008F67FA">
      <w:pPr>
        <w:pStyle w:val="HTMLPreformatted"/>
        <w:shd w:val="clear" w:color="auto" w:fill="FFFFFF"/>
        <w:rPr>
          <w:ins w:id="8608" w:author="Manuel Hergenröder" w:date="2020-07-16T16:23:00Z"/>
          <w:rFonts w:ascii="Consolas" w:hAnsi="Consolas"/>
          <w:color w:val="000000"/>
          <w:sz w:val="18"/>
          <w:szCs w:val="18"/>
          <w:lang w:val="en-US"/>
          <w:rPrChange w:id="8609" w:author="Manuel Hergenröder" w:date="2020-07-16T16:26:00Z">
            <w:rPr>
              <w:ins w:id="8610" w:author="Manuel Hergenröder" w:date="2020-07-16T16:23:00Z"/>
              <w:rFonts w:ascii="Consolas" w:hAnsi="Consolas"/>
              <w:color w:val="000000"/>
            </w:rPr>
          </w:rPrChange>
        </w:rPr>
      </w:pPr>
      <w:ins w:id="8611" w:author="Manuel Hergenröder" w:date="2020-07-16T16:23:00Z">
        <w:r w:rsidRPr="00625FEA">
          <w:rPr>
            <w:rFonts w:ascii="Consolas" w:hAnsi="Consolas"/>
            <w:color w:val="000000"/>
            <w:sz w:val="18"/>
            <w:szCs w:val="18"/>
            <w:lang w:val="en-US"/>
            <w:rPrChange w:id="8612" w:author="Manuel Hergenröder" w:date="2020-07-16T16:26:00Z">
              <w:rPr>
                <w:rFonts w:ascii="Consolas" w:hAnsi="Consolas"/>
                <w:color w:val="000000"/>
              </w:rPr>
            </w:rPrChange>
          </w:rPr>
          <w:t>        </w:t>
        </w:r>
        <w:r w:rsidRPr="00625FEA">
          <w:rPr>
            <w:rFonts w:ascii="Consolas" w:hAnsi="Consolas"/>
            <w:color w:val="0000FF"/>
            <w:sz w:val="18"/>
            <w:szCs w:val="18"/>
            <w:lang w:val="en-US"/>
            <w:rPrChange w:id="8613" w:author="Manuel Hergenröder" w:date="2020-07-16T16:26:00Z">
              <w:rPr>
                <w:rFonts w:ascii="Consolas" w:hAnsi="Consolas"/>
                <w:color w:val="0000FF"/>
              </w:rPr>
            </w:rPrChange>
          </w:rPr>
          <w:t>this</w:t>
        </w:r>
        <w:r w:rsidRPr="00625FEA">
          <w:rPr>
            <w:rFonts w:ascii="Consolas" w:hAnsi="Consolas"/>
            <w:color w:val="000000"/>
            <w:sz w:val="18"/>
            <w:szCs w:val="18"/>
            <w:lang w:val="en-US"/>
            <w:rPrChange w:id="8614" w:author="Manuel Hergenröder" w:date="2020-07-16T16:26:00Z">
              <w:rPr>
                <w:rFonts w:ascii="Consolas" w:hAnsi="Consolas"/>
                <w:color w:val="000000"/>
              </w:rPr>
            </w:rPrChange>
          </w:rPr>
          <w:t>.uiMain = </w:t>
        </w:r>
        <w:r w:rsidRPr="00625FEA">
          <w:rPr>
            <w:rFonts w:ascii="Consolas" w:hAnsi="Consolas"/>
            <w:color w:val="2B91AF"/>
            <w:sz w:val="18"/>
            <w:szCs w:val="18"/>
            <w:lang w:val="en-US"/>
            <w:rPrChange w:id="8615"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8616" w:author="Manuel Hergenröder" w:date="2020-07-16T16:26:00Z">
              <w:rPr>
                <w:rFonts w:ascii="Consolas" w:hAnsi="Consolas"/>
                <w:color w:val="000000"/>
              </w:rPr>
            </w:rPrChange>
          </w:rPr>
          <w:t>.</w:t>
        </w:r>
        <w:r w:rsidRPr="00625FEA">
          <w:rPr>
            <w:rFonts w:ascii="Consolas" w:hAnsi="Consolas"/>
            <w:color w:val="74531F"/>
            <w:sz w:val="18"/>
            <w:szCs w:val="18"/>
            <w:lang w:val="en-US"/>
            <w:rPrChange w:id="8617" w:author="Manuel Hergenröder" w:date="2020-07-16T16:26:00Z">
              <w:rPr>
                <w:rFonts w:ascii="Consolas" w:hAnsi="Consolas"/>
                <w:color w:val="74531F"/>
              </w:rPr>
            </w:rPrChange>
          </w:rPr>
          <w:t>Find</w:t>
        </w:r>
        <w:r w:rsidRPr="00625FEA">
          <w:rPr>
            <w:rFonts w:ascii="Consolas" w:hAnsi="Consolas"/>
            <w:color w:val="000000"/>
            <w:sz w:val="18"/>
            <w:szCs w:val="18"/>
            <w:lang w:val="en-US"/>
            <w:rPrChange w:id="8618" w:author="Manuel Hergenröder" w:date="2020-07-16T16:26:00Z">
              <w:rPr>
                <w:rFonts w:ascii="Consolas" w:hAnsi="Consolas"/>
                <w:color w:val="000000"/>
              </w:rPr>
            </w:rPrChange>
          </w:rPr>
          <w:t>(</w:t>
        </w:r>
        <w:r w:rsidRPr="00625FEA">
          <w:rPr>
            <w:rFonts w:ascii="Consolas" w:hAnsi="Consolas"/>
            <w:color w:val="A31515"/>
            <w:sz w:val="18"/>
            <w:szCs w:val="18"/>
            <w:lang w:val="en-US"/>
            <w:rPrChange w:id="8619" w:author="Manuel Hergenröder" w:date="2020-07-16T16:26:00Z">
              <w:rPr>
                <w:rFonts w:ascii="Consolas" w:hAnsi="Consolas"/>
                <w:color w:val="A31515"/>
              </w:rPr>
            </w:rPrChange>
          </w:rPr>
          <w:t>"UIMainMenu"</w:t>
        </w:r>
        <w:r w:rsidRPr="00625FEA">
          <w:rPr>
            <w:rFonts w:ascii="Consolas" w:hAnsi="Consolas"/>
            <w:color w:val="000000"/>
            <w:sz w:val="18"/>
            <w:szCs w:val="18"/>
            <w:lang w:val="en-US"/>
            <w:rPrChange w:id="8620" w:author="Manuel Hergenröder" w:date="2020-07-16T16:26:00Z">
              <w:rPr>
                <w:rFonts w:ascii="Consolas" w:hAnsi="Consolas"/>
                <w:color w:val="000000"/>
              </w:rPr>
            </w:rPrChange>
          </w:rPr>
          <w:t>);</w:t>
        </w:r>
      </w:ins>
    </w:p>
    <w:p w14:paraId="796ADE2B" w14:textId="77777777" w:rsidR="008F67FA" w:rsidRPr="00625FEA" w:rsidRDefault="008F67FA" w:rsidP="008F67FA">
      <w:pPr>
        <w:pStyle w:val="HTMLPreformatted"/>
        <w:shd w:val="clear" w:color="auto" w:fill="FFFFFF"/>
        <w:rPr>
          <w:ins w:id="8621" w:author="Manuel Hergenröder" w:date="2020-07-16T16:23:00Z"/>
          <w:rFonts w:ascii="Consolas" w:hAnsi="Consolas"/>
          <w:color w:val="000000"/>
          <w:sz w:val="18"/>
          <w:szCs w:val="18"/>
          <w:lang w:val="en-US"/>
          <w:rPrChange w:id="8622" w:author="Manuel Hergenröder" w:date="2020-07-16T16:26:00Z">
            <w:rPr>
              <w:ins w:id="8623" w:author="Manuel Hergenröder" w:date="2020-07-16T16:23:00Z"/>
              <w:rFonts w:ascii="Consolas" w:hAnsi="Consolas"/>
              <w:color w:val="000000"/>
            </w:rPr>
          </w:rPrChange>
        </w:rPr>
      </w:pPr>
      <w:ins w:id="8624" w:author="Manuel Hergenröder" w:date="2020-07-16T16:23:00Z">
        <w:r w:rsidRPr="00625FEA">
          <w:rPr>
            <w:rFonts w:ascii="Consolas" w:hAnsi="Consolas"/>
            <w:color w:val="000000"/>
            <w:sz w:val="18"/>
            <w:szCs w:val="18"/>
            <w:lang w:val="en-US"/>
            <w:rPrChange w:id="8625" w:author="Manuel Hergenröder" w:date="2020-07-16T16:26:00Z">
              <w:rPr>
                <w:rFonts w:ascii="Consolas" w:hAnsi="Consolas"/>
                <w:color w:val="000000"/>
              </w:rPr>
            </w:rPrChange>
          </w:rPr>
          <w:t>        </w:t>
        </w:r>
        <w:r w:rsidRPr="00625FEA">
          <w:rPr>
            <w:rFonts w:ascii="Consolas" w:hAnsi="Consolas"/>
            <w:color w:val="0000FF"/>
            <w:sz w:val="18"/>
            <w:szCs w:val="18"/>
            <w:lang w:val="en-US"/>
            <w:rPrChange w:id="8626" w:author="Manuel Hergenröder" w:date="2020-07-16T16:26:00Z">
              <w:rPr>
                <w:rFonts w:ascii="Consolas" w:hAnsi="Consolas"/>
                <w:color w:val="0000FF"/>
              </w:rPr>
            </w:rPrChange>
          </w:rPr>
          <w:t>this</w:t>
        </w:r>
        <w:r w:rsidRPr="00625FEA">
          <w:rPr>
            <w:rFonts w:ascii="Consolas" w:hAnsi="Consolas"/>
            <w:color w:val="000000"/>
            <w:sz w:val="18"/>
            <w:szCs w:val="18"/>
            <w:lang w:val="en-US"/>
            <w:rPrChange w:id="8627" w:author="Manuel Hergenröder" w:date="2020-07-16T16:26:00Z">
              <w:rPr>
                <w:rFonts w:ascii="Consolas" w:hAnsi="Consolas"/>
                <w:color w:val="000000"/>
              </w:rPr>
            </w:rPrChange>
          </w:rPr>
          <w:t>.uiMain.</w:t>
        </w:r>
        <w:r w:rsidRPr="00625FEA">
          <w:rPr>
            <w:rFonts w:ascii="Consolas" w:hAnsi="Consolas"/>
            <w:color w:val="74531F"/>
            <w:sz w:val="18"/>
            <w:szCs w:val="18"/>
            <w:lang w:val="en-US"/>
            <w:rPrChange w:id="8628" w:author="Manuel Hergenröder" w:date="2020-07-16T16:26:00Z">
              <w:rPr>
                <w:rFonts w:ascii="Consolas" w:hAnsi="Consolas"/>
                <w:color w:val="74531F"/>
              </w:rPr>
            </w:rPrChange>
          </w:rPr>
          <w:t>SetActive</w:t>
        </w:r>
        <w:r w:rsidRPr="00625FEA">
          <w:rPr>
            <w:rFonts w:ascii="Consolas" w:hAnsi="Consolas"/>
            <w:color w:val="000000"/>
            <w:sz w:val="18"/>
            <w:szCs w:val="18"/>
            <w:lang w:val="en-US"/>
            <w:rPrChange w:id="8629" w:author="Manuel Hergenröder" w:date="2020-07-16T16:26:00Z">
              <w:rPr>
                <w:rFonts w:ascii="Consolas" w:hAnsi="Consolas"/>
                <w:color w:val="000000"/>
              </w:rPr>
            </w:rPrChange>
          </w:rPr>
          <w:t>(</w:t>
        </w:r>
        <w:r w:rsidRPr="00625FEA">
          <w:rPr>
            <w:rFonts w:ascii="Consolas" w:hAnsi="Consolas"/>
            <w:color w:val="0000FF"/>
            <w:sz w:val="18"/>
            <w:szCs w:val="18"/>
            <w:lang w:val="en-US"/>
            <w:rPrChange w:id="8630" w:author="Manuel Hergenröder" w:date="2020-07-16T16:26:00Z">
              <w:rPr>
                <w:rFonts w:ascii="Consolas" w:hAnsi="Consolas"/>
                <w:color w:val="0000FF"/>
              </w:rPr>
            </w:rPrChange>
          </w:rPr>
          <w:t>false</w:t>
        </w:r>
        <w:r w:rsidRPr="00625FEA">
          <w:rPr>
            <w:rFonts w:ascii="Consolas" w:hAnsi="Consolas"/>
            <w:color w:val="000000"/>
            <w:sz w:val="18"/>
            <w:szCs w:val="18"/>
            <w:lang w:val="en-US"/>
            <w:rPrChange w:id="8631" w:author="Manuel Hergenröder" w:date="2020-07-16T16:26:00Z">
              <w:rPr>
                <w:rFonts w:ascii="Consolas" w:hAnsi="Consolas"/>
                <w:color w:val="000000"/>
              </w:rPr>
            </w:rPrChange>
          </w:rPr>
          <w:t>);</w:t>
        </w:r>
      </w:ins>
    </w:p>
    <w:p w14:paraId="13D9FFB3" w14:textId="77777777" w:rsidR="008F67FA" w:rsidRPr="00625FEA" w:rsidRDefault="008F67FA" w:rsidP="008F67FA">
      <w:pPr>
        <w:pStyle w:val="HTMLPreformatted"/>
        <w:shd w:val="clear" w:color="auto" w:fill="FFFFFF"/>
        <w:rPr>
          <w:ins w:id="8632" w:author="Manuel Hergenröder" w:date="2020-07-16T16:23:00Z"/>
          <w:rFonts w:ascii="Consolas" w:hAnsi="Consolas"/>
          <w:color w:val="000000"/>
          <w:sz w:val="18"/>
          <w:szCs w:val="18"/>
          <w:lang w:val="en-US"/>
          <w:rPrChange w:id="8633" w:author="Manuel Hergenröder" w:date="2020-07-16T16:26:00Z">
            <w:rPr>
              <w:ins w:id="8634" w:author="Manuel Hergenröder" w:date="2020-07-16T16:23:00Z"/>
              <w:rFonts w:ascii="Consolas" w:hAnsi="Consolas"/>
              <w:color w:val="000000"/>
            </w:rPr>
          </w:rPrChange>
        </w:rPr>
      </w:pPr>
      <w:ins w:id="8635" w:author="Manuel Hergenröder" w:date="2020-07-16T16:23:00Z">
        <w:r w:rsidRPr="00625FEA">
          <w:rPr>
            <w:rFonts w:ascii="Consolas" w:hAnsi="Consolas"/>
            <w:color w:val="000000"/>
            <w:sz w:val="18"/>
            <w:szCs w:val="18"/>
            <w:lang w:val="en-US"/>
            <w:rPrChange w:id="8636" w:author="Manuel Hergenröder" w:date="2020-07-16T16:26:00Z">
              <w:rPr>
                <w:rFonts w:ascii="Consolas" w:hAnsi="Consolas"/>
                <w:color w:val="000000"/>
              </w:rPr>
            </w:rPrChange>
          </w:rPr>
          <w:t xml:space="preserve"> </w:t>
        </w:r>
      </w:ins>
    </w:p>
    <w:p w14:paraId="2D33350B" w14:textId="77777777" w:rsidR="008F67FA" w:rsidRPr="00625FEA" w:rsidRDefault="008F67FA" w:rsidP="008F67FA">
      <w:pPr>
        <w:pStyle w:val="HTMLPreformatted"/>
        <w:shd w:val="clear" w:color="auto" w:fill="FFFFFF"/>
        <w:rPr>
          <w:ins w:id="8637" w:author="Manuel Hergenröder" w:date="2020-07-16T16:23:00Z"/>
          <w:rFonts w:ascii="Consolas" w:hAnsi="Consolas"/>
          <w:color w:val="000000"/>
          <w:sz w:val="18"/>
          <w:szCs w:val="18"/>
          <w:lang w:val="en-US"/>
          <w:rPrChange w:id="8638" w:author="Manuel Hergenröder" w:date="2020-07-16T16:26:00Z">
            <w:rPr>
              <w:ins w:id="8639" w:author="Manuel Hergenröder" w:date="2020-07-16T16:23:00Z"/>
              <w:rFonts w:ascii="Consolas" w:hAnsi="Consolas"/>
              <w:color w:val="000000"/>
            </w:rPr>
          </w:rPrChange>
        </w:rPr>
      </w:pPr>
      <w:ins w:id="8640" w:author="Manuel Hergenröder" w:date="2020-07-16T16:23:00Z">
        <w:r w:rsidRPr="00625FEA">
          <w:rPr>
            <w:rFonts w:ascii="Consolas" w:hAnsi="Consolas"/>
            <w:color w:val="000000"/>
            <w:sz w:val="18"/>
            <w:szCs w:val="18"/>
            <w:lang w:val="en-US"/>
            <w:rPrChange w:id="8641" w:author="Manuel Hergenröder" w:date="2020-07-16T16:26:00Z">
              <w:rPr>
                <w:rFonts w:ascii="Consolas" w:hAnsi="Consolas"/>
                <w:color w:val="000000"/>
              </w:rPr>
            </w:rPrChange>
          </w:rPr>
          <w:t>        </w:t>
        </w:r>
        <w:r w:rsidRPr="00625FEA">
          <w:rPr>
            <w:rFonts w:ascii="Consolas" w:hAnsi="Consolas"/>
            <w:color w:val="0000FF"/>
            <w:sz w:val="18"/>
            <w:szCs w:val="18"/>
            <w:lang w:val="en-US"/>
            <w:rPrChange w:id="8642" w:author="Manuel Hergenröder" w:date="2020-07-16T16:26:00Z">
              <w:rPr>
                <w:rFonts w:ascii="Consolas" w:hAnsi="Consolas"/>
                <w:color w:val="0000FF"/>
              </w:rPr>
            </w:rPrChange>
          </w:rPr>
          <w:t>this</w:t>
        </w:r>
        <w:r w:rsidRPr="00625FEA">
          <w:rPr>
            <w:rFonts w:ascii="Consolas" w:hAnsi="Consolas"/>
            <w:color w:val="000000"/>
            <w:sz w:val="18"/>
            <w:szCs w:val="18"/>
            <w:lang w:val="en-US"/>
            <w:rPrChange w:id="8643" w:author="Manuel Hergenröder" w:date="2020-07-16T16:26:00Z">
              <w:rPr>
                <w:rFonts w:ascii="Consolas" w:hAnsi="Consolas"/>
                <w:color w:val="000000"/>
              </w:rPr>
            </w:rPrChange>
          </w:rPr>
          <w:t>.PlayStop.</w:t>
        </w:r>
        <w:r w:rsidRPr="00625FEA">
          <w:rPr>
            <w:rFonts w:ascii="Consolas" w:hAnsi="Consolas"/>
            <w:color w:val="74531F"/>
            <w:sz w:val="18"/>
            <w:szCs w:val="18"/>
            <w:lang w:val="en-US"/>
            <w:rPrChange w:id="8644" w:author="Manuel Hergenröder" w:date="2020-07-16T16:26:00Z">
              <w:rPr>
                <w:rFonts w:ascii="Consolas" w:hAnsi="Consolas"/>
                <w:color w:val="74531F"/>
              </w:rPr>
            </w:rPrChange>
          </w:rPr>
          <w:t>AddOnStateDownListener</w:t>
        </w:r>
        <w:r w:rsidRPr="00625FEA">
          <w:rPr>
            <w:rFonts w:ascii="Consolas" w:hAnsi="Consolas"/>
            <w:color w:val="000000"/>
            <w:sz w:val="18"/>
            <w:szCs w:val="18"/>
            <w:lang w:val="en-US"/>
            <w:rPrChange w:id="8645" w:author="Manuel Hergenröder" w:date="2020-07-16T16:26:00Z">
              <w:rPr>
                <w:rFonts w:ascii="Consolas" w:hAnsi="Consolas"/>
                <w:color w:val="000000"/>
              </w:rPr>
            </w:rPrChange>
          </w:rPr>
          <w:t>(</w:t>
        </w:r>
        <w:r w:rsidRPr="00625FEA">
          <w:rPr>
            <w:rFonts w:ascii="Consolas" w:hAnsi="Consolas"/>
            <w:color w:val="0000FF"/>
            <w:sz w:val="18"/>
            <w:szCs w:val="18"/>
            <w:lang w:val="en-US"/>
            <w:rPrChange w:id="8646" w:author="Manuel Hergenröder" w:date="2020-07-16T16:26:00Z">
              <w:rPr>
                <w:rFonts w:ascii="Consolas" w:hAnsi="Consolas"/>
                <w:color w:val="0000FF"/>
              </w:rPr>
            </w:rPrChange>
          </w:rPr>
          <w:t>this</w:t>
        </w:r>
        <w:r w:rsidRPr="00625FEA">
          <w:rPr>
            <w:rFonts w:ascii="Consolas" w:hAnsi="Consolas"/>
            <w:color w:val="000000"/>
            <w:sz w:val="18"/>
            <w:szCs w:val="18"/>
            <w:lang w:val="en-US"/>
            <w:rPrChange w:id="8647" w:author="Manuel Hergenröder" w:date="2020-07-16T16:26:00Z">
              <w:rPr>
                <w:rFonts w:ascii="Consolas" w:hAnsi="Consolas"/>
                <w:color w:val="000000"/>
              </w:rPr>
            </w:rPrChange>
          </w:rPr>
          <w:t>.</w:t>
        </w:r>
        <w:r w:rsidRPr="00625FEA">
          <w:rPr>
            <w:rFonts w:ascii="Consolas" w:hAnsi="Consolas"/>
            <w:color w:val="74531F"/>
            <w:sz w:val="18"/>
            <w:szCs w:val="18"/>
            <w:lang w:val="en-US"/>
            <w:rPrChange w:id="8648" w:author="Manuel Hergenröder" w:date="2020-07-16T16:26:00Z">
              <w:rPr>
                <w:rFonts w:ascii="Consolas" w:hAnsi="Consolas"/>
                <w:color w:val="74531F"/>
              </w:rPr>
            </w:rPrChange>
          </w:rPr>
          <w:t>PlayStopDown</w:t>
        </w:r>
        <w:r w:rsidRPr="00625FEA">
          <w:rPr>
            <w:rFonts w:ascii="Consolas" w:hAnsi="Consolas"/>
            <w:color w:val="000000"/>
            <w:sz w:val="18"/>
            <w:szCs w:val="18"/>
            <w:lang w:val="en-US"/>
            <w:rPrChange w:id="8649" w:author="Manuel Hergenröder" w:date="2020-07-16T16:26:00Z">
              <w:rPr>
                <w:rFonts w:ascii="Consolas" w:hAnsi="Consolas"/>
                <w:color w:val="000000"/>
              </w:rPr>
            </w:rPrChange>
          </w:rPr>
          <w:t>, handType);</w:t>
        </w:r>
      </w:ins>
    </w:p>
    <w:p w14:paraId="2086B79F" w14:textId="77777777" w:rsidR="008F67FA" w:rsidRPr="00625FEA" w:rsidRDefault="008F67FA" w:rsidP="008F67FA">
      <w:pPr>
        <w:pStyle w:val="HTMLPreformatted"/>
        <w:shd w:val="clear" w:color="auto" w:fill="FFFFFF"/>
        <w:rPr>
          <w:ins w:id="8650" w:author="Manuel Hergenröder" w:date="2020-07-16T16:23:00Z"/>
          <w:rFonts w:ascii="Consolas" w:hAnsi="Consolas"/>
          <w:color w:val="000000"/>
          <w:sz w:val="18"/>
          <w:szCs w:val="18"/>
          <w:lang w:val="en-US"/>
          <w:rPrChange w:id="8651" w:author="Manuel Hergenröder" w:date="2020-07-16T16:26:00Z">
            <w:rPr>
              <w:ins w:id="8652" w:author="Manuel Hergenröder" w:date="2020-07-16T16:23:00Z"/>
              <w:rFonts w:ascii="Consolas" w:hAnsi="Consolas"/>
              <w:color w:val="000000"/>
            </w:rPr>
          </w:rPrChange>
        </w:rPr>
      </w:pPr>
      <w:ins w:id="8653" w:author="Manuel Hergenröder" w:date="2020-07-16T16:23:00Z">
        <w:r w:rsidRPr="00625FEA">
          <w:rPr>
            <w:rFonts w:ascii="Consolas" w:hAnsi="Consolas"/>
            <w:color w:val="000000"/>
            <w:sz w:val="18"/>
            <w:szCs w:val="18"/>
            <w:lang w:val="en-US"/>
            <w:rPrChange w:id="8654" w:author="Manuel Hergenröder" w:date="2020-07-16T16:26:00Z">
              <w:rPr>
                <w:rFonts w:ascii="Consolas" w:hAnsi="Consolas"/>
                <w:color w:val="000000"/>
              </w:rPr>
            </w:rPrChange>
          </w:rPr>
          <w:t>        </w:t>
        </w:r>
        <w:r w:rsidRPr="00625FEA">
          <w:rPr>
            <w:rFonts w:ascii="Consolas" w:hAnsi="Consolas"/>
            <w:color w:val="0000FF"/>
            <w:sz w:val="18"/>
            <w:szCs w:val="18"/>
            <w:lang w:val="en-US"/>
            <w:rPrChange w:id="8655" w:author="Manuel Hergenröder" w:date="2020-07-16T16:26:00Z">
              <w:rPr>
                <w:rFonts w:ascii="Consolas" w:hAnsi="Consolas"/>
                <w:color w:val="0000FF"/>
              </w:rPr>
            </w:rPrChange>
          </w:rPr>
          <w:t>this</w:t>
        </w:r>
        <w:r w:rsidRPr="00625FEA">
          <w:rPr>
            <w:rFonts w:ascii="Consolas" w:hAnsi="Consolas"/>
            <w:color w:val="000000"/>
            <w:sz w:val="18"/>
            <w:szCs w:val="18"/>
            <w:lang w:val="en-US"/>
            <w:rPrChange w:id="8656" w:author="Manuel Hergenröder" w:date="2020-07-16T16:26:00Z">
              <w:rPr>
                <w:rFonts w:ascii="Consolas" w:hAnsi="Consolas"/>
                <w:color w:val="000000"/>
              </w:rPr>
            </w:rPrChange>
          </w:rPr>
          <w:t>.Rewind.</w:t>
        </w:r>
        <w:r w:rsidRPr="00625FEA">
          <w:rPr>
            <w:rFonts w:ascii="Consolas" w:hAnsi="Consolas"/>
            <w:color w:val="74531F"/>
            <w:sz w:val="18"/>
            <w:szCs w:val="18"/>
            <w:lang w:val="en-US"/>
            <w:rPrChange w:id="8657" w:author="Manuel Hergenröder" w:date="2020-07-16T16:26:00Z">
              <w:rPr>
                <w:rFonts w:ascii="Consolas" w:hAnsi="Consolas"/>
                <w:color w:val="74531F"/>
              </w:rPr>
            </w:rPrChange>
          </w:rPr>
          <w:t>AddOnStateDownListener</w:t>
        </w:r>
        <w:r w:rsidRPr="00625FEA">
          <w:rPr>
            <w:rFonts w:ascii="Consolas" w:hAnsi="Consolas"/>
            <w:color w:val="000000"/>
            <w:sz w:val="18"/>
            <w:szCs w:val="18"/>
            <w:lang w:val="en-US"/>
            <w:rPrChange w:id="8658" w:author="Manuel Hergenröder" w:date="2020-07-16T16:26:00Z">
              <w:rPr>
                <w:rFonts w:ascii="Consolas" w:hAnsi="Consolas"/>
                <w:color w:val="000000"/>
              </w:rPr>
            </w:rPrChange>
          </w:rPr>
          <w:t>(</w:t>
        </w:r>
        <w:r w:rsidRPr="00625FEA">
          <w:rPr>
            <w:rFonts w:ascii="Consolas" w:hAnsi="Consolas"/>
            <w:color w:val="0000FF"/>
            <w:sz w:val="18"/>
            <w:szCs w:val="18"/>
            <w:lang w:val="en-US"/>
            <w:rPrChange w:id="8659" w:author="Manuel Hergenröder" w:date="2020-07-16T16:26:00Z">
              <w:rPr>
                <w:rFonts w:ascii="Consolas" w:hAnsi="Consolas"/>
                <w:color w:val="0000FF"/>
              </w:rPr>
            </w:rPrChange>
          </w:rPr>
          <w:t>this</w:t>
        </w:r>
        <w:r w:rsidRPr="00625FEA">
          <w:rPr>
            <w:rFonts w:ascii="Consolas" w:hAnsi="Consolas"/>
            <w:color w:val="000000"/>
            <w:sz w:val="18"/>
            <w:szCs w:val="18"/>
            <w:lang w:val="en-US"/>
            <w:rPrChange w:id="8660" w:author="Manuel Hergenröder" w:date="2020-07-16T16:26:00Z">
              <w:rPr>
                <w:rFonts w:ascii="Consolas" w:hAnsi="Consolas"/>
                <w:color w:val="000000"/>
              </w:rPr>
            </w:rPrChange>
          </w:rPr>
          <w:t>.</w:t>
        </w:r>
        <w:r w:rsidRPr="00625FEA">
          <w:rPr>
            <w:rFonts w:ascii="Consolas" w:hAnsi="Consolas"/>
            <w:color w:val="74531F"/>
            <w:sz w:val="18"/>
            <w:szCs w:val="18"/>
            <w:lang w:val="en-US"/>
            <w:rPrChange w:id="8661" w:author="Manuel Hergenröder" w:date="2020-07-16T16:26:00Z">
              <w:rPr>
                <w:rFonts w:ascii="Consolas" w:hAnsi="Consolas"/>
                <w:color w:val="74531F"/>
              </w:rPr>
            </w:rPrChange>
          </w:rPr>
          <w:t>RewindDown</w:t>
        </w:r>
        <w:r w:rsidRPr="00625FEA">
          <w:rPr>
            <w:rFonts w:ascii="Consolas" w:hAnsi="Consolas"/>
            <w:color w:val="000000"/>
            <w:sz w:val="18"/>
            <w:szCs w:val="18"/>
            <w:lang w:val="en-US"/>
            <w:rPrChange w:id="8662" w:author="Manuel Hergenröder" w:date="2020-07-16T16:26:00Z">
              <w:rPr>
                <w:rFonts w:ascii="Consolas" w:hAnsi="Consolas"/>
                <w:color w:val="000000"/>
              </w:rPr>
            </w:rPrChange>
          </w:rPr>
          <w:t>, handType);</w:t>
        </w:r>
      </w:ins>
    </w:p>
    <w:p w14:paraId="6B3F1352" w14:textId="77777777" w:rsidR="008F67FA" w:rsidRPr="00625FEA" w:rsidRDefault="008F67FA" w:rsidP="008F67FA">
      <w:pPr>
        <w:pStyle w:val="HTMLPreformatted"/>
        <w:shd w:val="clear" w:color="auto" w:fill="FFFFFF"/>
        <w:rPr>
          <w:ins w:id="8663" w:author="Manuel Hergenröder" w:date="2020-07-16T16:23:00Z"/>
          <w:rFonts w:ascii="Consolas" w:hAnsi="Consolas"/>
          <w:color w:val="000000"/>
          <w:sz w:val="18"/>
          <w:szCs w:val="18"/>
          <w:lang w:val="en-US"/>
          <w:rPrChange w:id="8664" w:author="Manuel Hergenröder" w:date="2020-07-16T16:26:00Z">
            <w:rPr>
              <w:ins w:id="8665" w:author="Manuel Hergenröder" w:date="2020-07-16T16:23:00Z"/>
              <w:rFonts w:ascii="Consolas" w:hAnsi="Consolas"/>
              <w:color w:val="000000"/>
            </w:rPr>
          </w:rPrChange>
        </w:rPr>
      </w:pPr>
      <w:ins w:id="8666" w:author="Manuel Hergenröder" w:date="2020-07-16T16:23:00Z">
        <w:r w:rsidRPr="00625FEA">
          <w:rPr>
            <w:rFonts w:ascii="Consolas" w:hAnsi="Consolas"/>
            <w:color w:val="000000"/>
            <w:sz w:val="18"/>
            <w:szCs w:val="18"/>
            <w:lang w:val="en-US"/>
            <w:rPrChange w:id="8667" w:author="Manuel Hergenröder" w:date="2020-07-16T16:26:00Z">
              <w:rPr>
                <w:rFonts w:ascii="Consolas" w:hAnsi="Consolas"/>
                <w:color w:val="000000"/>
              </w:rPr>
            </w:rPrChange>
          </w:rPr>
          <w:t>        </w:t>
        </w:r>
        <w:r w:rsidRPr="00625FEA">
          <w:rPr>
            <w:rFonts w:ascii="Consolas" w:hAnsi="Consolas"/>
            <w:color w:val="0000FF"/>
            <w:sz w:val="18"/>
            <w:szCs w:val="18"/>
            <w:lang w:val="en-US"/>
            <w:rPrChange w:id="8668" w:author="Manuel Hergenröder" w:date="2020-07-16T16:26:00Z">
              <w:rPr>
                <w:rFonts w:ascii="Consolas" w:hAnsi="Consolas"/>
                <w:color w:val="0000FF"/>
              </w:rPr>
            </w:rPrChange>
          </w:rPr>
          <w:t>this</w:t>
        </w:r>
        <w:r w:rsidRPr="00625FEA">
          <w:rPr>
            <w:rFonts w:ascii="Consolas" w:hAnsi="Consolas"/>
            <w:color w:val="000000"/>
            <w:sz w:val="18"/>
            <w:szCs w:val="18"/>
            <w:lang w:val="en-US"/>
            <w:rPrChange w:id="8669" w:author="Manuel Hergenröder" w:date="2020-07-16T16:26:00Z">
              <w:rPr>
                <w:rFonts w:ascii="Consolas" w:hAnsi="Consolas"/>
                <w:color w:val="000000"/>
              </w:rPr>
            </w:rPrChange>
          </w:rPr>
          <w:t>.ToolMenu.</w:t>
        </w:r>
        <w:r w:rsidRPr="00625FEA">
          <w:rPr>
            <w:rFonts w:ascii="Consolas" w:hAnsi="Consolas"/>
            <w:color w:val="74531F"/>
            <w:sz w:val="18"/>
            <w:szCs w:val="18"/>
            <w:lang w:val="en-US"/>
            <w:rPrChange w:id="8670" w:author="Manuel Hergenröder" w:date="2020-07-16T16:26:00Z">
              <w:rPr>
                <w:rFonts w:ascii="Consolas" w:hAnsi="Consolas"/>
                <w:color w:val="74531F"/>
              </w:rPr>
            </w:rPrChange>
          </w:rPr>
          <w:t>AddOnStateDownListener</w:t>
        </w:r>
        <w:r w:rsidRPr="00625FEA">
          <w:rPr>
            <w:rFonts w:ascii="Consolas" w:hAnsi="Consolas"/>
            <w:color w:val="000000"/>
            <w:sz w:val="18"/>
            <w:szCs w:val="18"/>
            <w:lang w:val="en-US"/>
            <w:rPrChange w:id="8671" w:author="Manuel Hergenröder" w:date="2020-07-16T16:26:00Z">
              <w:rPr>
                <w:rFonts w:ascii="Consolas" w:hAnsi="Consolas"/>
                <w:color w:val="000000"/>
              </w:rPr>
            </w:rPrChange>
          </w:rPr>
          <w:t>(</w:t>
        </w:r>
        <w:r w:rsidRPr="00625FEA">
          <w:rPr>
            <w:rFonts w:ascii="Consolas" w:hAnsi="Consolas"/>
            <w:color w:val="0000FF"/>
            <w:sz w:val="18"/>
            <w:szCs w:val="18"/>
            <w:lang w:val="en-US"/>
            <w:rPrChange w:id="8672" w:author="Manuel Hergenröder" w:date="2020-07-16T16:26:00Z">
              <w:rPr>
                <w:rFonts w:ascii="Consolas" w:hAnsi="Consolas"/>
                <w:color w:val="0000FF"/>
              </w:rPr>
            </w:rPrChange>
          </w:rPr>
          <w:t>this</w:t>
        </w:r>
        <w:r w:rsidRPr="00625FEA">
          <w:rPr>
            <w:rFonts w:ascii="Consolas" w:hAnsi="Consolas"/>
            <w:color w:val="000000"/>
            <w:sz w:val="18"/>
            <w:szCs w:val="18"/>
            <w:lang w:val="en-US"/>
            <w:rPrChange w:id="8673" w:author="Manuel Hergenröder" w:date="2020-07-16T16:26:00Z">
              <w:rPr>
                <w:rFonts w:ascii="Consolas" w:hAnsi="Consolas"/>
                <w:color w:val="000000"/>
              </w:rPr>
            </w:rPrChange>
          </w:rPr>
          <w:t>.</w:t>
        </w:r>
        <w:r w:rsidRPr="00625FEA">
          <w:rPr>
            <w:rFonts w:ascii="Consolas" w:hAnsi="Consolas"/>
            <w:color w:val="74531F"/>
            <w:sz w:val="18"/>
            <w:szCs w:val="18"/>
            <w:lang w:val="en-US"/>
            <w:rPrChange w:id="8674" w:author="Manuel Hergenröder" w:date="2020-07-16T16:26:00Z">
              <w:rPr>
                <w:rFonts w:ascii="Consolas" w:hAnsi="Consolas"/>
                <w:color w:val="74531F"/>
              </w:rPr>
            </w:rPrChange>
          </w:rPr>
          <w:t>ToolMenuActivate</w:t>
        </w:r>
        <w:r w:rsidRPr="00625FEA">
          <w:rPr>
            <w:rFonts w:ascii="Consolas" w:hAnsi="Consolas"/>
            <w:color w:val="000000"/>
            <w:sz w:val="18"/>
            <w:szCs w:val="18"/>
            <w:lang w:val="en-US"/>
            <w:rPrChange w:id="8675" w:author="Manuel Hergenröder" w:date="2020-07-16T16:26:00Z">
              <w:rPr>
                <w:rFonts w:ascii="Consolas" w:hAnsi="Consolas"/>
                <w:color w:val="000000"/>
              </w:rPr>
            </w:rPrChange>
          </w:rPr>
          <w:t>, handType);</w:t>
        </w:r>
      </w:ins>
    </w:p>
    <w:p w14:paraId="6DD51258" w14:textId="77777777" w:rsidR="008F67FA" w:rsidRPr="00625FEA" w:rsidRDefault="008F67FA" w:rsidP="008F67FA">
      <w:pPr>
        <w:pStyle w:val="HTMLPreformatted"/>
        <w:shd w:val="clear" w:color="auto" w:fill="FFFFFF"/>
        <w:rPr>
          <w:ins w:id="8676" w:author="Manuel Hergenröder" w:date="2020-07-16T16:23:00Z"/>
          <w:rFonts w:ascii="Consolas" w:hAnsi="Consolas"/>
          <w:color w:val="000000"/>
          <w:sz w:val="18"/>
          <w:szCs w:val="18"/>
          <w:lang w:val="en-US"/>
          <w:rPrChange w:id="8677" w:author="Manuel Hergenröder" w:date="2020-07-16T16:26:00Z">
            <w:rPr>
              <w:ins w:id="8678" w:author="Manuel Hergenröder" w:date="2020-07-16T16:23:00Z"/>
              <w:rFonts w:ascii="Consolas" w:hAnsi="Consolas"/>
              <w:color w:val="000000"/>
            </w:rPr>
          </w:rPrChange>
        </w:rPr>
      </w:pPr>
      <w:ins w:id="8679" w:author="Manuel Hergenröder" w:date="2020-07-16T16:23:00Z">
        <w:r w:rsidRPr="00625FEA">
          <w:rPr>
            <w:rFonts w:ascii="Consolas" w:hAnsi="Consolas"/>
            <w:color w:val="000000"/>
            <w:sz w:val="18"/>
            <w:szCs w:val="18"/>
            <w:lang w:val="en-US"/>
            <w:rPrChange w:id="8680" w:author="Manuel Hergenröder" w:date="2020-07-16T16:26:00Z">
              <w:rPr>
                <w:rFonts w:ascii="Consolas" w:hAnsi="Consolas"/>
                <w:color w:val="000000"/>
              </w:rPr>
            </w:rPrChange>
          </w:rPr>
          <w:t>        </w:t>
        </w:r>
        <w:r w:rsidRPr="00625FEA">
          <w:rPr>
            <w:rFonts w:ascii="Consolas" w:hAnsi="Consolas"/>
            <w:color w:val="0000FF"/>
            <w:sz w:val="18"/>
            <w:szCs w:val="18"/>
            <w:lang w:val="en-US"/>
            <w:rPrChange w:id="8681" w:author="Manuel Hergenröder" w:date="2020-07-16T16:26:00Z">
              <w:rPr>
                <w:rFonts w:ascii="Consolas" w:hAnsi="Consolas"/>
                <w:color w:val="0000FF"/>
              </w:rPr>
            </w:rPrChange>
          </w:rPr>
          <w:t>this</w:t>
        </w:r>
        <w:r w:rsidRPr="00625FEA">
          <w:rPr>
            <w:rFonts w:ascii="Consolas" w:hAnsi="Consolas"/>
            <w:color w:val="000000"/>
            <w:sz w:val="18"/>
            <w:szCs w:val="18"/>
            <w:lang w:val="en-US"/>
            <w:rPrChange w:id="8682" w:author="Manuel Hergenröder" w:date="2020-07-16T16:26:00Z">
              <w:rPr>
                <w:rFonts w:ascii="Consolas" w:hAnsi="Consolas"/>
                <w:color w:val="000000"/>
              </w:rPr>
            </w:rPrChange>
          </w:rPr>
          <w:t>.ToolMenu.</w:t>
        </w:r>
        <w:r w:rsidRPr="00625FEA">
          <w:rPr>
            <w:rFonts w:ascii="Consolas" w:hAnsi="Consolas"/>
            <w:color w:val="74531F"/>
            <w:sz w:val="18"/>
            <w:szCs w:val="18"/>
            <w:lang w:val="en-US"/>
            <w:rPrChange w:id="8683" w:author="Manuel Hergenröder" w:date="2020-07-16T16:26:00Z">
              <w:rPr>
                <w:rFonts w:ascii="Consolas" w:hAnsi="Consolas"/>
                <w:color w:val="74531F"/>
              </w:rPr>
            </w:rPrChange>
          </w:rPr>
          <w:t>AddOnStateUpListener</w:t>
        </w:r>
        <w:r w:rsidRPr="00625FEA">
          <w:rPr>
            <w:rFonts w:ascii="Consolas" w:hAnsi="Consolas"/>
            <w:color w:val="000000"/>
            <w:sz w:val="18"/>
            <w:szCs w:val="18"/>
            <w:lang w:val="en-US"/>
            <w:rPrChange w:id="8684" w:author="Manuel Hergenröder" w:date="2020-07-16T16:26:00Z">
              <w:rPr>
                <w:rFonts w:ascii="Consolas" w:hAnsi="Consolas"/>
                <w:color w:val="000000"/>
              </w:rPr>
            </w:rPrChange>
          </w:rPr>
          <w:t>(</w:t>
        </w:r>
        <w:r w:rsidRPr="00625FEA">
          <w:rPr>
            <w:rFonts w:ascii="Consolas" w:hAnsi="Consolas"/>
            <w:color w:val="0000FF"/>
            <w:sz w:val="18"/>
            <w:szCs w:val="18"/>
            <w:lang w:val="en-US"/>
            <w:rPrChange w:id="8685" w:author="Manuel Hergenröder" w:date="2020-07-16T16:26:00Z">
              <w:rPr>
                <w:rFonts w:ascii="Consolas" w:hAnsi="Consolas"/>
                <w:color w:val="0000FF"/>
              </w:rPr>
            </w:rPrChange>
          </w:rPr>
          <w:t>this</w:t>
        </w:r>
        <w:r w:rsidRPr="00625FEA">
          <w:rPr>
            <w:rFonts w:ascii="Consolas" w:hAnsi="Consolas"/>
            <w:color w:val="000000"/>
            <w:sz w:val="18"/>
            <w:szCs w:val="18"/>
            <w:lang w:val="en-US"/>
            <w:rPrChange w:id="8686" w:author="Manuel Hergenröder" w:date="2020-07-16T16:26:00Z">
              <w:rPr>
                <w:rFonts w:ascii="Consolas" w:hAnsi="Consolas"/>
                <w:color w:val="000000"/>
              </w:rPr>
            </w:rPrChange>
          </w:rPr>
          <w:t>.</w:t>
        </w:r>
        <w:r w:rsidRPr="00625FEA">
          <w:rPr>
            <w:rFonts w:ascii="Consolas" w:hAnsi="Consolas"/>
            <w:color w:val="74531F"/>
            <w:sz w:val="18"/>
            <w:szCs w:val="18"/>
            <w:lang w:val="en-US"/>
            <w:rPrChange w:id="8687" w:author="Manuel Hergenröder" w:date="2020-07-16T16:26:00Z">
              <w:rPr>
                <w:rFonts w:ascii="Consolas" w:hAnsi="Consolas"/>
                <w:color w:val="74531F"/>
              </w:rPr>
            </w:rPrChange>
          </w:rPr>
          <w:t>ToolMenuDeactivate</w:t>
        </w:r>
        <w:r w:rsidRPr="00625FEA">
          <w:rPr>
            <w:rFonts w:ascii="Consolas" w:hAnsi="Consolas"/>
            <w:color w:val="000000"/>
            <w:sz w:val="18"/>
            <w:szCs w:val="18"/>
            <w:lang w:val="en-US"/>
            <w:rPrChange w:id="8688" w:author="Manuel Hergenröder" w:date="2020-07-16T16:26:00Z">
              <w:rPr>
                <w:rFonts w:ascii="Consolas" w:hAnsi="Consolas"/>
                <w:color w:val="000000"/>
              </w:rPr>
            </w:rPrChange>
          </w:rPr>
          <w:t>, handType);</w:t>
        </w:r>
      </w:ins>
    </w:p>
    <w:p w14:paraId="222DA6FE" w14:textId="77777777" w:rsidR="008F67FA" w:rsidRPr="00625FEA" w:rsidRDefault="008F67FA" w:rsidP="008F67FA">
      <w:pPr>
        <w:pStyle w:val="HTMLPreformatted"/>
        <w:shd w:val="clear" w:color="auto" w:fill="FFFFFF"/>
        <w:rPr>
          <w:ins w:id="8689" w:author="Manuel Hergenröder" w:date="2020-07-16T16:23:00Z"/>
          <w:rFonts w:ascii="Consolas" w:hAnsi="Consolas"/>
          <w:color w:val="000000"/>
          <w:sz w:val="18"/>
          <w:szCs w:val="18"/>
          <w:lang w:val="en-US"/>
          <w:rPrChange w:id="8690" w:author="Manuel Hergenröder" w:date="2020-07-16T16:26:00Z">
            <w:rPr>
              <w:ins w:id="8691" w:author="Manuel Hergenröder" w:date="2020-07-16T16:23:00Z"/>
              <w:rFonts w:ascii="Consolas" w:hAnsi="Consolas"/>
              <w:color w:val="000000"/>
            </w:rPr>
          </w:rPrChange>
        </w:rPr>
      </w:pPr>
      <w:ins w:id="8692" w:author="Manuel Hergenröder" w:date="2020-07-16T16:23:00Z">
        <w:r w:rsidRPr="00625FEA">
          <w:rPr>
            <w:rFonts w:ascii="Consolas" w:hAnsi="Consolas"/>
            <w:color w:val="000000"/>
            <w:sz w:val="18"/>
            <w:szCs w:val="18"/>
            <w:lang w:val="en-US"/>
            <w:rPrChange w:id="8693" w:author="Manuel Hergenröder" w:date="2020-07-16T16:26:00Z">
              <w:rPr>
                <w:rFonts w:ascii="Consolas" w:hAnsi="Consolas"/>
                <w:color w:val="000000"/>
              </w:rPr>
            </w:rPrChange>
          </w:rPr>
          <w:t>        </w:t>
        </w:r>
        <w:r w:rsidRPr="00625FEA">
          <w:rPr>
            <w:rFonts w:ascii="Consolas" w:hAnsi="Consolas"/>
            <w:color w:val="0000FF"/>
            <w:sz w:val="18"/>
            <w:szCs w:val="18"/>
            <w:lang w:val="en-US"/>
            <w:rPrChange w:id="8694" w:author="Manuel Hergenröder" w:date="2020-07-16T16:26:00Z">
              <w:rPr>
                <w:rFonts w:ascii="Consolas" w:hAnsi="Consolas"/>
                <w:color w:val="0000FF"/>
              </w:rPr>
            </w:rPrChange>
          </w:rPr>
          <w:t>this</w:t>
        </w:r>
        <w:r w:rsidRPr="00625FEA">
          <w:rPr>
            <w:rFonts w:ascii="Consolas" w:hAnsi="Consolas"/>
            <w:color w:val="000000"/>
            <w:sz w:val="18"/>
            <w:szCs w:val="18"/>
            <w:lang w:val="en-US"/>
            <w:rPrChange w:id="8695" w:author="Manuel Hergenröder" w:date="2020-07-16T16:26:00Z">
              <w:rPr>
                <w:rFonts w:ascii="Consolas" w:hAnsi="Consolas"/>
                <w:color w:val="000000"/>
              </w:rPr>
            </w:rPrChange>
          </w:rPr>
          <w:t>.ToggleMainMenu.</w:t>
        </w:r>
        <w:r w:rsidRPr="00625FEA">
          <w:rPr>
            <w:rFonts w:ascii="Consolas" w:hAnsi="Consolas"/>
            <w:color w:val="74531F"/>
            <w:sz w:val="18"/>
            <w:szCs w:val="18"/>
            <w:lang w:val="en-US"/>
            <w:rPrChange w:id="8696" w:author="Manuel Hergenröder" w:date="2020-07-16T16:26:00Z">
              <w:rPr>
                <w:rFonts w:ascii="Consolas" w:hAnsi="Consolas"/>
                <w:color w:val="74531F"/>
              </w:rPr>
            </w:rPrChange>
          </w:rPr>
          <w:t>AddOnStateDownListener</w:t>
        </w:r>
        <w:r w:rsidRPr="00625FEA">
          <w:rPr>
            <w:rFonts w:ascii="Consolas" w:hAnsi="Consolas"/>
            <w:color w:val="000000"/>
            <w:sz w:val="18"/>
            <w:szCs w:val="18"/>
            <w:lang w:val="en-US"/>
            <w:rPrChange w:id="8697" w:author="Manuel Hergenröder" w:date="2020-07-16T16:26:00Z">
              <w:rPr>
                <w:rFonts w:ascii="Consolas" w:hAnsi="Consolas"/>
                <w:color w:val="000000"/>
              </w:rPr>
            </w:rPrChange>
          </w:rPr>
          <w:t>(</w:t>
        </w:r>
        <w:r w:rsidRPr="00625FEA">
          <w:rPr>
            <w:rFonts w:ascii="Consolas" w:hAnsi="Consolas"/>
            <w:color w:val="0000FF"/>
            <w:sz w:val="18"/>
            <w:szCs w:val="18"/>
            <w:lang w:val="en-US"/>
            <w:rPrChange w:id="8698" w:author="Manuel Hergenröder" w:date="2020-07-16T16:26:00Z">
              <w:rPr>
                <w:rFonts w:ascii="Consolas" w:hAnsi="Consolas"/>
                <w:color w:val="0000FF"/>
              </w:rPr>
            </w:rPrChange>
          </w:rPr>
          <w:t>this</w:t>
        </w:r>
        <w:r w:rsidRPr="00625FEA">
          <w:rPr>
            <w:rFonts w:ascii="Consolas" w:hAnsi="Consolas"/>
            <w:color w:val="000000"/>
            <w:sz w:val="18"/>
            <w:szCs w:val="18"/>
            <w:lang w:val="en-US"/>
            <w:rPrChange w:id="8699" w:author="Manuel Hergenröder" w:date="2020-07-16T16:26:00Z">
              <w:rPr>
                <w:rFonts w:ascii="Consolas" w:hAnsi="Consolas"/>
                <w:color w:val="000000"/>
              </w:rPr>
            </w:rPrChange>
          </w:rPr>
          <w:t>.</w:t>
        </w:r>
        <w:r w:rsidRPr="00625FEA">
          <w:rPr>
            <w:rFonts w:ascii="Consolas" w:hAnsi="Consolas"/>
            <w:color w:val="74531F"/>
            <w:sz w:val="18"/>
            <w:szCs w:val="18"/>
            <w:lang w:val="en-US"/>
            <w:rPrChange w:id="8700" w:author="Manuel Hergenröder" w:date="2020-07-16T16:26:00Z">
              <w:rPr>
                <w:rFonts w:ascii="Consolas" w:hAnsi="Consolas"/>
                <w:color w:val="74531F"/>
              </w:rPr>
            </w:rPrChange>
          </w:rPr>
          <w:t>MainMenuToggle</w:t>
        </w:r>
        <w:r w:rsidRPr="00625FEA">
          <w:rPr>
            <w:rFonts w:ascii="Consolas" w:hAnsi="Consolas"/>
            <w:color w:val="000000"/>
            <w:sz w:val="18"/>
            <w:szCs w:val="18"/>
            <w:lang w:val="en-US"/>
            <w:rPrChange w:id="8701" w:author="Manuel Hergenröder" w:date="2020-07-16T16:26:00Z">
              <w:rPr>
                <w:rFonts w:ascii="Consolas" w:hAnsi="Consolas"/>
                <w:color w:val="000000"/>
              </w:rPr>
            </w:rPrChange>
          </w:rPr>
          <w:t>, handType);</w:t>
        </w:r>
      </w:ins>
    </w:p>
    <w:p w14:paraId="4C6C1CD7" w14:textId="77777777" w:rsidR="008F67FA" w:rsidRPr="00625FEA" w:rsidRDefault="008F67FA" w:rsidP="008F67FA">
      <w:pPr>
        <w:pStyle w:val="HTMLPreformatted"/>
        <w:shd w:val="clear" w:color="auto" w:fill="FFFFFF"/>
        <w:rPr>
          <w:ins w:id="8702" w:author="Manuel Hergenröder" w:date="2020-07-16T16:23:00Z"/>
          <w:rFonts w:ascii="Consolas" w:hAnsi="Consolas"/>
          <w:color w:val="000000"/>
          <w:sz w:val="18"/>
          <w:szCs w:val="18"/>
          <w:lang w:val="en-US"/>
          <w:rPrChange w:id="8703" w:author="Manuel Hergenröder" w:date="2020-07-16T16:26:00Z">
            <w:rPr>
              <w:ins w:id="8704" w:author="Manuel Hergenröder" w:date="2020-07-16T16:23:00Z"/>
              <w:rFonts w:ascii="Consolas" w:hAnsi="Consolas"/>
              <w:color w:val="000000"/>
            </w:rPr>
          </w:rPrChange>
        </w:rPr>
      </w:pPr>
      <w:ins w:id="8705" w:author="Manuel Hergenröder" w:date="2020-07-16T16:23:00Z">
        <w:r w:rsidRPr="00625FEA">
          <w:rPr>
            <w:rFonts w:ascii="Consolas" w:hAnsi="Consolas"/>
            <w:color w:val="000000"/>
            <w:sz w:val="18"/>
            <w:szCs w:val="18"/>
            <w:lang w:val="en-US"/>
            <w:rPrChange w:id="8706" w:author="Manuel Hergenröder" w:date="2020-07-16T16:26:00Z">
              <w:rPr>
                <w:rFonts w:ascii="Consolas" w:hAnsi="Consolas"/>
                <w:color w:val="000000"/>
              </w:rPr>
            </w:rPrChange>
          </w:rPr>
          <w:t>        </w:t>
        </w:r>
        <w:r w:rsidRPr="00625FEA">
          <w:rPr>
            <w:rFonts w:ascii="Consolas" w:hAnsi="Consolas"/>
            <w:color w:val="008000"/>
            <w:sz w:val="18"/>
            <w:szCs w:val="18"/>
            <w:lang w:val="en-US"/>
            <w:rPrChange w:id="8707" w:author="Manuel Hergenröder" w:date="2020-07-16T16:26:00Z">
              <w:rPr>
                <w:rFonts w:ascii="Consolas" w:hAnsi="Consolas"/>
                <w:color w:val="008000"/>
              </w:rPr>
            </w:rPrChange>
          </w:rPr>
          <w:t>//this.Scroll.AddOnAxisListener(this.ScaleMesh, handType);</w:t>
        </w:r>
      </w:ins>
    </w:p>
    <w:p w14:paraId="6A9B3148" w14:textId="77777777" w:rsidR="008F67FA" w:rsidRPr="00625FEA" w:rsidRDefault="008F67FA" w:rsidP="008F67FA">
      <w:pPr>
        <w:pStyle w:val="HTMLPreformatted"/>
        <w:shd w:val="clear" w:color="auto" w:fill="FFFFFF"/>
        <w:rPr>
          <w:ins w:id="8708" w:author="Manuel Hergenröder" w:date="2020-07-16T16:23:00Z"/>
          <w:rFonts w:ascii="Consolas" w:hAnsi="Consolas"/>
          <w:color w:val="000000"/>
          <w:sz w:val="18"/>
          <w:szCs w:val="18"/>
          <w:lang w:val="en-US"/>
          <w:rPrChange w:id="8709" w:author="Manuel Hergenröder" w:date="2020-07-16T16:26:00Z">
            <w:rPr>
              <w:ins w:id="8710" w:author="Manuel Hergenröder" w:date="2020-07-16T16:23:00Z"/>
              <w:rFonts w:ascii="Consolas" w:hAnsi="Consolas"/>
              <w:color w:val="000000"/>
            </w:rPr>
          </w:rPrChange>
        </w:rPr>
      </w:pPr>
      <w:ins w:id="8711" w:author="Manuel Hergenröder" w:date="2020-07-16T16:23:00Z">
        <w:r w:rsidRPr="00625FEA">
          <w:rPr>
            <w:rFonts w:ascii="Consolas" w:hAnsi="Consolas"/>
            <w:color w:val="000000"/>
            <w:sz w:val="18"/>
            <w:szCs w:val="18"/>
            <w:lang w:val="en-US"/>
            <w:rPrChange w:id="8712" w:author="Manuel Hergenröder" w:date="2020-07-16T16:26:00Z">
              <w:rPr>
                <w:rFonts w:ascii="Consolas" w:hAnsi="Consolas"/>
                <w:color w:val="000000"/>
              </w:rPr>
            </w:rPrChange>
          </w:rPr>
          <w:t>    }</w:t>
        </w:r>
      </w:ins>
    </w:p>
    <w:p w14:paraId="5EBE7471" w14:textId="77777777" w:rsidR="008F67FA" w:rsidRPr="00625FEA" w:rsidRDefault="008F67FA" w:rsidP="008F67FA">
      <w:pPr>
        <w:pStyle w:val="HTMLPreformatted"/>
        <w:shd w:val="clear" w:color="auto" w:fill="FFFFFF"/>
        <w:rPr>
          <w:ins w:id="8713" w:author="Manuel Hergenröder" w:date="2020-07-16T16:23:00Z"/>
          <w:rFonts w:ascii="Consolas" w:hAnsi="Consolas"/>
          <w:color w:val="000000"/>
          <w:sz w:val="18"/>
          <w:szCs w:val="18"/>
          <w:lang w:val="en-US"/>
          <w:rPrChange w:id="8714" w:author="Manuel Hergenröder" w:date="2020-07-16T16:26:00Z">
            <w:rPr>
              <w:ins w:id="8715" w:author="Manuel Hergenröder" w:date="2020-07-16T16:23:00Z"/>
              <w:rFonts w:ascii="Consolas" w:hAnsi="Consolas"/>
              <w:color w:val="000000"/>
            </w:rPr>
          </w:rPrChange>
        </w:rPr>
      </w:pPr>
      <w:ins w:id="8716" w:author="Manuel Hergenröder" w:date="2020-07-16T16:23:00Z">
        <w:r w:rsidRPr="00625FEA">
          <w:rPr>
            <w:rFonts w:ascii="Consolas" w:hAnsi="Consolas"/>
            <w:color w:val="000000"/>
            <w:sz w:val="18"/>
            <w:szCs w:val="18"/>
            <w:lang w:val="en-US"/>
            <w:rPrChange w:id="8717" w:author="Manuel Hergenröder" w:date="2020-07-16T16:26:00Z">
              <w:rPr>
                <w:rFonts w:ascii="Consolas" w:hAnsi="Consolas"/>
                <w:color w:val="000000"/>
              </w:rPr>
            </w:rPrChange>
          </w:rPr>
          <w:t>    </w:t>
        </w:r>
        <w:r w:rsidRPr="00625FEA">
          <w:rPr>
            <w:rFonts w:ascii="Consolas" w:hAnsi="Consolas"/>
            <w:color w:val="0000FF"/>
            <w:sz w:val="18"/>
            <w:szCs w:val="18"/>
            <w:lang w:val="en-US"/>
            <w:rPrChange w:id="8718"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719" w:author="Manuel Hergenröder" w:date="2020-07-16T16:26:00Z">
              <w:rPr>
                <w:rFonts w:ascii="Consolas" w:hAnsi="Consolas"/>
                <w:color w:val="000000"/>
              </w:rPr>
            </w:rPrChange>
          </w:rPr>
          <w:t> </w:t>
        </w:r>
        <w:r w:rsidRPr="00625FEA">
          <w:rPr>
            <w:rFonts w:ascii="Consolas" w:hAnsi="Consolas"/>
            <w:color w:val="0000FF"/>
            <w:sz w:val="18"/>
            <w:szCs w:val="18"/>
            <w:lang w:val="en-US"/>
            <w:rPrChange w:id="8720" w:author="Manuel Hergenröder" w:date="2020-07-16T16:26:00Z">
              <w:rPr>
                <w:rFonts w:ascii="Consolas" w:hAnsi="Consolas"/>
                <w:color w:val="0000FF"/>
              </w:rPr>
            </w:rPrChange>
          </w:rPr>
          <w:t>void</w:t>
        </w:r>
        <w:r w:rsidRPr="00625FEA">
          <w:rPr>
            <w:rFonts w:ascii="Consolas" w:hAnsi="Consolas"/>
            <w:color w:val="000000"/>
            <w:sz w:val="18"/>
            <w:szCs w:val="18"/>
            <w:lang w:val="en-US"/>
            <w:rPrChange w:id="8721" w:author="Manuel Hergenröder" w:date="2020-07-16T16:26:00Z">
              <w:rPr>
                <w:rFonts w:ascii="Consolas" w:hAnsi="Consolas"/>
                <w:color w:val="000000"/>
              </w:rPr>
            </w:rPrChange>
          </w:rPr>
          <w:t> </w:t>
        </w:r>
        <w:r w:rsidRPr="00625FEA">
          <w:rPr>
            <w:rFonts w:ascii="Consolas" w:hAnsi="Consolas"/>
            <w:color w:val="74531F"/>
            <w:sz w:val="18"/>
            <w:szCs w:val="18"/>
            <w:lang w:val="en-US"/>
            <w:rPrChange w:id="8722" w:author="Manuel Hergenröder" w:date="2020-07-16T16:26:00Z">
              <w:rPr>
                <w:rFonts w:ascii="Consolas" w:hAnsi="Consolas"/>
                <w:color w:val="74531F"/>
              </w:rPr>
            </w:rPrChange>
          </w:rPr>
          <w:t>PlayStopDown</w:t>
        </w:r>
        <w:r w:rsidRPr="00625FEA">
          <w:rPr>
            <w:rFonts w:ascii="Consolas" w:hAnsi="Consolas"/>
            <w:color w:val="000000"/>
            <w:sz w:val="18"/>
            <w:szCs w:val="18"/>
            <w:lang w:val="en-US"/>
            <w:rPrChange w:id="8723" w:author="Manuel Hergenröder" w:date="2020-07-16T16:26:00Z">
              <w:rPr>
                <w:rFonts w:ascii="Consolas" w:hAnsi="Consolas"/>
                <w:color w:val="000000"/>
              </w:rPr>
            </w:rPrChange>
          </w:rPr>
          <w:t>(</w:t>
        </w:r>
        <w:r w:rsidRPr="00625FEA">
          <w:rPr>
            <w:rFonts w:ascii="Consolas" w:hAnsi="Consolas"/>
            <w:color w:val="2B91AF"/>
            <w:sz w:val="18"/>
            <w:szCs w:val="18"/>
            <w:lang w:val="en-US"/>
            <w:rPrChange w:id="8724"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8725" w:author="Manuel Hergenröder" w:date="2020-07-16T16:26:00Z">
              <w:rPr>
                <w:rFonts w:ascii="Consolas" w:hAnsi="Consolas"/>
                <w:color w:val="000000"/>
              </w:rPr>
            </w:rPrChange>
          </w:rPr>
          <w:t> </w:t>
        </w:r>
        <w:r w:rsidRPr="00625FEA">
          <w:rPr>
            <w:rFonts w:ascii="Consolas" w:hAnsi="Consolas"/>
            <w:color w:val="1F377F"/>
            <w:sz w:val="18"/>
            <w:szCs w:val="18"/>
            <w:lang w:val="en-US"/>
            <w:rPrChange w:id="8726" w:author="Manuel Hergenröder" w:date="2020-07-16T16:26:00Z">
              <w:rPr>
                <w:rFonts w:ascii="Consolas" w:hAnsi="Consolas"/>
                <w:color w:val="1F377F"/>
              </w:rPr>
            </w:rPrChange>
          </w:rPr>
          <w:t>fromAction</w:t>
        </w:r>
        <w:r w:rsidRPr="00625FEA">
          <w:rPr>
            <w:rFonts w:ascii="Consolas" w:hAnsi="Consolas"/>
            <w:color w:val="000000"/>
            <w:sz w:val="18"/>
            <w:szCs w:val="18"/>
            <w:lang w:val="en-US"/>
            <w:rPrChange w:id="8727" w:author="Manuel Hergenröder" w:date="2020-07-16T16:26:00Z">
              <w:rPr>
                <w:rFonts w:ascii="Consolas" w:hAnsi="Consolas"/>
                <w:color w:val="000000"/>
              </w:rPr>
            </w:rPrChange>
          </w:rPr>
          <w:t>, </w:t>
        </w:r>
        <w:r w:rsidRPr="00625FEA">
          <w:rPr>
            <w:rFonts w:ascii="Consolas" w:hAnsi="Consolas"/>
            <w:color w:val="2B91AF"/>
            <w:sz w:val="18"/>
            <w:szCs w:val="18"/>
            <w:lang w:val="en-US"/>
            <w:rPrChange w:id="8728" w:author="Manuel Hergenröder" w:date="2020-07-16T16:26:00Z">
              <w:rPr>
                <w:rFonts w:ascii="Consolas" w:hAnsi="Consolas"/>
                <w:color w:val="2B91AF"/>
              </w:rPr>
            </w:rPrChange>
          </w:rPr>
          <w:t>SteamVR_Input_Sources</w:t>
        </w:r>
        <w:r w:rsidRPr="00625FEA">
          <w:rPr>
            <w:rFonts w:ascii="Consolas" w:hAnsi="Consolas"/>
            <w:color w:val="000000"/>
            <w:sz w:val="18"/>
            <w:szCs w:val="18"/>
            <w:lang w:val="en-US"/>
            <w:rPrChange w:id="8729" w:author="Manuel Hergenröder" w:date="2020-07-16T16:26:00Z">
              <w:rPr>
                <w:rFonts w:ascii="Consolas" w:hAnsi="Consolas"/>
                <w:color w:val="000000"/>
              </w:rPr>
            </w:rPrChange>
          </w:rPr>
          <w:t> </w:t>
        </w:r>
        <w:r w:rsidRPr="00625FEA">
          <w:rPr>
            <w:rFonts w:ascii="Consolas" w:hAnsi="Consolas"/>
            <w:color w:val="1F377F"/>
            <w:sz w:val="18"/>
            <w:szCs w:val="18"/>
            <w:lang w:val="en-US"/>
            <w:rPrChange w:id="8730" w:author="Manuel Hergenröder" w:date="2020-07-16T16:26:00Z">
              <w:rPr>
                <w:rFonts w:ascii="Consolas" w:hAnsi="Consolas"/>
                <w:color w:val="1F377F"/>
              </w:rPr>
            </w:rPrChange>
          </w:rPr>
          <w:t>fromSource</w:t>
        </w:r>
        <w:r w:rsidRPr="00625FEA">
          <w:rPr>
            <w:rFonts w:ascii="Consolas" w:hAnsi="Consolas"/>
            <w:color w:val="000000"/>
            <w:sz w:val="18"/>
            <w:szCs w:val="18"/>
            <w:lang w:val="en-US"/>
            <w:rPrChange w:id="8731" w:author="Manuel Hergenröder" w:date="2020-07-16T16:26:00Z">
              <w:rPr>
                <w:rFonts w:ascii="Consolas" w:hAnsi="Consolas"/>
                <w:color w:val="000000"/>
              </w:rPr>
            </w:rPrChange>
          </w:rPr>
          <w:t>)</w:t>
        </w:r>
      </w:ins>
    </w:p>
    <w:p w14:paraId="4B85F25C" w14:textId="77777777" w:rsidR="008F67FA" w:rsidRPr="00625FEA" w:rsidRDefault="008F67FA" w:rsidP="008F67FA">
      <w:pPr>
        <w:pStyle w:val="HTMLPreformatted"/>
        <w:shd w:val="clear" w:color="auto" w:fill="FFFFFF"/>
        <w:rPr>
          <w:ins w:id="8732" w:author="Manuel Hergenröder" w:date="2020-07-16T16:23:00Z"/>
          <w:rFonts w:ascii="Consolas" w:hAnsi="Consolas"/>
          <w:color w:val="000000"/>
          <w:sz w:val="18"/>
          <w:szCs w:val="18"/>
          <w:lang w:val="en-US"/>
          <w:rPrChange w:id="8733" w:author="Manuel Hergenröder" w:date="2020-07-16T16:26:00Z">
            <w:rPr>
              <w:ins w:id="8734" w:author="Manuel Hergenröder" w:date="2020-07-16T16:23:00Z"/>
              <w:rFonts w:ascii="Consolas" w:hAnsi="Consolas"/>
              <w:color w:val="000000"/>
            </w:rPr>
          </w:rPrChange>
        </w:rPr>
      </w:pPr>
      <w:ins w:id="8735" w:author="Manuel Hergenröder" w:date="2020-07-16T16:23:00Z">
        <w:r w:rsidRPr="00625FEA">
          <w:rPr>
            <w:rFonts w:ascii="Consolas" w:hAnsi="Consolas"/>
            <w:color w:val="000000"/>
            <w:sz w:val="18"/>
            <w:szCs w:val="18"/>
            <w:lang w:val="en-US"/>
            <w:rPrChange w:id="8736" w:author="Manuel Hergenröder" w:date="2020-07-16T16:26:00Z">
              <w:rPr>
                <w:rFonts w:ascii="Consolas" w:hAnsi="Consolas"/>
                <w:color w:val="000000"/>
              </w:rPr>
            </w:rPrChange>
          </w:rPr>
          <w:t>    {</w:t>
        </w:r>
      </w:ins>
    </w:p>
    <w:p w14:paraId="6CAF8F0F" w14:textId="77777777" w:rsidR="008F67FA" w:rsidRPr="00625FEA" w:rsidRDefault="008F67FA" w:rsidP="008F67FA">
      <w:pPr>
        <w:pStyle w:val="HTMLPreformatted"/>
        <w:shd w:val="clear" w:color="auto" w:fill="FFFFFF"/>
        <w:rPr>
          <w:ins w:id="8737" w:author="Manuel Hergenröder" w:date="2020-07-16T16:23:00Z"/>
          <w:rFonts w:ascii="Consolas" w:hAnsi="Consolas"/>
          <w:color w:val="000000"/>
          <w:sz w:val="18"/>
          <w:szCs w:val="18"/>
          <w:lang w:val="en-US"/>
          <w:rPrChange w:id="8738" w:author="Manuel Hergenröder" w:date="2020-07-16T16:26:00Z">
            <w:rPr>
              <w:ins w:id="8739" w:author="Manuel Hergenröder" w:date="2020-07-16T16:23:00Z"/>
              <w:rFonts w:ascii="Consolas" w:hAnsi="Consolas"/>
              <w:color w:val="000000"/>
            </w:rPr>
          </w:rPrChange>
        </w:rPr>
      </w:pPr>
      <w:ins w:id="8740" w:author="Manuel Hergenröder" w:date="2020-07-16T16:23:00Z">
        <w:r w:rsidRPr="00625FEA">
          <w:rPr>
            <w:rFonts w:ascii="Consolas" w:hAnsi="Consolas"/>
            <w:color w:val="000000"/>
            <w:sz w:val="18"/>
            <w:szCs w:val="18"/>
            <w:lang w:val="en-US"/>
            <w:rPrChange w:id="8741" w:author="Manuel Hergenröder" w:date="2020-07-16T16:26:00Z">
              <w:rPr>
                <w:rFonts w:ascii="Consolas" w:hAnsi="Consolas"/>
                <w:color w:val="000000"/>
              </w:rPr>
            </w:rPrChange>
          </w:rPr>
          <w:t>        </w:t>
        </w:r>
        <w:r w:rsidRPr="00625FEA">
          <w:rPr>
            <w:rFonts w:ascii="Consolas" w:hAnsi="Consolas"/>
            <w:color w:val="8F08C4"/>
            <w:sz w:val="18"/>
            <w:szCs w:val="18"/>
            <w:lang w:val="en-US"/>
            <w:rPrChange w:id="8742" w:author="Manuel Hergenröder" w:date="2020-07-16T16:26:00Z">
              <w:rPr>
                <w:rFonts w:ascii="Consolas" w:hAnsi="Consolas"/>
                <w:color w:val="8F08C4"/>
              </w:rPr>
            </w:rPrChange>
          </w:rPr>
          <w:t>if</w:t>
        </w:r>
        <w:r w:rsidRPr="00625FEA">
          <w:rPr>
            <w:rFonts w:ascii="Consolas" w:hAnsi="Consolas"/>
            <w:color w:val="000000"/>
            <w:sz w:val="18"/>
            <w:szCs w:val="18"/>
            <w:lang w:val="en-US"/>
            <w:rPrChange w:id="8743" w:author="Manuel Hergenröder" w:date="2020-07-16T16:26:00Z">
              <w:rPr>
                <w:rFonts w:ascii="Consolas" w:hAnsi="Consolas"/>
                <w:color w:val="000000"/>
              </w:rPr>
            </w:rPrChange>
          </w:rPr>
          <w:t> (!</w:t>
        </w:r>
        <w:r w:rsidRPr="00625FEA">
          <w:rPr>
            <w:rFonts w:ascii="Consolas" w:hAnsi="Consolas"/>
            <w:color w:val="0000FF"/>
            <w:sz w:val="18"/>
            <w:szCs w:val="18"/>
            <w:lang w:val="en-US"/>
            <w:rPrChange w:id="8744" w:author="Manuel Hergenröder" w:date="2020-07-16T16:26:00Z">
              <w:rPr>
                <w:rFonts w:ascii="Consolas" w:hAnsi="Consolas"/>
                <w:color w:val="0000FF"/>
              </w:rPr>
            </w:rPrChange>
          </w:rPr>
          <w:t>this</w:t>
        </w:r>
        <w:r w:rsidRPr="00625FEA">
          <w:rPr>
            <w:rFonts w:ascii="Consolas" w:hAnsi="Consolas"/>
            <w:color w:val="000000"/>
            <w:sz w:val="18"/>
            <w:szCs w:val="18"/>
            <w:lang w:val="en-US"/>
            <w:rPrChange w:id="8745" w:author="Manuel Hergenröder" w:date="2020-07-16T16:26:00Z">
              <w:rPr>
                <w:rFonts w:ascii="Consolas" w:hAnsi="Consolas"/>
                <w:color w:val="000000"/>
              </w:rPr>
            </w:rPrChange>
          </w:rPr>
          <w:t>.audioEngine.isPlaying)</w:t>
        </w:r>
      </w:ins>
    </w:p>
    <w:p w14:paraId="261011E9" w14:textId="77777777" w:rsidR="008F67FA" w:rsidRPr="00625FEA" w:rsidRDefault="008F67FA" w:rsidP="008F67FA">
      <w:pPr>
        <w:pStyle w:val="HTMLPreformatted"/>
        <w:shd w:val="clear" w:color="auto" w:fill="FFFFFF"/>
        <w:rPr>
          <w:ins w:id="8746" w:author="Manuel Hergenröder" w:date="2020-07-16T16:23:00Z"/>
          <w:rFonts w:ascii="Consolas" w:hAnsi="Consolas"/>
          <w:color w:val="000000"/>
          <w:sz w:val="18"/>
          <w:szCs w:val="18"/>
          <w:lang w:val="en-US"/>
          <w:rPrChange w:id="8747" w:author="Manuel Hergenröder" w:date="2020-07-16T16:26:00Z">
            <w:rPr>
              <w:ins w:id="8748" w:author="Manuel Hergenröder" w:date="2020-07-16T16:23:00Z"/>
              <w:rFonts w:ascii="Consolas" w:hAnsi="Consolas"/>
              <w:color w:val="000000"/>
            </w:rPr>
          </w:rPrChange>
        </w:rPr>
      </w:pPr>
      <w:ins w:id="8749" w:author="Manuel Hergenröder" w:date="2020-07-16T16:23:00Z">
        <w:r w:rsidRPr="00625FEA">
          <w:rPr>
            <w:rFonts w:ascii="Consolas" w:hAnsi="Consolas"/>
            <w:color w:val="000000"/>
            <w:sz w:val="18"/>
            <w:szCs w:val="18"/>
            <w:lang w:val="en-US"/>
            <w:rPrChange w:id="8750" w:author="Manuel Hergenröder" w:date="2020-07-16T16:26:00Z">
              <w:rPr>
                <w:rFonts w:ascii="Consolas" w:hAnsi="Consolas"/>
                <w:color w:val="000000"/>
              </w:rPr>
            </w:rPrChange>
          </w:rPr>
          <w:t>        {</w:t>
        </w:r>
      </w:ins>
    </w:p>
    <w:p w14:paraId="518BDB01" w14:textId="77777777" w:rsidR="008F67FA" w:rsidRPr="00625FEA" w:rsidRDefault="008F67FA" w:rsidP="008F67FA">
      <w:pPr>
        <w:pStyle w:val="HTMLPreformatted"/>
        <w:shd w:val="clear" w:color="auto" w:fill="FFFFFF"/>
        <w:rPr>
          <w:ins w:id="8751" w:author="Manuel Hergenröder" w:date="2020-07-16T16:23:00Z"/>
          <w:rFonts w:ascii="Consolas" w:hAnsi="Consolas"/>
          <w:color w:val="000000"/>
          <w:sz w:val="18"/>
          <w:szCs w:val="18"/>
          <w:lang w:val="en-US"/>
          <w:rPrChange w:id="8752" w:author="Manuel Hergenröder" w:date="2020-07-16T16:26:00Z">
            <w:rPr>
              <w:ins w:id="8753" w:author="Manuel Hergenröder" w:date="2020-07-16T16:23:00Z"/>
              <w:rFonts w:ascii="Consolas" w:hAnsi="Consolas"/>
              <w:color w:val="000000"/>
            </w:rPr>
          </w:rPrChange>
        </w:rPr>
      </w:pPr>
      <w:ins w:id="8754" w:author="Manuel Hergenröder" w:date="2020-07-16T16:23:00Z">
        <w:r w:rsidRPr="00625FEA">
          <w:rPr>
            <w:rFonts w:ascii="Consolas" w:hAnsi="Consolas"/>
            <w:color w:val="000000"/>
            <w:sz w:val="18"/>
            <w:szCs w:val="18"/>
            <w:lang w:val="en-US"/>
            <w:rPrChange w:id="8755" w:author="Manuel Hergenröder" w:date="2020-07-16T16:26:00Z">
              <w:rPr>
                <w:rFonts w:ascii="Consolas" w:hAnsi="Consolas"/>
                <w:color w:val="000000"/>
              </w:rPr>
            </w:rPrChange>
          </w:rPr>
          <w:lastRenderedPageBreak/>
          <w:t>            </w:t>
        </w:r>
        <w:r w:rsidRPr="00625FEA">
          <w:rPr>
            <w:rFonts w:ascii="Consolas" w:hAnsi="Consolas"/>
            <w:color w:val="0000FF"/>
            <w:sz w:val="18"/>
            <w:szCs w:val="18"/>
            <w:lang w:val="en-US"/>
            <w:rPrChange w:id="8756" w:author="Manuel Hergenröder" w:date="2020-07-16T16:26:00Z">
              <w:rPr>
                <w:rFonts w:ascii="Consolas" w:hAnsi="Consolas"/>
                <w:color w:val="0000FF"/>
              </w:rPr>
            </w:rPrChange>
          </w:rPr>
          <w:t>this</w:t>
        </w:r>
        <w:r w:rsidRPr="00625FEA">
          <w:rPr>
            <w:rFonts w:ascii="Consolas" w:hAnsi="Consolas"/>
            <w:color w:val="000000"/>
            <w:sz w:val="18"/>
            <w:szCs w:val="18"/>
            <w:lang w:val="en-US"/>
            <w:rPrChange w:id="8757" w:author="Manuel Hergenröder" w:date="2020-07-16T16:26:00Z">
              <w:rPr>
                <w:rFonts w:ascii="Consolas" w:hAnsi="Consolas"/>
                <w:color w:val="000000"/>
              </w:rPr>
            </w:rPrChange>
          </w:rPr>
          <w:t>.audioEngine.</w:t>
        </w:r>
        <w:r w:rsidRPr="00625FEA">
          <w:rPr>
            <w:rFonts w:ascii="Consolas" w:hAnsi="Consolas"/>
            <w:color w:val="74531F"/>
            <w:sz w:val="18"/>
            <w:szCs w:val="18"/>
            <w:lang w:val="en-US"/>
            <w:rPrChange w:id="8758" w:author="Manuel Hergenröder" w:date="2020-07-16T16:26:00Z">
              <w:rPr>
                <w:rFonts w:ascii="Consolas" w:hAnsi="Consolas"/>
                <w:color w:val="74531F"/>
              </w:rPr>
            </w:rPrChange>
          </w:rPr>
          <w:t>Play</w:t>
        </w:r>
        <w:r w:rsidRPr="00625FEA">
          <w:rPr>
            <w:rFonts w:ascii="Consolas" w:hAnsi="Consolas"/>
            <w:color w:val="000000"/>
            <w:sz w:val="18"/>
            <w:szCs w:val="18"/>
            <w:lang w:val="en-US"/>
            <w:rPrChange w:id="8759" w:author="Manuel Hergenröder" w:date="2020-07-16T16:26:00Z">
              <w:rPr>
                <w:rFonts w:ascii="Consolas" w:hAnsi="Consolas"/>
                <w:color w:val="000000"/>
              </w:rPr>
            </w:rPrChange>
          </w:rPr>
          <w:t>();</w:t>
        </w:r>
      </w:ins>
    </w:p>
    <w:p w14:paraId="7D5D9A83" w14:textId="77777777" w:rsidR="008F67FA" w:rsidRPr="00625FEA" w:rsidRDefault="008F67FA" w:rsidP="008F67FA">
      <w:pPr>
        <w:pStyle w:val="HTMLPreformatted"/>
        <w:shd w:val="clear" w:color="auto" w:fill="FFFFFF"/>
        <w:rPr>
          <w:ins w:id="8760" w:author="Manuel Hergenröder" w:date="2020-07-16T16:23:00Z"/>
          <w:rFonts w:ascii="Consolas" w:hAnsi="Consolas"/>
          <w:color w:val="000000"/>
          <w:sz w:val="18"/>
          <w:szCs w:val="18"/>
          <w:lang w:val="en-US"/>
          <w:rPrChange w:id="8761" w:author="Manuel Hergenröder" w:date="2020-07-16T16:26:00Z">
            <w:rPr>
              <w:ins w:id="8762" w:author="Manuel Hergenröder" w:date="2020-07-16T16:23:00Z"/>
              <w:rFonts w:ascii="Consolas" w:hAnsi="Consolas"/>
              <w:color w:val="000000"/>
            </w:rPr>
          </w:rPrChange>
        </w:rPr>
      </w:pPr>
      <w:ins w:id="8763" w:author="Manuel Hergenröder" w:date="2020-07-16T16:23:00Z">
        <w:r w:rsidRPr="00625FEA">
          <w:rPr>
            <w:rFonts w:ascii="Consolas" w:hAnsi="Consolas"/>
            <w:color w:val="000000"/>
            <w:sz w:val="18"/>
            <w:szCs w:val="18"/>
            <w:lang w:val="en-US"/>
            <w:rPrChange w:id="8764" w:author="Manuel Hergenröder" w:date="2020-07-16T16:26:00Z">
              <w:rPr>
                <w:rFonts w:ascii="Consolas" w:hAnsi="Consolas"/>
                <w:color w:val="000000"/>
              </w:rPr>
            </w:rPrChange>
          </w:rPr>
          <w:t>        }</w:t>
        </w:r>
      </w:ins>
    </w:p>
    <w:p w14:paraId="0AFD9C0A" w14:textId="77777777" w:rsidR="008F67FA" w:rsidRPr="00625FEA" w:rsidRDefault="008F67FA" w:rsidP="008F67FA">
      <w:pPr>
        <w:pStyle w:val="HTMLPreformatted"/>
        <w:shd w:val="clear" w:color="auto" w:fill="FFFFFF"/>
        <w:rPr>
          <w:ins w:id="8765" w:author="Manuel Hergenröder" w:date="2020-07-16T16:23:00Z"/>
          <w:rFonts w:ascii="Consolas" w:hAnsi="Consolas"/>
          <w:color w:val="000000"/>
          <w:sz w:val="18"/>
          <w:szCs w:val="18"/>
          <w:lang w:val="en-US"/>
          <w:rPrChange w:id="8766" w:author="Manuel Hergenröder" w:date="2020-07-16T16:26:00Z">
            <w:rPr>
              <w:ins w:id="8767" w:author="Manuel Hergenröder" w:date="2020-07-16T16:23:00Z"/>
              <w:rFonts w:ascii="Consolas" w:hAnsi="Consolas"/>
              <w:color w:val="000000"/>
            </w:rPr>
          </w:rPrChange>
        </w:rPr>
      </w:pPr>
      <w:ins w:id="8768" w:author="Manuel Hergenröder" w:date="2020-07-16T16:23:00Z">
        <w:r w:rsidRPr="00625FEA">
          <w:rPr>
            <w:rFonts w:ascii="Consolas" w:hAnsi="Consolas"/>
            <w:color w:val="000000"/>
            <w:sz w:val="18"/>
            <w:szCs w:val="18"/>
            <w:lang w:val="en-US"/>
            <w:rPrChange w:id="8769" w:author="Manuel Hergenröder" w:date="2020-07-16T16:26:00Z">
              <w:rPr>
                <w:rFonts w:ascii="Consolas" w:hAnsi="Consolas"/>
                <w:color w:val="000000"/>
              </w:rPr>
            </w:rPrChange>
          </w:rPr>
          <w:t>        </w:t>
        </w:r>
        <w:r w:rsidRPr="00625FEA">
          <w:rPr>
            <w:rFonts w:ascii="Consolas" w:hAnsi="Consolas"/>
            <w:color w:val="8F08C4"/>
            <w:sz w:val="18"/>
            <w:szCs w:val="18"/>
            <w:lang w:val="en-US"/>
            <w:rPrChange w:id="8770" w:author="Manuel Hergenröder" w:date="2020-07-16T16:26:00Z">
              <w:rPr>
                <w:rFonts w:ascii="Consolas" w:hAnsi="Consolas"/>
                <w:color w:val="8F08C4"/>
              </w:rPr>
            </w:rPrChange>
          </w:rPr>
          <w:t>else</w:t>
        </w:r>
      </w:ins>
    </w:p>
    <w:p w14:paraId="3E57D644" w14:textId="77777777" w:rsidR="008F67FA" w:rsidRPr="00625FEA" w:rsidRDefault="008F67FA" w:rsidP="008F67FA">
      <w:pPr>
        <w:pStyle w:val="HTMLPreformatted"/>
        <w:shd w:val="clear" w:color="auto" w:fill="FFFFFF"/>
        <w:rPr>
          <w:ins w:id="8771" w:author="Manuel Hergenröder" w:date="2020-07-16T16:23:00Z"/>
          <w:rFonts w:ascii="Consolas" w:hAnsi="Consolas"/>
          <w:color w:val="000000"/>
          <w:sz w:val="18"/>
          <w:szCs w:val="18"/>
          <w:lang w:val="en-US"/>
          <w:rPrChange w:id="8772" w:author="Manuel Hergenröder" w:date="2020-07-16T16:26:00Z">
            <w:rPr>
              <w:ins w:id="8773" w:author="Manuel Hergenröder" w:date="2020-07-16T16:23:00Z"/>
              <w:rFonts w:ascii="Consolas" w:hAnsi="Consolas"/>
              <w:color w:val="000000"/>
            </w:rPr>
          </w:rPrChange>
        </w:rPr>
      </w:pPr>
      <w:ins w:id="8774" w:author="Manuel Hergenröder" w:date="2020-07-16T16:23:00Z">
        <w:r w:rsidRPr="00625FEA">
          <w:rPr>
            <w:rFonts w:ascii="Consolas" w:hAnsi="Consolas"/>
            <w:color w:val="000000"/>
            <w:sz w:val="18"/>
            <w:szCs w:val="18"/>
            <w:lang w:val="en-US"/>
            <w:rPrChange w:id="8775" w:author="Manuel Hergenröder" w:date="2020-07-16T16:26:00Z">
              <w:rPr>
                <w:rFonts w:ascii="Consolas" w:hAnsi="Consolas"/>
                <w:color w:val="000000"/>
              </w:rPr>
            </w:rPrChange>
          </w:rPr>
          <w:t>        {</w:t>
        </w:r>
      </w:ins>
    </w:p>
    <w:p w14:paraId="4AC3D61B" w14:textId="77777777" w:rsidR="008F67FA" w:rsidRPr="00625FEA" w:rsidRDefault="008F67FA" w:rsidP="008F67FA">
      <w:pPr>
        <w:pStyle w:val="HTMLPreformatted"/>
        <w:shd w:val="clear" w:color="auto" w:fill="FFFFFF"/>
        <w:rPr>
          <w:ins w:id="8776" w:author="Manuel Hergenröder" w:date="2020-07-16T16:23:00Z"/>
          <w:rFonts w:ascii="Consolas" w:hAnsi="Consolas"/>
          <w:color w:val="000000"/>
          <w:sz w:val="18"/>
          <w:szCs w:val="18"/>
          <w:lang w:val="en-US"/>
          <w:rPrChange w:id="8777" w:author="Manuel Hergenröder" w:date="2020-07-16T16:26:00Z">
            <w:rPr>
              <w:ins w:id="8778" w:author="Manuel Hergenröder" w:date="2020-07-16T16:23:00Z"/>
              <w:rFonts w:ascii="Consolas" w:hAnsi="Consolas"/>
              <w:color w:val="000000"/>
            </w:rPr>
          </w:rPrChange>
        </w:rPr>
      </w:pPr>
      <w:ins w:id="8779" w:author="Manuel Hergenröder" w:date="2020-07-16T16:23:00Z">
        <w:r w:rsidRPr="00625FEA">
          <w:rPr>
            <w:rFonts w:ascii="Consolas" w:hAnsi="Consolas"/>
            <w:color w:val="000000"/>
            <w:sz w:val="18"/>
            <w:szCs w:val="18"/>
            <w:lang w:val="en-US"/>
            <w:rPrChange w:id="8780" w:author="Manuel Hergenröder" w:date="2020-07-16T16:26:00Z">
              <w:rPr>
                <w:rFonts w:ascii="Consolas" w:hAnsi="Consolas"/>
                <w:color w:val="000000"/>
              </w:rPr>
            </w:rPrChange>
          </w:rPr>
          <w:t>            </w:t>
        </w:r>
        <w:r w:rsidRPr="00625FEA">
          <w:rPr>
            <w:rFonts w:ascii="Consolas" w:hAnsi="Consolas"/>
            <w:color w:val="0000FF"/>
            <w:sz w:val="18"/>
            <w:szCs w:val="18"/>
            <w:lang w:val="en-US"/>
            <w:rPrChange w:id="8781" w:author="Manuel Hergenröder" w:date="2020-07-16T16:26:00Z">
              <w:rPr>
                <w:rFonts w:ascii="Consolas" w:hAnsi="Consolas"/>
                <w:color w:val="0000FF"/>
              </w:rPr>
            </w:rPrChange>
          </w:rPr>
          <w:t>this</w:t>
        </w:r>
        <w:r w:rsidRPr="00625FEA">
          <w:rPr>
            <w:rFonts w:ascii="Consolas" w:hAnsi="Consolas"/>
            <w:color w:val="000000"/>
            <w:sz w:val="18"/>
            <w:szCs w:val="18"/>
            <w:lang w:val="en-US"/>
            <w:rPrChange w:id="8782" w:author="Manuel Hergenröder" w:date="2020-07-16T16:26:00Z">
              <w:rPr>
                <w:rFonts w:ascii="Consolas" w:hAnsi="Consolas"/>
                <w:color w:val="000000"/>
              </w:rPr>
            </w:rPrChange>
          </w:rPr>
          <w:t>.audioEngine.</w:t>
        </w:r>
        <w:r w:rsidRPr="00625FEA">
          <w:rPr>
            <w:rFonts w:ascii="Consolas" w:hAnsi="Consolas"/>
            <w:color w:val="74531F"/>
            <w:sz w:val="18"/>
            <w:szCs w:val="18"/>
            <w:lang w:val="en-US"/>
            <w:rPrChange w:id="8783" w:author="Manuel Hergenröder" w:date="2020-07-16T16:26:00Z">
              <w:rPr>
                <w:rFonts w:ascii="Consolas" w:hAnsi="Consolas"/>
                <w:color w:val="74531F"/>
              </w:rPr>
            </w:rPrChange>
          </w:rPr>
          <w:t>Stop</w:t>
        </w:r>
        <w:r w:rsidRPr="00625FEA">
          <w:rPr>
            <w:rFonts w:ascii="Consolas" w:hAnsi="Consolas"/>
            <w:color w:val="000000"/>
            <w:sz w:val="18"/>
            <w:szCs w:val="18"/>
            <w:lang w:val="en-US"/>
            <w:rPrChange w:id="8784" w:author="Manuel Hergenröder" w:date="2020-07-16T16:26:00Z">
              <w:rPr>
                <w:rFonts w:ascii="Consolas" w:hAnsi="Consolas"/>
                <w:color w:val="000000"/>
              </w:rPr>
            </w:rPrChange>
          </w:rPr>
          <w:t>();</w:t>
        </w:r>
      </w:ins>
    </w:p>
    <w:p w14:paraId="55F996C2" w14:textId="77777777" w:rsidR="008F67FA" w:rsidRPr="00625FEA" w:rsidRDefault="008F67FA" w:rsidP="008F67FA">
      <w:pPr>
        <w:pStyle w:val="HTMLPreformatted"/>
        <w:shd w:val="clear" w:color="auto" w:fill="FFFFFF"/>
        <w:rPr>
          <w:ins w:id="8785" w:author="Manuel Hergenröder" w:date="2020-07-16T16:23:00Z"/>
          <w:rFonts w:ascii="Consolas" w:hAnsi="Consolas"/>
          <w:color w:val="000000"/>
          <w:sz w:val="18"/>
          <w:szCs w:val="18"/>
          <w:lang w:val="en-US"/>
          <w:rPrChange w:id="8786" w:author="Manuel Hergenröder" w:date="2020-07-16T16:26:00Z">
            <w:rPr>
              <w:ins w:id="8787" w:author="Manuel Hergenröder" w:date="2020-07-16T16:23:00Z"/>
              <w:rFonts w:ascii="Consolas" w:hAnsi="Consolas"/>
              <w:color w:val="000000"/>
            </w:rPr>
          </w:rPrChange>
        </w:rPr>
      </w:pPr>
      <w:ins w:id="8788" w:author="Manuel Hergenröder" w:date="2020-07-16T16:23:00Z">
        <w:r w:rsidRPr="00625FEA">
          <w:rPr>
            <w:rFonts w:ascii="Consolas" w:hAnsi="Consolas"/>
            <w:color w:val="000000"/>
            <w:sz w:val="18"/>
            <w:szCs w:val="18"/>
            <w:lang w:val="en-US"/>
            <w:rPrChange w:id="8789" w:author="Manuel Hergenröder" w:date="2020-07-16T16:26:00Z">
              <w:rPr>
                <w:rFonts w:ascii="Consolas" w:hAnsi="Consolas"/>
                <w:color w:val="000000"/>
              </w:rPr>
            </w:rPrChange>
          </w:rPr>
          <w:t>        }</w:t>
        </w:r>
      </w:ins>
    </w:p>
    <w:p w14:paraId="63197F38" w14:textId="77777777" w:rsidR="008F67FA" w:rsidRPr="00625FEA" w:rsidRDefault="008F67FA" w:rsidP="008F67FA">
      <w:pPr>
        <w:pStyle w:val="HTMLPreformatted"/>
        <w:shd w:val="clear" w:color="auto" w:fill="FFFFFF"/>
        <w:rPr>
          <w:ins w:id="8790" w:author="Manuel Hergenröder" w:date="2020-07-16T16:23:00Z"/>
          <w:rFonts w:ascii="Consolas" w:hAnsi="Consolas"/>
          <w:color w:val="000000"/>
          <w:sz w:val="18"/>
          <w:szCs w:val="18"/>
          <w:lang w:val="en-US"/>
          <w:rPrChange w:id="8791" w:author="Manuel Hergenröder" w:date="2020-07-16T16:26:00Z">
            <w:rPr>
              <w:ins w:id="8792" w:author="Manuel Hergenröder" w:date="2020-07-16T16:23:00Z"/>
              <w:rFonts w:ascii="Consolas" w:hAnsi="Consolas"/>
              <w:color w:val="000000"/>
            </w:rPr>
          </w:rPrChange>
        </w:rPr>
      </w:pPr>
      <w:ins w:id="8793" w:author="Manuel Hergenröder" w:date="2020-07-16T16:23:00Z">
        <w:r w:rsidRPr="00625FEA">
          <w:rPr>
            <w:rFonts w:ascii="Consolas" w:hAnsi="Consolas"/>
            <w:color w:val="000000"/>
            <w:sz w:val="18"/>
            <w:szCs w:val="18"/>
            <w:lang w:val="en-US"/>
            <w:rPrChange w:id="8794" w:author="Manuel Hergenröder" w:date="2020-07-16T16:26:00Z">
              <w:rPr>
                <w:rFonts w:ascii="Consolas" w:hAnsi="Consolas"/>
                <w:color w:val="000000"/>
              </w:rPr>
            </w:rPrChange>
          </w:rPr>
          <w:t>    }</w:t>
        </w:r>
      </w:ins>
    </w:p>
    <w:p w14:paraId="64327304" w14:textId="77777777" w:rsidR="008F67FA" w:rsidRPr="00625FEA" w:rsidRDefault="008F67FA" w:rsidP="008F67FA">
      <w:pPr>
        <w:pStyle w:val="HTMLPreformatted"/>
        <w:shd w:val="clear" w:color="auto" w:fill="FFFFFF"/>
        <w:rPr>
          <w:ins w:id="8795" w:author="Manuel Hergenröder" w:date="2020-07-16T16:23:00Z"/>
          <w:rFonts w:ascii="Consolas" w:hAnsi="Consolas"/>
          <w:color w:val="000000"/>
          <w:sz w:val="18"/>
          <w:szCs w:val="18"/>
          <w:lang w:val="en-US"/>
          <w:rPrChange w:id="8796" w:author="Manuel Hergenröder" w:date="2020-07-16T16:26:00Z">
            <w:rPr>
              <w:ins w:id="8797" w:author="Manuel Hergenröder" w:date="2020-07-16T16:23:00Z"/>
              <w:rFonts w:ascii="Consolas" w:hAnsi="Consolas"/>
              <w:color w:val="000000"/>
            </w:rPr>
          </w:rPrChange>
        </w:rPr>
      </w:pPr>
      <w:ins w:id="8798" w:author="Manuel Hergenröder" w:date="2020-07-16T16:23:00Z">
        <w:r w:rsidRPr="00625FEA">
          <w:rPr>
            <w:rFonts w:ascii="Consolas" w:hAnsi="Consolas"/>
            <w:color w:val="000000"/>
            <w:sz w:val="18"/>
            <w:szCs w:val="18"/>
            <w:lang w:val="en-US"/>
            <w:rPrChange w:id="8799" w:author="Manuel Hergenröder" w:date="2020-07-16T16:26:00Z">
              <w:rPr>
                <w:rFonts w:ascii="Consolas" w:hAnsi="Consolas"/>
                <w:color w:val="000000"/>
              </w:rPr>
            </w:rPrChange>
          </w:rPr>
          <w:t xml:space="preserve"> </w:t>
        </w:r>
      </w:ins>
    </w:p>
    <w:p w14:paraId="7E733AF7" w14:textId="77777777" w:rsidR="008F67FA" w:rsidRPr="00625FEA" w:rsidRDefault="008F67FA" w:rsidP="008F67FA">
      <w:pPr>
        <w:pStyle w:val="HTMLPreformatted"/>
        <w:shd w:val="clear" w:color="auto" w:fill="FFFFFF"/>
        <w:rPr>
          <w:ins w:id="8800" w:author="Manuel Hergenröder" w:date="2020-07-16T16:23:00Z"/>
          <w:rFonts w:ascii="Consolas" w:hAnsi="Consolas"/>
          <w:color w:val="000000"/>
          <w:sz w:val="18"/>
          <w:szCs w:val="18"/>
          <w:lang w:val="en-US"/>
          <w:rPrChange w:id="8801" w:author="Manuel Hergenröder" w:date="2020-07-16T16:26:00Z">
            <w:rPr>
              <w:ins w:id="8802" w:author="Manuel Hergenröder" w:date="2020-07-16T16:23:00Z"/>
              <w:rFonts w:ascii="Consolas" w:hAnsi="Consolas"/>
              <w:color w:val="000000"/>
            </w:rPr>
          </w:rPrChange>
        </w:rPr>
      </w:pPr>
      <w:ins w:id="8803" w:author="Manuel Hergenröder" w:date="2020-07-16T16:23:00Z">
        <w:r w:rsidRPr="00625FEA">
          <w:rPr>
            <w:rFonts w:ascii="Consolas" w:hAnsi="Consolas"/>
            <w:color w:val="000000"/>
            <w:sz w:val="18"/>
            <w:szCs w:val="18"/>
            <w:lang w:val="en-US"/>
            <w:rPrChange w:id="8804" w:author="Manuel Hergenröder" w:date="2020-07-16T16:26:00Z">
              <w:rPr>
                <w:rFonts w:ascii="Consolas" w:hAnsi="Consolas"/>
                <w:color w:val="000000"/>
              </w:rPr>
            </w:rPrChange>
          </w:rPr>
          <w:t>    </w:t>
        </w:r>
        <w:r w:rsidRPr="00625FEA">
          <w:rPr>
            <w:rFonts w:ascii="Consolas" w:hAnsi="Consolas"/>
            <w:color w:val="0000FF"/>
            <w:sz w:val="18"/>
            <w:szCs w:val="18"/>
            <w:lang w:val="en-US"/>
            <w:rPrChange w:id="8805"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806" w:author="Manuel Hergenröder" w:date="2020-07-16T16:26:00Z">
              <w:rPr>
                <w:rFonts w:ascii="Consolas" w:hAnsi="Consolas"/>
                <w:color w:val="000000"/>
              </w:rPr>
            </w:rPrChange>
          </w:rPr>
          <w:t> </w:t>
        </w:r>
        <w:r w:rsidRPr="00625FEA">
          <w:rPr>
            <w:rFonts w:ascii="Consolas" w:hAnsi="Consolas"/>
            <w:color w:val="0000FF"/>
            <w:sz w:val="18"/>
            <w:szCs w:val="18"/>
            <w:lang w:val="en-US"/>
            <w:rPrChange w:id="8807" w:author="Manuel Hergenröder" w:date="2020-07-16T16:26:00Z">
              <w:rPr>
                <w:rFonts w:ascii="Consolas" w:hAnsi="Consolas"/>
                <w:color w:val="0000FF"/>
              </w:rPr>
            </w:rPrChange>
          </w:rPr>
          <w:t>void</w:t>
        </w:r>
        <w:r w:rsidRPr="00625FEA">
          <w:rPr>
            <w:rFonts w:ascii="Consolas" w:hAnsi="Consolas"/>
            <w:color w:val="000000"/>
            <w:sz w:val="18"/>
            <w:szCs w:val="18"/>
            <w:lang w:val="en-US"/>
            <w:rPrChange w:id="8808" w:author="Manuel Hergenröder" w:date="2020-07-16T16:26:00Z">
              <w:rPr>
                <w:rFonts w:ascii="Consolas" w:hAnsi="Consolas"/>
                <w:color w:val="000000"/>
              </w:rPr>
            </w:rPrChange>
          </w:rPr>
          <w:t> </w:t>
        </w:r>
        <w:r w:rsidRPr="00625FEA">
          <w:rPr>
            <w:rFonts w:ascii="Consolas" w:hAnsi="Consolas"/>
            <w:color w:val="74531F"/>
            <w:sz w:val="18"/>
            <w:szCs w:val="18"/>
            <w:lang w:val="en-US"/>
            <w:rPrChange w:id="8809" w:author="Manuel Hergenröder" w:date="2020-07-16T16:26:00Z">
              <w:rPr>
                <w:rFonts w:ascii="Consolas" w:hAnsi="Consolas"/>
                <w:color w:val="74531F"/>
              </w:rPr>
            </w:rPrChange>
          </w:rPr>
          <w:t>RewindDown</w:t>
        </w:r>
        <w:r w:rsidRPr="00625FEA">
          <w:rPr>
            <w:rFonts w:ascii="Consolas" w:hAnsi="Consolas"/>
            <w:color w:val="000000"/>
            <w:sz w:val="18"/>
            <w:szCs w:val="18"/>
            <w:lang w:val="en-US"/>
            <w:rPrChange w:id="8810" w:author="Manuel Hergenröder" w:date="2020-07-16T16:26:00Z">
              <w:rPr>
                <w:rFonts w:ascii="Consolas" w:hAnsi="Consolas"/>
                <w:color w:val="000000"/>
              </w:rPr>
            </w:rPrChange>
          </w:rPr>
          <w:t>(</w:t>
        </w:r>
        <w:r w:rsidRPr="00625FEA">
          <w:rPr>
            <w:rFonts w:ascii="Consolas" w:hAnsi="Consolas"/>
            <w:color w:val="2B91AF"/>
            <w:sz w:val="18"/>
            <w:szCs w:val="18"/>
            <w:lang w:val="en-US"/>
            <w:rPrChange w:id="8811"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8812" w:author="Manuel Hergenröder" w:date="2020-07-16T16:26:00Z">
              <w:rPr>
                <w:rFonts w:ascii="Consolas" w:hAnsi="Consolas"/>
                <w:color w:val="000000"/>
              </w:rPr>
            </w:rPrChange>
          </w:rPr>
          <w:t> </w:t>
        </w:r>
        <w:r w:rsidRPr="00625FEA">
          <w:rPr>
            <w:rFonts w:ascii="Consolas" w:hAnsi="Consolas"/>
            <w:color w:val="1F377F"/>
            <w:sz w:val="18"/>
            <w:szCs w:val="18"/>
            <w:lang w:val="en-US"/>
            <w:rPrChange w:id="8813" w:author="Manuel Hergenröder" w:date="2020-07-16T16:26:00Z">
              <w:rPr>
                <w:rFonts w:ascii="Consolas" w:hAnsi="Consolas"/>
                <w:color w:val="1F377F"/>
              </w:rPr>
            </w:rPrChange>
          </w:rPr>
          <w:t>fromAction</w:t>
        </w:r>
        <w:r w:rsidRPr="00625FEA">
          <w:rPr>
            <w:rFonts w:ascii="Consolas" w:hAnsi="Consolas"/>
            <w:color w:val="000000"/>
            <w:sz w:val="18"/>
            <w:szCs w:val="18"/>
            <w:lang w:val="en-US"/>
            <w:rPrChange w:id="8814" w:author="Manuel Hergenröder" w:date="2020-07-16T16:26:00Z">
              <w:rPr>
                <w:rFonts w:ascii="Consolas" w:hAnsi="Consolas"/>
                <w:color w:val="000000"/>
              </w:rPr>
            </w:rPrChange>
          </w:rPr>
          <w:t>, </w:t>
        </w:r>
        <w:r w:rsidRPr="00625FEA">
          <w:rPr>
            <w:rFonts w:ascii="Consolas" w:hAnsi="Consolas"/>
            <w:color w:val="2B91AF"/>
            <w:sz w:val="18"/>
            <w:szCs w:val="18"/>
            <w:lang w:val="en-US"/>
            <w:rPrChange w:id="8815" w:author="Manuel Hergenröder" w:date="2020-07-16T16:26:00Z">
              <w:rPr>
                <w:rFonts w:ascii="Consolas" w:hAnsi="Consolas"/>
                <w:color w:val="2B91AF"/>
              </w:rPr>
            </w:rPrChange>
          </w:rPr>
          <w:t>SteamVR_Input_Sources</w:t>
        </w:r>
        <w:r w:rsidRPr="00625FEA">
          <w:rPr>
            <w:rFonts w:ascii="Consolas" w:hAnsi="Consolas"/>
            <w:color w:val="000000"/>
            <w:sz w:val="18"/>
            <w:szCs w:val="18"/>
            <w:lang w:val="en-US"/>
            <w:rPrChange w:id="8816" w:author="Manuel Hergenröder" w:date="2020-07-16T16:26:00Z">
              <w:rPr>
                <w:rFonts w:ascii="Consolas" w:hAnsi="Consolas"/>
                <w:color w:val="000000"/>
              </w:rPr>
            </w:rPrChange>
          </w:rPr>
          <w:t> </w:t>
        </w:r>
        <w:r w:rsidRPr="00625FEA">
          <w:rPr>
            <w:rFonts w:ascii="Consolas" w:hAnsi="Consolas"/>
            <w:color w:val="1F377F"/>
            <w:sz w:val="18"/>
            <w:szCs w:val="18"/>
            <w:lang w:val="en-US"/>
            <w:rPrChange w:id="8817" w:author="Manuel Hergenröder" w:date="2020-07-16T16:26:00Z">
              <w:rPr>
                <w:rFonts w:ascii="Consolas" w:hAnsi="Consolas"/>
                <w:color w:val="1F377F"/>
              </w:rPr>
            </w:rPrChange>
          </w:rPr>
          <w:t>fromSource</w:t>
        </w:r>
        <w:r w:rsidRPr="00625FEA">
          <w:rPr>
            <w:rFonts w:ascii="Consolas" w:hAnsi="Consolas"/>
            <w:color w:val="000000"/>
            <w:sz w:val="18"/>
            <w:szCs w:val="18"/>
            <w:lang w:val="en-US"/>
            <w:rPrChange w:id="8818" w:author="Manuel Hergenröder" w:date="2020-07-16T16:26:00Z">
              <w:rPr>
                <w:rFonts w:ascii="Consolas" w:hAnsi="Consolas"/>
                <w:color w:val="000000"/>
              </w:rPr>
            </w:rPrChange>
          </w:rPr>
          <w:t>)</w:t>
        </w:r>
      </w:ins>
    </w:p>
    <w:p w14:paraId="25A9FFC2" w14:textId="77777777" w:rsidR="008F67FA" w:rsidRPr="00625FEA" w:rsidRDefault="008F67FA" w:rsidP="008F67FA">
      <w:pPr>
        <w:pStyle w:val="HTMLPreformatted"/>
        <w:shd w:val="clear" w:color="auto" w:fill="FFFFFF"/>
        <w:rPr>
          <w:ins w:id="8819" w:author="Manuel Hergenröder" w:date="2020-07-16T16:23:00Z"/>
          <w:rFonts w:ascii="Consolas" w:hAnsi="Consolas"/>
          <w:color w:val="000000"/>
          <w:sz w:val="18"/>
          <w:szCs w:val="18"/>
          <w:lang w:val="en-US"/>
          <w:rPrChange w:id="8820" w:author="Manuel Hergenröder" w:date="2020-07-16T16:26:00Z">
            <w:rPr>
              <w:ins w:id="8821" w:author="Manuel Hergenröder" w:date="2020-07-16T16:23:00Z"/>
              <w:rFonts w:ascii="Consolas" w:hAnsi="Consolas"/>
              <w:color w:val="000000"/>
            </w:rPr>
          </w:rPrChange>
        </w:rPr>
      </w:pPr>
      <w:ins w:id="8822" w:author="Manuel Hergenröder" w:date="2020-07-16T16:23:00Z">
        <w:r w:rsidRPr="00625FEA">
          <w:rPr>
            <w:rFonts w:ascii="Consolas" w:hAnsi="Consolas"/>
            <w:color w:val="000000"/>
            <w:sz w:val="18"/>
            <w:szCs w:val="18"/>
            <w:lang w:val="en-US"/>
            <w:rPrChange w:id="8823" w:author="Manuel Hergenröder" w:date="2020-07-16T16:26:00Z">
              <w:rPr>
                <w:rFonts w:ascii="Consolas" w:hAnsi="Consolas"/>
                <w:color w:val="000000"/>
              </w:rPr>
            </w:rPrChange>
          </w:rPr>
          <w:t>    {</w:t>
        </w:r>
      </w:ins>
    </w:p>
    <w:p w14:paraId="05C569DB" w14:textId="77777777" w:rsidR="008F67FA" w:rsidRPr="00625FEA" w:rsidRDefault="008F67FA" w:rsidP="008F67FA">
      <w:pPr>
        <w:pStyle w:val="HTMLPreformatted"/>
        <w:shd w:val="clear" w:color="auto" w:fill="FFFFFF"/>
        <w:rPr>
          <w:ins w:id="8824" w:author="Manuel Hergenröder" w:date="2020-07-16T16:23:00Z"/>
          <w:rFonts w:ascii="Consolas" w:hAnsi="Consolas"/>
          <w:color w:val="000000"/>
          <w:sz w:val="18"/>
          <w:szCs w:val="18"/>
          <w:lang w:val="en-US"/>
          <w:rPrChange w:id="8825" w:author="Manuel Hergenröder" w:date="2020-07-16T16:26:00Z">
            <w:rPr>
              <w:ins w:id="8826" w:author="Manuel Hergenröder" w:date="2020-07-16T16:23:00Z"/>
              <w:rFonts w:ascii="Consolas" w:hAnsi="Consolas"/>
              <w:color w:val="000000"/>
            </w:rPr>
          </w:rPrChange>
        </w:rPr>
      </w:pPr>
      <w:ins w:id="8827" w:author="Manuel Hergenröder" w:date="2020-07-16T16:23:00Z">
        <w:r w:rsidRPr="00625FEA">
          <w:rPr>
            <w:rFonts w:ascii="Consolas" w:hAnsi="Consolas"/>
            <w:color w:val="000000"/>
            <w:sz w:val="18"/>
            <w:szCs w:val="18"/>
            <w:lang w:val="en-US"/>
            <w:rPrChange w:id="8828" w:author="Manuel Hergenröder" w:date="2020-07-16T16:26:00Z">
              <w:rPr>
                <w:rFonts w:ascii="Consolas" w:hAnsi="Consolas"/>
                <w:color w:val="000000"/>
              </w:rPr>
            </w:rPrChange>
          </w:rPr>
          <w:t>        </w:t>
        </w:r>
        <w:r w:rsidRPr="00625FEA">
          <w:rPr>
            <w:rFonts w:ascii="Consolas" w:hAnsi="Consolas"/>
            <w:color w:val="0000FF"/>
            <w:sz w:val="18"/>
            <w:szCs w:val="18"/>
            <w:lang w:val="en-US"/>
            <w:rPrChange w:id="8829" w:author="Manuel Hergenröder" w:date="2020-07-16T16:26:00Z">
              <w:rPr>
                <w:rFonts w:ascii="Consolas" w:hAnsi="Consolas"/>
                <w:color w:val="0000FF"/>
              </w:rPr>
            </w:rPrChange>
          </w:rPr>
          <w:t>this</w:t>
        </w:r>
        <w:r w:rsidRPr="00625FEA">
          <w:rPr>
            <w:rFonts w:ascii="Consolas" w:hAnsi="Consolas"/>
            <w:color w:val="000000"/>
            <w:sz w:val="18"/>
            <w:szCs w:val="18"/>
            <w:lang w:val="en-US"/>
            <w:rPrChange w:id="8830" w:author="Manuel Hergenröder" w:date="2020-07-16T16:26:00Z">
              <w:rPr>
                <w:rFonts w:ascii="Consolas" w:hAnsi="Consolas"/>
                <w:color w:val="000000"/>
              </w:rPr>
            </w:rPrChange>
          </w:rPr>
          <w:t>.audioEngine.</w:t>
        </w:r>
        <w:r w:rsidRPr="00625FEA">
          <w:rPr>
            <w:rFonts w:ascii="Consolas" w:hAnsi="Consolas"/>
            <w:color w:val="74531F"/>
            <w:sz w:val="18"/>
            <w:szCs w:val="18"/>
            <w:lang w:val="en-US"/>
            <w:rPrChange w:id="8831" w:author="Manuel Hergenröder" w:date="2020-07-16T16:26:00Z">
              <w:rPr>
                <w:rFonts w:ascii="Consolas" w:hAnsi="Consolas"/>
                <w:color w:val="74531F"/>
              </w:rPr>
            </w:rPrChange>
          </w:rPr>
          <w:t>Rewind</w:t>
        </w:r>
        <w:r w:rsidRPr="00625FEA">
          <w:rPr>
            <w:rFonts w:ascii="Consolas" w:hAnsi="Consolas"/>
            <w:color w:val="000000"/>
            <w:sz w:val="18"/>
            <w:szCs w:val="18"/>
            <w:lang w:val="en-US"/>
            <w:rPrChange w:id="8832" w:author="Manuel Hergenröder" w:date="2020-07-16T16:26:00Z">
              <w:rPr>
                <w:rFonts w:ascii="Consolas" w:hAnsi="Consolas"/>
                <w:color w:val="000000"/>
              </w:rPr>
            </w:rPrChange>
          </w:rPr>
          <w:t>();</w:t>
        </w:r>
      </w:ins>
    </w:p>
    <w:p w14:paraId="017AA8C4" w14:textId="77777777" w:rsidR="008F67FA" w:rsidRPr="00625FEA" w:rsidRDefault="008F67FA" w:rsidP="008F67FA">
      <w:pPr>
        <w:pStyle w:val="HTMLPreformatted"/>
        <w:shd w:val="clear" w:color="auto" w:fill="FFFFFF"/>
        <w:rPr>
          <w:ins w:id="8833" w:author="Manuel Hergenröder" w:date="2020-07-16T16:23:00Z"/>
          <w:rFonts w:ascii="Consolas" w:hAnsi="Consolas"/>
          <w:color w:val="000000"/>
          <w:sz w:val="18"/>
          <w:szCs w:val="18"/>
          <w:lang w:val="en-US"/>
          <w:rPrChange w:id="8834" w:author="Manuel Hergenröder" w:date="2020-07-16T16:26:00Z">
            <w:rPr>
              <w:ins w:id="8835" w:author="Manuel Hergenröder" w:date="2020-07-16T16:23:00Z"/>
              <w:rFonts w:ascii="Consolas" w:hAnsi="Consolas"/>
              <w:color w:val="000000"/>
            </w:rPr>
          </w:rPrChange>
        </w:rPr>
      </w:pPr>
      <w:ins w:id="8836" w:author="Manuel Hergenröder" w:date="2020-07-16T16:23:00Z">
        <w:r w:rsidRPr="00625FEA">
          <w:rPr>
            <w:rFonts w:ascii="Consolas" w:hAnsi="Consolas"/>
            <w:color w:val="000000"/>
            <w:sz w:val="18"/>
            <w:szCs w:val="18"/>
            <w:lang w:val="en-US"/>
            <w:rPrChange w:id="8837" w:author="Manuel Hergenröder" w:date="2020-07-16T16:26:00Z">
              <w:rPr>
                <w:rFonts w:ascii="Consolas" w:hAnsi="Consolas"/>
                <w:color w:val="000000"/>
              </w:rPr>
            </w:rPrChange>
          </w:rPr>
          <w:t>    }</w:t>
        </w:r>
      </w:ins>
    </w:p>
    <w:p w14:paraId="59A90F23" w14:textId="77777777" w:rsidR="008F67FA" w:rsidRPr="00625FEA" w:rsidRDefault="008F67FA" w:rsidP="008F67FA">
      <w:pPr>
        <w:pStyle w:val="HTMLPreformatted"/>
        <w:shd w:val="clear" w:color="auto" w:fill="FFFFFF"/>
        <w:rPr>
          <w:ins w:id="8838" w:author="Manuel Hergenröder" w:date="2020-07-16T16:23:00Z"/>
          <w:rFonts w:ascii="Consolas" w:hAnsi="Consolas"/>
          <w:color w:val="000000"/>
          <w:sz w:val="18"/>
          <w:szCs w:val="18"/>
          <w:lang w:val="en-US"/>
          <w:rPrChange w:id="8839" w:author="Manuel Hergenröder" w:date="2020-07-16T16:26:00Z">
            <w:rPr>
              <w:ins w:id="8840" w:author="Manuel Hergenröder" w:date="2020-07-16T16:23:00Z"/>
              <w:rFonts w:ascii="Consolas" w:hAnsi="Consolas"/>
              <w:color w:val="000000"/>
            </w:rPr>
          </w:rPrChange>
        </w:rPr>
      </w:pPr>
      <w:ins w:id="8841" w:author="Manuel Hergenröder" w:date="2020-07-16T16:23:00Z">
        <w:r w:rsidRPr="00625FEA">
          <w:rPr>
            <w:rFonts w:ascii="Consolas" w:hAnsi="Consolas"/>
            <w:color w:val="000000"/>
            <w:sz w:val="18"/>
            <w:szCs w:val="18"/>
            <w:lang w:val="en-US"/>
            <w:rPrChange w:id="8842" w:author="Manuel Hergenröder" w:date="2020-07-16T16:26:00Z">
              <w:rPr>
                <w:rFonts w:ascii="Consolas" w:hAnsi="Consolas"/>
                <w:color w:val="000000"/>
              </w:rPr>
            </w:rPrChange>
          </w:rPr>
          <w:t xml:space="preserve"> </w:t>
        </w:r>
      </w:ins>
    </w:p>
    <w:p w14:paraId="45B6AACD" w14:textId="77777777" w:rsidR="008F67FA" w:rsidRPr="00625FEA" w:rsidRDefault="008F67FA" w:rsidP="008F67FA">
      <w:pPr>
        <w:pStyle w:val="HTMLPreformatted"/>
        <w:shd w:val="clear" w:color="auto" w:fill="FFFFFF"/>
        <w:rPr>
          <w:ins w:id="8843" w:author="Manuel Hergenröder" w:date="2020-07-16T16:23:00Z"/>
          <w:rFonts w:ascii="Consolas" w:hAnsi="Consolas"/>
          <w:color w:val="000000"/>
          <w:sz w:val="18"/>
          <w:szCs w:val="18"/>
          <w:lang w:val="en-US"/>
          <w:rPrChange w:id="8844" w:author="Manuel Hergenröder" w:date="2020-07-16T16:26:00Z">
            <w:rPr>
              <w:ins w:id="8845" w:author="Manuel Hergenröder" w:date="2020-07-16T16:23:00Z"/>
              <w:rFonts w:ascii="Consolas" w:hAnsi="Consolas"/>
              <w:color w:val="000000"/>
            </w:rPr>
          </w:rPrChange>
        </w:rPr>
      </w:pPr>
      <w:ins w:id="8846" w:author="Manuel Hergenröder" w:date="2020-07-16T16:23:00Z">
        <w:r w:rsidRPr="00625FEA">
          <w:rPr>
            <w:rFonts w:ascii="Consolas" w:hAnsi="Consolas"/>
            <w:color w:val="000000"/>
            <w:sz w:val="18"/>
            <w:szCs w:val="18"/>
            <w:lang w:val="en-US"/>
            <w:rPrChange w:id="8847" w:author="Manuel Hergenröder" w:date="2020-07-16T16:26:00Z">
              <w:rPr>
                <w:rFonts w:ascii="Consolas" w:hAnsi="Consolas"/>
                <w:color w:val="000000"/>
              </w:rPr>
            </w:rPrChange>
          </w:rPr>
          <w:t>    </w:t>
        </w:r>
        <w:r w:rsidRPr="00625FEA">
          <w:rPr>
            <w:rFonts w:ascii="Consolas" w:hAnsi="Consolas"/>
            <w:color w:val="0000FF"/>
            <w:sz w:val="18"/>
            <w:szCs w:val="18"/>
            <w:lang w:val="en-US"/>
            <w:rPrChange w:id="8848"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849" w:author="Manuel Hergenröder" w:date="2020-07-16T16:26:00Z">
              <w:rPr>
                <w:rFonts w:ascii="Consolas" w:hAnsi="Consolas"/>
                <w:color w:val="000000"/>
              </w:rPr>
            </w:rPrChange>
          </w:rPr>
          <w:t> </w:t>
        </w:r>
        <w:r w:rsidRPr="00625FEA">
          <w:rPr>
            <w:rFonts w:ascii="Consolas" w:hAnsi="Consolas"/>
            <w:color w:val="0000FF"/>
            <w:sz w:val="18"/>
            <w:szCs w:val="18"/>
            <w:lang w:val="en-US"/>
            <w:rPrChange w:id="8850" w:author="Manuel Hergenröder" w:date="2020-07-16T16:26:00Z">
              <w:rPr>
                <w:rFonts w:ascii="Consolas" w:hAnsi="Consolas"/>
                <w:color w:val="0000FF"/>
              </w:rPr>
            </w:rPrChange>
          </w:rPr>
          <w:t>void</w:t>
        </w:r>
        <w:r w:rsidRPr="00625FEA">
          <w:rPr>
            <w:rFonts w:ascii="Consolas" w:hAnsi="Consolas"/>
            <w:color w:val="000000"/>
            <w:sz w:val="18"/>
            <w:szCs w:val="18"/>
            <w:lang w:val="en-US"/>
            <w:rPrChange w:id="8851" w:author="Manuel Hergenröder" w:date="2020-07-16T16:26:00Z">
              <w:rPr>
                <w:rFonts w:ascii="Consolas" w:hAnsi="Consolas"/>
                <w:color w:val="000000"/>
              </w:rPr>
            </w:rPrChange>
          </w:rPr>
          <w:t> </w:t>
        </w:r>
        <w:r w:rsidRPr="00625FEA">
          <w:rPr>
            <w:rFonts w:ascii="Consolas" w:hAnsi="Consolas"/>
            <w:color w:val="74531F"/>
            <w:sz w:val="18"/>
            <w:szCs w:val="18"/>
            <w:lang w:val="en-US"/>
            <w:rPrChange w:id="8852" w:author="Manuel Hergenröder" w:date="2020-07-16T16:26:00Z">
              <w:rPr>
                <w:rFonts w:ascii="Consolas" w:hAnsi="Consolas"/>
                <w:color w:val="74531F"/>
              </w:rPr>
            </w:rPrChange>
          </w:rPr>
          <w:t>ToolMenuActivate</w:t>
        </w:r>
        <w:r w:rsidRPr="00625FEA">
          <w:rPr>
            <w:rFonts w:ascii="Consolas" w:hAnsi="Consolas"/>
            <w:color w:val="000000"/>
            <w:sz w:val="18"/>
            <w:szCs w:val="18"/>
            <w:lang w:val="en-US"/>
            <w:rPrChange w:id="8853" w:author="Manuel Hergenröder" w:date="2020-07-16T16:26:00Z">
              <w:rPr>
                <w:rFonts w:ascii="Consolas" w:hAnsi="Consolas"/>
                <w:color w:val="000000"/>
              </w:rPr>
            </w:rPrChange>
          </w:rPr>
          <w:t>(</w:t>
        </w:r>
        <w:r w:rsidRPr="00625FEA">
          <w:rPr>
            <w:rFonts w:ascii="Consolas" w:hAnsi="Consolas"/>
            <w:color w:val="2B91AF"/>
            <w:sz w:val="18"/>
            <w:szCs w:val="18"/>
            <w:lang w:val="en-US"/>
            <w:rPrChange w:id="8854"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8855" w:author="Manuel Hergenröder" w:date="2020-07-16T16:26:00Z">
              <w:rPr>
                <w:rFonts w:ascii="Consolas" w:hAnsi="Consolas"/>
                <w:color w:val="000000"/>
              </w:rPr>
            </w:rPrChange>
          </w:rPr>
          <w:t> </w:t>
        </w:r>
        <w:r w:rsidRPr="00625FEA">
          <w:rPr>
            <w:rFonts w:ascii="Consolas" w:hAnsi="Consolas"/>
            <w:color w:val="1F377F"/>
            <w:sz w:val="18"/>
            <w:szCs w:val="18"/>
            <w:lang w:val="en-US"/>
            <w:rPrChange w:id="8856" w:author="Manuel Hergenröder" w:date="2020-07-16T16:26:00Z">
              <w:rPr>
                <w:rFonts w:ascii="Consolas" w:hAnsi="Consolas"/>
                <w:color w:val="1F377F"/>
              </w:rPr>
            </w:rPrChange>
          </w:rPr>
          <w:t>fromAction</w:t>
        </w:r>
        <w:r w:rsidRPr="00625FEA">
          <w:rPr>
            <w:rFonts w:ascii="Consolas" w:hAnsi="Consolas"/>
            <w:color w:val="000000"/>
            <w:sz w:val="18"/>
            <w:szCs w:val="18"/>
            <w:lang w:val="en-US"/>
            <w:rPrChange w:id="8857" w:author="Manuel Hergenröder" w:date="2020-07-16T16:26:00Z">
              <w:rPr>
                <w:rFonts w:ascii="Consolas" w:hAnsi="Consolas"/>
                <w:color w:val="000000"/>
              </w:rPr>
            </w:rPrChange>
          </w:rPr>
          <w:t>, </w:t>
        </w:r>
        <w:r w:rsidRPr="00625FEA">
          <w:rPr>
            <w:rFonts w:ascii="Consolas" w:hAnsi="Consolas"/>
            <w:color w:val="2B91AF"/>
            <w:sz w:val="18"/>
            <w:szCs w:val="18"/>
            <w:lang w:val="en-US"/>
            <w:rPrChange w:id="8858" w:author="Manuel Hergenröder" w:date="2020-07-16T16:26:00Z">
              <w:rPr>
                <w:rFonts w:ascii="Consolas" w:hAnsi="Consolas"/>
                <w:color w:val="2B91AF"/>
              </w:rPr>
            </w:rPrChange>
          </w:rPr>
          <w:t>SteamVR_Input_Sources</w:t>
        </w:r>
        <w:r w:rsidRPr="00625FEA">
          <w:rPr>
            <w:rFonts w:ascii="Consolas" w:hAnsi="Consolas"/>
            <w:color w:val="000000"/>
            <w:sz w:val="18"/>
            <w:szCs w:val="18"/>
            <w:lang w:val="en-US"/>
            <w:rPrChange w:id="8859" w:author="Manuel Hergenröder" w:date="2020-07-16T16:26:00Z">
              <w:rPr>
                <w:rFonts w:ascii="Consolas" w:hAnsi="Consolas"/>
                <w:color w:val="000000"/>
              </w:rPr>
            </w:rPrChange>
          </w:rPr>
          <w:t> </w:t>
        </w:r>
        <w:r w:rsidRPr="00625FEA">
          <w:rPr>
            <w:rFonts w:ascii="Consolas" w:hAnsi="Consolas"/>
            <w:color w:val="1F377F"/>
            <w:sz w:val="18"/>
            <w:szCs w:val="18"/>
            <w:lang w:val="en-US"/>
            <w:rPrChange w:id="8860" w:author="Manuel Hergenröder" w:date="2020-07-16T16:26:00Z">
              <w:rPr>
                <w:rFonts w:ascii="Consolas" w:hAnsi="Consolas"/>
                <w:color w:val="1F377F"/>
              </w:rPr>
            </w:rPrChange>
          </w:rPr>
          <w:t>fromSource</w:t>
        </w:r>
        <w:r w:rsidRPr="00625FEA">
          <w:rPr>
            <w:rFonts w:ascii="Consolas" w:hAnsi="Consolas"/>
            <w:color w:val="000000"/>
            <w:sz w:val="18"/>
            <w:szCs w:val="18"/>
            <w:lang w:val="en-US"/>
            <w:rPrChange w:id="8861" w:author="Manuel Hergenröder" w:date="2020-07-16T16:26:00Z">
              <w:rPr>
                <w:rFonts w:ascii="Consolas" w:hAnsi="Consolas"/>
                <w:color w:val="000000"/>
              </w:rPr>
            </w:rPrChange>
          </w:rPr>
          <w:t>)</w:t>
        </w:r>
      </w:ins>
    </w:p>
    <w:p w14:paraId="0BC34DCC" w14:textId="77777777" w:rsidR="008F67FA" w:rsidRPr="00625FEA" w:rsidRDefault="008F67FA" w:rsidP="008F67FA">
      <w:pPr>
        <w:pStyle w:val="HTMLPreformatted"/>
        <w:shd w:val="clear" w:color="auto" w:fill="FFFFFF"/>
        <w:rPr>
          <w:ins w:id="8862" w:author="Manuel Hergenröder" w:date="2020-07-16T16:23:00Z"/>
          <w:rFonts w:ascii="Consolas" w:hAnsi="Consolas"/>
          <w:color w:val="000000"/>
          <w:sz w:val="18"/>
          <w:szCs w:val="18"/>
          <w:lang w:val="en-US"/>
          <w:rPrChange w:id="8863" w:author="Manuel Hergenröder" w:date="2020-07-16T16:26:00Z">
            <w:rPr>
              <w:ins w:id="8864" w:author="Manuel Hergenröder" w:date="2020-07-16T16:23:00Z"/>
              <w:rFonts w:ascii="Consolas" w:hAnsi="Consolas"/>
              <w:color w:val="000000"/>
            </w:rPr>
          </w:rPrChange>
        </w:rPr>
      </w:pPr>
      <w:ins w:id="8865" w:author="Manuel Hergenröder" w:date="2020-07-16T16:23:00Z">
        <w:r w:rsidRPr="00625FEA">
          <w:rPr>
            <w:rFonts w:ascii="Consolas" w:hAnsi="Consolas"/>
            <w:color w:val="000000"/>
            <w:sz w:val="18"/>
            <w:szCs w:val="18"/>
            <w:lang w:val="en-US"/>
            <w:rPrChange w:id="8866" w:author="Manuel Hergenröder" w:date="2020-07-16T16:26:00Z">
              <w:rPr>
                <w:rFonts w:ascii="Consolas" w:hAnsi="Consolas"/>
                <w:color w:val="000000"/>
              </w:rPr>
            </w:rPrChange>
          </w:rPr>
          <w:t>    {</w:t>
        </w:r>
      </w:ins>
    </w:p>
    <w:p w14:paraId="5E8C3DFC" w14:textId="77777777" w:rsidR="008F67FA" w:rsidRPr="00625FEA" w:rsidRDefault="008F67FA" w:rsidP="008F67FA">
      <w:pPr>
        <w:pStyle w:val="HTMLPreformatted"/>
        <w:shd w:val="clear" w:color="auto" w:fill="FFFFFF"/>
        <w:rPr>
          <w:ins w:id="8867" w:author="Manuel Hergenröder" w:date="2020-07-16T16:23:00Z"/>
          <w:rFonts w:ascii="Consolas" w:hAnsi="Consolas"/>
          <w:color w:val="000000"/>
          <w:sz w:val="18"/>
          <w:szCs w:val="18"/>
          <w:lang w:val="en-US"/>
          <w:rPrChange w:id="8868" w:author="Manuel Hergenröder" w:date="2020-07-16T16:26:00Z">
            <w:rPr>
              <w:ins w:id="8869" w:author="Manuel Hergenröder" w:date="2020-07-16T16:23:00Z"/>
              <w:rFonts w:ascii="Consolas" w:hAnsi="Consolas"/>
              <w:color w:val="000000"/>
            </w:rPr>
          </w:rPrChange>
        </w:rPr>
      </w:pPr>
      <w:ins w:id="8870" w:author="Manuel Hergenröder" w:date="2020-07-16T16:23:00Z">
        <w:r w:rsidRPr="00625FEA">
          <w:rPr>
            <w:rFonts w:ascii="Consolas" w:hAnsi="Consolas"/>
            <w:color w:val="000000"/>
            <w:sz w:val="18"/>
            <w:szCs w:val="18"/>
            <w:lang w:val="en-US"/>
            <w:rPrChange w:id="8871" w:author="Manuel Hergenröder" w:date="2020-07-16T16:26:00Z">
              <w:rPr>
                <w:rFonts w:ascii="Consolas" w:hAnsi="Consolas"/>
                <w:color w:val="000000"/>
              </w:rPr>
            </w:rPrChange>
          </w:rPr>
          <w:t>        </w:t>
        </w:r>
        <w:r w:rsidRPr="00625FEA">
          <w:rPr>
            <w:rFonts w:ascii="Consolas" w:hAnsi="Consolas"/>
            <w:color w:val="0000FF"/>
            <w:sz w:val="18"/>
            <w:szCs w:val="18"/>
            <w:lang w:val="en-US"/>
            <w:rPrChange w:id="8872" w:author="Manuel Hergenröder" w:date="2020-07-16T16:26:00Z">
              <w:rPr>
                <w:rFonts w:ascii="Consolas" w:hAnsi="Consolas"/>
                <w:color w:val="0000FF"/>
              </w:rPr>
            </w:rPrChange>
          </w:rPr>
          <w:t>this</w:t>
        </w:r>
        <w:r w:rsidRPr="00625FEA">
          <w:rPr>
            <w:rFonts w:ascii="Consolas" w:hAnsi="Consolas"/>
            <w:color w:val="000000"/>
            <w:sz w:val="18"/>
            <w:szCs w:val="18"/>
            <w:lang w:val="en-US"/>
            <w:rPrChange w:id="8873" w:author="Manuel Hergenröder" w:date="2020-07-16T16:26:00Z">
              <w:rPr>
                <w:rFonts w:ascii="Consolas" w:hAnsi="Consolas"/>
                <w:color w:val="000000"/>
              </w:rPr>
            </w:rPrChange>
          </w:rPr>
          <w:t>.toolMenuActive = </w:t>
        </w:r>
        <w:r w:rsidRPr="00625FEA">
          <w:rPr>
            <w:rFonts w:ascii="Consolas" w:hAnsi="Consolas"/>
            <w:color w:val="0000FF"/>
            <w:sz w:val="18"/>
            <w:szCs w:val="18"/>
            <w:lang w:val="en-US"/>
            <w:rPrChange w:id="8874" w:author="Manuel Hergenröder" w:date="2020-07-16T16:26:00Z">
              <w:rPr>
                <w:rFonts w:ascii="Consolas" w:hAnsi="Consolas"/>
                <w:color w:val="0000FF"/>
              </w:rPr>
            </w:rPrChange>
          </w:rPr>
          <w:t>true</w:t>
        </w:r>
        <w:r w:rsidRPr="00625FEA">
          <w:rPr>
            <w:rFonts w:ascii="Consolas" w:hAnsi="Consolas"/>
            <w:color w:val="000000"/>
            <w:sz w:val="18"/>
            <w:szCs w:val="18"/>
            <w:lang w:val="en-US"/>
            <w:rPrChange w:id="8875" w:author="Manuel Hergenröder" w:date="2020-07-16T16:26:00Z">
              <w:rPr>
                <w:rFonts w:ascii="Consolas" w:hAnsi="Consolas"/>
                <w:color w:val="000000"/>
              </w:rPr>
            </w:rPrChange>
          </w:rPr>
          <w:t>;</w:t>
        </w:r>
      </w:ins>
    </w:p>
    <w:p w14:paraId="4532D333" w14:textId="77777777" w:rsidR="008F67FA" w:rsidRPr="00625FEA" w:rsidRDefault="008F67FA" w:rsidP="008F67FA">
      <w:pPr>
        <w:pStyle w:val="HTMLPreformatted"/>
        <w:shd w:val="clear" w:color="auto" w:fill="FFFFFF"/>
        <w:rPr>
          <w:ins w:id="8876" w:author="Manuel Hergenröder" w:date="2020-07-16T16:23:00Z"/>
          <w:rFonts w:ascii="Consolas" w:hAnsi="Consolas"/>
          <w:color w:val="000000"/>
          <w:sz w:val="18"/>
          <w:szCs w:val="18"/>
          <w:lang w:val="en-US"/>
          <w:rPrChange w:id="8877" w:author="Manuel Hergenröder" w:date="2020-07-16T16:26:00Z">
            <w:rPr>
              <w:ins w:id="8878" w:author="Manuel Hergenröder" w:date="2020-07-16T16:23:00Z"/>
              <w:rFonts w:ascii="Consolas" w:hAnsi="Consolas"/>
              <w:color w:val="000000"/>
            </w:rPr>
          </w:rPrChange>
        </w:rPr>
      </w:pPr>
      <w:ins w:id="8879" w:author="Manuel Hergenröder" w:date="2020-07-16T16:23:00Z">
        <w:r w:rsidRPr="00625FEA">
          <w:rPr>
            <w:rFonts w:ascii="Consolas" w:hAnsi="Consolas"/>
            <w:color w:val="000000"/>
            <w:sz w:val="18"/>
            <w:szCs w:val="18"/>
            <w:lang w:val="en-US"/>
            <w:rPrChange w:id="8880" w:author="Manuel Hergenröder" w:date="2020-07-16T16:26:00Z">
              <w:rPr>
                <w:rFonts w:ascii="Consolas" w:hAnsi="Consolas"/>
                <w:color w:val="000000"/>
              </w:rPr>
            </w:rPrChange>
          </w:rPr>
          <w:t>        </w:t>
        </w:r>
        <w:r w:rsidRPr="00625FEA">
          <w:rPr>
            <w:rFonts w:ascii="Consolas" w:hAnsi="Consolas"/>
            <w:color w:val="0000FF"/>
            <w:sz w:val="18"/>
            <w:szCs w:val="18"/>
            <w:lang w:val="en-US"/>
            <w:rPrChange w:id="8881" w:author="Manuel Hergenröder" w:date="2020-07-16T16:26:00Z">
              <w:rPr>
                <w:rFonts w:ascii="Consolas" w:hAnsi="Consolas"/>
                <w:color w:val="0000FF"/>
              </w:rPr>
            </w:rPrChange>
          </w:rPr>
          <w:t>this</w:t>
        </w:r>
        <w:r w:rsidRPr="00625FEA">
          <w:rPr>
            <w:rFonts w:ascii="Consolas" w:hAnsi="Consolas"/>
            <w:color w:val="000000"/>
            <w:sz w:val="18"/>
            <w:szCs w:val="18"/>
            <w:lang w:val="en-US"/>
            <w:rPrChange w:id="8882" w:author="Manuel Hergenröder" w:date="2020-07-16T16:26:00Z">
              <w:rPr>
                <w:rFonts w:ascii="Consolas" w:hAnsi="Consolas"/>
                <w:color w:val="000000"/>
              </w:rPr>
            </w:rPrChange>
          </w:rPr>
          <w:t>.uiTool.</w:t>
        </w:r>
        <w:r w:rsidRPr="00625FEA">
          <w:rPr>
            <w:rFonts w:ascii="Consolas" w:hAnsi="Consolas"/>
            <w:color w:val="74531F"/>
            <w:sz w:val="18"/>
            <w:szCs w:val="18"/>
            <w:lang w:val="en-US"/>
            <w:rPrChange w:id="8883" w:author="Manuel Hergenröder" w:date="2020-07-16T16:26:00Z">
              <w:rPr>
                <w:rFonts w:ascii="Consolas" w:hAnsi="Consolas"/>
                <w:color w:val="74531F"/>
              </w:rPr>
            </w:rPrChange>
          </w:rPr>
          <w:t>SetActive</w:t>
        </w:r>
        <w:r w:rsidRPr="00625FEA">
          <w:rPr>
            <w:rFonts w:ascii="Consolas" w:hAnsi="Consolas"/>
            <w:color w:val="000000"/>
            <w:sz w:val="18"/>
            <w:szCs w:val="18"/>
            <w:lang w:val="en-US"/>
            <w:rPrChange w:id="8884" w:author="Manuel Hergenröder" w:date="2020-07-16T16:26:00Z">
              <w:rPr>
                <w:rFonts w:ascii="Consolas" w:hAnsi="Consolas"/>
                <w:color w:val="000000"/>
              </w:rPr>
            </w:rPrChange>
          </w:rPr>
          <w:t>(</w:t>
        </w:r>
        <w:r w:rsidRPr="00625FEA">
          <w:rPr>
            <w:rFonts w:ascii="Consolas" w:hAnsi="Consolas"/>
            <w:color w:val="0000FF"/>
            <w:sz w:val="18"/>
            <w:szCs w:val="18"/>
            <w:lang w:val="en-US"/>
            <w:rPrChange w:id="8885" w:author="Manuel Hergenröder" w:date="2020-07-16T16:26:00Z">
              <w:rPr>
                <w:rFonts w:ascii="Consolas" w:hAnsi="Consolas"/>
                <w:color w:val="0000FF"/>
              </w:rPr>
            </w:rPrChange>
          </w:rPr>
          <w:t>true</w:t>
        </w:r>
        <w:r w:rsidRPr="00625FEA">
          <w:rPr>
            <w:rFonts w:ascii="Consolas" w:hAnsi="Consolas"/>
            <w:color w:val="000000"/>
            <w:sz w:val="18"/>
            <w:szCs w:val="18"/>
            <w:lang w:val="en-US"/>
            <w:rPrChange w:id="8886" w:author="Manuel Hergenröder" w:date="2020-07-16T16:26:00Z">
              <w:rPr>
                <w:rFonts w:ascii="Consolas" w:hAnsi="Consolas"/>
                <w:color w:val="000000"/>
              </w:rPr>
            </w:rPrChange>
          </w:rPr>
          <w:t>);</w:t>
        </w:r>
      </w:ins>
    </w:p>
    <w:p w14:paraId="49DD1F86" w14:textId="77777777" w:rsidR="008F67FA" w:rsidRPr="00625FEA" w:rsidRDefault="008F67FA" w:rsidP="008F67FA">
      <w:pPr>
        <w:pStyle w:val="HTMLPreformatted"/>
        <w:shd w:val="clear" w:color="auto" w:fill="FFFFFF"/>
        <w:rPr>
          <w:ins w:id="8887" w:author="Manuel Hergenröder" w:date="2020-07-16T16:23:00Z"/>
          <w:rFonts w:ascii="Consolas" w:hAnsi="Consolas"/>
          <w:color w:val="000000"/>
          <w:sz w:val="18"/>
          <w:szCs w:val="18"/>
          <w:lang w:val="en-US"/>
          <w:rPrChange w:id="8888" w:author="Manuel Hergenröder" w:date="2020-07-16T16:26:00Z">
            <w:rPr>
              <w:ins w:id="8889" w:author="Manuel Hergenröder" w:date="2020-07-16T16:23:00Z"/>
              <w:rFonts w:ascii="Consolas" w:hAnsi="Consolas"/>
              <w:color w:val="000000"/>
            </w:rPr>
          </w:rPrChange>
        </w:rPr>
      </w:pPr>
      <w:ins w:id="8890" w:author="Manuel Hergenröder" w:date="2020-07-16T16:23:00Z">
        <w:r w:rsidRPr="00625FEA">
          <w:rPr>
            <w:rFonts w:ascii="Consolas" w:hAnsi="Consolas"/>
            <w:color w:val="000000"/>
            <w:sz w:val="18"/>
            <w:szCs w:val="18"/>
            <w:lang w:val="en-US"/>
            <w:rPrChange w:id="8891" w:author="Manuel Hergenröder" w:date="2020-07-16T16:26:00Z">
              <w:rPr>
                <w:rFonts w:ascii="Consolas" w:hAnsi="Consolas"/>
                <w:color w:val="000000"/>
              </w:rPr>
            </w:rPrChange>
          </w:rPr>
          <w:t xml:space="preserve"> </w:t>
        </w:r>
      </w:ins>
    </w:p>
    <w:p w14:paraId="430F22E8" w14:textId="77777777" w:rsidR="008F67FA" w:rsidRPr="00625FEA" w:rsidRDefault="008F67FA" w:rsidP="008F67FA">
      <w:pPr>
        <w:pStyle w:val="HTMLPreformatted"/>
        <w:shd w:val="clear" w:color="auto" w:fill="FFFFFF"/>
        <w:rPr>
          <w:ins w:id="8892" w:author="Manuel Hergenröder" w:date="2020-07-16T16:23:00Z"/>
          <w:rFonts w:ascii="Consolas" w:hAnsi="Consolas"/>
          <w:color w:val="000000"/>
          <w:sz w:val="18"/>
          <w:szCs w:val="18"/>
          <w:lang w:val="en-US"/>
          <w:rPrChange w:id="8893" w:author="Manuel Hergenröder" w:date="2020-07-16T16:26:00Z">
            <w:rPr>
              <w:ins w:id="8894" w:author="Manuel Hergenröder" w:date="2020-07-16T16:23:00Z"/>
              <w:rFonts w:ascii="Consolas" w:hAnsi="Consolas"/>
              <w:color w:val="000000"/>
            </w:rPr>
          </w:rPrChange>
        </w:rPr>
      </w:pPr>
      <w:ins w:id="8895" w:author="Manuel Hergenröder" w:date="2020-07-16T16:23:00Z">
        <w:r w:rsidRPr="00625FEA">
          <w:rPr>
            <w:rFonts w:ascii="Consolas" w:hAnsi="Consolas"/>
            <w:color w:val="000000"/>
            <w:sz w:val="18"/>
            <w:szCs w:val="18"/>
            <w:lang w:val="en-US"/>
            <w:rPrChange w:id="8896" w:author="Manuel Hergenröder" w:date="2020-07-16T16:26:00Z">
              <w:rPr>
                <w:rFonts w:ascii="Consolas" w:hAnsi="Consolas"/>
                <w:color w:val="000000"/>
              </w:rPr>
            </w:rPrChange>
          </w:rPr>
          <w:t>        </w:t>
        </w:r>
        <w:r w:rsidRPr="00625FEA">
          <w:rPr>
            <w:rFonts w:ascii="Consolas" w:hAnsi="Consolas"/>
            <w:color w:val="0000FF"/>
            <w:sz w:val="18"/>
            <w:szCs w:val="18"/>
            <w:lang w:val="en-US"/>
            <w:rPrChange w:id="8897" w:author="Manuel Hergenröder" w:date="2020-07-16T16:26:00Z">
              <w:rPr>
                <w:rFonts w:ascii="Consolas" w:hAnsi="Consolas"/>
                <w:color w:val="0000FF"/>
              </w:rPr>
            </w:rPrChange>
          </w:rPr>
          <w:t>this</w:t>
        </w:r>
        <w:r w:rsidRPr="00625FEA">
          <w:rPr>
            <w:rFonts w:ascii="Consolas" w:hAnsi="Consolas"/>
            <w:color w:val="000000"/>
            <w:sz w:val="18"/>
            <w:szCs w:val="18"/>
            <w:lang w:val="en-US"/>
            <w:rPrChange w:id="8898" w:author="Manuel Hergenröder" w:date="2020-07-16T16:26:00Z">
              <w:rPr>
                <w:rFonts w:ascii="Consolas" w:hAnsi="Consolas"/>
                <w:color w:val="000000"/>
              </w:rPr>
            </w:rPrChange>
          </w:rPr>
          <w:t>.ToolUIworldPos = </w:t>
        </w:r>
        <w:r w:rsidRPr="00625FEA">
          <w:rPr>
            <w:rFonts w:ascii="Consolas" w:hAnsi="Consolas"/>
            <w:color w:val="0000FF"/>
            <w:sz w:val="18"/>
            <w:szCs w:val="18"/>
            <w:lang w:val="en-US"/>
            <w:rPrChange w:id="8899" w:author="Manuel Hergenröder" w:date="2020-07-16T16:26:00Z">
              <w:rPr>
                <w:rFonts w:ascii="Consolas" w:hAnsi="Consolas"/>
                <w:color w:val="0000FF"/>
              </w:rPr>
            </w:rPrChange>
          </w:rPr>
          <w:t>this</w:t>
        </w:r>
        <w:r w:rsidRPr="00625FEA">
          <w:rPr>
            <w:rFonts w:ascii="Consolas" w:hAnsi="Consolas"/>
            <w:color w:val="000000"/>
            <w:sz w:val="18"/>
            <w:szCs w:val="18"/>
            <w:lang w:val="en-US"/>
            <w:rPrChange w:id="8900" w:author="Manuel Hergenröder" w:date="2020-07-16T16:26:00Z">
              <w:rPr>
                <w:rFonts w:ascii="Consolas" w:hAnsi="Consolas"/>
                <w:color w:val="000000"/>
              </w:rPr>
            </w:rPrChange>
          </w:rPr>
          <w:t>.uiTool.transform.position;</w:t>
        </w:r>
      </w:ins>
    </w:p>
    <w:p w14:paraId="36BB0635" w14:textId="77777777" w:rsidR="008F67FA" w:rsidRPr="00625FEA" w:rsidRDefault="008F67FA" w:rsidP="008F67FA">
      <w:pPr>
        <w:pStyle w:val="HTMLPreformatted"/>
        <w:shd w:val="clear" w:color="auto" w:fill="FFFFFF"/>
        <w:rPr>
          <w:ins w:id="8901" w:author="Manuel Hergenröder" w:date="2020-07-16T16:23:00Z"/>
          <w:rFonts w:ascii="Consolas" w:hAnsi="Consolas"/>
          <w:color w:val="000000"/>
          <w:sz w:val="18"/>
          <w:szCs w:val="18"/>
          <w:lang w:val="en-US"/>
          <w:rPrChange w:id="8902" w:author="Manuel Hergenröder" w:date="2020-07-16T16:26:00Z">
            <w:rPr>
              <w:ins w:id="8903" w:author="Manuel Hergenröder" w:date="2020-07-16T16:23:00Z"/>
              <w:rFonts w:ascii="Consolas" w:hAnsi="Consolas"/>
              <w:color w:val="000000"/>
            </w:rPr>
          </w:rPrChange>
        </w:rPr>
      </w:pPr>
      <w:ins w:id="8904" w:author="Manuel Hergenröder" w:date="2020-07-16T16:23:00Z">
        <w:r w:rsidRPr="00625FEA">
          <w:rPr>
            <w:rFonts w:ascii="Consolas" w:hAnsi="Consolas"/>
            <w:color w:val="000000"/>
            <w:sz w:val="18"/>
            <w:szCs w:val="18"/>
            <w:lang w:val="en-US"/>
            <w:rPrChange w:id="8905" w:author="Manuel Hergenröder" w:date="2020-07-16T16:26:00Z">
              <w:rPr>
                <w:rFonts w:ascii="Consolas" w:hAnsi="Consolas"/>
                <w:color w:val="000000"/>
              </w:rPr>
            </w:rPrChange>
          </w:rPr>
          <w:t>        </w:t>
        </w:r>
        <w:r w:rsidRPr="00625FEA">
          <w:rPr>
            <w:rFonts w:ascii="Consolas" w:hAnsi="Consolas"/>
            <w:color w:val="0000FF"/>
            <w:sz w:val="18"/>
            <w:szCs w:val="18"/>
            <w:lang w:val="en-US"/>
            <w:rPrChange w:id="8906" w:author="Manuel Hergenröder" w:date="2020-07-16T16:26:00Z">
              <w:rPr>
                <w:rFonts w:ascii="Consolas" w:hAnsi="Consolas"/>
                <w:color w:val="0000FF"/>
              </w:rPr>
            </w:rPrChange>
          </w:rPr>
          <w:t>this</w:t>
        </w:r>
        <w:r w:rsidRPr="00625FEA">
          <w:rPr>
            <w:rFonts w:ascii="Consolas" w:hAnsi="Consolas"/>
            <w:color w:val="000000"/>
            <w:sz w:val="18"/>
            <w:szCs w:val="18"/>
            <w:lang w:val="en-US"/>
            <w:rPrChange w:id="8907" w:author="Manuel Hergenröder" w:date="2020-07-16T16:26:00Z">
              <w:rPr>
                <w:rFonts w:ascii="Consolas" w:hAnsi="Consolas"/>
                <w:color w:val="000000"/>
              </w:rPr>
            </w:rPrChange>
          </w:rPr>
          <w:t>.ToolUIlocalPos = </w:t>
        </w:r>
        <w:r w:rsidRPr="00625FEA">
          <w:rPr>
            <w:rFonts w:ascii="Consolas" w:hAnsi="Consolas"/>
            <w:color w:val="0000FF"/>
            <w:sz w:val="18"/>
            <w:szCs w:val="18"/>
            <w:lang w:val="en-US"/>
            <w:rPrChange w:id="8908" w:author="Manuel Hergenröder" w:date="2020-07-16T16:26:00Z">
              <w:rPr>
                <w:rFonts w:ascii="Consolas" w:hAnsi="Consolas"/>
                <w:color w:val="0000FF"/>
              </w:rPr>
            </w:rPrChange>
          </w:rPr>
          <w:t>this</w:t>
        </w:r>
        <w:r w:rsidRPr="00625FEA">
          <w:rPr>
            <w:rFonts w:ascii="Consolas" w:hAnsi="Consolas"/>
            <w:color w:val="000000"/>
            <w:sz w:val="18"/>
            <w:szCs w:val="18"/>
            <w:lang w:val="en-US"/>
            <w:rPrChange w:id="8909" w:author="Manuel Hergenröder" w:date="2020-07-16T16:26:00Z">
              <w:rPr>
                <w:rFonts w:ascii="Consolas" w:hAnsi="Consolas"/>
                <w:color w:val="000000"/>
              </w:rPr>
            </w:rPrChange>
          </w:rPr>
          <w:t>.uiTool.transform.localPosition;</w:t>
        </w:r>
      </w:ins>
    </w:p>
    <w:p w14:paraId="3FE9F69F" w14:textId="77777777" w:rsidR="008F67FA" w:rsidRPr="00625FEA" w:rsidRDefault="008F67FA" w:rsidP="008F67FA">
      <w:pPr>
        <w:pStyle w:val="HTMLPreformatted"/>
        <w:shd w:val="clear" w:color="auto" w:fill="FFFFFF"/>
        <w:rPr>
          <w:ins w:id="8910" w:author="Manuel Hergenröder" w:date="2020-07-16T16:23:00Z"/>
          <w:rFonts w:ascii="Consolas" w:hAnsi="Consolas"/>
          <w:color w:val="000000"/>
          <w:sz w:val="18"/>
          <w:szCs w:val="18"/>
          <w:lang w:val="en-US"/>
          <w:rPrChange w:id="8911" w:author="Manuel Hergenröder" w:date="2020-07-16T16:26:00Z">
            <w:rPr>
              <w:ins w:id="8912" w:author="Manuel Hergenröder" w:date="2020-07-16T16:23:00Z"/>
              <w:rFonts w:ascii="Consolas" w:hAnsi="Consolas"/>
              <w:color w:val="000000"/>
            </w:rPr>
          </w:rPrChange>
        </w:rPr>
      </w:pPr>
      <w:ins w:id="8913" w:author="Manuel Hergenröder" w:date="2020-07-16T16:23:00Z">
        <w:r w:rsidRPr="00625FEA">
          <w:rPr>
            <w:rFonts w:ascii="Consolas" w:hAnsi="Consolas"/>
            <w:color w:val="000000"/>
            <w:sz w:val="18"/>
            <w:szCs w:val="18"/>
            <w:lang w:val="en-US"/>
            <w:rPrChange w:id="8914" w:author="Manuel Hergenröder" w:date="2020-07-16T16:26:00Z">
              <w:rPr>
                <w:rFonts w:ascii="Consolas" w:hAnsi="Consolas"/>
                <w:color w:val="000000"/>
              </w:rPr>
            </w:rPrChange>
          </w:rPr>
          <w:t>        </w:t>
        </w:r>
        <w:r w:rsidRPr="00625FEA">
          <w:rPr>
            <w:rFonts w:ascii="Consolas" w:hAnsi="Consolas"/>
            <w:color w:val="0000FF"/>
            <w:sz w:val="18"/>
            <w:szCs w:val="18"/>
            <w:lang w:val="en-US"/>
            <w:rPrChange w:id="8915" w:author="Manuel Hergenröder" w:date="2020-07-16T16:26:00Z">
              <w:rPr>
                <w:rFonts w:ascii="Consolas" w:hAnsi="Consolas"/>
                <w:color w:val="0000FF"/>
              </w:rPr>
            </w:rPrChange>
          </w:rPr>
          <w:t>this</w:t>
        </w:r>
        <w:r w:rsidRPr="00625FEA">
          <w:rPr>
            <w:rFonts w:ascii="Consolas" w:hAnsi="Consolas"/>
            <w:color w:val="000000"/>
            <w:sz w:val="18"/>
            <w:szCs w:val="18"/>
            <w:lang w:val="en-US"/>
            <w:rPrChange w:id="8916" w:author="Manuel Hergenröder" w:date="2020-07-16T16:26:00Z">
              <w:rPr>
                <w:rFonts w:ascii="Consolas" w:hAnsi="Consolas"/>
                <w:color w:val="000000"/>
              </w:rPr>
            </w:rPrChange>
          </w:rPr>
          <w:t>.UIlocalRotation = </w:t>
        </w:r>
        <w:r w:rsidRPr="00625FEA">
          <w:rPr>
            <w:rFonts w:ascii="Consolas" w:hAnsi="Consolas"/>
            <w:color w:val="0000FF"/>
            <w:sz w:val="18"/>
            <w:szCs w:val="18"/>
            <w:lang w:val="en-US"/>
            <w:rPrChange w:id="8917" w:author="Manuel Hergenröder" w:date="2020-07-16T16:26:00Z">
              <w:rPr>
                <w:rFonts w:ascii="Consolas" w:hAnsi="Consolas"/>
                <w:color w:val="0000FF"/>
              </w:rPr>
            </w:rPrChange>
          </w:rPr>
          <w:t>this</w:t>
        </w:r>
        <w:r w:rsidRPr="00625FEA">
          <w:rPr>
            <w:rFonts w:ascii="Consolas" w:hAnsi="Consolas"/>
            <w:color w:val="000000"/>
            <w:sz w:val="18"/>
            <w:szCs w:val="18"/>
            <w:lang w:val="en-US"/>
            <w:rPrChange w:id="8918" w:author="Manuel Hergenröder" w:date="2020-07-16T16:26:00Z">
              <w:rPr>
                <w:rFonts w:ascii="Consolas" w:hAnsi="Consolas"/>
                <w:color w:val="000000"/>
              </w:rPr>
            </w:rPrChange>
          </w:rPr>
          <w:t>.uiTool.transform.localRotation;</w:t>
        </w:r>
      </w:ins>
    </w:p>
    <w:p w14:paraId="0DA703A9" w14:textId="77777777" w:rsidR="008F67FA" w:rsidRPr="00625FEA" w:rsidRDefault="008F67FA" w:rsidP="008F67FA">
      <w:pPr>
        <w:pStyle w:val="HTMLPreformatted"/>
        <w:shd w:val="clear" w:color="auto" w:fill="FFFFFF"/>
        <w:rPr>
          <w:ins w:id="8919" w:author="Manuel Hergenröder" w:date="2020-07-16T16:23:00Z"/>
          <w:rFonts w:ascii="Consolas" w:hAnsi="Consolas"/>
          <w:color w:val="000000"/>
          <w:sz w:val="18"/>
          <w:szCs w:val="18"/>
          <w:lang w:val="en-US"/>
          <w:rPrChange w:id="8920" w:author="Manuel Hergenröder" w:date="2020-07-16T16:26:00Z">
            <w:rPr>
              <w:ins w:id="8921" w:author="Manuel Hergenröder" w:date="2020-07-16T16:23:00Z"/>
              <w:rFonts w:ascii="Consolas" w:hAnsi="Consolas"/>
              <w:color w:val="000000"/>
            </w:rPr>
          </w:rPrChange>
        </w:rPr>
      </w:pPr>
      <w:ins w:id="8922" w:author="Manuel Hergenröder" w:date="2020-07-16T16:23:00Z">
        <w:r w:rsidRPr="00625FEA">
          <w:rPr>
            <w:rFonts w:ascii="Consolas" w:hAnsi="Consolas"/>
            <w:color w:val="000000"/>
            <w:sz w:val="18"/>
            <w:szCs w:val="18"/>
            <w:lang w:val="en-US"/>
            <w:rPrChange w:id="8923" w:author="Manuel Hergenröder" w:date="2020-07-16T16:26:00Z">
              <w:rPr>
                <w:rFonts w:ascii="Consolas" w:hAnsi="Consolas"/>
                <w:color w:val="000000"/>
              </w:rPr>
            </w:rPrChange>
          </w:rPr>
          <w:t xml:space="preserve"> </w:t>
        </w:r>
      </w:ins>
    </w:p>
    <w:p w14:paraId="5B443253" w14:textId="77777777" w:rsidR="008F67FA" w:rsidRPr="00625FEA" w:rsidRDefault="008F67FA" w:rsidP="008F67FA">
      <w:pPr>
        <w:pStyle w:val="HTMLPreformatted"/>
        <w:shd w:val="clear" w:color="auto" w:fill="FFFFFF"/>
        <w:rPr>
          <w:ins w:id="8924" w:author="Manuel Hergenröder" w:date="2020-07-16T16:23:00Z"/>
          <w:rFonts w:ascii="Consolas" w:hAnsi="Consolas"/>
          <w:color w:val="000000"/>
          <w:sz w:val="18"/>
          <w:szCs w:val="18"/>
          <w:lang w:val="en-US"/>
          <w:rPrChange w:id="8925" w:author="Manuel Hergenröder" w:date="2020-07-16T16:26:00Z">
            <w:rPr>
              <w:ins w:id="8926" w:author="Manuel Hergenröder" w:date="2020-07-16T16:23:00Z"/>
              <w:rFonts w:ascii="Consolas" w:hAnsi="Consolas"/>
              <w:color w:val="000000"/>
            </w:rPr>
          </w:rPrChange>
        </w:rPr>
      </w:pPr>
      <w:ins w:id="8927" w:author="Manuel Hergenröder" w:date="2020-07-16T16:23:00Z">
        <w:r w:rsidRPr="00625FEA">
          <w:rPr>
            <w:rFonts w:ascii="Consolas" w:hAnsi="Consolas"/>
            <w:color w:val="000000"/>
            <w:sz w:val="18"/>
            <w:szCs w:val="18"/>
            <w:lang w:val="en-US"/>
            <w:rPrChange w:id="8928" w:author="Manuel Hergenröder" w:date="2020-07-16T16:26:00Z">
              <w:rPr>
                <w:rFonts w:ascii="Consolas" w:hAnsi="Consolas"/>
                <w:color w:val="000000"/>
              </w:rPr>
            </w:rPrChange>
          </w:rPr>
          <w:t>        </w:t>
        </w:r>
        <w:r w:rsidRPr="00625FEA">
          <w:rPr>
            <w:rFonts w:ascii="Consolas" w:hAnsi="Consolas"/>
            <w:color w:val="0000FF"/>
            <w:sz w:val="18"/>
            <w:szCs w:val="18"/>
            <w:lang w:val="en-US"/>
            <w:rPrChange w:id="8929" w:author="Manuel Hergenröder" w:date="2020-07-16T16:26:00Z">
              <w:rPr>
                <w:rFonts w:ascii="Consolas" w:hAnsi="Consolas"/>
                <w:color w:val="0000FF"/>
              </w:rPr>
            </w:rPrChange>
          </w:rPr>
          <w:t>this</w:t>
        </w:r>
        <w:r w:rsidRPr="00625FEA">
          <w:rPr>
            <w:rFonts w:ascii="Consolas" w:hAnsi="Consolas"/>
            <w:color w:val="000000"/>
            <w:sz w:val="18"/>
            <w:szCs w:val="18"/>
            <w:lang w:val="en-US"/>
            <w:rPrChange w:id="8930" w:author="Manuel Hergenröder" w:date="2020-07-16T16:26:00Z">
              <w:rPr>
                <w:rFonts w:ascii="Consolas" w:hAnsi="Consolas"/>
                <w:color w:val="000000"/>
              </w:rPr>
            </w:rPrChange>
          </w:rPr>
          <w:t>.uiTool.transform.</w:t>
        </w:r>
        <w:r w:rsidRPr="00625FEA">
          <w:rPr>
            <w:rFonts w:ascii="Consolas" w:hAnsi="Consolas"/>
            <w:color w:val="74531F"/>
            <w:sz w:val="18"/>
            <w:szCs w:val="18"/>
            <w:lang w:val="en-US"/>
            <w:rPrChange w:id="8931" w:author="Manuel Hergenröder" w:date="2020-07-16T16:26:00Z">
              <w:rPr>
                <w:rFonts w:ascii="Consolas" w:hAnsi="Consolas"/>
                <w:color w:val="74531F"/>
              </w:rPr>
            </w:rPrChange>
          </w:rPr>
          <w:t>SetParent</w:t>
        </w:r>
        <w:r w:rsidRPr="00625FEA">
          <w:rPr>
            <w:rFonts w:ascii="Consolas" w:hAnsi="Consolas"/>
            <w:color w:val="000000"/>
            <w:sz w:val="18"/>
            <w:szCs w:val="18"/>
            <w:lang w:val="en-US"/>
            <w:rPrChange w:id="8932" w:author="Manuel Hergenröder" w:date="2020-07-16T16:26:00Z">
              <w:rPr>
                <w:rFonts w:ascii="Consolas" w:hAnsi="Consolas"/>
                <w:color w:val="000000"/>
              </w:rPr>
            </w:rPrChange>
          </w:rPr>
          <w:t>(</w:t>
        </w:r>
        <w:r w:rsidRPr="00625FEA">
          <w:rPr>
            <w:rFonts w:ascii="Consolas" w:hAnsi="Consolas"/>
            <w:color w:val="0000FF"/>
            <w:sz w:val="18"/>
            <w:szCs w:val="18"/>
            <w:lang w:val="en-US"/>
            <w:rPrChange w:id="8933" w:author="Manuel Hergenröder" w:date="2020-07-16T16:26:00Z">
              <w:rPr>
                <w:rFonts w:ascii="Consolas" w:hAnsi="Consolas"/>
                <w:color w:val="0000FF"/>
              </w:rPr>
            </w:rPrChange>
          </w:rPr>
          <w:t>null</w:t>
        </w:r>
        <w:r w:rsidRPr="00625FEA">
          <w:rPr>
            <w:rFonts w:ascii="Consolas" w:hAnsi="Consolas"/>
            <w:color w:val="000000"/>
            <w:sz w:val="18"/>
            <w:szCs w:val="18"/>
            <w:lang w:val="en-US"/>
            <w:rPrChange w:id="8934" w:author="Manuel Hergenröder" w:date="2020-07-16T16:26:00Z">
              <w:rPr>
                <w:rFonts w:ascii="Consolas" w:hAnsi="Consolas"/>
                <w:color w:val="000000"/>
              </w:rPr>
            </w:rPrChange>
          </w:rPr>
          <w:t>, </w:t>
        </w:r>
        <w:r w:rsidRPr="00625FEA">
          <w:rPr>
            <w:rFonts w:ascii="Consolas" w:hAnsi="Consolas"/>
            <w:color w:val="0000FF"/>
            <w:sz w:val="18"/>
            <w:szCs w:val="18"/>
            <w:lang w:val="en-US"/>
            <w:rPrChange w:id="8935" w:author="Manuel Hergenröder" w:date="2020-07-16T16:26:00Z">
              <w:rPr>
                <w:rFonts w:ascii="Consolas" w:hAnsi="Consolas"/>
                <w:color w:val="0000FF"/>
              </w:rPr>
            </w:rPrChange>
          </w:rPr>
          <w:t>true</w:t>
        </w:r>
        <w:r w:rsidRPr="00625FEA">
          <w:rPr>
            <w:rFonts w:ascii="Consolas" w:hAnsi="Consolas"/>
            <w:color w:val="000000"/>
            <w:sz w:val="18"/>
            <w:szCs w:val="18"/>
            <w:lang w:val="en-US"/>
            <w:rPrChange w:id="8936" w:author="Manuel Hergenröder" w:date="2020-07-16T16:26:00Z">
              <w:rPr>
                <w:rFonts w:ascii="Consolas" w:hAnsi="Consolas"/>
                <w:color w:val="000000"/>
              </w:rPr>
            </w:rPrChange>
          </w:rPr>
          <w:t>);</w:t>
        </w:r>
      </w:ins>
    </w:p>
    <w:p w14:paraId="624B8260" w14:textId="77777777" w:rsidR="008F67FA" w:rsidRPr="00625FEA" w:rsidRDefault="008F67FA" w:rsidP="008F67FA">
      <w:pPr>
        <w:pStyle w:val="HTMLPreformatted"/>
        <w:shd w:val="clear" w:color="auto" w:fill="FFFFFF"/>
        <w:rPr>
          <w:ins w:id="8937" w:author="Manuel Hergenröder" w:date="2020-07-16T16:23:00Z"/>
          <w:rFonts w:ascii="Consolas" w:hAnsi="Consolas"/>
          <w:color w:val="000000"/>
          <w:sz w:val="18"/>
          <w:szCs w:val="18"/>
          <w:lang w:val="en-US"/>
          <w:rPrChange w:id="8938" w:author="Manuel Hergenröder" w:date="2020-07-16T16:26:00Z">
            <w:rPr>
              <w:ins w:id="8939" w:author="Manuel Hergenröder" w:date="2020-07-16T16:23:00Z"/>
              <w:rFonts w:ascii="Consolas" w:hAnsi="Consolas"/>
              <w:color w:val="000000"/>
            </w:rPr>
          </w:rPrChange>
        </w:rPr>
      </w:pPr>
      <w:ins w:id="8940" w:author="Manuel Hergenröder" w:date="2020-07-16T16:23:00Z">
        <w:r w:rsidRPr="00625FEA">
          <w:rPr>
            <w:rFonts w:ascii="Consolas" w:hAnsi="Consolas"/>
            <w:color w:val="000000"/>
            <w:sz w:val="18"/>
            <w:szCs w:val="18"/>
            <w:lang w:val="en-US"/>
            <w:rPrChange w:id="8941" w:author="Manuel Hergenröder" w:date="2020-07-16T16:26:00Z">
              <w:rPr>
                <w:rFonts w:ascii="Consolas" w:hAnsi="Consolas"/>
                <w:color w:val="000000"/>
              </w:rPr>
            </w:rPrChange>
          </w:rPr>
          <w:t>        </w:t>
        </w:r>
        <w:r w:rsidRPr="00625FEA">
          <w:rPr>
            <w:rFonts w:ascii="Consolas" w:hAnsi="Consolas"/>
            <w:color w:val="0000FF"/>
            <w:sz w:val="18"/>
            <w:szCs w:val="18"/>
            <w:lang w:val="en-US"/>
            <w:rPrChange w:id="8942" w:author="Manuel Hergenröder" w:date="2020-07-16T16:26:00Z">
              <w:rPr>
                <w:rFonts w:ascii="Consolas" w:hAnsi="Consolas"/>
                <w:color w:val="0000FF"/>
              </w:rPr>
            </w:rPrChange>
          </w:rPr>
          <w:t>this</w:t>
        </w:r>
        <w:r w:rsidRPr="00625FEA">
          <w:rPr>
            <w:rFonts w:ascii="Consolas" w:hAnsi="Consolas"/>
            <w:color w:val="000000"/>
            <w:sz w:val="18"/>
            <w:szCs w:val="18"/>
            <w:lang w:val="en-US"/>
            <w:rPrChange w:id="8943" w:author="Manuel Hergenröder" w:date="2020-07-16T16:26:00Z">
              <w:rPr>
                <w:rFonts w:ascii="Consolas" w:hAnsi="Consolas"/>
                <w:color w:val="000000"/>
              </w:rPr>
            </w:rPrChange>
          </w:rPr>
          <w:t>.uiTool.transform.position = </w:t>
        </w:r>
        <w:r w:rsidRPr="00625FEA">
          <w:rPr>
            <w:rFonts w:ascii="Consolas" w:hAnsi="Consolas"/>
            <w:color w:val="0000FF"/>
            <w:sz w:val="18"/>
            <w:szCs w:val="18"/>
            <w:lang w:val="en-US"/>
            <w:rPrChange w:id="8944" w:author="Manuel Hergenröder" w:date="2020-07-16T16:26:00Z">
              <w:rPr>
                <w:rFonts w:ascii="Consolas" w:hAnsi="Consolas"/>
                <w:color w:val="0000FF"/>
              </w:rPr>
            </w:rPrChange>
          </w:rPr>
          <w:t>this</w:t>
        </w:r>
        <w:r w:rsidRPr="00625FEA">
          <w:rPr>
            <w:rFonts w:ascii="Consolas" w:hAnsi="Consolas"/>
            <w:color w:val="000000"/>
            <w:sz w:val="18"/>
            <w:szCs w:val="18"/>
            <w:lang w:val="en-US"/>
            <w:rPrChange w:id="8945" w:author="Manuel Hergenröder" w:date="2020-07-16T16:26:00Z">
              <w:rPr>
                <w:rFonts w:ascii="Consolas" w:hAnsi="Consolas"/>
                <w:color w:val="000000"/>
              </w:rPr>
            </w:rPrChange>
          </w:rPr>
          <w:t>.ToolUIworldPos;</w:t>
        </w:r>
      </w:ins>
    </w:p>
    <w:p w14:paraId="05D5901E" w14:textId="77777777" w:rsidR="008F67FA" w:rsidRPr="00625FEA" w:rsidRDefault="008F67FA" w:rsidP="008F67FA">
      <w:pPr>
        <w:pStyle w:val="HTMLPreformatted"/>
        <w:shd w:val="clear" w:color="auto" w:fill="FFFFFF"/>
        <w:rPr>
          <w:ins w:id="8946" w:author="Manuel Hergenröder" w:date="2020-07-16T16:23:00Z"/>
          <w:rFonts w:ascii="Consolas" w:hAnsi="Consolas"/>
          <w:color w:val="000000"/>
          <w:sz w:val="18"/>
          <w:szCs w:val="18"/>
          <w:lang w:val="en-US"/>
          <w:rPrChange w:id="8947" w:author="Manuel Hergenröder" w:date="2020-07-16T16:26:00Z">
            <w:rPr>
              <w:ins w:id="8948" w:author="Manuel Hergenröder" w:date="2020-07-16T16:23:00Z"/>
              <w:rFonts w:ascii="Consolas" w:hAnsi="Consolas"/>
              <w:color w:val="000000"/>
            </w:rPr>
          </w:rPrChange>
        </w:rPr>
      </w:pPr>
      <w:ins w:id="8949" w:author="Manuel Hergenröder" w:date="2020-07-16T16:23:00Z">
        <w:r w:rsidRPr="00625FEA">
          <w:rPr>
            <w:rFonts w:ascii="Consolas" w:hAnsi="Consolas"/>
            <w:color w:val="000000"/>
            <w:sz w:val="18"/>
            <w:szCs w:val="18"/>
            <w:lang w:val="en-US"/>
            <w:rPrChange w:id="8950" w:author="Manuel Hergenröder" w:date="2020-07-16T16:26:00Z">
              <w:rPr>
                <w:rFonts w:ascii="Consolas" w:hAnsi="Consolas"/>
                <w:color w:val="000000"/>
              </w:rPr>
            </w:rPrChange>
          </w:rPr>
          <w:t xml:space="preserve"> </w:t>
        </w:r>
      </w:ins>
    </w:p>
    <w:p w14:paraId="6D06904F" w14:textId="77777777" w:rsidR="008F67FA" w:rsidRPr="00625FEA" w:rsidRDefault="008F67FA" w:rsidP="008F67FA">
      <w:pPr>
        <w:pStyle w:val="HTMLPreformatted"/>
        <w:shd w:val="clear" w:color="auto" w:fill="FFFFFF"/>
        <w:rPr>
          <w:ins w:id="8951" w:author="Manuel Hergenröder" w:date="2020-07-16T16:23:00Z"/>
          <w:rFonts w:ascii="Consolas" w:hAnsi="Consolas"/>
          <w:color w:val="000000"/>
          <w:sz w:val="18"/>
          <w:szCs w:val="18"/>
          <w:lang w:val="en-US"/>
          <w:rPrChange w:id="8952" w:author="Manuel Hergenröder" w:date="2020-07-16T16:26:00Z">
            <w:rPr>
              <w:ins w:id="8953" w:author="Manuel Hergenröder" w:date="2020-07-16T16:23:00Z"/>
              <w:rFonts w:ascii="Consolas" w:hAnsi="Consolas"/>
              <w:color w:val="000000"/>
            </w:rPr>
          </w:rPrChange>
        </w:rPr>
      </w:pPr>
      <w:ins w:id="8954" w:author="Manuel Hergenröder" w:date="2020-07-16T16:23:00Z">
        <w:r w:rsidRPr="00625FEA">
          <w:rPr>
            <w:rFonts w:ascii="Consolas" w:hAnsi="Consolas"/>
            <w:color w:val="000000"/>
            <w:sz w:val="18"/>
            <w:szCs w:val="18"/>
            <w:lang w:val="en-US"/>
            <w:rPrChange w:id="8955" w:author="Manuel Hergenröder" w:date="2020-07-16T16:26:00Z">
              <w:rPr>
                <w:rFonts w:ascii="Consolas" w:hAnsi="Consolas"/>
                <w:color w:val="000000"/>
              </w:rPr>
            </w:rPrChange>
          </w:rPr>
          <w:t>        </w:t>
        </w:r>
        <w:r w:rsidRPr="00625FEA">
          <w:rPr>
            <w:rFonts w:ascii="Consolas" w:hAnsi="Consolas"/>
            <w:color w:val="0000FF"/>
            <w:sz w:val="18"/>
            <w:szCs w:val="18"/>
            <w:lang w:val="en-US"/>
            <w:rPrChange w:id="8956" w:author="Manuel Hergenröder" w:date="2020-07-16T16:26:00Z">
              <w:rPr>
                <w:rFonts w:ascii="Consolas" w:hAnsi="Consolas"/>
                <w:color w:val="0000FF"/>
              </w:rPr>
            </w:rPrChange>
          </w:rPr>
          <w:t>this</w:t>
        </w:r>
        <w:r w:rsidRPr="00625FEA">
          <w:rPr>
            <w:rFonts w:ascii="Consolas" w:hAnsi="Consolas"/>
            <w:color w:val="000000"/>
            <w:sz w:val="18"/>
            <w:szCs w:val="18"/>
            <w:lang w:val="en-US"/>
            <w:rPrChange w:id="8957" w:author="Manuel Hergenröder" w:date="2020-07-16T16:26:00Z">
              <w:rPr>
                <w:rFonts w:ascii="Consolas" w:hAnsi="Consolas"/>
                <w:color w:val="000000"/>
              </w:rPr>
            </w:rPrChange>
          </w:rPr>
          <w:t>.yRotation = </w:t>
        </w:r>
        <w:r w:rsidRPr="00625FEA">
          <w:rPr>
            <w:rFonts w:ascii="Consolas" w:hAnsi="Consolas"/>
            <w:color w:val="0000FF"/>
            <w:sz w:val="18"/>
            <w:szCs w:val="18"/>
            <w:lang w:val="en-US"/>
            <w:rPrChange w:id="8958" w:author="Manuel Hergenröder" w:date="2020-07-16T16:26:00Z">
              <w:rPr>
                <w:rFonts w:ascii="Consolas" w:hAnsi="Consolas"/>
                <w:color w:val="0000FF"/>
              </w:rPr>
            </w:rPrChange>
          </w:rPr>
          <w:t>this</w:t>
        </w:r>
        <w:r w:rsidRPr="00625FEA">
          <w:rPr>
            <w:rFonts w:ascii="Consolas" w:hAnsi="Consolas"/>
            <w:color w:val="000000"/>
            <w:sz w:val="18"/>
            <w:szCs w:val="18"/>
            <w:lang w:val="en-US"/>
            <w:rPrChange w:id="8959" w:author="Manuel Hergenröder" w:date="2020-07-16T16:26:00Z">
              <w:rPr>
                <w:rFonts w:ascii="Consolas" w:hAnsi="Consolas"/>
                <w:color w:val="000000"/>
              </w:rPr>
            </w:rPrChange>
          </w:rPr>
          <w:t>.leftHand.transform.rotation.y;</w:t>
        </w:r>
      </w:ins>
    </w:p>
    <w:p w14:paraId="2FDB167E" w14:textId="77777777" w:rsidR="008F67FA" w:rsidRPr="00625FEA" w:rsidRDefault="008F67FA" w:rsidP="008F67FA">
      <w:pPr>
        <w:pStyle w:val="HTMLPreformatted"/>
        <w:shd w:val="clear" w:color="auto" w:fill="FFFFFF"/>
        <w:rPr>
          <w:ins w:id="8960" w:author="Manuel Hergenröder" w:date="2020-07-16T16:23:00Z"/>
          <w:rFonts w:ascii="Consolas" w:hAnsi="Consolas"/>
          <w:color w:val="000000"/>
          <w:sz w:val="18"/>
          <w:szCs w:val="18"/>
          <w:lang w:val="en-US"/>
          <w:rPrChange w:id="8961" w:author="Manuel Hergenröder" w:date="2020-07-16T16:26:00Z">
            <w:rPr>
              <w:ins w:id="8962" w:author="Manuel Hergenröder" w:date="2020-07-16T16:23:00Z"/>
              <w:rFonts w:ascii="Consolas" w:hAnsi="Consolas"/>
              <w:color w:val="000000"/>
            </w:rPr>
          </w:rPrChange>
        </w:rPr>
      </w:pPr>
      <w:ins w:id="8963" w:author="Manuel Hergenröder" w:date="2020-07-16T16:23:00Z">
        <w:r w:rsidRPr="00625FEA">
          <w:rPr>
            <w:rFonts w:ascii="Consolas" w:hAnsi="Consolas"/>
            <w:color w:val="000000"/>
            <w:sz w:val="18"/>
            <w:szCs w:val="18"/>
            <w:lang w:val="en-US"/>
            <w:rPrChange w:id="8964" w:author="Manuel Hergenröder" w:date="2020-07-16T16:26:00Z">
              <w:rPr>
                <w:rFonts w:ascii="Consolas" w:hAnsi="Consolas"/>
                <w:color w:val="000000"/>
              </w:rPr>
            </w:rPrChange>
          </w:rPr>
          <w:t>    }</w:t>
        </w:r>
      </w:ins>
    </w:p>
    <w:p w14:paraId="02FAB9EB" w14:textId="77777777" w:rsidR="008F67FA" w:rsidRPr="00625FEA" w:rsidRDefault="008F67FA" w:rsidP="008F67FA">
      <w:pPr>
        <w:pStyle w:val="HTMLPreformatted"/>
        <w:shd w:val="clear" w:color="auto" w:fill="FFFFFF"/>
        <w:rPr>
          <w:ins w:id="8965" w:author="Manuel Hergenröder" w:date="2020-07-16T16:23:00Z"/>
          <w:rFonts w:ascii="Consolas" w:hAnsi="Consolas"/>
          <w:color w:val="000000"/>
          <w:sz w:val="18"/>
          <w:szCs w:val="18"/>
          <w:lang w:val="en-US"/>
          <w:rPrChange w:id="8966" w:author="Manuel Hergenröder" w:date="2020-07-16T16:26:00Z">
            <w:rPr>
              <w:ins w:id="8967" w:author="Manuel Hergenröder" w:date="2020-07-16T16:23:00Z"/>
              <w:rFonts w:ascii="Consolas" w:hAnsi="Consolas"/>
              <w:color w:val="000000"/>
            </w:rPr>
          </w:rPrChange>
        </w:rPr>
      </w:pPr>
      <w:ins w:id="8968" w:author="Manuel Hergenröder" w:date="2020-07-16T16:23:00Z">
        <w:r w:rsidRPr="00625FEA">
          <w:rPr>
            <w:rFonts w:ascii="Consolas" w:hAnsi="Consolas"/>
            <w:color w:val="000000"/>
            <w:sz w:val="18"/>
            <w:szCs w:val="18"/>
            <w:lang w:val="en-US"/>
            <w:rPrChange w:id="8969" w:author="Manuel Hergenröder" w:date="2020-07-16T16:26:00Z">
              <w:rPr>
                <w:rFonts w:ascii="Consolas" w:hAnsi="Consolas"/>
                <w:color w:val="000000"/>
              </w:rPr>
            </w:rPrChange>
          </w:rPr>
          <w:t xml:space="preserve"> </w:t>
        </w:r>
      </w:ins>
    </w:p>
    <w:p w14:paraId="67BB0D30" w14:textId="77777777" w:rsidR="008F67FA" w:rsidRPr="00625FEA" w:rsidRDefault="008F67FA" w:rsidP="008F67FA">
      <w:pPr>
        <w:pStyle w:val="HTMLPreformatted"/>
        <w:shd w:val="clear" w:color="auto" w:fill="FFFFFF"/>
        <w:rPr>
          <w:ins w:id="8970" w:author="Manuel Hergenröder" w:date="2020-07-16T16:23:00Z"/>
          <w:rFonts w:ascii="Consolas" w:hAnsi="Consolas"/>
          <w:color w:val="000000"/>
          <w:sz w:val="18"/>
          <w:szCs w:val="18"/>
          <w:lang w:val="en-US"/>
          <w:rPrChange w:id="8971" w:author="Manuel Hergenröder" w:date="2020-07-16T16:26:00Z">
            <w:rPr>
              <w:ins w:id="8972" w:author="Manuel Hergenröder" w:date="2020-07-16T16:23:00Z"/>
              <w:rFonts w:ascii="Consolas" w:hAnsi="Consolas"/>
              <w:color w:val="000000"/>
            </w:rPr>
          </w:rPrChange>
        </w:rPr>
      </w:pPr>
      <w:ins w:id="8973" w:author="Manuel Hergenröder" w:date="2020-07-16T16:23:00Z">
        <w:r w:rsidRPr="00625FEA">
          <w:rPr>
            <w:rFonts w:ascii="Consolas" w:hAnsi="Consolas"/>
            <w:color w:val="000000"/>
            <w:sz w:val="18"/>
            <w:szCs w:val="18"/>
            <w:lang w:val="en-US"/>
            <w:rPrChange w:id="8974" w:author="Manuel Hergenröder" w:date="2020-07-16T16:26:00Z">
              <w:rPr>
                <w:rFonts w:ascii="Consolas" w:hAnsi="Consolas"/>
                <w:color w:val="000000"/>
              </w:rPr>
            </w:rPrChange>
          </w:rPr>
          <w:t>    </w:t>
        </w:r>
        <w:r w:rsidRPr="00625FEA">
          <w:rPr>
            <w:rFonts w:ascii="Consolas" w:hAnsi="Consolas"/>
            <w:color w:val="0000FF"/>
            <w:sz w:val="18"/>
            <w:szCs w:val="18"/>
            <w:lang w:val="en-US"/>
            <w:rPrChange w:id="8975"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8976" w:author="Manuel Hergenröder" w:date="2020-07-16T16:26:00Z">
              <w:rPr>
                <w:rFonts w:ascii="Consolas" w:hAnsi="Consolas"/>
                <w:color w:val="000000"/>
              </w:rPr>
            </w:rPrChange>
          </w:rPr>
          <w:t> </w:t>
        </w:r>
        <w:r w:rsidRPr="00625FEA">
          <w:rPr>
            <w:rFonts w:ascii="Consolas" w:hAnsi="Consolas"/>
            <w:color w:val="0000FF"/>
            <w:sz w:val="18"/>
            <w:szCs w:val="18"/>
            <w:lang w:val="en-US"/>
            <w:rPrChange w:id="8977" w:author="Manuel Hergenröder" w:date="2020-07-16T16:26:00Z">
              <w:rPr>
                <w:rFonts w:ascii="Consolas" w:hAnsi="Consolas"/>
                <w:color w:val="0000FF"/>
              </w:rPr>
            </w:rPrChange>
          </w:rPr>
          <w:t>void</w:t>
        </w:r>
        <w:r w:rsidRPr="00625FEA">
          <w:rPr>
            <w:rFonts w:ascii="Consolas" w:hAnsi="Consolas"/>
            <w:color w:val="000000"/>
            <w:sz w:val="18"/>
            <w:szCs w:val="18"/>
            <w:lang w:val="en-US"/>
            <w:rPrChange w:id="8978" w:author="Manuel Hergenröder" w:date="2020-07-16T16:26:00Z">
              <w:rPr>
                <w:rFonts w:ascii="Consolas" w:hAnsi="Consolas"/>
                <w:color w:val="000000"/>
              </w:rPr>
            </w:rPrChange>
          </w:rPr>
          <w:t> </w:t>
        </w:r>
        <w:r w:rsidRPr="00625FEA">
          <w:rPr>
            <w:rFonts w:ascii="Consolas" w:hAnsi="Consolas"/>
            <w:color w:val="74531F"/>
            <w:sz w:val="18"/>
            <w:szCs w:val="18"/>
            <w:lang w:val="en-US"/>
            <w:rPrChange w:id="8979" w:author="Manuel Hergenröder" w:date="2020-07-16T16:26:00Z">
              <w:rPr>
                <w:rFonts w:ascii="Consolas" w:hAnsi="Consolas"/>
                <w:color w:val="74531F"/>
              </w:rPr>
            </w:rPrChange>
          </w:rPr>
          <w:t>ToolMenuDeactivate</w:t>
        </w:r>
        <w:r w:rsidRPr="00625FEA">
          <w:rPr>
            <w:rFonts w:ascii="Consolas" w:hAnsi="Consolas"/>
            <w:color w:val="000000"/>
            <w:sz w:val="18"/>
            <w:szCs w:val="18"/>
            <w:lang w:val="en-US"/>
            <w:rPrChange w:id="8980" w:author="Manuel Hergenröder" w:date="2020-07-16T16:26:00Z">
              <w:rPr>
                <w:rFonts w:ascii="Consolas" w:hAnsi="Consolas"/>
                <w:color w:val="000000"/>
              </w:rPr>
            </w:rPrChange>
          </w:rPr>
          <w:t>(</w:t>
        </w:r>
        <w:r w:rsidRPr="00625FEA">
          <w:rPr>
            <w:rFonts w:ascii="Consolas" w:hAnsi="Consolas"/>
            <w:color w:val="2B91AF"/>
            <w:sz w:val="18"/>
            <w:szCs w:val="18"/>
            <w:lang w:val="en-US"/>
            <w:rPrChange w:id="8981"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8982" w:author="Manuel Hergenröder" w:date="2020-07-16T16:26:00Z">
              <w:rPr>
                <w:rFonts w:ascii="Consolas" w:hAnsi="Consolas"/>
                <w:color w:val="000000"/>
              </w:rPr>
            </w:rPrChange>
          </w:rPr>
          <w:t> </w:t>
        </w:r>
        <w:r w:rsidRPr="00625FEA">
          <w:rPr>
            <w:rFonts w:ascii="Consolas" w:hAnsi="Consolas"/>
            <w:color w:val="1F377F"/>
            <w:sz w:val="18"/>
            <w:szCs w:val="18"/>
            <w:lang w:val="en-US"/>
            <w:rPrChange w:id="8983" w:author="Manuel Hergenröder" w:date="2020-07-16T16:26:00Z">
              <w:rPr>
                <w:rFonts w:ascii="Consolas" w:hAnsi="Consolas"/>
                <w:color w:val="1F377F"/>
              </w:rPr>
            </w:rPrChange>
          </w:rPr>
          <w:t>fromAction</w:t>
        </w:r>
        <w:r w:rsidRPr="00625FEA">
          <w:rPr>
            <w:rFonts w:ascii="Consolas" w:hAnsi="Consolas"/>
            <w:color w:val="000000"/>
            <w:sz w:val="18"/>
            <w:szCs w:val="18"/>
            <w:lang w:val="en-US"/>
            <w:rPrChange w:id="8984" w:author="Manuel Hergenröder" w:date="2020-07-16T16:26:00Z">
              <w:rPr>
                <w:rFonts w:ascii="Consolas" w:hAnsi="Consolas"/>
                <w:color w:val="000000"/>
              </w:rPr>
            </w:rPrChange>
          </w:rPr>
          <w:t>, </w:t>
        </w:r>
        <w:r w:rsidRPr="00625FEA">
          <w:rPr>
            <w:rFonts w:ascii="Consolas" w:hAnsi="Consolas"/>
            <w:color w:val="2B91AF"/>
            <w:sz w:val="18"/>
            <w:szCs w:val="18"/>
            <w:lang w:val="en-US"/>
            <w:rPrChange w:id="8985" w:author="Manuel Hergenröder" w:date="2020-07-16T16:26:00Z">
              <w:rPr>
                <w:rFonts w:ascii="Consolas" w:hAnsi="Consolas"/>
                <w:color w:val="2B91AF"/>
              </w:rPr>
            </w:rPrChange>
          </w:rPr>
          <w:t>SteamVR_Input_Sources</w:t>
        </w:r>
        <w:r w:rsidRPr="00625FEA">
          <w:rPr>
            <w:rFonts w:ascii="Consolas" w:hAnsi="Consolas"/>
            <w:color w:val="000000"/>
            <w:sz w:val="18"/>
            <w:szCs w:val="18"/>
            <w:lang w:val="en-US"/>
            <w:rPrChange w:id="8986" w:author="Manuel Hergenröder" w:date="2020-07-16T16:26:00Z">
              <w:rPr>
                <w:rFonts w:ascii="Consolas" w:hAnsi="Consolas"/>
                <w:color w:val="000000"/>
              </w:rPr>
            </w:rPrChange>
          </w:rPr>
          <w:t> </w:t>
        </w:r>
        <w:r w:rsidRPr="00625FEA">
          <w:rPr>
            <w:rFonts w:ascii="Consolas" w:hAnsi="Consolas"/>
            <w:color w:val="1F377F"/>
            <w:sz w:val="18"/>
            <w:szCs w:val="18"/>
            <w:lang w:val="en-US"/>
            <w:rPrChange w:id="8987" w:author="Manuel Hergenröder" w:date="2020-07-16T16:26:00Z">
              <w:rPr>
                <w:rFonts w:ascii="Consolas" w:hAnsi="Consolas"/>
                <w:color w:val="1F377F"/>
              </w:rPr>
            </w:rPrChange>
          </w:rPr>
          <w:t>fromSource</w:t>
        </w:r>
        <w:r w:rsidRPr="00625FEA">
          <w:rPr>
            <w:rFonts w:ascii="Consolas" w:hAnsi="Consolas"/>
            <w:color w:val="000000"/>
            <w:sz w:val="18"/>
            <w:szCs w:val="18"/>
            <w:lang w:val="en-US"/>
            <w:rPrChange w:id="8988" w:author="Manuel Hergenröder" w:date="2020-07-16T16:26:00Z">
              <w:rPr>
                <w:rFonts w:ascii="Consolas" w:hAnsi="Consolas"/>
                <w:color w:val="000000"/>
              </w:rPr>
            </w:rPrChange>
          </w:rPr>
          <w:t>)</w:t>
        </w:r>
      </w:ins>
    </w:p>
    <w:p w14:paraId="0DF5D9B6" w14:textId="77777777" w:rsidR="008F67FA" w:rsidRPr="00625FEA" w:rsidRDefault="008F67FA" w:rsidP="008F67FA">
      <w:pPr>
        <w:pStyle w:val="HTMLPreformatted"/>
        <w:shd w:val="clear" w:color="auto" w:fill="FFFFFF"/>
        <w:rPr>
          <w:ins w:id="8989" w:author="Manuel Hergenröder" w:date="2020-07-16T16:23:00Z"/>
          <w:rFonts w:ascii="Consolas" w:hAnsi="Consolas"/>
          <w:color w:val="000000"/>
          <w:sz w:val="18"/>
          <w:szCs w:val="18"/>
          <w:rPrChange w:id="8990" w:author="Manuel Hergenröder" w:date="2020-07-16T16:26:00Z">
            <w:rPr>
              <w:ins w:id="8991" w:author="Manuel Hergenröder" w:date="2020-07-16T16:23:00Z"/>
              <w:rFonts w:ascii="Consolas" w:hAnsi="Consolas"/>
              <w:color w:val="000000"/>
            </w:rPr>
          </w:rPrChange>
        </w:rPr>
      </w:pPr>
      <w:ins w:id="8992" w:author="Manuel Hergenröder" w:date="2020-07-16T16:23:00Z">
        <w:r w:rsidRPr="00625FEA">
          <w:rPr>
            <w:rFonts w:ascii="Consolas" w:hAnsi="Consolas"/>
            <w:color w:val="000000"/>
            <w:sz w:val="18"/>
            <w:szCs w:val="18"/>
            <w:lang w:val="en-US"/>
            <w:rPrChange w:id="8993" w:author="Manuel Hergenröder" w:date="2020-07-16T16:26:00Z">
              <w:rPr>
                <w:rFonts w:ascii="Consolas" w:hAnsi="Consolas"/>
                <w:color w:val="000000"/>
              </w:rPr>
            </w:rPrChange>
          </w:rPr>
          <w:t>    </w:t>
        </w:r>
        <w:r w:rsidRPr="00625FEA">
          <w:rPr>
            <w:rFonts w:ascii="Consolas" w:hAnsi="Consolas"/>
            <w:color w:val="000000"/>
            <w:sz w:val="18"/>
            <w:szCs w:val="18"/>
            <w:rPrChange w:id="8994" w:author="Manuel Hergenröder" w:date="2020-07-16T16:26:00Z">
              <w:rPr>
                <w:rFonts w:ascii="Consolas" w:hAnsi="Consolas"/>
                <w:color w:val="000000"/>
              </w:rPr>
            </w:rPrChange>
          </w:rPr>
          <w:t>{</w:t>
        </w:r>
      </w:ins>
    </w:p>
    <w:p w14:paraId="2BADDB7B" w14:textId="77777777" w:rsidR="008F67FA" w:rsidRPr="00625FEA" w:rsidRDefault="008F67FA" w:rsidP="008F67FA">
      <w:pPr>
        <w:pStyle w:val="HTMLPreformatted"/>
        <w:shd w:val="clear" w:color="auto" w:fill="FFFFFF"/>
        <w:rPr>
          <w:ins w:id="8995" w:author="Manuel Hergenröder" w:date="2020-07-16T16:23:00Z"/>
          <w:rFonts w:ascii="Consolas" w:hAnsi="Consolas"/>
          <w:color w:val="000000"/>
          <w:sz w:val="18"/>
          <w:szCs w:val="18"/>
          <w:lang w:val="en-US"/>
          <w:rPrChange w:id="8996" w:author="Manuel Hergenröder" w:date="2020-07-16T16:26:00Z">
            <w:rPr>
              <w:ins w:id="8997" w:author="Manuel Hergenröder" w:date="2020-07-16T16:23:00Z"/>
              <w:rFonts w:ascii="Consolas" w:hAnsi="Consolas"/>
              <w:color w:val="000000"/>
            </w:rPr>
          </w:rPrChange>
        </w:rPr>
      </w:pPr>
      <w:ins w:id="8998" w:author="Manuel Hergenröder" w:date="2020-07-16T16:23:00Z">
        <w:r w:rsidRPr="00625FEA">
          <w:rPr>
            <w:rFonts w:ascii="Consolas" w:hAnsi="Consolas"/>
            <w:color w:val="000000"/>
            <w:sz w:val="18"/>
            <w:szCs w:val="18"/>
            <w:rPrChange w:id="8999" w:author="Manuel Hergenröder" w:date="2020-07-16T16:26:00Z">
              <w:rPr>
                <w:rFonts w:ascii="Consolas" w:hAnsi="Consolas"/>
                <w:color w:val="000000"/>
              </w:rPr>
            </w:rPrChange>
          </w:rPr>
          <w:t>        </w:t>
        </w:r>
        <w:r w:rsidRPr="00625FEA">
          <w:rPr>
            <w:rFonts w:ascii="Consolas" w:hAnsi="Consolas"/>
            <w:color w:val="0000FF"/>
            <w:sz w:val="18"/>
            <w:szCs w:val="18"/>
            <w:lang w:val="en-US"/>
            <w:rPrChange w:id="9000" w:author="Manuel Hergenröder" w:date="2020-07-16T16:26:00Z">
              <w:rPr>
                <w:rFonts w:ascii="Consolas" w:hAnsi="Consolas"/>
                <w:color w:val="0000FF"/>
              </w:rPr>
            </w:rPrChange>
          </w:rPr>
          <w:t>this</w:t>
        </w:r>
        <w:r w:rsidRPr="00625FEA">
          <w:rPr>
            <w:rFonts w:ascii="Consolas" w:hAnsi="Consolas"/>
            <w:color w:val="000000"/>
            <w:sz w:val="18"/>
            <w:szCs w:val="18"/>
            <w:lang w:val="en-US"/>
            <w:rPrChange w:id="9001" w:author="Manuel Hergenröder" w:date="2020-07-16T16:26:00Z">
              <w:rPr>
                <w:rFonts w:ascii="Consolas" w:hAnsi="Consolas"/>
                <w:color w:val="000000"/>
              </w:rPr>
            </w:rPrChange>
          </w:rPr>
          <w:t>.toolMenuActive = </w:t>
        </w:r>
        <w:r w:rsidRPr="00625FEA">
          <w:rPr>
            <w:rFonts w:ascii="Consolas" w:hAnsi="Consolas"/>
            <w:color w:val="0000FF"/>
            <w:sz w:val="18"/>
            <w:szCs w:val="18"/>
            <w:lang w:val="en-US"/>
            <w:rPrChange w:id="9002" w:author="Manuel Hergenröder" w:date="2020-07-16T16:26:00Z">
              <w:rPr>
                <w:rFonts w:ascii="Consolas" w:hAnsi="Consolas"/>
                <w:color w:val="0000FF"/>
              </w:rPr>
            </w:rPrChange>
          </w:rPr>
          <w:t>false</w:t>
        </w:r>
        <w:r w:rsidRPr="00625FEA">
          <w:rPr>
            <w:rFonts w:ascii="Consolas" w:hAnsi="Consolas"/>
            <w:color w:val="000000"/>
            <w:sz w:val="18"/>
            <w:szCs w:val="18"/>
            <w:lang w:val="en-US"/>
            <w:rPrChange w:id="9003" w:author="Manuel Hergenröder" w:date="2020-07-16T16:26:00Z">
              <w:rPr>
                <w:rFonts w:ascii="Consolas" w:hAnsi="Consolas"/>
                <w:color w:val="000000"/>
              </w:rPr>
            </w:rPrChange>
          </w:rPr>
          <w:t>;</w:t>
        </w:r>
      </w:ins>
    </w:p>
    <w:p w14:paraId="47C9D8A5" w14:textId="77777777" w:rsidR="008F67FA" w:rsidRPr="00625FEA" w:rsidRDefault="008F67FA" w:rsidP="008F67FA">
      <w:pPr>
        <w:pStyle w:val="HTMLPreformatted"/>
        <w:shd w:val="clear" w:color="auto" w:fill="FFFFFF"/>
        <w:rPr>
          <w:ins w:id="9004" w:author="Manuel Hergenröder" w:date="2020-07-16T16:23:00Z"/>
          <w:rFonts w:ascii="Consolas" w:hAnsi="Consolas"/>
          <w:color w:val="000000"/>
          <w:sz w:val="18"/>
          <w:szCs w:val="18"/>
          <w:lang w:val="en-US"/>
          <w:rPrChange w:id="9005" w:author="Manuel Hergenröder" w:date="2020-07-16T16:26:00Z">
            <w:rPr>
              <w:ins w:id="9006" w:author="Manuel Hergenröder" w:date="2020-07-16T16:23:00Z"/>
              <w:rFonts w:ascii="Consolas" w:hAnsi="Consolas"/>
              <w:color w:val="000000"/>
            </w:rPr>
          </w:rPrChange>
        </w:rPr>
      </w:pPr>
      <w:ins w:id="9007" w:author="Manuel Hergenröder" w:date="2020-07-16T16:23:00Z">
        <w:r w:rsidRPr="00625FEA">
          <w:rPr>
            <w:rFonts w:ascii="Consolas" w:hAnsi="Consolas"/>
            <w:color w:val="000000"/>
            <w:sz w:val="18"/>
            <w:szCs w:val="18"/>
            <w:lang w:val="en-US"/>
            <w:rPrChange w:id="9008" w:author="Manuel Hergenröder" w:date="2020-07-16T16:26:00Z">
              <w:rPr>
                <w:rFonts w:ascii="Consolas" w:hAnsi="Consolas"/>
                <w:color w:val="000000"/>
              </w:rPr>
            </w:rPrChange>
          </w:rPr>
          <w:t>        </w:t>
        </w:r>
        <w:r w:rsidRPr="00625FEA">
          <w:rPr>
            <w:rFonts w:ascii="Consolas" w:hAnsi="Consolas"/>
            <w:color w:val="0000FF"/>
            <w:sz w:val="18"/>
            <w:szCs w:val="18"/>
            <w:lang w:val="en-US"/>
            <w:rPrChange w:id="9009" w:author="Manuel Hergenröder" w:date="2020-07-16T16:26:00Z">
              <w:rPr>
                <w:rFonts w:ascii="Consolas" w:hAnsi="Consolas"/>
                <w:color w:val="0000FF"/>
              </w:rPr>
            </w:rPrChange>
          </w:rPr>
          <w:t>this</w:t>
        </w:r>
        <w:r w:rsidRPr="00625FEA">
          <w:rPr>
            <w:rFonts w:ascii="Consolas" w:hAnsi="Consolas"/>
            <w:color w:val="000000"/>
            <w:sz w:val="18"/>
            <w:szCs w:val="18"/>
            <w:lang w:val="en-US"/>
            <w:rPrChange w:id="9010" w:author="Manuel Hergenröder" w:date="2020-07-16T16:26:00Z">
              <w:rPr>
                <w:rFonts w:ascii="Consolas" w:hAnsi="Consolas"/>
                <w:color w:val="000000"/>
              </w:rPr>
            </w:rPrChange>
          </w:rPr>
          <w:t>.uiTool.</w:t>
        </w:r>
        <w:r w:rsidRPr="00625FEA">
          <w:rPr>
            <w:rFonts w:ascii="Consolas" w:hAnsi="Consolas"/>
            <w:color w:val="74531F"/>
            <w:sz w:val="18"/>
            <w:szCs w:val="18"/>
            <w:lang w:val="en-US"/>
            <w:rPrChange w:id="9011" w:author="Manuel Hergenröder" w:date="2020-07-16T16:26:00Z">
              <w:rPr>
                <w:rFonts w:ascii="Consolas" w:hAnsi="Consolas"/>
                <w:color w:val="74531F"/>
              </w:rPr>
            </w:rPrChange>
          </w:rPr>
          <w:t>SetActive</w:t>
        </w:r>
        <w:r w:rsidRPr="00625FEA">
          <w:rPr>
            <w:rFonts w:ascii="Consolas" w:hAnsi="Consolas"/>
            <w:color w:val="000000"/>
            <w:sz w:val="18"/>
            <w:szCs w:val="18"/>
            <w:lang w:val="en-US"/>
            <w:rPrChange w:id="9012" w:author="Manuel Hergenröder" w:date="2020-07-16T16:26:00Z">
              <w:rPr>
                <w:rFonts w:ascii="Consolas" w:hAnsi="Consolas"/>
                <w:color w:val="000000"/>
              </w:rPr>
            </w:rPrChange>
          </w:rPr>
          <w:t>(</w:t>
        </w:r>
        <w:r w:rsidRPr="00625FEA">
          <w:rPr>
            <w:rFonts w:ascii="Consolas" w:hAnsi="Consolas"/>
            <w:color w:val="0000FF"/>
            <w:sz w:val="18"/>
            <w:szCs w:val="18"/>
            <w:lang w:val="en-US"/>
            <w:rPrChange w:id="9013" w:author="Manuel Hergenröder" w:date="2020-07-16T16:26:00Z">
              <w:rPr>
                <w:rFonts w:ascii="Consolas" w:hAnsi="Consolas"/>
                <w:color w:val="0000FF"/>
              </w:rPr>
            </w:rPrChange>
          </w:rPr>
          <w:t>false</w:t>
        </w:r>
        <w:r w:rsidRPr="00625FEA">
          <w:rPr>
            <w:rFonts w:ascii="Consolas" w:hAnsi="Consolas"/>
            <w:color w:val="000000"/>
            <w:sz w:val="18"/>
            <w:szCs w:val="18"/>
            <w:lang w:val="en-US"/>
            <w:rPrChange w:id="9014" w:author="Manuel Hergenröder" w:date="2020-07-16T16:26:00Z">
              <w:rPr>
                <w:rFonts w:ascii="Consolas" w:hAnsi="Consolas"/>
                <w:color w:val="000000"/>
              </w:rPr>
            </w:rPrChange>
          </w:rPr>
          <w:t>);</w:t>
        </w:r>
      </w:ins>
    </w:p>
    <w:p w14:paraId="25891F6A" w14:textId="77777777" w:rsidR="008F67FA" w:rsidRPr="00625FEA" w:rsidRDefault="008F67FA" w:rsidP="008F67FA">
      <w:pPr>
        <w:pStyle w:val="HTMLPreformatted"/>
        <w:shd w:val="clear" w:color="auto" w:fill="FFFFFF"/>
        <w:rPr>
          <w:ins w:id="9015" w:author="Manuel Hergenröder" w:date="2020-07-16T16:23:00Z"/>
          <w:rFonts w:ascii="Consolas" w:hAnsi="Consolas"/>
          <w:color w:val="000000"/>
          <w:sz w:val="18"/>
          <w:szCs w:val="18"/>
          <w:lang w:val="en-US"/>
          <w:rPrChange w:id="9016" w:author="Manuel Hergenröder" w:date="2020-07-16T16:26:00Z">
            <w:rPr>
              <w:ins w:id="9017" w:author="Manuel Hergenröder" w:date="2020-07-16T16:23:00Z"/>
              <w:rFonts w:ascii="Consolas" w:hAnsi="Consolas"/>
              <w:color w:val="000000"/>
            </w:rPr>
          </w:rPrChange>
        </w:rPr>
      </w:pPr>
      <w:ins w:id="9018" w:author="Manuel Hergenröder" w:date="2020-07-16T16:23:00Z">
        <w:r w:rsidRPr="00625FEA">
          <w:rPr>
            <w:rFonts w:ascii="Consolas" w:hAnsi="Consolas"/>
            <w:color w:val="000000"/>
            <w:sz w:val="18"/>
            <w:szCs w:val="18"/>
            <w:lang w:val="en-US"/>
            <w:rPrChange w:id="9019" w:author="Manuel Hergenröder" w:date="2020-07-16T16:26:00Z">
              <w:rPr>
                <w:rFonts w:ascii="Consolas" w:hAnsi="Consolas"/>
                <w:color w:val="000000"/>
              </w:rPr>
            </w:rPrChange>
          </w:rPr>
          <w:t>        </w:t>
        </w:r>
      </w:ins>
    </w:p>
    <w:p w14:paraId="1886E773" w14:textId="77777777" w:rsidR="008F67FA" w:rsidRPr="00625FEA" w:rsidRDefault="008F67FA" w:rsidP="008F67FA">
      <w:pPr>
        <w:pStyle w:val="HTMLPreformatted"/>
        <w:shd w:val="clear" w:color="auto" w:fill="FFFFFF"/>
        <w:rPr>
          <w:ins w:id="9020" w:author="Manuel Hergenröder" w:date="2020-07-16T16:23:00Z"/>
          <w:rFonts w:ascii="Consolas" w:hAnsi="Consolas"/>
          <w:color w:val="000000"/>
          <w:sz w:val="18"/>
          <w:szCs w:val="18"/>
          <w:lang w:val="en-US"/>
          <w:rPrChange w:id="9021" w:author="Manuel Hergenröder" w:date="2020-07-16T16:26:00Z">
            <w:rPr>
              <w:ins w:id="9022" w:author="Manuel Hergenröder" w:date="2020-07-16T16:23:00Z"/>
              <w:rFonts w:ascii="Consolas" w:hAnsi="Consolas"/>
              <w:color w:val="000000"/>
            </w:rPr>
          </w:rPrChange>
        </w:rPr>
      </w:pPr>
      <w:ins w:id="9023" w:author="Manuel Hergenröder" w:date="2020-07-16T16:23:00Z">
        <w:r w:rsidRPr="00625FEA">
          <w:rPr>
            <w:rFonts w:ascii="Consolas" w:hAnsi="Consolas"/>
            <w:color w:val="000000"/>
            <w:sz w:val="18"/>
            <w:szCs w:val="18"/>
            <w:lang w:val="en-US"/>
            <w:rPrChange w:id="9024" w:author="Manuel Hergenröder" w:date="2020-07-16T16:26:00Z">
              <w:rPr>
                <w:rFonts w:ascii="Consolas" w:hAnsi="Consolas"/>
                <w:color w:val="000000"/>
              </w:rPr>
            </w:rPrChange>
          </w:rPr>
          <w:t>        </w:t>
        </w:r>
        <w:r w:rsidRPr="00625FEA">
          <w:rPr>
            <w:rFonts w:ascii="Consolas" w:hAnsi="Consolas"/>
            <w:color w:val="0000FF"/>
            <w:sz w:val="18"/>
            <w:szCs w:val="18"/>
            <w:lang w:val="en-US"/>
            <w:rPrChange w:id="9025" w:author="Manuel Hergenröder" w:date="2020-07-16T16:26:00Z">
              <w:rPr>
                <w:rFonts w:ascii="Consolas" w:hAnsi="Consolas"/>
                <w:color w:val="0000FF"/>
              </w:rPr>
            </w:rPrChange>
          </w:rPr>
          <w:t>this</w:t>
        </w:r>
        <w:r w:rsidRPr="00625FEA">
          <w:rPr>
            <w:rFonts w:ascii="Consolas" w:hAnsi="Consolas"/>
            <w:color w:val="000000"/>
            <w:sz w:val="18"/>
            <w:szCs w:val="18"/>
            <w:lang w:val="en-US"/>
            <w:rPrChange w:id="9026" w:author="Manuel Hergenröder" w:date="2020-07-16T16:26:00Z">
              <w:rPr>
                <w:rFonts w:ascii="Consolas" w:hAnsi="Consolas"/>
                <w:color w:val="000000"/>
              </w:rPr>
            </w:rPrChange>
          </w:rPr>
          <w:t>.uiTool.transform.</w:t>
        </w:r>
        <w:r w:rsidRPr="00625FEA">
          <w:rPr>
            <w:rFonts w:ascii="Consolas" w:hAnsi="Consolas"/>
            <w:color w:val="74531F"/>
            <w:sz w:val="18"/>
            <w:szCs w:val="18"/>
            <w:lang w:val="en-US"/>
            <w:rPrChange w:id="9027" w:author="Manuel Hergenröder" w:date="2020-07-16T16:26:00Z">
              <w:rPr>
                <w:rFonts w:ascii="Consolas" w:hAnsi="Consolas"/>
                <w:color w:val="74531F"/>
              </w:rPr>
            </w:rPrChange>
          </w:rPr>
          <w:t>SetParent</w:t>
        </w:r>
        <w:r w:rsidRPr="00625FEA">
          <w:rPr>
            <w:rFonts w:ascii="Consolas" w:hAnsi="Consolas"/>
            <w:color w:val="000000"/>
            <w:sz w:val="18"/>
            <w:szCs w:val="18"/>
            <w:lang w:val="en-US"/>
            <w:rPrChange w:id="9028" w:author="Manuel Hergenröder" w:date="2020-07-16T16:26:00Z">
              <w:rPr>
                <w:rFonts w:ascii="Consolas" w:hAnsi="Consolas"/>
                <w:color w:val="000000"/>
              </w:rPr>
            </w:rPrChange>
          </w:rPr>
          <w:t>(</w:t>
        </w:r>
        <w:r w:rsidRPr="00625FEA">
          <w:rPr>
            <w:rFonts w:ascii="Consolas" w:hAnsi="Consolas"/>
            <w:color w:val="2B91AF"/>
            <w:sz w:val="18"/>
            <w:szCs w:val="18"/>
            <w:lang w:val="en-US"/>
            <w:rPrChange w:id="9029"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9030" w:author="Manuel Hergenröder" w:date="2020-07-16T16:26:00Z">
              <w:rPr>
                <w:rFonts w:ascii="Consolas" w:hAnsi="Consolas"/>
                <w:color w:val="000000"/>
              </w:rPr>
            </w:rPrChange>
          </w:rPr>
          <w:t>.</w:t>
        </w:r>
        <w:r w:rsidRPr="00625FEA">
          <w:rPr>
            <w:rFonts w:ascii="Consolas" w:hAnsi="Consolas"/>
            <w:color w:val="74531F"/>
            <w:sz w:val="18"/>
            <w:szCs w:val="18"/>
            <w:lang w:val="en-US"/>
            <w:rPrChange w:id="9031" w:author="Manuel Hergenröder" w:date="2020-07-16T16:26:00Z">
              <w:rPr>
                <w:rFonts w:ascii="Consolas" w:hAnsi="Consolas"/>
                <w:color w:val="74531F"/>
              </w:rPr>
            </w:rPrChange>
          </w:rPr>
          <w:t>Find</w:t>
        </w:r>
        <w:r w:rsidRPr="00625FEA">
          <w:rPr>
            <w:rFonts w:ascii="Consolas" w:hAnsi="Consolas"/>
            <w:color w:val="000000"/>
            <w:sz w:val="18"/>
            <w:szCs w:val="18"/>
            <w:lang w:val="en-US"/>
            <w:rPrChange w:id="9032" w:author="Manuel Hergenröder" w:date="2020-07-16T16:26:00Z">
              <w:rPr>
                <w:rFonts w:ascii="Consolas" w:hAnsi="Consolas"/>
                <w:color w:val="000000"/>
              </w:rPr>
            </w:rPrChange>
          </w:rPr>
          <w:t>(</w:t>
        </w:r>
        <w:r w:rsidRPr="00625FEA">
          <w:rPr>
            <w:rFonts w:ascii="Consolas" w:hAnsi="Consolas"/>
            <w:color w:val="A31515"/>
            <w:sz w:val="18"/>
            <w:szCs w:val="18"/>
            <w:lang w:val="en-US"/>
            <w:rPrChange w:id="9033" w:author="Manuel Hergenröder" w:date="2020-07-16T16:26:00Z">
              <w:rPr>
                <w:rFonts w:ascii="Consolas" w:hAnsi="Consolas"/>
                <w:color w:val="A31515"/>
              </w:rPr>
            </w:rPrChange>
          </w:rPr>
          <w:t>"HoverPointLeft"</w:t>
        </w:r>
        <w:r w:rsidRPr="00625FEA">
          <w:rPr>
            <w:rFonts w:ascii="Consolas" w:hAnsi="Consolas"/>
            <w:color w:val="000000"/>
            <w:sz w:val="18"/>
            <w:szCs w:val="18"/>
            <w:lang w:val="en-US"/>
            <w:rPrChange w:id="9034" w:author="Manuel Hergenröder" w:date="2020-07-16T16:26:00Z">
              <w:rPr>
                <w:rFonts w:ascii="Consolas" w:hAnsi="Consolas"/>
                <w:color w:val="000000"/>
              </w:rPr>
            </w:rPrChange>
          </w:rPr>
          <w:t>).transform);</w:t>
        </w:r>
      </w:ins>
    </w:p>
    <w:p w14:paraId="0A69D443" w14:textId="77777777" w:rsidR="008F67FA" w:rsidRPr="00625FEA" w:rsidRDefault="008F67FA" w:rsidP="008F67FA">
      <w:pPr>
        <w:pStyle w:val="HTMLPreformatted"/>
        <w:shd w:val="clear" w:color="auto" w:fill="FFFFFF"/>
        <w:rPr>
          <w:ins w:id="9035" w:author="Manuel Hergenröder" w:date="2020-07-16T16:23:00Z"/>
          <w:rFonts w:ascii="Consolas" w:hAnsi="Consolas"/>
          <w:color w:val="000000"/>
          <w:sz w:val="18"/>
          <w:szCs w:val="18"/>
          <w:lang w:val="en-US"/>
          <w:rPrChange w:id="9036" w:author="Manuel Hergenröder" w:date="2020-07-16T16:26:00Z">
            <w:rPr>
              <w:ins w:id="9037" w:author="Manuel Hergenröder" w:date="2020-07-16T16:23:00Z"/>
              <w:rFonts w:ascii="Consolas" w:hAnsi="Consolas"/>
              <w:color w:val="000000"/>
            </w:rPr>
          </w:rPrChange>
        </w:rPr>
      </w:pPr>
      <w:ins w:id="9038" w:author="Manuel Hergenröder" w:date="2020-07-16T16:23:00Z">
        <w:r w:rsidRPr="00625FEA">
          <w:rPr>
            <w:rFonts w:ascii="Consolas" w:hAnsi="Consolas"/>
            <w:color w:val="000000"/>
            <w:sz w:val="18"/>
            <w:szCs w:val="18"/>
            <w:lang w:val="en-US"/>
            <w:rPrChange w:id="9039" w:author="Manuel Hergenröder" w:date="2020-07-16T16:26:00Z">
              <w:rPr>
                <w:rFonts w:ascii="Consolas" w:hAnsi="Consolas"/>
                <w:color w:val="000000"/>
              </w:rPr>
            </w:rPrChange>
          </w:rPr>
          <w:t>        </w:t>
        </w:r>
        <w:r w:rsidRPr="00625FEA">
          <w:rPr>
            <w:rFonts w:ascii="Consolas" w:hAnsi="Consolas"/>
            <w:color w:val="0000FF"/>
            <w:sz w:val="18"/>
            <w:szCs w:val="18"/>
            <w:lang w:val="en-US"/>
            <w:rPrChange w:id="9040" w:author="Manuel Hergenröder" w:date="2020-07-16T16:26:00Z">
              <w:rPr>
                <w:rFonts w:ascii="Consolas" w:hAnsi="Consolas"/>
                <w:color w:val="0000FF"/>
              </w:rPr>
            </w:rPrChange>
          </w:rPr>
          <w:t>this</w:t>
        </w:r>
        <w:r w:rsidRPr="00625FEA">
          <w:rPr>
            <w:rFonts w:ascii="Consolas" w:hAnsi="Consolas"/>
            <w:color w:val="000000"/>
            <w:sz w:val="18"/>
            <w:szCs w:val="18"/>
            <w:lang w:val="en-US"/>
            <w:rPrChange w:id="9041" w:author="Manuel Hergenröder" w:date="2020-07-16T16:26:00Z">
              <w:rPr>
                <w:rFonts w:ascii="Consolas" w:hAnsi="Consolas"/>
                <w:color w:val="000000"/>
              </w:rPr>
            </w:rPrChange>
          </w:rPr>
          <w:t>.uiTool.transform.localPosition = </w:t>
        </w:r>
        <w:r w:rsidRPr="00625FEA">
          <w:rPr>
            <w:rFonts w:ascii="Consolas" w:hAnsi="Consolas"/>
            <w:color w:val="0000FF"/>
            <w:sz w:val="18"/>
            <w:szCs w:val="18"/>
            <w:lang w:val="en-US"/>
            <w:rPrChange w:id="9042" w:author="Manuel Hergenröder" w:date="2020-07-16T16:26:00Z">
              <w:rPr>
                <w:rFonts w:ascii="Consolas" w:hAnsi="Consolas"/>
                <w:color w:val="0000FF"/>
              </w:rPr>
            </w:rPrChange>
          </w:rPr>
          <w:t>this</w:t>
        </w:r>
        <w:r w:rsidRPr="00625FEA">
          <w:rPr>
            <w:rFonts w:ascii="Consolas" w:hAnsi="Consolas"/>
            <w:color w:val="000000"/>
            <w:sz w:val="18"/>
            <w:szCs w:val="18"/>
            <w:lang w:val="en-US"/>
            <w:rPrChange w:id="9043" w:author="Manuel Hergenröder" w:date="2020-07-16T16:26:00Z">
              <w:rPr>
                <w:rFonts w:ascii="Consolas" w:hAnsi="Consolas"/>
                <w:color w:val="000000"/>
              </w:rPr>
            </w:rPrChange>
          </w:rPr>
          <w:t>.ToolUIlocalPos;</w:t>
        </w:r>
      </w:ins>
    </w:p>
    <w:p w14:paraId="1900CBA2" w14:textId="77777777" w:rsidR="008F67FA" w:rsidRPr="00625FEA" w:rsidRDefault="008F67FA" w:rsidP="008F67FA">
      <w:pPr>
        <w:pStyle w:val="HTMLPreformatted"/>
        <w:shd w:val="clear" w:color="auto" w:fill="FFFFFF"/>
        <w:rPr>
          <w:ins w:id="9044" w:author="Manuel Hergenröder" w:date="2020-07-16T16:23:00Z"/>
          <w:rFonts w:ascii="Consolas" w:hAnsi="Consolas"/>
          <w:color w:val="000000"/>
          <w:sz w:val="18"/>
          <w:szCs w:val="18"/>
          <w:lang w:val="en-US"/>
          <w:rPrChange w:id="9045" w:author="Manuel Hergenröder" w:date="2020-07-16T16:26:00Z">
            <w:rPr>
              <w:ins w:id="9046" w:author="Manuel Hergenröder" w:date="2020-07-16T16:23:00Z"/>
              <w:rFonts w:ascii="Consolas" w:hAnsi="Consolas"/>
              <w:color w:val="000000"/>
            </w:rPr>
          </w:rPrChange>
        </w:rPr>
      </w:pPr>
      <w:ins w:id="9047" w:author="Manuel Hergenröder" w:date="2020-07-16T16:23:00Z">
        <w:r w:rsidRPr="00625FEA">
          <w:rPr>
            <w:rFonts w:ascii="Consolas" w:hAnsi="Consolas"/>
            <w:color w:val="000000"/>
            <w:sz w:val="18"/>
            <w:szCs w:val="18"/>
            <w:lang w:val="en-US"/>
            <w:rPrChange w:id="9048" w:author="Manuel Hergenröder" w:date="2020-07-16T16:26:00Z">
              <w:rPr>
                <w:rFonts w:ascii="Consolas" w:hAnsi="Consolas"/>
                <w:color w:val="000000"/>
              </w:rPr>
            </w:rPrChange>
          </w:rPr>
          <w:t>        </w:t>
        </w:r>
        <w:r w:rsidRPr="00625FEA">
          <w:rPr>
            <w:rFonts w:ascii="Consolas" w:hAnsi="Consolas"/>
            <w:color w:val="0000FF"/>
            <w:sz w:val="18"/>
            <w:szCs w:val="18"/>
            <w:lang w:val="en-US"/>
            <w:rPrChange w:id="9049" w:author="Manuel Hergenröder" w:date="2020-07-16T16:26:00Z">
              <w:rPr>
                <w:rFonts w:ascii="Consolas" w:hAnsi="Consolas"/>
                <w:color w:val="0000FF"/>
              </w:rPr>
            </w:rPrChange>
          </w:rPr>
          <w:t>this</w:t>
        </w:r>
        <w:r w:rsidRPr="00625FEA">
          <w:rPr>
            <w:rFonts w:ascii="Consolas" w:hAnsi="Consolas"/>
            <w:color w:val="000000"/>
            <w:sz w:val="18"/>
            <w:szCs w:val="18"/>
            <w:lang w:val="en-US"/>
            <w:rPrChange w:id="9050" w:author="Manuel Hergenröder" w:date="2020-07-16T16:26:00Z">
              <w:rPr>
                <w:rFonts w:ascii="Consolas" w:hAnsi="Consolas"/>
                <w:color w:val="000000"/>
              </w:rPr>
            </w:rPrChange>
          </w:rPr>
          <w:t>.uiTool.transform.localRotation = </w:t>
        </w:r>
        <w:r w:rsidRPr="00625FEA">
          <w:rPr>
            <w:rFonts w:ascii="Consolas" w:hAnsi="Consolas"/>
            <w:color w:val="0000FF"/>
            <w:sz w:val="18"/>
            <w:szCs w:val="18"/>
            <w:lang w:val="en-US"/>
            <w:rPrChange w:id="9051" w:author="Manuel Hergenröder" w:date="2020-07-16T16:26:00Z">
              <w:rPr>
                <w:rFonts w:ascii="Consolas" w:hAnsi="Consolas"/>
                <w:color w:val="0000FF"/>
              </w:rPr>
            </w:rPrChange>
          </w:rPr>
          <w:t>this</w:t>
        </w:r>
        <w:r w:rsidRPr="00625FEA">
          <w:rPr>
            <w:rFonts w:ascii="Consolas" w:hAnsi="Consolas"/>
            <w:color w:val="000000"/>
            <w:sz w:val="18"/>
            <w:szCs w:val="18"/>
            <w:lang w:val="en-US"/>
            <w:rPrChange w:id="9052" w:author="Manuel Hergenröder" w:date="2020-07-16T16:26:00Z">
              <w:rPr>
                <w:rFonts w:ascii="Consolas" w:hAnsi="Consolas"/>
                <w:color w:val="000000"/>
              </w:rPr>
            </w:rPrChange>
          </w:rPr>
          <w:t>.UIlocalRotation;</w:t>
        </w:r>
      </w:ins>
    </w:p>
    <w:p w14:paraId="4E90CFA8" w14:textId="77777777" w:rsidR="008F67FA" w:rsidRPr="00625FEA" w:rsidRDefault="008F67FA" w:rsidP="008F67FA">
      <w:pPr>
        <w:pStyle w:val="HTMLPreformatted"/>
        <w:shd w:val="clear" w:color="auto" w:fill="FFFFFF"/>
        <w:rPr>
          <w:ins w:id="9053" w:author="Manuel Hergenröder" w:date="2020-07-16T16:23:00Z"/>
          <w:rFonts w:ascii="Consolas" w:hAnsi="Consolas"/>
          <w:color w:val="000000"/>
          <w:sz w:val="18"/>
          <w:szCs w:val="18"/>
          <w:lang w:val="en-US"/>
          <w:rPrChange w:id="9054" w:author="Manuel Hergenröder" w:date="2020-07-16T16:26:00Z">
            <w:rPr>
              <w:ins w:id="9055" w:author="Manuel Hergenröder" w:date="2020-07-16T16:23:00Z"/>
              <w:rFonts w:ascii="Consolas" w:hAnsi="Consolas"/>
              <w:color w:val="000000"/>
            </w:rPr>
          </w:rPrChange>
        </w:rPr>
      </w:pPr>
      <w:ins w:id="9056" w:author="Manuel Hergenröder" w:date="2020-07-16T16:23:00Z">
        <w:r w:rsidRPr="00625FEA">
          <w:rPr>
            <w:rFonts w:ascii="Consolas" w:hAnsi="Consolas"/>
            <w:color w:val="000000"/>
            <w:sz w:val="18"/>
            <w:szCs w:val="18"/>
            <w:lang w:val="en-US"/>
            <w:rPrChange w:id="9057" w:author="Manuel Hergenröder" w:date="2020-07-16T16:26:00Z">
              <w:rPr>
                <w:rFonts w:ascii="Consolas" w:hAnsi="Consolas"/>
                <w:color w:val="000000"/>
              </w:rPr>
            </w:rPrChange>
          </w:rPr>
          <w:t>    }</w:t>
        </w:r>
      </w:ins>
    </w:p>
    <w:p w14:paraId="247B36A6" w14:textId="77777777" w:rsidR="008F67FA" w:rsidRPr="00625FEA" w:rsidRDefault="008F67FA" w:rsidP="008F67FA">
      <w:pPr>
        <w:pStyle w:val="HTMLPreformatted"/>
        <w:shd w:val="clear" w:color="auto" w:fill="FFFFFF"/>
        <w:rPr>
          <w:ins w:id="9058" w:author="Manuel Hergenröder" w:date="2020-07-16T16:23:00Z"/>
          <w:rFonts w:ascii="Consolas" w:hAnsi="Consolas"/>
          <w:color w:val="000000"/>
          <w:sz w:val="18"/>
          <w:szCs w:val="18"/>
          <w:lang w:val="en-US"/>
          <w:rPrChange w:id="9059" w:author="Manuel Hergenröder" w:date="2020-07-16T16:26:00Z">
            <w:rPr>
              <w:ins w:id="9060" w:author="Manuel Hergenröder" w:date="2020-07-16T16:23:00Z"/>
              <w:rFonts w:ascii="Consolas" w:hAnsi="Consolas"/>
              <w:color w:val="000000"/>
            </w:rPr>
          </w:rPrChange>
        </w:rPr>
      </w:pPr>
      <w:ins w:id="9061" w:author="Manuel Hergenröder" w:date="2020-07-16T16:23:00Z">
        <w:r w:rsidRPr="00625FEA">
          <w:rPr>
            <w:rFonts w:ascii="Consolas" w:hAnsi="Consolas"/>
            <w:color w:val="000000"/>
            <w:sz w:val="18"/>
            <w:szCs w:val="18"/>
            <w:lang w:val="en-US"/>
            <w:rPrChange w:id="9062" w:author="Manuel Hergenröder" w:date="2020-07-16T16:26:00Z">
              <w:rPr>
                <w:rFonts w:ascii="Consolas" w:hAnsi="Consolas"/>
                <w:color w:val="000000"/>
              </w:rPr>
            </w:rPrChange>
          </w:rPr>
          <w:t xml:space="preserve"> </w:t>
        </w:r>
      </w:ins>
    </w:p>
    <w:p w14:paraId="25EC573F" w14:textId="77777777" w:rsidR="008F67FA" w:rsidRPr="00625FEA" w:rsidRDefault="008F67FA" w:rsidP="008F67FA">
      <w:pPr>
        <w:pStyle w:val="HTMLPreformatted"/>
        <w:shd w:val="clear" w:color="auto" w:fill="FFFFFF"/>
        <w:rPr>
          <w:ins w:id="9063" w:author="Manuel Hergenröder" w:date="2020-07-16T16:23:00Z"/>
          <w:rFonts w:ascii="Consolas" w:hAnsi="Consolas"/>
          <w:color w:val="000000"/>
          <w:sz w:val="18"/>
          <w:szCs w:val="18"/>
          <w:lang w:val="en-US"/>
          <w:rPrChange w:id="9064" w:author="Manuel Hergenröder" w:date="2020-07-16T16:26:00Z">
            <w:rPr>
              <w:ins w:id="9065" w:author="Manuel Hergenröder" w:date="2020-07-16T16:23:00Z"/>
              <w:rFonts w:ascii="Consolas" w:hAnsi="Consolas"/>
              <w:color w:val="000000"/>
            </w:rPr>
          </w:rPrChange>
        </w:rPr>
      </w:pPr>
      <w:ins w:id="9066" w:author="Manuel Hergenröder" w:date="2020-07-16T16:23:00Z">
        <w:r w:rsidRPr="00625FEA">
          <w:rPr>
            <w:rFonts w:ascii="Consolas" w:hAnsi="Consolas"/>
            <w:color w:val="000000"/>
            <w:sz w:val="18"/>
            <w:szCs w:val="18"/>
            <w:lang w:val="en-US"/>
            <w:rPrChange w:id="9067" w:author="Manuel Hergenröder" w:date="2020-07-16T16:26:00Z">
              <w:rPr>
                <w:rFonts w:ascii="Consolas" w:hAnsi="Consolas"/>
                <w:color w:val="000000"/>
              </w:rPr>
            </w:rPrChange>
          </w:rPr>
          <w:t>    </w:t>
        </w:r>
        <w:r w:rsidRPr="00625FEA">
          <w:rPr>
            <w:rFonts w:ascii="Consolas" w:hAnsi="Consolas"/>
            <w:color w:val="0000FF"/>
            <w:sz w:val="18"/>
            <w:szCs w:val="18"/>
            <w:lang w:val="en-US"/>
            <w:rPrChange w:id="9068"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9069" w:author="Manuel Hergenröder" w:date="2020-07-16T16:26:00Z">
              <w:rPr>
                <w:rFonts w:ascii="Consolas" w:hAnsi="Consolas"/>
                <w:color w:val="000000"/>
              </w:rPr>
            </w:rPrChange>
          </w:rPr>
          <w:t> </w:t>
        </w:r>
        <w:r w:rsidRPr="00625FEA">
          <w:rPr>
            <w:rFonts w:ascii="Consolas" w:hAnsi="Consolas"/>
            <w:color w:val="0000FF"/>
            <w:sz w:val="18"/>
            <w:szCs w:val="18"/>
            <w:lang w:val="en-US"/>
            <w:rPrChange w:id="9070" w:author="Manuel Hergenröder" w:date="2020-07-16T16:26:00Z">
              <w:rPr>
                <w:rFonts w:ascii="Consolas" w:hAnsi="Consolas"/>
                <w:color w:val="0000FF"/>
              </w:rPr>
            </w:rPrChange>
          </w:rPr>
          <w:t>void</w:t>
        </w:r>
        <w:r w:rsidRPr="00625FEA">
          <w:rPr>
            <w:rFonts w:ascii="Consolas" w:hAnsi="Consolas"/>
            <w:color w:val="000000"/>
            <w:sz w:val="18"/>
            <w:szCs w:val="18"/>
            <w:lang w:val="en-US"/>
            <w:rPrChange w:id="9071" w:author="Manuel Hergenröder" w:date="2020-07-16T16:26:00Z">
              <w:rPr>
                <w:rFonts w:ascii="Consolas" w:hAnsi="Consolas"/>
                <w:color w:val="000000"/>
              </w:rPr>
            </w:rPrChange>
          </w:rPr>
          <w:t> </w:t>
        </w:r>
        <w:r w:rsidRPr="00625FEA">
          <w:rPr>
            <w:rFonts w:ascii="Consolas" w:hAnsi="Consolas"/>
            <w:color w:val="74531F"/>
            <w:sz w:val="18"/>
            <w:szCs w:val="18"/>
            <w:lang w:val="en-US"/>
            <w:rPrChange w:id="9072" w:author="Manuel Hergenröder" w:date="2020-07-16T16:26:00Z">
              <w:rPr>
                <w:rFonts w:ascii="Consolas" w:hAnsi="Consolas"/>
                <w:color w:val="74531F"/>
              </w:rPr>
            </w:rPrChange>
          </w:rPr>
          <w:t>MainMenuToggle</w:t>
        </w:r>
        <w:r w:rsidRPr="00625FEA">
          <w:rPr>
            <w:rFonts w:ascii="Consolas" w:hAnsi="Consolas"/>
            <w:color w:val="000000"/>
            <w:sz w:val="18"/>
            <w:szCs w:val="18"/>
            <w:lang w:val="en-US"/>
            <w:rPrChange w:id="9073" w:author="Manuel Hergenröder" w:date="2020-07-16T16:26:00Z">
              <w:rPr>
                <w:rFonts w:ascii="Consolas" w:hAnsi="Consolas"/>
                <w:color w:val="000000"/>
              </w:rPr>
            </w:rPrChange>
          </w:rPr>
          <w:t>(</w:t>
        </w:r>
        <w:r w:rsidRPr="00625FEA">
          <w:rPr>
            <w:rFonts w:ascii="Consolas" w:hAnsi="Consolas"/>
            <w:color w:val="2B91AF"/>
            <w:sz w:val="18"/>
            <w:szCs w:val="18"/>
            <w:lang w:val="en-US"/>
            <w:rPrChange w:id="9074"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9075" w:author="Manuel Hergenröder" w:date="2020-07-16T16:26:00Z">
              <w:rPr>
                <w:rFonts w:ascii="Consolas" w:hAnsi="Consolas"/>
                <w:color w:val="000000"/>
              </w:rPr>
            </w:rPrChange>
          </w:rPr>
          <w:t> </w:t>
        </w:r>
        <w:r w:rsidRPr="00625FEA">
          <w:rPr>
            <w:rFonts w:ascii="Consolas" w:hAnsi="Consolas"/>
            <w:color w:val="1F377F"/>
            <w:sz w:val="18"/>
            <w:szCs w:val="18"/>
            <w:lang w:val="en-US"/>
            <w:rPrChange w:id="9076" w:author="Manuel Hergenröder" w:date="2020-07-16T16:26:00Z">
              <w:rPr>
                <w:rFonts w:ascii="Consolas" w:hAnsi="Consolas"/>
                <w:color w:val="1F377F"/>
              </w:rPr>
            </w:rPrChange>
          </w:rPr>
          <w:t>fromAction</w:t>
        </w:r>
        <w:r w:rsidRPr="00625FEA">
          <w:rPr>
            <w:rFonts w:ascii="Consolas" w:hAnsi="Consolas"/>
            <w:color w:val="000000"/>
            <w:sz w:val="18"/>
            <w:szCs w:val="18"/>
            <w:lang w:val="en-US"/>
            <w:rPrChange w:id="9077" w:author="Manuel Hergenröder" w:date="2020-07-16T16:26:00Z">
              <w:rPr>
                <w:rFonts w:ascii="Consolas" w:hAnsi="Consolas"/>
                <w:color w:val="000000"/>
              </w:rPr>
            </w:rPrChange>
          </w:rPr>
          <w:t>, </w:t>
        </w:r>
        <w:r w:rsidRPr="00625FEA">
          <w:rPr>
            <w:rFonts w:ascii="Consolas" w:hAnsi="Consolas"/>
            <w:color w:val="2B91AF"/>
            <w:sz w:val="18"/>
            <w:szCs w:val="18"/>
            <w:lang w:val="en-US"/>
            <w:rPrChange w:id="9078" w:author="Manuel Hergenröder" w:date="2020-07-16T16:26:00Z">
              <w:rPr>
                <w:rFonts w:ascii="Consolas" w:hAnsi="Consolas"/>
                <w:color w:val="2B91AF"/>
              </w:rPr>
            </w:rPrChange>
          </w:rPr>
          <w:t>SteamVR_Input_Sources</w:t>
        </w:r>
        <w:r w:rsidRPr="00625FEA">
          <w:rPr>
            <w:rFonts w:ascii="Consolas" w:hAnsi="Consolas"/>
            <w:color w:val="000000"/>
            <w:sz w:val="18"/>
            <w:szCs w:val="18"/>
            <w:lang w:val="en-US"/>
            <w:rPrChange w:id="9079" w:author="Manuel Hergenröder" w:date="2020-07-16T16:26:00Z">
              <w:rPr>
                <w:rFonts w:ascii="Consolas" w:hAnsi="Consolas"/>
                <w:color w:val="000000"/>
              </w:rPr>
            </w:rPrChange>
          </w:rPr>
          <w:t> </w:t>
        </w:r>
        <w:r w:rsidRPr="00625FEA">
          <w:rPr>
            <w:rFonts w:ascii="Consolas" w:hAnsi="Consolas"/>
            <w:color w:val="1F377F"/>
            <w:sz w:val="18"/>
            <w:szCs w:val="18"/>
            <w:lang w:val="en-US"/>
            <w:rPrChange w:id="9080" w:author="Manuel Hergenröder" w:date="2020-07-16T16:26:00Z">
              <w:rPr>
                <w:rFonts w:ascii="Consolas" w:hAnsi="Consolas"/>
                <w:color w:val="1F377F"/>
              </w:rPr>
            </w:rPrChange>
          </w:rPr>
          <w:t>fromSource</w:t>
        </w:r>
        <w:r w:rsidRPr="00625FEA">
          <w:rPr>
            <w:rFonts w:ascii="Consolas" w:hAnsi="Consolas"/>
            <w:color w:val="000000"/>
            <w:sz w:val="18"/>
            <w:szCs w:val="18"/>
            <w:lang w:val="en-US"/>
            <w:rPrChange w:id="9081" w:author="Manuel Hergenröder" w:date="2020-07-16T16:26:00Z">
              <w:rPr>
                <w:rFonts w:ascii="Consolas" w:hAnsi="Consolas"/>
                <w:color w:val="000000"/>
              </w:rPr>
            </w:rPrChange>
          </w:rPr>
          <w:t>)</w:t>
        </w:r>
      </w:ins>
    </w:p>
    <w:p w14:paraId="76DBD6AA" w14:textId="77777777" w:rsidR="008F67FA" w:rsidRPr="00625FEA" w:rsidRDefault="008F67FA" w:rsidP="008F67FA">
      <w:pPr>
        <w:pStyle w:val="HTMLPreformatted"/>
        <w:shd w:val="clear" w:color="auto" w:fill="FFFFFF"/>
        <w:rPr>
          <w:ins w:id="9082" w:author="Manuel Hergenröder" w:date="2020-07-16T16:23:00Z"/>
          <w:rFonts w:ascii="Consolas" w:hAnsi="Consolas"/>
          <w:color w:val="000000"/>
          <w:sz w:val="18"/>
          <w:szCs w:val="18"/>
          <w:lang w:val="en-US"/>
          <w:rPrChange w:id="9083" w:author="Manuel Hergenröder" w:date="2020-07-16T16:26:00Z">
            <w:rPr>
              <w:ins w:id="9084" w:author="Manuel Hergenröder" w:date="2020-07-16T16:23:00Z"/>
              <w:rFonts w:ascii="Consolas" w:hAnsi="Consolas"/>
              <w:color w:val="000000"/>
            </w:rPr>
          </w:rPrChange>
        </w:rPr>
      </w:pPr>
      <w:ins w:id="9085" w:author="Manuel Hergenröder" w:date="2020-07-16T16:23:00Z">
        <w:r w:rsidRPr="00625FEA">
          <w:rPr>
            <w:rFonts w:ascii="Consolas" w:hAnsi="Consolas"/>
            <w:color w:val="000000"/>
            <w:sz w:val="18"/>
            <w:szCs w:val="18"/>
            <w:lang w:val="en-US"/>
            <w:rPrChange w:id="9086" w:author="Manuel Hergenröder" w:date="2020-07-16T16:26:00Z">
              <w:rPr>
                <w:rFonts w:ascii="Consolas" w:hAnsi="Consolas"/>
                <w:color w:val="000000"/>
              </w:rPr>
            </w:rPrChange>
          </w:rPr>
          <w:t>    {</w:t>
        </w:r>
      </w:ins>
    </w:p>
    <w:p w14:paraId="6AC71C3C" w14:textId="77777777" w:rsidR="008F67FA" w:rsidRPr="00625FEA" w:rsidRDefault="008F67FA" w:rsidP="008F67FA">
      <w:pPr>
        <w:pStyle w:val="HTMLPreformatted"/>
        <w:shd w:val="clear" w:color="auto" w:fill="FFFFFF"/>
        <w:rPr>
          <w:ins w:id="9087" w:author="Manuel Hergenröder" w:date="2020-07-16T16:23:00Z"/>
          <w:rFonts w:ascii="Consolas" w:hAnsi="Consolas"/>
          <w:color w:val="000000"/>
          <w:sz w:val="18"/>
          <w:szCs w:val="18"/>
          <w:lang w:val="en-US"/>
          <w:rPrChange w:id="9088" w:author="Manuel Hergenröder" w:date="2020-07-16T16:26:00Z">
            <w:rPr>
              <w:ins w:id="9089" w:author="Manuel Hergenröder" w:date="2020-07-16T16:23:00Z"/>
              <w:rFonts w:ascii="Consolas" w:hAnsi="Consolas"/>
              <w:color w:val="000000"/>
            </w:rPr>
          </w:rPrChange>
        </w:rPr>
      </w:pPr>
      <w:ins w:id="9090" w:author="Manuel Hergenröder" w:date="2020-07-16T16:23:00Z">
        <w:r w:rsidRPr="00625FEA">
          <w:rPr>
            <w:rFonts w:ascii="Consolas" w:hAnsi="Consolas"/>
            <w:color w:val="000000"/>
            <w:sz w:val="18"/>
            <w:szCs w:val="18"/>
            <w:lang w:val="en-US"/>
            <w:rPrChange w:id="9091" w:author="Manuel Hergenröder" w:date="2020-07-16T16:26:00Z">
              <w:rPr>
                <w:rFonts w:ascii="Consolas" w:hAnsi="Consolas"/>
                <w:color w:val="000000"/>
              </w:rPr>
            </w:rPrChange>
          </w:rPr>
          <w:t>        </w:t>
        </w:r>
        <w:r w:rsidRPr="00625FEA">
          <w:rPr>
            <w:rFonts w:ascii="Consolas" w:hAnsi="Consolas"/>
            <w:color w:val="8F08C4"/>
            <w:sz w:val="18"/>
            <w:szCs w:val="18"/>
            <w:lang w:val="en-US"/>
            <w:rPrChange w:id="9092" w:author="Manuel Hergenröder" w:date="2020-07-16T16:26:00Z">
              <w:rPr>
                <w:rFonts w:ascii="Consolas" w:hAnsi="Consolas"/>
                <w:color w:val="8F08C4"/>
              </w:rPr>
            </w:rPrChange>
          </w:rPr>
          <w:t>if</w:t>
        </w:r>
        <w:r w:rsidRPr="00625FEA">
          <w:rPr>
            <w:rFonts w:ascii="Consolas" w:hAnsi="Consolas"/>
            <w:color w:val="000000"/>
            <w:sz w:val="18"/>
            <w:szCs w:val="18"/>
            <w:lang w:val="en-US"/>
            <w:rPrChange w:id="9093" w:author="Manuel Hergenröder" w:date="2020-07-16T16:26:00Z">
              <w:rPr>
                <w:rFonts w:ascii="Consolas" w:hAnsi="Consolas"/>
                <w:color w:val="000000"/>
              </w:rPr>
            </w:rPrChange>
          </w:rPr>
          <w:t> (</w:t>
        </w:r>
        <w:r w:rsidRPr="00625FEA">
          <w:rPr>
            <w:rFonts w:ascii="Consolas" w:hAnsi="Consolas"/>
            <w:color w:val="0000FF"/>
            <w:sz w:val="18"/>
            <w:szCs w:val="18"/>
            <w:lang w:val="en-US"/>
            <w:rPrChange w:id="9094" w:author="Manuel Hergenröder" w:date="2020-07-16T16:26:00Z">
              <w:rPr>
                <w:rFonts w:ascii="Consolas" w:hAnsi="Consolas"/>
                <w:color w:val="0000FF"/>
              </w:rPr>
            </w:rPrChange>
          </w:rPr>
          <w:t>this</w:t>
        </w:r>
        <w:r w:rsidRPr="00625FEA">
          <w:rPr>
            <w:rFonts w:ascii="Consolas" w:hAnsi="Consolas"/>
            <w:color w:val="000000"/>
            <w:sz w:val="18"/>
            <w:szCs w:val="18"/>
            <w:lang w:val="en-US"/>
            <w:rPrChange w:id="9095" w:author="Manuel Hergenröder" w:date="2020-07-16T16:26:00Z">
              <w:rPr>
                <w:rFonts w:ascii="Consolas" w:hAnsi="Consolas"/>
                <w:color w:val="000000"/>
              </w:rPr>
            </w:rPrChange>
          </w:rPr>
          <w:t>.mainMenuActive)</w:t>
        </w:r>
      </w:ins>
    </w:p>
    <w:p w14:paraId="739319F6" w14:textId="77777777" w:rsidR="008F67FA" w:rsidRPr="00625FEA" w:rsidRDefault="008F67FA" w:rsidP="008F67FA">
      <w:pPr>
        <w:pStyle w:val="HTMLPreformatted"/>
        <w:shd w:val="clear" w:color="auto" w:fill="FFFFFF"/>
        <w:rPr>
          <w:ins w:id="9096" w:author="Manuel Hergenröder" w:date="2020-07-16T16:23:00Z"/>
          <w:rFonts w:ascii="Consolas" w:hAnsi="Consolas"/>
          <w:color w:val="000000"/>
          <w:sz w:val="18"/>
          <w:szCs w:val="18"/>
          <w:lang w:val="en-US"/>
          <w:rPrChange w:id="9097" w:author="Manuel Hergenröder" w:date="2020-07-16T16:26:00Z">
            <w:rPr>
              <w:ins w:id="9098" w:author="Manuel Hergenröder" w:date="2020-07-16T16:23:00Z"/>
              <w:rFonts w:ascii="Consolas" w:hAnsi="Consolas"/>
              <w:color w:val="000000"/>
            </w:rPr>
          </w:rPrChange>
        </w:rPr>
      </w:pPr>
      <w:ins w:id="9099" w:author="Manuel Hergenröder" w:date="2020-07-16T16:23:00Z">
        <w:r w:rsidRPr="00625FEA">
          <w:rPr>
            <w:rFonts w:ascii="Consolas" w:hAnsi="Consolas"/>
            <w:color w:val="000000"/>
            <w:sz w:val="18"/>
            <w:szCs w:val="18"/>
            <w:lang w:val="en-US"/>
            <w:rPrChange w:id="9100" w:author="Manuel Hergenröder" w:date="2020-07-16T16:26:00Z">
              <w:rPr>
                <w:rFonts w:ascii="Consolas" w:hAnsi="Consolas"/>
                <w:color w:val="000000"/>
              </w:rPr>
            </w:rPrChange>
          </w:rPr>
          <w:t>        {</w:t>
        </w:r>
      </w:ins>
    </w:p>
    <w:p w14:paraId="6D57EF6C" w14:textId="77777777" w:rsidR="008F67FA" w:rsidRPr="00625FEA" w:rsidRDefault="008F67FA" w:rsidP="008F67FA">
      <w:pPr>
        <w:pStyle w:val="HTMLPreformatted"/>
        <w:shd w:val="clear" w:color="auto" w:fill="FFFFFF"/>
        <w:rPr>
          <w:ins w:id="9101" w:author="Manuel Hergenröder" w:date="2020-07-16T16:23:00Z"/>
          <w:rFonts w:ascii="Consolas" w:hAnsi="Consolas"/>
          <w:color w:val="000000"/>
          <w:sz w:val="18"/>
          <w:szCs w:val="18"/>
          <w:lang w:val="en-US"/>
          <w:rPrChange w:id="9102" w:author="Manuel Hergenröder" w:date="2020-07-16T16:26:00Z">
            <w:rPr>
              <w:ins w:id="9103" w:author="Manuel Hergenröder" w:date="2020-07-16T16:23:00Z"/>
              <w:rFonts w:ascii="Consolas" w:hAnsi="Consolas"/>
              <w:color w:val="000000"/>
            </w:rPr>
          </w:rPrChange>
        </w:rPr>
      </w:pPr>
      <w:ins w:id="9104" w:author="Manuel Hergenröder" w:date="2020-07-16T16:23:00Z">
        <w:r w:rsidRPr="00625FEA">
          <w:rPr>
            <w:rFonts w:ascii="Consolas" w:hAnsi="Consolas"/>
            <w:color w:val="000000"/>
            <w:sz w:val="18"/>
            <w:szCs w:val="18"/>
            <w:lang w:val="en-US"/>
            <w:rPrChange w:id="9105" w:author="Manuel Hergenröder" w:date="2020-07-16T16:26:00Z">
              <w:rPr>
                <w:rFonts w:ascii="Consolas" w:hAnsi="Consolas"/>
                <w:color w:val="000000"/>
              </w:rPr>
            </w:rPrChange>
          </w:rPr>
          <w:t>            </w:t>
        </w:r>
        <w:r w:rsidRPr="00625FEA">
          <w:rPr>
            <w:rFonts w:ascii="Consolas" w:hAnsi="Consolas"/>
            <w:color w:val="0000FF"/>
            <w:sz w:val="18"/>
            <w:szCs w:val="18"/>
            <w:lang w:val="en-US"/>
            <w:rPrChange w:id="9106" w:author="Manuel Hergenröder" w:date="2020-07-16T16:26:00Z">
              <w:rPr>
                <w:rFonts w:ascii="Consolas" w:hAnsi="Consolas"/>
                <w:color w:val="0000FF"/>
              </w:rPr>
            </w:rPrChange>
          </w:rPr>
          <w:t>this</w:t>
        </w:r>
        <w:r w:rsidRPr="00625FEA">
          <w:rPr>
            <w:rFonts w:ascii="Consolas" w:hAnsi="Consolas"/>
            <w:color w:val="000000"/>
            <w:sz w:val="18"/>
            <w:szCs w:val="18"/>
            <w:lang w:val="en-US"/>
            <w:rPrChange w:id="9107" w:author="Manuel Hergenröder" w:date="2020-07-16T16:26:00Z">
              <w:rPr>
                <w:rFonts w:ascii="Consolas" w:hAnsi="Consolas"/>
                <w:color w:val="000000"/>
              </w:rPr>
            </w:rPrChange>
          </w:rPr>
          <w:t>.mainMenuActive = </w:t>
        </w:r>
        <w:r w:rsidRPr="00625FEA">
          <w:rPr>
            <w:rFonts w:ascii="Consolas" w:hAnsi="Consolas"/>
            <w:color w:val="0000FF"/>
            <w:sz w:val="18"/>
            <w:szCs w:val="18"/>
            <w:lang w:val="en-US"/>
            <w:rPrChange w:id="9108" w:author="Manuel Hergenröder" w:date="2020-07-16T16:26:00Z">
              <w:rPr>
                <w:rFonts w:ascii="Consolas" w:hAnsi="Consolas"/>
                <w:color w:val="0000FF"/>
              </w:rPr>
            </w:rPrChange>
          </w:rPr>
          <w:t>false</w:t>
        </w:r>
        <w:r w:rsidRPr="00625FEA">
          <w:rPr>
            <w:rFonts w:ascii="Consolas" w:hAnsi="Consolas"/>
            <w:color w:val="000000"/>
            <w:sz w:val="18"/>
            <w:szCs w:val="18"/>
            <w:lang w:val="en-US"/>
            <w:rPrChange w:id="9109" w:author="Manuel Hergenröder" w:date="2020-07-16T16:26:00Z">
              <w:rPr>
                <w:rFonts w:ascii="Consolas" w:hAnsi="Consolas"/>
                <w:color w:val="000000"/>
              </w:rPr>
            </w:rPrChange>
          </w:rPr>
          <w:t>;</w:t>
        </w:r>
      </w:ins>
    </w:p>
    <w:p w14:paraId="6188E237" w14:textId="77777777" w:rsidR="008F67FA" w:rsidRPr="00625FEA" w:rsidRDefault="008F67FA" w:rsidP="008F67FA">
      <w:pPr>
        <w:pStyle w:val="HTMLPreformatted"/>
        <w:shd w:val="clear" w:color="auto" w:fill="FFFFFF"/>
        <w:rPr>
          <w:ins w:id="9110" w:author="Manuel Hergenröder" w:date="2020-07-16T16:23:00Z"/>
          <w:rFonts w:ascii="Consolas" w:hAnsi="Consolas"/>
          <w:color w:val="000000"/>
          <w:sz w:val="18"/>
          <w:szCs w:val="18"/>
          <w:lang w:val="en-US"/>
          <w:rPrChange w:id="9111" w:author="Manuel Hergenröder" w:date="2020-07-16T16:26:00Z">
            <w:rPr>
              <w:ins w:id="9112" w:author="Manuel Hergenröder" w:date="2020-07-16T16:23:00Z"/>
              <w:rFonts w:ascii="Consolas" w:hAnsi="Consolas"/>
              <w:color w:val="000000"/>
            </w:rPr>
          </w:rPrChange>
        </w:rPr>
      </w:pPr>
      <w:ins w:id="9113" w:author="Manuel Hergenröder" w:date="2020-07-16T16:23:00Z">
        <w:r w:rsidRPr="00625FEA">
          <w:rPr>
            <w:rFonts w:ascii="Consolas" w:hAnsi="Consolas"/>
            <w:color w:val="000000"/>
            <w:sz w:val="18"/>
            <w:szCs w:val="18"/>
            <w:lang w:val="en-US"/>
            <w:rPrChange w:id="9114" w:author="Manuel Hergenröder" w:date="2020-07-16T16:26:00Z">
              <w:rPr>
                <w:rFonts w:ascii="Consolas" w:hAnsi="Consolas"/>
                <w:color w:val="000000"/>
              </w:rPr>
            </w:rPrChange>
          </w:rPr>
          <w:t>            </w:t>
        </w:r>
        <w:r w:rsidRPr="00625FEA">
          <w:rPr>
            <w:rFonts w:ascii="Consolas" w:hAnsi="Consolas"/>
            <w:color w:val="0000FF"/>
            <w:sz w:val="18"/>
            <w:szCs w:val="18"/>
            <w:lang w:val="en-US"/>
            <w:rPrChange w:id="9115" w:author="Manuel Hergenröder" w:date="2020-07-16T16:26:00Z">
              <w:rPr>
                <w:rFonts w:ascii="Consolas" w:hAnsi="Consolas"/>
                <w:color w:val="0000FF"/>
              </w:rPr>
            </w:rPrChange>
          </w:rPr>
          <w:t>this</w:t>
        </w:r>
        <w:r w:rsidRPr="00625FEA">
          <w:rPr>
            <w:rFonts w:ascii="Consolas" w:hAnsi="Consolas"/>
            <w:color w:val="000000"/>
            <w:sz w:val="18"/>
            <w:szCs w:val="18"/>
            <w:lang w:val="en-US"/>
            <w:rPrChange w:id="9116" w:author="Manuel Hergenröder" w:date="2020-07-16T16:26:00Z">
              <w:rPr>
                <w:rFonts w:ascii="Consolas" w:hAnsi="Consolas"/>
                <w:color w:val="000000"/>
              </w:rPr>
            </w:rPrChange>
          </w:rPr>
          <w:t>.uiMain.</w:t>
        </w:r>
        <w:r w:rsidRPr="00625FEA">
          <w:rPr>
            <w:rFonts w:ascii="Consolas" w:hAnsi="Consolas"/>
            <w:color w:val="74531F"/>
            <w:sz w:val="18"/>
            <w:szCs w:val="18"/>
            <w:lang w:val="en-US"/>
            <w:rPrChange w:id="9117" w:author="Manuel Hergenröder" w:date="2020-07-16T16:26:00Z">
              <w:rPr>
                <w:rFonts w:ascii="Consolas" w:hAnsi="Consolas"/>
                <w:color w:val="74531F"/>
              </w:rPr>
            </w:rPrChange>
          </w:rPr>
          <w:t>SetActive</w:t>
        </w:r>
        <w:r w:rsidRPr="00625FEA">
          <w:rPr>
            <w:rFonts w:ascii="Consolas" w:hAnsi="Consolas"/>
            <w:color w:val="000000"/>
            <w:sz w:val="18"/>
            <w:szCs w:val="18"/>
            <w:lang w:val="en-US"/>
            <w:rPrChange w:id="9118" w:author="Manuel Hergenröder" w:date="2020-07-16T16:26:00Z">
              <w:rPr>
                <w:rFonts w:ascii="Consolas" w:hAnsi="Consolas"/>
                <w:color w:val="000000"/>
              </w:rPr>
            </w:rPrChange>
          </w:rPr>
          <w:t>(</w:t>
        </w:r>
        <w:r w:rsidRPr="00625FEA">
          <w:rPr>
            <w:rFonts w:ascii="Consolas" w:hAnsi="Consolas"/>
            <w:color w:val="0000FF"/>
            <w:sz w:val="18"/>
            <w:szCs w:val="18"/>
            <w:lang w:val="en-US"/>
            <w:rPrChange w:id="9119" w:author="Manuel Hergenröder" w:date="2020-07-16T16:26:00Z">
              <w:rPr>
                <w:rFonts w:ascii="Consolas" w:hAnsi="Consolas"/>
                <w:color w:val="0000FF"/>
              </w:rPr>
            </w:rPrChange>
          </w:rPr>
          <w:t>false</w:t>
        </w:r>
        <w:r w:rsidRPr="00625FEA">
          <w:rPr>
            <w:rFonts w:ascii="Consolas" w:hAnsi="Consolas"/>
            <w:color w:val="000000"/>
            <w:sz w:val="18"/>
            <w:szCs w:val="18"/>
            <w:lang w:val="en-US"/>
            <w:rPrChange w:id="9120" w:author="Manuel Hergenröder" w:date="2020-07-16T16:26:00Z">
              <w:rPr>
                <w:rFonts w:ascii="Consolas" w:hAnsi="Consolas"/>
                <w:color w:val="000000"/>
              </w:rPr>
            </w:rPrChange>
          </w:rPr>
          <w:t>);</w:t>
        </w:r>
      </w:ins>
    </w:p>
    <w:p w14:paraId="5B5B4C0B" w14:textId="77777777" w:rsidR="008F67FA" w:rsidRPr="00625FEA" w:rsidRDefault="008F67FA" w:rsidP="008F67FA">
      <w:pPr>
        <w:pStyle w:val="HTMLPreformatted"/>
        <w:shd w:val="clear" w:color="auto" w:fill="FFFFFF"/>
        <w:rPr>
          <w:ins w:id="9121" w:author="Manuel Hergenröder" w:date="2020-07-16T16:23:00Z"/>
          <w:rFonts w:ascii="Consolas" w:hAnsi="Consolas"/>
          <w:color w:val="000000"/>
          <w:sz w:val="18"/>
          <w:szCs w:val="18"/>
          <w:lang w:val="en-US"/>
          <w:rPrChange w:id="9122" w:author="Manuel Hergenröder" w:date="2020-07-16T16:26:00Z">
            <w:rPr>
              <w:ins w:id="9123" w:author="Manuel Hergenröder" w:date="2020-07-16T16:23:00Z"/>
              <w:rFonts w:ascii="Consolas" w:hAnsi="Consolas"/>
              <w:color w:val="000000"/>
            </w:rPr>
          </w:rPrChange>
        </w:rPr>
      </w:pPr>
      <w:ins w:id="9124" w:author="Manuel Hergenröder" w:date="2020-07-16T16:23:00Z">
        <w:r w:rsidRPr="00625FEA">
          <w:rPr>
            <w:rFonts w:ascii="Consolas" w:hAnsi="Consolas"/>
            <w:color w:val="000000"/>
            <w:sz w:val="18"/>
            <w:szCs w:val="18"/>
            <w:lang w:val="en-US"/>
            <w:rPrChange w:id="9125" w:author="Manuel Hergenröder" w:date="2020-07-16T16:26:00Z">
              <w:rPr>
                <w:rFonts w:ascii="Consolas" w:hAnsi="Consolas"/>
                <w:color w:val="000000"/>
              </w:rPr>
            </w:rPrChange>
          </w:rPr>
          <w:t xml:space="preserve"> </w:t>
        </w:r>
      </w:ins>
    </w:p>
    <w:p w14:paraId="588129B2" w14:textId="77777777" w:rsidR="008F67FA" w:rsidRPr="00625FEA" w:rsidRDefault="008F67FA" w:rsidP="008F67FA">
      <w:pPr>
        <w:pStyle w:val="HTMLPreformatted"/>
        <w:shd w:val="clear" w:color="auto" w:fill="FFFFFF"/>
        <w:rPr>
          <w:ins w:id="9126" w:author="Manuel Hergenröder" w:date="2020-07-16T16:23:00Z"/>
          <w:rFonts w:ascii="Consolas" w:hAnsi="Consolas"/>
          <w:color w:val="000000"/>
          <w:sz w:val="18"/>
          <w:szCs w:val="18"/>
          <w:lang w:val="en-US"/>
          <w:rPrChange w:id="9127" w:author="Manuel Hergenröder" w:date="2020-07-16T16:26:00Z">
            <w:rPr>
              <w:ins w:id="9128" w:author="Manuel Hergenröder" w:date="2020-07-16T16:23:00Z"/>
              <w:rFonts w:ascii="Consolas" w:hAnsi="Consolas"/>
              <w:color w:val="000000"/>
            </w:rPr>
          </w:rPrChange>
        </w:rPr>
      </w:pPr>
      <w:ins w:id="9129" w:author="Manuel Hergenröder" w:date="2020-07-16T16:23:00Z">
        <w:r w:rsidRPr="00625FEA">
          <w:rPr>
            <w:rFonts w:ascii="Consolas" w:hAnsi="Consolas"/>
            <w:color w:val="000000"/>
            <w:sz w:val="18"/>
            <w:szCs w:val="18"/>
            <w:lang w:val="en-US"/>
            <w:rPrChange w:id="9130" w:author="Manuel Hergenröder" w:date="2020-07-16T16:26:00Z">
              <w:rPr>
                <w:rFonts w:ascii="Consolas" w:hAnsi="Consolas"/>
                <w:color w:val="000000"/>
              </w:rPr>
            </w:rPrChange>
          </w:rPr>
          <w:t>            </w:t>
        </w:r>
        <w:r w:rsidRPr="00625FEA">
          <w:rPr>
            <w:rFonts w:ascii="Consolas" w:hAnsi="Consolas"/>
            <w:color w:val="0000FF"/>
            <w:sz w:val="18"/>
            <w:szCs w:val="18"/>
            <w:lang w:val="en-US"/>
            <w:rPrChange w:id="9131" w:author="Manuel Hergenröder" w:date="2020-07-16T16:26:00Z">
              <w:rPr>
                <w:rFonts w:ascii="Consolas" w:hAnsi="Consolas"/>
                <w:color w:val="0000FF"/>
              </w:rPr>
            </w:rPrChange>
          </w:rPr>
          <w:t>this</w:t>
        </w:r>
        <w:r w:rsidRPr="00625FEA">
          <w:rPr>
            <w:rFonts w:ascii="Consolas" w:hAnsi="Consolas"/>
            <w:color w:val="000000"/>
            <w:sz w:val="18"/>
            <w:szCs w:val="18"/>
            <w:lang w:val="en-US"/>
            <w:rPrChange w:id="9132" w:author="Manuel Hergenröder" w:date="2020-07-16T16:26:00Z">
              <w:rPr>
                <w:rFonts w:ascii="Consolas" w:hAnsi="Consolas"/>
                <w:color w:val="000000"/>
              </w:rPr>
            </w:rPrChange>
          </w:rPr>
          <w:t>.uiMain.transform.</w:t>
        </w:r>
        <w:r w:rsidRPr="00625FEA">
          <w:rPr>
            <w:rFonts w:ascii="Consolas" w:hAnsi="Consolas"/>
            <w:color w:val="74531F"/>
            <w:sz w:val="18"/>
            <w:szCs w:val="18"/>
            <w:lang w:val="en-US"/>
            <w:rPrChange w:id="9133" w:author="Manuel Hergenröder" w:date="2020-07-16T16:26:00Z">
              <w:rPr>
                <w:rFonts w:ascii="Consolas" w:hAnsi="Consolas"/>
                <w:color w:val="74531F"/>
              </w:rPr>
            </w:rPrChange>
          </w:rPr>
          <w:t>SetParent</w:t>
        </w:r>
        <w:r w:rsidRPr="00625FEA">
          <w:rPr>
            <w:rFonts w:ascii="Consolas" w:hAnsi="Consolas"/>
            <w:color w:val="000000"/>
            <w:sz w:val="18"/>
            <w:szCs w:val="18"/>
            <w:lang w:val="en-US"/>
            <w:rPrChange w:id="9134" w:author="Manuel Hergenröder" w:date="2020-07-16T16:26:00Z">
              <w:rPr>
                <w:rFonts w:ascii="Consolas" w:hAnsi="Consolas"/>
                <w:color w:val="000000"/>
              </w:rPr>
            </w:rPrChange>
          </w:rPr>
          <w:t>(</w:t>
        </w:r>
        <w:r w:rsidRPr="00625FEA">
          <w:rPr>
            <w:rFonts w:ascii="Consolas" w:hAnsi="Consolas"/>
            <w:color w:val="2B91AF"/>
            <w:sz w:val="18"/>
            <w:szCs w:val="18"/>
            <w:lang w:val="en-US"/>
            <w:rPrChange w:id="9135"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9136" w:author="Manuel Hergenröder" w:date="2020-07-16T16:26:00Z">
              <w:rPr>
                <w:rFonts w:ascii="Consolas" w:hAnsi="Consolas"/>
                <w:color w:val="000000"/>
              </w:rPr>
            </w:rPrChange>
          </w:rPr>
          <w:t>.</w:t>
        </w:r>
        <w:r w:rsidRPr="00625FEA">
          <w:rPr>
            <w:rFonts w:ascii="Consolas" w:hAnsi="Consolas"/>
            <w:color w:val="74531F"/>
            <w:sz w:val="18"/>
            <w:szCs w:val="18"/>
            <w:lang w:val="en-US"/>
            <w:rPrChange w:id="9137" w:author="Manuel Hergenröder" w:date="2020-07-16T16:26:00Z">
              <w:rPr>
                <w:rFonts w:ascii="Consolas" w:hAnsi="Consolas"/>
                <w:color w:val="74531F"/>
              </w:rPr>
            </w:rPrChange>
          </w:rPr>
          <w:t>Find</w:t>
        </w:r>
        <w:r w:rsidRPr="00625FEA">
          <w:rPr>
            <w:rFonts w:ascii="Consolas" w:hAnsi="Consolas"/>
            <w:color w:val="000000"/>
            <w:sz w:val="18"/>
            <w:szCs w:val="18"/>
            <w:lang w:val="en-US"/>
            <w:rPrChange w:id="9138" w:author="Manuel Hergenröder" w:date="2020-07-16T16:26:00Z">
              <w:rPr>
                <w:rFonts w:ascii="Consolas" w:hAnsi="Consolas"/>
                <w:color w:val="000000"/>
              </w:rPr>
            </w:rPrChange>
          </w:rPr>
          <w:t>(</w:t>
        </w:r>
        <w:r w:rsidRPr="00625FEA">
          <w:rPr>
            <w:rFonts w:ascii="Consolas" w:hAnsi="Consolas"/>
            <w:color w:val="A31515"/>
            <w:sz w:val="18"/>
            <w:szCs w:val="18"/>
            <w:lang w:val="en-US"/>
            <w:rPrChange w:id="9139" w:author="Manuel Hergenröder" w:date="2020-07-16T16:26:00Z">
              <w:rPr>
                <w:rFonts w:ascii="Consolas" w:hAnsi="Consolas"/>
                <w:color w:val="A31515"/>
              </w:rPr>
            </w:rPrChange>
          </w:rPr>
          <w:t>"VRCamera"</w:t>
        </w:r>
        <w:r w:rsidRPr="00625FEA">
          <w:rPr>
            <w:rFonts w:ascii="Consolas" w:hAnsi="Consolas"/>
            <w:color w:val="000000"/>
            <w:sz w:val="18"/>
            <w:szCs w:val="18"/>
            <w:lang w:val="en-US"/>
            <w:rPrChange w:id="9140" w:author="Manuel Hergenröder" w:date="2020-07-16T16:26:00Z">
              <w:rPr>
                <w:rFonts w:ascii="Consolas" w:hAnsi="Consolas"/>
                <w:color w:val="000000"/>
              </w:rPr>
            </w:rPrChange>
          </w:rPr>
          <w:t>).transform, </w:t>
        </w:r>
        <w:r w:rsidRPr="00625FEA">
          <w:rPr>
            <w:rFonts w:ascii="Consolas" w:hAnsi="Consolas"/>
            <w:color w:val="0000FF"/>
            <w:sz w:val="18"/>
            <w:szCs w:val="18"/>
            <w:lang w:val="en-US"/>
            <w:rPrChange w:id="9141" w:author="Manuel Hergenröder" w:date="2020-07-16T16:26:00Z">
              <w:rPr>
                <w:rFonts w:ascii="Consolas" w:hAnsi="Consolas"/>
                <w:color w:val="0000FF"/>
              </w:rPr>
            </w:rPrChange>
          </w:rPr>
          <w:t>true</w:t>
        </w:r>
        <w:r w:rsidRPr="00625FEA">
          <w:rPr>
            <w:rFonts w:ascii="Consolas" w:hAnsi="Consolas"/>
            <w:color w:val="000000"/>
            <w:sz w:val="18"/>
            <w:szCs w:val="18"/>
            <w:lang w:val="en-US"/>
            <w:rPrChange w:id="9142" w:author="Manuel Hergenröder" w:date="2020-07-16T16:26:00Z">
              <w:rPr>
                <w:rFonts w:ascii="Consolas" w:hAnsi="Consolas"/>
                <w:color w:val="000000"/>
              </w:rPr>
            </w:rPrChange>
          </w:rPr>
          <w:t>);</w:t>
        </w:r>
      </w:ins>
    </w:p>
    <w:p w14:paraId="6E297A7C" w14:textId="77777777" w:rsidR="008F67FA" w:rsidRPr="00625FEA" w:rsidRDefault="008F67FA" w:rsidP="008F67FA">
      <w:pPr>
        <w:pStyle w:val="HTMLPreformatted"/>
        <w:shd w:val="clear" w:color="auto" w:fill="FFFFFF"/>
        <w:rPr>
          <w:ins w:id="9143" w:author="Manuel Hergenröder" w:date="2020-07-16T16:23:00Z"/>
          <w:rFonts w:ascii="Consolas" w:hAnsi="Consolas"/>
          <w:color w:val="000000"/>
          <w:sz w:val="18"/>
          <w:szCs w:val="18"/>
          <w:lang w:val="en-US"/>
          <w:rPrChange w:id="9144" w:author="Manuel Hergenröder" w:date="2020-07-16T16:26:00Z">
            <w:rPr>
              <w:ins w:id="9145" w:author="Manuel Hergenröder" w:date="2020-07-16T16:23:00Z"/>
              <w:rFonts w:ascii="Consolas" w:hAnsi="Consolas"/>
              <w:color w:val="000000"/>
            </w:rPr>
          </w:rPrChange>
        </w:rPr>
      </w:pPr>
      <w:ins w:id="9146" w:author="Manuel Hergenröder" w:date="2020-07-16T16:23:00Z">
        <w:r w:rsidRPr="00625FEA">
          <w:rPr>
            <w:rFonts w:ascii="Consolas" w:hAnsi="Consolas"/>
            <w:color w:val="000000"/>
            <w:sz w:val="18"/>
            <w:szCs w:val="18"/>
            <w:lang w:val="en-US"/>
            <w:rPrChange w:id="9147" w:author="Manuel Hergenröder" w:date="2020-07-16T16:26:00Z">
              <w:rPr>
                <w:rFonts w:ascii="Consolas" w:hAnsi="Consolas"/>
                <w:color w:val="000000"/>
              </w:rPr>
            </w:rPrChange>
          </w:rPr>
          <w:t>            </w:t>
        </w:r>
        <w:r w:rsidRPr="00625FEA">
          <w:rPr>
            <w:rFonts w:ascii="Consolas" w:hAnsi="Consolas"/>
            <w:color w:val="0000FF"/>
            <w:sz w:val="18"/>
            <w:szCs w:val="18"/>
            <w:lang w:val="en-US"/>
            <w:rPrChange w:id="9148" w:author="Manuel Hergenröder" w:date="2020-07-16T16:26:00Z">
              <w:rPr>
                <w:rFonts w:ascii="Consolas" w:hAnsi="Consolas"/>
                <w:color w:val="0000FF"/>
              </w:rPr>
            </w:rPrChange>
          </w:rPr>
          <w:t>this</w:t>
        </w:r>
        <w:r w:rsidRPr="00625FEA">
          <w:rPr>
            <w:rFonts w:ascii="Consolas" w:hAnsi="Consolas"/>
            <w:color w:val="000000"/>
            <w:sz w:val="18"/>
            <w:szCs w:val="18"/>
            <w:lang w:val="en-US"/>
            <w:rPrChange w:id="9149" w:author="Manuel Hergenröder" w:date="2020-07-16T16:26:00Z">
              <w:rPr>
                <w:rFonts w:ascii="Consolas" w:hAnsi="Consolas"/>
                <w:color w:val="000000"/>
              </w:rPr>
            </w:rPrChange>
          </w:rPr>
          <w:t>.uiMain.transform.localPosition = </w:t>
        </w:r>
        <w:r w:rsidRPr="00625FEA">
          <w:rPr>
            <w:rFonts w:ascii="Consolas" w:hAnsi="Consolas"/>
            <w:color w:val="0000FF"/>
            <w:sz w:val="18"/>
            <w:szCs w:val="18"/>
            <w:lang w:val="en-US"/>
            <w:rPrChange w:id="9150" w:author="Manuel Hergenröder" w:date="2020-07-16T16:26:00Z">
              <w:rPr>
                <w:rFonts w:ascii="Consolas" w:hAnsi="Consolas"/>
                <w:color w:val="0000FF"/>
              </w:rPr>
            </w:rPrChange>
          </w:rPr>
          <w:t>this</w:t>
        </w:r>
        <w:r w:rsidRPr="00625FEA">
          <w:rPr>
            <w:rFonts w:ascii="Consolas" w:hAnsi="Consolas"/>
            <w:color w:val="000000"/>
            <w:sz w:val="18"/>
            <w:szCs w:val="18"/>
            <w:lang w:val="en-US"/>
            <w:rPrChange w:id="9151" w:author="Manuel Hergenröder" w:date="2020-07-16T16:26:00Z">
              <w:rPr>
                <w:rFonts w:ascii="Consolas" w:hAnsi="Consolas"/>
                <w:color w:val="000000"/>
              </w:rPr>
            </w:rPrChange>
          </w:rPr>
          <w:t>.mainMenulocalPos;</w:t>
        </w:r>
      </w:ins>
    </w:p>
    <w:p w14:paraId="484CEBAB" w14:textId="77777777" w:rsidR="008F67FA" w:rsidRPr="00625FEA" w:rsidRDefault="008F67FA" w:rsidP="008F67FA">
      <w:pPr>
        <w:pStyle w:val="HTMLPreformatted"/>
        <w:shd w:val="clear" w:color="auto" w:fill="FFFFFF"/>
        <w:rPr>
          <w:ins w:id="9152" w:author="Manuel Hergenröder" w:date="2020-07-16T16:23:00Z"/>
          <w:rFonts w:ascii="Consolas" w:hAnsi="Consolas"/>
          <w:color w:val="000000"/>
          <w:sz w:val="18"/>
          <w:szCs w:val="18"/>
          <w:lang w:val="en-US"/>
          <w:rPrChange w:id="9153" w:author="Manuel Hergenröder" w:date="2020-07-16T16:26:00Z">
            <w:rPr>
              <w:ins w:id="9154" w:author="Manuel Hergenröder" w:date="2020-07-16T16:23:00Z"/>
              <w:rFonts w:ascii="Consolas" w:hAnsi="Consolas"/>
              <w:color w:val="000000"/>
            </w:rPr>
          </w:rPrChange>
        </w:rPr>
      </w:pPr>
      <w:ins w:id="9155" w:author="Manuel Hergenröder" w:date="2020-07-16T16:23:00Z">
        <w:r w:rsidRPr="00625FEA">
          <w:rPr>
            <w:rFonts w:ascii="Consolas" w:hAnsi="Consolas"/>
            <w:color w:val="000000"/>
            <w:sz w:val="18"/>
            <w:szCs w:val="18"/>
            <w:lang w:val="en-US"/>
            <w:rPrChange w:id="9156" w:author="Manuel Hergenröder" w:date="2020-07-16T16:26:00Z">
              <w:rPr>
                <w:rFonts w:ascii="Consolas" w:hAnsi="Consolas"/>
                <w:color w:val="000000"/>
              </w:rPr>
            </w:rPrChange>
          </w:rPr>
          <w:t>            </w:t>
        </w:r>
        <w:r w:rsidRPr="00625FEA">
          <w:rPr>
            <w:rFonts w:ascii="Consolas" w:hAnsi="Consolas"/>
            <w:color w:val="0000FF"/>
            <w:sz w:val="18"/>
            <w:szCs w:val="18"/>
            <w:lang w:val="en-US"/>
            <w:rPrChange w:id="9157" w:author="Manuel Hergenröder" w:date="2020-07-16T16:26:00Z">
              <w:rPr>
                <w:rFonts w:ascii="Consolas" w:hAnsi="Consolas"/>
                <w:color w:val="0000FF"/>
              </w:rPr>
            </w:rPrChange>
          </w:rPr>
          <w:t>this</w:t>
        </w:r>
        <w:r w:rsidRPr="00625FEA">
          <w:rPr>
            <w:rFonts w:ascii="Consolas" w:hAnsi="Consolas"/>
            <w:color w:val="000000"/>
            <w:sz w:val="18"/>
            <w:szCs w:val="18"/>
            <w:lang w:val="en-US"/>
            <w:rPrChange w:id="9158" w:author="Manuel Hergenröder" w:date="2020-07-16T16:26:00Z">
              <w:rPr>
                <w:rFonts w:ascii="Consolas" w:hAnsi="Consolas"/>
                <w:color w:val="000000"/>
              </w:rPr>
            </w:rPrChange>
          </w:rPr>
          <w:t>.uiMain.transform.localRotation = </w:t>
        </w:r>
        <w:r w:rsidRPr="00625FEA">
          <w:rPr>
            <w:rFonts w:ascii="Consolas" w:hAnsi="Consolas"/>
            <w:color w:val="0000FF"/>
            <w:sz w:val="18"/>
            <w:szCs w:val="18"/>
            <w:lang w:val="en-US"/>
            <w:rPrChange w:id="9159" w:author="Manuel Hergenröder" w:date="2020-07-16T16:26:00Z">
              <w:rPr>
                <w:rFonts w:ascii="Consolas" w:hAnsi="Consolas"/>
                <w:color w:val="0000FF"/>
              </w:rPr>
            </w:rPrChange>
          </w:rPr>
          <w:t>this</w:t>
        </w:r>
        <w:r w:rsidRPr="00625FEA">
          <w:rPr>
            <w:rFonts w:ascii="Consolas" w:hAnsi="Consolas"/>
            <w:color w:val="000000"/>
            <w:sz w:val="18"/>
            <w:szCs w:val="18"/>
            <w:lang w:val="en-US"/>
            <w:rPrChange w:id="9160" w:author="Manuel Hergenröder" w:date="2020-07-16T16:26:00Z">
              <w:rPr>
                <w:rFonts w:ascii="Consolas" w:hAnsi="Consolas"/>
                <w:color w:val="000000"/>
              </w:rPr>
            </w:rPrChange>
          </w:rPr>
          <w:t>.mainMenulocalRotation;</w:t>
        </w:r>
      </w:ins>
    </w:p>
    <w:p w14:paraId="49F9EC71" w14:textId="77777777" w:rsidR="008F67FA" w:rsidRPr="00625FEA" w:rsidRDefault="008F67FA" w:rsidP="008F67FA">
      <w:pPr>
        <w:pStyle w:val="HTMLPreformatted"/>
        <w:shd w:val="clear" w:color="auto" w:fill="FFFFFF"/>
        <w:rPr>
          <w:ins w:id="9161" w:author="Manuel Hergenröder" w:date="2020-07-16T16:23:00Z"/>
          <w:rFonts w:ascii="Consolas" w:hAnsi="Consolas"/>
          <w:color w:val="000000"/>
          <w:sz w:val="18"/>
          <w:szCs w:val="18"/>
          <w:lang w:val="en-US"/>
          <w:rPrChange w:id="9162" w:author="Manuel Hergenröder" w:date="2020-07-16T16:26:00Z">
            <w:rPr>
              <w:ins w:id="9163" w:author="Manuel Hergenröder" w:date="2020-07-16T16:23:00Z"/>
              <w:rFonts w:ascii="Consolas" w:hAnsi="Consolas"/>
              <w:color w:val="000000"/>
            </w:rPr>
          </w:rPrChange>
        </w:rPr>
      </w:pPr>
      <w:ins w:id="9164" w:author="Manuel Hergenröder" w:date="2020-07-16T16:23:00Z">
        <w:r w:rsidRPr="00625FEA">
          <w:rPr>
            <w:rFonts w:ascii="Consolas" w:hAnsi="Consolas"/>
            <w:color w:val="000000"/>
            <w:sz w:val="18"/>
            <w:szCs w:val="18"/>
            <w:lang w:val="en-US"/>
            <w:rPrChange w:id="9165" w:author="Manuel Hergenröder" w:date="2020-07-16T16:26:00Z">
              <w:rPr>
                <w:rFonts w:ascii="Consolas" w:hAnsi="Consolas"/>
                <w:color w:val="000000"/>
              </w:rPr>
            </w:rPrChange>
          </w:rPr>
          <w:t xml:space="preserve"> </w:t>
        </w:r>
      </w:ins>
    </w:p>
    <w:p w14:paraId="13F0856B" w14:textId="77777777" w:rsidR="008F67FA" w:rsidRPr="00625FEA" w:rsidRDefault="008F67FA" w:rsidP="008F67FA">
      <w:pPr>
        <w:pStyle w:val="HTMLPreformatted"/>
        <w:shd w:val="clear" w:color="auto" w:fill="FFFFFF"/>
        <w:rPr>
          <w:ins w:id="9166" w:author="Manuel Hergenröder" w:date="2020-07-16T16:23:00Z"/>
          <w:rFonts w:ascii="Consolas" w:hAnsi="Consolas"/>
          <w:color w:val="000000"/>
          <w:sz w:val="18"/>
          <w:szCs w:val="18"/>
          <w:lang w:val="en-US"/>
          <w:rPrChange w:id="9167" w:author="Manuel Hergenröder" w:date="2020-07-16T16:26:00Z">
            <w:rPr>
              <w:ins w:id="9168" w:author="Manuel Hergenröder" w:date="2020-07-16T16:23:00Z"/>
              <w:rFonts w:ascii="Consolas" w:hAnsi="Consolas"/>
              <w:color w:val="000000"/>
            </w:rPr>
          </w:rPrChange>
        </w:rPr>
      </w:pPr>
      <w:ins w:id="9169" w:author="Manuel Hergenröder" w:date="2020-07-16T16:23:00Z">
        <w:r w:rsidRPr="00625FEA">
          <w:rPr>
            <w:rFonts w:ascii="Consolas" w:hAnsi="Consolas"/>
            <w:color w:val="000000"/>
            <w:sz w:val="18"/>
            <w:szCs w:val="18"/>
            <w:lang w:val="en-US"/>
            <w:rPrChange w:id="9170" w:author="Manuel Hergenröder" w:date="2020-07-16T16:26:00Z">
              <w:rPr>
                <w:rFonts w:ascii="Consolas" w:hAnsi="Consolas"/>
                <w:color w:val="000000"/>
              </w:rPr>
            </w:rPrChange>
          </w:rPr>
          <w:t>        } </w:t>
        </w:r>
        <w:r w:rsidRPr="00625FEA">
          <w:rPr>
            <w:rFonts w:ascii="Consolas" w:hAnsi="Consolas"/>
            <w:color w:val="8F08C4"/>
            <w:sz w:val="18"/>
            <w:szCs w:val="18"/>
            <w:lang w:val="en-US"/>
            <w:rPrChange w:id="9171" w:author="Manuel Hergenröder" w:date="2020-07-16T16:26:00Z">
              <w:rPr>
                <w:rFonts w:ascii="Consolas" w:hAnsi="Consolas"/>
                <w:color w:val="8F08C4"/>
              </w:rPr>
            </w:rPrChange>
          </w:rPr>
          <w:t>else</w:t>
        </w:r>
        <w:r w:rsidRPr="00625FEA">
          <w:rPr>
            <w:rFonts w:ascii="Consolas" w:hAnsi="Consolas"/>
            <w:color w:val="000000"/>
            <w:sz w:val="18"/>
            <w:szCs w:val="18"/>
            <w:lang w:val="en-US"/>
            <w:rPrChange w:id="9172" w:author="Manuel Hergenröder" w:date="2020-07-16T16:26:00Z">
              <w:rPr>
                <w:rFonts w:ascii="Consolas" w:hAnsi="Consolas"/>
                <w:color w:val="000000"/>
              </w:rPr>
            </w:rPrChange>
          </w:rPr>
          <w:t> {</w:t>
        </w:r>
      </w:ins>
    </w:p>
    <w:p w14:paraId="0D3B0F99" w14:textId="77777777" w:rsidR="008F67FA" w:rsidRPr="00625FEA" w:rsidRDefault="008F67FA" w:rsidP="008F67FA">
      <w:pPr>
        <w:pStyle w:val="HTMLPreformatted"/>
        <w:shd w:val="clear" w:color="auto" w:fill="FFFFFF"/>
        <w:rPr>
          <w:ins w:id="9173" w:author="Manuel Hergenröder" w:date="2020-07-16T16:23:00Z"/>
          <w:rFonts w:ascii="Consolas" w:hAnsi="Consolas"/>
          <w:color w:val="000000"/>
          <w:sz w:val="18"/>
          <w:szCs w:val="18"/>
          <w:lang w:val="en-US"/>
          <w:rPrChange w:id="9174" w:author="Manuel Hergenröder" w:date="2020-07-16T16:26:00Z">
            <w:rPr>
              <w:ins w:id="9175" w:author="Manuel Hergenröder" w:date="2020-07-16T16:23:00Z"/>
              <w:rFonts w:ascii="Consolas" w:hAnsi="Consolas"/>
              <w:color w:val="000000"/>
            </w:rPr>
          </w:rPrChange>
        </w:rPr>
      </w:pPr>
      <w:ins w:id="9176" w:author="Manuel Hergenröder" w:date="2020-07-16T16:23:00Z">
        <w:r w:rsidRPr="00625FEA">
          <w:rPr>
            <w:rFonts w:ascii="Consolas" w:hAnsi="Consolas"/>
            <w:color w:val="000000"/>
            <w:sz w:val="18"/>
            <w:szCs w:val="18"/>
            <w:lang w:val="en-US"/>
            <w:rPrChange w:id="9177" w:author="Manuel Hergenröder" w:date="2020-07-16T16:26:00Z">
              <w:rPr>
                <w:rFonts w:ascii="Consolas" w:hAnsi="Consolas"/>
                <w:color w:val="000000"/>
              </w:rPr>
            </w:rPrChange>
          </w:rPr>
          <w:t xml:space="preserve"> </w:t>
        </w:r>
      </w:ins>
    </w:p>
    <w:p w14:paraId="2DD21D20" w14:textId="77777777" w:rsidR="008F67FA" w:rsidRPr="00625FEA" w:rsidRDefault="008F67FA" w:rsidP="008F67FA">
      <w:pPr>
        <w:pStyle w:val="HTMLPreformatted"/>
        <w:shd w:val="clear" w:color="auto" w:fill="FFFFFF"/>
        <w:rPr>
          <w:ins w:id="9178" w:author="Manuel Hergenröder" w:date="2020-07-16T16:23:00Z"/>
          <w:rFonts w:ascii="Consolas" w:hAnsi="Consolas"/>
          <w:color w:val="000000"/>
          <w:sz w:val="18"/>
          <w:szCs w:val="18"/>
          <w:lang w:val="en-US"/>
          <w:rPrChange w:id="9179" w:author="Manuel Hergenröder" w:date="2020-07-16T16:26:00Z">
            <w:rPr>
              <w:ins w:id="9180" w:author="Manuel Hergenröder" w:date="2020-07-16T16:23:00Z"/>
              <w:rFonts w:ascii="Consolas" w:hAnsi="Consolas"/>
              <w:color w:val="000000"/>
            </w:rPr>
          </w:rPrChange>
        </w:rPr>
      </w:pPr>
      <w:ins w:id="9181" w:author="Manuel Hergenröder" w:date="2020-07-16T16:23:00Z">
        <w:r w:rsidRPr="00625FEA">
          <w:rPr>
            <w:rFonts w:ascii="Consolas" w:hAnsi="Consolas"/>
            <w:color w:val="000000"/>
            <w:sz w:val="18"/>
            <w:szCs w:val="18"/>
            <w:lang w:val="en-US"/>
            <w:rPrChange w:id="9182" w:author="Manuel Hergenröder" w:date="2020-07-16T16:26:00Z">
              <w:rPr>
                <w:rFonts w:ascii="Consolas" w:hAnsi="Consolas"/>
                <w:color w:val="000000"/>
              </w:rPr>
            </w:rPrChange>
          </w:rPr>
          <w:t>            </w:t>
        </w:r>
        <w:r w:rsidRPr="00625FEA">
          <w:rPr>
            <w:rFonts w:ascii="Consolas" w:hAnsi="Consolas"/>
            <w:color w:val="0000FF"/>
            <w:sz w:val="18"/>
            <w:szCs w:val="18"/>
            <w:lang w:val="en-US"/>
            <w:rPrChange w:id="9183" w:author="Manuel Hergenröder" w:date="2020-07-16T16:26:00Z">
              <w:rPr>
                <w:rFonts w:ascii="Consolas" w:hAnsi="Consolas"/>
                <w:color w:val="0000FF"/>
              </w:rPr>
            </w:rPrChange>
          </w:rPr>
          <w:t>this</w:t>
        </w:r>
        <w:r w:rsidRPr="00625FEA">
          <w:rPr>
            <w:rFonts w:ascii="Consolas" w:hAnsi="Consolas"/>
            <w:color w:val="000000"/>
            <w:sz w:val="18"/>
            <w:szCs w:val="18"/>
            <w:lang w:val="en-US"/>
            <w:rPrChange w:id="9184" w:author="Manuel Hergenröder" w:date="2020-07-16T16:26:00Z">
              <w:rPr>
                <w:rFonts w:ascii="Consolas" w:hAnsi="Consolas"/>
                <w:color w:val="000000"/>
              </w:rPr>
            </w:rPrChange>
          </w:rPr>
          <w:t>.mainMenuActive = </w:t>
        </w:r>
        <w:r w:rsidRPr="00625FEA">
          <w:rPr>
            <w:rFonts w:ascii="Consolas" w:hAnsi="Consolas"/>
            <w:color w:val="0000FF"/>
            <w:sz w:val="18"/>
            <w:szCs w:val="18"/>
            <w:lang w:val="en-US"/>
            <w:rPrChange w:id="9185" w:author="Manuel Hergenröder" w:date="2020-07-16T16:26:00Z">
              <w:rPr>
                <w:rFonts w:ascii="Consolas" w:hAnsi="Consolas"/>
                <w:color w:val="0000FF"/>
              </w:rPr>
            </w:rPrChange>
          </w:rPr>
          <w:t>true</w:t>
        </w:r>
        <w:r w:rsidRPr="00625FEA">
          <w:rPr>
            <w:rFonts w:ascii="Consolas" w:hAnsi="Consolas"/>
            <w:color w:val="000000"/>
            <w:sz w:val="18"/>
            <w:szCs w:val="18"/>
            <w:lang w:val="en-US"/>
            <w:rPrChange w:id="9186" w:author="Manuel Hergenröder" w:date="2020-07-16T16:26:00Z">
              <w:rPr>
                <w:rFonts w:ascii="Consolas" w:hAnsi="Consolas"/>
                <w:color w:val="000000"/>
              </w:rPr>
            </w:rPrChange>
          </w:rPr>
          <w:t>;</w:t>
        </w:r>
      </w:ins>
    </w:p>
    <w:p w14:paraId="70B42578" w14:textId="77777777" w:rsidR="008F67FA" w:rsidRPr="00625FEA" w:rsidRDefault="008F67FA" w:rsidP="008F67FA">
      <w:pPr>
        <w:pStyle w:val="HTMLPreformatted"/>
        <w:shd w:val="clear" w:color="auto" w:fill="FFFFFF"/>
        <w:rPr>
          <w:ins w:id="9187" w:author="Manuel Hergenröder" w:date="2020-07-16T16:23:00Z"/>
          <w:rFonts w:ascii="Consolas" w:hAnsi="Consolas"/>
          <w:color w:val="000000"/>
          <w:sz w:val="18"/>
          <w:szCs w:val="18"/>
          <w:lang w:val="en-US"/>
          <w:rPrChange w:id="9188" w:author="Manuel Hergenröder" w:date="2020-07-16T16:26:00Z">
            <w:rPr>
              <w:ins w:id="9189" w:author="Manuel Hergenröder" w:date="2020-07-16T16:23:00Z"/>
              <w:rFonts w:ascii="Consolas" w:hAnsi="Consolas"/>
              <w:color w:val="000000"/>
            </w:rPr>
          </w:rPrChange>
        </w:rPr>
      </w:pPr>
      <w:ins w:id="9190" w:author="Manuel Hergenröder" w:date="2020-07-16T16:23:00Z">
        <w:r w:rsidRPr="00625FEA">
          <w:rPr>
            <w:rFonts w:ascii="Consolas" w:hAnsi="Consolas"/>
            <w:color w:val="000000"/>
            <w:sz w:val="18"/>
            <w:szCs w:val="18"/>
            <w:lang w:val="en-US"/>
            <w:rPrChange w:id="9191" w:author="Manuel Hergenröder" w:date="2020-07-16T16:26:00Z">
              <w:rPr>
                <w:rFonts w:ascii="Consolas" w:hAnsi="Consolas"/>
                <w:color w:val="000000"/>
              </w:rPr>
            </w:rPrChange>
          </w:rPr>
          <w:t>            </w:t>
        </w:r>
        <w:r w:rsidRPr="00625FEA">
          <w:rPr>
            <w:rFonts w:ascii="Consolas" w:hAnsi="Consolas"/>
            <w:color w:val="0000FF"/>
            <w:sz w:val="18"/>
            <w:szCs w:val="18"/>
            <w:lang w:val="en-US"/>
            <w:rPrChange w:id="9192" w:author="Manuel Hergenröder" w:date="2020-07-16T16:26:00Z">
              <w:rPr>
                <w:rFonts w:ascii="Consolas" w:hAnsi="Consolas"/>
                <w:color w:val="0000FF"/>
              </w:rPr>
            </w:rPrChange>
          </w:rPr>
          <w:t>this</w:t>
        </w:r>
        <w:r w:rsidRPr="00625FEA">
          <w:rPr>
            <w:rFonts w:ascii="Consolas" w:hAnsi="Consolas"/>
            <w:color w:val="000000"/>
            <w:sz w:val="18"/>
            <w:szCs w:val="18"/>
            <w:lang w:val="en-US"/>
            <w:rPrChange w:id="9193" w:author="Manuel Hergenröder" w:date="2020-07-16T16:26:00Z">
              <w:rPr>
                <w:rFonts w:ascii="Consolas" w:hAnsi="Consolas"/>
                <w:color w:val="000000"/>
              </w:rPr>
            </w:rPrChange>
          </w:rPr>
          <w:t>.uiMain.</w:t>
        </w:r>
        <w:r w:rsidRPr="00625FEA">
          <w:rPr>
            <w:rFonts w:ascii="Consolas" w:hAnsi="Consolas"/>
            <w:color w:val="74531F"/>
            <w:sz w:val="18"/>
            <w:szCs w:val="18"/>
            <w:lang w:val="en-US"/>
            <w:rPrChange w:id="9194" w:author="Manuel Hergenröder" w:date="2020-07-16T16:26:00Z">
              <w:rPr>
                <w:rFonts w:ascii="Consolas" w:hAnsi="Consolas"/>
                <w:color w:val="74531F"/>
              </w:rPr>
            </w:rPrChange>
          </w:rPr>
          <w:t>SetActive</w:t>
        </w:r>
        <w:r w:rsidRPr="00625FEA">
          <w:rPr>
            <w:rFonts w:ascii="Consolas" w:hAnsi="Consolas"/>
            <w:color w:val="000000"/>
            <w:sz w:val="18"/>
            <w:szCs w:val="18"/>
            <w:lang w:val="en-US"/>
            <w:rPrChange w:id="9195" w:author="Manuel Hergenröder" w:date="2020-07-16T16:26:00Z">
              <w:rPr>
                <w:rFonts w:ascii="Consolas" w:hAnsi="Consolas"/>
                <w:color w:val="000000"/>
              </w:rPr>
            </w:rPrChange>
          </w:rPr>
          <w:t>(</w:t>
        </w:r>
        <w:r w:rsidRPr="00625FEA">
          <w:rPr>
            <w:rFonts w:ascii="Consolas" w:hAnsi="Consolas"/>
            <w:color w:val="0000FF"/>
            <w:sz w:val="18"/>
            <w:szCs w:val="18"/>
            <w:lang w:val="en-US"/>
            <w:rPrChange w:id="9196" w:author="Manuel Hergenröder" w:date="2020-07-16T16:26:00Z">
              <w:rPr>
                <w:rFonts w:ascii="Consolas" w:hAnsi="Consolas"/>
                <w:color w:val="0000FF"/>
              </w:rPr>
            </w:rPrChange>
          </w:rPr>
          <w:t>true</w:t>
        </w:r>
        <w:r w:rsidRPr="00625FEA">
          <w:rPr>
            <w:rFonts w:ascii="Consolas" w:hAnsi="Consolas"/>
            <w:color w:val="000000"/>
            <w:sz w:val="18"/>
            <w:szCs w:val="18"/>
            <w:lang w:val="en-US"/>
            <w:rPrChange w:id="9197" w:author="Manuel Hergenröder" w:date="2020-07-16T16:26:00Z">
              <w:rPr>
                <w:rFonts w:ascii="Consolas" w:hAnsi="Consolas"/>
                <w:color w:val="000000"/>
              </w:rPr>
            </w:rPrChange>
          </w:rPr>
          <w:t>);</w:t>
        </w:r>
      </w:ins>
    </w:p>
    <w:p w14:paraId="4A0E6C6C" w14:textId="77777777" w:rsidR="008F67FA" w:rsidRPr="00625FEA" w:rsidRDefault="008F67FA" w:rsidP="008F67FA">
      <w:pPr>
        <w:pStyle w:val="HTMLPreformatted"/>
        <w:shd w:val="clear" w:color="auto" w:fill="FFFFFF"/>
        <w:rPr>
          <w:ins w:id="9198" w:author="Manuel Hergenröder" w:date="2020-07-16T16:23:00Z"/>
          <w:rFonts w:ascii="Consolas" w:hAnsi="Consolas"/>
          <w:color w:val="000000"/>
          <w:sz w:val="18"/>
          <w:szCs w:val="18"/>
          <w:lang w:val="en-US"/>
          <w:rPrChange w:id="9199" w:author="Manuel Hergenröder" w:date="2020-07-16T16:26:00Z">
            <w:rPr>
              <w:ins w:id="9200" w:author="Manuel Hergenröder" w:date="2020-07-16T16:23:00Z"/>
              <w:rFonts w:ascii="Consolas" w:hAnsi="Consolas"/>
              <w:color w:val="000000"/>
            </w:rPr>
          </w:rPrChange>
        </w:rPr>
      </w:pPr>
      <w:ins w:id="9201" w:author="Manuel Hergenröder" w:date="2020-07-16T16:23:00Z">
        <w:r w:rsidRPr="00625FEA">
          <w:rPr>
            <w:rFonts w:ascii="Consolas" w:hAnsi="Consolas"/>
            <w:color w:val="000000"/>
            <w:sz w:val="18"/>
            <w:szCs w:val="18"/>
            <w:lang w:val="en-US"/>
            <w:rPrChange w:id="9202" w:author="Manuel Hergenröder" w:date="2020-07-16T16:26:00Z">
              <w:rPr>
                <w:rFonts w:ascii="Consolas" w:hAnsi="Consolas"/>
                <w:color w:val="000000"/>
              </w:rPr>
            </w:rPrChange>
          </w:rPr>
          <w:t xml:space="preserve"> </w:t>
        </w:r>
      </w:ins>
    </w:p>
    <w:p w14:paraId="26624094" w14:textId="77777777" w:rsidR="008F67FA" w:rsidRPr="00625FEA" w:rsidRDefault="008F67FA" w:rsidP="008F67FA">
      <w:pPr>
        <w:pStyle w:val="HTMLPreformatted"/>
        <w:shd w:val="clear" w:color="auto" w:fill="FFFFFF"/>
        <w:rPr>
          <w:ins w:id="9203" w:author="Manuel Hergenröder" w:date="2020-07-16T16:23:00Z"/>
          <w:rFonts w:ascii="Consolas" w:hAnsi="Consolas"/>
          <w:color w:val="000000"/>
          <w:sz w:val="18"/>
          <w:szCs w:val="18"/>
          <w:lang w:val="en-US"/>
          <w:rPrChange w:id="9204" w:author="Manuel Hergenröder" w:date="2020-07-16T16:26:00Z">
            <w:rPr>
              <w:ins w:id="9205" w:author="Manuel Hergenröder" w:date="2020-07-16T16:23:00Z"/>
              <w:rFonts w:ascii="Consolas" w:hAnsi="Consolas"/>
              <w:color w:val="000000"/>
            </w:rPr>
          </w:rPrChange>
        </w:rPr>
      </w:pPr>
      <w:ins w:id="9206" w:author="Manuel Hergenröder" w:date="2020-07-16T16:23:00Z">
        <w:r w:rsidRPr="00625FEA">
          <w:rPr>
            <w:rFonts w:ascii="Consolas" w:hAnsi="Consolas"/>
            <w:color w:val="000000"/>
            <w:sz w:val="18"/>
            <w:szCs w:val="18"/>
            <w:lang w:val="en-US"/>
            <w:rPrChange w:id="9207" w:author="Manuel Hergenröder" w:date="2020-07-16T16:26:00Z">
              <w:rPr>
                <w:rFonts w:ascii="Consolas" w:hAnsi="Consolas"/>
                <w:color w:val="000000"/>
              </w:rPr>
            </w:rPrChange>
          </w:rPr>
          <w:t>            </w:t>
        </w:r>
        <w:r w:rsidRPr="00625FEA">
          <w:rPr>
            <w:rFonts w:ascii="Consolas" w:hAnsi="Consolas"/>
            <w:color w:val="0000FF"/>
            <w:sz w:val="18"/>
            <w:szCs w:val="18"/>
            <w:lang w:val="en-US"/>
            <w:rPrChange w:id="9208" w:author="Manuel Hergenröder" w:date="2020-07-16T16:26:00Z">
              <w:rPr>
                <w:rFonts w:ascii="Consolas" w:hAnsi="Consolas"/>
                <w:color w:val="0000FF"/>
              </w:rPr>
            </w:rPrChange>
          </w:rPr>
          <w:t>this</w:t>
        </w:r>
        <w:r w:rsidRPr="00625FEA">
          <w:rPr>
            <w:rFonts w:ascii="Consolas" w:hAnsi="Consolas"/>
            <w:color w:val="000000"/>
            <w:sz w:val="18"/>
            <w:szCs w:val="18"/>
            <w:lang w:val="en-US"/>
            <w:rPrChange w:id="9209" w:author="Manuel Hergenröder" w:date="2020-07-16T16:26:00Z">
              <w:rPr>
                <w:rFonts w:ascii="Consolas" w:hAnsi="Consolas"/>
                <w:color w:val="000000"/>
              </w:rPr>
            </w:rPrChange>
          </w:rPr>
          <w:t>.mainMenuworldPos = </w:t>
        </w:r>
        <w:r w:rsidRPr="00625FEA">
          <w:rPr>
            <w:rFonts w:ascii="Consolas" w:hAnsi="Consolas"/>
            <w:color w:val="0000FF"/>
            <w:sz w:val="18"/>
            <w:szCs w:val="18"/>
            <w:lang w:val="en-US"/>
            <w:rPrChange w:id="9210" w:author="Manuel Hergenröder" w:date="2020-07-16T16:26:00Z">
              <w:rPr>
                <w:rFonts w:ascii="Consolas" w:hAnsi="Consolas"/>
                <w:color w:val="0000FF"/>
              </w:rPr>
            </w:rPrChange>
          </w:rPr>
          <w:t>this</w:t>
        </w:r>
        <w:r w:rsidRPr="00625FEA">
          <w:rPr>
            <w:rFonts w:ascii="Consolas" w:hAnsi="Consolas"/>
            <w:color w:val="000000"/>
            <w:sz w:val="18"/>
            <w:szCs w:val="18"/>
            <w:lang w:val="en-US"/>
            <w:rPrChange w:id="9211" w:author="Manuel Hergenröder" w:date="2020-07-16T16:26:00Z">
              <w:rPr>
                <w:rFonts w:ascii="Consolas" w:hAnsi="Consolas"/>
                <w:color w:val="000000"/>
              </w:rPr>
            </w:rPrChange>
          </w:rPr>
          <w:t>.uiMain.transform.position;</w:t>
        </w:r>
      </w:ins>
    </w:p>
    <w:p w14:paraId="22544356" w14:textId="77777777" w:rsidR="008F67FA" w:rsidRPr="00625FEA" w:rsidRDefault="008F67FA" w:rsidP="008F67FA">
      <w:pPr>
        <w:pStyle w:val="HTMLPreformatted"/>
        <w:shd w:val="clear" w:color="auto" w:fill="FFFFFF"/>
        <w:rPr>
          <w:ins w:id="9212" w:author="Manuel Hergenröder" w:date="2020-07-16T16:23:00Z"/>
          <w:rFonts w:ascii="Consolas" w:hAnsi="Consolas"/>
          <w:color w:val="000000"/>
          <w:sz w:val="18"/>
          <w:szCs w:val="18"/>
          <w:lang w:val="en-US"/>
          <w:rPrChange w:id="9213" w:author="Manuel Hergenröder" w:date="2020-07-16T16:26:00Z">
            <w:rPr>
              <w:ins w:id="9214" w:author="Manuel Hergenröder" w:date="2020-07-16T16:23:00Z"/>
              <w:rFonts w:ascii="Consolas" w:hAnsi="Consolas"/>
              <w:color w:val="000000"/>
            </w:rPr>
          </w:rPrChange>
        </w:rPr>
      </w:pPr>
      <w:ins w:id="9215" w:author="Manuel Hergenröder" w:date="2020-07-16T16:23:00Z">
        <w:r w:rsidRPr="00625FEA">
          <w:rPr>
            <w:rFonts w:ascii="Consolas" w:hAnsi="Consolas"/>
            <w:color w:val="000000"/>
            <w:sz w:val="18"/>
            <w:szCs w:val="18"/>
            <w:lang w:val="en-US"/>
            <w:rPrChange w:id="9216" w:author="Manuel Hergenröder" w:date="2020-07-16T16:26:00Z">
              <w:rPr>
                <w:rFonts w:ascii="Consolas" w:hAnsi="Consolas"/>
                <w:color w:val="000000"/>
              </w:rPr>
            </w:rPrChange>
          </w:rPr>
          <w:t>            </w:t>
        </w:r>
        <w:r w:rsidRPr="00625FEA">
          <w:rPr>
            <w:rFonts w:ascii="Consolas" w:hAnsi="Consolas"/>
            <w:color w:val="0000FF"/>
            <w:sz w:val="18"/>
            <w:szCs w:val="18"/>
            <w:lang w:val="en-US"/>
            <w:rPrChange w:id="9217" w:author="Manuel Hergenröder" w:date="2020-07-16T16:26:00Z">
              <w:rPr>
                <w:rFonts w:ascii="Consolas" w:hAnsi="Consolas"/>
                <w:color w:val="0000FF"/>
              </w:rPr>
            </w:rPrChange>
          </w:rPr>
          <w:t>this</w:t>
        </w:r>
        <w:r w:rsidRPr="00625FEA">
          <w:rPr>
            <w:rFonts w:ascii="Consolas" w:hAnsi="Consolas"/>
            <w:color w:val="000000"/>
            <w:sz w:val="18"/>
            <w:szCs w:val="18"/>
            <w:lang w:val="en-US"/>
            <w:rPrChange w:id="9218" w:author="Manuel Hergenröder" w:date="2020-07-16T16:26:00Z">
              <w:rPr>
                <w:rFonts w:ascii="Consolas" w:hAnsi="Consolas"/>
                <w:color w:val="000000"/>
              </w:rPr>
            </w:rPrChange>
          </w:rPr>
          <w:t>.mainMenulocalPos = </w:t>
        </w:r>
        <w:r w:rsidRPr="00625FEA">
          <w:rPr>
            <w:rFonts w:ascii="Consolas" w:hAnsi="Consolas"/>
            <w:color w:val="0000FF"/>
            <w:sz w:val="18"/>
            <w:szCs w:val="18"/>
            <w:lang w:val="en-US"/>
            <w:rPrChange w:id="9219" w:author="Manuel Hergenröder" w:date="2020-07-16T16:26:00Z">
              <w:rPr>
                <w:rFonts w:ascii="Consolas" w:hAnsi="Consolas"/>
                <w:color w:val="0000FF"/>
              </w:rPr>
            </w:rPrChange>
          </w:rPr>
          <w:t>this</w:t>
        </w:r>
        <w:r w:rsidRPr="00625FEA">
          <w:rPr>
            <w:rFonts w:ascii="Consolas" w:hAnsi="Consolas"/>
            <w:color w:val="000000"/>
            <w:sz w:val="18"/>
            <w:szCs w:val="18"/>
            <w:lang w:val="en-US"/>
            <w:rPrChange w:id="9220" w:author="Manuel Hergenröder" w:date="2020-07-16T16:26:00Z">
              <w:rPr>
                <w:rFonts w:ascii="Consolas" w:hAnsi="Consolas"/>
                <w:color w:val="000000"/>
              </w:rPr>
            </w:rPrChange>
          </w:rPr>
          <w:t>.uiMain.transform.localPosition;</w:t>
        </w:r>
      </w:ins>
    </w:p>
    <w:p w14:paraId="15A7FE5B" w14:textId="77777777" w:rsidR="008F67FA" w:rsidRPr="00625FEA" w:rsidRDefault="008F67FA" w:rsidP="008F67FA">
      <w:pPr>
        <w:pStyle w:val="HTMLPreformatted"/>
        <w:shd w:val="clear" w:color="auto" w:fill="FFFFFF"/>
        <w:rPr>
          <w:ins w:id="9221" w:author="Manuel Hergenröder" w:date="2020-07-16T16:23:00Z"/>
          <w:rFonts w:ascii="Consolas" w:hAnsi="Consolas"/>
          <w:color w:val="000000"/>
          <w:sz w:val="18"/>
          <w:szCs w:val="18"/>
          <w:lang w:val="en-US"/>
          <w:rPrChange w:id="9222" w:author="Manuel Hergenröder" w:date="2020-07-16T16:26:00Z">
            <w:rPr>
              <w:ins w:id="9223" w:author="Manuel Hergenröder" w:date="2020-07-16T16:23:00Z"/>
              <w:rFonts w:ascii="Consolas" w:hAnsi="Consolas"/>
              <w:color w:val="000000"/>
            </w:rPr>
          </w:rPrChange>
        </w:rPr>
      </w:pPr>
      <w:ins w:id="9224" w:author="Manuel Hergenröder" w:date="2020-07-16T16:23:00Z">
        <w:r w:rsidRPr="00625FEA">
          <w:rPr>
            <w:rFonts w:ascii="Consolas" w:hAnsi="Consolas"/>
            <w:color w:val="000000"/>
            <w:sz w:val="18"/>
            <w:szCs w:val="18"/>
            <w:lang w:val="en-US"/>
            <w:rPrChange w:id="9225" w:author="Manuel Hergenröder" w:date="2020-07-16T16:26:00Z">
              <w:rPr>
                <w:rFonts w:ascii="Consolas" w:hAnsi="Consolas"/>
                <w:color w:val="000000"/>
              </w:rPr>
            </w:rPrChange>
          </w:rPr>
          <w:t>            </w:t>
        </w:r>
        <w:r w:rsidRPr="00625FEA">
          <w:rPr>
            <w:rFonts w:ascii="Consolas" w:hAnsi="Consolas"/>
            <w:color w:val="0000FF"/>
            <w:sz w:val="18"/>
            <w:szCs w:val="18"/>
            <w:lang w:val="en-US"/>
            <w:rPrChange w:id="9226" w:author="Manuel Hergenröder" w:date="2020-07-16T16:26:00Z">
              <w:rPr>
                <w:rFonts w:ascii="Consolas" w:hAnsi="Consolas"/>
                <w:color w:val="0000FF"/>
              </w:rPr>
            </w:rPrChange>
          </w:rPr>
          <w:t>this</w:t>
        </w:r>
        <w:r w:rsidRPr="00625FEA">
          <w:rPr>
            <w:rFonts w:ascii="Consolas" w:hAnsi="Consolas"/>
            <w:color w:val="000000"/>
            <w:sz w:val="18"/>
            <w:szCs w:val="18"/>
            <w:lang w:val="en-US"/>
            <w:rPrChange w:id="9227" w:author="Manuel Hergenröder" w:date="2020-07-16T16:26:00Z">
              <w:rPr>
                <w:rFonts w:ascii="Consolas" w:hAnsi="Consolas"/>
                <w:color w:val="000000"/>
              </w:rPr>
            </w:rPrChange>
          </w:rPr>
          <w:t>.mainMenulocalRotation = </w:t>
        </w:r>
        <w:r w:rsidRPr="00625FEA">
          <w:rPr>
            <w:rFonts w:ascii="Consolas" w:hAnsi="Consolas"/>
            <w:color w:val="0000FF"/>
            <w:sz w:val="18"/>
            <w:szCs w:val="18"/>
            <w:lang w:val="en-US"/>
            <w:rPrChange w:id="9228" w:author="Manuel Hergenröder" w:date="2020-07-16T16:26:00Z">
              <w:rPr>
                <w:rFonts w:ascii="Consolas" w:hAnsi="Consolas"/>
                <w:color w:val="0000FF"/>
              </w:rPr>
            </w:rPrChange>
          </w:rPr>
          <w:t>this</w:t>
        </w:r>
        <w:r w:rsidRPr="00625FEA">
          <w:rPr>
            <w:rFonts w:ascii="Consolas" w:hAnsi="Consolas"/>
            <w:color w:val="000000"/>
            <w:sz w:val="18"/>
            <w:szCs w:val="18"/>
            <w:lang w:val="en-US"/>
            <w:rPrChange w:id="9229" w:author="Manuel Hergenröder" w:date="2020-07-16T16:26:00Z">
              <w:rPr>
                <w:rFonts w:ascii="Consolas" w:hAnsi="Consolas"/>
                <w:color w:val="000000"/>
              </w:rPr>
            </w:rPrChange>
          </w:rPr>
          <w:t>.uiMain.transform.localRotation;</w:t>
        </w:r>
      </w:ins>
    </w:p>
    <w:p w14:paraId="68D5A0CE" w14:textId="77777777" w:rsidR="008F67FA" w:rsidRPr="00625FEA" w:rsidRDefault="008F67FA" w:rsidP="008F67FA">
      <w:pPr>
        <w:pStyle w:val="HTMLPreformatted"/>
        <w:shd w:val="clear" w:color="auto" w:fill="FFFFFF"/>
        <w:rPr>
          <w:ins w:id="9230" w:author="Manuel Hergenröder" w:date="2020-07-16T16:23:00Z"/>
          <w:rFonts w:ascii="Consolas" w:hAnsi="Consolas"/>
          <w:color w:val="000000"/>
          <w:sz w:val="18"/>
          <w:szCs w:val="18"/>
          <w:lang w:val="en-US"/>
          <w:rPrChange w:id="9231" w:author="Manuel Hergenröder" w:date="2020-07-16T16:26:00Z">
            <w:rPr>
              <w:ins w:id="9232" w:author="Manuel Hergenröder" w:date="2020-07-16T16:23:00Z"/>
              <w:rFonts w:ascii="Consolas" w:hAnsi="Consolas"/>
              <w:color w:val="000000"/>
            </w:rPr>
          </w:rPrChange>
        </w:rPr>
      </w:pPr>
      <w:ins w:id="9233" w:author="Manuel Hergenröder" w:date="2020-07-16T16:23:00Z">
        <w:r w:rsidRPr="00625FEA">
          <w:rPr>
            <w:rFonts w:ascii="Consolas" w:hAnsi="Consolas"/>
            <w:color w:val="000000"/>
            <w:sz w:val="18"/>
            <w:szCs w:val="18"/>
            <w:lang w:val="en-US"/>
            <w:rPrChange w:id="9234" w:author="Manuel Hergenröder" w:date="2020-07-16T16:26:00Z">
              <w:rPr>
                <w:rFonts w:ascii="Consolas" w:hAnsi="Consolas"/>
                <w:color w:val="000000"/>
              </w:rPr>
            </w:rPrChange>
          </w:rPr>
          <w:t xml:space="preserve"> </w:t>
        </w:r>
      </w:ins>
    </w:p>
    <w:p w14:paraId="6686DE11" w14:textId="77777777" w:rsidR="008F67FA" w:rsidRPr="00625FEA" w:rsidRDefault="008F67FA" w:rsidP="008F67FA">
      <w:pPr>
        <w:pStyle w:val="HTMLPreformatted"/>
        <w:shd w:val="clear" w:color="auto" w:fill="FFFFFF"/>
        <w:rPr>
          <w:ins w:id="9235" w:author="Manuel Hergenröder" w:date="2020-07-16T16:23:00Z"/>
          <w:rFonts w:ascii="Consolas" w:hAnsi="Consolas"/>
          <w:color w:val="000000"/>
          <w:sz w:val="18"/>
          <w:szCs w:val="18"/>
          <w:lang w:val="en-US"/>
          <w:rPrChange w:id="9236" w:author="Manuel Hergenröder" w:date="2020-07-16T16:26:00Z">
            <w:rPr>
              <w:ins w:id="9237" w:author="Manuel Hergenröder" w:date="2020-07-16T16:23:00Z"/>
              <w:rFonts w:ascii="Consolas" w:hAnsi="Consolas"/>
              <w:color w:val="000000"/>
            </w:rPr>
          </w:rPrChange>
        </w:rPr>
      </w:pPr>
      <w:ins w:id="9238" w:author="Manuel Hergenröder" w:date="2020-07-16T16:23:00Z">
        <w:r w:rsidRPr="00625FEA">
          <w:rPr>
            <w:rFonts w:ascii="Consolas" w:hAnsi="Consolas"/>
            <w:color w:val="000000"/>
            <w:sz w:val="18"/>
            <w:szCs w:val="18"/>
            <w:lang w:val="en-US"/>
            <w:rPrChange w:id="9239" w:author="Manuel Hergenröder" w:date="2020-07-16T16:26:00Z">
              <w:rPr>
                <w:rFonts w:ascii="Consolas" w:hAnsi="Consolas"/>
                <w:color w:val="000000"/>
              </w:rPr>
            </w:rPrChange>
          </w:rPr>
          <w:t>            </w:t>
        </w:r>
        <w:r w:rsidRPr="00625FEA">
          <w:rPr>
            <w:rFonts w:ascii="Consolas" w:hAnsi="Consolas"/>
            <w:color w:val="0000FF"/>
            <w:sz w:val="18"/>
            <w:szCs w:val="18"/>
            <w:lang w:val="en-US"/>
            <w:rPrChange w:id="9240" w:author="Manuel Hergenröder" w:date="2020-07-16T16:26:00Z">
              <w:rPr>
                <w:rFonts w:ascii="Consolas" w:hAnsi="Consolas"/>
                <w:color w:val="0000FF"/>
              </w:rPr>
            </w:rPrChange>
          </w:rPr>
          <w:t>this</w:t>
        </w:r>
        <w:r w:rsidRPr="00625FEA">
          <w:rPr>
            <w:rFonts w:ascii="Consolas" w:hAnsi="Consolas"/>
            <w:color w:val="000000"/>
            <w:sz w:val="18"/>
            <w:szCs w:val="18"/>
            <w:lang w:val="en-US"/>
            <w:rPrChange w:id="9241" w:author="Manuel Hergenröder" w:date="2020-07-16T16:26:00Z">
              <w:rPr>
                <w:rFonts w:ascii="Consolas" w:hAnsi="Consolas"/>
                <w:color w:val="000000"/>
              </w:rPr>
            </w:rPrChange>
          </w:rPr>
          <w:t>.uiMain.transform.</w:t>
        </w:r>
        <w:r w:rsidRPr="00625FEA">
          <w:rPr>
            <w:rFonts w:ascii="Consolas" w:hAnsi="Consolas"/>
            <w:color w:val="74531F"/>
            <w:sz w:val="18"/>
            <w:szCs w:val="18"/>
            <w:lang w:val="en-US"/>
            <w:rPrChange w:id="9242" w:author="Manuel Hergenröder" w:date="2020-07-16T16:26:00Z">
              <w:rPr>
                <w:rFonts w:ascii="Consolas" w:hAnsi="Consolas"/>
                <w:color w:val="74531F"/>
              </w:rPr>
            </w:rPrChange>
          </w:rPr>
          <w:t>SetParent</w:t>
        </w:r>
        <w:r w:rsidRPr="00625FEA">
          <w:rPr>
            <w:rFonts w:ascii="Consolas" w:hAnsi="Consolas"/>
            <w:color w:val="000000"/>
            <w:sz w:val="18"/>
            <w:szCs w:val="18"/>
            <w:lang w:val="en-US"/>
            <w:rPrChange w:id="9243" w:author="Manuel Hergenröder" w:date="2020-07-16T16:26:00Z">
              <w:rPr>
                <w:rFonts w:ascii="Consolas" w:hAnsi="Consolas"/>
                <w:color w:val="000000"/>
              </w:rPr>
            </w:rPrChange>
          </w:rPr>
          <w:t>(</w:t>
        </w:r>
        <w:r w:rsidRPr="00625FEA">
          <w:rPr>
            <w:rFonts w:ascii="Consolas" w:hAnsi="Consolas"/>
            <w:color w:val="0000FF"/>
            <w:sz w:val="18"/>
            <w:szCs w:val="18"/>
            <w:lang w:val="en-US"/>
            <w:rPrChange w:id="9244" w:author="Manuel Hergenröder" w:date="2020-07-16T16:26:00Z">
              <w:rPr>
                <w:rFonts w:ascii="Consolas" w:hAnsi="Consolas"/>
                <w:color w:val="0000FF"/>
              </w:rPr>
            </w:rPrChange>
          </w:rPr>
          <w:t>null</w:t>
        </w:r>
        <w:r w:rsidRPr="00625FEA">
          <w:rPr>
            <w:rFonts w:ascii="Consolas" w:hAnsi="Consolas"/>
            <w:color w:val="000000"/>
            <w:sz w:val="18"/>
            <w:szCs w:val="18"/>
            <w:lang w:val="en-US"/>
            <w:rPrChange w:id="9245" w:author="Manuel Hergenröder" w:date="2020-07-16T16:26:00Z">
              <w:rPr>
                <w:rFonts w:ascii="Consolas" w:hAnsi="Consolas"/>
                <w:color w:val="000000"/>
              </w:rPr>
            </w:rPrChange>
          </w:rPr>
          <w:t>, </w:t>
        </w:r>
        <w:r w:rsidRPr="00625FEA">
          <w:rPr>
            <w:rFonts w:ascii="Consolas" w:hAnsi="Consolas"/>
            <w:color w:val="0000FF"/>
            <w:sz w:val="18"/>
            <w:szCs w:val="18"/>
            <w:lang w:val="en-US"/>
            <w:rPrChange w:id="9246" w:author="Manuel Hergenröder" w:date="2020-07-16T16:26:00Z">
              <w:rPr>
                <w:rFonts w:ascii="Consolas" w:hAnsi="Consolas"/>
                <w:color w:val="0000FF"/>
              </w:rPr>
            </w:rPrChange>
          </w:rPr>
          <w:t>true</w:t>
        </w:r>
        <w:r w:rsidRPr="00625FEA">
          <w:rPr>
            <w:rFonts w:ascii="Consolas" w:hAnsi="Consolas"/>
            <w:color w:val="000000"/>
            <w:sz w:val="18"/>
            <w:szCs w:val="18"/>
            <w:lang w:val="en-US"/>
            <w:rPrChange w:id="9247" w:author="Manuel Hergenröder" w:date="2020-07-16T16:26:00Z">
              <w:rPr>
                <w:rFonts w:ascii="Consolas" w:hAnsi="Consolas"/>
                <w:color w:val="000000"/>
              </w:rPr>
            </w:rPrChange>
          </w:rPr>
          <w:t>);</w:t>
        </w:r>
      </w:ins>
    </w:p>
    <w:p w14:paraId="5F022D35" w14:textId="77777777" w:rsidR="008F67FA" w:rsidRPr="00625FEA" w:rsidRDefault="008F67FA" w:rsidP="008F67FA">
      <w:pPr>
        <w:pStyle w:val="HTMLPreformatted"/>
        <w:shd w:val="clear" w:color="auto" w:fill="FFFFFF"/>
        <w:rPr>
          <w:ins w:id="9248" w:author="Manuel Hergenröder" w:date="2020-07-16T16:23:00Z"/>
          <w:rFonts w:ascii="Consolas" w:hAnsi="Consolas"/>
          <w:color w:val="000000"/>
          <w:sz w:val="18"/>
          <w:szCs w:val="18"/>
          <w:lang w:val="en-US"/>
          <w:rPrChange w:id="9249" w:author="Manuel Hergenröder" w:date="2020-07-16T16:26:00Z">
            <w:rPr>
              <w:ins w:id="9250" w:author="Manuel Hergenröder" w:date="2020-07-16T16:23:00Z"/>
              <w:rFonts w:ascii="Consolas" w:hAnsi="Consolas"/>
              <w:color w:val="000000"/>
            </w:rPr>
          </w:rPrChange>
        </w:rPr>
      </w:pPr>
      <w:ins w:id="9251" w:author="Manuel Hergenröder" w:date="2020-07-16T16:23:00Z">
        <w:r w:rsidRPr="00625FEA">
          <w:rPr>
            <w:rFonts w:ascii="Consolas" w:hAnsi="Consolas"/>
            <w:color w:val="000000"/>
            <w:sz w:val="18"/>
            <w:szCs w:val="18"/>
            <w:lang w:val="en-US"/>
            <w:rPrChange w:id="9252" w:author="Manuel Hergenröder" w:date="2020-07-16T16:26:00Z">
              <w:rPr>
                <w:rFonts w:ascii="Consolas" w:hAnsi="Consolas"/>
                <w:color w:val="000000"/>
              </w:rPr>
            </w:rPrChange>
          </w:rPr>
          <w:t>            </w:t>
        </w:r>
        <w:r w:rsidRPr="00625FEA">
          <w:rPr>
            <w:rFonts w:ascii="Consolas" w:hAnsi="Consolas"/>
            <w:color w:val="0000FF"/>
            <w:sz w:val="18"/>
            <w:szCs w:val="18"/>
            <w:lang w:val="en-US"/>
            <w:rPrChange w:id="9253" w:author="Manuel Hergenröder" w:date="2020-07-16T16:26:00Z">
              <w:rPr>
                <w:rFonts w:ascii="Consolas" w:hAnsi="Consolas"/>
                <w:color w:val="0000FF"/>
              </w:rPr>
            </w:rPrChange>
          </w:rPr>
          <w:t>this</w:t>
        </w:r>
        <w:r w:rsidRPr="00625FEA">
          <w:rPr>
            <w:rFonts w:ascii="Consolas" w:hAnsi="Consolas"/>
            <w:color w:val="000000"/>
            <w:sz w:val="18"/>
            <w:szCs w:val="18"/>
            <w:lang w:val="en-US"/>
            <w:rPrChange w:id="9254" w:author="Manuel Hergenröder" w:date="2020-07-16T16:26:00Z">
              <w:rPr>
                <w:rFonts w:ascii="Consolas" w:hAnsi="Consolas"/>
                <w:color w:val="000000"/>
              </w:rPr>
            </w:rPrChange>
          </w:rPr>
          <w:t>.uiMain.transform.position = </w:t>
        </w:r>
        <w:r w:rsidRPr="00625FEA">
          <w:rPr>
            <w:rFonts w:ascii="Consolas" w:hAnsi="Consolas"/>
            <w:color w:val="0000FF"/>
            <w:sz w:val="18"/>
            <w:szCs w:val="18"/>
            <w:lang w:val="en-US"/>
            <w:rPrChange w:id="9255" w:author="Manuel Hergenröder" w:date="2020-07-16T16:26:00Z">
              <w:rPr>
                <w:rFonts w:ascii="Consolas" w:hAnsi="Consolas"/>
                <w:color w:val="0000FF"/>
              </w:rPr>
            </w:rPrChange>
          </w:rPr>
          <w:t>this</w:t>
        </w:r>
        <w:r w:rsidRPr="00625FEA">
          <w:rPr>
            <w:rFonts w:ascii="Consolas" w:hAnsi="Consolas"/>
            <w:color w:val="000000"/>
            <w:sz w:val="18"/>
            <w:szCs w:val="18"/>
            <w:lang w:val="en-US"/>
            <w:rPrChange w:id="9256" w:author="Manuel Hergenröder" w:date="2020-07-16T16:26:00Z">
              <w:rPr>
                <w:rFonts w:ascii="Consolas" w:hAnsi="Consolas"/>
                <w:color w:val="000000"/>
              </w:rPr>
            </w:rPrChange>
          </w:rPr>
          <w:t>.mainMenuworldPos;</w:t>
        </w:r>
      </w:ins>
    </w:p>
    <w:p w14:paraId="718D2DD5" w14:textId="77777777" w:rsidR="008F67FA" w:rsidRPr="00625FEA" w:rsidRDefault="008F67FA" w:rsidP="008F67FA">
      <w:pPr>
        <w:pStyle w:val="HTMLPreformatted"/>
        <w:shd w:val="clear" w:color="auto" w:fill="FFFFFF"/>
        <w:rPr>
          <w:ins w:id="9257" w:author="Manuel Hergenröder" w:date="2020-07-16T16:23:00Z"/>
          <w:rFonts w:ascii="Consolas" w:hAnsi="Consolas"/>
          <w:color w:val="000000"/>
          <w:sz w:val="18"/>
          <w:szCs w:val="18"/>
          <w:lang w:val="en-US"/>
          <w:rPrChange w:id="9258" w:author="Manuel Hergenröder" w:date="2020-07-16T16:26:00Z">
            <w:rPr>
              <w:ins w:id="9259" w:author="Manuel Hergenröder" w:date="2020-07-16T16:23:00Z"/>
              <w:rFonts w:ascii="Consolas" w:hAnsi="Consolas"/>
              <w:color w:val="000000"/>
            </w:rPr>
          </w:rPrChange>
        </w:rPr>
      </w:pPr>
      <w:ins w:id="9260" w:author="Manuel Hergenröder" w:date="2020-07-16T16:23:00Z">
        <w:r w:rsidRPr="00625FEA">
          <w:rPr>
            <w:rFonts w:ascii="Consolas" w:hAnsi="Consolas"/>
            <w:color w:val="000000"/>
            <w:sz w:val="18"/>
            <w:szCs w:val="18"/>
            <w:lang w:val="en-US"/>
            <w:rPrChange w:id="9261" w:author="Manuel Hergenröder" w:date="2020-07-16T16:26:00Z">
              <w:rPr>
                <w:rFonts w:ascii="Consolas" w:hAnsi="Consolas"/>
                <w:color w:val="000000"/>
              </w:rPr>
            </w:rPrChange>
          </w:rPr>
          <w:t>        }</w:t>
        </w:r>
      </w:ins>
    </w:p>
    <w:p w14:paraId="50242D94" w14:textId="77777777" w:rsidR="008F67FA" w:rsidRPr="00625FEA" w:rsidRDefault="008F67FA" w:rsidP="008F67FA">
      <w:pPr>
        <w:pStyle w:val="HTMLPreformatted"/>
        <w:shd w:val="clear" w:color="auto" w:fill="FFFFFF"/>
        <w:rPr>
          <w:ins w:id="9262" w:author="Manuel Hergenröder" w:date="2020-07-16T16:23:00Z"/>
          <w:rFonts w:ascii="Consolas" w:hAnsi="Consolas"/>
          <w:color w:val="000000"/>
          <w:sz w:val="18"/>
          <w:szCs w:val="18"/>
          <w:lang w:val="en-US"/>
          <w:rPrChange w:id="9263" w:author="Manuel Hergenröder" w:date="2020-07-16T16:26:00Z">
            <w:rPr>
              <w:ins w:id="9264" w:author="Manuel Hergenröder" w:date="2020-07-16T16:23:00Z"/>
              <w:rFonts w:ascii="Consolas" w:hAnsi="Consolas"/>
              <w:color w:val="000000"/>
            </w:rPr>
          </w:rPrChange>
        </w:rPr>
      </w:pPr>
      <w:ins w:id="9265" w:author="Manuel Hergenröder" w:date="2020-07-16T16:23:00Z">
        <w:r w:rsidRPr="00625FEA">
          <w:rPr>
            <w:rFonts w:ascii="Consolas" w:hAnsi="Consolas"/>
            <w:color w:val="000000"/>
            <w:sz w:val="18"/>
            <w:szCs w:val="18"/>
            <w:lang w:val="en-US"/>
            <w:rPrChange w:id="9266" w:author="Manuel Hergenröder" w:date="2020-07-16T16:26:00Z">
              <w:rPr>
                <w:rFonts w:ascii="Consolas" w:hAnsi="Consolas"/>
                <w:color w:val="000000"/>
              </w:rPr>
            </w:rPrChange>
          </w:rPr>
          <w:lastRenderedPageBreak/>
          <w:t>    }</w:t>
        </w:r>
      </w:ins>
    </w:p>
    <w:p w14:paraId="16F56182" w14:textId="77777777" w:rsidR="008F67FA" w:rsidRPr="00625FEA" w:rsidRDefault="008F67FA" w:rsidP="008F67FA">
      <w:pPr>
        <w:pStyle w:val="HTMLPreformatted"/>
        <w:shd w:val="clear" w:color="auto" w:fill="FFFFFF"/>
        <w:rPr>
          <w:ins w:id="9267" w:author="Manuel Hergenröder" w:date="2020-07-16T16:23:00Z"/>
          <w:rFonts w:ascii="Consolas" w:hAnsi="Consolas"/>
          <w:color w:val="000000"/>
          <w:sz w:val="18"/>
          <w:szCs w:val="18"/>
          <w:lang w:val="en-US"/>
          <w:rPrChange w:id="9268" w:author="Manuel Hergenröder" w:date="2020-07-16T16:26:00Z">
            <w:rPr>
              <w:ins w:id="9269" w:author="Manuel Hergenröder" w:date="2020-07-16T16:23:00Z"/>
              <w:rFonts w:ascii="Consolas" w:hAnsi="Consolas"/>
              <w:color w:val="000000"/>
            </w:rPr>
          </w:rPrChange>
        </w:rPr>
      </w:pPr>
      <w:ins w:id="9270" w:author="Manuel Hergenröder" w:date="2020-07-16T16:23:00Z">
        <w:r w:rsidRPr="00625FEA">
          <w:rPr>
            <w:rFonts w:ascii="Consolas" w:hAnsi="Consolas"/>
            <w:color w:val="000000"/>
            <w:sz w:val="18"/>
            <w:szCs w:val="18"/>
            <w:lang w:val="en-US"/>
            <w:rPrChange w:id="9271" w:author="Manuel Hergenröder" w:date="2020-07-16T16:26:00Z">
              <w:rPr>
                <w:rFonts w:ascii="Consolas" w:hAnsi="Consolas"/>
                <w:color w:val="000000"/>
              </w:rPr>
            </w:rPrChange>
          </w:rPr>
          <w:t xml:space="preserve"> </w:t>
        </w:r>
      </w:ins>
    </w:p>
    <w:p w14:paraId="5EAA6A6D" w14:textId="77777777" w:rsidR="008F67FA" w:rsidRPr="00625FEA" w:rsidRDefault="008F67FA" w:rsidP="008F67FA">
      <w:pPr>
        <w:pStyle w:val="HTMLPreformatted"/>
        <w:shd w:val="clear" w:color="auto" w:fill="FFFFFF"/>
        <w:rPr>
          <w:ins w:id="9272" w:author="Manuel Hergenröder" w:date="2020-07-16T16:23:00Z"/>
          <w:rFonts w:ascii="Consolas" w:hAnsi="Consolas"/>
          <w:color w:val="008000"/>
          <w:sz w:val="18"/>
          <w:szCs w:val="18"/>
          <w:lang w:val="en-US"/>
          <w:rPrChange w:id="9273" w:author="Manuel Hergenröder" w:date="2020-07-16T16:26:00Z">
            <w:rPr>
              <w:ins w:id="9274" w:author="Manuel Hergenröder" w:date="2020-07-16T16:23:00Z"/>
              <w:rFonts w:ascii="Consolas" w:hAnsi="Consolas"/>
              <w:color w:val="008000"/>
            </w:rPr>
          </w:rPrChange>
        </w:rPr>
      </w:pPr>
      <w:ins w:id="9275" w:author="Manuel Hergenröder" w:date="2020-07-16T16:23:00Z">
        <w:r w:rsidRPr="00625FEA">
          <w:rPr>
            <w:rFonts w:ascii="Consolas" w:hAnsi="Consolas"/>
            <w:color w:val="000000"/>
            <w:sz w:val="18"/>
            <w:szCs w:val="18"/>
            <w:lang w:val="en-US"/>
            <w:rPrChange w:id="9276" w:author="Manuel Hergenröder" w:date="2020-07-16T16:26:00Z">
              <w:rPr>
                <w:rFonts w:ascii="Consolas" w:hAnsi="Consolas"/>
                <w:color w:val="000000"/>
              </w:rPr>
            </w:rPrChange>
          </w:rPr>
          <w:t>    </w:t>
        </w:r>
        <w:r w:rsidRPr="00625FEA">
          <w:rPr>
            <w:rFonts w:ascii="Consolas" w:hAnsi="Consolas"/>
            <w:color w:val="008000"/>
            <w:sz w:val="18"/>
            <w:szCs w:val="18"/>
            <w:lang w:val="en-US"/>
            <w:rPrChange w:id="9277" w:author="Manuel Hergenröder" w:date="2020-07-16T16:26:00Z">
              <w:rPr>
                <w:rFonts w:ascii="Consolas" w:hAnsi="Consolas"/>
                <w:color w:val="008000"/>
              </w:rPr>
            </w:rPrChange>
          </w:rPr>
          <w:t>/*public void ScaleMesh(SteamVR_Action_Vector2 fromAction, SteamVR_Input_Sources fromSource, Vector2 axis, Vector2 delta)</w:t>
        </w:r>
      </w:ins>
    </w:p>
    <w:p w14:paraId="4AC1CC43" w14:textId="77777777" w:rsidR="008F67FA" w:rsidRPr="00625FEA" w:rsidRDefault="008F67FA" w:rsidP="008F67FA">
      <w:pPr>
        <w:pStyle w:val="HTMLPreformatted"/>
        <w:shd w:val="clear" w:color="auto" w:fill="FFFFFF"/>
        <w:rPr>
          <w:ins w:id="9278" w:author="Manuel Hergenröder" w:date="2020-07-16T16:23:00Z"/>
          <w:rFonts w:ascii="Consolas" w:hAnsi="Consolas"/>
          <w:color w:val="008000"/>
          <w:sz w:val="18"/>
          <w:szCs w:val="18"/>
          <w:lang w:val="en-US"/>
          <w:rPrChange w:id="9279" w:author="Manuel Hergenröder" w:date="2020-07-16T16:26:00Z">
            <w:rPr>
              <w:ins w:id="9280" w:author="Manuel Hergenröder" w:date="2020-07-16T16:23:00Z"/>
              <w:rFonts w:ascii="Consolas" w:hAnsi="Consolas"/>
              <w:color w:val="008000"/>
            </w:rPr>
          </w:rPrChange>
        </w:rPr>
      </w:pPr>
      <w:ins w:id="9281" w:author="Manuel Hergenröder" w:date="2020-07-16T16:23:00Z">
        <w:r w:rsidRPr="00625FEA">
          <w:rPr>
            <w:rFonts w:ascii="Consolas" w:hAnsi="Consolas"/>
            <w:color w:val="008000"/>
            <w:sz w:val="18"/>
            <w:szCs w:val="18"/>
            <w:lang w:val="en-US"/>
            <w:rPrChange w:id="9282" w:author="Manuel Hergenröder" w:date="2020-07-16T16:26:00Z">
              <w:rPr>
                <w:rFonts w:ascii="Consolas" w:hAnsi="Consolas"/>
                <w:color w:val="008000"/>
              </w:rPr>
            </w:rPrChange>
          </w:rPr>
          <w:t>    {</w:t>
        </w:r>
      </w:ins>
    </w:p>
    <w:p w14:paraId="07C5F910" w14:textId="77777777" w:rsidR="008F67FA" w:rsidRPr="00625FEA" w:rsidRDefault="008F67FA" w:rsidP="008F67FA">
      <w:pPr>
        <w:pStyle w:val="HTMLPreformatted"/>
        <w:shd w:val="clear" w:color="auto" w:fill="FFFFFF"/>
        <w:rPr>
          <w:ins w:id="9283" w:author="Manuel Hergenröder" w:date="2020-07-16T16:23:00Z"/>
          <w:rFonts w:ascii="Consolas" w:hAnsi="Consolas"/>
          <w:color w:val="008000"/>
          <w:sz w:val="18"/>
          <w:szCs w:val="18"/>
          <w:lang w:val="en-US"/>
          <w:rPrChange w:id="9284" w:author="Manuel Hergenröder" w:date="2020-07-16T16:26:00Z">
            <w:rPr>
              <w:ins w:id="9285" w:author="Manuel Hergenröder" w:date="2020-07-16T16:23:00Z"/>
              <w:rFonts w:ascii="Consolas" w:hAnsi="Consolas"/>
              <w:color w:val="008000"/>
            </w:rPr>
          </w:rPrChange>
        </w:rPr>
      </w:pPr>
      <w:ins w:id="9286" w:author="Manuel Hergenröder" w:date="2020-07-16T16:23:00Z">
        <w:r w:rsidRPr="00625FEA">
          <w:rPr>
            <w:rFonts w:ascii="Consolas" w:hAnsi="Consolas"/>
            <w:color w:val="008000"/>
            <w:sz w:val="18"/>
            <w:szCs w:val="18"/>
            <w:lang w:val="en-US"/>
            <w:rPrChange w:id="9287" w:author="Manuel Hergenröder" w:date="2020-07-16T16:26:00Z">
              <w:rPr>
                <w:rFonts w:ascii="Consolas" w:hAnsi="Consolas"/>
                <w:color w:val="008000"/>
              </w:rPr>
            </w:rPrChange>
          </w:rPr>
          <w:t>        this.spectrum.ScaleMeshY(delta.y / 10);</w:t>
        </w:r>
      </w:ins>
    </w:p>
    <w:p w14:paraId="50F0A2AB" w14:textId="77777777" w:rsidR="008F67FA" w:rsidRPr="00625FEA" w:rsidRDefault="008F67FA" w:rsidP="008F67FA">
      <w:pPr>
        <w:pStyle w:val="HTMLPreformatted"/>
        <w:shd w:val="clear" w:color="auto" w:fill="FFFFFF"/>
        <w:rPr>
          <w:ins w:id="9288" w:author="Manuel Hergenröder" w:date="2020-07-16T16:23:00Z"/>
          <w:rFonts w:ascii="Consolas" w:hAnsi="Consolas"/>
          <w:color w:val="000000"/>
          <w:sz w:val="18"/>
          <w:szCs w:val="18"/>
          <w:lang w:val="en-US"/>
          <w:rPrChange w:id="9289" w:author="Manuel Hergenröder" w:date="2020-07-16T16:26:00Z">
            <w:rPr>
              <w:ins w:id="9290" w:author="Manuel Hergenröder" w:date="2020-07-16T16:23:00Z"/>
              <w:rFonts w:ascii="Consolas" w:hAnsi="Consolas"/>
              <w:color w:val="000000"/>
            </w:rPr>
          </w:rPrChange>
        </w:rPr>
      </w:pPr>
      <w:ins w:id="9291" w:author="Manuel Hergenröder" w:date="2020-07-16T16:23:00Z">
        <w:r w:rsidRPr="00625FEA">
          <w:rPr>
            <w:rFonts w:ascii="Consolas" w:hAnsi="Consolas"/>
            <w:color w:val="008000"/>
            <w:sz w:val="18"/>
            <w:szCs w:val="18"/>
            <w:lang w:val="en-US"/>
            <w:rPrChange w:id="9292" w:author="Manuel Hergenröder" w:date="2020-07-16T16:26:00Z">
              <w:rPr>
                <w:rFonts w:ascii="Consolas" w:hAnsi="Consolas"/>
                <w:color w:val="008000"/>
              </w:rPr>
            </w:rPrChange>
          </w:rPr>
          <w:t>    }*/</w:t>
        </w:r>
      </w:ins>
    </w:p>
    <w:p w14:paraId="3A9D5B61" w14:textId="77777777" w:rsidR="008F67FA" w:rsidRPr="00625FEA" w:rsidRDefault="008F67FA" w:rsidP="008F67FA">
      <w:pPr>
        <w:pStyle w:val="HTMLPreformatted"/>
        <w:shd w:val="clear" w:color="auto" w:fill="FFFFFF"/>
        <w:rPr>
          <w:ins w:id="9293" w:author="Manuel Hergenröder" w:date="2020-07-16T16:23:00Z"/>
          <w:rFonts w:ascii="Consolas" w:hAnsi="Consolas"/>
          <w:color w:val="000000"/>
          <w:sz w:val="18"/>
          <w:szCs w:val="18"/>
          <w:lang w:val="en-US"/>
          <w:rPrChange w:id="9294" w:author="Manuel Hergenröder" w:date="2020-07-16T16:26:00Z">
            <w:rPr>
              <w:ins w:id="9295" w:author="Manuel Hergenröder" w:date="2020-07-16T16:23:00Z"/>
              <w:rFonts w:ascii="Consolas" w:hAnsi="Consolas"/>
              <w:color w:val="000000"/>
            </w:rPr>
          </w:rPrChange>
        </w:rPr>
      </w:pPr>
      <w:ins w:id="9296" w:author="Manuel Hergenröder" w:date="2020-07-16T16:23:00Z">
        <w:r w:rsidRPr="00625FEA">
          <w:rPr>
            <w:rFonts w:ascii="Consolas" w:hAnsi="Consolas"/>
            <w:color w:val="000000"/>
            <w:sz w:val="18"/>
            <w:szCs w:val="18"/>
            <w:lang w:val="en-US"/>
            <w:rPrChange w:id="9297" w:author="Manuel Hergenröder" w:date="2020-07-16T16:26:00Z">
              <w:rPr>
                <w:rFonts w:ascii="Consolas" w:hAnsi="Consolas"/>
                <w:color w:val="000000"/>
              </w:rPr>
            </w:rPrChange>
          </w:rPr>
          <w:t xml:space="preserve"> </w:t>
        </w:r>
      </w:ins>
    </w:p>
    <w:p w14:paraId="41C7693C" w14:textId="77777777" w:rsidR="008F67FA" w:rsidRPr="00625FEA" w:rsidRDefault="008F67FA" w:rsidP="008F67FA">
      <w:pPr>
        <w:pStyle w:val="HTMLPreformatted"/>
        <w:shd w:val="clear" w:color="auto" w:fill="FFFFFF"/>
        <w:rPr>
          <w:ins w:id="9298" w:author="Manuel Hergenröder" w:date="2020-07-16T16:23:00Z"/>
          <w:rFonts w:ascii="Consolas" w:hAnsi="Consolas"/>
          <w:color w:val="000000"/>
          <w:sz w:val="18"/>
          <w:szCs w:val="18"/>
          <w:lang w:val="en-US"/>
          <w:rPrChange w:id="9299" w:author="Manuel Hergenröder" w:date="2020-07-16T16:26:00Z">
            <w:rPr>
              <w:ins w:id="9300" w:author="Manuel Hergenröder" w:date="2020-07-16T16:23:00Z"/>
              <w:rFonts w:ascii="Consolas" w:hAnsi="Consolas"/>
              <w:color w:val="000000"/>
            </w:rPr>
          </w:rPrChange>
        </w:rPr>
      </w:pPr>
      <w:ins w:id="9301" w:author="Manuel Hergenröder" w:date="2020-07-16T16:23:00Z">
        <w:r w:rsidRPr="00625FEA">
          <w:rPr>
            <w:rFonts w:ascii="Consolas" w:hAnsi="Consolas"/>
            <w:color w:val="000000"/>
            <w:sz w:val="18"/>
            <w:szCs w:val="18"/>
            <w:lang w:val="en-US"/>
            <w:rPrChange w:id="9302" w:author="Manuel Hergenröder" w:date="2020-07-16T16:26:00Z">
              <w:rPr>
                <w:rFonts w:ascii="Consolas" w:hAnsi="Consolas"/>
                <w:color w:val="000000"/>
              </w:rPr>
            </w:rPrChange>
          </w:rPr>
          <w:t>    </w:t>
        </w:r>
        <w:r w:rsidRPr="00625FEA">
          <w:rPr>
            <w:rFonts w:ascii="Consolas" w:hAnsi="Consolas"/>
            <w:color w:val="0000FF"/>
            <w:sz w:val="18"/>
            <w:szCs w:val="18"/>
            <w:lang w:val="en-US"/>
            <w:rPrChange w:id="9303" w:author="Manuel Hergenröder" w:date="2020-07-16T16:26:00Z">
              <w:rPr>
                <w:rFonts w:ascii="Consolas" w:hAnsi="Consolas"/>
                <w:color w:val="0000FF"/>
              </w:rPr>
            </w:rPrChange>
          </w:rPr>
          <w:t>void</w:t>
        </w:r>
        <w:r w:rsidRPr="00625FEA">
          <w:rPr>
            <w:rFonts w:ascii="Consolas" w:hAnsi="Consolas"/>
            <w:color w:val="000000"/>
            <w:sz w:val="18"/>
            <w:szCs w:val="18"/>
            <w:lang w:val="en-US"/>
            <w:rPrChange w:id="9304" w:author="Manuel Hergenröder" w:date="2020-07-16T16:26:00Z">
              <w:rPr>
                <w:rFonts w:ascii="Consolas" w:hAnsi="Consolas"/>
                <w:color w:val="000000"/>
              </w:rPr>
            </w:rPrChange>
          </w:rPr>
          <w:t> </w:t>
        </w:r>
        <w:r w:rsidRPr="00625FEA">
          <w:rPr>
            <w:rFonts w:ascii="Consolas" w:hAnsi="Consolas"/>
            <w:color w:val="0000FF"/>
            <w:sz w:val="18"/>
            <w:szCs w:val="18"/>
            <w:lang w:val="en-US"/>
            <w:rPrChange w:id="9305" w:author="Manuel Hergenröder" w:date="2020-07-16T16:26:00Z">
              <w:rPr>
                <w:rFonts w:ascii="Consolas" w:hAnsi="Consolas"/>
                <w:color w:val="0000FF"/>
              </w:rPr>
            </w:rPrChange>
          </w:rPr>
          <w:t>Update</w:t>
        </w:r>
        <w:r w:rsidRPr="00625FEA">
          <w:rPr>
            <w:rFonts w:ascii="Consolas" w:hAnsi="Consolas"/>
            <w:color w:val="000000"/>
            <w:sz w:val="18"/>
            <w:szCs w:val="18"/>
            <w:lang w:val="en-US"/>
            <w:rPrChange w:id="9306" w:author="Manuel Hergenröder" w:date="2020-07-16T16:26:00Z">
              <w:rPr>
                <w:rFonts w:ascii="Consolas" w:hAnsi="Consolas"/>
                <w:color w:val="000000"/>
              </w:rPr>
            </w:rPrChange>
          </w:rPr>
          <w:t>()</w:t>
        </w:r>
      </w:ins>
    </w:p>
    <w:p w14:paraId="1A1D0A33" w14:textId="77777777" w:rsidR="008F67FA" w:rsidRPr="00625FEA" w:rsidRDefault="008F67FA" w:rsidP="008F67FA">
      <w:pPr>
        <w:pStyle w:val="HTMLPreformatted"/>
        <w:shd w:val="clear" w:color="auto" w:fill="FFFFFF"/>
        <w:rPr>
          <w:ins w:id="9307" w:author="Manuel Hergenröder" w:date="2020-07-16T16:23:00Z"/>
          <w:rFonts w:ascii="Consolas" w:hAnsi="Consolas"/>
          <w:color w:val="000000"/>
          <w:sz w:val="18"/>
          <w:szCs w:val="18"/>
          <w:lang w:val="en-US"/>
          <w:rPrChange w:id="9308" w:author="Manuel Hergenröder" w:date="2020-07-16T16:26:00Z">
            <w:rPr>
              <w:ins w:id="9309" w:author="Manuel Hergenröder" w:date="2020-07-16T16:23:00Z"/>
              <w:rFonts w:ascii="Consolas" w:hAnsi="Consolas"/>
              <w:color w:val="000000"/>
            </w:rPr>
          </w:rPrChange>
        </w:rPr>
      </w:pPr>
      <w:ins w:id="9310" w:author="Manuel Hergenröder" w:date="2020-07-16T16:23:00Z">
        <w:r w:rsidRPr="00625FEA">
          <w:rPr>
            <w:rFonts w:ascii="Consolas" w:hAnsi="Consolas"/>
            <w:color w:val="000000"/>
            <w:sz w:val="18"/>
            <w:szCs w:val="18"/>
            <w:lang w:val="en-US"/>
            <w:rPrChange w:id="9311" w:author="Manuel Hergenröder" w:date="2020-07-16T16:26:00Z">
              <w:rPr>
                <w:rFonts w:ascii="Consolas" w:hAnsi="Consolas"/>
                <w:color w:val="000000"/>
              </w:rPr>
            </w:rPrChange>
          </w:rPr>
          <w:t>    {</w:t>
        </w:r>
      </w:ins>
    </w:p>
    <w:p w14:paraId="671D137A" w14:textId="77777777" w:rsidR="008F67FA" w:rsidRPr="00625FEA" w:rsidRDefault="008F67FA" w:rsidP="008F67FA">
      <w:pPr>
        <w:pStyle w:val="HTMLPreformatted"/>
        <w:shd w:val="clear" w:color="auto" w:fill="FFFFFF"/>
        <w:rPr>
          <w:ins w:id="9312" w:author="Manuel Hergenröder" w:date="2020-07-16T16:23:00Z"/>
          <w:rFonts w:ascii="Consolas" w:hAnsi="Consolas"/>
          <w:color w:val="000000"/>
          <w:sz w:val="18"/>
          <w:szCs w:val="18"/>
          <w:lang w:val="en-US"/>
          <w:rPrChange w:id="9313" w:author="Manuel Hergenröder" w:date="2020-07-16T16:26:00Z">
            <w:rPr>
              <w:ins w:id="9314" w:author="Manuel Hergenröder" w:date="2020-07-16T16:23:00Z"/>
              <w:rFonts w:ascii="Consolas" w:hAnsi="Consolas"/>
              <w:color w:val="000000"/>
            </w:rPr>
          </w:rPrChange>
        </w:rPr>
      </w:pPr>
      <w:ins w:id="9315" w:author="Manuel Hergenröder" w:date="2020-07-16T16:23:00Z">
        <w:r w:rsidRPr="00625FEA">
          <w:rPr>
            <w:rFonts w:ascii="Consolas" w:hAnsi="Consolas"/>
            <w:color w:val="000000"/>
            <w:sz w:val="18"/>
            <w:szCs w:val="18"/>
            <w:lang w:val="en-US"/>
            <w:rPrChange w:id="9316" w:author="Manuel Hergenröder" w:date="2020-07-16T16:26:00Z">
              <w:rPr>
                <w:rFonts w:ascii="Consolas" w:hAnsi="Consolas"/>
                <w:color w:val="000000"/>
              </w:rPr>
            </w:rPrChange>
          </w:rPr>
          <w:t>        </w:t>
        </w:r>
        <w:r w:rsidRPr="00625FEA">
          <w:rPr>
            <w:rFonts w:ascii="Consolas" w:hAnsi="Consolas"/>
            <w:color w:val="008000"/>
            <w:sz w:val="18"/>
            <w:szCs w:val="18"/>
            <w:lang w:val="en-US"/>
            <w:rPrChange w:id="9317" w:author="Manuel Hergenröder" w:date="2020-07-16T16:26:00Z">
              <w:rPr>
                <w:rFonts w:ascii="Consolas" w:hAnsi="Consolas"/>
                <w:color w:val="008000"/>
              </w:rPr>
            </w:rPrChange>
          </w:rPr>
          <w:t>// Handle tool selection menu</w:t>
        </w:r>
      </w:ins>
    </w:p>
    <w:p w14:paraId="61811E10" w14:textId="77777777" w:rsidR="008F67FA" w:rsidRPr="00625FEA" w:rsidRDefault="008F67FA" w:rsidP="008F67FA">
      <w:pPr>
        <w:pStyle w:val="HTMLPreformatted"/>
        <w:shd w:val="clear" w:color="auto" w:fill="FFFFFF"/>
        <w:rPr>
          <w:ins w:id="9318" w:author="Manuel Hergenröder" w:date="2020-07-16T16:23:00Z"/>
          <w:rFonts w:ascii="Consolas" w:hAnsi="Consolas"/>
          <w:color w:val="000000"/>
          <w:sz w:val="18"/>
          <w:szCs w:val="18"/>
          <w:lang w:val="en-US"/>
          <w:rPrChange w:id="9319" w:author="Manuel Hergenröder" w:date="2020-07-16T16:26:00Z">
            <w:rPr>
              <w:ins w:id="9320" w:author="Manuel Hergenröder" w:date="2020-07-16T16:23:00Z"/>
              <w:rFonts w:ascii="Consolas" w:hAnsi="Consolas"/>
              <w:color w:val="000000"/>
            </w:rPr>
          </w:rPrChange>
        </w:rPr>
      </w:pPr>
      <w:ins w:id="9321" w:author="Manuel Hergenröder" w:date="2020-07-16T16:23:00Z">
        <w:r w:rsidRPr="00625FEA">
          <w:rPr>
            <w:rFonts w:ascii="Consolas" w:hAnsi="Consolas"/>
            <w:color w:val="000000"/>
            <w:sz w:val="18"/>
            <w:szCs w:val="18"/>
            <w:lang w:val="en-US"/>
            <w:rPrChange w:id="9322" w:author="Manuel Hergenröder" w:date="2020-07-16T16:26:00Z">
              <w:rPr>
                <w:rFonts w:ascii="Consolas" w:hAnsi="Consolas"/>
                <w:color w:val="000000"/>
              </w:rPr>
            </w:rPrChange>
          </w:rPr>
          <w:t>        </w:t>
        </w:r>
        <w:r w:rsidRPr="00625FEA">
          <w:rPr>
            <w:rFonts w:ascii="Consolas" w:hAnsi="Consolas"/>
            <w:color w:val="8F08C4"/>
            <w:sz w:val="18"/>
            <w:szCs w:val="18"/>
            <w:lang w:val="en-US"/>
            <w:rPrChange w:id="9323" w:author="Manuel Hergenröder" w:date="2020-07-16T16:26:00Z">
              <w:rPr>
                <w:rFonts w:ascii="Consolas" w:hAnsi="Consolas"/>
                <w:color w:val="8F08C4"/>
              </w:rPr>
            </w:rPrChange>
          </w:rPr>
          <w:t>if</w:t>
        </w:r>
        <w:r w:rsidRPr="00625FEA">
          <w:rPr>
            <w:rFonts w:ascii="Consolas" w:hAnsi="Consolas"/>
            <w:color w:val="000000"/>
            <w:sz w:val="18"/>
            <w:szCs w:val="18"/>
            <w:lang w:val="en-US"/>
            <w:rPrChange w:id="9324" w:author="Manuel Hergenröder" w:date="2020-07-16T16:26:00Z">
              <w:rPr>
                <w:rFonts w:ascii="Consolas" w:hAnsi="Consolas"/>
                <w:color w:val="000000"/>
              </w:rPr>
            </w:rPrChange>
          </w:rPr>
          <w:t> (</w:t>
        </w:r>
        <w:r w:rsidRPr="00625FEA">
          <w:rPr>
            <w:rFonts w:ascii="Consolas" w:hAnsi="Consolas"/>
            <w:color w:val="0000FF"/>
            <w:sz w:val="18"/>
            <w:szCs w:val="18"/>
            <w:lang w:val="en-US"/>
            <w:rPrChange w:id="9325" w:author="Manuel Hergenröder" w:date="2020-07-16T16:26:00Z">
              <w:rPr>
                <w:rFonts w:ascii="Consolas" w:hAnsi="Consolas"/>
                <w:color w:val="0000FF"/>
              </w:rPr>
            </w:rPrChange>
          </w:rPr>
          <w:t>this</w:t>
        </w:r>
        <w:r w:rsidRPr="00625FEA">
          <w:rPr>
            <w:rFonts w:ascii="Consolas" w:hAnsi="Consolas"/>
            <w:color w:val="000000"/>
            <w:sz w:val="18"/>
            <w:szCs w:val="18"/>
            <w:lang w:val="en-US"/>
            <w:rPrChange w:id="9326" w:author="Manuel Hergenröder" w:date="2020-07-16T16:26:00Z">
              <w:rPr>
                <w:rFonts w:ascii="Consolas" w:hAnsi="Consolas"/>
                <w:color w:val="000000"/>
              </w:rPr>
            </w:rPrChange>
          </w:rPr>
          <w:t>.toolMenuActive)</w:t>
        </w:r>
      </w:ins>
    </w:p>
    <w:p w14:paraId="316B377C" w14:textId="77777777" w:rsidR="008F67FA" w:rsidRPr="00625FEA" w:rsidRDefault="008F67FA" w:rsidP="008F67FA">
      <w:pPr>
        <w:pStyle w:val="HTMLPreformatted"/>
        <w:shd w:val="clear" w:color="auto" w:fill="FFFFFF"/>
        <w:rPr>
          <w:ins w:id="9327" w:author="Manuel Hergenröder" w:date="2020-07-16T16:23:00Z"/>
          <w:rFonts w:ascii="Consolas" w:hAnsi="Consolas"/>
          <w:color w:val="000000"/>
          <w:sz w:val="18"/>
          <w:szCs w:val="18"/>
          <w:lang w:val="en-US"/>
          <w:rPrChange w:id="9328" w:author="Manuel Hergenröder" w:date="2020-07-16T16:26:00Z">
            <w:rPr>
              <w:ins w:id="9329" w:author="Manuel Hergenröder" w:date="2020-07-16T16:23:00Z"/>
              <w:rFonts w:ascii="Consolas" w:hAnsi="Consolas"/>
              <w:color w:val="000000"/>
            </w:rPr>
          </w:rPrChange>
        </w:rPr>
      </w:pPr>
      <w:ins w:id="9330" w:author="Manuel Hergenröder" w:date="2020-07-16T16:23:00Z">
        <w:r w:rsidRPr="00625FEA">
          <w:rPr>
            <w:rFonts w:ascii="Consolas" w:hAnsi="Consolas"/>
            <w:color w:val="000000"/>
            <w:sz w:val="18"/>
            <w:szCs w:val="18"/>
            <w:lang w:val="en-US"/>
            <w:rPrChange w:id="9331" w:author="Manuel Hergenröder" w:date="2020-07-16T16:26:00Z">
              <w:rPr>
                <w:rFonts w:ascii="Consolas" w:hAnsi="Consolas"/>
                <w:color w:val="000000"/>
              </w:rPr>
            </w:rPrChange>
          </w:rPr>
          <w:t>        {</w:t>
        </w:r>
      </w:ins>
    </w:p>
    <w:p w14:paraId="793C6A8F" w14:textId="77777777" w:rsidR="008F67FA" w:rsidRPr="00625FEA" w:rsidRDefault="008F67FA" w:rsidP="008F67FA">
      <w:pPr>
        <w:pStyle w:val="HTMLPreformatted"/>
        <w:shd w:val="clear" w:color="auto" w:fill="FFFFFF"/>
        <w:rPr>
          <w:ins w:id="9332" w:author="Manuel Hergenröder" w:date="2020-07-16T16:23:00Z"/>
          <w:rFonts w:ascii="Consolas" w:hAnsi="Consolas"/>
          <w:color w:val="000000"/>
          <w:sz w:val="18"/>
          <w:szCs w:val="18"/>
          <w:lang w:val="en-US"/>
          <w:rPrChange w:id="9333" w:author="Manuel Hergenröder" w:date="2020-07-16T16:26:00Z">
            <w:rPr>
              <w:ins w:id="9334" w:author="Manuel Hergenröder" w:date="2020-07-16T16:23:00Z"/>
              <w:rFonts w:ascii="Consolas" w:hAnsi="Consolas"/>
              <w:color w:val="000000"/>
            </w:rPr>
          </w:rPrChange>
        </w:rPr>
      </w:pPr>
      <w:ins w:id="9335" w:author="Manuel Hergenröder" w:date="2020-07-16T16:23:00Z">
        <w:r w:rsidRPr="00625FEA">
          <w:rPr>
            <w:rFonts w:ascii="Consolas" w:hAnsi="Consolas"/>
            <w:color w:val="000000"/>
            <w:sz w:val="18"/>
            <w:szCs w:val="18"/>
            <w:lang w:val="en-US"/>
            <w:rPrChange w:id="9336" w:author="Manuel Hergenröder" w:date="2020-07-16T16:26:00Z">
              <w:rPr>
                <w:rFonts w:ascii="Consolas" w:hAnsi="Consolas"/>
                <w:color w:val="000000"/>
              </w:rPr>
            </w:rPrChange>
          </w:rPr>
          <w:t>            </w:t>
        </w:r>
        <w:r w:rsidRPr="00625FEA">
          <w:rPr>
            <w:rFonts w:ascii="Consolas" w:hAnsi="Consolas"/>
            <w:color w:val="8F08C4"/>
            <w:sz w:val="18"/>
            <w:szCs w:val="18"/>
            <w:lang w:val="en-US"/>
            <w:rPrChange w:id="9337" w:author="Manuel Hergenröder" w:date="2020-07-16T16:26:00Z">
              <w:rPr>
                <w:rFonts w:ascii="Consolas" w:hAnsi="Consolas"/>
                <w:color w:val="8F08C4"/>
              </w:rPr>
            </w:rPrChange>
          </w:rPr>
          <w:t>if</w:t>
        </w:r>
        <w:r w:rsidRPr="00625FEA">
          <w:rPr>
            <w:rFonts w:ascii="Consolas" w:hAnsi="Consolas"/>
            <w:color w:val="000000"/>
            <w:sz w:val="18"/>
            <w:szCs w:val="18"/>
            <w:lang w:val="en-US"/>
            <w:rPrChange w:id="9338" w:author="Manuel Hergenröder" w:date="2020-07-16T16:26:00Z">
              <w:rPr>
                <w:rFonts w:ascii="Consolas" w:hAnsi="Consolas"/>
                <w:color w:val="000000"/>
              </w:rPr>
            </w:rPrChange>
          </w:rPr>
          <w:t> (</w:t>
        </w:r>
        <w:r w:rsidRPr="00625FEA">
          <w:rPr>
            <w:rFonts w:ascii="Consolas" w:hAnsi="Consolas"/>
            <w:color w:val="0000FF"/>
            <w:sz w:val="18"/>
            <w:szCs w:val="18"/>
            <w:lang w:val="en-US"/>
            <w:rPrChange w:id="9339" w:author="Manuel Hergenröder" w:date="2020-07-16T16:26:00Z">
              <w:rPr>
                <w:rFonts w:ascii="Consolas" w:hAnsi="Consolas"/>
                <w:color w:val="0000FF"/>
              </w:rPr>
            </w:rPrChange>
          </w:rPr>
          <w:t>this</w:t>
        </w:r>
        <w:r w:rsidRPr="00625FEA">
          <w:rPr>
            <w:rFonts w:ascii="Consolas" w:hAnsi="Consolas"/>
            <w:color w:val="000000"/>
            <w:sz w:val="18"/>
            <w:szCs w:val="18"/>
            <w:lang w:val="en-US"/>
            <w:rPrChange w:id="9340" w:author="Manuel Hergenröder" w:date="2020-07-16T16:26:00Z">
              <w:rPr>
                <w:rFonts w:ascii="Consolas" w:hAnsi="Consolas"/>
                <w:color w:val="000000"/>
              </w:rPr>
            </w:rPrChange>
          </w:rPr>
          <w:t>.leftHand.transform.rotation.y - </w:t>
        </w:r>
        <w:r w:rsidRPr="00625FEA">
          <w:rPr>
            <w:rFonts w:ascii="Consolas" w:hAnsi="Consolas"/>
            <w:color w:val="0000FF"/>
            <w:sz w:val="18"/>
            <w:szCs w:val="18"/>
            <w:lang w:val="en-US"/>
            <w:rPrChange w:id="9341" w:author="Manuel Hergenröder" w:date="2020-07-16T16:26:00Z">
              <w:rPr>
                <w:rFonts w:ascii="Consolas" w:hAnsi="Consolas"/>
                <w:color w:val="0000FF"/>
              </w:rPr>
            </w:rPrChange>
          </w:rPr>
          <w:t>this</w:t>
        </w:r>
        <w:r w:rsidRPr="00625FEA">
          <w:rPr>
            <w:rFonts w:ascii="Consolas" w:hAnsi="Consolas"/>
            <w:color w:val="000000"/>
            <w:sz w:val="18"/>
            <w:szCs w:val="18"/>
            <w:lang w:val="en-US"/>
            <w:rPrChange w:id="9342" w:author="Manuel Hergenröder" w:date="2020-07-16T16:26:00Z">
              <w:rPr>
                <w:rFonts w:ascii="Consolas" w:hAnsi="Consolas"/>
                <w:color w:val="000000"/>
              </w:rPr>
            </w:rPrChange>
          </w:rPr>
          <w:t>.yRotation &gt; 0.05)</w:t>
        </w:r>
      </w:ins>
    </w:p>
    <w:p w14:paraId="1DD0D9FA" w14:textId="77777777" w:rsidR="008F67FA" w:rsidRPr="00625FEA" w:rsidRDefault="008F67FA" w:rsidP="008F67FA">
      <w:pPr>
        <w:pStyle w:val="HTMLPreformatted"/>
        <w:shd w:val="clear" w:color="auto" w:fill="FFFFFF"/>
        <w:rPr>
          <w:ins w:id="9343" w:author="Manuel Hergenröder" w:date="2020-07-16T16:23:00Z"/>
          <w:rFonts w:ascii="Consolas" w:hAnsi="Consolas"/>
          <w:color w:val="000000"/>
          <w:sz w:val="18"/>
          <w:szCs w:val="18"/>
          <w:lang w:val="en-US"/>
          <w:rPrChange w:id="9344" w:author="Manuel Hergenröder" w:date="2020-07-16T16:26:00Z">
            <w:rPr>
              <w:ins w:id="9345" w:author="Manuel Hergenröder" w:date="2020-07-16T16:23:00Z"/>
              <w:rFonts w:ascii="Consolas" w:hAnsi="Consolas"/>
              <w:color w:val="000000"/>
            </w:rPr>
          </w:rPrChange>
        </w:rPr>
      </w:pPr>
      <w:ins w:id="9346" w:author="Manuel Hergenröder" w:date="2020-07-16T16:23:00Z">
        <w:r w:rsidRPr="00625FEA">
          <w:rPr>
            <w:rFonts w:ascii="Consolas" w:hAnsi="Consolas"/>
            <w:color w:val="000000"/>
            <w:sz w:val="18"/>
            <w:szCs w:val="18"/>
            <w:lang w:val="en-US"/>
            <w:rPrChange w:id="9347" w:author="Manuel Hergenröder" w:date="2020-07-16T16:26:00Z">
              <w:rPr>
                <w:rFonts w:ascii="Consolas" w:hAnsi="Consolas"/>
                <w:color w:val="000000"/>
              </w:rPr>
            </w:rPrChange>
          </w:rPr>
          <w:t>            {</w:t>
        </w:r>
      </w:ins>
    </w:p>
    <w:p w14:paraId="70470031" w14:textId="77777777" w:rsidR="008F67FA" w:rsidRPr="00625FEA" w:rsidRDefault="008F67FA" w:rsidP="008F67FA">
      <w:pPr>
        <w:pStyle w:val="HTMLPreformatted"/>
        <w:shd w:val="clear" w:color="auto" w:fill="FFFFFF"/>
        <w:rPr>
          <w:ins w:id="9348" w:author="Manuel Hergenröder" w:date="2020-07-16T16:23:00Z"/>
          <w:rFonts w:ascii="Consolas" w:hAnsi="Consolas"/>
          <w:color w:val="000000"/>
          <w:sz w:val="18"/>
          <w:szCs w:val="18"/>
          <w:lang w:val="en-US"/>
          <w:rPrChange w:id="9349" w:author="Manuel Hergenröder" w:date="2020-07-16T16:26:00Z">
            <w:rPr>
              <w:ins w:id="9350" w:author="Manuel Hergenröder" w:date="2020-07-16T16:23:00Z"/>
              <w:rFonts w:ascii="Consolas" w:hAnsi="Consolas"/>
              <w:color w:val="000000"/>
            </w:rPr>
          </w:rPrChange>
        </w:rPr>
      </w:pPr>
      <w:ins w:id="9351" w:author="Manuel Hergenröder" w:date="2020-07-16T16:23:00Z">
        <w:r w:rsidRPr="00625FEA">
          <w:rPr>
            <w:rFonts w:ascii="Consolas" w:hAnsi="Consolas"/>
            <w:color w:val="000000"/>
            <w:sz w:val="18"/>
            <w:szCs w:val="18"/>
            <w:lang w:val="en-US"/>
            <w:rPrChange w:id="9352" w:author="Manuel Hergenröder" w:date="2020-07-16T16:26:00Z">
              <w:rPr>
                <w:rFonts w:ascii="Consolas" w:hAnsi="Consolas"/>
                <w:color w:val="000000"/>
              </w:rPr>
            </w:rPrChange>
          </w:rPr>
          <w:t>                </w:t>
        </w:r>
        <w:r w:rsidRPr="00625FEA">
          <w:rPr>
            <w:rFonts w:ascii="Consolas" w:hAnsi="Consolas"/>
            <w:color w:val="0000FF"/>
            <w:sz w:val="18"/>
            <w:szCs w:val="18"/>
            <w:lang w:val="en-US"/>
            <w:rPrChange w:id="9353" w:author="Manuel Hergenröder" w:date="2020-07-16T16:26:00Z">
              <w:rPr>
                <w:rFonts w:ascii="Consolas" w:hAnsi="Consolas"/>
                <w:color w:val="0000FF"/>
              </w:rPr>
            </w:rPrChange>
          </w:rPr>
          <w:t>this</w:t>
        </w:r>
        <w:r w:rsidRPr="00625FEA">
          <w:rPr>
            <w:rFonts w:ascii="Consolas" w:hAnsi="Consolas"/>
            <w:color w:val="000000"/>
            <w:sz w:val="18"/>
            <w:szCs w:val="18"/>
            <w:lang w:val="en-US"/>
            <w:rPrChange w:id="9354" w:author="Manuel Hergenröder" w:date="2020-07-16T16:26:00Z">
              <w:rPr>
                <w:rFonts w:ascii="Consolas" w:hAnsi="Consolas"/>
                <w:color w:val="000000"/>
              </w:rPr>
            </w:rPrChange>
          </w:rPr>
          <w:t>.tool.</w:t>
        </w:r>
        <w:r w:rsidRPr="00625FEA">
          <w:rPr>
            <w:rFonts w:ascii="Consolas" w:hAnsi="Consolas"/>
            <w:color w:val="74531F"/>
            <w:sz w:val="18"/>
            <w:szCs w:val="18"/>
            <w:lang w:val="en-US"/>
            <w:rPrChange w:id="9355" w:author="Manuel Hergenröder" w:date="2020-07-16T16:26:00Z">
              <w:rPr>
                <w:rFonts w:ascii="Consolas" w:hAnsi="Consolas"/>
                <w:color w:val="74531F"/>
              </w:rPr>
            </w:rPrChange>
          </w:rPr>
          <w:t>nextTool</w:t>
        </w:r>
        <w:r w:rsidRPr="00625FEA">
          <w:rPr>
            <w:rFonts w:ascii="Consolas" w:hAnsi="Consolas"/>
            <w:color w:val="000000"/>
            <w:sz w:val="18"/>
            <w:szCs w:val="18"/>
            <w:lang w:val="en-US"/>
            <w:rPrChange w:id="9356" w:author="Manuel Hergenröder" w:date="2020-07-16T16:26:00Z">
              <w:rPr>
                <w:rFonts w:ascii="Consolas" w:hAnsi="Consolas"/>
                <w:color w:val="000000"/>
              </w:rPr>
            </w:rPrChange>
          </w:rPr>
          <w:t>();</w:t>
        </w:r>
      </w:ins>
    </w:p>
    <w:p w14:paraId="6EDF56BA" w14:textId="77777777" w:rsidR="008F67FA" w:rsidRPr="00625FEA" w:rsidRDefault="008F67FA" w:rsidP="008F67FA">
      <w:pPr>
        <w:pStyle w:val="HTMLPreformatted"/>
        <w:shd w:val="clear" w:color="auto" w:fill="FFFFFF"/>
        <w:rPr>
          <w:ins w:id="9357" w:author="Manuel Hergenröder" w:date="2020-07-16T16:23:00Z"/>
          <w:rFonts w:ascii="Consolas" w:hAnsi="Consolas"/>
          <w:color w:val="000000"/>
          <w:sz w:val="18"/>
          <w:szCs w:val="18"/>
          <w:lang w:val="en-US"/>
          <w:rPrChange w:id="9358" w:author="Manuel Hergenröder" w:date="2020-07-16T16:26:00Z">
            <w:rPr>
              <w:ins w:id="9359" w:author="Manuel Hergenröder" w:date="2020-07-16T16:23:00Z"/>
              <w:rFonts w:ascii="Consolas" w:hAnsi="Consolas"/>
              <w:color w:val="000000"/>
            </w:rPr>
          </w:rPrChange>
        </w:rPr>
      </w:pPr>
      <w:ins w:id="9360" w:author="Manuel Hergenröder" w:date="2020-07-16T16:23:00Z">
        <w:r w:rsidRPr="00625FEA">
          <w:rPr>
            <w:rFonts w:ascii="Consolas" w:hAnsi="Consolas"/>
            <w:color w:val="000000"/>
            <w:sz w:val="18"/>
            <w:szCs w:val="18"/>
            <w:lang w:val="en-US"/>
            <w:rPrChange w:id="9361" w:author="Manuel Hergenröder" w:date="2020-07-16T16:26:00Z">
              <w:rPr>
                <w:rFonts w:ascii="Consolas" w:hAnsi="Consolas"/>
                <w:color w:val="000000"/>
              </w:rPr>
            </w:rPrChange>
          </w:rPr>
          <w:t>                </w:t>
        </w:r>
        <w:r w:rsidRPr="00625FEA">
          <w:rPr>
            <w:rFonts w:ascii="Consolas" w:hAnsi="Consolas"/>
            <w:color w:val="0000FF"/>
            <w:sz w:val="18"/>
            <w:szCs w:val="18"/>
            <w:lang w:val="en-US"/>
            <w:rPrChange w:id="9362" w:author="Manuel Hergenröder" w:date="2020-07-16T16:26:00Z">
              <w:rPr>
                <w:rFonts w:ascii="Consolas" w:hAnsi="Consolas"/>
                <w:color w:val="0000FF"/>
              </w:rPr>
            </w:rPrChange>
          </w:rPr>
          <w:t>this</w:t>
        </w:r>
        <w:r w:rsidRPr="00625FEA">
          <w:rPr>
            <w:rFonts w:ascii="Consolas" w:hAnsi="Consolas"/>
            <w:color w:val="000000"/>
            <w:sz w:val="18"/>
            <w:szCs w:val="18"/>
            <w:lang w:val="en-US"/>
            <w:rPrChange w:id="9363" w:author="Manuel Hergenröder" w:date="2020-07-16T16:26:00Z">
              <w:rPr>
                <w:rFonts w:ascii="Consolas" w:hAnsi="Consolas"/>
                <w:color w:val="000000"/>
              </w:rPr>
            </w:rPrChange>
          </w:rPr>
          <w:t>.yRotation = </w:t>
        </w:r>
        <w:r w:rsidRPr="00625FEA">
          <w:rPr>
            <w:rFonts w:ascii="Consolas" w:hAnsi="Consolas"/>
            <w:color w:val="0000FF"/>
            <w:sz w:val="18"/>
            <w:szCs w:val="18"/>
            <w:lang w:val="en-US"/>
            <w:rPrChange w:id="9364" w:author="Manuel Hergenröder" w:date="2020-07-16T16:26:00Z">
              <w:rPr>
                <w:rFonts w:ascii="Consolas" w:hAnsi="Consolas"/>
                <w:color w:val="0000FF"/>
              </w:rPr>
            </w:rPrChange>
          </w:rPr>
          <w:t>this</w:t>
        </w:r>
        <w:r w:rsidRPr="00625FEA">
          <w:rPr>
            <w:rFonts w:ascii="Consolas" w:hAnsi="Consolas"/>
            <w:color w:val="000000"/>
            <w:sz w:val="18"/>
            <w:szCs w:val="18"/>
            <w:lang w:val="en-US"/>
            <w:rPrChange w:id="9365" w:author="Manuel Hergenröder" w:date="2020-07-16T16:26:00Z">
              <w:rPr>
                <w:rFonts w:ascii="Consolas" w:hAnsi="Consolas"/>
                <w:color w:val="000000"/>
              </w:rPr>
            </w:rPrChange>
          </w:rPr>
          <w:t>.leftHand.transform.rotation.y;</w:t>
        </w:r>
      </w:ins>
    </w:p>
    <w:p w14:paraId="090F1263" w14:textId="77777777" w:rsidR="008F67FA" w:rsidRPr="00625FEA" w:rsidRDefault="008F67FA" w:rsidP="008F67FA">
      <w:pPr>
        <w:pStyle w:val="HTMLPreformatted"/>
        <w:shd w:val="clear" w:color="auto" w:fill="FFFFFF"/>
        <w:rPr>
          <w:ins w:id="9366" w:author="Manuel Hergenröder" w:date="2020-07-16T16:23:00Z"/>
          <w:rFonts w:ascii="Consolas" w:hAnsi="Consolas"/>
          <w:color w:val="000000"/>
          <w:sz w:val="18"/>
          <w:szCs w:val="18"/>
          <w:lang w:val="en-US"/>
          <w:rPrChange w:id="9367" w:author="Manuel Hergenröder" w:date="2020-07-16T16:26:00Z">
            <w:rPr>
              <w:ins w:id="9368" w:author="Manuel Hergenröder" w:date="2020-07-16T16:23:00Z"/>
              <w:rFonts w:ascii="Consolas" w:hAnsi="Consolas"/>
              <w:color w:val="000000"/>
            </w:rPr>
          </w:rPrChange>
        </w:rPr>
      </w:pPr>
      <w:ins w:id="9369" w:author="Manuel Hergenröder" w:date="2020-07-16T16:23:00Z">
        <w:r w:rsidRPr="00625FEA">
          <w:rPr>
            <w:rFonts w:ascii="Consolas" w:hAnsi="Consolas"/>
            <w:color w:val="000000"/>
            <w:sz w:val="18"/>
            <w:szCs w:val="18"/>
            <w:lang w:val="en-US"/>
            <w:rPrChange w:id="9370" w:author="Manuel Hergenröder" w:date="2020-07-16T16:26:00Z">
              <w:rPr>
                <w:rFonts w:ascii="Consolas" w:hAnsi="Consolas"/>
                <w:color w:val="000000"/>
              </w:rPr>
            </w:rPrChange>
          </w:rPr>
          <w:t>            }</w:t>
        </w:r>
      </w:ins>
    </w:p>
    <w:p w14:paraId="22411A56" w14:textId="77777777" w:rsidR="008F67FA" w:rsidRPr="00625FEA" w:rsidRDefault="008F67FA" w:rsidP="008F67FA">
      <w:pPr>
        <w:pStyle w:val="HTMLPreformatted"/>
        <w:shd w:val="clear" w:color="auto" w:fill="FFFFFF"/>
        <w:rPr>
          <w:ins w:id="9371" w:author="Manuel Hergenröder" w:date="2020-07-16T16:23:00Z"/>
          <w:rFonts w:ascii="Consolas" w:hAnsi="Consolas"/>
          <w:color w:val="000000"/>
          <w:sz w:val="18"/>
          <w:szCs w:val="18"/>
          <w:lang w:val="en-US"/>
          <w:rPrChange w:id="9372" w:author="Manuel Hergenröder" w:date="2020-07-16T16:26:00Z">
            <w:rPr>
              <w:ins w:id="9373" w:author="Manuel Hergenröder" w:date="2020-07-16T16:23:00Z"/>
              <w:rFonts w:ascii="Consolas" w:hAnsi="Consolas"/>
              <w:color w:val="000000"/>
            </w:rPr>
          </w:rPrChange>
        </w:rPr>
      </w:pPr>
      <w:ins w:id="9374" w:author="Manuel Hergenröder" w:date="2020-07-16T16:23:00Z">
        <w:r w:rsidRPr="00625FEA">
          <w:rPr>
            <w:rFonts w:ascii="Consolas" w:hAnsi="Consolas"/>
            <w:color w:val="000000"/>
            <w:sz w:val="18"/>
            <w:szCs w:val="18"/>
            <w:lang w:val="en-US"/>
            <w:rPrChange w:id="9375" w:author="Manuel Hergenröder" w:date="2020-07-16T16:26:00Z">
              <w:rPr>
                <w:rFonts w:ascii="Consolas" w:hAnsi="Consolas"/>
                <w:color w:val="000000"/>
              </w:rPr>
            </w:rPrChange>
          </w:rPr>
          <w:t>                </w:t>
        </w:r>
      </w:ins>
    </w:p>
    <w:p w14:paraId="369C1BD3" w14:textId="77777777" w:rsidR="008F67FA" w:rsidRPr="00625FEA" w:rsidRDefault="008F67FA" w:rsidP="008F67FA">
      <w:pPr>
        <w:pStyle w:val="HTMLPreformatted"/>
        <w:shd w:val="clear" w:color="auto" w:fill="FFFFFF"/>
        <w:rPr>
          <w:ins w:id="9376" w:author="Manuel Hergenröder" w:date="2020-07-16T16:23:00Z"/>
          <w:rFonts w:ascii="Consolas" w:hAnsi="Consolas"/>
          <w:color w:val="000000"/>
          <w:sz w:val="18"/>
          <w:szCs w:val="18"/>
          <w:lang w:val="en-US"/>
          <w:rPrChange w:id="9377" w:author="Manuel Hergenröder" w:date="2020-07-16T16:26:00Z">
            <w:rPr>
              <w:ins w:id="9378" w:author="Manuel Hergenröder" w:date="2020-07-16T16:23:00Z"/>
              <w:rFonts w:ascii="Consolas" w:hAnsi="Consolas"/>
              <w:color w:val="000000"/>
            </w:rPr>
          </w:rPrChange>
        </w:rPr>
      </w:pPr>
      <w:ins w:id="9379" w:author="Manuel Hergenröder" w:date="2020-07-16T16:23:00Z">
        <w:r w:rsidRPr="00625FEA">
          <w:rPr>
            <w:rFonts w:ascii="Consolas" w:hAnsi="Consolas"/>
            <w:color w:val="000000"/>
            <w:sz w:val="18"/>
            <w:szCs w:val="18"/>
            <w:lang w:val="en-US"/>
            <w:rPrChange w:id="9380" w:author="Manuel Hergenröder" w:date="2020-07-16T16:26:00Z">
              <w:rPr>
                <w:rFonts w:ascii="Consolas" w:hAnsi="Consolas"/>
                <w:color w:val="000000"/>
              </w:rPr>
            </w:rPrChange>
          </w:rPr>
          <w:t>            </w:t>
        </w:r>
        <w:r w:rsidRPr="00625FEA">
          <w:rPr>
            <w:rFonts w:ascii="Consolas" w:hAnsi="Consolas"/>
            <w:color w:val="8F08C4"/>
            <w:sz w:val="18"/>
            <w:szCs w:val="18"/>
            <w:lang w:val="en-US"/>
            <w:rPrChange w:id="9381" w:author="Manuel Hergenröder" w:date="2020-07-16T16:26:00Z">
              <w:rPr>
                <w:rFonts w:ascii="Consolas" w:hAnsi="Consolas"/>
                <w:color w:val="8F08C4"/>
              </w:rPr>
            </w:rPrChange>
          </w:rPr>
          <w:t>else</w:t>
        </w:r>
        <w:r w:rsidRPr="00625FEA">
          <w:rPr>
            <w:rFonts w:ascii="Consolas" w:hAnsi="Consolas"/>
            <w:color w:val="000000"/>
            <w:sz w:val="18"/>
            <w:szCs w:val="18"/>
            <w:lang w:val="en-US"/>
            <w:rPrChange w:id="9382" w:author="Manuel Hergenröder" w:date="2020-07-16T16:26:00Z">
              <w:rPr>
                <w:rFonts w:ascii="Consolas" w:hAnsi="Consolas"/>
                <w:color w:val="000000"/>
              </w:rPr>
            </w:rPrChange>
          </w:rPr>
          <w:t> </w:t>
        </w:r>
        <w:r w:rsidRPr="00625FEA">
          <w:rPr>
            <w:rFonts w:ascii="Consolas" w:hAnsi="Consolas"/>
            <w:color w:val="8F08C4"/>
            <w:sz w:val="18"/>
            <w:szCs w:val="18"/>
            <w:lang w:val="en-US"/>
            <w:rPrChange w:id="9383" w:author="Manuel Hergenröder" w:date="2020-07-16T16:26:00Z">
              <w:rPr>
                <w:rFonts w:ascii="Consolas" w:hAnsi="Consolas"/>
                <w:color w:val="8F08C4"/>
              </w:rPr>
            </w:rPrChange>
          </w:rPr>
          <w:t>if</w:t>
        </w:r>
        <w:r w:rsidRPr="00625FEA">
          <w:rPr>
            <w:rFonts w:ascii="Consolas" w:hAnsi="Consolas"/>
            <w:color w:val="000000"/>
            <w:sz w:val="18"/>
            <w:szCs w:val="18"/>
            <w:lang w:val="en-US"/>
            <w:rPrChange w:id="9384" w:author="Manuel Hergenröder" w:date="2020-07-16T16:26:00Z">
              <w:rPr>
                <w:rFonts w:ascii="Consolas" w:hAnsi="Consolas"/>
                <w:color w:val="000000"/>
              </w:rPr>
            </w:rPrChange>
          </w:rPr>
          <w:t> (</w:t>
        </w:r>
        <w:r w:rsidRPr="00625FEA">
          <w:rPr>
            <w:rFonts w:ascii="Consolas" w:hAnsi="Consolas"/>
            <w:color w:val="0000FF"/>
            <w:sz w:val="18"/>
            <w:szCs w:val="18"/>
            <w:lang w:val="en-US"/>
            <w:rPrChange w:id="9385" w:author="Manuel Hergenröder" w:date="2020-07-16T16:26:00Z">
              <w:rPr>
                <w:rFonts w:ascii="Consolas" w:hAnsi="Consolas"/>
                <w:color w:val="0000FF"/>
              </w:rPr>
            </w:rPrChange>
          </w:rPr>
          <w:t>this</w:t>
        </w:r>
        <w:r w:rsidRPr="00625FEA">
          <w:rPr>
            <w:rFonts w:ascii="Consolas" w:hAnsi="Consolas"/>
            <w:color w:val="000000"/>
            <w:sz w:val="18"/>
            <w:szCs w:val="18"/>
            <w:lang w:val="en-US"/>
            <w:rPrChange w:id="9386" w:author="Manuel Hergenröder" w:date="2020-07-16T16:26:00Z">
              <w:rPr>
                <w:rFonts w:ascii="Consolas" w:hAnsi="Consolas"/>
                <w:color w:val="000000"/>
              </w:rPr>
            </w:rPrChange>
          </w:rPr>
          <w:t>.yRotation - </w:t>
        </w:r>
        <w:r w:rsidRPr="00625FEA">
          <w:rPr>
            <w:rFonts w:ascii="Consolas" w:hAnsi="Consolas"/>
            <w:color w:val="0000FF"/>
            <w:sz w:val="18"/>
            <w:szCs w:val="18"/>
            <w:lang w:val="en-US"/>
            <w:rPrChange w:id="9387" w:author="Manuel Hergenröder" w:date="2020-07-16T16:26:00Z">
              <w:rPr>
                <w:rFonts w:ascii="Consolas" w:hAnsi="Consolas"/>
                <w:color w:val="0000FF"/>
              </w:rPr>
            </w:rPrChange>
          </w:rPr>
          <w:t>this</w:t>
        </w:r>
        <w:r w:rsidRPr="00625FEA">
          <w:rPr>
            <w:rFonts w:ascii="Consolas" w:hAnsi="Consolas"/>
            <w:color w:val="000000"/>
            <w:sz w:val="18"/>
            <w:szCs w:val="18"/>
            <w:lang w:val="en-US"/>
            <w:rPrChange w:id="9388" w:author="Manuel Hergenröder" w:date="2020-07-16T16:26:00Z">
              <w:rPr>
                <w:rFonts w:ascii="Consolas" w:hAnsi="Consolas"/>
                <w:color w:val="000000"/>
              </w:rPr>
            </w:rPrChange>
          </w:rPr>
          <w:t>.leftHand.transform.rotation.y &gt; 0.05) { </w:t>
        </w:r>
      </w:ins>
    </w:p>
    <w:p w14:paraId="1DE44B8A" w14:textId="77777777" w:rsidR="008F67FA" w:rsidRPr="00625FEA" w:rsidRDefault="008F67FA" w:rsidP="008F67FA">
      <w:pPr>
        <w:pStyle w:val="HTMLPreformatted"/>
        <w:shd w:val="clear" w:color="auto" w:fill="FFFFFF"/>
        <w:rPr>
          <w:ins w:id="9389" w:author="Manuel Hergenröder" w:date="2020-07-16T16:23:00Z"/>
          <w:rFonts w:ascii="Consolas" w:hAnsi="Consolas"/>
          <w:color w:val="000000"/>
          <w:sz w:val="18"/>
          <w:szCs w:val="18"/>
          <w:lang w:val="en-US"/>
          <w:rPrChange w:id="9390" w:author="Manuel Hergenröder" w:date="2020-07-16T16:26:00Z">
            <w:rPr>
              <w:ins w:id="9391" w:author="Manuel Hergenröder" w:date="2020-07-16T16:23:00Z"/>
              <w:rFonts w:ascii="Consolas" w:hAnsi="Consolas"/>
              <w:color w:val="000000"/>
            </w:rPr>
          </w:rPrChange>
        </w:rPr>
      </w:pPr>
      <w:ins w:id="9392" w:author="Manuel Hergenröder" w:date="2020-07-16T16:23:00Z">
        <w:r w:rsidRPr="00625FEA">
          <w:rPr>
            <w:rFonts w:ascii="Consolas" w:hAnsi="Consolas"/>
            <w:color w:val="000000"/>
            <w:sz w:val="18"/>
            <w:szCs w:val="18"/>
            <w:lang w:val="en-US"/>
            <w:rPrChange w:id="9393" w:author="Manuel Hergenröder" w:date="2020-07-16T16:26:00Z">
              <w:rPr>
                <w:rFonts w:ascii="Consolas" w:hAnsi="Consolas"/>
                <w:color w:val="000000"/>
              </w:rPr>
            </w:rPrChange>
          </w:rPr>
          <w:t>                </w:t>
        </w:r>
        <w:r w:rsidRPr="00625FEA">
          <w:rPr>
            <w:rFonts w:ascii="Consolas" w:hAnsi="Consolas"/>
            <w:color w:val="0000FF"/>
            <w:sz w:val="18"/>
            <w:szCs w:val="18"/>
            <w:lang w:val="en-US"/>
            <w:rPrChange w:id="9394" w:author="Manuel Hergenröder" w:date="2020-07-16T16:26:00Z">
              <w:rPr>
                <w:rFonts w:ascii="Consolas" w:hAnsi="Consolas"/>
                <w:color w:val="0000FF"/>
              </w:rPr>
            </w:rPrChange>
          </w:rPr>
          <w:t>this</w:t>
        </w:r>
        <w:r w:rsidRPr="00625FEA">
          <w:rPr>
            <w:rFonts w:ascii="Consolas" w:hAnsi="Consolas"/>
            <w:color w:val="000000"/>
            <w:sz w:val="18"/>
            <w:szCs w:val="18"/>
            <w:lang w:val="en-US"/>
            <w:rPrChange w:id="9395" w:author="Manuel Hergenröder" w:date="2020-07-16T16:26:00Z">
              <w:rPr>
                <w:rFonts w:ascii="Consolas" w:hAnsi="Consolas"/>
                <w:color w:val="000000"/>
              </w:rPr>
            </w:rPrChange>
          </w:rPr>
          <w:t>.tool.</w:t>
        </w:r>
        <w:r w:rsidRPr="00625FEA">
          <w:rPr>
            <w:rFonts w:ascii="Consolas" w:hAnsi="Consolas"/>
            <w:color w:val="74531F"/>
            <w:sz w:val="18"/>
            <w:szCs w:val="18"/>
            <w:lang w:val="en-US"/>
            <w:rPrChange w:id="9396" w:author="Manuel Hergenröder" w:date="2020-07-16T16:26:00Z">
              <w:rPr>
                <w:rFonts w:ascii="Consolas" w:hAnsi="Consolas"/>
                <w:color w:val="74531F"/>
              </w:rPr>
            </w:rPrChange>
          </w:rPr>
          <w:t>prevTool</w:t>
        </w:r>
        <w:r w:rsidRPr="00625FEA">
          <w:rPr>
            <w:rFonts w:ascii="Consolas" w:hAnsi="Consolas"/>
            <w:color w:val="000000"/>
            <w:sz w:val="18"/>
            <w:szCs w:val="18"/>
            <w:lang w:val="en-US"/>
            <w:rPrChange w:id="9397" w:author="Manuel Hergenröder" w:date="2020-07-16T16:26:00Z">
              <w:rPr>
                <w:rFonts w:ascii="Consolas" w:hAnsi="Consolas"/>
                <w:color w:val="000000"/>
              </w:rPr>
            </w:rPrChange>
          </w:rPr>
          <w:t>();</w:t>
        </w:r>
      </w:ins>
    </w:p>
    <w:p w14:paraId="5A32B776" w14:textId="77777777" w:rsidR="008F67FA" w:rsidRPr="00625FEA" w:rsidRDefault="008F67FA" w:rsidP="008F67FA">
      <w:pPr>
        <w:pStyle w:val="HTMLPreformatted"/>
        <w:shd w:val="clear" w:color="auto" w:fill="FFFFFF"/>
        <w:rPr>
          <w:ins w:id="9398" w:author="Manuel Hergenröder" w:date="2020-07-16T16:23:00Z"/>
          <w:rFonts w:ascii="Consolas" w:hAnsi="Consolas"/>
          <w:color w:val="000000"/>
          <w:sz w:val="18"/>
          <w:szCs w:val="18"/>
          <w:lang w:val="en-US"/>
          <w:rPrChange w:id="9399" w:author="Manuel Hergenröder" w:date="2020-07-16T16:26:00Z">
            <w:rPr>
              <w:ins w:id="9400" w:author="Manuel Hergenröder" w:date="2020-07-16T16:23:00Z"/>
              <w:rFonts w:ascii="Consolas" w:hAnsi="Consolas"/>
              <w:color w:val="000000"/>
            </w:rPr>
          </w:rPrChange>
        </w:rPr>
      </w:pPr>
      <w:ins w:id="9401" w:author="Manuel Hergenröder" w:date="2020-07-16T16:23:00Z">
        <w:r w:rsidRPr="00625FEA">
          <w:rPr>
            <w:rFonts w:ascii="Consolas" w:hAnsi="Consolas"/>
            <w:color w:val="000000"/>
            <w:sz w:val="18"/>
            <w:szCs w:val="18"/>
            <w:lang w:val="en-US"/>
            <w:rPrChange w:id="9402" w:author="Manuel Hergenröder" w:date="2020-07-16T16:26:00Z">
              <w:rPr>
                <w:rFonts w:ascii="Consolas" w:hAnsi="Consolas"/>
                <w:color w:val="000000"/>
              </w:rPr>
            </w:rPrChange>
          </w:rPr>
          <w:t>                </w:t>
        </w:r>
        <w:r w:rsidRPr="00625FEA">
          <w:rPr>
            <w:rFonts w:ascii="Consolas" w:hAnsi="Consolas"/>
            <w:color w:val="0000FF"/>
            <w:sz w:val="18"/>
            <w:szCs w:val="18"/>
            <w:lang w:val="en-US"/>
            <w:rPrChange w:id="9403" w:author="Manuel Hergenröder" w:date="2020-07-16T16:26:00Z">
              <w:rPr>
                <w:rFonts w:ascii="Consolas" w:hAnsi="Consolas"/>
                <w:color w:val="0000FF"/>
              </w:rPr>
            </w:rPrChange>
          </w:rPr>
          <w:t>this</w:t>
        </w:r>
        <w:r w:rsidRPr="00625FEA">
          <w:rPr>
            <w:rFonts w:ascii="Consolas" w:hAnsi="Consolas"/>
            <w:color w:val="000000"/>
            <w:sz w:val="18"/>
            <w:szCs w:val="18"/>
            <w:lang w:val="en-US"/>
            <w:rPrChange w:id="9404" w:author="Manuel Hergenröder" w:date="2020-07-16T16:26:00Z">
              <w:rPr>
                <w:rFonts w:ascii="Consolas" w:hAnsi="Consolas"/>
                <w:color w:val="000000"/>
              </w:rPr>
            </w:rPrChange>
          </w:rPr>
          <w:t>.yRotation = </w:t>
        </w:r>
        <w:r w:rsidRPr="00625FEA">
          <w:rPr>
            <w:rFonts w:ascii="Consolas" w:hAnsi="Consolas"/>
            <w:color w:val="0000FF"/>
            <w:sz w:val="18"/>
            <w:szCs w:val="18"/>
            <w:lang w:val="en-US"/>
            <w:rPrChange w:id="9405" w:author="Manuel Hergenröder" w:date="2020-07-16T16:26:00Z">
              <w:rPr>
                <w:rFonts w:ascii="Consolas" w:hAnsi="Consolas"/>
                <w:color w:val="0000FF"/>
              </w:rPr>
            </w:rPrChange>
          </w:rPr>
          <w:t>this</w:t>
        </w:r>
        <w:r w:rsidRPr="00625FEA">
          <w:rPr>
            <w:rFonts w:ascii="Consolas" w:hAnsi="Consolas"/>
            <w:color w:val="000000"/>
            <w:sz w:val="18"/>
            <w:szCs w:val="18"/>
            <w:lang w:val="en-US"/>
            <w:rPrChange w:id="9406" w:author="Manuel Hergenröder" w:date="2020-07-16T16:26:00Z">
              <w:rPr>
                <w:rFonts w:ascii="Consolas" w:hAnsi="Consolas"/>
                <w:color w:val="000000"/>
              </w:rPr>
            </w:rPrChange>
          </w:rPr>
          <w:t>.leftHand.transform.rotation.y;</w:t>
        </w:r>
      </w:ins>
    </w:p>
    <w:p w14:paraId="66B50AE6" w14:textId="77777777" w:rsidR="008F67FA" w:rsidRPr="00625FEA" w:rsidRDefault="008F67FA" w:rsidP="008F67FA">
      <w:pPr>
        <w:pStyle w:val="HTMLPreformatted"/>
        <w:shd w:val="clear" w:color="auto" w:fill="FFFFFF"/>
        <w:rPr>
          <w:ins w:id="9407" w:author="Manuel Hergenröder" w:date="2020-07-16T16:23:00Z"/>
          <w:rFonts w:ascii="Consolas" w:hAnsi="Consolas"/>
          <w:color w:val="000000"/>
          <w:sz w:val="18"/>
          <w:szCs w:val="18"/>
          <w:rPrChange w:id="9408" w:author="Manuel Hergenröder" w:date="2020-07-16T16:26:00Z">
            <w:rPr>
              <w:ins w:id="9409" w:author="Manuel Hergenröder" w:date="2020-07-16T16:23:00Z"/>
              <w:rFonts w:ascii="Consolas" w:hAnsi="Consolas"/>
              <w:color w:val="000000"/>
            </w:rPr>
          </w:rPrChange>
        </w:rPr>
      </w:pPr>
      <w:ins w:id="9410" w:author="Manuel Hergenröder" w:date="2020-07-16T16:23:00Z">
        <w:r w:rsidRPr="00625FEA">
          <w:rPr>
            <w:rFonts w:ascii="Consolas" w:hAnsi="Consolas"/>
            <w:color w:val="000000"/>
            <w:sz w:val="18"/>
            <w:szCs w:val="18"/>
            <w:lang w:val="en-US"/>
            <w:rPrChange w:id="9411" w:author="Manuel Hergenröder" w:date="2020-07-16T16:26:00Z">
              <w:rPr>
                <w:rFonts w:ascii="Consolas" w:hAnsi="Consolas"/>
                <w:color w:val="000000"/>
              </w:rPr>
            </w:rPrChange>
          </w:rPr>
          <w:t>            </w:t>
        </w:r>
        <w:r w:rsidRPr="00625FEA">
          <w:rPr>
            <w:rFonts w:ascii="Consolas" w:hAnsi="Consolas"/>
            <w:color w:val="000000"/>
            <w:sz w:val="18"/>
            <w:szCs w:val="18"/>
            <w:rPrChange w:id="9412" w:author="Manuel Hergenröder" w:date="2020-07-16T16:26:00Z">
              <w:rPr>
                <w:rFonts w:ascii="Consolas" w:hAnsi="Consolas"/>
                <w:color w:val="000000"/>
              </w:rPr>
            </w:rPrChange>
          </w:rPr>
          <w:t>}</w:t>
        </w:r>
      </w:ins>
    </w:p>
    <w:p w14:paraId="4A6FFC03" w14:textId="77777777" w:rsidR="008F67FA" w:rsidRPr="00625FEA" w:rsidRDefault="008F67FA" w:rsidP="008F67FA">
      <w:pPr>
        <w:pStyle w:val="HTMLPreformatted"/>
        <w:shd w:val="clear" w:color="auto" w:fill="FFFFFF"/>
        <w:rPr>
          <w:ins w:id="9413" w:author="Manuel Hergenröder" w:date="2020-07-16T16:23:00Z"/>
          <w:rFonts w:ascii="Consolas" w:hAnsi="Consolas"/>
          <w:color w:val="000000"/>
          <w:sz w:val="18"/>
          <w:szCs w:val="18"/>
          <w:rPrChange w:id="9414" w:author="Manuel Hergenröder" w:date="2020-07-16T16:26:00Z">
            <w:rPr>
              <w:ins w:id="9415" w:author="Manuel Hergenröder" w:date="2020-07-16T16:23:00Z"/>
              <w:rFonts w:ascii="Consolas" w:hAnsi="Consolas"/>
              <w:color w:val="000000"/>
            </w:rPr>
          </w:rPrChange>
        </w:rPr>
      </w:pPr>
      <w:ins w:id="9416" w:author="Manuel Hergenröder" w:date="2020-07-16T16:23:00Z">
        <w:r w:rsidRPr="00625FEA">
          <w:rPr>
            <w:rFonts w:ascii="Consolas" w:hAnsi="Consolas"/>
            <w:color w:val="000000"/>
            <w:sz w:val="18"/>
            <w:szCs w:val="18"/>
            <w:rPrChange w:id="9417" w:author="Manuel Hergenröder" w:date="2020-07-16T16:26:00Z">
              <w:rPr>
                <w:rFonts w:ascii="Consolas" w:hAnsi="Consolas"/>
                <w:color w:val="000000"/>
              </w:rPr>
            </w:rPrChange>
          </w:rPr>
          <w:t>        }</w:t>
        </w:r>
      </w:ins>
    </w:p>
    <w:p w14:paraId="4523CC7E" w14:textId="77777777" w:rsidR="008F67FA" w:rsidRPr="00625FEA" w:rsidRDefault="008F67FA" w:rsidP="008F67FA">
      <w:pPr>
        <w:pStyle w:val="HTMLPreformatted"/>
        <w:shd w:val="clear" w:color="auto" w:fill="FFFFFF"/>
        <w:rPr>
          <w:ins w:id="9418" w:author="Manuel Hergenröder" w:date="2020-07-16T16:23:00Z"/>
          <w:rFonts w:ascii="Consolas" w:hAnsi="Consolas"/>
          <w:color w:val="000000"/>
          <w:sz w:val="18"/>
          <w:szCs w:val="18"/>
          <w:rPrChange w:id="9419" w:author="Manuel Hergenröder" w:date="2020-07-16T16:26:00Z">
            <w:rPr>
              <w:ins w:id="9420" w:author="Manuel Hergenröder" w:date="2020-07-16T16:23:00Z"/>
              <w:rFonts w:ascii="Consolas" w:hAnsi="Consolas"/>
              <w:color w:val="000000"/>
            </w:rPr>
          </w:rPrChange>
        </w:rPr>
      </w:pPr>
      <w:ins w:id="9421" w:author="Manuel Hergenröder" w:date="2020-07-16T16:23:00Z">
        <w:r w:rsidRPr="00625FEA">
          <w:rPr>
            <w:rFonts w:ascii="Consolas" w:hAnsi="Consolas"/>
            <w:color w:val="000000"/>
            <w:sz w:val="18"/>
            <w:szCs w:val="18"/>
            <w:rPrChange w:id="9422" w:author="Manuel Hergenröder" w:date="2020-07-16T16:26:00Z">
              <w:rPr>
                <w:rFonts w:ascii="Consolas" w:hAnsi="Consolas"/>
                <w:color w:val="000000"/>
              </w:rPr>
            </w:rPrChange>
          </w:rPr>
          <w:t>    }</w:t>
        </w:r>
      </w:ins>
    </w:p>
    <w:p w14:paraId="0968C99B" w14:textId="77777777" w:rsidR="008F67FA" w:rsidRPr="00625FEA" w:rsidRDefault="008F67FA" w:rsidP="008F67FA">
      <w:pPr>
        <w:pStyle w:val="HTMLPreformatted"/>
        <w:shd w:val="clear" w:color="auto" w:fill="FFFFFF"/>
        <w:rPr>
          <w:ins w:id="9423" w:author="Manuel Hergenröder" w:date="2020-07-16T16:23:00Z"/>
          <w:rFonts w:ascii="Consolas" w:hAnsi="Consolas"/>
          <w:color w:val="000000"/>
          <w:sz w:val="18"/>
          <w:szCs w:val="18"/>
          <w:rPrChange w:id="9424" w:author="Manuel Hergenröder" w:date="2020-07-16T16:26:00Z">
            <w:rPr>
              <w:ins w:id="9425" w:author="Manuel Hergenröder" w:date="2020-07-16T16:23:00Z"/>
              <w:rFonts w:ascii="Consolas" w:hAnsi="Consolas"/>
              <w:color w:val="000000"/>
            </w:rPr>
          </w:rPrChange>
        </w:rPr>
      </w:pPr>
      <w:ins w:id="9426" w:author="Manuel Hergenröder" w:date="2020-07-16T16:23:00Z">
        <w:r w:rsidRPr="00625FEA">
          <w:rPr>
            <w:rFonts w:ascii="Consolas" w:hAnsi="Consolas"/>
            <w:color w:val="000000"/>
            <w:sz w:val="18"/>
            <w:szCs w:val="18"/>
            <w:rPrChange w:id="9427" w:author="Manuel Hergenröder" w:date="2020-07-16T16:26:00Z">
              <w:rPr>
                <w:rFonts w:ascii="Consolas" w:hAnsi="Consolas"/>
                <w:color w:val="000000"/>
              </w:rPr>
            </w:rPrChange>
          </w:rPr>
          <w:t>}</w:t>
        </w:r>
      </w:ins>
    </w:p>
    <w:p w14:paraId="5A111F61" w14:textId="0FED869A" w:rsidR="008F67FA" w:rsidRPr="00625FEA" w:rsidRDefault="008F67FA">
      <w:pPr>
        <w:tabs>
          <w:tab w:val="clear" w:pos="7200"/>
        </w:tabs>
        <w:spacing w:before="0" w:after="200" w:line="240" w:lineRule="auto"/>
        <w:jc w:val="left"/>
        <w:rPr>
          <w:ins w:id="9428" w:author="Manuel Hergenröder" w:date="2020-07-16T16:23:00Z"/>
          <w:rFonts w:ascii="Consolas" w:eastAsia="Times New Roman" w:hAnsi="Consolas" w:cs="Times New Roman"/>
          <w:b/>
          <w:bCs/>
          <w:color w:val="5C5C5C"/>
          <w:sz w:val="16"/>
          <w:szCs w:val="16"/>
          <w:lang w:val="de-DE" w:eastAsia="de-DE"/>
          <w14:ligatures w14:val="none"/>
          <w:rPrChange w:id="9429" w:author="Manuel Hergenröder" w:date="2020-07-16T16:26:00Z">
            <w:rPr>
              <w:ins w:id="9430" w:author="Manuel Hergenröder" w:date="2020-07-16T16:23:00Z"/>
              <w:rFonts w:ascii="Consolas" w:eastAsia="Times New Roman" w:hAnsi="Consolas" w:cs="Times New Roman"/>
              <w:b/>
              <w:bCs/>
              <w:color w:val="5C5C5C"/>
              <w:sz w:val="18"/>
              <w:szCs w:val="18"/>
              <w:lang w:val="de-DE" w:eastAsia="de-DE"/>
              <w14:ligatures w14:val="none"/>
            </w:rPr>
          </w:rPrChange>
        </w:rPr>
      </w:pPr>
      <w:ins w:id="9431" w:author="Manuel Hergenröder" w:date="2020-07-16T16:23:00Z">
        <w:r w:rsidRPr="00625FEA">
          <w:rPr>
            <w:rFonts w:ascii="Consolas" w:eastAsia="Times New Roman" w:hAnsi="Consolas" w:cs="Times New Roman"/>
            <w:b/>
            <w:bCs/>
            <w:color w:val="5C5C5C"/>
            <w:sz w:val="16"/>
            <w:szCs w:val="16"/>
            <w:lang w:val="de-DE" w:eastAsia="de-DE"/>
            <w14:ligatures w14:val="none"/>
            <w:rPrChange w:id="9432" w:author="Manuel Hergenröder" w:date="2020-07-16T16:26:00Z">
              <w:rPr>
                <w:rFonts w:ascii="Consolas" w:eastAsia="Times New Roman" w:hAnsi="Consolas" w:cs="Times New Roman"/>
                <w:b/>
                <w:bCs/>
                <w:color w:val="5C5C5C"/>
                <w:sz w:val="18"/>
                <w:szCs w:val="18"/>
                <w:lang w:val="de-DE" w:eastAsia="de-DE"/>
                <w14:ligatures w14:val="none"/>
              </w:rPr>
            </w:rPrChange>
          </w:rPr>
          <w:br w:type="page"/>
        </w:r>
      </w:ins>
    </w:p>
    <w:p w14:paraId="26516BC2" w14:textId="44E279C4" w:rsidR="008F67FA" w:rsidRPr="00625FEA" w:rsidRDefault="008F67FA" w:rsidP="008F67FA">
      <w:pPr>
        <w:jc w:val="right"/>
        <w:rPr>
          <w:ins w:id="9433" w:author="Manuel Hergenröder" w:date="2020-07-16T16:23:00Z"/>
          <w:rFonts w:ascii="Consolas" w:eastAsia="Times New Roman" w:hAnsi="Consolas" w:cs="Times New Roman"/>
          <w:color w:val="5C5C5C"/>
          <w:sz w:val="16"/>
          <w:szCs w:val="16"/>
          <w:lang w:val="de-DE" w:eastAsia="de-DE"/>
          <w14:ligatures w14:val="none"/>
          <w:rPrChange w:id="9434" w:author="Manuel Hergenröder" w:date="2020-07-16T16:26:00Z">
            <w:rPr>
              <w:ins w:id="9435" w:author="Manuel Hergenröder" w:date="2020-07-16T16:23:00Z"/>
              <w:rFonts w:ascii="Consolas" w:eastAsia="Times New Roman" w:hAnsi="Consolas" w:cs="Times New Roman"/>
              <w:color w:val="5C5C5C"/>
              <w:sz w:val="18"/>
              <w:szCs w:val="18"/>
              <w:lang w:val="de-DE" w:eastAsia="de-DE"/>
              <w14:ligatures w14:val="none"/>
            </w:rPr>
          </w:rPrChange>
        </w:rPr>
      </w:pPr>
      <w:ins w:id="9436" w:author="Manuel Hergenröder" w:date="2020-07-16T16:23:00Z">
        <w:r w:rsidRPr="00625FEA">
          <w:rPr>
            <w:rFonts w:ascii="Consolas" w:eastAsia="Times New Roman" w:hAnsi="Consolas" w:cs="Times New Roman"/>
            <w:color w:val="5C5C5C"/>
            <w:sz w:val="16"/>
            <w:szCs w:val="16"/>
            <w:lang w:val="de-DE" w:eastAsia="de-DE"/>
            <w14:ligatures w14:val="none"/>
            <w:rPrChange w:id="9437" w:author="Manuel Hergenröder" w:date="2020-07-16T16:26:00Z">
              <w:rPr>
                <w:rFonts w:ascii="Consolas" w:eastAsia="Times New Roman" w:hAnsi="Consolas" w:cs="Times New Roman"/>
                <w:color w:val="5C5C5C"/>
                <w:sz w:val="18"/>
                <w:szCs w:val="18"/>
                <w:lang w:val="de-DE" w:eastAsia="de-DE"/>
                <w14:ligatures w14:val="none"/>
              </w:rPr>
            </w:rPrChange>
          </w:rPr>
          <w:lastRenderedPageBreak/>
          <w:t>RightControllerActions.cs</w:t>
        </w:r>
      </w:ins>
    </w:p>
    <w:p w14:paraId="1DEFE35C" w14:textId="77777777" w:rsidR="008F67FA" w:rsidRPr="00625FEA" w:rsidRDefault="008F67FA" w:rsidP="008F67FA">
      <w:pPr>
        <w:pStyle w:val="HTMLPreformatted"/>
        <w:shd w:val="clear" w:color="auto" w:fill="FFFFFF"/>
        <w:rPr>
          <w:ins w:id="9438" w:author="Manuel Hergenröder" w:date="2020-07-16T16:23:00Z"/>
          <w:rFonts w:ascii="Consolas" w:hAnsi="Consolas"/>
          <w:color w:val="000000"/>
          <w:sz w:val="18"/>
          <w:szCs w:val="18"/>
          <w:lang w:val="en-US"/>
          <w:rPrChange w:id="9439" w:author="Manuel Hergenröder" w:date="2020-07-16T16:26:00Z">
            <w:rPr>
              <w:ins w:id="9440" w:author="Manuel Hergenröder" w:date="2020-07-16T16:23:00Z"/>
              <w:rFonts w:ascii="Consolas" w:hAnsi="Consolas"/>
              <w:color w:val="000000"/>
            </w:rPr>
          </w:rPrChange>
        </w:rPr>
      </w:pPr>
      <w:ins w:id="9441" w:author="Manuel Hergenröder" w:date="2020-07-16T16:23:00Z">
        <w:r w:rsidRPr="00625FEA">
          <w:rPr>
            <w:rFonts w:ascii="Consolas" w:hAnsi="Consolas"/>
            <w:color w:val="0000FF"/>
            <w:sz w:val="18"/>
            <w:szCs w:val="18"/>
            <w:lang w:val="en-US"/>
            <w:rPrChange w:id="9442" w:author="Manuel Hergenröder" w:date="2020-07-16T16:26:00Z">
              <w:rPr>
                <w:rFonts w:ascii="Consolas" w:hAnsi="Consolas"/>
                <w:color w:val="0000FF"/>
              </w:rPr>
            </w:rPrChange>
          </w:rPr>
          <w:t>using</w:t>
        </w:r>
        <w:r w:rsidRPr="00625FEA">
          <w:rPr>
            <w:rFonts w:ascii="Consolas" w:hAnsi="Consolas"/>
            <w:color w:val="000000"/>
            <w:sz w:val="18"/>
            <w:szCs w:val="18"/>
            <w:lang w:val="en-US"/>
            <w:rPrChange w:id="9443" w:author="Manuel Hergenröder" w:date="2020-07-16T16:26:00Z">
              <w:rPr>
                <w:rFonts w:ascii="Consolas" w:hAnsi="Consolas"/>
                <w:color w:val="000000"/>
              </w:rPr>
            </w:rPrChange>
          </w:rPr>
          <w:t> System.Collections;</w:t>
        </w:r>
      </w:ins>
    </w:p>
    <w:p w14:paraId="16F20296" w14:textId="77777777" w:rsidR="008F67FA" w:rsidRPr="00625FEA" w:rsidRDefault="008F67FA" w:rsidP="008F67FA">
      <w:pPr>
        <w:pStyle w:val="HTMLPreformatted"/>
        <w:shd w:val="clear" w:color="auto" w:fill="FFFFFF"/>
        <w:rPr>
          <w:ins w:id="9444" w:author="Manuel Hergenröder" w:date="2020-07-16T16:23:00Z"/>
          <w:rFonts w:ascii="Consolas" w:hAnsi="Consolas"/>
          <w:color w:val="000000"/>
          <w:sz w:val="18"/>
          <w:szCs w:val="18"/>
          <w:lang w:val="en-US"/>
          <w:rPrChange w:id="9445" w:author="Manuel Hergenröder" w:date="2020-07-16T16:26:00Z">
            <w:rPr>
              <w:ins w:id="9446" w:author="Manuel Hergenröder" w:date="2020-07-16T16:23:00Z"/>
              <w:rFonts w:ascii="Consolas" w:hAnsi="Consolas"/>
              <w:color w:val="000000"/>
            </w:rPr>
          </w:rPrChange>
        </w:rPr>
      </w:pPr>
      <w:ins w:id="9447" w:author="Manuel Hergenröder" w:date="2020-07-16T16:23:00Z">
        <w:r w:rsidRPr="00625FEA">
          <w:rPr>
            <w:rFonts w:ascii="Consolas" w:hAnsi="Consolas"/>
            <w:color w:val="0000FF"/>
            <w:sz w:val="18"/>
            <w:szCs w:val="18"/>
            <w:lang w:val="en-US"/>
            <w:rPrChange w:id="9448" w:author="Manuel Hergenröder" w:date="2020-07-16T16:26:00Z">
              <w:rPr>
                <w:rFonts w:ascii="Consolas" w:hAnsi="Consolas"/>
                <w:color w:val="0000FF"/>
              </w:rPr>
            </w:rPrChange>
          </w:rPr>
          <w:t>using</w:t>
        </w:r>
        <w:r w:rsidRPr="00625FEA">
          <w:rPr>
            <w:rFonts w:ascii="Consolas" w:hAnsi="Consolas"/>
            <w:color w:val="000000"/>
            <w:sz w:val="18"/>
            <w:szCs w:val="18"/>
            <w:lang w:val="en-US"/>
            <w:rPrChange w:id="9449" w:author="Manuel Hergenröder" w:date="2020-07-16T16:26:00Z">
              <w:rPr>
                <w:rFonts w:ascii="Consolas" w:hAnsi="Consolas"/>
                <w:color w:val="000000"/>
              </w:rPr>
            </w:rPrChange>
          </w:rPr>
          <w:t> System.Collections.Generic;</w:t>
        </w:r>
      </w:ins>
    </w:p>
    <w:p w14:paraId="5D59F6E1" w14:textId="77777777" w:rsidR="008F67FA" w:rsidRPr="00625FEA" w:rsidRDefault="008F67FA" w:rsidP="008F67FA">
      <w:pPr>
        <w:pStyle w:val="HTMLPreformatted"/>
        <w:shd w:val="clear" w:color="auto" w:fill="FFFFFF"/>
        <w:rPr>
          <w:ins w:id="9450" w:author="Manuel Hergenröder" w:date="2020-07-16T16:23:00Z"/>
          <w:rFonts w:ascii="Consolas" w:hAnsi="Consolas"/>
          <w:color w:val="000000"/>
          <w:sz w:val="18"/>
          <w:szCs w:val="18"/>
          <w:lang w:val="en-US"/>
          <w:rPrChange w:id="9451" w:author="Manuel Hergenröder" w:date="2020-07-16T16:26:00Z">
            <w:rPr>
              <w:ins w:id="9452" w:author="Manuel Hergenröder" w:date="2020-07-16T16:23:00Z"/>
              <w:rFonts w:ascii="Consolas" w:hAnsi="Consolas"/>
              <w:color w:val="000000"/>
            </w:rPr>
          </w:rPrChange>
        </w:rPr>
      </w:pPr>
      <w:ins w:id="9453" w:author="Manuel Hergenröder" w:date="2020-07-16T16:23:00Z">
        <w:r w:rsidRPr="00625FEA">
          <w:rPr>
            <w:rFonts w:ascii="Consolas" w:hAnsi="Consolas"/>
            <w:color w:val="0000FF"/>
            <w:sz w:val="18"/>
            <w:szCs w:val="18"/>
            <w:lang w:val="en-US"/>
            <w:rPrChange w:id="9454" w:author="Manuel Hergenröder" w:date="2020-07-16T16:26:00Z">
              <w:rPr>
                <w:rFonts w:ascii="Consolas" w:hAnsi="Consolas"/>
                <w:color w:val="0000FF"/>
              </w:rPr>
            </w:rPrChange>
          </w:rPr>
          <w:t>using</w:t>
        </w:r>
        <w:r w:rsidRPr="00625FEA">
          <w:rPr>
            <w:rFonts w:ascii="Consolas" w:hAnsi="Consolas"/>
            <w:color w:val="000000"/>
            <w:sz w:val="18"/>
            <w:szCs w:val="18"/>
            <w:lang w:val="en-US"/>
            <w:rPrChange w:id="9455" w:author="Manuel Hergenröder" w:date="2020-07-16T16:26:00Z">
              <w:rPr>
                <w:rFonts w:ascii="Consolas" w:hAnsi="Consolas"/>
                <w:color w:val="000000"/>
              </w:rPr>
            </w:rPrChange>
          </w:rPr>
          <w:t> UnityEngine;</w:t>
        </w:r>
      </w:ins>
    </w:p>
    <w:p w14:paraId="5F60ED07" w14:textId="77777777" w:rsidR="008F67FA" w:rsidRPr="00625FEA" w:rsidRDefault="008F67FA" w:rsidP="008F67FA">
      <w:pPr>
        <w:pStyle w:val="HTMLPreformatted"/>
        <w:shd w:val="clear" w:color="auto" w:fill="FFFFFF"/>
        <w:rPr>
          <w:ins w:id="9456" w:author="Manuel Hergenröder" w:date="2020-07-16T16:23:00Z"/>
          <w:rFonts w:ascii="Consolas" w:hAnsi="Consolas"/>
          <w:color w:val="000000"/>
          <w:sz w:val="18"/>
          <w:szCs w:val="18"/>
          <w:lang w:val="en-US"/>
          <w:rPrChange w:id="9457" w:author="Manuel Hergenröder" w:date="2020-07-16T16:26:00Z">
            <w:rPr>
              <w:ins w:id="9458" w:author="Manuel Hergenröder" w:date="2020-07-16T16:23:00Z"/>
              <w:rFonts w:ascii="Consolas" w:hAnsi="Consolas"/>
              <w:color w:val="000000"/>
            </w:rPr>
          </w:rPrChange>
        </w:rPr>
      </w:pPr>
      <w:ins w:id="9459" w:author="Manuel Hergenröder" w:date="2020-07-16T16:23:00Z">
        <w:r w:rsidRPr="00625FEA">
          <w:rPr>
            <w:rFonts w:ascii="Consolas" w:hAnsi="Consolas"/>
            <w:color w:val="0000FF"/>
            <w:sz w:val="18"/>
            <w:szCs w:val="18"/>
            <w:lang w:val="en-US"/>
            <w:rPrChange w:id="9460" w:author="Manuel Hergenröder" w:date="2020-07-16T16:26:00Z">
              <w:rPr>
                <w:rFonts w:ascii="Consolas" w:hAnsi="Consolas"/>
                <w:color w:val="0000FF"/>
              </w:rPr>
            </w:rPrChange>
          </w:rPr>
          <w:t>using</w:t>
        </w:r>
        <w:r w:rsidRPr="00625FEA">
          <w:rPr>
            <w:rFonts w:ascii="Consolas" w:hAnsi="Consolas"/>
            <w:color w:val="000000"/>
            <w:sz w:val="18"/>
            <w:szCs w:val="18"/>
            <w:lang w:val="en-US"/>
            <w:rPrChange w:id="9461" w:author="Manuel Hergenröder" w:date="2020-07-16T16:26:00Z">
              <w:rPr>
                <w:rFonts w:ascii="Consolas" w:hAnsi="Consolas"/>
                <w:color w:val="000000"/>
              </w:rPr>
            </w:rPrChange>
          </w:rPr>
          <w:t> Valve.VR;</w:t>
        </w:r>
      </w:ins>
    </w:p>
    <w:p w14:paraId="247216D6" w14:textId="77777777" w:rsidR="008F67FA" w:rsidRPr="00625FEA" w:rsidRDefault="008F67FA" w:rsidP="008F67FA">
      <w:pPr>
        <w:pStyle w:val="HTMLPreformatted"/>
        <w:shd w:val="clear" w:color="auto" w:fill="FFFFFF"/>
        <w:rPr>
          <w:ins w:id="9462" w:author="Manuel Hergenröder" w:date="2020-07-16T16:23:00Z"/>
          <w:rFonts w:ascii="Consolas" w:hAnsi="Consolas"/>
          <w:color w:val="000000"/>
          <w:sz w:val="18"/>
          <w:szCs w:val="18"/>
          <w:lang w:val="en-US"/>
          <w:rPrChange w:id="9463" w:author="Manuel Hergenröder" w:date="2020-07-16T16:26:00Z">
            <w:rPr>
              <w:ins w:id="9464" w:author="Manuel Hergenröder" w:date="2020-07-16T16:23:00Z"/>
              <w:rFonts w:ascii="Consolas" w:hAnsi="Consolas"/>
              <w:color w:val="000000"/>
            </w:rPr>
          </w:rPrChange>
        </w:rPr>
      </w:pPr>
      <w:ins w:id="9465" w:author="Manuel Hergenröder" w:date="2020-07-16T16:23:00Z">
        <w:r w:rsidRPr="00625FEA">
          <w:rPr>
            <w:rFonts w:ascii="Consolas" w:hAnsi="Consolas"/>
            <w:color w:val="0000FF"/>
            <w:sz w:val="18"/>
            <w:szCs w:val="18"/>
            <w:lang w:val="en-US"/>
            <w:rPrChange w:id="9466" w:author="Manuel Hergenröder" w:date="2020-07-16T16:26:00Z">
              <w:rPr>
                <w:rFonts w:ascii="Consolas" w:hAnsi="Consolas"/>
                <w:color w:val="0000FF"/>
              </w:rPr>
            </w:rPrChange>
          </w:rPr>
          <w:t>using</w:t>
        </w:r>
        <w:r w:rsidRPr="00625FEA">
          <w:rPr>
            <w:rFonts w:ascii="Consolas" w:hAnsi="Consolas"/>
            <w:color w:val="000000"/>
            <w:sz w:val="18"/>
            <w:szCs w:val="18"/>
            <w:lang w:val="en-US"/>
            <w:rPrChange w:id="9467" w:author="Manuel Hergenröder" w:date="2020-07-16T16:26:00Z">
              <w:rPr>
                <w:rFonts w:ascii="Consolas" w:hAnsi="Consolas"/>
                <w:color w:val="000000"/>
              </w:rPr>
            </w:rPrChange>
          </w:rPr>
          <w:t> Valve.VR.Extras;</w:t>
        </w:r>
      </w:ins>
    </w:p>
    <w:p w14:paraId="47E2DBCB" w14:textId="77777777" w:rsidR="008F67FA" w:rsidRPr="00625FEA" w:rsidRDefault="008F67FA" w:rsidP="008F67FA">
      <w:pPr>
        <w:pStyle w:val="HTMLPreformatted"/>
        <w:shd w:val="clear" w:color="auto" w:fill="FFFFFF"/>
        <w:rPr>
          <w:ins w:id="9468" w:author="Manuel Hergenröder" w:date="2020-07-16T16:23:00Z"/>
          <w:rFonts w:ascii="Consolas" w:hAnsi="Consolas"/>
          <w:color w:val="000000"/>
          <w:sz w:val="18"/>
          <w:szCs w:val="18"/>
          <w:lang w:val="en-US"/>
          <w:rPrChange w:id="9469" w:author="Manuel Hergenröder" w:date="2020-07-16T16:26:00Z">
            <w:rPr>
              <w:ins w:id="9470" w:author="Manuel Hergenröder" w:date="2020-07-16T16:23:00Z"/>
              <w:rFonts w:ascii="Consolas" w:hAnsi="Consolas"/>
              <w:color w:val="000000"/>
            </w:rPr>
          </w:rPrChange>
        </w:rPr>
      </w:pPr>
      <w:ins w:id="9471" w:author="Manuel Hergenröder" w:date="2020-07-16T16:23:00Z">
        <w:r w:rsidRPr="00625FEA">
          <w:rPr>
            <w:rFonts w:ascii="Consolas" w:hAnsi="Consolas"/>
            <w:color w:val="000000"/>
            <w:sz w:val="18"/>
            <w:szCs w:val="18"/>
            <w:lang w:val="en-US"/>
            <w:rPrChange w:id="9472" w:author="Manuel Hergenröder" w:date="2020-07-16T16:26:00Z">
              <w:rPr>
                <w:rFonts w:ascii="Consolas" w:hAnsi="Consolas"/>
                <w:color w:val="000000"/>
              </w:rPr>
            </w:rPrChange>
          </w:rPr>
          <w:t xml:space="preserve"> </w:t>
        </w:r>
      </w:ins>
    </w:p>
    <w:p w14:paraId="6516E298" w14:textId="77777777" w:rsidR="008F67FA" w:rsidRPr="00625FEA" w:rsidRDefault="008F67FA" w:rsidP="008F67FA">
      <w:pPr>
        <w:pStyle w:val="HTMLPreformatted"/>
        <w:shd w:val="clear" w:color="auto" w:fill="FFFFFF"/>
        <w:rPr>
          <w:ins w:id="9473" w:author="Manuel Hergenröder" w:date="2020-07-16T16:23:00Z"/>
          <w:rFonts w:ascii="Consolas" w:hAnsi="Consolas"/>
          <w:color w:val="000000"/>
          <w:sz w:val="18"/>
          <w:szCs w:val="18"/>
          <w:lang w:val="en-US"/>
          <w:rPrChange w:id="9474" w:author="Manuel Hergenröder" w:date="2020-07-16T16:26:00Z">
            <w:rPr>
              <w:ins w:id="9475" w:author="Manuel Hergenröder" w:date="2020-07-16T16:23:00Z"/>
              <w:rFonts w:ascii="Consolas" w:hAnsi="Consolas"/>
              <w:color w:val="000000"/>
            </w:rPr>
          </w:rPrChange>
        </w:rPr>
      </w:pPr>
      <w:ins w:id="9476" w:author="Manuel Hergenröder" w:date="2020-07-16T16:23:00Z">
        <w:r w:rsidRPr="00625FEA">
          <w:rPr>
            <w:rFonts w:ascii="Consolas" w:hAnsi="Consolas"/>
            <w:color w:val="0000FF"/>
            <w:sz w:val="18"/>
            <w:szCs w:val="18"/>
            <w:lang w:val="en-US"/>
            <w:rPrChange w:id="9477"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9478" w:author="Manuel Hergenröder" w:date="2020-07-16T16:26:00Z">
              <w:rPr>
                <w:rFonts w:ascii="Consolas" w:hAnsi="Consolas"/>
                <w:color w:val="000000"/>
              </w:rPr>
            </w:rPrChange>
          </w:rPr>
          <w:t> </w:t>
        </w:r>
        <w:r w:rsidRPr="00625FEA">
          <w:rPr>
            <w:rFonts w:ascii="Consolas" w:hAnsi="Consolas"/>
            <w:color w:val="0000FF"/>
            <w:sz w:val="18"/>
            <w:szCs w:val="18"/>
            <w:lang w:val="en-US"/>
            <w:rPrChange w:id="9479" w:author="Manuel Hergenröder" w:date="2020-07-16T16:26:00Z">
              <w:rPr>
                <w:rFonts w:ascii="Consolas" w:hAnsi="Consolas"/>
                <w:color w:val="0000FF"/>
              </w:rPr>
            </w:rPrChange>
          </w:rPr>
          <w:t>class</w:t>
        </w:r>
        <w:r w:rsidRPr="00625FEA">
          <w:rPr>
            <w:rFonts w:ascii="Consolas" w:hAnsi="Consolas"/>
            <w:color w:val="000000"/>
            <w:sz w:val="18"/>
            <w:szCs w:val="18"/>
            <w:lang w:val="en-US"/>
            <w:rPrChange w:id="9480" w:author="Manuel Hergenröder" w:date="2020-07-16T16:26:00Z">
              <w:rPr>
                <w:rFonts w:ascii="Consolas" w:hAnsi="Consolas"/>
                <w:color w:val="000000"/>
              </w:rPr>
            </w:rPrChange>
          </w:rPr>
          <w:t> </w:t>
        </w:r>
        <w:r w:rsidRPr="00625FEA">
          <w:rPr>
            <w:rFonts w:ascii="Consolas" w:hAnsi="Consolas"/>
            <w:color w:val="2B91AF"/>
            <w:sz w:val="18"/>
            <w:szCs w:val="18"/>
            <w:lang w:val="en-US"/>
            <w:rPrChange w:id="9481" w:author="Manuel Hergenröder" w:date="2020-07-16T16:26:00Z">
              <w:rPr>
                <w:rFonts w:ascii="Consolas" w:hAnsi="Consolas"/>
                <w:color w:val="2B91AF"/>
              </w:rPr>
            </w:rPrChange>
          </w:rPr>
          <w:t>RightControllerActions</w:t>
        </w:r>
        <w:r w:rsidRPr="00625FEA">
          <w:rPr>
            <w:rFonts w:ascii="Consolas" w:hAnsi="Consolas"/>
            <w:color w:val="000000"/>
            <w:sz w:val="18"/>
            <w:szCs w:val="18"/>
            <w:lang w:val="en-US"/>
            <w:rPrChange w:id="9482" w:author="Manuel Hergenröder" w:date="2020-07-16T16:26:00Z">
              <w:rPr>
                <w:rFonts w:ascii="Consolas" w:hAnsi="Consolas"/>
                <w:color w:val="000000"/>
              </w:rPr>
            </w:rPrChange>
          </w:rPr>
          <w:t> : </w:t>
        </w:r>
        <w:r w:rsidRPr="00625FEA">
          <w:rPr>
            <w:rFonts w:ascii="Consolas" w:hAnsi="Consolas"/>
            <w:color w:val="2B91AF"/>
            <w:sz w:val="18"/>
            <w:szCs w:val="18"/>
            <w:lang w:val="en-US"/>
            <w:rPrChange w:id="9483" w:author="Manuel Hergenröder" w:date="2020-07-16T16:26:00Z">
              <w:rPr>
                <w:rFonts w:ascii="Consolas" w:hAnsi="Consolas"/>
                <w:color w:val="2B91AF"/>
              </w:rPr>
            </w:rPrChange>
          </w:rPr>
          <w:t>MonoBehaviour</w:t>
        </w:r>
      </w:ins>
    </w:p>
    <w:p w14:paraId="39FFD7FB" w14:textId="77777777" w:rsidR="008F67FA" w:rsidRPr="00625FEA" w:rsidRDefault="008F67FA" w:rsidP="008F67FA">
      <w:pPr>
        <w:pStyle w:val="HTMLPreformatted"/>
        <w:shd w:val="clear" w:color="auto" w:fill="FFFFFF"/>
        <w:rPr>
          <w:ins w:id="9484" w:author="Manuel Hergenröder" w:date="2020-07-16T16:23:00Z"/>
          <w:rFonts w:ascii="Consolas" w:hAnsi="Consolas"/>
          <w:color w:val="000000"/>
          <w:sz w:val="18"/>
          <w:szCs w:val="18"/>
          <w:lang w:val="en-US"/>
          <w:rPrChange w:id="9485" w:author="Manuel Hergenröder" w:date="2020-07-16T16:26:00Z">
            <w:rPr>
              <w:ins w:id="9486" w:author="Manuel Hergenröder" w:date="2020-07-16T16:23:00Z"/>
              <w:rFonts w:ascii="Consolas" w:hAnsi="Consolas"/>
              <w:color w:val="000000"/>
            </w:rPr>
          </w:rPrChange>
        </w:rPr>
      </w:pPr>
      <w:ins w:id="9487" w:author="Manuel Hergenröder" w:date="2020-07-16T16:23:00Z">
        <w:r w:rsidRPr="00625FEA">
          <w:rPr>
            <w:rFonts w:ascii="Consolas" w:hAnsi="Consolas"/>
            <w:color w:val="000000"/>
            <w:sz w:val="18"/>
            <w:szCs w:val="18"/>
            <w:lang w:val="en-US"/>
            <w:rPrChange w:id="9488" w:author="Manuel Hergenröder" w:date="2020-07-16T16:26:00Z">
              <w:rPr>
                <w:rFonts w:ascii="Consolas" w:hAnsi="Consolas"/>
                <w:color w:val="000000"/>
              </w:rPr>
            </w:rPrChange>
          </w:rPr>
          <w:t>{</w:t>
        </w:r>
      </w:ins>
    </w:p>
    <w:p w14:paraId="270D8E34" w14:textId="77777777" w:rsidR="008F67FA" w:rsidRPr="00625FEA" w:rsidRDefault="008F67FA" w:rsidP="008F67FA">
      <w:pPr>
        <w:pStyle w:val="HTMLPreformatted"/>
        <w:shd w:val="clear" w:color="auto" w:fill="FFFFFF"/>
        <w:rPr>
          <w:ins w:id="9489" w:author="Manuel Hergenröder" w:date="2020-07-16T16:23:00Z"/>
          <w:rFonts w:ascii="Consolas" w:hAnsi="Consolas"/>
          <w:color w:val="000000"/>
          <w:sz w:val="18"/>
          <w:szCs w:val="18"/>
          <w:lang w:val="en-US"/>
          <w:rPrChange w:id="9490" w:author="Manuel Hergenröder" w:date="2020-07-16T16:26:00Z">
            <w:rPr>
              <w:ins w:id="9491" w:author="Manuel Hergenröder" w:date="2020-07-16T16:23:00Z"/>
              <w:rFonts w:ascii="Consolas" w:hAnsi="Consolas"/>
              <w:color w:val="000000"/>
            </w:rPr>
          </w:rPrChange>
        </w:rPr>
      </w:pPr>
      <w:ins w:id="9492" w:author="Manuel Hergenröder" w:date="2020-07-16T16:23:00Z">
        <w:r w:rsidRPr="00625FEA">
          <w:rPr>
            <w:rFonts w:ascii="Consolas" w:hAnsi="Consolas"/>
            <w:color w:val="000000"/>
            <w:sz w:val="18"/>
            <w:szCs w:val="18"/>
            <w:lang w:val="en-US"/>
            <w:rPrChange w:id="9493" w:author="Manuel Hergenröder" w:date="2020-07-16T16:26:00Z">
              <w:rPr>
                <w:rFonts w:ascii="Consolas" w:hAnsi="Consolas"/>
                <w:color w:val="000000"/>
              </w:rPr>
            </w:rPrChange>
          </w:rPr>
          <w:t>    </w:t>
        </w:r>
        <w:r w:rsidRPr="00625FEA">
          <w:rPr>
            <w:rFonts w:ascii="Consolas" w:hAnsi="Consolas"/>
            <w:color w:val="0000FF"/>
            <w:sz w:val="18"/>
            <w:szCs w:val="18"/>
            <w:lang w:val="en-US"/>
            <w:rPrChange w:id="9494"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9495" w:author="Manuel Hergenröder" w:date="2020-07-16T16:26:00Z">
              <w:rPr>
                <w:rFonts w:ascii="Consolas" w:hAnsi="Consolas"/>
                <w:color w:val="000000"/>
              </w:rPr>
            </w:rPrChange>
          </w:rPr>
          <w:t> </w:t>
        </w:r>
        <w:r w:rsidRPr="00625FEA">
          <w:rPr>
            <w:rFonts w:ascii="Consolas" w:hAnsi="Consolas"/>
            <w:color w:val="2B91AF"/>
            <w:sz w:val="18"/>
            <w:szCs w:val="18"/>
            <w:lang w:val="en-US"/>
            <w:rPrChange w:id="9496"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9497" w:author="Manuel Hergenröder" w:date="2020-07-16T16:26:00Z">
              <w:rPr>
                <w:rFonts w:ascii="Consolas" w:hAnsi="Consolas"/>
                <w:color w:val="000000"/>
              </w:rPr>
            </w:rPrChange>
          </w:rPr>
          <w:t> DecToolRadius;</w:t>
        </w:r>
      </w:ins>
    </w:p>
    <w:p w14:paraId="4E152872" w14:textId="77777777" w:rsidR="008F67FA" w:rsidRPr="00625FEA" w:rsidRDefault="008F67FA" w:rsidP="008F67FA">
      <w:pPr>
        <w:pStyle w:val="HTMLPreformatted"/>
        <w:shd w:val="clear" w:color="auto" w:fill="FFFFFF"/>
        <w:rPr>
          <w:ins w:id="9498" w:author="Manuel Hergenröder" w:date="2020-07-16T16:23:00Z"/>
          <w:rFonts w:ascii="Consolas" w:hAnsi="Consolas"/>
          <w:color w:val="000000"/>
          <w:sz w:val="18"/>
          <w:szCs w:val="18"/>
          <w:lang w:val="en-US"/>
          <w:rPrChange w:id="9499" w:author="Manuel Hergenröder" w:date="2020-07-16T16:26:00Z">
            <w:rPr>
              <w:ins w:id="9500" w:author="Manuel Hergenröder" w:date="2020-07-16T16:23:00Z"/>
              <w:rFonts w:ascii="Consolas" w:hAnsi="Consolas"/>
              <w:color w:val="000000"/>
            </w:rPr>
          </w:rPrChange>
        </w:rPr>
      </w:pPr>
      <w:ins w:id="9501" w:author="Manuel Hergenröder" w:date="2020-07-16T16:23:00Z">
        <w:r w:rsidRPr="00625FEA">
          <w:rPr>
            <w:rFonts w:ascii="Consolas" w:hAnsi="Consolas"/>
            <w:color w:val="000000"/>
            <w:sz w:val="18"/>
            <w:szCs w:val="18"/>
            <w:lang w:val="en-US"/>
            <w:rPrChange w:id="9502" w:author="Manuel Hergenröder" w:date="2020-07-16T16:26:00Z">
              <w:rPr>
                <w:rFonts w:ascii="Consolas" w:hAnsi="Consolas"/>
                <w:color w:val="000000"/>
              </w:rPr>
            </w:rPrChange>
          </w:rPr>
          <w:t>    </w:t>
        </w:r>
        <w:r w:rsidRPr="00625FEA">
          <w:rPr>
            <w:rFonts w:ascii="Consolas" w:hAnsi="Consolas"/>
            <w:color w:val="0000FF"/>
            <w:sz w:val="18"/>
            <w:szCs w:val="18"/>
            <w:lang w:val="en-US"/>
            <w:rPrChange w:id="9503"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9504" w:author="Manuel Hergenröder" w:date="2020-07-16T16:26:00Z">
              <w:rPr>
                <w:rFonts w:ascii="Consolas" w:hAnsi="Consolas"/>
                <w:color w:val="000000"/>
              </w:rPr>
            </w:rPrChange>
          </w:rPr>
          <w:t> </w:t>
        </w:r>
        <w:r w:rsidRPr="00625FEA">
          <w:rPr>
            <w:rFonts w:ascii="Consolas" w:hAnsi="Consolas"/>
            <w:color w:val="2B91AF"/>
            <w:sz w:val="18"/>
            <w:szCs w:val="18"/>
            <w:lang w:val="en-US"/>
            <w:rPrChange w:id="9505"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9506" w:author="Manuel Hergenröder" w:date="2020-07-16T16:26:00Z">
              <w:rPr>
                <w:rFonts w:ascii="Consolas" w:hAnsi="Consolas"/>
                <w:color w:val="000000"/>
              </w:rPr>
            </w:rPrChange>
          </w:rPr>
          <w:t> IncToolRadius;</w:t>
        </w:r>
      </w:ins>
    </w:p>
    <w:p w14:paraId="1CBD892A" w14:textId="77777777" w:rsidR="008F67FA" w:rsidRPr="00625FEA" w:rsidRDefault="008F67FA" w:rsidP="008F67FA">
      <w:pPr>
        <w:pStyle w:val="HTMLPreformatted"/>
        <w:shd w:val="clear" w:color="auto" w:fill="FFFFFF"/>
        <w:rPr>
          <w:ins w:id="9507" w:author="Manuel Hergenröder" w:date="2020-07-16T16:23:00Z"/>
          <w:rFonts w:ascii="Consolas" w:hAnsi="Consolas"/>
          <w:color w:val="000000"/>
          <w:sz w:val="18"/>
          <w:szCs w:val="18"/>
          <w:lang w:val="en-US"/>
          <w:rPrChange w:id="9508" w:author="Manuel Hergenröder" w:date="2020-07-16T16:26:00Z">
            <w:rPr>
              <w:ins w:id="9509" w:author="Manuel Hergenröder" w:date="2020-07-16T16:23:00Z"/>
              <w:rFonts w:ascii="Consolas" w:hAnsi="Consolas"/>
              <w:color w:val="000000"/>
            </w:rPr>
          </w:rPrChange>
        </w:rPr>
      </w:pPr>
      <w:ins w:id="9510" w:author="Manuel Hergenröder" w:date="2020-07-16T16:23:00Z">
        <w:r w:rsidRPr="00625FEA">
          <w:rPr>
            <w:rFonts w:ascii="Consolas" w:hAnsi="Consolas"/>
            <w:color w:val="000000"/>
            <w:sz w:val="18"/>
            <w:szCs w:val="18"/>
            <w:lang w:val="en-US"/>
            <w:rPrChange w:id="9511" w:author="Manuel Hergenröder" w:date="2020-07-16T16:26:00Z">
              <w:rPr>
                <w:rFonts w:ascii="Consolas" w:hAnsi="Consolas"/>
                <w:color w:val="000000"/>
              </w:rPr>
            </w:rPrChange>
          </w:rPr>
          <w:t>    </w:t>
        </w:r>
        <w:r w:rsidRPr="00625FEA">
          <w:rPr>
            <w:rFonts w:ascii="Consolas" w:hAnsi="Consolas"/>
            <w:color w:val="0000FF"/>
            <w:sz w:val="18"/>
            <w:szCs w:val="18"/>
            <w:lang w:val="en-US"/>
            <w:rPrChange w:id="9512"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9513" w:author="Manuel Hergenröder" w:date="2020-07-16T16:26:00Z">
              <w:rPr>
                <w:rFonts w:ascii="Consolas" w:hAnsi="Consolas"/>
                <w:color w:val="000000"/>
              </w:rPr>
            </w:rPrChange>
          </w:rPr>
          <w:t> </w:t>
        </w:r>
        <w:r w:rsidRPr="00625FEA">
          <w:rPr>
            <w:rFonts w:ascii="Consolas" w:hAnsi="Consolas"/>
            <w:color w:val="2B91AF"/>
            <w:sz w:val="18"/>
            <w:szCs w:val="18"/>
            <w:lang w:val="en-US"/>
            <w:rPrChange w:id="9514"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9515" w:author="Manuel Hergenröder" w:date="2020-07-16T16:26:00Z">
              <w:rPr>
                <w:rFonts w:ascii="Consolas" w:hAnsi="Consolas"/>
                <w:color w:val="000000"/>
              </w:rPr>
            </w:rPrChange>
          </w:rPr>
          <w:t> DecToolAbsoluteValue;</w:t>
        </w:r>
      </w:ins>
    </w:p>
    <w:p w14:paraId="2E43CB61" w14:textId="77777777" w:rsidR="008F67FA" w:rsidRPr="00625FEA" w:rsidRDefault="008F67FA" w:rsidP="008F67FA">
      <w:pPr>
        <w:pStyle w:val="HTMLPreformatted"/>
        <w:shd w:val="clear" w:color="auto" w:fill="FFFFFF"/>
        <w:rPr>
          <w:ins w:id="9516" w:author="Manuel Hergenröder" w:date="2020-07-16T16:23:00Z"/>
          <w:rFonts w:ascii="Consolas" w:hAnsi="Consolas"/>
          <w:color w:val="000000"/>
          <w:sz w:val="18"/>
          <w:szCs w:val="18"/>
          <w:lang w:val="en-US"/>
          <w:rPrChange w:id="9517" w:author="Manuel Hergenröder" w:date="2020-07-16T16:26:00Z">
            <w:rPr>
              <w:ins w:id="9518" w:author="Manuel Hergenröder" w:date="2020-07-16T16:23:00Z"/>
              <w:rFonts w:ascii="Consolas" w:hAnsi="Consolas"/>
              <w:color w:val="000000"/>
            </w:rPr>
          </w:rPrChange>
        </w:rPr>
      </w:pPr>
      <w:ins w:id="9519" w:author="Manuel Hergenröder" w:date="2020-07-16T16:23:00Z">
        <w:r w:rsidRPr="00625FEA">
          <w:rPr>
            <w:rFonts w:ascii="Consolas" w:hAnsi="Consolas"/>
            <w:color w:val="000000"/>
            <w:sz w:val="18"/>
            <w:szCs w:val="18"/>
            <w:lang w:val="en-US"/>
            <w:rPrChange w:id="9520" w:author="Manuel Hergenröder" w:date="2020-07-16T16:26:00Z">
              <w:rPr>
                <w:rFonts w:ascii="Consolas" w:hAnsi="Consolas"/>
                <w:color w:val="000000"/>
              </w:rPr>
            </w:rPrChange>
          </w:rPr>
          <w:t>    </w:t>
        </w:r>
        <w:r w:rsidRPr="00625FEA">
          <w:rPr>
            <w:rFonts w:ascii="Consolas" w:hAnsi="Consolas"/>
            <w:color w:val="0000FF"/>
            <w:sz w:val="18"/>
            <w:szCs w:val="18"/>
            <w:lang w:val="en-US"/>
            <w:rPrChange w:id="9521"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9522" w:author="Manuel Hergenröder" w:date="2020-07-16T16:26:00Z">
              <w:rPr>
                <w:rFonts w:ascii="Consolas" w:hAnsi="Consolas"/>
                <w:color w:val="000000"/>
              </w:rPr>
            </w:rPrChange>
          </w:rPr>
          <w:t> </w:t>
        </w:r>
        <w:r w:rsidRPr="00625FEA">
          <w:rPr>
            <w:rFonts w:ascii="Consolas" w:hAnsi="Consolas"/>
            <w:color w:val="2B91AF"/>
            <w:sz w:val="18"/>
            <w:szCs w:val="18"/>
            <w:lang w:val="en-US"/>
            <w:rPrChange w:id="9523"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9524" w:author="Manuel Hergenröder" w:date="2020-07-16T16:26:00Z">
              <w:rPr>
                <w:rFonts w:ascii="Consolas" w:hAnsi="Consolas"/>
                <w:color w:val="000000"/>
              </w:rPr>
            </w:rPrChange>
          </w:rPr>
          <w:t> IncToolAbsoluteValue;</w:t>
        </w:r>
      </w:ins>
    </w:p>
    <w:p w14:paraId="79DE07C6" w14:textId="77777777" w:rsidR="008F67FA" w:rsidRPr="00625FEA" w:rsidRDefault="008F67FA" w:rsidP="008F67FA">
      <w:pPr>
        <w:pStyle w:val="HTMLPreformatted"/>
        <w:shd w:val="clear" w:color="auto" w:fill="FFFFFF"/>
        <w:rPr>
          <w:ins w:id="9525" w:author="Manuel Hergenröder" w:date="2020-07-16T16:23:00Z"/>
          <w:rFonts w:ascii="Consolas" w:hAnsi="Consolas"/>
          <w:color w:val="000000"/>
          <w:sz w:val="18"/>
          <w:szCs w:val="18"/>
          <w:lang w:val="en-US"/>
          <w:rPrChange w:id="9526" w:author="Manuel Hergenröder" w:date="2020-07-16T16:26:00Z">
            <w:rPr>
              <w:ins w:id="9527" w:author="Manuel Hergenröder" w:date="2020-07-16T16:23:00Z"/>
              <w:rFonts w:ascii="Consolas" w:hAnsi="Consolas"/>
              <w:color w:val="000000"/>
            </w:rPr>
          </w:rPrChange>
        </w:rPr>
      </w:pPr>
      <w:ins w:id="9528" w:author="Manuel Hergenröder" w:date="2020-07-16T16:23:00Z">
        <w:r w:rsidRPr="00625FEA">
          <w:rPr>
            <w:rFonts w:ascii="Consolas" w:hAnsi="Consolas"/>
            <w:color w:val="000000"/>
            <w:sz w:val="18"/>
            <w:szCs w:val="18"/>
            <w:lang w:val="en-US"/>
            <w:rPrChange w:id="9529" w:author="Manuel Hergenröder" w:date="2020-07-16T16:26:00Z">
              <w:rPr>
                <w:rFonts w:ascii="Consolas" w:hAnsi="Consolas"/>
                <w:color w:val="000000"/>
              </w:rPr>
            </w:rPrChange>
          </w:rPr>
          <w:t>    </w:t>
        </w:r>
        <w:r w:rsidRPr="00625FEA">
          <w:rPr>
            <w:rFonts w:ascii="Consolas" w:hAnsi="Consolas"/>
            <w:color w:val="0000FF"/>
            <w:sz w:val="18"/>
            <w:szCs w:val="18"/>
            <w:lang w:val="en-US"/>
            <w:rPrChange w:id="9530"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9531" w:author="Manuel Hergenröder" w:date="2020-07-16T16:26:00Z">
              <w:rPr>
                <w:rFonts w:ascii="Consolas" w:hAnsi="Consolas"/>
                <w:color w:val="000000"/>
              </w:rPr>
            </w:rPrChange>
          </w:rPr>
          <w:t> </w:t>
        </w:r>
        <w:r w:rsidRPr="00625FEA">
          <w:rPr>
            <w:rFonts w:ascii="Consolas" w:hAnsi="Consolas"/>
            <w:color w:val="2B91AF"/>
            <w:sz w:val="18"/>
            <w:szCs w:val="18"/>
            <w:lang w:val="en-US"/>
            <w:rPrChange w:id="9532"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9533" w:author="Manuel Hergenröder" w:date="2020-07-16T16:26:00Z">
              <w:rPr>
                <w:rFonts w:ascii="Consolas" w:hAnsi="Consolas"/>
                <w:color w:val="000000"/>
              </w:rPr>
            </w:rPrChange>
          </w:rPr>
          <w:t> hold;</w:t>
        </w:r>
      </w:ins>
    </w:p>
    <w:p w14:paraId="55DD3854" w14:textId="77777777" w:rsidR="008F67FA" w:rsidRPr="00625FEA" w:rsidRDefault="008F67FA" w:rsidP="008F67FA">
      <w:pPr>
        <w:pStyle w:val="HTMLPreformatted"/>
        <w:shd w:val="clear" w:color="auto" w:fill="FFFFFF"/>
        <w:rPr>
          <w:ins w:id="9534" w:author="Manuel Hergenröder" w:date="2020-07-16T16:23:00Z"/>
          <w:rFonts w:ascii="Consolas" w:hAnsi="Consolas"/>
          <w:color w:val="000000"/>
          <w:sz w:val="18"/>
          <w:szCs w:val="18"/>
          <w:lang w:val="en-US"/>
          <w:rPrChange w:id="9535" w:author="Manuel Hergenröder" w:date="2020-07-16T16:26:00Z">
            <w:rPr>
              <w:ins w:id="9536" w:author="Manuel Hergenröder" w:date="2020-07-16T16:23:00Z"/>
              <w:rFonts w:ascii="Consolas" w:hAnsi="Consolas"/>
              <w:color w:val="000000"/>
            </w:rPr>
          </w:rPrChange>
        </w:rPr>
      </w:pPr>
      <w:ins w:id="9537" w:author="Manuel Hergenröder" w:date="2020-07-16T16:23:00Z">
        <w:r w:rsidRPr="00625FEA">
          <w:rPr>
            <w:rFonts w:ascii="Consolas" w:hAnsi="Consolas"/>
            <w:color w:val="000000"/>
            <w:sz w:val="18"/>
            <w:szCs w:val="18"/>
            <w:lang w:val="en-US"/>
            <w:rPrChange w:id="9538" w:author="Manuel Hergenröder" w:date="2020-07-16T16:26:00Z">
              <w:rPr>
                <w:rFonts w:ascii="Consolas" w:hAnsi="Consolas"/>
                <w:color w:val="000000"/>
              </w:rPr>
            </w:rPrChange>
          </w:rPr>
          <w:t xml:space="preserve"> </w:t>
        </w:r>
      </w:ins>
    </w:p>
    <w:p w14:paraId="22C6E308" w14:textId="77777777" w:rsidR="008F67FA" w:rsidRPr="00625FEA" w:rsidRDefault="008F67FA" w:rsidP="008F67FA">
      <w:pPr>
        <w:pStyle w:val="HTMLPreformatted"/>
        <w:shd w:val="clear" w:color="auto" w:fill="FFFFFF"/>
        <w:rPr>
          <w:ins w:id="9539" w:author="Manuel Hergenröder" w:date="2020-07-16T16:23:00Z"/>
          <w:rFonts w:ascii="Consolas" w:hAnsi="Consolas"/>
          <w:color w:val="000000"/>
          <w:sz w:val="18"/>
          <w:szCs w:val="18"/>
          <w:lang w:val="en-US"/>
          <w:rPrChange w:id="9540" w:author="Manuel Hergenröder" w:date="2020-07-16T16:26:00Z">
            <w:rPr>
              <w:ins w:id="9541" w:author="Manuel Hergenröder" w:date="2020-07-16T16:23:00Z"/>
              <w:rFonts w:ascii="Consolas" w:hAnsi="Consolas"/>
              <w:color w:val="000000"/>
            </w:rPr>
          </w:rPrChange>
        </w:rPr>
      </w:pPr>
      <w:ins w:id="9542" w:author="Manuel Hergenröder" w:date="2020-07-16T16:23:00Z">
        <w:r w:rsidRPr="00625FEA">
          <w:rPr>
            <w:rFonts w:ascii="Consolas" w:hAnsi="Consolas"/>
            <w:color w:val="000000"/>
            <w:sz w:val="18"/>
            <w:szCs w:val="18"/>
            <w:lang w:val="en-US"/>
            <w:rPrChange w:id="9543" w:author="Manuel Hergenröder" w:date="2020-07-16T16:26:00Z">
              <w:rPr>
                <w:rFonts w:ascii="Consolas" w:hAnsi="Consolas"/>
                <w:color w:val="000000"/>
              </w:rPr>
            </w:rPrChange>
          </w:rPr>
          <w:t>    </w:t>
        </w:r>
        <w:r w:rsidRPr="00625FEA">
          <w:rPr>
            <w:rFonts w:ascii="Consolas" w:hAnsi="Consolas"/>
            <w:color w:val="0000FF"/>
            <w:sz w:val="18"/>
            <w:szCs w:val="18"/>
            <w:lang w:val="en-US"/>
            <w:rPrChange w:id="9544"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9545" w:author="Manuel Hergenröder" w:date="2020-07-16T16:26:00Z">
              <w:rPr>
                <w:rFonts w:ascii="Consolas" w:hAnsi="Consolas"/>
                <w:color w:val="000000"/>
              </w:rPr>
            </w:rPrChange>
          </w:rPr>
          <w:t> </w:t>
        </w:r>
        <w:r w:rsidRPr="00625FEA">
          <w:rPr>
            <w:rFonts w:ascii="Consolas" w:hAnsi="Consolas"/>
            <w:color w:val="2B91AF"/>
            <w:sz w:val="18"/>
            <w:szCs w:val="18"/>
            <w:lang w:val="en-US"/>
            <w:rPrChange w:id="9546" w:author="Manuel Hergenröder" w:date="2020-07-16T16:26:00Z">
              <w:rPr>
                <w:rFonts w:ascii="Consolas" w:hAnsi="Consolas"/>
                <w:color w:val="2B91AF"/>
              </w:rPr>
            </w:rPrChange>
          </w:rPr>
          <w:t>SteamVR_Input_Sources</w:t>
        </w:r>
        <w:r w:rsidRPr="00625FEA">
          <w:rPr>
            <w:rFonts w:ascii="Consolas" w:hAnsi="Consolas"/>
            <w:color w:val="000000"/>
            <w:sz w:val="18"/>
            <w:szCs w:val="18"/>
            <w:lang w:val="en-US"/>
            <w:rPrChange w:id="9547" w:author="Manuel Hergenröder" w:date="2020-07-16T16:26:00Z">
              <w:rPr>
                <w:rFonts w:ascii="Consolas" w:hAnsi="Consolas"/>
                <w:color w:val="000000"/>
              </w:rPr>
            </w:rPrChange>
          </w:rPr>
          <w:t> handType;</w:t>
        </w:r>
      </w:ins>
    </w:p>
    <w:p w14:paraId="43006EB1" w14:textId="77777777" w:rsidR="008F67FA" w:rsidRPr="00625FEA" w:rsidRDefault="008F67FA" w:rsidP="008F67FA">
      <w:pPr>
        <w:pStyle w:val="HTMLPreformatted"/>
        <w:shd w:val="clear" w:color="auto" w:fill="FFFFFF"/>
        <w:rPr>
          <w:ins w:id="9548" w:author="Manuel Hergenröder" w:date="2020-07-16T16:23:00Z"/>
          <w:rFonts w:ascii="Consolas" w:hAnsi="Consolas"/>
          <w:color w:val="000000"/>
          <w:sz w:val="18"/>
          <w:szCs w:val="18"/>
          <w:lang w:val="en-US"/>
          <w:rPrChange w:id="9549" w:author="Manuel Hergenröder" w:date="2020-07-16T16:26:00Z">
            <w:rPr>
              <w:ins w:id="9550" w:author="Manuel Hergenröder" w:date="2020-07-16T16:23:00Z"/>
              <w:rFonts w:ascii="Consolas" w:hAnsi="Consolas"/>
              <w:color w:val="000000"/>
            </w:rPr>
          </w:rPrChange>
        </w:rPr>
      </w:pPr>
      <w:ins w:id="9551" w:author="Manuel Hergenröder" w:date="2020-07-16T16:23:00Z">
        <w:r w:rsidRPr="00625FEA">
          <w:rPr>
            <w:rFonts w:ascii="Consolas" w:hAnsi="Consolas"/>
            <w:color w:val="000000"/>
            <w:sz w:val="18"/>
            <w:szCs w:val="18"/>
            <w:lang w:val="en-US"/>
            <w:rPrChange w:id="9552" w:author="Manuel Hergenröder" w:date="2020-07-16T16:26:00Z">
              <w:rPr>
                <w:rFonts w:ascii="Consolas" w:hAnsi="Consolas"/>
                <w:color w:val="000000"/>
              </w:rPr>
            </w:rPrChange>
          </w:rPr>
          <w:t xml:space="preserve"> </w:t>
        </w:r>
      </w:ins>
    </w:p>
    <w:p w14:paraId="02A34C67" w14:textId="77777777" w:rsidR="008F67FA" w:rsidRPr="00625FEA" w:rsidRDefault="008F67FA" w:rsidP="008F67FA">
      <w:pPr>
        <w:pStyle w:val="HTMLPreformatted"/>
        <w:shd w:val="clear" w:color="auto" w:fill="FFFFFF"/>
        <w:rPr>
          <w:ins w:id="9553" w:author="Manuel Hergenröder" w:date="2020-07-16T16:23:00Z"/>
          <w:rFonts w:ascii="Consolas" w:hAnsi="Consolas"/>
          <w:color w:val="000000"/>
          <w:sz w:val="18"/>
          <w:szCs w:val="18"/>
          <w:lang w:val="en-US"/>
          <w:rPrChange w:id="9554" w:author="Manuel Hergenröder" w:date="2020-07-16T16:26:00Z">
            <w:rPr>
              <w:ins w:id="9555" w:author="Manuel Hergenröder" w:date="2020-07-16T16:23:00Z"/>
              <w:rFonts w:ascii="Consolas" w:hAnsi="Consolas"/>
              <w:color w:val="000000"/>
            </w:rPr>
          </w:rPrChange>
        </w:rPr>
      </w:pPr>
      <w:ins w:id="9556" w:author="Manuel Hergenröder" w:date="2020-07-16T16:23:00Z">
        <w:r w:rsidRPr="00625FEA">
          <w:rPr>
            <w:rFonts w:ascii="Consolas" w:hAnsi="Consolas"/>
            <w:color w:val="000000"/>
            <w:sz w:val="18"/>
            <w:szCs w:val="18"/>
            <w:lang w:val="en-US"/>
            <w:rPrChange w:id="9557" w:author="Manuel Hergenröder" w:date="2020-07-16T16:26:00Z">
              <w:rPr>
                <w:rFonts w:ascii="Consolas" w:hAnsi="Consolas"/>
                <w:color w:val="000000"/>
              </w:rPr>
            </w:rPrChange>
          </w:rPr>
          <w:t>    </w:t>
        </w:r>
        <w:r w:rsidRPr="00625FEA">
          <w:rPr>
            <w:rFonts w:ascii="Consolas" w:hAnsi="Consolas"/>
            <w:color w:val="0000FF"/>
            <w:sz w:val="18"/>
            <w:szCs w:val="18"/>
            <w:lang w:val="en-US"/>
            <w:rPrChange w:id="9558"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9559" w:author="Manuel Hergenröder" w:date="2020-07-16T16:26:00Z">
              <w:rPr>
                <w:rFonts w:ascii="Consolas" w:hAnsi="Consolas"/>
                <w:color w:val="000000"/>
              </w:rPr>
            </w:rPrChange>
          </w:rPr>
          <w:t> </w:t>
        </w:r>
        <w:r w:rsidRPr="00625FEA">
          <w:rPr>
            <w:rFonts w:ascii="Consolas" w:hAnsi="Consolas"/>
            <w:color w:val="2B91AF"/>
            <w:sz w:val="18"/>
            <w:szCs w:val="18"/>
            <w:lang w:val="en-US"/>
            <w:rPrChange w:id="9560" w:author="Manuel Hergenröder" w:date="2020-07-16T16:26:00Z">
              <w:rPr>
                <w:rFonts w:ascii="Consolas" w:hAnsi="Consolas"/>
                <w:color w:val="2B91AF"/>
              </w:rPr>
            </w:rPrChange>
          </w:rPr>
          <w:t>SteamVR_LaserPointer</w:t>
        </w:r>
        <w:r w:rsidRPr="00625FEA">
          <w:rPr>
            <w:rFonts w:ascii="Consolas" w:hAnsi="Consolas"/>
            <w:color w:val="000000"/>
            <w:sz w:val="18"/>
            <w:szCs w:val="18"/>
            <w:lang w:val="en-US"/>
            <w:rPrChange w:id="9561" w:author="Manuel Hergenröder" w:date="2020-07-16T16:26:00Z">
              <w:rPr>
                <w:rFonts w:ascii="Consolas" w:hAnsi="Consolas"/>
                <w:color w:val="000000"/>
              </w:rPr>
            </w:rPrChange>
          </w:rPr>
          <w:t> laserPointer;</w:t>
        </w:r>
      </w:ins>
    </w:p>
    <w:p w14:paraId="4DB6C590" w14:textId="77777777" w:rsidR="008F67FA" w:rsidRPr="00625FEA" w:rsidRDefault="008F67FA" w:rsidP="008F67FA">
      <w:pPr>
        <w:pStyle w:val="HTMLPreformatted"/>
        <w:shd w:val="clear" w:color="auto" w:fill="FFFFFF"/>
        <w:rPr>
          <w:ins w:id="9562" w:author="Manuel Hergenröder" w:date="2020-07-16T16:23:00Z"/>
          <w:rFonts w:ascii="Consolas" w:hAnsi="Consolas"/>
          <w:color w:val="000000"/>
          <w:sz w:val="18"/>
          <w:szCs w:val="18"/>
          <w:lang w:val="en-US"/>
          <w:rPrChange w:id="9563" w:author="Manuel Hergenröder" w:date="2020-07-16T16:26:00Z">
            <w:rPr>
              <w:ins w:id="9564" w:author="Manuel Hergenröder" w:date="2020-07-16T16:23:00Z"/>
              <w:rFonts w:ascii="Consolas" w:hAnsi="Consolas"/>
              <w:color w:val="000000"/>
            </w:rPr>
          </w:rPrChange>
        </w:rPr>
      </w:pPr>
      <w:ins w:id="9565" w:author="Manuel Hergenröder" w:date="2020-07-16T16:23:00Z">
        <w:r w:rsidRPr="00625FEA">
          <w:rPr>
            <w:rFonts w:ascii="Consolas" w:hAnsi="Consolas"/>
            <w:color w:val="000000"/>
            <w:sz w:val="18"/>
            <w:szCs w:val="18"/>
            <w:lang w:val="en-US"/>
            <w:rPrChange w:id="9566" w:author="Manuel Hergenröder" w:date="2020-07-16T16:26:00Z">
              <w:rPr>
                <w:rFonts w:ascii="Consolas" w:hAnsi="Consolas"/>
                <w:color w:val="000000"/>
              </w:rPr>
            </w:rPrChange>
          </w:rPr>
          <w:t>    </w:t>
        </w:r>
        <w:r w:rsidRPr="00625FEA">
          <w:rPr>
            <w:rFonts w:ascii="Consolas" w:hAnsi="Consolas"/>
            <w:color w:val="0000FF"/>
            <w:sz w:val="18"/>
            <w:szCs w:val="18"/>
            <w:lang w:val="en-US"/>
            <w:rPrChange w:id="9567"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9568" w:author="Manuel Hergenröder" w:date="2020-07-16T16:26:00Z">
              <w:rPr>
                <w:rFonts w:ascii="Consolas" w:hAnsi="Consolas"/>
                <w:color w:val="000000"/>
              </w:rPr>
            </w:rPrChange>
          </w:rPr>
          <w:t> </w:t>
        </w:r>
        <w:r w:rsidRPr="00625FEA">
          <w:rPr>
            <w:rFonts w:ascii="Consolas" w:hAnsi="Consolas"/>
            <w:color w:val="2B91AF"/>
            <w:sz w:val="18"/>
            <w:szCs w:val="18"/>
            <w:lang w:val="en-US"/>
            <w:rPrChange w:id="9569" w:author="Manuel Hergenröder" w:date="2020-07-16T16:26:00Z">
              <w:rPr>
                <w:rFonts w:ascii="Consolas" w:hAnsi="Consolas"/>
                <w:color w:val="2B91AF"/>
              </w:rPr>
            </w:rPrChange>
          </w:rPr>
          <w:t>AudioEngine</w:t>
        </w:r>
        <w:r w:rsidRPr="00625FEA">
          <w:rPr>
            <w:rFonts w:ascii="Consolas" w:hAnsi="Consolas"/>
            <w:color w:val="000000"/>
            <w:sz w:val="18"/>
            <w:szCs w:val="18"/>
            <w:lang w:val="en-US"/>
            <w:rPrChange w:id="9570" w:author="Manuel Hergenröder" w:date="2020-07-16T16:26:00Z">
              <w:rPr>
                <w:rFonts w:ascii="Consolas" w:hAnsi="Consolas"/>
                <w:color w:val="000000"/>
              </w:rPr>
            </w:rPrChange>
          </w:rPr>
          <w:t> audioEngine;</w:t>
        </w:r>
      </w:ins>
    </w:p>
    <w:p w14:paraId="77C5FD5A" w14:textId="77777777" w:rsidR="008F67FA" w:rsidRPr="00625FEA" w:rsidRDefault="008F67FA" w:rsidP="008F67FA">
      <w:pPr>
        <w:pStyle w:val="HTMLPreformatted"/>
        <w:shd w:val="clear" w:color="auto" w:fill="FFFFFF"/>
        <w:rPr>
          <w:ins w:id="9571" w:author="Manuel Hergenröder" w:date="2020-07-16T16:23:00Z"/>
          <w:rFonts w:ascii="Consolas" w:hAnsi="Consolas"/>
          <w:color w:val="000000"/>
          <w:sz w:val="18"/>
          <w:szCs w:val="18"/>
          <w:lang w:val="en-US"/>
          <w:rPrChange w:id="9572" w:author="Manuel Hergenröder" w:date="2020-07-16T16:26:00Z">
            <w:rPr>
              <w:ins w:id="9573" w:author="Manuel Hergenröder" w:date="2020-07-16T16:23:00Z"/>
              <w:rFonts w:ascii="Consolas" w:hAnsi="Consolas"/>
              <w:color w:val="000000"/>
            </w:rPr>
          </w:rPrChange>
        </w:rPr>
      </w:pPr>
      <w:ins w:id="9574" w:author="Manuel Hergenröder" w:date="2020-07-16T16:23:00Z">
        <w:r w:rsidRPr="00625FEA">
          <w:rPr>
            <w:rFonts w:ascii="Consolas" w:hAnsi="Consolas"/>
            <w:color w:val="000000"/>
            <w:sz w:val="18"/>
            <w:szCs w:val="18"/>
            <w:lang w:val="en-US"/>
            <w:rPrChange w:id="9575" w:author="Manuel Hergenröder" w:date="2020-07-16T16:26:00Z">
              <w:rPr>
                <w:rFonts w:ascii="Consolas" w:hAnsi="Consolas"/>
                <w:color w:val="000000"/>
              </w:rPr>
            </w:rPrChange>
          </w:rPr>
          <w:t>    </w:t>
        </w:r>
        <w:r w:rsidRPr="00625FEA">
          <w:rPr>
            <w:rFonts w:ascii="Consolas" w:hAnsi="Consolas"/>
            <w:color w:val="0000FF"/>
            <w:sz w:val="18"/>
            <w:szCs w:val="18"/>
            <w:lang w:val="en-US"/>
            <w:rPrChange w:id="9576"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9577" w:author="Manuel Hergenröder" w:date="2020-07-16T16:26:00Z">
              <w:rPr>
                <w:rFonts w:ascii="Consolas" w:hAnsi="Consolas"/>
                <w:color w:val="000000"/>
              </w:rPr>
            </w:rPrChange>
          </w:rPr>
          <w:t> </w:t>
        </w:r>
        <w:r w:rsidRPr="00625FEA">
          <w:rPr>
            <w:rFonts w:ascii="Consolas" w:hAnsi="Consolas"/>
            <w:color w:val="2B91AF"/>
            <w:sz w:val="18"/>
            <w:szCs w:val="18"/>
            <w:lang w:val="en-US"/>
            <w:rPrChange w:id="9578" w:author="Manuel Hergenröder" w:date="2020-07-16T16:26:00Z">
              <w:rPr>
                <w:rFonts w:ascii="Consolas" w:hAnsi="Consolas"/>
                <w:color w:val="2B91AF"/>
              </w:rPr>
            </w:rPrChange>
          </w:rPr>
          <w:t>SpectrumMeshGenerator</w:t>
        </w:r>
        <w:r w:rsidRPr="00625FEA">
          <w:rPr>
            <w:rFonts w:ascii="Consolas" w:hAnsi="Consolas"/>
            <w:color w:val="000000"/>
            <w:sz w:val="18"/>
            <w:szCs w:val="18"/>
            <w:lang w:val="en-US"/>
            <w:rPrChange w:id="9579" w:author="Manuel Hergenröder" w:date="2020-07-16T16:26:00Z">
              <w:rPr>
                <w:rFonts w:ascii="Consolas" w:hAnsi="Consolas"/>
                <w:color w:val="000000"/>
              </w:rPr>
            </w:rPrChange>
          </w:rPr>
          <w:t> spectrum;</w:t>
        </w:r>
      </w:ins>
    </w:p>
    <w:p w14:paraId="019566F3" w14:textId="77777777" w:rsidR="008F67FA" w:rsidRPr="00625FEA" w:rsidRDefault="008F67FA" w:rsidP="008F67FA">
      <w:pPr>
        <w:pStyle w:val="HTMLPreformatted"/>
        <w:shd w:val="clear" w:color="auto" w:fill="FFFFFF"/>
        <w:rPr>
          <w:ins w:id="9580" w:author="Manuel Hergenröder" w:date="2020-07-16T16:23:00Z"/>
          <w:rFonts w:ascii="Consolas" w:hAnsi="Consolas"/>
          <w:color w:val="000000"/>
          <w:sz w:val="18"/>
          <w:szCs w:val="18"/>
          <w:lang w:val="en-US"/>
          <w:rPrChange w:id="9581" w:author="Manuel Hergenröder" w:date="2020-07-16T16:26:00Z">
            <w:rPr>
              <w:ins w:id="9582" w:author="Manuel Hergenröder" w:date="2020-07-16T16:23:00Z"/>
              <w:rFonts w:ascii="Consolas" w:hAnsi="Consolas"/>
              <w:color w:val="000000"/>
            </w:rPr>
          </w:rPrChange>
        </w:rPr>
      </w:pPr>
      <w:ins w:id="9583" w:author="Manuel Hergenröder" w:date="2020-07-16T16:23:00Z">
        <w:r w:rsidRPr="00625FEA">
          <w:rPr>
            <w:rFonts w:ascii="Consolas" w:hAnsi="Consolas"/>
            <w:color w:val="000000"/>
            <w:sz w:val="18"/>
            <w:szCs w:val="18"/>
            <w:lang w:val="en-US"/>
            <w:rPrChange w:id="9584" w:author="Manuel Hergenröder" w:date="2020-07-16T16:26:00Z">
              <w:rPr>
                <w:rFonts w:ascii="Consolas" w:hAnsi="Consolas"/>
                <w:color w:val="000000"/>
              </w:rPr>
            </w:rPrChange>
          </w:rPr>
          <w:t>    </w:t>
        </w:r>
        <w:r w:rsidRPr="00625FEA">
          <w:rPr>
            <w:rFonts w:ascii="Consolas" w:hAnsi="Consolas"/>
            <w:color w:val="0000FF"/>
            <w:sz w:val="18"/>
            <w:szCs w:val="18"/>
            <w:lang w:val="en-US"/>
            <w:rPrChange w:id="9585"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9586" w:author="Manuel Hergenröder" w:date="2020-07-16T16:26:00Z">
              <w:rPr>
                <w:rFonts w:ascii="Consolas" w:hAnsi="Consolas"/>
                <w:color w:val="000000"/>
              </w:rPr>
            </w:rPrChange>
          </w:rPr>
          <w:t> </w:t>
        </w:r>
        <w:r w:rsidRPr="00625FEA">
          <w:rPr>
            <w:rFonts w:ascii="Consolas" w:hAnsi="Consolas"/>
            <w:color w:val="2B91AF"/>
            <w:sz w:val="18"/>
            <w:szCs w:val="18"/>
            <w:lang w:val="en-US"/>
            <w:rPrChange w:id="9587" w:author="Manuel Hergenröder" w:date="2020-07-16T16:26:00Z">
              <w:rPr>
                <w:rFonts w:ascii="Consolas" w:hAnsi="Consolas"/>
                <w:color w:val="2B91AF"/>
              </w:rPr>
            </w:rPrChange>
          </w:rPr>
          <w:t>ToolHandler</w:t>
        </w:r>
        <w:r w:rsidRPr="00625FEA">
          <w:rPr>
            <w:rFonts w:ascii="Consolas" w:hAnsi="Consolas"/>
            <w:color w:val="000000"/>
            <w:sz w:val="18"/>
            <w:szCs w:val="18"/>
            <w:lang w:val="en-US"/>
            <w:rPrChange w:id="9588" w:author="Manuel Hergenröder" w:date="2020-07-16T16:26:00Z">
              <w:rPr>
                <w:rFonts w:ascii="Consolas" w:hAnsi="Consolas"/>
                <w:color w:val="000000"/>
              </w:rPr>
            </w:rPrChange>
          </w:rPr>
          <w:t> tool;</w:t>
        </w:r>
      </w:ins>
    </w:p>
    <w:p w14:paraId="5B9B387D" w14:textId="77777777" w:rsidR="008F67FA" w:rsidRPr="00625FEA" w:rsidRDefault="008F67FA" w:rsidP="008F67FA">
      <w:pPr>
        <w:pStyle w:val="HTMLPreformatted"/>
        <w:shd w:val="clear" w:color="auto" w:fill="FFFFFF"/>
        <w:rPr>
          <w:ins w:id="9589" w:author="Manuel Hergenröder" w:date="2020-07-16T16:23:00Z"/>
          <w:rFonts w:ascii="Consolas" w:hAnsi="Consolas"/>
          <w:color w:val="000000"/>
          <w:sz w:val="18"/>
          <w:szCs w:val="18"/>
          <w:lang w:val="en-US"/>
          <w:rPrChange w:id="9590" w:author="Manuel Hergenröder" w:date="2020-07-16T16:26:00Z">
            <w:rPr>
              <w:ins w:id="9591" w:author="Manuel Hergenröder" w:date="2020-07-16T16:23:00Z"/>
              <w:rFonts w:ascii="Consolas" w:hAnsi="Consolas"/>
              <w:color w:val="000000"/>
            </w:rPr>
          </w:rPrChange>
        </w:rPr>
      </w:pPr>
      <w:ins w:id="9592" w:author="Manuel Hergenröder" w:date="2020-07-16T16:23:00Z">
        <w:r w:rsidRPr="00625FEA">
          <w:rPr>
            <w:rFonts w:ascii="Consolas" w:hAnsi="Consolas"/>
            <w:color w:val="000000"/>
            <w:sz w:val="18"/>
            <w:szCs w:val="18"/>
            <w:lang w:val="en-US"/>
            <w:rPrChange w:id="9593" w:author="Manuel Hergenröder" w:date="2020-07-16T16:26:00Z">
              <w:rPr>
                <w:rFonts w:ascii="Consolas" w:hAnsi="Consolas"/>
                <w:color w:val="000000"/>
              </w:rPr>
            </w:rPrChange>
          </w:rPr>
          <w:t xml:space="preserve"> </w:t>
        </w:r>
      </w:ins>
    </w:p>
    <w:p w14:paraId="6CD306CC" w14:textId="77777777" w:rsidR="008F67FA" w:rsidRPr="00625FEA" w:rsidRDefault="008F67FA" w:rsidP="008F67FA">
      <w:pPr>
        <w:pStyle w:val="HTMLPreformatted"/>
        <w:shd w:val="clear" w:color="auto" w:fill="FFFFFF"/>
        <w:rPr>
          <w:ins w:id="9594" w:author="Manuel Hergenröder" w:date="2020-07-16T16:23:00Z"/>
          <w:rFonts w:ascii="Consolas" w:hAnsi="Consolas"/>
          <w:color w:val="000000"/>
          <w:sz w:val="18"/>
          <w:szCs w:val="18"/>
          <w:lang w:val="en-US"/>
          <w:rPrChange w:id="9595" w:author="Manuel Hergenröder" w:date="2020-07-16T16:26:00Z">
            <w:rPr>
              <w:ins w:id="9596" w:author="Manuel Hergenröder" w:date="2020-07-16T16:23:00Z"/>
              <w:rFonts w:ascii="Consolas" w:hAnsi="Consolas"/>
              <w:color w:val="000000"/>
            </w:rPr>
          </w:rPrChange>
        </w:rPr>
      </w:pPr>
      <w:ins w:id="9597" w:author="Manuel Hergenröder" w:date="2020-07-16T16:23:00Z">
        <w:r w:rsidRPr="00625FEA">
          <w:rPr>
            <w:rFonts w:ascii="Consolas" w:hAnsi="Consolas"/>
            <w:color w:val="000000"/>
            <w:sz w:val="18"/>
            <w:szCs w:val="18"/>
            <w:lang w:val="en-US"/>
            <w:rPrChange w:id="9598" w:author="Manuel Hergenröder" w:date="2020-07-16T16:26:00Z">
              <w:rPr>
                <w:rFonts w:ascii="Consolas" w:hAnsi="Consolas"/>
                <w:color w:val="000000"/>
              </w:rPr>
            </w:rPrChange>
          </w:rPr>
          <w:t>    </w:t>
        </w:r>
        <w:r w:rsidRPr="00625FEA">
          <w:rPr>
            <w:rFonts w:ascii="Consolas" w:hAnsi="Consolas"/>
            <w:color w:val="0000FF"/>
            <w:sz w:val="18"/>
            <w:szCs w:val="18"/>
            <w:lang w:val="en-US"/>
            <w:rPrChange w:id="9599" w:author="Manuel Hergenröder" w:date="2020-07-16T16:26:00Z">
              <w:rPr>
                <w:rFonts w:ascii="Consolas" w:hAnsi="Consolas"/>
                <w:color w:val="0000FF"/>
              </w:rPr>
            </w:rPrChange>
          </w:rPr>
          <w:t>void</w:t>
        </w:r>
        <w:r w:rsidRPr="00625FEA">
          <w:rPr>
            <w:rFonts w:ascii="Consolas" w:hAnsi="Consolas"/>
            <w:color w:val="000000"/>
            <w:sz w:val="18"/>
            <w:szCs w:val="18"/>
            <w:lang w:val="en-US"/>
            <w:rPrChange w:id="9600" w:author="Manuel Hergenröder" w:date="2020-07-16T16:26:00Z">
              <w:rPr>
                <w:rFonts w:ascii="Consolas" w:hAnsi="Consolas"/>
                <w:color w:val="000000"/>
              </w:rPr>
            </w:rPrChange>
          </w:rPr>
          <w:t> </w:t>
        </w:r>
        <w:r w:rsidRPr="00625FEA">
          <w:rPr>
            <w:rFonts w:ascii="Consolas" w:hAnsi="Consolas"/>
            <w:color w:val="0000FF"/>
            <w:sz w:val="18"/>
            <w:szCs w:val="18"/>
            <w:lang w:val="en-US"/>
            <w:rPrChange w:id="9601" w:author="Manuel Hergenröder" w:date="2020-07-16T16:26:00Z">
              <w:rPr>
                <w:rFonts w:ascii="Consolas" w:hAnsi="Consolas"/>
                <w:color w:val="0000FF"/>
              </w:rPr>
            </w:rPrChange>
          </w:rPr>
          <w:t>Start</w:t>
        </w:r>
        <w:r w:rsidRPr="00625FEA">
          <w:rPr>
            <w:rFonts w:ascii="Consolas" w:hAnsi="Consolas"/>
            <w:color w:val="000000"/>
            <w:sz w:val="18"/>
            <w:szCs w:val="18"/>
            <w:lang w:val="en-US"/>
            <w:rPrChange w:id="9602" w:author="Manuel Hergenröder" w:date="2020-07-16T16:26:00Z">
              <w:rPr>
                <w:rFonts w:ascii="Consolas" w:hAnsi="Consolas"/>
                <w:color w:val="000000"/>
              </w:rPr>
            </w:rPrChange>
          </w:rPr>
          <w:t>()</w:t>
        </w:r>
      </w:ins>
    </w:p>
    <w:p w14:paraId="76B8C148" w14:textId="77777777" w:rsidR="008F67FA" w:rsidRPr="00625FEA" w:rsidRDefault="008F67FA" w:rsidP="008F67FA">
      <w:pPr>
        <w:pStyle w:val="HTMLPreformatted"/>
        <w:shd w:val="clear" w:color="auto" w:fill="FFFFFF"/>
        <w:rPr>
          <w:ins w:id="9603" w:author="Manuel Hergenröder" w:date="2020-07-16T16:23:00Z"/>
          <w:rFonts w:ascii="Consolas" w:hAnsi="Consolas"/>
          <w:color w:val="000000"/>
          <w:sz w:val="18"/>
          <w:szCs w:val="18"/>
          <w:lang w:val="en-US"/>
          <w:rPrChange w:id="9604" w:author="Manuel Hergenröder" w:date="2020-07-16T16:26:00Z">
            <w:rPr>
              <w:ins w:id="9605" w:author="Manuel Hergenröder" w:date="2020-07-16T16:23:00Z"/>
              <w:rFonts w:ascii="Consolas" w:hAnsi="Consolas"/>
              <w:color w:val="000000"/>
            </w:rPr>
          </w:rPrChange>
        </w:rPr>
      </w:pPr>
      <w:ins w:id="9606" w:author="Manuel Hergenröder" w:date="2020-07-16T16:23:00Z">
        <w:r w:rsidRPr="00625FEA">
          <w:rPr>
            <w:rFonts w:ascii="Consolas" w:hAnsi="Consolas"/>
            <w:color w:val="000000"/>
            <w:sz w:val="18"/>
            <w:szCs w:val="18"/>
            <w:lang w:val="en-US"/>
            <w:rPrChange w:id="9607" w:author="Manuel Hergenröder" w:date="2020-07-16T16:26:00Z">
              <w:rPr>
                <w:rFonts w:ascii="Consolas" w:hAnsi="Consolas"/>
                <w:color w:val="000000"/>
              </w:rPr>
            </w:rPrChange>
          </w:rPr>
          <w:t>    {</w:t>
        </w:r>
      </w:ins>
    </w:p>
    <w:p w14:paraId="28DBED0E" w14:textId="77777777" w:rsidR="008F67FA" w:rsidRPr="00625FEA" w:rsidRDefault="008F67FA" w:rsidP="008F67FA">
      <w:pPr>
        <w:pStyle w:val="HTMLPreformatted"/>
        <w:shd w:val="clear" w:color="auto" w:fill="FFFFFF"/>
        <w:rPr>
          <w:ins w:id="9608" w:author="Manuel Hergenröder" w:date="2020-07-16T16:23:00Z"/>
          <w:rFonts w:ascii="Consolas" w:hAnsi="Consolas"/>
          <w:color w:val="000000"/>
          <w:sz w:val="18"/>
          <w:szCs w:val="18"/>
          <w:lang w:val="en-US"/>
          <w:rPrChange w:id="9609" w:author="Manuel Hergenröder" w:date="2020-07-16T16:26:00Z">
            <w:rPr>
              <w:ins w:id="9610" w:author="Manuel Hergenröder" w:date="2020-07-16T16:23:00Z"/>
              <w:rFonts w:ascii="Consolas" w:hAnsi="Consolas"/>
              <w:color w:val="000000"/>
            </w:rPr>
          </w:rPrChange>
        </w:rPr>
      </w:pPr>
      <w:ins w:id="9611" w:author="Manuel Hergenröder" w:date="2020-07-16T16:23:00Z">
        <w:r w:rsidRPr="00625FEA">
          <w:rPr>
            <w:rFonts w:ascii="Consolas" w:hAnsi="Consolas"/>
            <w:color w:val="000000"/>
            <w:sz w:val="18"/>
            <w:szCs w:val="18"/>
            <w:lang w:val="en-US"/>
            <w:rPrChange w:id="9612" w:author="Manuel Hergenröder" w:date="2020-07-16T16:26:00Z">
              <w:rPr>
                <w:rFonts w:ascii="Consolas" w:hAnsi="Consolas"/>
                <w:color w:val="000000"/>
              </w:rPr>
            </w:rPrChange>
          </w:rPr>
          <w:t>        </w:t>
        </w:r>
        <w:r w:rsidRPr="00625FEA">
          <w:rPr>
            <w:rFonts w:ascii="Consolas" w:hAnsi="Consolas"/>
            <w:color w:val="0000FF"/>
            <w:sz w:val="18"/>
            <w:szCs w:val="18"/>
            <w:lang w:val="en-US"/>
            <w:rPrChange w:id="9613" w:author="Manuel Hergenröder" w:date="2020-07-16T16:26:00Z">
              <w:rPr>
                <w:rFonts w:ascii="Consolas" w:hAnsi="Consolas"/>
                <w:color w:val="0000FF"/>
              </w:rPr>
            </w:rPrChange>
          </w:rPr>
          <w:t>this</w:t>
        </w:r>
        <w:r w:rsidRPr="00625FEA">
          <w:rPr>
            <w:rFonts w:ascii="Consolas" w:hAnsi="Consolas"/>
            <w:color w:val="000000"/>
            <w:sz w:val="18"/>
            <w:szCs w:val="18"/>
            <w:lang w:val="en-US"/>
            <w:rPrChange w:id="9614" w:author="Manuel Hergenröder" w:date="2020-07-16T16:26:00Z">
              <w:rPr>
                <w:rFonts w:ascii="Consolas" w:hAnsi="Consolas"/>
                <w:color w:val="000000"/>
              </w:rPr>
            </w:rPrChange>
          </w:rPr>
          <w:t>.audioEngine = </w:t>
        </w:r>
        <w:r w:rsidRPr="00625FEA">
          <w:rPr>
            <w:rFonts w:ascii="Consolas" w:hAnsi="Consolas"/>
            <w:color w:val="2B91AF"/>
            <w:sz w:val="18"/>
            <w:szCs w:val="18"/>
            <w:lang w:val="en-US"/>
            <w:rPrChange w:id="9615"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9616" w:author="Manuel Hergenröder" w:date="2020-07-16T16:26:00Z">
              <w:rPr>
                <w:rFonts w:ascii="Consolas" w:hAnsi="Consolas"/>
                <w:color w:val="000000"/>
              </w:rPr>
            </w:rPrChange>
          </w:rPr>
          <w:t>.</w:t>
        </w:r>
        <w:r w:rsidRPr="00625FEA">
          <w:rPr>
            <w:rFonts w:ascii="Consolas" w:hAnsi="Consolas"/>
            <w:color w:val="74531F"/>
            <w:sz w:val="18"/>
            <w:szCs w:val="18"/>
            <w:lang w:val="en-US"/>
            <w:rPrChange w:id="9617" w:author="Manuel Hergenröder" w:date="2020-07-16T16:26:00Z">
              <w:rPr>
                <w:rFonts w:ascii="Consolas" w:hAnsi="Consolas"/>
                <w:color w:val="74531F"/>
              </w:rPr>
            </w:rPrChange>
          </w:rPr>
          <w:t>Find</w:t>
        </w:r>
        <w:r w:rsidRPr="00625FEA">
          <w:rPr>
            <w:rFonts w:ascii="Consolas" w:hAnsi="Consolas"/>
            <w:color w:val="000000"/>
            <w:sz w:val="18"/>
            <w:szCs w:val="18"/>
            <w:lang w:val="en-US"/>
            <w:rPrChange w:id="9618" w:author="Manuel Hergenröder" w:date="2020-07-16T16:26:00Z">
              <w:rPr>
                <w:rFonts w:ascii="Consolas" w:hAnsi="Consolas"/>
                <w:color w:val="000000"/>
              </w:rPr>
            </w:rPrChange>
          </w:rPr>
          <w:t>(</w:t>
        </w:r>
        <w:r w:rsidRPr="00625FEA">
          <w:rPr>
            <w:rFonts w:ascii="Consolas" w:hAnsi="Consolas"/>
            <w:color w:val="A31515"/>
            <w:sz w:val="18"/>
            <w:szCs w:val="18"/>
            <w:lang w:val="en-US"/>
            <w:rPrChange w:id="9619" w:author="Manuel Hergenröder" w:date="2020-07-16T16:26:00Z">
              <w:rPr>
                <w:rFonts w:ascii="Consolas" w:hAnsi="Consolas"/>
                <w:color w:val="A31515"/>
              </w:rPr>
            </w:rPrChange>
          </w:rPr>
          <w:t>"Audio"</w:t>
        </w:r>
        <w:r w:rsidRPr="00625FEA">
          <w:rPr>
            <w:rFonts w:ascii="Consolas" w:hAnsi="Consolas"/>
            <w:color w:val="000000"/>
            <w:sz w:val="18"/>
            <w:szCs w:val="18"/>
            <w:lang w:val="en-US"/>
            <w:rPrChange w:id="9620" w:author="Manuel Hergenröder" w:date="2020-07-16T16:26:00Z">
              <w:rPr>
                <w:rFonts w:ascii="Consolas" w:hAnsi="Consolas"/>
                <w:color w:val="000000"/>
              </w:rPr>
            </w:rPrChange>
          </w:rPr>
          <w:t>).</w:t>
        </w:r>
        <w:r w:rsidRPr="00625FEA">
          <w:rPr>
            <w:rFonts w:ascii="Consolas" w:hAnsi="Consolas"/>
            <w:color w:val="74531F"/>
            <w:sz w:val="18"/>
            <w:szCs w:val="18"/>
            <w:lang w:val="en-US"/>
            <w:rPrChange w:id="9621"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9622" w:author="Manuel Hergenröder" w:date="2020-07-16T16:26:00Z">
              <w:rPr>
                <w:rFonts w:ascii="Consolas" w:hAnsi="Consolas"/>
                <w:color w:val="000000"/>
              </w:rPr>
            </w:rPrChange>
          </w:rPr>
          <w:t>&lt;</w:t>
        </w:r>
        <w:r w:rsidRPr="00625FEA">
          <w:rPr>
            <w:rFonts w:ascii="Consolas" w:hAnsi="Consolas"/>
            <w:color w:val="2B91AF"/>
            <w:sz w:val="18"/>
            <w:szCs w:val="18"/>
            <w:lang w:val="en-US"/>
            <w:rPrChange w:id="9623" w:author="Manuel Hergenröder" w:date="2020-07-16T16:26:00Z">
              <w:rPr>
                <w:rFonts w:ascii="Consolas" w:hAnsi="Consolas"/>
                <w:color w:val="2B91AF"/>
              </w:rPr>
            </w:rPrChange>
          </w:rPr>
          <w:t>AudioEngine</w:t>
        </w:r>
        <w:r w:rsidRPr="00625FEA">
          <w:rPr>
            <w:rFonts w:ascii="Consolas" w:hAnsi="Consolas"/>
            <w:color w:val="000000"/>
            <w:sz w:val="18"/>
            <w:szCs w:val="18"/>
            <w:lang w:val="en-US"/>
            <w:rPrChange w:id="9624" w:author="Manuel Hergenröder" w:date="2020-07-16T16:26:00Z">
              <w:rPr>
                <w:rFonts w:ascii="Consolas" w:hAnsi="Consolas"/>
                <w:color w:val="000000"/>
              </w:rPr>
            </w:rPrChange>
          </w:rPr>
          <w:t>&gt;();</w:t>
        </w:r>
      </w:ins>
    </w:p>
    <w:p w14:paraId="1821FC58" w14:textId="77777777" w:rsidR="008F67FA" w:rsidRPr="00625FEA" w:rsidRDefault="008F67FA" w:rsidP="008F67FA">
      <w:pPr>
        <w:pStyle w:val="HTMLPreformatted"/>
        <w:shd w:val="clear" w:color="auto" w:fill="FFFFFF"/>
        <w:rPr>
          <w:ins w:id="9625" w:author="Manuel Hergenröder" w:date="2020-07-16T16:23:00Z"/>
          <w:rFonts w:ascii="Consolas" w:hAnsi="Consolas"/>
          <w:color w:val="000000"/>
          <w:sz w:val="18"/>
          <w:szCs w:val="18"/>
          <w:lang w:val="en-US"/>
          <w:rPrChange w:id="9626" w:author="Manuel Hergenröder" w:date="2020-07-16T16:26:00Z">
            <w:rPr>
              <w:ins w:id="9627" w:author="Manuel Hergenröder" w:date="2020-07-16T16:23:00Z"/>
              <w:rFonts w:ascii="Consolas" w:hAnsi="Consolas"/>
              <w:color w:val="000000"/>
            </w:rPr>
          </w:rPrChange>
        </w:rPr>
      </w:pPr>
      <w:ins w:id="9628" w:author="Manuel Hergenröder" w:date="2020-07-16T16:23:00Z">
        <w:r w:rsidRPr="00625FEA">
          <w:rPr>
            <w:rFonts w:ascii="Consolas" w:hAnsi="Consolas"/>
            <w:color w:val="000000"/>
            <w:sz w:val="18"/>
            <w:szCs w:val="18"/>
            <w:lang w:val="en-US"/>
            <w:rPrChange w:id="9629" w:author="Manuel Hergenröder" w:date="2020-07-16T16:26:00Z">
              <w:rPr>
                <w:rFonts w:ascii="Consolas" w:hAnsi="Consolas"/>
                <w:color w:val="000000"/>
              </w:rPr>
            </w:rPrChange>
          </w:rPr>
          <w:t>        </w:t>
        </w:r>
        <w:r w:rsidRPr="00625FEA">
          <w:rPr>
            <w:rFonts w:ascii="Consolas" w:hAnsi="Consolas"/>
            <w:color w:val="0000FF"/>
            <w:sz w:val="18"/>
            <w:szCs w:val="18"/>
            <w:lang w:val="en-US"/>
            <w:rPrChange w:id="9630" w:author="Manuel Hergenröder" w:date="2020-07-16T16:26:00Z">
              <w:rPr>
                <w:rFonts w:ascii="Consolas" w:hAnsi="Consolas"/>
                <w:color w:val="0000FF"/>
              </w:rPr>
            </w:rPrChange>
          </w:rPr>
          <w:t>this</w:t>
        </w:r>
        <w:r w:rsidRPr="00625FEA">
          <w:rPr>
            <w:rFonts w:ascii="Consolas" w:hAnsi="Consolas"/>
            <w:color w:val="000000"/>
            <w:sz w:val="18"/>
            <w:szCs w:val="18"/>
            <w:lang w:val="en-US"/>
            <w:rPrChange w:id="9631" w:author="Manuel Hergenröder" w:date="2020-07-16T16:26:00Z">
              <w:rPr>
                <w:rFonts w:ascii="Consolas" w:hAnsi="Consolas"/>
                <w:color w:val="000000"/>
              </w:rPr>
            </w:rPrChange>
          </w:rPr>
          <w:t>.spectrum = </w:t>
        </w:r>
        <w:r w:rsidRPr="00625FEA">
          <w:rPr>
            <w:rFonts w:ascii="Consolas" w:hAnsi="Consolas"/>
            <w:color w:val="2B91AF"/>
            <w:sz w:val="18"/>
            <w:szCs w:val="18"/>
            <w:lang w:val="en-US"/>
            <w:rPrChange w:id="9632"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9633" w:author="Manuel Hergenröder" w:date="2020-07-16T16:26:00Z">
              <w:rPr>
                <w:rFonts w:ascii="Consolas" w:hAnsi="Consolas"/>
                <w:color w:val="000000"/>
              </w:rPr>
            </w:rPrChange>
          </w:rPr>
          <w:t>.</w:t>
        </w:r>
        <w:r w:rsidRPr="00625FEA">
          <w:rPr>
            <w:rFonts w:ascii="Consolas" w:hAnsi="Consolas"/>
            <w:color w:val="74531F"/>
            <w:sz w:val="18"/>
            <w:szCs w:val="18"/>
            <w:lang w:val="en-US"/>
            <w:rPrChange w:id="9634" w:author="Manuel Hergenröder" w:date="2020-07-16T16:26:00Z">
              <w:rPr>
                <w:rFonts w:ascii="Consolas" w:hAnsi="Consolas"/>
                <w:color w:val="74531F"/>
              </w:rPr>
            </w:rPrChange>
          </w:rPr>
          <w:t>Find</w:t>
        </w:r>
        <w:r w:rsidRPr="00625FEA">
          <w:rPr>
            <w:rFonts w:ascii="Consolas" w:hAnsi="Consolas"/>
            <w:color w:val="000000"/>
            <w:sz w:val="18"/>
            <w:szCs w:val="18"/>
            <w:lang w:val="en-US"/>
            <w:rPrChange w:id="9635" w:author="Manuel Hergenröder" w:date="2020-07-16T16:26:00Z">
              <w:rPr>
                <w:rFonts w:ascii="Consolas" w:hAnsi="Consolas"/>
                <w:color w:val="000000"/>
              </w:rPr>
            </w:rPrChange>
          </w:rPr>
          <w:t>(</w:t>
        </w:r>
        <w:r w:rsidRPr="00625FEA">
          <w:rPr>
            <w:rFonts w:ascii="Consolas" w:hAnsi="Consolas"/>
            <w:color w:val="A31515"/>
            <w:sz w:val="18"/>
            <w:szCs w:val="18"/>
            <w:lang w:val="en-US"/>
            <w:rPrChange w:id="9636" w:author="Manuel Hergenröder" w:date="2020-07-16T16:26:00Z">
              <w:rPr>
                <w:rFonts w:ascii="Consolas" w:hAnsi="Consolas"/>
                <w:color w:val="A31515"/>
              </w:rPr>
            </w:rPrChange>
          </w:rPr>
          <w:t>"SpectrumMesh"</w:t>
        </w:r>
        <w:r w:rsidRPr="00625FEA">
          <w:rPr>
            <w:rFonts w:ascii="Consolas" w:hAnsi="Consolas"/>
            <w:color w:val="000000"/>
            <w:sz w:val="18"/>
            <w:szCs w:val="18"/>
            <w:lang w:val="en-US"/>
            <w:rPrChange w:id="9637" w:author="Manuel Hergenröder" w:date="2020-07-16T16:26:00Z">
              <w:rPr>
                <w:rFonts w:ascii="Consolas" w:hAnsi="Consolas"/>
                <w:color w:val="000000"/>
              </w:rPr>
            </w:rPrChange>
          </w:rPr>
          <w:t>).</w:t>
        </w:r>
        <w:r w:rsidRPr="00625FEA">
          <w:rPr>
            <w:rFonts w:ascii="Consolas" w:hAnsi="Consolas"/>
            <w:color w:val="74531F"/>
            <w:sz w:val="18"/>
            <w:szCs w:val="18"/>
            <w:lang w:val="en-US"/>
            <w:rPrChange w:id="9638"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9639" w:author="Manuel Hergenröder" w:date="2020-07-16T16:26:00Z">
              <w:rPr>
                <w:rFonts w:ascii="Consolas" w:hAnsi="Consolas"/>
                <w:color w:val="000000"/>
              </w:rPr>
            </w:rPrChange>
          </w:rPr>
          <w:t>&lt;</w:t>
        </w:r>
        <w:r w:rsidRPr="00625FEA">
          <w:rPr>
            <w:rFonts w:ascii="Consolas" w:hAnsi="Consolas"/>
            <w:color w:val="2B91AF"/>
            <w:sz w:val="18"/>
            <w:szCs w:val="18"/>
            <w:lang w:val="en-US"/>
            <w:rPrChange w:id="9640" w:author="Manuel Hergenröder" w:date="2020-07-16T16:26:00Z">
              <w:rPr>
                <w:rFonts w:ascii="Consolas" w:hAnsi="Consolas"/>
                <w:color w:val="2B91AF"/>
              </w:rPr>
            </w:rPrChange>
          </w:rPr>
          <w:t>SpectrumMeshGenerator</w:t>
        </w:r>
        <w:r w:rsidRPr="00625FEA">
          <w:rPr>
            <w:rFonts w:ascii="Consolas" w:hAnsi="Consolas"/>
            <w:color w:val="000000"/>
            <w:sz w:val="18"/>
            <w:szCs w:val="18"/>
            <w:lang w:val="en-US"/>
            <w:rPrChange w:id="9641" w:author="Manuel Hergenröder" w:date="2020-07-16T16:26:00Z">
              <w:rPr>
                <w:rFonts w:ascii="Consolas" w:hAnsi="Consolas"/>
                <w:color w:val="000000"/>
              </w:rPr>
            </w:rPrChange>
          </w:rPr>
          <w:t>&gt;();</w:t>
        </w:r>
      </w:ins>
    </w:p>
    <w:p w14:paraId="6ADA6FAB" w14:textId="77777777" w:rsidR="008F67FA" w:rsidRPr="00625FEA" w:rsidRDefault="008F67FA" w:rsidP="008F67FA">
      <w:pPr>
        <w:pStyle w:val="HTMLPreformatted"/>
        <w:shd w:val="clear" w:color="auto" w:fill="FFFFFF"/>
        <w:rPr>
          <w:ins w:id="9642" w:author="Manuel Hergenröder" w:date="2020-07-16T16:23:00Z"/>
          <w:rFonts w:ascii="Consolas" w:hAnsi="Consolas"/>
          <w:color w:val="000000"/>
          <w:sz w:val="18"/>
          <w:szCs w:val="18"/>
          <w:lang w:val="en-US"/>
          <w:rPrChange w:id="9643" w:author="Manuel Hergenröder" w:date="2020-07-16T16:26:00Z">
            <w:rPr>
              <w:ins w:id="9644" w:author="Manuel Hergenröder" w:date="2020-07-16T16:23:00Z"/>
              <w:rFonts w:ascii="Consolas" w:hAnsi="Consolas"/>
              <w:color w:val="000000"/>
            </w:rPr>
          </w:rPrChange>
        </w:rPr>
      </w:pPr>
      <w:ins w:id="9645" w:author="Manuel Hergenröder" w:date="2020-07-16T16:23:00Z">
        <w:r w:rsidRPr="00625FEA">
          <w:rPr>
            <w:rFonts w:ascii="Consolas" w:hAnsi="Consolas"/>
            <w:color w:val="000000"/>
            <w:sz w:val="18"/>
            <w:szCs w:val="18"/>
            <w:lang w:val="en-US"/>
            <w:rPrChange w:id="9646" w:author="Manuel Hergenröder" w:date="2020-07-16T16:26:00Z">
              <w:rPr>
                <w:rFonts w:ascii="Consolas" w:hAnsi="Consolas"/>
                <w:color w:val="000000"/>
              </w:rPr>
            </w:rPrChange>
          </w:rPr>
          <w:t>        </w:t>
        </w:r>
        <w:r w:rsidRPr="00625FEA">
          <w:rPr>
            <w:rFonts w:ascii="Consolas" w:hAnsi="Consolas"/>
            <w:color w:val="0000FF"/>
            <w:sz w:val="18"/>
            <w:szCs w:val="18"/>
            <w:lang w:val="en-US"/>
            <w:rPrChange w:id="9647" w:author="Manuel Hergenröder" w:date="2020-07-16T16:26:00Z">
              <w:rPr>
                <w:rFonts w:ascii="Consolas" w:hAnsi="Consolas"/>
                <w:color w:val="0000FF"/>
              </w:rPr>
            </w:rPrChange>
          </w:rPr>
          <w:t>this</w:t>
        </w:r>
        <w:r w:rsidRPr="00625FEA">
          <w:rPr>
            <w:rFonts w:ascii="Consolas" w:hAnsi="Consolas"/>
            <w:color w:val="000000"/>
            <w:sz w:val="18"/>
            <w:szCs w:val="18"/>
            <w:lang w:val="en-US"/>
            <w:rPrChange w:id="9648" w:author="Manuel Hergenröder" w:date="2020-07-16T16:26:00Z">
              <w:rPr>
                <w:rFonts w:ascii="Consolas" w:hAnsi="Consolas"/>
                <w:color w:val="000000"/>
              </w:rPr>
            </w:rPrChange>
          </w:rPr>
          <w:t>.tool = </w:t>
        </w:r>
        <w:r w:rsidRPr="00625FEA">
          <w:rPr>
            <w:rFonts w:ascii="Consolas" w:hAnsi="Consolas"/>
            <w:color w:val="0000FF"/>
            <w:sz w:val="18"/>
            <w:szCs w:val="18"/>
            <w:lang w:val="en-US"/>
            <w:rPrChange w:id="9649" w:author="Manuel Hergenröder" w:date="2020-07-16T16:26:00Z">
              <w:rPr>
                <w:rFonts w:ascii="Consolas" w:hAnsi="Consolas"/>
                <w:color w:val="0000FF"/>
              </w:rPr>
            </w:rPrChange>
          </w:rPr>
          <w:t>this</w:t>
        </w:r>
        <w:r w:rsidRPr="00625FEA">
          <w:rPr>
            <w:rFonts w:ascii="Consolas" w:hAnsi="Consolas"/>
            <w:color w:val="000000"/>
            <w:sz w:val="18"/>
            <w:szCs w:val="18"/>
            <w:lang w:val="en-US"/>
            <w:rPrChange w:id="9650" w:author="Manuel Hergenröder" w:date="2020-07-16T16:26:00Z">
              <w:rPr>
                <w:rFonts w:ascii="Consolas" w:hAnsi="Consolas"/>
                <w:color w:val="000000"/>
              </w:rPr>
            </w:rPrChange>
          </w:rPr>
          <w:t>.</w:t>
        </w:r>
        <w:r w:rsidRPr="00625FEA">
          <w:rPr>
            <w:rFonts w:ascii="Consolas" w:hAnsi="Consolas"/>
            <w:color w:val="74531F"/>
            <w:sz w:val="18"/>
            <w:szCs w:val="18"/>
            <w:lang w:val="en-US"/>
            <w:rPrChange w:id="9651"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9652" w:author="Manuel Hergenröder" w:date="2020-07-16T16:26:00Z">
              <w:rPr>
                <w:rFonts w:ascii="Consolas" w:hAnsi="Consolas"/>
                <w:color w:val="000000"/>
              </w:rPr>
            </w:rPrChange>
          </w:rPr>
          <w:t>&lt;</w:t>
        </w:r>
        <w:r w:rsidRPr="00625FEA">
          <w:rPr>
            <w:rFonts w:ascii="Consolas" w:hAnsi="Consolas"/>
            <w:color w:val="2B91AF"/>
            <w:sz w:val="18"/>
            <w:szCs w:val="18"/>
            <w:lang w:val="en-US"/>
            <w:rPrChange w:id="9653" w:author="Manuel Hergenröder" w:date="2020-07-16T16:26:00Z">
              <w:rPr>
                <w:rFonts w:ascii="Consolas" w:hAnsi="Consolas"/>
                <w:color w:val="2B91AF"/>
              </w:rPr>
            </w:rPrChange>
          </w:rPr>
          <w:t>ToolHandler</w:t>
        </w:r>
        <w:r w:rsidRPr="00625FEA">
          <w:rPr>
            <w:rFonts w:ascii="Consolas" w:hAnsi="Consolas"/>
            <w:color w:val="000000"/>
            <w:sz w:val="18"/>
            <w:szCs w:val="18"/>
            <w:lang w:val="en-US"/>
            <w:rPrChange w:id="9654" w:author="Manuel Hergenröder" w:date="2020-07-16T16:26:00Z">
              <w:rPr>
                <w:rFonts w:ascii="Consolas" w:hAnsi="Consolas"/>
                <w:color w:val="000000"/>
              </w:rPr>
            </w:rPrChange>
          </w:rPr>
          <w:t>&gt;();</w:t>
        </w:r>
      </w:ins>
    </w:p>
    <w:p w14:paraId="58FAD9B2" w14:textId="77777777" w:rsidR="008F67FA" w:rsidRPr="00625FEA" w:rsidRDefault="008F67FA" w:rsidP="008F67FA">
      <w:pPr>
        <w:pStyle w:val="HTMLPreformatted"/>
        <w:shd w:val="clear" w:color="auto" w:fill="FFFFFF"/>
        <w:rPr>
          <w:ins w:id="9655" w:author="Manuel Hergenröder" w:date="2020-07-16T16:23:00Z"/>
          <w:rFonts w:ascii="Consolas" w:hAnsi="Consolas"/>
          <w:color w:val="000000"/>
          <w:sz w:val="18"/>
          <w:szCs w:val="18"/>
          <w:lang w:val="en-US"/>
          <w:rPrChange w:id="9656" w:author="Manuel Hergenröder" w:date="2020-07-16T16:26:00Z">
            <w:rPr>
              <w:ins w:id="9657" w:author="Manuel Hergenröder" w:date="2020-07-16T16:23:00Z"/>
              <w:rFonts w:ascii="Consolas" w:hAnsi="Consolas"/>
              <w:color w:val="000000"/>
            </w:rPr>
          </w:rPrChange>
        </w:rPr>
      </w:pPr>
      <w:ins w:id="9658" w:author="Manuel Hergenröder" w:date="2020-07-16T16:23:00Z">
        <w:r w:rsidRPr="00625FEA">
          <w:rPr>
            <w:rFonts w:ascii="Consolas" w:hAnsi="Consolas"/>
            <w:color w:val="000000"/>
            <w:sz w:val="18"/>
            <w:szCs w:val="18"/>
            <w:lang w:val="en-US"/>
            <w:rPrChange w:id="9659" w:author="Manuel Hergenröder" w:date="2020-07-16T16:26:00Z">
              <w:rPr>
                <w:rFonts w:ascii="Consolas" w:hAnsi="Consolas"/>
                <w:color w:val="000000"/>
              </w:rPr>
            </w:rPrChange>
          </w:rPr>
          <w:t>        </w:t>
        </w:r>
        <w:r w:rsidRPr="00625FEA">
          <w:rPr>
            <w:rFonts w:ascii="Consolas" w:hAnsi="Consolas"/>
            <w:color w:val="0000FF"/>
            <w:sz w:val="18"/>
            <w:szCs w:val="18"/>
            <w:lang w:val="en-US"/>
            <w:rPrChange w:id="9660" w:author="Manuel Hergenröder" w:date="2020-07-16T16:26:00Z">
              <w:rPr>
                <w:rFonts w:ascii="Consolas" w:hAnsi="Consolas"/>
                <w:color w:val="0000FF"/>
              </w:rPr>
            </w:rPrChange>
          </w:rPr>
          <w:t>this</w:t>
        </w:r>
        <w:r w:rsidRPr="00625FEA">
          <w:rPr>
            <w:rFonts w:ascii="Consolas" w:hAnsi="Consolas"/>
            <w:color w:val="000000"/>
            <w:sz w:val="18"/>
            <w:szCs w:val="18"/>
            <w:lang w:val="en-US"/>
            <w:rPrChange w:id="9661" w:author="Manuel Hergenröder" w:date="2020-07-16T16:26:00Z">
              <w:rPr>
                <w:rFonts w:ascii="Consolas" w:hAnsi="Consolas"/>
                <w:color w:val="000000"/>
              </w:rPr>
            </w:rPrChange>
          </w:rPr>
          <w:t>.laserPointer = </w:t>
        </w:r>
        <w:r w:rsidRPr="00625FEA">
          <w:rPr>
            <w:rFonts w:ascii="Consolas" w:hAnsi="Consolas"/>
            <w:color w:val="2B91AF"/>
            <w:sz w:val="18"/>
            <w:szCs w:val="18"/>
            <w:lang w:val="en-US"/>
            <w:rPrChange w:id="9662"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9663" w:author="Manuel Hergenröder" w:date="2020-07-16T16:26:00Z">
              <w:rPr>
                <w:rFonts w:ascii="Consolas" w:hAnsi="Consolas"/>
                <w:color w:val="000000"/>
              </w:rPr>
            </w:rPrChange>
          </w:rPr>
          <w:t>.</w:t>
        </w:r>
        <w:r w:rsidRPr="00625FEA">
          <w:rPr>
            <w:rFonts w:ascii="Consolas" w:hAnsi="Consolas"/>
            <w:color w:val="74531F"/>
            <w:sz w:val="18"/>
            <w:szCs w:val="18"/>
            <w:lang w:val="en-US"/>
            <w:rPrChange w:id="9664" w:author="Manuel Hergenröder" w:date="2020-07-16T16:26:00Z">
              <w:rPr>
                <w:rFonts w:ascii="Consolas" w:hAnsi="Consolas"/>
                <w:color w:val="74531F"/>
              </w:rPr>
            </w:rPrChange>
          </w:rPr>
          <w:t>Find</w:t>
        </w:r>
        <w:r w:rsidRPr="00625FEA">
          <w:rPr>
            <w:rFonts w:ascii="Consolas" w:hAnsi="Consolas"/>
            <w:color w:val="000000"/>
            <w:sz w:val="18"/>
            <w:szCs w:val="18"/>
            <w:lang w:val="en-US"/>
            <w:rPrChange w:id="9665" w:author="Manuel Hergenröder" w:date="2020-07-16T16:26:00Z">
              <w:rPr>
                <w:rFonts w:ascii="Consolas" w:hAnsi="Consolas"/>
                <w:color w:val="000000"/>
              </w:rPr>
            </w:rPrChange>
          </w:rPr>
          <w:t>(</w:t>
        </w:r>
        <w:r w:rsidRPr="00625FEA">
          <w:rPr>
            <w:rFonts w:ascii="Consolas" w:hAnsi="Consolas"/>
            <w:color w:val="A31515"/>
            <w:sz w:val="18"/>
            <w:szCs w:val="18"/>
            <w:lang w:val="en-US"/>
            <w:rPrChange w:id="9666" w:author="Manuel Hergenröder" w:date="2020-07-16T16:26:00Z">
              <w:rPr>
                <w:rFonts w:ascii="Consolas" w:hAnsi="Consolas"/>
                <w:color w:val="A31515"/>
              </w:rPr>
            </w:rPrChange>
          </w:rPr>
          <w:t>"RightHand"</w:t>
        </w:r>
        <w:r w:rsidRPr="00625FEA">
          <w:rPr>
            <w:rFonts w:ascii="Consolas" w:hAnsi="Consolas"/>
            <w:color w:val="000000"/>
            <w:sz w:val="18"/>
            <w:szCs w:val="18"/>
            <w:lang w:val="en-US"/>
            <w:rPrChange w:id="9667" w:author="Manuel Hergenröder" w:date="2020-07-16T16:26:00Z">
              <w:rPr>
                <w:rFonts w:ascii="Consolas" w:hAnsi="Consolas"/>
                <w:color w:val="000000"/>
              </w:rPr>
            </w:rPrChange>
          </w:rPr>
          <w:t>).</w:t>
        </w:r>
        <w:r w:rsidRPr="00625FEA">
          <w:rPr>
            <w:rFonts w:ascii="Consolas" w:hAnsi="Consolas"/>
            <w:color w:val="74531F"/>
            <w:sz w:val="18"/>
            <w:szCs w:val="18"/>
            <w:lang w:val="en-US"/>
            <w:rPrChange w:id="9668"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9669" w:author="Manuel Hergenröder" w:date="2020-07-16T16:26:00Z">
              <w:rPr>
                <w:rFonts w:ascii="Consolas" w:hAnsi="Consolas"/>
                <w:color w:val="000000"/>
              </w:rPr>
            </w:rPrChange>
          </w:rPr>
          <w:t>&lt;</w:t>
        </w:r>
        <w:r w:rsidRPr="00625FEA">
          <w:rPr>
            <w:rFonts w:ascii="Consolas" w:hAnsi="Consolas"/>
            <w:color w:val="2B91AF"/>
            <w:sz w:val="18"/>
            <w:szCs w:val="18"/>
            <w:lang w:val="en-US"/>
            <w:rPrChange w:id="9670" w:author="Manuel Hergenröder" w:date="2020-07-16T16:26:00Z">
              <w:rPr>
                <w:rFonts w:ascii="Consolas" w:hAnsi="Consolas"/>
                <w:color w:val="2B91AF"/>
              </w:rPr>
            </w:rPrChange>
          </w:rPr>
          <w:t>SteamVR_LaserPointer</w:t>
        </w:r>
        <w:r w:rsidRPr="00625FEA">
          <w:rPr>
            <w:rFonts w:ascii="Consolas" w:hAnsi="Consolas"/>
            <w:color w:val="000000"/>
            <w:sz w:val="18"/>
            <w:szCs w:val="18"/>
            <w:lang w:val="en-US"/>
            <w:rPrChange w:id="9671" w:author="Manuel Hergenröder" w:date="2020-07-16T16:26:00Z">
              <w:rPr>
                <w:rFonts w:ascii="Consolas" w:hAnsi="Consolas"/>
                <w:color w:val="000000"/>
              </w:rPr>
            </w:rPrChange>
          </w:rPr>
          <w:t>&gt;();</w:t>
        </w:r>
      </w:ins>
    </w:p>
    <w:p w14:paraId="2A7E7521" w14:textId="77777777" w:rsidR="008F67FA" w:rsidRPr="00625FEA" w:rsidRDefault="008F67FA" w:rsidP="008F67FA">
      <w:pPr>
        <w:pStyle w:val="HTMLPreformatted"/>
        <w:shd w:val="clear" w:color="auto" w:fill="FFFFFF"/>
        <w:rPr>
          <w:ins w:id="9672" w:author="Manuel Hergenröder" w:date="2020-07-16T16:23:00Z"/>
          <w:rFonts w:ascii="Consolas" w:hAnsi="Consolas"/>
          <w:color w:val="000000"/>
          <w:sz w:val="18"/>
          <w:szCs w:val="18"/>
          <w:lang w:val="en-US"/>
          <w:rPrChange w:id="9673" w:author="Manuel Hergenröder" w:date="2020-07-16T16:26:00Z">
            <w:rPr>
              <w:ins w:id="9674" w:author="Manuel Hergenröder" w:date="2020-07-16T16:23:00Z"/>
              <w:rFonts w:ascii="Consolas" w:hAnsi="Consolas"/>
              <w:color w:val="000000"/>
            </w:rPr>
          </w:rPrChange>
        </w:rPr>
      </w:pPr>
      <w:ins w:id="9675" w:author="Manuel Hergenröder" w:date="2020-07-16T16:23:00Z">
        <w:r w:rsidRPr="00625FEA">
          <w:rPr>
            <w:rFonts w:ascii="Consolas" w:hAnsi="Consolas"/>
            <w:color w:val="000000"/>
            <w:sz w:val="18"/>
            <w:szCs w:val="18"/>
            <w:lang w:val="en-US"/>
            <w:rPrChange w:id="9676" w:author="Manuel Hergenröder" w:date="2020-07-16T16:26:00Z">
              <w:rPr>
                <w:rFonts w:ascii="Consolas" w:hAnsi="Consolas"/>
                <w:color w:val="000000"/>
              </w:rPr>
            </w:rPrChange>
          </w:rPr>
          <w:t xml:space="preserve"> </w:t>
        </w:r>
      </w:ins>
    </w:p>
    <w:p w14:paraId="5060494E" w14:textId="77777777" w:rsidR="008F67FA" w:rsidRPr="00625FEA" w:rsidRDefault="008F67FA" w:rsidP="008F67FA">
      <w:pPr>
        <w:pStyle w:val="HTMLPreformatted"/>
        <w:shd w:val="clear" w:color="auto" w:fill="FFFFFF"/>
        <w:rPr>
          <w:ins w:id="9677" w:author="Manuel Hergenröder" w:date="2020-07-16T16:23:00Z"/>
          <w:rFonts w:ascii="Consolas" w:hAnsi="Consolas"/>
          <w:color w:val="000000"/>
          <w:sz w:val="18"/>
          <w:szCs w:val="18"/>
          <w:lang w:val="en-US"/>
          <w:rPrChange w:id="9678" w:author="Manuel Hergenröder" w:date="2020-07-16T16:26:00Z">
            <w:rPr>
              <w:ins w:id="9679" w:author="Manuel Hergenröder" w:date="2020-07-16T16:23:00Z"/>
              <w:rFonts w:ascii="Consolas" w:hAnsi="Consolas"/>
              <w:color w:val="000000"/>
            </w:rPr>
          </w:rPrChange>
        </w:rPr>
      </w:pPr>
      <w:ins w:id="9680" w:author="Manuel Hergenröder" w:date="2020-07-16T16:23:00Z">
        <w:r w:rsidRPr="00625FEA">
          <w:rPr>
            <w:rFonts w:ascii="Consolas" w:hAnsi="Consolas"/>
            <w:color w:val="000000"/>
            <w:sz w:val="18"/>
            <w:szCs w:val="18"/>
            <w:lang w:val="en-US"/>
            <w:rPrChange w:id="9681" w:author="Manuel Hergenröder" w:date="2020-07-16T16:26:00Z">
              <w:rPr>
                <w:rFonts w:ascii="Consolas" w:hAnsi="Consolas"/>
                <w:color w:val="000000"/>
              </w:rPr>
            </w:rPrChange>
          </w:rPr>
          <w:t>        </w:t>
        </w:r>
        <w:r w:rsidRPr="00625FEA">
          <w:rPr>
            <w:rFonts w:ascii="Consolas" w:hAnsi="Consolas"/>
            <w:color w:val="0000FF"/>
            <w:sz w:val="18"/>
            <w:szCs w:val="18"/>
            <w:lang w:val="en-US"/>
            <w:rPrChange w:id="9682" w:author="Manuel Hergenröder" w:date="2020-07-16T16:26:00Z">
              <w:rPr>
                <w:rFonts w:ascii="Consolas" w:hAnsi="Consolas"/>
                <w:color w:val="0000FF"/>
              </w:rPr>
            </w:rPrChange>
          </w:rPr>
          <w:t>this</w:t>
        </w:r>
        <w:r w:rsidRPr="00625FEA">
          <w:rPr>
            <w:rFonts w:ascii="Consolas" w:hAnsi="Consolas"/>
            <w:color w:val="000000"/>
            <w:sz w:val="18"/>
            <w:szCs w:val="18"/>
            <w:lang w:val="en-US"/>
            <w:rPrChange w:id="9683" w:author="Manuel Hergenröder" w:date="2020-07-16T16:26:00Z">
              <w:rPr>
                <w:rFonts w:ascii="Consolas" w:hAnsi="Consolas"/>
                <w:color w:val="000000"/>
              </w:rPr>
            </w:rPrChange>
          </w:rPr>
          <w:t>.DecToolRadius.</w:t>
        </w:r>
        <w:r w:rsidRPr="00625FEA">
          <w:rPr>
            <w:rFonts w:ascii="Consolas" w:hAnsi="Consolas"/>
            <w:color w:val="74531F"/>
            <w:sz w:val="18"/>
            <w:szCs w:val="18"/>
            <w:lang w:val="en-US"/>
            <w:rPrChange w:id="9684" w:author="Manuel Hergenröder" w:date="2020-07-16T16:26:00Z">
              <w:rPr>
                <w:rFonts w:ascii="Consolas" w:hAnsi="Consolas"/>
                <w:color w:val="74531F"/>
              </w:rPr>
            </w:rPrChange>
          </w:rPr>
          <w:t>AddOnStateDownListener</w:t>
        </w:r>
        <w:r w:rsidRPr="00625FEA">
          <w:rPr>
            <w:rFonts w:ascii="Consolas" w:hAnsi="Consolas"/>
            <w:color w:val="000000"/>
            <w:sz w:val="18"/>
            <w:szCs w:val="18"/>
            <w:lang w:val="en-US"/>
            <w:rPrChange w:id="9685" w:author="Manuel Hergenröder" w:date="2020-07-16T16:26:00Z">
              <w:rPr>
                <w:rFonts w:ascii="Consolas" w:hAnsi="Consolas"/>
                <w:color w:val="000000"/>
              </w:rPr>
            </w:rPrChange>
          </w:rPr>
          <w:t>(</w:t>
        </w:r>
        <w:r w:rsidRPr="00625FEA">
          <w:rPr>
            <w:rFonts w:ascii="Consolas" w:hAnsi="Consolas"/>
            <w:color w:val="0000FF"/>
            <w:sz w:val="18"/>
            <w:szCs w:val="18"/>
            <w:lang w:val="en-US"/>
            <w:rPrChange w:id="9686" w:author="Manuel Hergenröder" w:date="2020-07-16T16:26:00Z">
              <w:rPr>
                <w:rFonts w:ascii="Consolas" w:hAnsi="Consolas"/>
                <w:color w:val="0000FF"/>
              </w:rPr>
            </w:rPrChange>
          </w:rPr>
          <w:t>this</w:t>
        </w:r>
        <w:r w:rsidRPr="00625FEA">
          <w:rPr>
            <w:rFonts w:ascii="Consolas" w:hAnsi="Consolas"/>
            <w:color w:val="000000"/>
            <w:sz w:val="18"/>
            <w:szCs w:val="18"/>
            <w:lang w:val="en-US"/>
            <w:rPrChange w:id="9687" w:author="Manuel Hergenröder" w:date="2020-07-16T16:26:00Z">
              <w:rPr>
                <w:rFonts w:ascii="Consolas" w:hAnsi="Consolas"/>
                <w:color w:val="000000"/>
              </w:rPr>
            </w:rPrChange>
          </w:rPr>
          <w:t>.</w:t>
        </w:r>
        <w:r w:rsidRPr="00625FEA">
          <w:rPr>
            <w:rFonts w:ascii="Consolas" w:hAnsi="Consolas"/>
            <w:color w:val="74531F"/>
            <w:sz w:val="18"/>
            <w:szCs w:val="18"/>
            <w:lang w:val="en-US"/>
            <w:rPrChange w:id="9688" w:author="Manuel Hergenröder" w:date="2020-07-16T16:26:00Z">
              <w:rPr>
                <w:rFonts w:ascii="Consolas" w:hAnsi="Consolas"/>
                <w:color w:val="74531F"/>
              </w:rPr>
            </w:rPrChange>
          </w:rPr>
          <w:t>DecToolRadiusDown</w:t>
        </w:r>
        <w:r w:rsidRPr="00625FEA">
          <w:rPr>
            <w:rFonts w:ascii="Consolas" w:hAnsi="Consolas"/>
            <w:color w:val="000000"/>
            <w:sz w:val="18"/>
            <w:szCs w:val="18"/>
            <w:lang w:val="en-US"/>
            <w:rPrChange w:id="9689" w:author="Manuel Hergenröder" w:date="2020-07-16T16:26:00Z">
              <w:rPr>
                <w:rFonts w:ascii="Consolas" w:hAnsi="Consolas"/>
                <w:color w:val="000000"/>
              </w:rPr>
            </w:rPrChange>
          </w:rPr>
          <w:t>, handType);</w:t>
        </w:r>
      </w:ins>
    </w:p>
    <w:p w14:paraId="18E918C5" w14:textId="77777777" w:rsidR="008F67FA" w:rsidRPr="00625FEA" w:rsidRDefault="008F67FA" w:rsidP="008F67FA">
      <w:pPr>
        <w:pStyle w:val="HTMLPreformatted"/>
        <w:shd w:val="clear" w:color="auto" w:fill="FFFFFF"/>
        <w:rPr>
          <w:ins w:id="9690" w:author="Manuel Hergenröder" w:date="2020-07-16T16:23:00Z"/>
          <w:rFonts w:ascii="Consolas" w:hAnsi="Consolas"/>
          <w:color w:val="000000"/>
          <w:sz w:val="18"/>
          <w:szCs w:val="18"/>
          <w:lang w:val="en-US"/>
          <w:rPrChange w:id="9691" w:author="Manuel Hergenröder" w:date="2020-07-16T16:26:00Z">
            <w:rPr>
              <w:ins w:id="9692" w:author="Manuel Hergenröder" w:date="2020-07-16T16:23:00Z"/>
              <w:rFonts w:ascii="Consolas" w:hAnsi="Consolas"/>
              <w:color w:val="000000"/>
            </w:rPr>
          </w:rPrChange>
        </w:rPr>
      </w:pPr>
      <w:ins w:id="9693" w:author="Manuel Hergenröder" w:date="2020-07-16T16:23:00Z">
        <w:r w:rsidRPr="00625FEA">
          <w:rPr>
            <w:rFonts w:ascii="Consolas" w:hAnsi="Consolas"/>
            <w:color w:val="000000"/>
            <w:sz w:val="18"/>
            <w:szCs w:val="18"/>
            <w:lang w:val="en-US"/>
            <w:rPrChange w:id="9694" w:author="Manuel Hergenröder" w:date="2020-07-16T16:26:00Z">
              <w:rPr>
                <w:rFonts w:ascii="Consolas" w:hAnsi="Consolas"/>
                <w:color w:val="000000"/>
              </w:rPr>
            </w:rPrChange>
          </w:rPr>
          <w:t>        </w:t>
        </w:r>
        <w:r w:rsidRPr="00625FEA">
          <w:rPr>
            <w:rFonts w:ascii="Consolas" w:hAnsi="Consolas"/>
            <w:color w:val="0000FF"/>
            <w:sz w:val="18"/>
            <w:szCs w:val="18"/>
            <w:lang w:val="en-US"/>
            <w:rPrChange w:id="9695" w:author="Manuel Hergenröder" w:date="2020-07-16T16:26:00Z">
              <w:rPr>
                <w:rFonts w:ascii="Consolas" w:hAnsi="Consolas"/>
                <w:color w:val="0000FF"/>
              </w:rPr>
            </w:rPrChange>
          </w:rPr>
          <w:t>this</w:t>
        </w:r>
        <w:r w:rsidRPr="00625FEA">
          <w:rPr>
            <w:rFonts w:ascii="Consolas" w:hAnsi="Consolas"/>
            <w:color w:val="000000"/>
            <w:sz w:val="18"/>
            <w:szCs w:val="18"/>
            <w:lang w:val="en-US"/>
            <w:rPrChange w:id="9696" w:author="Manuel Hergenröder" w:date="2020-07-16T16:26:00Z">
              <w:rPr>
                <w:rFonts w:ascii="Consolas" w:hAnsi="Consolas"/>
                <w:color w:val="000000"/>
              </w:rPr>
            </w:rPrChange>
          </w:rPr>
          <w:t>.IncToolRadius.</w:t>
        </w:r>
        <w:r w:rsidRPr="00625FEA">
          <w:rPr>
            <w:rFonts w:ascii="Consolas" w:hAnsi="Consolas"/>
            <w:color w:val="74531F"/>
            <w:sz w:val="18"/>
            <w:szCs w:val="18"/>
            <w:lang w:val="en-US"/>
            <w:rPrChange w:id="9697" w:author="Manuel Hergenröder" w:date="2020-07-16T16:26:00Z">
              <w:rPr>
                <w:rFonts w:ascii="Consolas" w:hAnsi="Consolas"/>
                <w:color w:val="74531F"/>
              </w:rPr>
            </w:rPrChange>
          </w:rPr>
          <w:t>AddOnStateDownListener</w:t>
        </w:r>
        <w:r w:rsidRPr="00625FEA">
          <w:rPr>
            <w:rFonts w:ascii="Consolas" w:hAnsi="Consolas"/>
            <w:color w:val="000000"/>
            <w:sz w:val="18"/>
            <w:szCs w:val="18"/>
            <w:lang w:val="en-US"/>
            <w:rPrChange w:id="9698" w:author="Manuel Hergenröder" w:date="2020-07-16T16:26:00Z">
              <w:rPr>
                <w:rFonts w:ascii="Consolas" w:hAnsi="Consolas"/>
                <w:color w:val="000000"/>
              </w:rPr>
            </w:rPrChange>
          </w:rPr>
          <w:t>(</w:t>
        </w:r>
        <w:r w:rsidRPr="00625FEA">
          <w:rPr>
            <w:rFonts w:ascii="Consolas" w:hAnsi="Consolas"/>
            <w:color w:val="0000FF"/>
            <w:sz w:val="18"/>
            <w:szCs w:val="18"/>
            <w:lang w:val="en-US"/>
            <w:rPrChange w:id="9699" w:author="Manuel Hergenröder" w:date="2020-07-16T16:26:00Z">
              <w:rPr>
                <w:rFonts w:ascii="Consolas" w:hAnsi="Consolas"/>
                <w:color w:val="0000FF"/>
              </w:rPr>
            </w:rPrChange>
          </w:rPr>
          <w:t>this</w:t>
        </w:r>
        <w:r w:rsidRPr="00625FEA">
          <w:rPr>
            <w:rFonts w:ascii="Consolas" w:hAnsi="Consolas"/>
            <w:color w:val="000000"/>
            <w:sz w:val="18"/>
            <w:szCs w:val="18"/>
            <w:lang w:val="en-US"/>
            <w:rPrChange w:id="9700" w:author="Manuel Hergenröder" w:date="2020-07-16T16:26:00Z">
              <w:rPr>
                <w:rFonts w:ascii="Consolas" w:hAnsi="Consolas"/>
                <w:color w:val="000000"/>
              </w:rPr>
            </w:rPrChange>
          </w:rPr>
          <w:t>.</w:t>
        </w:r>
        <w:r w:rsidRPr="00625FEA">
          <w:rPr>
            <w:rFonts w:ascii="Consolas" w:hAnsi="Consolas"/>
            <w:color w:val="74531F"/>
            <w:sz w:val="18"/>
            <w:szCs w:val="18"/>
            <w:lang w:val="en-US"/>
            <w:rPrChange w:id="9701" w:author="Manuel Hergenröder" w:date="2020-07-16T16:26:00Z">
              <w:rPr>
                <w:rFonts w:ascii="Consolas" w:hAnsi="Consolas"/>
                <w:color w:val="74531F"/>
              </w:rPr>
            </w:rPrChange>
          </w:rPr>
          <w:t>IncToolRadiusDown</w:t>
        </w:r>
        <w:r w:rsidRPr="00625FEA">
          <w:rPr>
            <w:rFonts w:ascii="Consolas" w:hAnsi="Consolas"/>
            <w:color w:val="000000"/>
            <w:sz w:val="18"/>
            <w:szCs w:val="18"/>
            <w:lang w:val="en-US"/>
            <w:rPrChange w:id="9702" w:author="Manuel Hergenröder" w:date="2020-07-16T16:26:00Z">
              <w:rPr>
                <w:rFonts w:ascii="Consolas" w:hAnsi="Consolas"/>
                <w:color w:val="000000"/>
              </w:rPr>
            </w:rPrChange>
          </w:rPr>
          <w:t>, handType);</w:t>
        </w:r>
      </w:ins>
    </w:p>
    <w:p w14:paraId="4167F277" w14:textId="77777777" w:rsidR="008F67FA" w:rsidRPr="00625FEA" w:rsidRDefault="008F67FA" w:rsidP="008F67FA">
      <w:pPr>
        <w:pStyle w:val="HTMLPreformatted"/>
        <w:shd w:val="clear" w:color="auto" w:fill="FFFFFF"/>
        <w:rPr>
          <w:ins w:id="9703" w:author="Manuel Hergenröder" w:date="2020-07-16T16:23:00Z"/>
          <w:rFonts w:ascii="Consolas" w:hAnsi="Consolas"/>
          <w:color w:val="000000"/>
          <w:sz w:val="18"/>
          <w:szCs w:val="18"/>
          <w:lang w:val="en-US"/>
          <w:rPrChange w:id="9704" w:author="Manuel Hergenröder" w:date="2020-07-16T16:26:00Z">
            <w:rPr>
              <w:ins w:id="9705" w:author="Manuel Hergenröder" w:date="2020-07-16T16:23:00Z"/>
              <w:rFonts w:ascii="Consolas" w:hAnsi="Consolas"/>
              <w:color w:val="000000"/>
            </w:rPr>
          </w:rPrChange>
        </w:rPr>
      </w:pPr>
      <w:ins w:id="9706" w:author="Manuel Hergenröder" w:date="2020-07-16T16:23:00Z">
        <w:r w:rsidRPr="00625FEA">
          <w:rPr>
            <w:rFonts w:ascii="Consolas" w:hAnsi="Consolas"/>
            <w:color w:val="000000"/>
            <w:sz w:val="18"/>
            <w:szCs w:val="18"/>
            <w:lang w:val="en-US"/>
            <w:rPrChange w:id="9707" w:author="Manuel Hergenröder" w:date="2020-07-16T16:26:00Z">
              <w:rPr>
                <w:rFonts w:ascii="Consolas" w:hAnsi="Consolas"/>
                <w:color w:val="000000"/>
              </w:rPr>
            </w:rPrChange>
          </w:rPr>
          <w:t>        </w:t>
        </w:r>
        <w:r w:rsidRPr="00625FEA">
          <w:rPr>
            <w:rFonts w:ascii="Consolas" w:hAnsi="Consolas"/>
            <w:color w:val="0000FF"/>
            <w:sz w:val="18"/>
            <w:szCs w:val="18"/>
            <w:lang w:val="en-US"/>
            <w:rPrChange w:id="9708" w:author="Manuel Hergenröder" w:date="2020-07-16T16:26:00Z">
              <w:rPr>
                <w:rFonts w:ascii="Consolas" w:hAnsi="Consolas"/>
                <w:color w:val="0000FF"/>
              </w:rPr>
            </w:rPrChange>
          </w:rPr>
          <w:t>this</w:t>
        </w:r>
        <w:r w:rsidRPr="00625FEA">
          <w:rPr>
            <w:rFonts w:ascii="Consolas" w:hAnsi="Consolas"/>
            <w:color w:val="000000"/>
            <w:sz w:val="18"/>
            <w:szCs w:val="18"/>
            <w:lang w:val="en-US"/>
            <w:rPrChange w:id="9709" w:author="Manuel Hergenröder" w:date="2020-07-16T16:26:00Z">
              <w:rPr>
                <w:rFonts w:ascii="Consolas" w:hAnsi="Consolas"/>
                <w:color w:val="000000"/>
              </w:rPr>
            </w:rPrChange>
          </w:rPr>
          <w:t>.DecToolAbsoluteValue.</w:t>
        </w:r>
        <w:r w:rsidRPr="00625FEA">
          <w:rPr>
            <w:rFonts w:ascii="Consolas" w:hAnsi="Consolas"/>
            <w:color w:val="74531F"/>
            <w:sz w:val="18"/>
            <w:szCs w:val="18"/>
            <w:lang w:val="en-US"/>
            <w:rPrChange w:id="9710" w:author="Manuel Hergenröder" w:date="2020-07-16T16:26:00Z">
              <w:rPr>
                <w:rFonts w:ascii="Consolas" w:hAnsi="Consolas"/>
                <w:color w:val="74531F"/>
              </w:rPr>
            </w:rPrChange>
          </w:rPr>
          <w:t>AddOnStateDownListener</w:t>
        </w:r>
        <w:r w:rsidRPr="00625FEA">
          <w:rPr>
            <w:rFonts w:ascii="Consolas" w:hAnsi="Consolas"/>
            <w:color w:val="000000"/>
            <w:sz w:val="18"/>
            <w:szCs w:val="18"/>
            <w:lang w:val="en-US"/>
            <w:rPrChange w:id="9711" w:author="Manuel Hergenröder" w:date="2020-07-16T16:26:00Z">
              <w:rPr>
                <w:rFonts w:ascii="Consolas" w:hAnsi="Consolas"/>
                <w:color w:val="000000"/>
              </w:rPr>
            </w:rPrChange>
          </w:rPr>
          <w:t>(</w:t>
        </w:r>
        <w:r w:rsidRPr="00625FEA">
          <w:rPr>
            <w:rFonts w:ascii="Consolas" w:hAnsi="Consolas"/>
            <w:color w:val="0000FF"/>
            <w:sz w:val="18"/>
            <w:szCs w:val="18"/>
            <w:lang w:val="en-US"/>
            <w:rPrChange w:id="9712" w:author="Manuel Hergenröder" w:date="2020-07-16T16:26:00Z">
              <w:rPr>
                <w:rFonts w:ascii="Consolas" w:hAnsi="Consolas"/>
                <w:color w:val="0000FF"/>
              </w:rPr>
            </w:rPrChange>
          </w:rPr>
          <w:t>this</w:t>
        </w:r>
        <w:r w:rsidRPr="00625FEA">
          <w:rPr>
            <w:rFonts w:ascii="Consolas" w:hAnsi="Consolas"/>
            <w:color w:val="000000"/>
            <w:sz w:val="18"/>
            <w:szCs w:val="18"/>
            <w:lang w:val="en-US"/>
            <w:rPrChange w:id="9713" w:author="Manuel Hergenröder" w:date="2020-07-16T16:26:00Z">
              <w:rPr>
                <w:rFonts w:ascii="Consolas" w:hAnsi="Consolas"/>
                <w:color w:val="000000"/>
              </w:rPr>
            </w:rPrChange>
          </w:rPr>
          <w:t>.</w:t>
        </w:r>
        <w:r w:rsidRPr="00625FEA">
          <w:rPr>
            <w:rFonts w:ascii="Consolas" w:hAnsi="Consolas"/>
            <w:color w:val="74531F"/>
            <w:sz w:val="18"/>
            <w:szCs w:val="18"/>
            <w:lang w:val="en-US"/>
            <w:rPrChange w:id="9714" w:author="Manuel Hergenröder" w:date="2020-07-16T16:26:00Z">
              <w:rPr>
                <w:rFonts w:ascii="Consolas" w:hAnsi="Consolas"/>
                <w:color w:val="74531F"/>
              </w:rPr>
            </w:rPrChange>
          </w:rPr>
          <w:t>DecToolAbsoluteValueDown</w:t>
        </w:r>
        <w:r w:rsidRPr="00625FEA">
          <w:rPr>
            <w:rFonts w:ascii="Consolas" w:hAnsi="Consolas"/>
            <w:color w:val="000000"/>
            <w:sz w:val="18"/>
            <w:szCs w:val="18"/>
            <w:lang w:val="en-US"/>
            <w:rPrChange w:id="9715" w:author="Manuel Hergenröder" w:date="2020-07-16T16:26:00Z">
              <w:rPr>
                <w:rFonts w:ascii="Consolas" w:hAnsi="Consolas"/>
                <w:color w:val="000000"/>
              </w:rPr>
            </w:rPrChange>
          </w:rPr>
          <w:t>, handType);</w:t>
        </w:r>
      </w:ins>
    </w:p>
    <w:p w14:paraId="4BCDA236" w14:textId="77777777" w:rsidR="008F67FA" w:rsidRPr="00625FEA" w:rsidRDefault="008F67FA" w:rsidP="008F67FA">
      <w:pPr>
        <w:pStyle w:val="HTMLPreformatted"/>
        <w:shd w:val="clear" w:color="auto" w:fill="FFFFFF"/>
        <w:rPr>
          <w:ins w:id="9716" w:author="Manuel Hergenröder" w:date="2020-07-16T16:23:00Z"/>
          <w:rFonts w:ascii="Consolas" w:hAnsi="Consolas"/>
          <w:color w:val="000000"/>
          <w:sz w:val="18"/>
          <w:szCs w:val="18"/>
          <w:lang w:val="en-US"/>
          <w:rPrChange w:id="9717" w:author="Manuel Hergenröder" w:date="2020-07-16T16:26:00Z">
            <w:rPr>
              <w:ins w:id="9718" w:author="Manuel Hergenröder" w:date="2020-07-16T16:23:00Z"/>
              <w:rFonts w:ascii="Consolas" w:hAnsi="Consolas"/>
              <w:color w:val="000000"/>
            </w:rPr>
          </w:rPrChange>
        </w:rPr>
      </w:pPr>
      <w:ins w:id="9719" w:author="Manuel Hergenröder" w:date="2020-07-16T16:23:00Z">
        <w:r w:rsidRPr="00625FEA">
          <w:rPr>
            <w:rFonts w:ascii="Consolas" w:hAnsi="Consolas"/>
            <w:color w:val="000000"/>
            <w:sz w:val="18"/>
            <w:szCs w:val="18"/>
            <w:lang w:val="en-US"/>
            <w:rPrChange w:id="9720" w:author="Manuel Hergenröder" w:date="2020-07-16T16:26:00Z">
              <w:rPr>
                <w:rFonts w:ascii="Consolas" w:hAnsi="Consolas"/>
                <w:color w:val="000000"/>
              </w:rPr>
            </w:rPrChange>
          </w:rPr>
          <w:t>        </w:t>
        </w:r>
        <w:r w:rsidRPr="00625FEA">
          <w:rPr>
            <w:rFonts w:ascii="Consolas" w:hAnsi="Consolas"/>
            <w:color w:val="0000FF"/>
            <w:sz w:val="18"/>
            <w:szCs w:val="18"/>
            <w:lang w:val="en-US"/>
            <w:rPrChange w:id="9721" w:author="Manuel Hergenröder" w:date="2020-07-16T16:26:00Z">
              <w:rPr>
                <w:rFonts w:ascii="Consolas" w:hAnsi="Consolas"/>
                <w:color w:val="0000FF"/>
              </w:rPr>
            </w:rPrChange>
          </w:rPr>
          <w:t>this</w:t>
        </w:r>
        <w:r w:rsidRPr="00625FEA">
          <w:rPr>
            <w:rFonts w:ascii="Consolas" w:hAnsi="Consolas"/>
            <w:color w:val="000000"/>
            <w:sz w:val="18"/>
            <w:szCs w:val="18"/>
            <w:lang w:val="en-US"/>
            <w:rPrChange w:id="9722" w:author="Manuel Hergenröder" w:date="2020-07-16T16:26:00Z">
              <w:rPr>
                <w:rFonts w:ascii="Consolas" w:hAnsi="Consolas"/>
                <w:color w:val="000000"/>
              </w:rPr>
            </w:rPrChange>
          </w:rPr>
          <w:t>.IncToolAbsoluteValue.</w:t>
        </w:r>
        <w:r w:rsidRPr="00625FEA">
          <w:rPr>
            <w:rFonts w:ascii="Consolas" w:hAnsi="Consolas"/>
            <w:color w:val="74531F"/>
            <w:sz w:val="18"/>
            <w:szCs w:val="18"/>
            <w:lang w:val="en-US"/>
            <w:rPrChange w:id="9723" w:author="Manuel Hergenröder" w:date="2020-07-16T16:26:00Z">
              <w:rPr>
                <w:rFonts w:ascii="Consolas" w:hAnsi="Consolas"/>
                <w:color w:val="74531F"/>
              </w:rPr>
            </w:rPrChange>
          </w:rPr>
          <w:t>AddOnStateDownListener</w:t>
        </w:r>
        <w:r w:rsidRPr="00625FEA">
          <w:rPr>
            <w:rFonts w:ascii="Consolas" w:hAnsi="Consolas"/>
            <w:color w:val="000000"/>
            <w:sz w:val="18"/>
            <w:szCs w:val="18"/>
            <w:lang w:val="en-US"/>
            <w:rPrChange w:id="9724" w:author="Manuel Hergenröder" w:date="2020-07-16T16:26:00Z">
              <w:rPr>
                <w:rFonts w:ascii="Consolas" w:hAnsi="Consolas"/>
                <w:color w:val="000000"/>
              </w:rPr>
            </w:rPrChange>
          </w:rPr>
          <w:t>(</w:t>
        </w:r>
        <w:r w:rsidRPr="00625FEA">
          <w:rPr>
            <w:rFonts w:ascii="Consolas" w:hAnsi="Consolas"/>
            <w:color w:val="0000FF"/>
            <w:sz w:val="18"/>
            <w:szCs w:val="18"/>
            <w:lang w:val="en-US"/>
            <w:rPrChange w:id="9725" w:author="Manuel Hergenröder" w:date="2020-07-16T16:26:00Z">
              <w:rPr>
                <w:rFonts w:ascii="Consolas" w:hAnsi="Consolas"/>
                <w:color w:val="0000FF"/>
              </w:rPr>
            </w:rPrChange>
          </w:rPr>
          <w:t>this</w:t>
        </w:r>
        <w:r w:rsidRPr="00625FEA">
          <w:rPr>
            <w:rFonts w:ascii="Consolas" w:hAnsi="Consolas"/>
            <w:color w:val="000000"/>
            <w:sz w:val="18"/>
            <w:szCs w:val="18"/>
            <w:lang w:val="en-US"/>
            <w:rPrChange w:id="9726" w:author="Manuel Hergenröder" w:date="2020-07-16T16:26:00Z">
              <w:rPr>
                <w:rFonts w:ascii="Consolas" w:hAnsi="Consolas"/>
                <w:color w:val="000000"/>
              </w:rPr>
            </w:rPrChange>
          </w:rPr>
          <w:t>.</w:t>
        </w:r>
        <w:r w:rsidRPr="00625FEA">
          <w:rPr>
            <w:rFonts w:ascii="Consolas" w:hAnsi="Consolas"/>
            <w:color w:val="74531F"/>
            <w:sz w:val="18"/>
            <w:szCs w:val="18"/>
            <w:lang w:val="en-US"/>
            <w:rPrChange w:id="9727" w:author="Manuel Hergenröder" w:date="2020-07-16T16:26:00Z">
              <w:rPr>
                <w:rFonts w:ascii="Consolas" w:hAnsi="Consolas"/>
                <w:color w:val="74531F"/>
              </w:rPr>
            </w:rPrChange>
          </w:rPr>
          <w:t>IncToolAbsoluteValueDown</w:t>
        </w:r>
        <w:r w:rsidRPr="00625FEA">
          <w:rPr>
            <w:rFonts w:ascii="Consolas" w:hAnsi="Consolas"/>
            <w:color w:val="000000"/>
            <w:sz w:val="18"/>
            <w:szCs w:val="18"/>
            <w:lang w:val="en-US"/>
            <w:rPrChange w:id="9728" w:author="Manuel Hergenröder" w:date="2020-07-16T16:26:00Z">
              <w:rPr>
                <w:rFonts w:ascii="Consolas" w:hAnsi="Consolas"/>
                <w:color w:val="000000"/>
              </w:rPr>
            </w:rPrChange>
          </w:rPr>
          <w:t>, handType);</w:t>
        </w:r>
      </w:ins>
    </w:p>
    <w:p w14:paraId="2AD4C96F" w14:textId="77777777" w:rsidR="008F67FA" w:rsidRPr="00625FEA" w:rsidRDefault="008F67FA" w:rsidP="008F67FA">
      <w:pPr>
        <w:pStyle w:val="HTMLPreformatted"/>
        <w:shd w:val="clear" w:color="auto" w:fill="FFFFFF"/>
        <w:rPr>
          <w:ins w:id="9729" w:author="Manuel Hergenröder" w:date="2020-07-16T16:23:00Z"/>
          <w:rFonts w:ascii="Consolas" w:hAnsi="Consolas"/>
          <w:color w:val="000000"/>
          <w:sz w:val="18"/>
          <w:szCs w:val="18"/>
          <w:lang w:val="en-US"/>
          <w:rPrChange w:id="9730" w:author="Manuel Hergenröder" w:date="2020-07-16T16:26:00Z">
            <w:rPr>
              <w:ins w:id="9731" w:author="Manuel Hergenröder" w:date="2020-07-16T16:23:00Z"/>
              <w:rFonts w:ascii="Consolas" w:hAnsi="Consolas"/>
              <w:color w:val="000000"/>
            </w:rPr>
          </w:rPrChange>
        </w:rPr>
      </w:pPr>
      <w:ins w:id="9732" w:author="Manuel Hergenröder" w:date="2020-07-16T16:23:00Z">
        <w:r w:rsidRPr="00625FEA">
          <w:rPr>
            <w:rFonts w:ascii="Consolas" w:hAnsi="Consolas"/>
            <w:color w:val="000000"/>
            <w:sz w:val="18"/>
            <w:szCs w:val="18"/>
            <w:lang w:val="en-US"/>
            <w:rPrChange w:id="9733" w:author="Manuel Hergenröder" w:date="2020-07-16T16:26:00Z">
              <w:rPr>
                <w:rFonts w:ascii="Consolas" w:hAnsi="Consolas"/>
                <w:color w:val="000000"/>
              </w:rPr>
            </w:rPrChange>
          </w:rPr>
          <w:t>        </w:t>
        </w:r>
        <w:r w:rsidRPr="00625FEA">
          <w:rPr>
            <w:rFonts w:ascii="Consolas" w:hAnsi="Consolas"/>
            <w:color w:val="0000FF"/>
            <w:sz w:val="18"/>
            <w:szCs w:val="18"/>
            <w:lang w:val="en-US"/>
            <w:rPrChange w:id="9734" w:author="Manuel Hergenröder" w:date="2020-07-16T16:26:00Z">
              <w:rPr>
                <w:rFonts w:ascii="Consolas" w:hAnsi="Consolas"/>
                <w:color w:val="0000FF"/>
              </w:rPr>
            </w:rPrChange>
          </w:rPr>
          <w:t>this</w:t>
        </w:r>
        <w:r w:rsidRPr="00625FEA">
          <w:rPr>
            <w:rFonts w:ascii="Consolas" w:hAnsi="Consolas"/>
            <w:color w:val="000000"/>
            <w:sz w:val="18"/>
            <w:szCs w:val="18"/>
            <w:lang w:val="en-US"/>
            <w:rPrChange w:id="9735" w:author="Manuel Hergenröder" w:date="2020-07-16T16:26:00Z">
              <w:rPr>
                <w:rFonts w:ascii="Consolas" w:hAnsi="Consolas"/>
                <w:color w:val="000000"/>
              </w:rPr>
            </w:rPrChange>
          </w:rPr>
          <w:t>.hold.</w:t>
        </w:r>
        <w:r w:rsidRPr="00625FEA">
          <w:rPr>
            <w:rFonts w:ascii="Consolas" w:hAnsi="Consolas"/>
            <w:color w:val="74531F"/>
            <w:sz w:val="18"/>
            <w:szCs w:val="18"/>
            <w:lang w:val="en-US"/>
            <w:rPrChange w:id="9736" w:author="Manuel Hergenröder" w:date="2020-07-16T16:26:00Z">
              <w:rPr>
                <w:rFonts w:ascii="Consolas" w:hAnsi="Consolas"/>
                <w:color w:val="74531F"/>
              </w:rPr>
            </w:rPrChange>
          </w:rPr>
          <w:t>AddOnStateDownListener</w:t>
        </w:r>
        <w:r w:rsidRPr="00625FEA">
          <w:rPr>
            <w:rFonts w:ascii="Consolas" w:hAnsi="Consolas"/>
            <w:color w:val="000000"/>
            <w:sz w:val="18"/>
            <w:szCs w:val="18"/>
            <w:lang w:val="en-US"/>
            <w:rPrChange w:id="9737" w:author="Manuel Hergenröder" w:date="2020-07-16T16:26:00Z">
              <w:rPr>
                <w:rFonts w:ascii="Consolas" w:hAnsi="Consolas"/>
                <w:color w:val="000000"/>
              </w:rPr>
            </w:rPrChange>
          </w:rPr>
          <w:t>(</w:t>
        </w:r>
        <w:r w:rsidRPr="00625FEA">
          <w:rPr>
            <w:rFonts w:ascii="Consolas" w:hAnsi="Consolas"/>
            <w:color w:val="0000FF"/>
            <w:sz w:val="18"/>
            <w:szCs w:val="18"/>
            <w:lang w:val="en-US"/>
            <w:rPrChange w:id="9738" w:author="Manuel Hergenröder" w:date="2020-07-16T16:26:00Z">
              <w:rPr>
                <w:rFonts w:ascii="Consolas" w:hAnsi="Consolas"/>
                <w:color w:val="0000FF"/>
              </w:rPr>
            </w:rPrChange>
          </w:rPr>
          <w:t>this</w:t>
        </w:r>
        <w:r w:rsidRPr="00625FEA">
          <w:rPr>
            <w:rFonts w:ascii="Consolas" w:hAnsi="Consolas"/>
            <w:color w:val="000000"/>
            <w:sz w:val="18"/>
            <w:szCs w:val="18"/>
            <w:lang w:val="en-US"/>
            <w:rPrChange w:id="9739" w:author="Manuel Hergenröder" w:date="2020-07-16T16:26:00Z">
              <w:rPr>
                <w:rFonts w:ascii="Consolas" w:hAnsi="Consolas"/>
                <w:color w:val="000000"/>
              </w:rPr>
            </w:rPrChange>
          </w:rPr>
          <w:t>.</w:t>
        </w:r>
        <w:r w:rsidRPr="00625FEA">
          <w:rPr>
            <w:rFonts w:ascii="Consolas" w:hAnsi="Consolas"/>
            <w:color w:val="74531F"/>
            <w:sz w:val="18"/>
            <w:szCs w:val="18"/>
            <w:lang w:val="en-US"/>
            <w:rPrChange w:id="9740" w:author="Manuel Hergenröder" w:date="2020-07-16T16:26:00Z">
              <w:rPr>
                <w:rFonts w:ascii="Consolas" w:hAnsi="Consolas"/>
                <w:color w:val="74531F"/>
              </w:rPr>
            </w:rPrChange>
          </w:rPr>
          <w:t>TriggerDown</w:t>
        </w:r>
        <w:r w:rsidRPr="00625FEA">
          <w:rPr>
            <w:rFonts w:ascii="Consolas" w:hAnsi="Consolas"/>
            <w:color w:val="000000"/>
            <w:sz w:val="18"/>
            <w:szCs w:val="18"/>
            <w:lang w:val="en-US"/>
            <w:rPrChange w:id="9741" w:author="Manuel Hergenröder" w:date="2020-07-16T16:26:00Z">
              <w:rPr>
                <w:rFonts w:ascii="Consolas" w:hAnsi="Consolas"/>
                <w:color w:val="000000"/>
              </w:rPr>
            </w:rPrChange>
          </w:rPr>
          <w:t>, handType);</w:t>
        </w:r>
      </w:ins>
    </w:p>
    <w:p w14:paraId="40407CAB" w14:textId="77777777" w:rsidR="008F67FA" w:rsidRPr="00625FEA" w:rsidRDefault="008F67FA" w:rsidP="008F67FA">
      <w:pPr>
        <w:pStyle w:val="HTMLPreformatted"/>
        <w:shd w:val="clear" w:color="auto" w:fill="FFFFFF"/>
        <w:rPr>
          <w:ins w:id="9742" w:author="Manuel Hergenröder" w:date="2020-07-16T16:23:00Z"/>
          <w:rFonts w:ascii="Consolas" w:hAnsi="Consolas"/>
          <w:color w:val="000000"/>
          <w:sz w:val="18"/>
          <w:szCs w:val="18"/>
          <w:lang w:val="en-US"/>
          <w:rPrChange w:id="9743" w:author="Manuel Hergenröder" w:date="2020-07-16T16:26:00Z">
            <w:rPr>
              <w:ins w:id="9744" w:author="Manuel Hergenröder" w:date="2020-07-16T16:23:00Z"/>
              <w:rFonts w:ascii="Consolas" w:hAnsi="Consolas"/>
              <w:color w:val="000000"/>
            </w:rPr>
          </w:rPrChange>
        </w:rPr>
      </w:pPr>
      <w:ins w:id="9745" w:author="Manuel Hergenröder" w:date="2020-07-16T16:23:00Z">
        <w:r w:rsidRPr="00625FEA">
          <w:rPr>
            <w:rFonts w:ascii="Consolas" w:hAnsi="Consolas"/>
            <w:color w:val="000000"/>
            <w:sz w:val="18"/>
            <w:szCs w:val="18"/>
            <w:lang w:val="en-US"/>
            <w:rPrChange w:id="9746" w:author="Manuel Hergenröder" w:date="2020-07-16T16:26:00Z">
              <w:rPr>
                <w:rFonts w:ascii="Consolas" w:hAnsi="Consolas"/>
                <w:color w:val="000000"/>
              </w:rPr>
            </w:rPrChange>
          </w:rPr>
          <w:t>        </w:t>
        </w:r>
        <w:r w:rsidRPr="00625FEA">
          <w:rPr>
            <w:rFonts w:ascii="Consolas" w:hAnsi="Consolas"/>
            <w:color w:val="0000FF"/>
            <w:sz w:val="18"/>
            <w:szCs w:val="18"/>
            <w:lang w:val="en-US"/>
            <w:rPrChange w:id="9747" w:author="Manuel Hergenröder" w:date="2020-07-16T16:26:00Z">
              <w:rPr>
                <w:rFonts w:ascii="Consolas" w:hAnsi="Consolas"/>
                <w:color w:val="0000FF"/>
              </w:rPr>
            </w:rPrChange>
          </w:rPr>
          <w:t>this</w:t>
        </w:r>
        <w:r w:rsidRPr="00625FEA">
          <w:rPr>
            <w:rFonts w:ascii="Consolas" w:hAnsi="Consolas"/>
            <w:color w:val="000000"/>
            <w:sz w:val="18"/>
            <w:szCs w:val="18"/>
            <w:lang w:val="en-US"/>
            <w:rPrChange w:id="9748" w:author="Manuel Hergenröder" w:date="2020-07-16T16:26:00Z">
              <w:rPr>
                <w:rFonts w:ascii="Consolas" w:hAnsi="Consolas"/>
                <w:color w:val="000000"/>
              </w:rPr>
            </w:rPrChange>
          </w:rPr>
          <w:t>.hold.</w:t>
        </w:r>
        <w:r w:rsidRPr="00625FEA">
          <w:rPr>
            <w:rFonts w:ascii="Consolas" w:hAnsi="Consolas"/>
            <w:color w:val="74531F"/>
            <w:sz w:val="18"/>
            <w:szCs w:val="18"/>
            <w:lang w:val="en-US"/>
            <w:rPrChange w:id="9749" w:author="Manuel Hergenröder" w:date="2020-07-16T16:26:00Z">
              <w:rPr>
                <w:rFonts w:ascii="Consolas" w:hAnsi="Consolas"/>
                <w:color w:val="74531F"/>
              </w:rPr>
            </w:rPrChange>
          </w:rPr>
          <w:t>AddOnStateUpListener</w:t>
        </w:r>
        <w:r w:rsidRPr="00625FEA">
          <w:rPr>
            <w:rFonts w:ascii="Consolas" w:hAnsi="Consolas"/>
            <w:color w:val="000000"/>
            <w:sz w:val="18"/>
            <w:szCs w:val="18"/>
            <w:lang w:val="en-US"/>
            <w:rPrChange w:id="9750" w:author="Manuel Hergenröder" w:date="2020-07-16T16:26:00Z">
              <w:rPr>
                <w:rFonts w:ascii="Consolas" w:hAnsi="Consolas"/>
                <w:color w:val="000000"/>
              </w:rPr>
            </w:rPrChange>
          </w:rPr>
          <w:t>(</w:t>
        </w:r>
        <w:r w:rsidRPr="00625FEA">
          <w:rPr>
            <w:rFonts w:ascii="Consolas" w:hAnsi="Consolas"/>
            <w:color w:val="0000FF"/>
            <w:sz w:val="18"/>
            <w:szCs w:val="18"/>
            <w:lang w:val="en-US"/>
            <w:rPrChange w:id="9751" w:author="Manuel Hergenröder" w:date="2020-07-16T16:26:00Z">
              <w:rPr>
                <w:rFonts w:ascii="Consolas" w:hAnsi="Consolas"/>
                <w:color w:val="0000FF"/>
              </w:rPr>
            </w:rPrChange>
          </w:rPr>
          <w:t>this</w:t>
        </w:r>
        <w:r w:rsidRPr="00625FEA">
          <w:rPr>
            <w:rFonts w:ascii="Consolas" w:hAnsi="Consolas"/>
            <w:color w:val="000000"/>
            <w:sz w:val="18"/>
            <w:szCs w:val="18"/>
            <w:lang w:val="en-US"/>
            <w:rPrChange w:id="9752" w:author="Manuel Hergenröder" w:date="2020-07-16T16:26:00Z">
              <w:rPr>
                <w:rFonts w:ascii="Consolas" w:hAnsi="Consolas"/>
                <w:color w:val="000000"/>
              </w:rPr>
            </w:rPrChange>
          </w:rPr>
          <w:t>.</w:t>
        </w:r>
        <w:r w:rsidRPr="00625FEA">
          <w:rPr>
            <w:rFonts w:ascii="Consolas" w:hAnsi="Consolas"/>
            <w:color w:val="74531F"/>
            <w:sz w:val="18"/>
            <w:szCs w:val="18"/>
            <w:lang w:val="en-US"/>
            <w:rPrChange w:id="9753" w:author="Manuel Hergenröder" w:date="2020-07-16T16:26:00Z">
              <w:rPr>
                <w:rFonts w:ascii="Consolas" w:hAnsi="Consolas"/>
                <w:color w:val="74531F"/>
              </w:rPr>
            </w:rPrChange>
          </w:rPr>
          <w:t>TriggerUp</w:t>
        </w:r>
        <w:r w:rsidRPr="00625FEA">
          <w:rPr>
            <w:rFonts w:ascii="Consolas" w:hAnsi="Consolas"/>
            <w:color w:val="000000"/>
            <w:sz w:val="18"/>
            <w:szCs w:val="18"/>
            <w:lang w:val="en-US"/>
            <w:rPrChange w:id="9754" w:author="Manuel Hergenröder" w:date="2020-07-16T16:26:00Z">
              <w:rPr>
                <w:rFonts w:ascii="Consolas" w:hAnsi="Consolas"/>
                <w:color w:val="000000"/>
              </w:rPr>
            </w:rPrChange>
          </w:rPr>
          <w:t>, handType);</w:t>
        </w:r>
      </w:ins>
    </w:p>
    <w:p w14:paraId="04FB81B1" w14:textId="77777777" w:rsidR="008F67FA" w:rsidRPr="00625FEA" w:rsidRDefault="008F67FA" w:rsidP="008F67FA">
      <w:pPr>
        <w:pStyle w:val="HTMLPreformatted"/>
        <w:shd w:val="clear" w:color="auto" w:fill="FFFFFF"/>
        <w:rPr>
          <w:ins w:id="9755" w:author="Manuel Hergenröder" w:date="2020-07-16T16:23:00Z"/>
          <w:rFonts w:ascii="Consolas" w:hAnsi="Consolas"/>
          <w:color w:val="000000"/>
          <w:sz w:val="18"/>
          <w:szCs w:val="18"/>
          <w:lang w:val="en-US"/>
          <w:rPrChange w:id="9756" w:author="Manuel Hergenröder" w:date="2020-07-16T16:26:00Z">
            <w:rPr>
              <w:ins w:id="9757" w:author="Manuel Hergenröder" w:date="2020-07-16T16:23:00Z"/>
              <w:rFonts w:ascii="Consolas" w:hAnsi="Consolas"/>
              <w:color w:val="000000"/>
            </w:rPr>
          </w:rPrChange>
        </w:rPr>
      </w:pPr>
      <w:ins w:id="9758" w:author="Manuel Hergenröder" w:date="2020-07-16T16:23:00Z">
        <w:r w:rsidRPr="00625FEA">
          <w:rPr>
            <w:rFonts w:ascii="Consolas" w:hAnsi="Consolas"/>
            <w:color w:val="000000"/>
            <w:sz w:val="18"/>
            <w:szCs w:val="18"/>
            <w:lang w:val="en-US"/>
            <w:rPrChange w:id="9759" w:author="Manuel Hergenröder" w:date="2020-07-16T16:26:00Z">
              <w:rPr>
                <w:rFonts w:ascii="Consolas" w:hAnsi="Consolas"/>
                <w:color w:val="000000"/>
              </w:rPr>
            </w:rPrChange>
          </w:rPr>
          <w:t>    }</w:t>
        </w:r>
      </w:ins>
    </w:p>
    <w:p w14:paraId="3FAB2769" w14:textId="77777777" w:rsidR="008F67FA" w:rsidRPr="00625FEA" w:rsidRDefault="008F67FA" w:rsidP="008F67FA">
      <w:pPr>
        <w:pStyle w:val="HTMLPreformatted"/>
        <w:shd w:val="clear" w:color="auto" w:fill="FFFFFF"/>
        <w:rPr>
          <w:ins w:id="9760" w:author="Manuel Hergenröder" w:date="2020-07-16T16:23:00Z"/>
          <w:rFonts w:ascii="Consolas" w:hAnsi="Consolas"/>
          <w:color w:val="000000"/>
          <w:sz w:val="18"/>
          <w:szCs w:val="18"/>
          <w:lang w:val="en-US"/>
          <w:rPrChange w:id="9761" w:author="Manuel Hergenröder" w:date="2020-07-16T16:26:00Z">
            <w:rPr>
              <w:ins w:id="9762" w:author="Manuel Hergenröder" w:date="2020-07-16T16:23:00Z"/>
              <w:rFonts w:ascii="Consolas" w:hAnsi="Consolas"/>
              <w:color w:val="000000"/>
            </w:rPr>
          </w:rPrChange>
        </w:rPr>
      </w:pPr>
      <w:ins w:id="9763" w:author="Manuel Hergenröder" w:date="2020-07-16T16:23:00Z">
        <w:r w:rsidRPr="00625FEA">
          <w:rPr>
            <w:rFonts w:ascii="Consolas" w:hAnsi="Consolas"/>
            <w:color w:val="000000"/>
            <w:sz w:val="18"/>
            <w:szCs w:val="18"/>
            <w:lang w:val="en-US"/>
            <w:rPrChange w:id="9764" w:author="Manuel Hergenröder" w:date="2020-07-16T16:26:00Z">
              <w:rPr>
                <w:rFonts w:ascii="Consolas" w:hAnsi="Consolas"/>
                <w:color w:val="000000"/>
              </w:rPr>
            </w:rPrChange>
          </w:rPr>
          <w:t xml:space="preserve"> </w:t>
        </w:r>
      </w:ins>
    </w:p>
    <w:p w14:paraId="2413C542" w14:textId="77777777" w:rsidR="008F67FA" w:rsidRPr="00625FEA" w:rsidRDefault="008F67FA" w:rsidP="008F67FA">
      <w:pPr>
        <w:pStyle w:val="HTMLPreformatted"/>
        <w:shd w:val="clear" w:color="auto" w:fill="FFFFFF"/>
        <w:rPr>
          <w:ins w:id="9765" w:author="Manuel Hergenröder" w:date="2020-07-16T16:23:00Z"/>
          <w:rFonts w:ascii="Consolas" w:hAnsi="Consolas"/>
          <w:color w:val="000000"/>
          <w:sz w:val="18"/>
          <w:szCs w:val="18"/>
          <w:lang w:val="en-US"/>
          <w:rPrChange w:id="9766" w:author="Manuel Hergenröder" w:date="2020-07-16T16:26:00Z">
            <w:rPr>
              <w:ins w:id="9767" w:author="Manuel Hergenröder" w:date="2020-07-16T16:23:00Z"/>
              <w:rFonts w:ascii="Consolas" w:hAnsi="Consolas"/>
              <w:color w:val="000000"/>
            </w:rPr>
          </w:rPrChange>
        </w:rPr>
      </w:pPr>
      <w:ins w:id="9768" w:author="Manuel Hergenröder" w:date="2020-07-16T16:23:00Z">
        <w:r w:rsidRPr="00625FEA">
          <w:rPr>
            <w:rFonts w:ascii="Consolas" w:hAnsi="Consolas"/>
            <w:color w:val="000000"/>
            <w:sz w:val="18"/>
            <w:szCs w:val="18"/>
            <w:lang w:val="en-US"/>
            <w:rPrChange w:id="9769" w:author="Manuel Hergenröder" w:date="2020-07-16T16:26:00Z">
              <w:rPr>
                <w:rFonts w:ascii="Consolas" w:hAnsi="Consolas"/>
                <w:color w:val="000000"/>
              </w:rPr>
            </w:rPrChange>
          </w:rPr>
          <w:t>    </w:t>
        </w:r>
        <w:r w:rsidRPr="00625FEA">
          <w:rPr>
            <w:rFonts w:ascii="Consolas" w:hAnsi="Consolas"/>
            <w:color w:val="0000FF"/>
            <w:sz w:val="18"/>
            <w:szCs w:val="18"/>
            <w:lang w:val="en-US"/>
            <w:rPrChange w:id="9770"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9771" w:author="Manuel Hergenröder" w:date="2020-07-16T16:26:00Z">
              <w:rPr>
                <w:rFonts w:ascii="Consolas" w:hAnsi="Consolas"/>
                <w:color w:val="000000"/>
              </w:rPr>
            </w:rPrChange>
          </w:rPr>
          <w:t> </w:t>
        </w:r>
        <w:r w:rsidRPr="00625FEA">
          <w:rPr>
            <w:rFonts w:ascii="Consolas" w:hAnsi="Consolas"/>
            <w:color w:val="0000FF"/>
            <w:sz w:val="18"/>
            <w:szCs w:val="18"/>
            <w:lang w:val="en-US"/>
            <w:rPrChange w:id="9772" w:author="Manuel Hergenröder" w:date="2020-07-16T16:26:00Z">
              <w:rPr>
                <w:rFonts w:ascii="Consolas" w:hAnsi="Consolas"/>
                <w:color w:val="0000FF"/>
              </w:rPr>
            </w:rPrChange>
          </w:rPr>
          <w:t>void</w:t>
        </w:r>
        <w:r w:rsidRPr="00625FEA">
          <w:rPr>
            <w:rFonts w:ascii="Consolas" w:hAnsi="Consolas"/>
            <w:color w:val="000000"/>
            <w:sz w:val="18"/>
            <w:szCs w:val="18"/>
            <w:lang w:val="en-US"/>
            <w:rPrChange w:id="9773" w:author="Manuel Hergenröder" w:date="2020-07-16T16:26:00Z">
              <w:rPr>
                <w:rFonts w:ascii="Consolas" w:hAnsi="Consolas"/>
                <w:color w:val="000000"/>
              </w:rPr>
            </w:rPrChange>
          </w:rPr>
          <w:t> </w:t>
        </w:r>
        <w:r w:rsidRPr="00625FEA">
          <w:rPr>
            <w:rFonts w:ascii="Consolas" w:hAnsi="Consolas"/>
            <w:color w:val="74531F"/>
            <w:sz w:val="18"/>
            <w:szCs w:val="18"/>
            <w:lang w:val="en-US"/>
            <w:rPrChange w:id="9774" w:author="Manuel Hergenröder" w:date="2020-07-16T16:26:00Z">
              <w:rPr>
                <w:rFonts w:ascii="Consolas" w:hAnsi="Consolas"/>
                <w:color w:val="74531F"/>
              </w:rPr>
            </w:rPrChange>
          </w:rPr>
          <w:t>DecToolRadiusDown</w:t>
        </w:r>
        <w:r w:rsidRPr="00625FEA">
          <w:rPr>
            <w:rFonts w:ascii="Consolas" w:hAnsi="Consolas"/>
            <w:color w:val="000000"/>
            <w:sz w:val="18"/>
            <w:szCs w:val="18"/>
            <w:lang w:val="en-US"/>
            <w:rPrChange w:id="9775" w:author="Manuel Hergenröder" w:date="2020-07-16T16:26:00Z">
              <w:rPr>
                <w:rFonts w:ascii="Consolas" w:hAnsi="Consolas"/>
                <w:color w:val="000000"/>
              </w:rPr>
            </w:rPrChange>
          </w:rPr>
          <w:t>(</w:t>
        </w:r>
        <w:r w:rsidRPr="00625FEA">
          <w:rPr>
            <w:rFonts w:ascii="Consolas" w:hAnsi="Consolas"/>
            <w:color w:val="2B91AF"/>
            <w:sz w:val="18"/>
            <w:szCs w:val="18"/>
            <w:lang w:val="en-US"/>
            <w:rPrChange w:id="9776"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9777" w:author="Manuel Hergenröder" w:date="2020-07-16T16:26:00Z">
              <w:rPr>
                <w:rFonts w:ascii="Consolas" w:hAnsi="Consolas"/>
                <w:color w:val="000000"/>
              </w:rPr>
            </w:rPrChange>
          </w:rPr>
          <w:t> </w:t>
        </w:r>
        <w:r w:rsidRPr="00625FEA">
          <w:rPr>
            <w:rFonts w:ascii="Consolas" w:hAnsi="Consolas"/>
            <w:color w:val="1F377F"/>
            <w:sz w:val="18"/>
            <w:szCs w:val="18"/>
            <w:lang w:val="en-US"/>
            <w:rPrChange w:id="9778" w:author="Manuel Hergenröder" w:date="2020-07-16T16:26:00Z">
              <w:rPr>
                <w:rFonts w:ascii="Consolas" w:hAnsi="Consolas"/>
                <w:color w:val="1F377F"/>
              </w:rPr>
            </w:rPrChange>
          </w:rPr>
          <w:t>fromAction</w:t>
        </w:r>
        <w:r w:rsidRPr="00625FEA">
          <w:rPr>
            <w:rFonts w:ascii="Consolas" w:hAnsi="Consolas"/>
            <w:color w:val="000000"/>
            <w:sz w:val="18"/>
            <w:szCs w:val="18"/>
            <w:lang w:val="en-US"/>
            <w:rPrChange w:id="9779" w:author="Manuel Hergenröder" w:date="2020-07-16T16:26:00Z">
              <w:rPr>
                <w:rFonts w:ascii="Consolas" w:hAnsi="Consolas"/>
                <w:color w:val="000000"/>
              </w:rPr>
            </w:rPrChange>
          </w:rPr>
          <w:t>, </w:t>
        </w:r>
        <w:r w:rsidRPr="00625FEA">
          <w:rPr>
            <w:rFonts w:ascii="Consolas" w:hAnsi="Consolas"/>
            <w:color w:val="2B91AF"/>
            <w:sz w:val="18"/>
            <w:szCs w:val="18"/>
            <w:lang w:val="en-US"/>
            <w:rPrChange w:id="9780" w:author="Manuel Hergenröder" w:date="2020-07-16T16:26:00Z">
              <w:rPr>
                <w:rFonts w:ascii="Consolas" w:hAnsi="Consolas"/>
                <w:color w:val="2B91AF"/>
              </w:rPr>
            </w:rPrChange>
          </w:rPr>
          <w:t>SteamVR_Input_Sources</w:t>
        </w:r>
        <w:r w:rsidRPr="00625FEA">
          <w:rPr>
            <w:rFonts w:ascii="Consolas" w:hAnsi="Consolas"/>
            <w:color w:val="000000"/>
            <w:sz w:val="18"/>
            <w:szCs w:val="18"/>
            <w:lang w:val="en-US"/>
            <w:rPrChange w:id="9781" w:author="Manuel Hergenröder" w:date="2020-07-16T16:26:00Z">
              <w:rPr>
                <w:rFonts w:ascii="Consolas" w:hAnsi="Consolas"/>
                <w:color w:val="000000"/>
              </w:rPr>
            </w:rPrChange>
          </w:rPr>
          <w:t> </w:t>
        </w:r>
        <w:r w:rsidRPr="00625FEA">
          <w:rPr>
            <w:rFonts w:ascii="Consolas" w:hAnsi="Consolas"/>
            <w:color w:val="1F377F"/>
            <w:sz w:val="18"/>
            <w:szCs w:val="18"/>
            <w:lang w:val="en-US"/>
            <w:rPrChange w:id="9782" w:author="Manuel Hergenröder" w:date="2020-07-16T16:26:00Z">
              <w:rPr>
                <w:rFonts w:ascii="Consolas" w:hAnsi="Consolas"/>
                <w:color w:val="1F377F"/>
              </w:rPr>
            </w:rPrChange>
          </w:rPr>
          <w:t>fromSource</w:t>
        </w:r>
        <w:r w:rsidRPr="00625FEA">
          <w:rPr>
            <w:rFonts w:ascii="Consolas" w:hAnsi="Consolas"/>
            <w:color w:val="000000"/>
            <w:sz w:val="18"/>
            <w:szCs w:val="18"/>
            <w:lang w:val="en-US"/>
            <w:rPrChange w:id="9783" w:author="Manuel Hergenröder" w:date="2020-07-16T16:26:00Z">
              <w:rPr>
                <w:rFonts w:ascii="Consolas" w:hAnsi="Consolas"/>
                <w:color w:val="000000"/>
              </w:rPr>
            </w:rPrChange>
          </w:rPr>
          <w:t>)</w:t>
        </w:r>
      </w:ins>
    </w:p>
    <w:p w14:paraId="25832DD9" w14:textId="77777777" w:rsidR="008F67FA" w:rsidRPr="00625FEA" w:rsidRDefault="008F67FA" w:rsidP="008F67FA">
      <w:pPr>
        <w:pStyle w:val="HTMLPreformatted"/>
        <w:shd w:val="clear" w:color="auto" w:fill="FFFFFF"/>
        <w:rPr>
          <w:ins w:id="9784" w:author="Manuel Hergenröder" w:date="2020-07-16T16:23:00Z"/>
          <w:rFonts w:ascii="Consolas" w:hAnsi="Consolas"/>
          <w:color w:val="000000"/>
          <w:sz w:val="18"/>
          <w:szCs w:val="18"/>
          <w:lang w:val="en-US"/>
          <w:rPrChange w:id="9785" w:author="Manuel Hergenröder" w:date="2020-07-16T16:26:00Z">
            <w:rPr>
              <w:ins w:id="9786" w:author="Manuel Hergenröder" w:date="2020-07-16T16:23:00Z"/>
              <w:rFonts w:ascii="Consolas" w:hAnsi="Consolas"/>
              <w:color w:val="000000"/>
            </w:rPr>
          </w:rPrChange>
        </w:rPr>
      </w:pPr>
      <w:ins w:id="9787" w:author="Manuel Hergenröder" w:date="2020-07-16T16:23:00Z">
        <w:r w:rsidRPr="00625FEA">
          <w:rPr>
            <w:rFonts w:ascii="Consolas" w:hAnsi="Consolas"/>
            <w:color w:val="000000"/>
            <w:sz w:val="18"/>
            <w:szCs w:val="18"/>
            <w:lang w:val="en-US"/>
            <w:rPrChange w:id="9788" w:author="Manuel Hergenröder" w:date="2020-07-16T16:26:00Z">
              <w:rPr>
                <w:rFonts w:ascii="Consolas" w:hAnsi="Consolas"/>
                <w:color w:val="000000"/>
              </w:rPr>
            </w:rPrChange>
          </w:rPr>
          <w:t>    {</w:t>
        </w:r>
      </w:ins>
    </w:p>
    <w:p w14:paraId="3482B281" w14:textId="77777777" w:rsidR="008F67FA" w:rsidRPr="00625FEA" w:rsidRDefault="008F67FA" w:rsidP="008F67FA">
      <w:pPr>
        <w:pStyle w:val="HTMLPreformatted"/>
        <w:shd w:val="clear" w:color="auto" w:fill="FFFFFF"/>
        <w:rPr>
          <w:ins w:id="9789" w:author="Manuel Hergenröder" w:date="2020-07-16T16:23:00Z"/>
          <w:rFonts w:ascii="Consolas" w:hAnsi="Consolas"/>
          <w:color w:val="000000"/>
          <w:sz w:val="18"/>
          <w:szCs w:val="18"/>
          <w:lang w:val="en-US"/>
          <w:rPrChange w:id="9790" w:author="Manuel Hergenröder" w:date="2020-07-16T16:26:00Z">
            <w:rPr>
              <w:ins w:id="9791" w:author="Manuel Hergenröder" w:date="2020-07-16T16:23:00Z"/>
              <w:rFonts w:ascii="Consolas" w:hAnsi="Consolas"/>
              <w:color w:val="000000"/>
            </w:rPr>
          </w:rPrChange>
        </w:rPr>
      </w:pPr>
      <w:ins w:id="9792" w:author="Manuel Hergenröder" w:date="2020-07-16T16:23:00Z">
        <w:r w:rsidRPr="00625FEA">
          <w:rPr>
            <w:rFonts w:ascii="Consolas" w:hAnsi="Consolas"/>
            <w:color w:val="000000"/>
            <w:sz w:val="18"/>
            <w:szCs w:val="18"/>
            <w:lang w:val="en-US"/>
            <w:rPrChange w:id="9793" w:author="Manuel Hergenröder" w:date="2020-07-16T16:26:00Z">
              <w:rPr>
                <w:rFonts w:ascii="Consolas" w:hAnsi="Consolas"/>
                <w:color w:val="000000"/>
              </w:rPr>
            </w:rPrChange>
          </w:rPr>
          <w:t>        </w:t>
        </w:r>
        <w:r w:rsidRPr="00625FEA">
          <w:rPr>
            <w:rFonts w:ascii="Consolas" w:hAnsi="Consolas"/>
            <w:color w:val="0000FF"/>
            <w:sz w:val="18"/>
            <w:szCs w:val="18"/>
            <w:lang w:val="en-US"/>
            <w:rPrChange w:id="9794" w:author="Manuel Hergenröder" w:date="2020-07-16T16:26:00Z">
              <w:rPr>
                <w:rFonts w:ascii="Consolas" w:hAnsi="Consolas"/>
                <w:color w:val="0000FF"/>
              </w:rPr>
            </w:rPrChange>
          </w:rPr>
          <w:t>this</w:t>
        </w:r>
        <w:r w:rsidRPr="00625FEA">
          <w:rPr>
            <w:rFonts w:ascii="Consolas" w:hAnsi="Consolas"/>
            <w:color w:val="000000"/>
            <w:sz w:val="18"/>
            <w:szCs w:val="18"/>
            <w:lang w:val="en-US"/>
            <w:rPrChange w:id="9795" w:author="Manuel Hergenröder" w:date="2020-07-16T16:26:00Z">
              <w:rPr>
                <w:rFonts w:ascii="Consolas" w:hAnsi="Consolas"/>
                <w:color w:val="000000"/>
              </w:rPr>
            </w:rPrChange>
          </w:rPr>
          <w:t>.tool.</w:t>
        </w:r>
        <w:r w:rsidRPr="00625FEA">
          <w:rPr>
            <w:rFonts w:ascii="Consolas" w:hAnsi="Consolas"/>
            <w:color w:val="74531F"/>
            <w:sz w:val="18"/>
            <w:szCs w:val="18"/>
            <w:lang w:val="en-US"/>
            <w:rPrChange w:id="9796" w:author="Manuel Hergenröder" w:date="2020-07-16T16:26:00Z">
              <w:rPr>
                <w:rFonts w:ascii="Consolas" w:hAnsi="Consolas"/>
                <w:color w:val="74531F"/>
              </w:rPr>
            </w:rPrChange>
          </w:rPr>
          <w:t>SetToolRadiusWithOffset</w:t>
        </w:r>
        <w:r w:rsidRPr="00625FEA">
          <w:rPr>
            <w:rFonts w:ascii="Consolas" w:hAnsi="Consolas"/>
            <w:color w:val="000000"/>
            <w:sz w:val="18"/>
            <w:szCs w:val="18"/>
            <w:lang w:val="en-US"/>
            <w:rPrChange w:id="9797" w:author="Manuel Hergenröder" w:date="2020-07-16T16:26:00Z">
              <w:rPr>
                <w:rFonts w:ascii="Consolas" w:hAnsi="Consolas"/>
                <w:color w:val="000000"/>
              </w:rPr>
            </w:rPrChange>
          </w:rPr>
          <w:t>(-0.005f);</w:t>
        </w:r>
      </w:ins>
    </w:p>
    <w:p w14:paraId="1506BC15" w14:textId="77777777" w:rsidR="008F67FA" w:rsidRPr="00625FEA" w:rsidRDefault="008F67FA" w:rsidP="008F67FA">
      <w:pPr>
        <w:pStyle w:val="HTMLPreformatted"/>
        <w:shd w:val="clear" w:color="auto" w:fill="FFFFFF"/>
        <w:rPr>
          <w:ins w:id="9798" w:author="Manuel Hergenröder" w:date="2020-07-16T16:23:00Z"/>
          <w:rFonts w:ascii="Consolas" w:hAnsi="Consolas"/>
          <w:color w:val="000000"/>
          <w:sz w:val="18"/>
          <w:szCs w:val="18"/>
          <w:lang w:val="en-US"/>
          <w:rPrChange w:id="9799" w:author="Manuel Hergenröder" w:date="2020-07-16T16:26:00Z">
            <w:rPr>
              <w:ins w:id="9800" w:author="Manuel Hergenröder" w:date="2020-07-16T16:23:00Z"/>
              <w:rFonts w:ascii="Consolas" w:hAnsi="Consolas"/>
              <w:color w:val="000000"/>
            </w:rPr>
          </w:rPrChange>
        </w:rPr>
      </w:pPr>
      <w:ins w:id="9801" w:author="Manuel Hergenröder" w:date="2020-07-16T16:23:00Z">
        <w:r w:rsidRPr="00625FEA">
          <w:rPr>
            <w:rFonts w:ascii="Consolas" w:hAnsi="Consolas"/>
            <w:color w:val="000000"/>
            <w:sz w:val="18"/>
            <w:szCs w:val="18"/>
            <w:lang w:val="en-US"/>
            <w:rPrChange w:id="9802" w:author="Manuel Hergenröder" w:date="2020-07-16T16:26:00Z">
              <w:rPr>
                <w:rFonts w:ascii="Consolas" w:hAnsi="Consolas"/>
                <w:color w:val="000000"/>
              </w:rPr>
            </w:rPrChange>
          </w:rPr>
          <w:t>    }</w:t>
        </w:r>
      </w:ins>
    </w:p>
    <w:p w14:paraId="3E6A3477" w14:textId="77777777" w:rsidR="008F67FA" w:rsidRPr="00625FEA" w:rsidRDefault="008F67FA" w:rsidP="008F67FA">
      <w:pPr>
        <w:pStyle w:val="HTMLPreformatted"/>
        <w:shd w:val="clear" w:color="auto" w:fill="FFFFFF"/>
        <w:rPr>
          <w:ins w:id="9803" w:author="Manuel Hergenröder" w:date="2020-07-16T16:23:00Z"/>
          <w:rFonts w:ascii="Consolas" w:hAnsi="Consolas"/>
          <w:color w:val="000000"/>
          <w:sz w:val="18"/>
          <w:szCs w:val="18"/>
          <w:lang w:val="en-US"/>
          <w:rPrChange w:id="9804" w:author="Manuel Hergenröder" w:date="2020-07-16T16:26:00Z">
            <w:rPr>
              <w:ins w:id="9805" w:author="Manuel Hergenröder" w:date="2020-07-16T16:23:00Z"/>
              <w:rFonts w:ascii="Consolas" w:hAnsi="Consolas"/>
              <w:color w:val="000000"/>
            </w:rPr>
          </w:rPrChange>
        </w:rPr>
      </w:pPr>
      <w:ins w:id="9806" w:author="Manuel Hergenröder" w:date="2020-07-16T16:23:00Z">
        <w:r w:rsidRPr="00625FEA">
          <w:rPr>
            <w:rFonts w:ascii="Consolas" w:hAnsi="Consolas"/>
            <w:color w:val="000000"/>
            <w:sz w:val="18"/>
            <w:szCs w:val="18"/>
            <w:lang w:val="en-US"/>
            <w:rPrChange w:id="9807" w:author="Manuel Hergenröder" w:date="2020-07-16T16:26:00Z">
              <w:rPr>
                <w:rFonts w:ascii="Consolas" w:hAnsi="Consolas"/>
                <w:color w:val="000000"/>
              </w:rPr>
            </w:rPrChange>
          </w:rPr>
          <w:t>    </w:t>
        </w:r>
      </w:ins>
    </w:p>
    <w:p w14:paraId="0B6B93F9" w14:textId="77777777" w:rsidR="008F67FA" w:rsidRPr="00625FEA" w:rsidRDefault="008F67FA" w:rsidP="008F67FA">
      <w:pPr>
        <w:pStyle w:val="HTMLPreformatted"/>
        <w:shd w:val="clear" w:color="auto" w:fill="FFFFFF"/>
        <w:rPr>
          <w:ins w:id="9808" w:author="Manuel Hergenröder" w:date="2020-07-16T16:23:00Z"/>
          <w:rFonts w:ascii="Consolas" w:hAnsi="Consolas"/>
          <w:color w:val="000000"/>
          <w:sz w:val="18"/>
          <w:szCs w:val="18"/>
          <w:lang w:val="en-US"/>
          <w:rPrChange w:id="9809" w:author="Manuel Hergenröder" w:date="2020-07-16T16:26:00Z">
            <w:rPr>
              <w:ins w:id="9810" w:author="Manuel Hergenröder" w:date="2020-07-16T16:23:00Z"/>
              <w:rFonts w:ascii="Consolas" w:hAnsi="Consolas"/>
              <w:color w:val="000000"/>
            </w:rPr>
          </w:rPrChange>
        </w:rPr>
      </w:pPr>
      <w:ins w:id="9811" w:author="Manuel Hergenröder" w:date="2020-07-16T16:23:00Z">
        <w:r w:rsidRPr="00625FEA">
          <w:rPr>
            <w:rFonts w:ascii="Consolas" w:hAnsi="Consolas"/>
            <w:color w:val="000000"/>
            <w:sz w:val="18"/>
            <w:szCs w:val="18"/>
            <w:lang w:val="en-US"/>
            <w:rPrChange w:id="9812" w:author="Manuel Hergenröder" w:date="2020-07-16T16:26:00Z">
              <w:rPr>
                <w:rFonts w:ascii="Consolas" w:hAnsi="Consolas"/>
                <w:color w:val="000000"/>
              </w:rPr>
            </w:rPrChange>
          </w:rPr>
          <w:t>    </w:t>
        </w:r>
        <w:r w:rsidRPr="00625FEA">
          <w:rPr>
            <w:rFonts w:ascii="Consolas" w:hAnsi="Consolas"/>
            <w:color w:val="0000FF"/>
            <w:sz w:val="18"/>
            <w:szCs w:val="18"/>
            <w:lang w:val="en-US"/>
            <w:rPrChange w:id="9813"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9814" w:author="Manuel Hergenröder" w:date="2020-07-16T16:26:00Z">
              <w:rPr>
                <w:rFonts w:ascii="Consolas" w:hAnsi="Consolas"/>
                <w:color w:val="000000"/>
              </w:rPr>
            </w:rPrChange>
          </w:rPr>
          <w:t> </w:t>
        </w:r>
        <w:r w:rsidRPr="00625FEA">
          <w:rPr>
            <w:rFonts w:ascii="Consolas" w:hAnsi="Consolas"/>
            <w:color w:val="0000FF"/>
            <w:sz w:val="18"/>
            <w:szCs w:val="18"/>
            <w:lang w:val="en-US"/>
            <w:rPrChange w:id="9815" w:author="Manuel Hergenröder" w:date="2020-07-16T16:26:00Z">
              <w:rPr>
                <w:rFonts w:ascii="Consolas" w:hAnsi="Consolas"/>
                <w:color w:val="0000FF"/>
              </w:rPr>
            </w:rPrChange>
          </w:rPr>
          <w:t>void</w:t>
        </w:r>
        <w:r w:rsidRPr="00625FEA">
          <w:rPr>
            <w:rFonts w:ascii="Consolas" w:hAnsi="Consolas"/>
            <w:color w:val="000000"/>
            <w:sz w:val="18"/>
            <w:szCs w:val="18"/>
            <w:lang w:val="en-US"/>
            <w:rPrChange w:id="9816" w:author="Manuel Hergenröder" w:date="2020-07-16T16:26:00Z">
              <w:rPr>
                <w:rFonts w:ascii="Consolas" w:hAnsi="Consolas"/>
                <w:color w:val="000000"/>
              </w:rPr>
            </w:rPrChange>
          </w:rPr>
          <w:t> </w:t>
        </w:r>
        <w:r w:rsidRPr="00625FEA">
          <w:rPr>
            <w:rFonts w:ascii="Consolas" w:hAnsi="Consolas"/>
            <w:color w:val="74531F"/>
            <w:sz w:val="18"/>
            <w:szCs w:val="18"/>
            <w:lang w:val="en-US"/>
            <w:rPrChange w:id="9817" w:author="Manuel Hergenröder" w:date="2020-07-16T16:26:00Z">
              <w:rPr>
                <w:rFonts w:ascii="Consolas" w:hAnsi="Consolas"/>
                <w:color w:val="74531F"/>
              </w:rPr>
            </w:rPrChange>
          </w:rPr>
          <w:t>IncToolRadiusDown</w:t>
        </w:r>
        <w:r w:rsidRPr="00625FEA">
          <w:rPr>
            <w:rFonts w:ascii="Consolas" w:hAnsi="Consolas"/>
            <w:color w:val="000000"/>
            <w:sz w:val="18"/>
            <w:szCs w:val="18"/>
            <w:lang w:val="en-US"/>
            <w:rPrChange w:id="9818" w:author="Manuel Hergenröder" w:date="2020-07-16T16:26:00Z">
              <w:rPr>
                <w:rFonts w:ascii="Consolas" w:hAnsi="Consolas"/>
                <w:color w:val="000000"/>
              </w:rPr>
            </w:rPrChange>
          </w:rPr>
          <w:t>(</w:t>
        </w:r>
        <w:r w:rsidRPr="00625FEA">
          <w:rPr>
            <w:rFonts w:ascii="Consolas" w:hAnsi="Consolas"/>
            <w:color w:val="2B91AF"/>
            <w:sz w:val="18"/>
            <w:szCs w:val="18"/>
            <w:lang w:val="en-US"/>
            <w:rPrChange w:id="9819"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9820" w:author="Manuel Hergenröder" w:date="2020-07-16T16:26:00Z">
              <w:rPr>
                <w:rFonts w:ascii="Consolas" w:hAnsi="Consolas"/>
                <w:color w:val="000000"/>
              </w:rPr>
            </w:rPrChange>
          </w:rPr>
          <w:t> </w:t>
        </w:r>
        <w:r w:rsidRPr="00625FEA">
          <w:rPr>
            <w:rFonts w:ascii="Consolas" w:hAnsi="Consolas"/>
            <w:color w:val="1F377F"/>
            <w:sz w:val="18"/>
            <w:szCs w:val="18"/>
            <w:lang w:val="en-US"/>
            <w:rPrChange w:id="9821" w:author="Manuel Hergenröder" w:date="2020-07-16T16:26:00Z">
              <w:rPr>
                <w:rFonts w:ascii="Consolas" w:hAnsi="Consolas"/>
                <w:color w:val="1F377F"/>
              </w:rPr>
            </w:rPrChange>
          </w:rPr>
          <w:t>fromAction</w:t>
        </w:r>
        <w:r w:rsidRPr="00625FEA">
          <w:rPr>
            <w:rFonts w:ascii="Consolas" w:hAnsi="Consolas"/>
            <w:color w:val="000000"/>
            <w:sz w:val="18"/>
            <w:szCs w:val="18"/>
            <w:lang w:val="en-US"/>
            <w:rPrChange w:id="9822" w:author="Manuel Hergenröder" w:date="2020-07-16T16:26:00Z">
              <w:rPr>
                <w:rFonts w:ascii="Consolas" w:hAnsi="Consolas"/>
                <w:color w:val="000000"/>
              </w:rPr>
            </w:rPrChange>
          </w:rPr>
          <w:t>, </w:t>
        </w:r>
        <w:r w:rsidRPr="00625FEA">
          <w:rPr>
            <w:rFonts w:ascii="Consolas" w:hAnsi="Consolas"/>
            <w:color w:val="2B91AF"/>
            <w:sz w:val="18"/>
            <w:szCs w:val="18"/>
            <w:lang w:val="en-US"/>
            <w:rPrChange w:id="9823" w:author="Manuel Hergenröder" w:date="2020-07-16T16:26:00Z">
              <w:rPr>
                <w:rFonts w:ascii="Consolas" w:hAnsi="Consolas"/>
                <w:color w:val="2B91AF"/>
              </w:rPr>
            </w:rPrChange>
          </w:rPr>
          <w:t>SteamVR_Input_Sources</w:t>
        </w:r>
        <w:r w:rsidRPr="00625FEA">
          <w:rPr>
            <w:rFonts w:ascii="Consolas" w:hAnsi="Consolas"/>
            <w:color w:val="000000"/>
            <w:sz w:val="18"/>
            <w:szCs w:val="18"/>
            <w:lang w:val="en-US"/>
            <w:rPrChange w:id="9824" w:author="Manuel Hergenröder" w:date="2020-07-16T16:26:00Z">
              <w:rPr>
                <w:rFonts w:ascii="Consolas" w:hAnsi="Consolas"/>
                <w:color w:val="000000"/>
              </w:rPr>
            </w:rPrChange>
          </w:rPr>
          <w:t> </w:t>
        </w:r>
        <w:r w:rsidRPr="00625FEA">
          <w:rPr>
            <w:rFonts w:ascii="Consolas" w:hAnsi="Consolas"/>
            <w:color w:val="1F377F"/>
            <w:sz w:val="18"/>
            <w:szCs w:val="18"/>
            <w:lang w:val="en-US"/>
            <w:rPrChange w:id="9825" w:author="Manuel Hergenröder" w:date="2020-07-16T16:26:00Z">
              <w:rPr>
                <w:rFonts w:ascii="Consolas" w:hAnsi="Consolas"/>
                <w:color w:val="1F377F"/>
              </w:rPr>
            </w:rPrChange>
          </w:rPr>
          <w:t>fromSource</w:t>
        </w:r>
        <w:r w:rsidRPr="00625FEA">
          <w:rPr>
            <w:rFonts w:ascii="Consolas" w:hAnsi="Consolas"/>
            <w:color w:val="000000"/>
            <w:sz w:val="18"/>
            <w:szCs w:val="18"/>
            <w:lang w:val="en-US"/>
            <w:rPrChange w:id="9826" w:author="Manuel Hergenröder" w:date="2020-07-16T16:26:00Z">
              <w:rPr>
                <w:rFonts w:ascii="Consolas" w:hAnsi="Consolas"/>
                <w:color w:val="000000"/>
              </w:rPr>
            </w:rPrChange>
          </w:rPr>
          <w:t>)</w:t>
        </w:r>
      </w:ins>
    </w:p>
    <w:p w14:paraId="391869A9" w14:textId="77777777" w:rsidR="008F67FA" w:rsidRPr="00625FEA" w:rsidRDefault="008F67FA" w:rsidP="008F67FA">
      <w:pPr>
        <w:pStyle w:val="HTMLPreformatted"/>
        <w:shd w:val="clear" w:color="auto" w:fill="FFFFFF"/>
        <w:rPr>
          <w:ins w:id="9827" w:author="Manuel Hergenröder" w:date="2020-07-16T16:23:00Z"/>
          <w:rFonts w:ascii="Consolas" w:hAnsi="Consolas"/>
          <w:color w:val="000000"/>
          <w:sz w:val="18"/>
          <w:szCs w:val="18"/>
          <w:lang w:val="en-US"/>
          <w:rPrChange w:id="9828" w:author="Manuel Hergenröder" w:date="2020-07-16T16:26:00Z">
            <w:rPr>
              <w:ins w:id="9829" w:author="Manuel Hergenröder" w:date="2020-07-16T16:23:00Z"/>
              <w:rFonts w:ascii="Consolas" w:hAnsi="Consolas"/>
              <w:color w:val="000000"/>
            </w:rPr>
          </w:rPrChange>
        </w:rPr>
      </w:pPr>
      <w:ins w:id="9830" w:author="Manuel Hergenröder" w:date="2020-07-16T16:23:00Z">
        <w:r w:rsidRPr="00625FEA">
          <w:rPr>
            <w:rFonts w:ascii="Consolas" w:hAnsi="Consolas"/>
            <w:color w:val="000000"/>
            <w:sz w:val="18"/>
            <w:szCs w:val="18"/>
            <w:lang w:val="en-US"/>
            <w:rPrChange w:id="9831" w:author="Manuel Hergenröder" w:date="2020-07-16T16:26:00Z">
              <w:rPr>
                <w:rFonts w:ascii="Consolas" w:hAnsi="Consolas"/>
                <w:color w:val="000000"/>
              </w:rPr>
            </w:rPrChange>
          </w:rPr>
          <w:t>    {</w:t>
        </w:r>
      </w:ins>
    </w:p>
    <w:p w14:paraId="789A46B1" w14:textId="77777777" w:rsidR="008F67FA" w:rsidRPr="00625FEA" w:rsidRDefault="008F67FA" w:rsidP="008F67FA">
      <w:pPr>
        <w:pStyle w:val="HTMLPreformatted"/>
        <w:shd w:val="clear" w:color="auto" w:fill="FFFFFF"/>
        <w:rPr>
          <w:ins w:id="9832" w:author="Manuel Hergenröder" w:date="2020-07-16T16:23:00Z"/>
          <w:rFonts w:ascii="Consolas" w:hAnsi="Consolas"/>
          <w:color w:val="000000"/>
          <w:sz w:val="18"/>
          <w:szCs w:val="18"/>
          <w:lang w:val="en-US"/>
          <w:rPrChange w:id="9833" w:author="Manuel Hergenröder" w:date="2020-07-16T16:26:00Z">
            <w:rPr>
              <w:ins w:id="9834" w:author="Manuel Hergenröder" w:date="2020-07-16T16:23:00Z"/>
              <w:rFonts w:ascii="Consolas" w:hAnsi="Consolas"/>
              <w:color w:val="000000"/>
            </w:rPr>
          </w:rPrChange>
        </w:rPr>
      </w:pPr>
      <w:ins w:id="9835" w:author="Manuel Hergenröder" w:date="2020-07-16T16:23:00Z">
        <w:r w:rsidRPr="00625FEA">
          <w:rPr>
            <w:rFonts w:ascii="Consolas" w:hAnsi="Consolas"/>
            <w:color w:val="000000"/>
            <w:sz w:val="18"/>
            <w:szCs w:val="18"/>
            <w:lang w:val="en-US"/>
            <w:rPrChange w:id="9836" w:author="Manuel Hergenröder" w:date="2020-07-16T16:26:00Z">
              <w:rPr>
                <w:rFonts w:ascii="Consolas" w:hAnsi="Consolas"/>
                <w:color w:val="000000"/>
              </w:rPr>
            </w:rPrChange>
          </w:rPr>
          <w:t>        </w:t>
        </w:r>
        <w:r w:rsidRPr="00625FEA">
          <w:rPr>
            <w:rFonts w:ascii="Consolas" w:hAnsi="Consolas"/>
            <w:color w:val="0000FF"/>
            <w:sz w:val="18"/>
            <w:szCs w:val="18"/>
            <w:lang w:val="en-US"/>
            <w:rPrChange w:id="9837" w:author="Manuel Hergenröder" w:date="2020-07-16T16:26:00Z">
              <w:rPr>
                <w:rFonts w:ascii="Consolas" w:hAnsi="Consolas"/>
                <w:color w:val="0000FF"/>
              </w:rPr>
            </w:rPrChange>
          </w:rPr>
          <w:t>this</w:t>
        </w:r>
        <w:r w:rsidRPr="00625FEA">
          <w:rPr>
            <w:rFonts w:ascii="Consolas" w:hAnsi="Consolas"/>
            <w:color w:val="000000"/>
            <w:sz w:val="18"/>
            <w:szCs w:val="18"/>
            <w:lang w:val="en-US"/>
            <w:rPrChange w:id="9838" w:author="Manuel Hergenröder" w:date="2020-07-16T16:26:00Z">
              <w:rPr>
                <w:rFonts w:ascii="Consolas" w:hAnsi="Consolas"/>
                <w:color w:val="000000"/>
              </w:rPr>
            </w:rPrChange>
          </w:rPr>
          <w:t>.tool.</w:t>
        </w:r>
        <w:r w:rsidRPr="00625FEA">
          <w:rPr>
            <w:rFonts w:ascii="Consolas" w:hAnsi="Consolas"/>
            <w:color w:val="74531F"/>
            <w:sz w:val="18"/>
            <w:szCs w:val="18"/>
            <w:lang w:val="en-US"/>
            <w:rPrChange w:id="9839" w:author="Manuel Hergenröder" w:date="2020-07-16T16:26:00Z">
              <w:rPr>
                <w:rFonts w:ascii="Consolas" w:hAnsi="Consolas"/>
                <w:color w:val="74531F"/>
              </w:rPr>
            </w:rPrChange>
          </w:rPr>
          <w:t>SetToolRadiusWithOffset</w:t>
        </w:r>
        <w:r w:rsidRPr="00625FEA">
          <w:rPr>
            <w:rFonts w:ascii="Consolas" w:hAnsi="Consolas"/>
            <w:color w:val="000000"/>
            <w:sz w:val="18"/>
            <w:szCs w:val="18"/>
            <w:lang w:val="en-US"/>
            <w:rPrChange w:id="9840" w:author="Manuel Hergenröder" w:date="2020-07-16T16:26:00Z">
              <w:rPr>
                <w:rFonts w:ascii="Consolas" w:hAnsi="Consolas"/>
                <w:color w:val="000000"/>
              </w:rPr>
            </w:rPrChange>
          </w:rPr>
          <w:t>(0.005f);</w:t>
        </w:r>
      </w:ins>
    </w:p>
    <w:p w14:paraId="5196ED62" w14:textId="77777777" w:rsidR="008F67FA" w:rsidRPr="00625FEA" w:rsidRDefault="008F67FA" w:rsidP="008F67FA">
      <w:pPr>
        <w:pStyle w:val="HTMLPreformatted"/>
        <w:shd w:val="clear" w:color="auto" w:fill="FFFFFF"/>
        <w:rPr>
          <w:ins w:id="9841" w:author="Manuel Hergenröder" w:date="2020-07-16T16:23:00Z"/>
          <w:rFonts w:ascii="Consolas" w:hAnsi="Consolas"/>
          <w:color w:val="000000"/>
          <w:sz w:val="18"/>
          <w:szCs w:val="18"/>
          <w:lang w:val="en-US"/>
          <w:rPrChange w:id="9842" w:author="Manuel Hergenröder" w:date="2020-07-16T16:26:00Z">
            <w:rPr>
              <w:ins w:id="9843" w:author="Manuel Hergenröder" w:date="2020-07-16T16:23:00Z"/>
              <w:rFonts w:ascii="Consolas" w:hAnsi="Consolas"/>
              <w:color w:val="000000"/>
            </w:rPr>
          </w:rPrChange>
        </w:rPr>
      </w:pPr>
      <w:ins w:id="9844" w:author="Manuel Hergenröder" w:date="2020-07-16T16:23:00Z">
        <w:r w:rsidRPr="00625FEA">
          <w:rPr>
            <w:rFonts w:ascii="Consolas" w:hAnsi="Consolas"/>
            <w:color w:val="000000"/>
            <w:sz w:val="18"/>
            <w:szCs w:val="18"/>
            <w:lang w:val="en-US"/>
            <w:rPrChange w:id="9845" w:author="Manuel Hergenröder" w:date="2020-07-16T16:26:00Z">
              <w:rPr>
                <w:rFonts w:ascii="Consolas" w:hAnsi="Consolas"/>
                <w:color w:val="000000"/>
              </w:rPr>
            </w:rPrChange>
          </w:rPr>
          <w:t>    }</w:t>
        </w:r>
      </w:ins>
    </w:p>
    <w:p w14:paraId="261DB6D3" w14:textId="77777777" w:rsidR="008F67FA" w:rsidRPr="00625FEA" w:rsidRDefault="008F67FA" w:rsidP="008F67FA">
      <w:pPr>
        <w:pStyle w:val="HTMLPreformatted"/>
        <w:shd w:val="clear" w:color="auto" w:fill="FFFFFF"/>
        <w:rPr>
          <w:ins w:id="9846" w:author="Manuel Hergenröder" w:date="2020-07-16T16:23:00Z"/>
          <w:rFonts w:ascii="Consolas" w:hAnsi="Consolas"/>
          <w:color w:val="000000"/>
          <w:sz w:val="18"/>
          <w:szCs w:val="18"/>
          <w:lang w:val="en-US"/>
          <w:rPrChange w:id="9847" w:author="Manuel Hergenröder" w:date="2020-07-16T16:26:00Z">
            <w:rPr>
              <w:ins w:id="9848" w:author="Manuel Hergenröder" w:date="2020-07-16T16:23:00Z"/>
              <w:rFonts w:ascii="Consolas" w:hAnsi="Consolas"/>
              <w:color w:val="000000"/>
            </w:rPr>
          </w:rPrChange>
        </w:rPr>
      </w:pPr>
      <w:ins w:id="9849" w:author="Manuel Hergenröder" w:date="2020-07-16T16:23:00Z">
        <w:r w:rsidRPr="00625FEA">
          <w:rPr>
            <w:rFonts w:ascii="Consolas" w:hAnsi="Consolas"/>
            <w:color w:val="000000"/>
            <w:sz w:val="18"/>
            <w:szCs w:val="18"/>
            <w:lang w:val="en-US"/>
            <w:rPrChange w:id="9850" w:author="Manuel Hergenröder" w:date="2020-07-16T16:26:00Z">
              <w:rPr>
                <w:rFonts w:ascii="Consolas" w:hAnsi="Consolas"/>
                <w:color w:val="000000"/>
              </w:rPr>
            </w:rPrChange>
          </w:rPr>
          <w:t xml:space="preserve"> </w:t>
        </w:r>
      </w:ins>
    </w:p>
    <w:p w14:paraId="5CFB778B" w14:textId="77777777" w:rsidR="008F67FA" w:rsidRPr="00625FEA" w:rsidRDefault="008F67FA" w:rsidP="008F67FA">
      <w:pPr>
        <w:pStyle w:val="HTMLPreformatted"/>
        <w:shd w:val="clear" w:color="auto" w:fill="FFFFFF"/>
        <w:rPr>
          <w:ins w:id="9851" w:author="Manuel Hergenröder" w:date="2020-07-16T16:23:00Z"/>
          <w:rFonts w:ascii="Consolas" w:hAnsi="Consolas"/>
          <w:color w:val="000000"/>
          <w:sz w:val="18"/>
          <w:szCs w:val="18"/>
          <w:lang w:val="en-US"/>
          <w:rPrChange w:id="9852" w:author="Manuel Hergenröder" w:date="2020-07-16T16:26:00Z">
            <w:rPr>
              <w:ins w:id="9853" w:author="Manuel Hergenröder" w:date="2020-07-16T16:23:00Z"/>
              <w:rFonts w:ascii="Consolas" w:hAnsi="Consolas"/>
              <w:color w:val="000000"/>
            </w:rPr>
          </w:rPrChange>
        </w:rPr>
      </w:pPr>
      <w:ins w:id="9854" w:author="Manuel Hergenröder" w:date="2020-07-16T16:23:00Z">
        <w:r w:rsidRPr="00625FEA">
          <w:rPr>
            <w:rFonts w:ascii="Consolas" w:hAnsi="Consolas"/>
            <w:color w:val="000000"/>
            <w:sz w:val="18"/>
            <w:szCs w:val="18"/>
            <w:lang w:val="en-US"/>
            <w:rPrChange w:id="9855" w:author="Manuel Hergenröder" w:date="2020-07-16T16:26:00Z">
              <w:rPr>
                <w:rFonts w:ascii="Consolas" w:hAnsi="Consolas"/>
                <w:color w:val="000000"/>
              </w:rPr>
            </w:rPrChange>
          </w:rPr>
          <w:t>    </w:t>
        </w:r>
        <w:r w:rsidRPr="00625FEA">
          <w:rPr>
            <w:rFonts w:ascii="Consolas" w:hAnsi="Consolas"/>
            <w:color w:val="0000FF"/>
            <w:sz w:val="18"/>
            <w:szCs w:val="18"/>
            <w:lang w:val="en-US"/>
            <w:rPrChange w:id="9856"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9857" w:author="Manuel Hergenröder" w:date="2020-07-16T16:26:00Z">
              <w:rPr>
                <w:rFonts w:ascii="Consolas" w:hAnsi="Consolas"/>
                <w:color w:val="000000"/>
              </w:rPr>
            </w:rPrChange>
          </w:rPr>
          <w:t> </w:t>
        </w:r>
        <w:r w:rsidRPr="00625FEA">
          <w:rPr>
            <w:rFonts w:ascii="Consolas" w:hAnsi="Consolas"/>
            <w:color w:val="0000FF"/>
            <w:sz w:val="18"/>
            <w:szCs w:val="18"/>
            <w:lang w:val="en-US"/>
            <w:rPrChange w:id="9858" w:author="Manuel Hergenröder" w:date="2020-07-16T16:26:00Z">
              <w:rPr>
                <w:rFonts w:ascii="Consolas" w:hAnsi="Consolas"/>
                <w:color w:val="0000FF"/>
              </w:rPr>
            </w:rPrChange>
          </w:rPr>
          <w:t>void</w:t>
        </w:r>
        <w:r w:rsidRPr="00625FEA">
          <w:rPr>
            <w:rFonts w:ascii="Consolas" w:hAnsi="Consolas"/>
            <w:color w:val="000000"/>
            <w:sz w:val="18"/>
            <w:szCs w:val="18"/>
            <w:lang w:val="en-US"/>
            <w:rPrChange w:id="9859" w:author="Manuel Hergenröder" w:date="2020-07-16T16:26:00Z">
              <w:rPr>
                <w:rFonts w:ascii="Consolas" w:hAnsi="Consolas"/>
                <w:color w:val="000000"/>
              </w:rPr>
            </w:rPrChange>
          </w:rPr>
          <w:t> </w:t>
        </w:r>
        <w:r w:rsidRPr="00625FEA">
          <w:rPr>
            <w:rFonts w:ascii="Consolas" w:hAnsi="Consolas"/>
            <w:color w:val="74531F"/>
            <w:sz w:val="18"/>
            <w:szCs w:val="18"/>
            <w:lang w:val="en-US"/>
            <w:rPrChange w:id="9860" w:author="Manuel Hergenröder" w:date="2020-07-16T16:26:00Z">
              <w:rPr>
                <w:rFonts w:ascii="Consolas" w:hAnsi="Consolas"/>
                <w:color w:val="74531F"/>
              </w:rPr>
            </w:rPrChange>
          </w:rPr>
          <w:t>DecToolAbsoluteValueDown</w:t>
        </w:r>
        <w:r w:rsidRPr="00625FEA">
          <w:rPr>
            <w:rFonts w:ascii="Consolas" w:hAnsi="Consolas"/>
            <w:color w:val="000000"/>
            <w:sz w:val="18"/>
            <w:szCs w:val="18"/>
            <w:lang w:val="en-US"/>
            <w:rPrChange w:id="9861" w:author="Manuel Hergenröder" w:date="2020-07-16T16:26:00Z">
              <w:rPr>
                <w:rFonts w:ascii="Consolas" w:hAnsi="Consolas"/>
                <w:color w:val="000000"/>
              </w:rPr>
            </w:rPrChange>
          </w:rPr>
          <w:t>(</w:t>
        </w:r>
        <w:r w:rsidRPr="00625FEA">
          <w:rPr>
            <w:rFonts w:ascii="Consolas" w:hAnsi="Consolas"/>
            <w:color w:val="2B91AF"/>
            <w:sz w:val="18"/>
            <w:szCs w:val="18"/>
            <w:lang w:val="en-US"/>
            <w:rPrChange w:id="9862"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9863" w:author="Manuel Hergenröder" w:date="2020-07-16T16:26:00Z">
              <w:rPr>
                <w:rFonts w:ascii="Consolas" w:hAnsi="Consolas"/>
                <w:color w:val="000000"/>
              </w:rPr>
            </w:rPrChange>
          </w:rPr>
          <w:t> </w:t>
        </w:r>
        <w:r w:rsidRPr="00625FEA">
          <w:rPr>
            <w:rFonts w:ascii="Consolas" w:hAnsi="Consolas"/>
            <w:color w:val="1F377F"/>
            <w:sz w:val="18"/>
            <w:szCs w:val="18"/>
            <w:lang w:val="en-US"/>
            <w:rPrChange w:id="9864" w:author="Manuel Hergenröder" w:date="2020-07-16T16:26:00Z">
              <w:rPr>
                <w:rFonts w:ascii="Consolas" w:hAnsi="Consolas"/>
                <w:color w:val="1F377F"/>
              </w:rPr>
            </w:rPrChange>
          </w:rPr>
          <w:t>fromAction</w:t>
        </w:r>
        <w:r w:rsidRPr="00625FEA">
          <w:rPr>
            <w:rFonts w:ascii="Consolas" w:hAnsi="Consolas"/>
            <w:color w:val="000000"/>
            <w:sz w:val="18"/>
            <w:szCs w:val="18"/>
            <w:lang w:val="en-US"/>
            <w:rPrChange w:id="9865" w:author="Manuel Hergenröder" w:date="2020-07-16T16:26:00Z">
              <w:rPr>
                <w:rFonts w:ascii="Consolas" w:hAnsi="Consolas"/>
                <w:color w:val="000000"/>
              </w:rPr>
            </w:rPrChange>
          </w:rPr>
          <w:t>, </w:t>
        </w:r>
        <w:r w:rsidRPr="00625FEA">
          <w:rPr>
            <w:rFonts w:ascii="Consolas" w:hAnsi="Consolas"/>
            <w:color w:val="2B91AF"/>
            <w:sz w:val="18"/>
            <w:szCs w:val="18"/>
            <w:lang w:val="en-US"/>
            <w:rPrChange w:id="9866" w:author="Manuel Hergenröder" w:date="2020-07-16T16:26:00Z">
              <w:rPr>
                <w:rFonts w:ascii="Consolas" w:hAnsi="Consolas"/>
                <w:color w:val="2B91AF"/>
              </w:rPr>
            </w:rPrChange>
          </w:rPr>
          <w:t>SteamVR_Input_Sources</w:t>
        </w:r>
        <w:r w:rsidRPr="00625FEA">
          <w:rPr>
            <w:rFonts w:ascii="Consolas" w:hAnsi="Consolas"/>
            <w:color w:val="000000"/>
            <w:sz w:val="18"/>
            <w:szCs w:val="18"/>
            <w:lang w:val="en-US"/>
            <w:rPrChange w:id="9867" w:author="Manuel Hergenröder" w:date="2020-07-16T16:26:00Z">
              <w:rPr>
                <w:rFonts w:ascii="Consolas" w:hAnsi="Consolas"/>
                <w:color w:val="000000"/>
              </w:rPr>
            </w:rPrChange>
          </w:rPr>
          <w:t> </w:t>
        </w:r>
        <w:r w:rsidRPr="00625FEA">
          <w:rPr>
            <w:rFonts w:ascii="Consolas" w:hAnsi="Consolas"/>
            <w:color w:val="1F377F"/>
            <w:sz w:val="18"/>
            <w:szCs w:val="18"/>
            <w:lang w:val="en-US"/>
            <w:rPrChange w:id="9868" w:author="Manuel Hergenröder" w:date="2020-07-16T16:26:00Z">
              <w:rPr>
                <w:rFonts w:ascii="Consolas" w:hAnsi="Consolas"/>
                <w:color w:val="1F377F"/>
              </w:rPr>
            </w:rPrChange>
          </w:rPr>
          <w:t>fromSource</w:t>
        </w:r>
        <w:r w:rsidRPr="00625FEA">
          <w:rPr>
            <w:rFonts w:ascii="Consolas" w:hAnsi="Consolas"/>
            <w:color w:val="000000"/>
            <w:sz w:val="18"/>
            <w:szCs w:val="18"/>
            <w:lang w:val="en-US"/>
            <w:rPrChange w:id="9869" w:author="Manuel Hergenröder" w:date="2020-07-16T16:26:00Z">
              <w:rPr>
                <w:rFonts w:ascii="Consolas" w:hAnsi="Consolas"/>
                <w:color w:val="000000"/>
              </w:rPr>
            </w:rPrChange>
          </w:rPr>
          <w:t>)</w:t>
        </w:r>
      </w:ins>
    </w:p>
    <w:p w14:paraId="362606DC" w14:textId="77777777" w:rsidR="008F67FA" w:rsidRPr="00625FEA" w:rsidRDefault="008F67FA" w:rsidP="008F67FA">
      <w:pPr>
        <w:pStyle w:val="HTMLPreformatted"/>
        <w:shd w:val="clear" w:color="auto" w:fill="FFFFFF"/>
        <w:rPr>
          <w:ins w:id="9870" w:author="Manuel Hergenröder" w:date="2020-07-16T16:23:00Z"/>
          <w:rFonts w:ascii="Consolas" w:hAnsi="Consolas"/>
          <w:color w:val="000000"/>
          <w:sz w:val="18"/>
          <w:szCs w:val="18"/>
          <w:lang w:val="en-US"/>
          <w:rPrChange w:id="9871" w:author="Manuel Hergenröder" w:date="2020-07-16T16:26:00Z">
            <w:rPr>
              <w:ins w:id="9872" w:author="Manuel Hergenröder" w:date="2020-07-16T16:23:00Z"/>
              <w:rFonts w:ascii="Consolas" w:hAnsi="Consolas"/>
              <w:color w:val="000000"/>
            </w:rPr>
          </w:rPrChange>
        </w:rPr>
      </w:pPr>
      <w:ins w:id="9873" w:author="Manuel Hergenröder" w:date="2020-07-16T16:23:00Z">
        <w:r w:rsidRPr="00625FEA">
          <w:rPr>
            <w:rFonts w:ascii="Consolas" w:hAnsi="Consolas"/>
            <w:color w:val="000000"/>
            <w:sz w:val="18"/>
            <w:szCs w:val="18"/>
            <w:lang w:val="en-US"/>
            <w:rPrChange w:id="9874" w:author="Manuel Hergenröder" w:date="2020-07-16T16:26:00Z">
              <w:rPr>
                <w:rFonts w:ascii="Consolas" w:hAnsi="Consolas"/>
                <w:color w:val="000000"/>
              </w:rPr>
            </w:rPrChange>
          </w:rPr>
          <w:t>    {</w:t>
        </w:r>
      </w:ins>
    </w:p>
    <w:p w14:paraId="6BE1E6F5" w14:textId="77777777" w:rsidR="008F67FA" w:rsidRPr="00625FEA" w:rsidRDefault="008F67FA" w:rsidP="008F67FA">
      <w:pPr>
        <w:pStyle w:val="HTMLPreformatted"/>
        <w:shd w:val="clear" w:color="auto" w:fill="FFFFFF"/>
        <w:rPr>
          <w:ins w:id="9875" w:author="Manuel Hergenröder" w:date="2020-07-16T16:23:00Z"/>
          <w:rFonts w:ascii="Consolas" w:hAnsi="Consolas"/>
          <w:color w:val="000000"/>
          <w:sz w:val="18"/>
          <w:szCs w:val="18"/>
          <w:lang w:val="en-US"/>
          <w:rPrChange w:id="9876" w:author="Manuel Hergenröder" w:date="2020-07-16T16:26:00Z">
            <w:rPr>
              <w:ins w:id="9877" w:author="Manuel Hergenröder" w:date="2020-07-16T16:23:00Z"/>
              <w:rFonts w:ascii="Consolas" w:hAnsi="Consolas"/>
              <w:color w:val="000000"/>
            </w:rPr>
          </w:rPrChange>
        </w:rPr>
      </w:pPr>
      <w:ins w:id="9878" w:author="Manuel Hergenröder" w:date="2020-07-16T16:23:00Z">
        <w:r w:rsidRPr="00625FEA">
          <w:rPr>
            <w:rFonts w:ascii="Consolas" w:hAnsi="Consolas"/>
            <w:color w:val="000000"/>
            <w:sz w:val="18"/>
            <w:szCs w:val="18"/>
            <w:lang w:val="en-US"/>
            <w:rPrChange w:id="9879" w:author="Manuel Hergenröder" w:date="2020-07-16T16:26:00Z">
              <w:rPr>
                <w:rFonts w:ascii="Consolas" w:hAnsi="Consolas"/>
                <w:color w:val="000000"/>
              </w:rPr>
            </w:rPrChange>
          </w:rPr>
          <w:t>        </w:t>
        </w:r>
        <w:r w:rsidRPr="00625FEA">
          <w:rPr>
            <w:rFonts w:ascii="Consolas" w:hAnsi="Consolas"/>
            <w:color w:val="0000FF"/>
            <w:sz w:val="18"/>
            <w:szCs w:val="18"/>
            <w:lang w:val="en-US"/>
            <w:rPrChange w:id="9880" w:author="Manuel Hergenröder" w:date="2020-07-16T16:26:00Z">
              <w:rPr>
                <w:rFonts w:ascii="Consolas" w:hAnsi="Consolas"/>
                <w:color w:val="0000FF"/>
              </w:rPr>
            </w:rPrChange>
          </w:rPr>
          <w:t>this</w:t>
        </w:r>
        <w:r w:rsidRPr="00625FEA">
          <w:rPr>
            <w:rFonts w:ascii="Consolas" w:hAnsi="Consolas"/>
            <w:color w:val="000000"/>
            <w:sz w:val="18"/>
            <w:szCs w:val="18"/>
            <w:lang w:val="en-US"/>
            <w:rPrChange w:id="9881" w:author="Manuel Hergenröder" w:date="2020-07-16T16:26:00Z">
              <w:rPr>
                <w:rFonts w:ascii="Consolas" w:hAnsi="Consolas"/>
                <w:color w:val="000000"/>
              </w:rPr>
            </w:rPrChange>
          </w:rPr>
          <w:t>.tool.</w:t>
        </w:r>
        <w:r w:rsidRPr="00625FEA">
          <w:rPr>
            <w:rFonts w:ascii="Consolas" w:hAnsi="Consolas"/>
            <w:color w:val="74531F"/>
            <w:sz w:val="18"/>
            <w:szCs w:val="18"/>
            <w:lang w:val="en-US"/>
            <w:rPrChange w:id="9882" w:author="Manuel Hergenröder" w:date="2020-07-16T16:26:00Z">
              <w:rPr>
                <w:rFonts w:ascii="Consolas" w:hAnsi="Consolas"/>
                <w:color w:val="74531F"/>
              </w:rPr>
            </w:rPrChange>
          </w:rPr>
          <w:t>SetToolAbsoluteValueOffset</w:t>
        </w:r>
        <w:r w:rsidRPr="00625FEA">
          <w:rPr>
            <w:rFonts w:ascii="Consolas" w:hAnsi="Consolas"/>
            <w:color w:val="000000"/>
            <w:sz w:val="18"/>
            <w:szCs w:val="18"/>
            <w:lang w:val="en-US"/>
            <w:rPrChange w:id="9883" w:author="Manuel Hergenröder" w:date="2020-07-16T16:26:00Z">
              <w:rPr>
                <w:rFonts w:ascii="Consolas" w:hAnsi="Consolas"/>
                <w:color w:val="000000"/>
              </w:rPr>
            </w:rPrChange>
          </w:rPr>
          <w:t>(-0.05f);</w:t>
        </w:r>
      </w:ins>
    </w:p>
    <w:p w14:paraId="54663851" w14:textId="77777777" w:rsidR="008F67FA" w:rsidRPr="00625FEA" w:rsidRDefault="008F67FA" w:rsidP="008F67FA">
      <w:pPr>
        <w:pStyle w:val="HTMLPreformatted"/>
        <w:shd w:val="clear" w:color="auto" w:fill="FFFFFF"/>
        <w:rPr>
          <w:ins w:id="9884" w:author="Manuel Hergenröder" w:date="2020-07-16T16:23:00Z"/>
          <w:rFonts w:ascii="Consolas" w:hAnsi="Consolas"/>
          <w:color w:val="000000"/>
          <w:sz w:val="18"/>
          <w:szCs w:val="18"/>
          <w:lang w:val="en-US"/>
          <w:rPrChange w:id="9885" w:author="Manuel Hergenröder" w:date="2020-07-16T16:26:00Z">
            <w:rPr>
              <w:ins w:id="9886" w:author="Manuel Hergenröder" w:date="2020-07-16T16:23:00Z"/>
              <w:rFonts w:ascii="Consolas" w:hAnsi="Consolas"/>
              <w:color w:val="000000"/>
            </w:rPr>
          </w:rPrChange>
        </w:rPr>
      </w:pPr>
      <w:ins w:id="9887" w:author="Manuel Hergenröder" w:date="2020-07-16T16:23:00Z">
        <w:r w:rsidRPr="00625FEA">
          <w:rPr>
            <w:rFonts w:ascii="Consolas" w:hAnsi="Consolas"/>
            <w:color w:val="000000"/>
            <w:sz w:val="18"/>
            <w:szCs w:val="18"/>
            <w:lang w:val="en-US"/>
            <w:rPrChange w:id="9888" w:author="Manuel Hergenröder" w:date="2020-07-16T16:26:00Z">
              <w:rPr>
                <w:rFonts w:ascii="Consolas" w:hAnsi="Consolas"/>
                <w:color w:val="000000"/>
              </w:rPr>
            </w:rPrChange>
          </w:rPr>
          <w:t>    }</w:t>
        </w:r>
      </w:ins>
    </w:p>
    <w:p w14:paraId="708B6A3E" w14:textId="77777777" w:rsidR="008F67FA" w:rsidRPr="00625FEA" w:rsidRDefault="008F67FA" w:rsidP="008F67FA">
      <w:pPr>
        <w:pStyle w:val="HTMLPreformatted"/>
        <w:shd w:val="clear" w:color="auto" w:fill="FFFFFF"/>
        <w:rPr>
          <w:ins w:id="9889" w:author="Manuel Hergenröder" w:date="2020-07-16T16:23:00Z"/>
          <w:rFonts w:ascii="Consolas" w:hAnsi="Consolas"/>
          <w:color w:val="000000"/>
          <w:sz w:val="18"/>
          <w:szCs w:val="18"/>
          <w:lang w:val="en-US"/>
          <w:rPrChange w:id="9890" w:author="Manuel Hergenröder" w:date="2020-07-16T16:26:00Z">
            <w:rPr>
              <w:ins w:id="9891" w:author="Manuel Hergenröder" w:date="2020-07-16T16:23:00Z"/>
              <w:rFonts w:ascii="Consolas" w:hAnsi="Consolas"/>
              <w:color w:val="000000"/>
            </w:rPr>
          </w:rPrChange>
        </w:rPr>
      </w:pPr>
      <w:ins w:id="9892" w:author="Manuel Hergenröder" w:date="2020-07-16T16:23:00Z">
        <w:r w:rsidRPr="00625FEA">
          <w:rPr>
            <w:rFonts w:ascii="Consolas" w:hAnsi="Consolas"/>
            <w:color w:val="000000"/>
            <w:sz w:val="18"/>
            <w:szCs w:val="18"/>
            <w:lang w:val="en-US"/>
            <w:rPrChange w:id="9893" w:author="Manuel Hergenröder" w:date="2020-07-16T16:26:00Z">
              <w:rPr>
                <w:rFonts w:ascii="Consolas" w:hAnsi="Consolas"/>
                <w:color w:val="000000"/>
              </w:rPr>
            </w:rPrChange>
          </w:rPr>
          <w:t>    </w:t>
        </w:r>
      </w:ins>
    </w:p>
    <w:p w14:paraId="2F77BF2A" w14:textId="77777777" w:rsidR="008F67FA" w:rsidRPr="00625FEA" w:rsidRDefault="008F67FA" w:rsidP="008F67FA">
      <w:pPr>
        <w:pStyle w:val="HTMLPreformatted"/>
        <w:shd w:val="clear" w:color="auto" w:fill="FFFFFF"/>
        <w:rPr>
          <w:ins w:id="9894" w:author="Manuel Hergenröder" w:date="2020-07-16T16:23:00Z"/>
          <w:rFonts w:ascii="Consolas" w:hAnsi="Consolas"/>
          <w:color w:val="000000"/>
          <w:sz w:val="18"/>
          <w:szCs w:val="18"/>
          <w:lang w:val="en-US"/>
          <w:rPrChange w:id="9895" w:author="Manuel Hergenröder" w:date="2020-07-16T16:26:00Z">
            <w:rPr>
              <w:ins w:id="9896" w:author="Manuel Hergenröder" w:date="2020-07-16T16:23:00Z"/>
              <w:rFonts w:ascii="Consolas" w:hAnsi="Consolas"/>
              <w:color w:val="000000"/>
            </w:rPr>
          </w:rPrChange>
        </w:rPr>
      </w:pPr>
      <w:ins w:id="9897" w:author="Manuel Hergenröder" w:date="2020-07-16T16:23:00Z">
        <w:r w:rsidRPr="00625FEA">
          <w:rPr>
            <w:rFonts w:ascii="Consolas" w:hAnsi="Consolas"/>
            <w:color w:val="000000"/>
            <w:sz w:val="18"/>
            <w:szCs w:val="18"/>
            <w:lang w:val="en-US"/>
            <w:rPrChange w:id="9898" w:author="Manuel Hergenröder" w:date="2020-07-16T16:26:00Z">
              <w:rPr>
                <w:rFonts w:ascii="Consolas" w:hAnsi="Consolas"/>
                <w:color w:val="000000"/>
              </w:rPr>
            </w:rPrChange>
          </w:rPr>
          <w:t>    </w:t>
        </w:r>
        <w:r w:rsidRPr="00625FEA">
          <w:rPr>
            <w:rFonts w:ascii="Consolas" w:hAnsi="Consolas"/>
            <w:color w:val="0000FF"/>
            <w:sz w:val="18"/>
            <w:szCs w:val="18"/>
            <w:lang w:val="en-US"/>
            <w:rPrChange w:id="9899"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9900" w:author="Manuel Hergenröder" w:date="2020-07-16T16:26:00Z">
              <w:rPr>
                <w:rFonts w:ascii="Consolas" w:hAnsi="Consolas"/>
                <w:color w:val="000000"/>
              </w:rPr>
            </w:rPrChange>
          </w:rPr>
          <w:t> </w:t>
        </w:r>
        <w:r w:rsidRPr="00625FEA">
          <w:rPr>
            <w:rFonts w:ascii="Consolas" w:hAnsi="Consolas"/>
            <w:color w:val="0000FF"/>
            <w:sz w:val="18"/>
            <w:szCs w:val="18"/>
            <w:lang w:val="en-US"/>
            <w:rPrChange w:id="9901" w:author="Manuel Hergenröder" w:date="2020-07-16T16:26:00Z">
              <w:rPr>
                <w:rFonts w:ascii="Consolas" w:hAnsi="Consolas"/>
                <w:color w:val="0000FF"/>
              </w:rPr>
            </w:rPrChange>
          </w:rPr>
          <w:t>void</w:t>
        </w:r>
        <w:r w:rsidRPr="00625FEA">
          <w:rPr>
            <w:rFonts w:ascii="Consolas" w:hAnsi="Consolas"/>
            <w:color w:val="000000"/>
            <w:sz w:val="18"/>
            <w:szCs w:val="18"/>
            <w:lang w:val="en-US"/>
            <w:rPrChange w:id="9902" w:author="Manuel Hergenröder" w:date="2020-07-16T16:26:00Z">
              <w:rPr>
                <w:rFonts w:ascii="Consolas" w:hAnsi="Consolas"/>
                <w:color w:val="000000"/>
              </w:rPr>
            </w:rPrChange>
          </w:rPr>
          <w:t> </w:t>
        </w:r>
        <w:r w:rsidRPr="00625FEA">
          <w:rPr>
            <w:rFonts w:ascii="Consolas" w:hAnsi="Consolas"/>
            <w:color w:val="74531F"/>
            <w:sz w:val="18"/>
            <w:szCs w:val="18"/>
            <w:lang w:val="en-US"/>
            <w:rPrChange w:id="9903" w:author="Manuel Hergenröder" w:date="2020-07-16T16:26:00Z">
              <w:rPr>
                <w:rFonts w:ascii="Consolas" w:hAnsi="Consolas"/>
                <w:color w:val="74531F"/>
              </w:rPr>
            </w:rPrChange>
          </w:rPr>
          <w:t>IncToolAbsoluteValueDown</w:t>
        </w:r>
        <w:r w:rsidRPr="00625FEA">
          <w:rPr>
            <w:rFonts w:ascii="Consolas" w:hAnsi="Consolas"/>
            <w:color w:val="000000"/>
            <w:sz w:val="18"/>
            <w:szCs w:val="18"/>
            <w:lang w:val="en-US"/>
            <w:rPrChange w:id="9904" w:author="Manuel Hergenröder" w:date="2020-07-16T16:26:00Z">
              <w:rPr>
                <w:rFonts w:ascii="Consolas" w:hAnsi="Consolas"/>
                <w:color w:val="000000"/>
              </w:rPr>
            </w:rPrChange>
          </w:rPr>
          <w:t>(</w:t>
        </w:r>
        <w:r w:rsidRPr="00625FEA">
          <w:rPr>
            <w:rFonts w:ascii="Consolas" w:hAnsi="Consolas"/>
            <w:color w:val="2B91AF"/>
            <w:sz w:val="18"/>
            <w:szCs w:val="18"/>
            <w:lang w:val="en-US"/>
            <w:rPrChange w:id="9905"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9906" w:author="Manuel Hergenröder" w:date="2020-07-16T16:26:00Z">
              <w:rPr>
                <w:rFonts w:ascii="Consolas" w:hAnsi="Consolas"/>
                <w:color w:val="000000"/>
              </w:rPr>
            </w:rPrChange>
          </w:rPr>
          <w:t> </w:t>
        </w:r>
        <w:r w:rsidRPr="00625FEA">
          <w:rPr>
            <w:rFonts w:ascii="Consolas" w:hAnsi="Consolas"/>
            <w:color w:val="1F377F"/>
            <w:sz w:val="18"/>
            <w:szCs w:val="18"/>
            <w:lang w:val="en-US"/>
            <w:rPrChange w:id="9907" w:author="Manuel Hergenröder" w:date="2020-07-16T16:26:00Z">
              <w:rPr>
                <w:rFonts w:ascii="Consolas" w:hAnsi="Consolas"/>
                <w:color w:val="1F377F"/>
              </w:rPr>
            </w:rPrChange>
          </w:rPr>
          <w:t>fromAction</w:t>
        </w:r>
        <w:r w:rsidRPr="00625FEA">
          <w:rPr>
            <w:rFonts w:ascii="Consolas" w:hAnsi="Consolas"/>
            <w:color w:val="000000"/>
            <w:sz w:val="18"/>
            <w:szCs w:val="18"/>
            <w:lang w:val="en-US"/>
            <w:rPrChange w:id="9908" w:author="Manuel Hergenröder" w:date="2020-07-16T16:26:00Z">
              <w:rPr>
                <w:rFonts w:ascii="Consolas" w:hAnsi="Consolas"/>
                <w:color w:val="000000"/>
              </w:rPr>
            </w:rPrChange>
          </w:rPr>
          <w:t>, </w:t>
        </w:r>
        <w:r w:rsidRPr="00625FEA">
          <w:rPr>
            <w:rFonts w:ascii="Consolas" w:hAnsi="Consolas"/>
            <w:color w:val="2B91AF"/>
            <w:sz w:val="18"/>
            <w:szCs w:val="18"/>
            <w:lang w:val="en-US"/>
            <w:rPrChange w:id="9909" w:author="Manuel Hergenröder" w:date="2020-07-16T16:26:00Z">
              <w:rPr>
                <w:rFonts w:ascii="Consolas" w:hAnsi="Consolas"/>
                <w:color w:val="2B91AF"/>
              </w:rPr>
            </w:rPrChange>
          </w:rPr>
          <w:t>SteamVR_Input_Sources</w:t>
        </w:r>
        <w:r w:rsidRPr="00625FEA">
          <w:rPr>
            <w:rFonts w:ascii="Consolas" w:hAnsi="Consolas"/>
            <w:color w:val="000000"/>
            <w:sz w:val="18"/>
            <w:szCs w:val="18"/>
            <w:lang w:val="en-US"/>
            <w:rPrChange w:id="9910" w:author="Manuel Hergenröder" w:date="2020-07-16T16:26:00Z">
              <w:rPr>
                <w:rFonts w:ascii="Consolas" w:hAnsi="Consolas"/>
                <w:color w:val="000000"/>
              </w:rPr>
            </w:rPrChange>
          </w:rPr>
          <w:t> </w:t>
        </w:r>
        <w:r w:rsidRPr="00625FEA">
          <w:rPr>
            <w:rFonts w:ascii="Consolas" w:hAnsi="Consolas"/>
            <w:color w:val="1F377F"/>
            <w:sz w:val="18"/>
            <w:szCs w:val="18"/>
            <w:lang w:val="en-US"/>
            <w:rPrChange w:id="9911" w:author="Manuel Hergenröder" w:date="2020-07-16T16:26:00Z">
              <w:rPr>
                <w:rFonts w:ascii="Consolas" w:hAnsi="Consolas"/>
                <w:color w:val="1F377F"/>
              </w:rPr>
            </w:rPrChange>
          </w:rPr>
          <w:t>fromSource</w:t>
        </w:r>
        <w:r w:rsidRPr="00625FEA">
          <w:rPr>
            <w:rFonts w:ascii="Consolas" w:hAnsi="Consolas"/>
            <w:color w:val="000000"/>
            <w:sz w:val="18"/>
            <w:szCs w:val="18"/>
            <w:lang w:val="en-US"/>
            <w:rPrChange w:id="9912" w:author="Manuel Hergenröder" w:date="2020-07-16T16:26:00Z">
              <w:rPr>
                <w:rFonts w:ascii="Consolas" w:hAnsi="Consolas"/>
                <w:color w:val="000000"/>
              </w:rPr>
            </w:rPrChange>
          </w:rPr>
          <w:t>)</w:t>
        </w:r>
      </w:ins>
    </w:p>
    <w:p w14:paraId="1FED84CD" w14:textId="77777777" w:rsidR="008F67FA" w:rsidRPr="00625FEA" w:rsidRDefault="008F67FA" w:rsidP="008F67FA">
      <w:pPr>
        <w:pStyle w:val="HTMLPreformatted"/>
        <w:shd w:val="clear" w:color="auto" w:fill="FFFFFF"/>
        <w:rPr>
          <w:ins w:id="9913" w:author="Manuel Hergenröder" w:date="2020-07-16T16:23:00Z"/>
          <w:rFonts w:ascii="Consolas" w:hAnsi="Consolas"/>
          <w:color w:val="000000"/>
          <w:sz w:val="18"/>
          <w:szCs w:val="18"/>
          <w:lang w:val="en-US"/>
          <w:rPrChange w:id="9914" w:author="Manuel Hergenröder" w:date="2020-07-16T16:26:00Z">
            <w:rPr>
              <w:ins w:id="9915" w:author="Manuel Hergenröder" w:date="2020-07-16T16:23:00Z"/>
              <w:rFonts w:ascii="Consolas" w:hAnsi="Consolas"/>
              <w:color w:val="000000"/>
            </w:rPr>
          </w:rPrChange>
        </w:rPr>
      </w:pPr>
      <w:ins w:id="9916" w:author="Manuel Hergenröder" w:date="2020-07-16T16:23:00Z">
        <w:r w:rsidRPr="00625FEA">
          <w:rPr>
            <w:rFonts w:ascii="Consolas" w:hAnsi="Consolas"/>
            <w:color w:val="000000"/>
            <w:sz w:val="18"/>
            <w:szCs w:val="18"/>
            <w:lang w:val="en-US"/>
            <w:rPrChange w:id="9917" w:author="Manuel Hergenröder" w:date="2020-07-16T16:26:00Z">
              <w:rPr>
                <w:rFonts w:ascii="Consolas" w:hAnsi="Consolas"/>
                <w:color w:val="000000"/>
              </w:rPr>
            </w:rPrChange>
          </w:rPr>
          <w:t>    {</w:t>
        </w:r>
      </w:ins>
    </w:p>
    <w:p w14:paraId="760C7E71" w14:textId="77777777" w:rsidR="008F67FA" w:rsidRPr="00625FEA" w:rsidRDefault="008F67FA" w:rsidP="008F67FA">
      <w:pPr>
        <w:pStyle w:val="HTMLPreformatted"/>
        <w:shd w:val="clear" w:color="auto" w:fill="FFFFFF"/>
        <w:rPr>
          <w:ins w:id="9918" w:author="Manuel Hergenröder" w:date="2020-07-16T16:23:00Z"/>
          <w:rFonts w:ascii="Consolas" w:hAnsi="Consolas"/>
          <w:color w:val="000000"/>
          <w:sz w:val="18"/>
          <w:szCs w:val="18"/>
          <w:lang w:val="en-US"/>
          <w:rPrChange w:id="9919" w:author="Manuel Hergenröder" w:date="2020-07-16T16:26:00Z">
            <w:rPr>
              <w:ins w:id="9920" w:author="Manuel Hergenröder" w:date="2020-07-16T16:23:00Z"/>
              <w:rFonts w:ascii="Consolas" w:hAnsi="Consolas"/>
              <w:color w:val="000000"/>
            </w:rPr>
          </w:rPrChange>
        </w:rPr>
      </w:pPr>
      <w:ins w:id="9921" w:author="Manuel Hergenröder" w:date="2020-07-16T16:23:00Z">
        <w:r w:rsidRPr="00625FEA">
          <w:rPr>
            <w:rFonts w:ascii="Consolas" w:hAnsi="Consolas"/>
            <w:color w:val="000000"/>
            <w:sz w:val="18"/>
            <w:szCs w:val="18"/>
            <w:lang w:val="en-US"/>
            <w:rPrChange w:id="9922" w:author="Manuel Hergenröder" w:date="2020-07-16T16:26:00Z">
              <w:rPr>
                <w:rFonts w:ascii="Consolas" w:hAnsi="Consolas"/>
                <w:color w:val="000000"/>
              </w:rPr>
            </w:rPrChange>
          </w:rPr>
          <w:t>        </w:t>
        </w:r>
        <w:r w:rsidRPr="00625FEA">
          <w:rPr>
            <w:rFonts w:ascii="Consolas" w:hAnsi="Consolas"/>
            <w:color w:val="0000FF"/>
            <w:sz w:val="18"/>
            <w:szCs w:val="18"/>
            <w:lang w:val="en-US"/>
            <w:rPrChange w:id="9923" w:author="Manuel Hergenröder" w:date="2020-07-16T16:26:00Z">
              <w:rPr>
                <w:rFonts w:ascii="Consolas" w:hAnsi="Consolas"/>
                <w:color w:val="0000FF"/>
              </w:rPr>
            </w:rPrChange>
          </w:rPr>
          <w:t>this</w:t>
        </w:r>
        <w:r w:rsidRPr="00625FEA">
          <w:rPr>
            <w:rFonts w:ascii="Consolas" w:hAnsi="Consolas"/>
            <w:color w:val="000000"/>
            <w:sz w:val="18"/>
            <w:szCs w:val="18"/>
            <w:lang w:val="en-US"/>
            <w:rPrChange w:id="9924" w:author="Manuel Hergenröder" w:date="2020-07-16T16:26:00Z">
              <w:rPr>
                <w:rFonts w:ascii="Consolas" w:hAnsi="Consolas"/>
                <w:color w:val="000000"/>
              </w:rPr>
            </w:rPrChange>
          </w:rPr>
          <w:t>.tool.</w:t>
        </w:r>
        <w:r w:rsidRPr="00625FEA">
          <w:rPr>
            <w:rFonts w:ascii="Consolas" w:hAnsi="Consolas"/>
            <w:color w:val="74531F"/>
            <w:sz w:val="18"/>
            <w:szCs w:val="18"/>
            <w:lang w:val="en-US"/>
            <w:rPrChange w:id="9925" w:author="Manuel Hergenröder" w:date="2020-07-16T16:26:00Z">
              <w:rPr>
                <w:rFonts w:ascii="Consolas" w:hAnsi="Consolas"/>
                <w:color w:val="74531F"/>
              </w:rPr>
            </w:rPrChange>
          </w:rPr>
          <w:t>SetToolAbsoluteValueOffset</w:t>
        </w:r>
        <w:r w:rsidRPr="00625FEA">
          <w:rPr>
            <w:rFonts w:ascii="Consolas" w:hAnsi="Consolas"/>
            <w:color w:val="000000"/>
            <w:sz w:val="18"/>
            <w:szCs w:val="18"/>
            <w:lang w:val="en-US"/>
            <w:rPrChange w:id="9926" w:author="Manuel Hergenröder" w:date="2020-07-16T16:26:00Z">
              <w:rPr>
                <w:rFonts w:ascii="Consolas" w:hAnsi="Consolas"/>
                <w:color w:val="000000"/>
              </w:rPr>
            </w:rPrChange>
          </w:rPr>
          <w:t>(0.05f);</w:t>
        </w:r>
      </w:ins>
    </w:p>
    <w:p w14:paraId="585BAA50" w14:textId="77777777" w:rsidR="008F67FA" w:rsidRPr="00625FEA" w:rsidRDefault="008F67FA" w:rsidP="008F67FA">
      <w:pPr>
        <w:pStyle w:val="HTMLPreformatted"/>
        <w:shd w:val="clear" w:color="auto" w:fill="FFFFFF"/>
        <w:rPr>
          <w:ins w:id="9927" w:author="Manuel Hergenröder" w:date="2020-07-16T16:23:00Z"/>
          <w:rFonts w:ascii="Consolas" w:hAnsi="Consolas"/>
          <w:color w:val="000000"/>
          <w:sz w:val="18"/>
          <w:szCs w:val="18"/>
          <w:lang w:val="en-US"/>
          <w:rPrChange w:id="9928" w:author="Manuel Hergenröder" w:date="2020-07-16T16:26:00Z">
            <w:rPr>
              <w:ins w:id="9929" w:author="Manuel Hergenröder" w:date="2020-07-16T16:23:00Z"/>
              <w:rFonts w:ascii="Consolas" w:hAnsi="Consolas"/>
              <w:color w:val="000000"/>
            </w:rPr>
          </w:rPrChange>
        </w:rPr>
      </w:pPr>
      <w:ins w:id="9930" w:author="Manuel Hergenröder" w:date="2020-07-16T16:23:00Z">
        <w:r w:rsidRPr="00625FEA">
          <w:rPr>
            <w:rFonts w:ascii="Consolas" w:hAnsi="Consolas"/>
            <w:color w:val="000000"/>
            <w:sz w:val="18"/>
            <w:szCs w:val="18"/>
            <w:lang w:val="en-US"/>
            <w:rPrChange w:id="9931" w:author="Manuel Hergenröder" w:date="2020-07-16T16:26:00Z">
              <w:rPr>
                <w:rFonts w:ascii="Consolas" w:hAnsi="Consolas"/>
                <w:color w:val="000000"/>
              </w:rPr>
            </w:rPrChange>
          </w:rPr>
          <w:t>    }</w:t>
        </w:r>
      </w:ins>
    </w:p>
    <w:p w14:paraId="4FA1A33E" w14:textId="77777777" w:rsidR="008F67FA" w:rsidRPr="00625FEA" w:rsidRDefault="008F67FA" w:rsidP="008F67FA">
      <w:pPr>
        <w:pStyle w:val="HTMLPreformatted"/>
        <w:shd w:val="clear" w:color="auto" w:fill="FFFFFF"/>
        <w:rPr>
          <w:ins w:id="9932" w:author="Manuel Hergenröder" w:date="2020-07-16T16:23:00Z"/>
          <w:rFonts w:ascii="Consolas" w:hAnsi="Consolas"/>
          <w:color w:val="000000"/>
          <w:sz w:val="18"/>
          <w:szCs w:val="18"/>
          <w:lang w:val="en-US"/>
          <w:rPrChange w:id="9933" w:author="Manuel Hergenröder" w:date="2020-07-16T16:26:00Z">
            <w:rPr>
              <w:ins w:id="9934" w:author="Manuel Hergenröder" w:date="2020-07-16T16:23:00Z"/>
              <w:rFonts w:ascii="Consolas" w:hAnsi="Consolas"/>
              <w:color w:val="000000"/>
            </w:rPr>
          </w:rPrChange>
        </w:rPr>
      </w:pPr>
      <w:ins w:id="9935" w:author="Manuel Hergenröder" w:date="2020-07-16T16:23:00Z">
        <w:r w:rsidRPr="00625FEA">
          <w:rPr>
            <w:rFonts w:ascii="Consolas" w:hAnsi="Consolas"/>
            <w:color w:val="000000"/>
            <w:sz w:val="18"/>
            <w:szCs w:val="18"/>
            <w:lang w:val="en-US"/>
            <w:rPrChange w:id="9936" w:author="Manuel Hergenröder" w:date="2020-07-16T16:26:00Z">
              <w:rPr>
                <w:rFonts w:ascii="Consolas" w:hAnsi="Consolas"/>
                <w:color w:val="000000"/>
              </w:rPr>
            </w:rPrChange>
          </w:rPr>
          <w:lastRenderedPageBreak/>
          <w:t xml:space="preserve"> </w:t>
        </w:r>
      </w:ins>
    </w:p>
    <w:p w14:paraId="070055BF" w14:textId="77777777" w:rsidR="008F67FA" w:rsidRPr="00625FEA" w:rsidRDefault="008F67FA" w:rsidP="008F67FA">
      <w:pPr>
        <w:pStyle w:val="HTMLPreformatted"/>
        <w:shd w:val="clear" w:color="auto" w:fill="FFFFFF"/>
        <w:rPr>
          <w:ins w:id="9937" w:author="Manuel Hergenröder" w:date="2020-07-16T16:23:00Z"/>
          <w:rFonts w:ascii="Consolas" w:hAnsi="Consolas"/>
          <w:color w:val="000000"/>
          <w:sz w:val="18"/>
          <w:szCs w:val="18"/>
          <w:lang w:val="en-US"/>
          <w:rPrChange w:id="9938" w:author="Manuel Hergenröder" w:date="2020-07-16T16:26:00Z">
            <w:rPr>
              <w:ins w:id="9939" w:author="Manuel Hergenröder" w:date="2020-07-16T16:23:00Z"/>
              <w:rFonts w:ascii="Consolas" w:hAnsi="Consolas"/>
              <w:color w:val="000000"/>
            </w:rPr>
          </w:rPrChange>
        </w:rPr>
      </w:pPr>
      <w:ins w:id="9940" w:author="Manuel Hergenröder" w:date="2020-07-16T16:23:00Z">
        <w:r w:rsidRPr="00625FEA">
          <w:rPr>
            <w:rFonts w:ascii="Consolas" w:hAnsi="Consolas"/>
            <w:color w:val="000000"/>
            <w:sz w:val="18"/>
            <w:szCs w:val="18"/>
            <w:lang w:val="en-US"/>
            <w:rPrChange w:id="9941" w:author="Manuel Hergenröder" w:date="2020-07-16T16:26:00Z">
              <w:rPr>
                <w:rFonts w:ascii="Consolas" w:hAnsi="Consolas"/>
                <w:color w:val="000000"/>
              </w:rPr>
            </w:rPrChange>
          </w:rPr>
          <w:t>    </w:t>
        </w:r>
        <w:r w:rsidRPr="00625FEA">
          <w:rPr>
            <w:rFonts w:ascii="Consolas" w:hAnsi="Consolas"/>
            <w:color w:val="0000FF"/>
            <w:sz w:val="18"/>
            <w:szCs w:val="18"/>
            <w:lang w:val="en-US"/>
            <w:rPrChange w:id="9942"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9943" w:author="Manuel Hergenröder" w:date="2020-07-16T16:26:00Z">
              <w:rPr>
                <w:rFonts w:ascii="Consolas" w:hAnsi="Consolas"/>
                <w:color w:val="000000"/>
              </w:rPr>
            </w:rPrChange>
          </w:rPr>
          <w:t> </w:t>
        </w:r>
        <w:r w:rsidRPr="00625FEA">
          <w:rPr>
            <w:rFonts w:ascii="Consolas" w:hAnsi="Consolas"/>
            <w:color w:val="0000FF"/>
            <w:sz w:val="18"/>
            <w:szCs w:val="18"/>
            <w:lang w:val="en-US"/>
            <w:rPrChange w:id="9944" w:author="Manuel Hergenröder" w:date="2020-07-16T16:26:00Z">
              <w:rPr>
                <w:rFonts w:ascii="Consolas" w:hAnsi="Consolas"/>
                <w:color w:val="0000FF"/>
              </w:rPr>
            </w:rPrChange>
          </w:rPr>
          <w:t>void</w:t>
        </w:r>
        <w:r w:rsidRPr="00625FEA">
          <w:rPr>
            <w:rFonts w:ascii="Consolas" w:hAnsi="Consolas"/>
            <w:color w:val="000000"/>
            <w:sz w:val="18"/>
            <w:szCs w:val="18"/>
            <w:lang w:val="en-US"/>
            <w:rPrChange w:id="9945" w:author="Manuel Hergenröder" w:date="2020-07-16T16:26:00Z">
              <w:rPr>
                <w:rFonts w:ascii="Consolas" w:hAnsi="Consolas"/>
                <w:color w:val="000000"/>
              </w:rPr>
            </w:rPrChange>
          </w:rPr>
          <w:t> </w:t>
        </w:r>
        <w:r w:rsidRPr="00625FEA">
          <w:rPr>
            <w:rFonts w:ascii="Consolas" w:hAnsi="Consolas"/>
            <w:color w:val="74531F"/>
            <w:sz w:val="18"/>
            <w:szCs w:val="18"/>
            <w:lang w:val="en-US"/>
            <w:rPrChange w:id="9946" w:author="Manuel Hergenröder" w:date="2020-07-16T16:26:00Z">
              <w:rPr>
                <w:rFonts w:ascii="Consolas" w:hAnsi="Consolas"/>
                <w:color w:val="74531F"/>
              </w:rPr>
            </w:rPrChange>
          </w:rPr>
          <w:t>TriggerDown</w:t>
        </w:r>
        <w:r w:rsidRPr="00625FEA">
          <w:rPr>
            <w:rFonts w:ascii="Consolas" w:hAnsi="Consolas"/>
            <w:color w:val="000000"/>
            <w:sz w:val="18"/>
            <w:szCs w:val="18"/>
            <w:lang w:val="en-US"/>
            <w:rPrChange w:id="9947" w:author="Manuel Hergenröder" w:date="2020-07-16T16:26:00Z">
              <w:rPr>
                <w:rFonts w:ascii="Consolas" w:hAnsi="Consolas"/>
                <w:color w:val="000000"/>
              </w:rPr>
            </w:rPrChange>
          </w:rPr>
          <w:t>(</w:t>
        </w:r>
        <w:r w:rsidRPr="00625FEA">
          <w:rPr>
            <w:rFonts w:ascii="Consolas" w:hAnsi="Consolas"/>
            <w:color w:val="2B91AF"/>
            <w:sz w:val="18"/>
            <w:szCs w:val="18"/>
            <w:lang w:val="en-US"/>
            <w:rPrChange w:id="9948"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9949" w:author="Manuel Hergenröder" w:date="2020-07-16T16:26:00Z">
              <w:rPr>
                <w:rFonts w:ascii="Consolas" w:hAnsi="Consolas"/>
                <w:color w:val="000000"/>
              </w:rPr>
            </w:rPrChange>
          </w:rPr>
          <w:t> </w:t>
        </w:r>
        <w:r w:rsidRPr="00625FEA">
          <w:rPr>
            <w:rFonts w:ascii="Consolas" w:hAnsi="Consolas"/>
            <w:color w:val="1F377F"/>
            <w:sz w:val="18"/>
            <w:szCs w:val="18"/>
            <w:lang w:val="en-US"/>
            <w:rPrChange w:id="9950" w:author="Manuel Hergenröder" w:date="2020-07-16T16:26:00Z">
              <w:rPr>
                <w:rFonts w:ascii="Consolas" w:hAnsi="Consolas"/>
                <w:color w:val="1F377F"/>
              </w:rPr>
            </w:rPrChange>
          </w:rPr>
          <w:t>fromAction</w:t>
        </w:r>
        <w:r w:rsidRPr="00625FEA">
          <w:rPr>
            <w:rFonts w:ascii="Consolas" w:hAnsi="Consolas"/>
            <w:color w:val="000000"/>
            <w:sz w:val="18"/>
            <w:szCs w:val="18"/>
            <w:lang w:val="en-US"/>
            <w:rPrChange w:id="9951" w:author="Manuel Hergenröder" w:date="2020-07-16T16:26:00Z">
              <w:rPr>
                <w:rFonts w:ascii="Consolas" w:hAnsi="Consolas"/>
                <w:color w:val="000000"/>
              </w:rPr>
            </w:rPrChange>
          </w:rPr>
          <w:t>, </w:t>
        </w:r>
        <w:r w:rsidRPr="00625FEA">
          <w:rPr>
            <w:rFonts w:ascii="Consolas" w:hAnsi="Consolas"/>
            <w:color w:val="2B91AF"/>
            <w:sz w:val="18"/>
            <w:szCs w:val="18"/>
            <w:lang w:val="en-US"/>
            <w:rPrChange w:id="9952" w:author="Manuel Hergenröder" w:date="2020-07-16T16:26:00Z">
              <w:rPr>
                <w:rFonts w:ascii="Consolas" w:hAnsi="Consolas"/>
                <w:color w:val="2B91AF"/>
              </w:rPr>
            </w:rPrChange>
          </w:rPr>
          <w:t>SteamVR_Input_Sources</w:t>
        </w:r>
        <w:r w:rsidRPr="00625FEA">
          <w:rPr>
            <w:rFonts w:ascii="Consolas" w:hAnsi="Consolas"/>
            <w:color w:val="000000"/>
            <w:sz w:val="18"/>
            <w:szCs w:val="18"/>
            <w:lang w:val="en-US"/>
            <w:rPrChange w:id="9953" w:author="Manuel Hergenröder" w:date="2020-07-16T16:26:00Z">
              <w:rPr>
                <w:rFonts w:ascii="Consolas" w:hAnsi="Consolas"/>
                <w:color w:val="000000"/>
              </w:rPr>
            </w:rPrChange>
          </w:rPr>
          <w:t> </w:t>
        </w:r>
        <w:r w:rsidRPr="00625FEA">
          <w:rPr>
            <w:rFonts w:ascii="Consolas" w:hAnsi="Consolas"/>
            <w:color w:val="1F377F"/>
            <w:sz w:val="18"/>
            <w:szCs w:val="18"/>
            <w:lang w:val="en-US"/>
            <w:rPrChange w:id="9954" w:author="Manuel Hergenröder" w:date="2020-07-16T16:26:00Z">
              <w:rPr>
                <w:rFonts w:ascii="Consolas" w:hAnsi="Consolas"/>
                <w:color w:val="1F377F"/>
              </w:rPr>
            </w:rPrChange>
          </w:rPr>
          <w:t>fromSource</w:t>
        </w:r>
        <w:r w:rsidRPr="00625FEA">
          <w:rPr>
            <w:rFonts w:ascii="Consolas" w:hAnsi="Consolas"/>
            <w:color w:val="000000"/>
            <w:sz w:val="18"/>
            <w:szCs w:val="18"/>
            <w:lang w:val="en-US"/>
            <w:rPrChange w:id="9955" w:author="Manuel Hergenröder" w:date="2020-07-16T16:26:00Z">
              <w:rPr>
                <w:rFonts w:ascii="Consolas" w:hAnsi="Consolas"/>
                <w:color w:val="000000"/>
              </w:rPr>
            </w:rPrChange>
          </w:rPr>
          <w:t>)</w:t>
        </w:r>
      </w:ins>
    </w:p>
    <w:p w14:paraId="32E63A28" w14:textId="77777777" w:rsidR="008F67FA" w:rsidRPr="00625FEA" w:rsidRDefault="008F67FA" w:rsidP="008F67FA">
      <w:pPr>
        <w:pStyle w:val="HTMLPreformatted"/>
        <w:shd w:val="clear" w:color="auto" w:fill="FFFFFF"/>
        <w:rPr>
          <w:ins w:id="9956" w:author="Manuel Hergenröder" w:date="2020-07-16T16:23:00Z"/>
          <w:rFonts w:ascii="Consolas" w:hAnsi="Consolas"/>
          <w:color w:val="000000"/>
          <w:sz w:val="18"/>
          <w:szCs w:val="18"/>
          <w:lang w:val="en-US"/>
          <w:rPrChange w:id="9957" w:author="Manuel Hergenröder" w:date="2020-07-16T16:26:00Z">
            <w:rPr>
              <w:ins w:id="9958" w:author="Manuel Hergenröder" w:date="2020-07-16T16:23:00Z"/>
              <w:rFonts w:ascii="Consolas" w:hAnsi="Consolas"/>
              <w:color w:val="000000"/>
            </w:rPr>
          </w:rPrChange>
        </w:rPr>
      </w:pPr>
      <w:ins w:id="9959" w:author="Manuel Hergenröder" w:date="2020-07-16T16:23:00Z">
        <w:r w:rsidRPr="00625FEA">
          <w:rPr>
            <w:rFonts w:ascii="Consolas" w:hAnsi="Consolas"/>
            <w:color w:val="000000"/>
            <w:sz w:val="18"/>
            <w:szCs w:val="18"/>
            <w:lang w:val="en-US"/>
            <w:rPrChange w:id="9960" w:author="Manuel Hergenröder" w:date="2020-07-16T16:26:00Z">
              <w:rPr>
                <w:rFonts w:ascii="Consolas" w:hAnsi="Consolas"/>
                <w:color w:val="000000"/>
              </w:rPr>
            </w:rPrChange>
          </w:rPr>
          <w:t>    {</w:t>
        </w:r>
      </w:ins>
    </w:p>
    <w:p w14:paraId="4551EC18" w14:textId="77777777" w:rsidR="008F67FA" w:rsidRPr="00625FEA" w:rsidRDefault="008F67FA" w:rsidP="008F67FA">
      <w:pPr>
        <w:pStyle w:val="HTMLPreformatted"/>
        <w:shd w:val="clear" w:color="auto" w:fill="FFFFFF"/>
        <w:rPr>
          <w:ins w:id="9961" w:author="Manuel Hergenröder" w:date="2020-07-16T16:23:00Z"/>
          <w:rFonts w:ascii="Consolas" w:hAnsi="Consolas"/>
          <w:color w:val="000000"/>
          <w:sz w:val="18"/>
          <w:szCs w:val="18"/>
          <w:lang w:val="en-US"/>
          <w:rPrChange w:id="9962" w:author="Manuel Hergenröder" w:date="2020-07-16T16:26:00Z">
            <w:rPr>
              <w:ins w:id="9963" w:author="Manuel Hergenröder" w:date="2020-07-16T16:23:00Z"/>
              <w:rFonts w:ascii="Consolas" w:hAnsi="Consolas"/>
              <w:color w:val="000000"/>
            </w:rPr>
          </w:rPrChange>
        </w:rPr>
      </w:pPr>
      <w:ins w:id="9964" w:author="Manuel Hergenröder" w:date="2020-07-16T16:23:00Z">
        <w:r w:rsidRPr="00625FEA">
          <w:rPr>
            <w:rFonts w:ascii="Consolas" w:hAnsi="Consolas"/>
            <w:color w:val="000000"/>
            <w:sz w:val="18"/>
            <w:szCs w:val="18"/>
            <w:lang w:val="en-US"/>
            <w:rPrChange w:id="9965" w:author="Manuel Hergenröder" w:date="2020-07-16T16:26:00Z">
              <w:rPr>
                <w:rFonts w:ascii="Consolas" w:hAnsi="Consolas"/>
                <w:color w:val="000000"/>
              </w:rPr>
            </w:rPrChange>
          </w:rPr>
          <w:t>        </w:t>
        </w:r>
        <w:r w:rsidRPr="00625FEA">
          <w:rPr>
            <w:rFonts w:ascii="Consolas" w:hAnsi="Consolas"/>
            <w:color w:val="0000FF"/>
            <w:sz w:val="18"/>
            <w:szCs w:val="18"/>
            <w:lang w:val="en-US"/>
            <w:rPrChange w:id="9966" w:author="Manuel Hergenröder" w:date="2020-07-16T16:26:00Z">
              <w:rPr>
                <w:rFonts w:ascii="Consolas" w:hAnsi="Consolas"/>
                <w:color w:val="0000FF"/>
              </w:rPr>
            </w:rPrChange>
          </w:rPr>
          <w:t>this</w:t>
        </w:r>
        <w:r w:rsidRPr="00625FEA">
          <w:rPr>
            <w:rFonts w:ascii="Consolas" w:hAnsi="Consolas"/>
            <w:color w:val="000000"/>
            <w:sz w:val="18"/>
            <w:szCs w:val="18"/>
            <w:lang w:val="en-US"/>
            <w:rPrChange w:id="9967" w:author="Manuel Hergenröder" w:date="2020-07-16T16:26:00Z">
              <w:rPr>
                <w:rFonts w:ascii="Consolas" w:hAnsi="Consolas"/>
                <w:color w:val="000000"/>
              </w:rPr>
            </w:rPrChange>
          </w:rPr>
          <w:t>.tool.TriggerDown = </w:t>
        </w:r>
        <w:r w:rsidRPr="00625FEA">
          <w:rPr>
            <w:rFonts w:ascii="Consolas" w:hAnsi="Consolas"/>
            <w:color w:val="0000FF"/>
            <w:sz w:val="18"/>
            <w:szCs w:val="18"/>
            <w:lang w:val="en-US"/>
            <w:rPrChange w:id="9968" w:author="Manuel Hergenröder" w:date="2020-07-16T16:26:00Z">
              <w:rPr>
                <w:rFonts w:ascii="Consolas" w:hAnsi="Consolas"/>
                <w:color w:val="0000FF"/>
              </w:rPr>
            </w:rPrChange>
          </w:rPr>
          <w:t>true</w:t>
        </w:r>
        <w:r w:rsidRPr="00625FEA">
          <w:rPr>
            <w:rFonts w:ascii="Consolas" w:hAnsi="Consolas"/>
            <w:color w:val="000000"/>
            <w:sz w:val="18"/>
            <w:szCs w:val="18"/>
            <w:lang w:val="en-US"/>
            <w:rPrChange w:id="9969" w:author="Manuel Hergenröder" w:date="2020-07-16T16:26:00Z">
              <w:rPr>
                <w:rFonts w:ascii="Consolas" w:hAnsi="Consolas"/>
                <w:color w:val="000000"/>
              </w:rPr>
            </w:rPrChange>
          </w:rPr>
          <w:t>;</w:t>
        </w:r>
      </w:ins>
    </w:p>
    <w:p w14:paraId="72DB2D35" w14:textId="77777777" w:rsidR="008F67FA" w:rsidRPr="00625FEA" w:rsidRDefault="008F67FA" w:rsidP="008F67FA">
      <w:pPr>
        <w:pStyle w:val="HTMLPreformatted"/>
        <w:shd w:val="clear" w:color="auto" w:fill="FFFFFF"/>
        <w:rPr>
          <w:ins w:id="9970" w:author="Manuel Hergenröder" w:date="2020-07-16T16:23:00Z"/>
          <w:rFonts w:ascii="Consolas" w:hAnsi="Consolas"/>
          <w:color w:val="000000"/>
          <w:sz w:val="18"/>
          <w:szCs w:val="18"/>
          <w:lang w:val="en-US"/>
          <w:rPrChange w:id="9971" w:author="Manuel Hergenröder" w:date="2020-07-16T16:26:00Z">
            <w:rPr>
              <w:ins w:id="9972" w:author="Manuel Hergenröder" w:date="2020-07-16T16:23:00Z"/>
              <w:rFonts w:ascii="Consolas" w:hAnsi="Consolas"/>
              <w:color w:val="000000"/>
            </w:rPr>
          </w:rPrChange>
        </w:rPr>
      </w:pPr>
      <w:ins w:id="9973" w:author="Manuel Hergenröder" w:date="2020-07-16T16:23:00Z">
        <w:r w:rsidRPr="00625FEA">
          <w:rPr>
            <w:rFonts w:ascii="Consolas" w:hAnsi="Consolas"/>
            <w:color w:val="000000"/>
            <w:sz w:val="18"/>
            <w:szCs w:val="18"/>
            <w:lang w:val="en-US"/>
            <w:rPrChange w:id="9974" w:author="Manuel Hergenröder" w:date="2020-07-16T16:26:00Z">
              <w:rPr>
                <w:rFonts w:ascii="Consolas" w:hAnsi="Consolas"/>
                <w:color w:val="000000"/>
              </w:rPr>
            </w:rPrChange>
          </w:rPr>
          <w:t>    }</w:t>
        </w:r>
      </w:ins>
    </w:p>
    <w:p w14:paraId="5D6237F3" w14:textId="77777777" w:rsidR="008F67FA" w:rsidRPr="00625FEA" w:rsidRDefault="008F67FA" w:rsidP="008F67FA">
      <w:pPr>
        <w:pStyle w:val="HTMLPreformatted"/>
        <w:shd w:val="clear" w:color="auto" w:fill="FFFFFF"/>
        <w:rPr>
          <w:ins w:id="9975" w:author="Manuel Hergenröder" w:date="2020-07-16T16:23:00Z"/>
          <w:rFonts w:ascii="Consolas" w:hAnsi="Consolas"/>
          <w:color w:val="000000"/>
          <w:sz w:val="18"/>
          <w:szCs w:val="18"/>
          <w:lang w:val="en-US"/>
          <w:rPrChange w:id="9976" w:author="Manuel Hergenröder" w:date="2020-07-16T16:26:00Z">
            <w:rPr>
              <w:ins w:id="9977" w:author="Manuel Hergenröder" w:date="2020-07-16T16:23:00Z"/>
              <w:rFonts w:ascii="Consolas" w:hAnsi="Consolas"/>
              <w:color w:val="000000"/>
            </w:rPr>
          </w:rPrChange>
        </w:rPr>
      </w:pPr>
      <w:ins w:id="9978" w:author="Manuel Hergenröder" w:date="2020-07-16T16:23:00Z">
        <w:r w:rsidRPr="00625FEA">
          <w:rPr>
            <w:rFonts w:ascii="Consolas" w:hAnsi="Consolas"/>
            <w:color w:val="000000"/>
            <w:sz w:val="18"/>
            <w:szCs w:val="18"/>
            <w:lang w:val="en-US"/>
            <w:rPrChange w:id="9979" w:author="Manuel Hergenröder" w:date="2020-07-16T16:26:00Z">
              <w:rPr>
                <w:rFonts w:ascii="Consolas" w:hAnsi="Consolas"/>
                <w:color w:val="000000"/>
              </w:rPr>
            </w:rPrChange>
          </w:rPr>
          <w:t xml:space="preserve"> </w:t>
        </w:r>
      </w:ins>
    </w:p>
    <w:p w14:paraId="1C093C1F" w14:textId="77777777" w:rsidR="008F67FA" w:rsidRPr="00625FEA" w:rsidRDefault="008F67FA" w:rsidP="008F67FA">
      <w:pPr>
        <w:pStyle w:val="HTMLPreformatted"/>
        <w:shd w:val="clear" w:color="auto" w:fill="FFFFFF"/>
        <w:rPr>
          <w:ins w:id="9980" w:author="Manuel Hergenröder" w:date="2020-07-16T16:23:00Z"/>
          <w:rFonts w:ascii="Consolas" w:hAnsi="Consolas"/>
          <w:color w:val="000000"/>
          <w:sz w:val="18"/>
          <w:szCs w:val="18"/>
          <w:lang w:val="en-US"/>
          <w:rPrChange w:id="9981" w:author="Manuel Hergenröder" w:date="2020-07-16T16:26:00Z">
            <w:rPr>
              <w:ins w:id="9982" w:author="Manuel Hergenröder" w:date="2020-07-16T16:23:00Z"/>
              <w:rFonts w:ascii="Consolas" w:hAnsi="Consolas"/>
              <w:color w:val="000000"/>
            </w:rPr>
          </w:rPrChange>
        </w:rPr>
      </w:pPr>
      <w:ins w:id="9983" w:author="Manuel Hergenröder" w:date="2020-07-16T16:23:00Z">
        <w:r w:rsidRPr="00625FEA">
          <w:rPr>
            <w:rFonts w:ascii="Consolas" w:hAnsi="Consolas"/>
            <w:color w:val="000000"/>
            <w:sz w:val="18"/>
            <w:szCs w:val="18"/>
            <w:lang w:val="en-US"/>
            <w:rPrChange w:id="9984" w:author="Manuel Hergenröder" w:date="2020-07-16T16:26:00Z">
              <w:rPr>
                <w:rFonts w:ascii="Consolas" w:hAnsi="Consolas"/>
                <w:color w:val="000000"/>
              </w:rPr>
            </w:rPrChange>
          </w:rPr>
          <w:t>    </w:t>
        </w:r>
        <w:r w:rsidRPr="00625FEA">
          <w:rPr>
            <w:rFonts w:ascii="Consolas" w:hAnsi="Consolas"/>
            <w:color w:val="0000FF"/>
            <w:sz w:val="18"/>
            <w:szCs w:val="18"/>
            <w:lang w:val="en-US"/>
            <w:rPrChange w:id="9985"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9986" w:author="Manuel Hergenröder" w:date="2020-07-16T16:26:00Z">
              <w:rPr>
                <w:rFonts w:ascii="Consolas" w:hAnsi="Consolas"/>
                <w:color w:val="000000"/>
              </w:rPr>
            </w:rPrChange>
          </w:rPr>
          <w:t> </w:t>
        </w:r>
        <w:r w:rsidRPr="00625FEA">
          <w:rPr>
            <w:rFonts w:ascii="Consolas" w:hAnsi="Consolas"/>
            <w:color w:val="0000FF"/>
            <w:sz w:val="18"/>
            <w:szCs w:val="18"/>
            <w:lang w:val="en-US"/>
            <w:rPrChange w:id="9987" w:author="Manuel Hergenröder" w:date="2020-07-16T16:26:00Z">
              <w:rPr>
                <w:rFonts w:ascii="Consolas" w:hAnsi="Consolas"/>
                <w:color w:val="0000FF"/>
              </w:rPr>
            </w:rPrChange>
          </w:rPr>
          <w:t>void</w:t>
        </w:r>
        <w:r w:rsidRPr="00625FEA">
          <w:rPr>
            <w:rFonts w:ascii="Consolas" w:hAnsi="Consolas"/>
            <w:color w:val="000000"/>
            <w:sz w:val="18"/>
            <w:szCs w:val="18"/>
            <w:lang w:val="en-US"/>
            <w:rPrChange w:id="9988" w:author="Manuel Hergenröder" w:date="2020-07-16T16:26:00Z">
              <w:rPr>
                <w:rFonts w:ascii="Consolas" w:hAnsi="Consolas"/>
                <w:color w:val="000000"/>
              </w:rPr>
            </w:rPrChange>
          </w:rPr>
          <w:t> </w:t>
        </w:r>
        <w:r w:rsidRPr="00625FEA">
          <w:rPr>
            <w:rFonts w:ascii="Consolas" w:hAnsi="Consolas"/>
            <w:color w:val="74531F"/>
            <w:sz w:val="18"/>
            <w:szCs w:val="18"/>
            <w:lang w:val="en-US"/>
            <w:rPrChange w:id="9989" w:author="Manuel Hergenröder" w:date="2020-07-16T16:26:00Z">
              <w:rPr>
                <w:rFonts w:ascii="Consolas" w:hAnsi="Consolas"/>
                <w:color w:val="74531F"/>
              </w:rPr>
            </w:rPrChange>
          </w:rPr>
          <w:t>TriggerUp</w:t>
        </w:r>
        <w:r w:rsidRPr="00625FEA">
          <w:rPr>
            <w:rFonts w:ascii="Consolas" w:hAnsi="Consolas"/>
            <w:color w:val="000000"/>
            <w:sz w:val="18"/>
            <w:szCs w:val="18"/>
            <w:lang w:val="en-US"/>
            <w:rPrChange w:id="9990" w:author="Manuel Hergenröder" w:date="2020-07-16T16:26:00Z">
              <w:rPr>
                <w:rFonts w:ascii="Consolas" w:hAnsi="Consolas"/>
                <w:color w:val="000000"/>
              </w:rPr>
            </w:rPrChange>
          </w:rPr>
          <w:t>(</w:t>
        </w:r>
        <w:r w:rsidRPr="00625FEA">
          <w:rPr>
            <w:rFonts w:ascii="Consolas" w:hAnsi="Consolas"/>
            <w:color w:val="2B91AF"/>
            <w:sz w:val="18"/>
            <w:szCs w:val="18"/>
            <w:lang w:val="en-US"/>
            <w:rPrChange w:id="9991" w:author="Manuel Hergenröder" w:date="2020-07-16T16:26:00Z">
              <w:rPr>
                <w:rFonts w:ascii="Consolas" w:hAnsi="Consolas"/>
                <w:color w:val="2B91AF"/>
              </w:rPr>
            </w:rPrChange>
          </w:rPr>
          <w:t>SteamVR_Action_Boolean</w:t>
        </w:r>
        <w:r w:rsidRPr="00625FEA">
          <w:rPr>
            <w:rFonts w:ascii="Consolas" w:hAnsi="Consolas"/>
            <w:color w:val="000000"/>
            <w:sz w:val="18"/>
            <w:szCs w:val="18"/>
            <w:lang w:val="en-US"/>
            <w:rPrChange w:id="9992" w:author="Manuel Hergenröder" w:date="2020-07-16T16:26:00Z">
              <w:rPr>
                <w:rFonts w:ascii="Consolas" w:hAnsi="Consolas"/>
                <w:color w:val="000000"/>
              </w:rPr>
            </w:rPrChange>
          </w:rPr>
          <w:t> </w:t>
        </w:r>
        <w:r w:rsidRPr="00625FEA">
          <w:rPr>
            <w:rFonts w:ascii="Consolas" w:hAnsi="Consolas"/>
            <w:color w:val="1F377F"/>
            <w:sz w:val="18"/>
            <w:szCs w:val="18"/>
            <w:lang w:val="en-US"/>
            <w:rPrChange w:id="9993" w:author="Manuel Hergenröder" w:date="2020-07-16T16:26:00Z">
              <w:rPr>
                <w:rFonts w:ascii="Consolas" w:hAnsi="Consolas"/>
                <w:color w:val="1F377F"/>
              </w:rPr>
            </w:rPrChange>
          </w:rPr>
          <w:t>fromAction</w:t>
        </w:r>
        <w:r w:rsidRPr="00625FEA">
          <w:rPr>
            <w:rFonts w:ascii="Consolas" w:hAnsi="Consolas"/>
            <w:color w:val="000000"/>
            <w:sz w:val="18"/>
            <w:szCs w:val="18"/>
            <w:lang w:val="en-US"/>
            <w:rPrChange w:id="9994" w:author="Manuel Hergenröder" w:date="2020-07-16T16:26:00Z">
              <w:rPr>
                <w:rFonts w:ascii="Consolas" w:hAnsi="Consolas"/>
                <w:color w:val="000000"/>
              </w:rPr>
            </w:rPrChange>
          </w:rPr>
          <w:t>, </w:t>
        </w:r>
        <w:r w:rsidRPr="00625FEA">
          <w:rPr>
            <w:rFonts w:ascii="Consolas" w:hAnsi="Consolas"/>
            <w:color w:val="2B91AF"/>
            <w:sz w:val="18"/>
            <w:szCs w:val="18"/>
            <w:lang w:val="en-US"/>
            <w:rPrChange w:id="9995" w:author="Manuel Hergenröder" w:date="2020-07-16T16:26:00Z">
              <w:rPr>
                <w:rFonts w:ascii="Consolas" w:hAnsi="Consolas"/>
                <w:color w:val="2B91AF"/>
              </w:rPr>
            </w:rPrChange>
          </w:rPr>
          <w:t>SteamVR_Input_Sources</w:t>
        </w:r>
        <w:r w:rsidRPr="00625FEA">
          <w:rPr>
            <w:rFonts w:ascii="Consolas" w:hAnsi="Consolas"/>
            <w:color w:val="000000"/>
            <w:sz w:val="18"/>
            <w:szCs w:val="18"/>
            <w:lang w:val="en-US"/>
            <w:rPrChange w:id="9996" w:author="Manuel Hergenröder" w:date="2020-07-16T16:26:00Z">
              <w:rPr>
                <w:rFonts w:ascii="Consolas" w:hAnsi="Consolas"/>
                <w:color w:val="000000"/>
              </w:rPr>
            </w:rPrChange>
          </w:rPr>
          <w:t> </w:t>
        </w:r>
        <w:r w:rsidRPr="00625FEA">
          <w:rPr>
            <w:rFonts w:ascii="Consolas" w:hAnsi="Consolas"/>
            <w:color w:val="1F377F"/>
            <w:sz w:val="18"/>
            <w:szCs w:val="18"/>
            <w:lang w:val="en-US"/>
            <w:rPrChange w:id="9997" w:author="Manuel Hergenröder" w:date="2020-07-16T16:26:00Z">
              <w:rPr>
                <w:rFonts w:ascii="Consolas" w:hAnsi="Consolas"/>
                <w:color w:val="1F377F"/>
              </w:rPr>
            </w:rPrChange>
          </w:rPr>
          <w:t>fromSource</w:t>
        </w:r>
        <w:r w:rsidRPr="00625FEA">
          <w:rPr>
            <w:rFonts w:ascii="Consolas" w:hAnsi="Consolas"/>
            <w:color w:val="000000"/>
            <w:sz w:val="18"/>
            <w:szCs w:val="18"/>
            <w:lang w:val="en-US"/>
            <w:rPrChange w:id="9998" w:author="Manuel Hergenröder" w:date="2020-07-16T16:26:00Z">
              <w:rPr>
                <w:rFonts w:ascii="Consolas" w:hAnsi="Consolas"/>
                <w:color w:val="000000"/>
              </w:rPr>
            </w:rPrChange>
          </w:rPr>
          <w:t>)</w:t>
        </w:r>
      </w:ins>
    </w:p>
    <w:p w14:paraId="295438BF" w14:textId="77777777" w:rsidR="008F67FA" w:rsidRPr="00625FEA" w:rsidRDefault="008F67FA" w:rsidP="008F67FA">
      <w:pPr>
        <w:pStyle w:val="HTMLPreformatted"/>
        <w:shd w:val="clear" w:color="auto" w:fill="FFFFFF"/>
        <w:rPr>
          <w:ins w:id="9999" w:author="Manuel Hergenröder" w:date="2020-07-16T16:23:00Z"/>
          <w:rFonts w:ascii="Consolas" w:hAnsi="Consolas"/>
          <w:color w:val="000000"/>
          <w:sz w:val="18"/>
          <w:szCs w:val="18"/>
          <w:lang w:val="en-US"/>
          <w:rPrChange w:id="10000" w:author="Manuel Hergenröder" w:date="2020-07-16T16:26:00Z">
            <w:rPr>
              <w:ins w:id="10001" w:author="Manuel Hergenröder" w:date="2020-07-16T16:23:00Z"/>
              <w:rFonts w:ascii="Consolas" w:hAnsi="Consolas"/>
              <w:color w:val="000000"/>
            </w:rPr>
          </w:rPrChange>
        </w:rPr>
      </w:pPr>
      <w:ins w:id="10002" w:author="Manuel Hergenröder" w:date="2020-07-16T16:23:00Z">
        <w:r w:rsidRPr="00625FEA">
          <w:rPr>
            <w:rFonts w:ascii="Consolas" w:hAnsi="Consolas"/>
            <w:color w:val="000000"/>
            <w:sz w:val="18"/>
            <w:szCs w:val="18"/>
            <w:lang w:val="en-US"/>
            <w:rPrChange w:id="10003" w:author="Manuel Hergenröder" w:date="2020-07-16T16:26:00Z">
              <w:rPr>
                <w:rFonts w:ascii="Consolas" w:hAnsi="Consolas"/>
                <w:color w:val="000000"/>
              </w:rPr>
            </w:rPrChange>
          </w:rPr>
          <w:t>    {</w:t>
        </w:r>
      </w:ins>
    </w:p>
    <w:p w14:paraId="1F11B5CE" w14:textId="77777777" w:rsidR="008F67FA" w:rsidRPr="00625FEA" w:rsidRDefault="008F67FA" w:rsidP="008F67FA">
      <w:pPr>
        <w:pStyle w:val="HTMLPreformatted"/>
        <w:shd w:val="clear" w:color="auto" w:fill="FFFFFF"/>
        <w:rPr>
          <w:ins w:id="10004" w:author="Manuel Hergenröder" w:date="2020-07-16T16:23:00Z"/>
          <w:rFonts w:ascii="Consolas" w:hAnsi="Consolas"/>
          <w:color w:val="000000"/>
          <w:sz w:val="18"/>
          <w:szCs w:val="18"/>
          <w:lang w:val="en-US"/>
          <w:rPrChange w:id="10005" w:author="Manuel Hergenröder" w:date="2020-07-16T16:26:00Z">
            <w:rPr>
              <w:ins w:id="10006" w:author="Manuel Hergenröder" w:date="2020-07-16T16:23:00Z"/>
              <w:rFonts w:ascii="Consolas" w:hAnsi="Consolas"/>
              <w:color w:val="000000"/>
            </w:rPr>
          </w:rPrChange>
        </w:rPr>
      </w:pPr>
      <w:ins w:id="10007" w:author="Manuel Hergenröder" w:date="2020-07-16T16:23:00Z">
        <w:r w:rsidRPr="00625FEA">
          <w:rPr>
            <w:rFonts w:ascii="Consolas" w:hAnsi="Consolas"/>
            <w:color w:val="000000"/>
            <w:sz w:val="18"/>
            <w:szCs w:val="18"/>
            <w:lang w:val="en-US"/>
            <w:rPrChange w:id="10008" w:author="Manuel Hergenröder" w:date="2020-07-16T16:26:00Z">
              <w:rPr>
                <w:rFonts w:ascii="Consolas" w:hAnsi="Consolas"/>
                <w:color w:val="000000"/>
              </w:rPr>
            </w:rPrChange>
          </w:rPr>
          <w:t>        </w:t>
        </w:r>
        <w:r w:rsidRPr="00625FEA">
          <w:rPr>
            <w:rFonts w:ascii="Consolas" w:hAnsi="Consolas"/>
            <w:color w:val="0000FF"/>
            <w:sz w:val="18"/>
            <w:szCs w:val="18"/>
            <w:lang w:val="en-US"/>
            <w:rPrChange w:id="1000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010" w:author="Manuel Hergenröder" w:date="2020-07-16T16:26:00Z">
              <w:rPr>
                <w:rFonts w:ascii="Consolas" w:hAnsi="Consolas"/>
                <w:color w:val="000000"/>
              </w:rPr>
            </w:rPrChange>
          </w:rPr>
          <w:t>.tool.TriggerDown = </w:t>
        </w:r>
        <w:r w:rsidRPr="00625FEA">
          <w:rPr>
            <w:rFonts w:ascii="Consolas" w:hAnsi="Consolas"/>
            <w:color w:val="0000FF"/>
            <w:sz w:val="18"/>
            <w:szCs w:val="18"/>
            <w:lang w:val="en-US"/>
            <w:rPrChange w:id="10011" w:author="Manuel Hergenröder" w:date="2020-07-16T16:26:00Z">
              <w:rPr>
                <w:rFonts w:ascii="Consolas" w:hAnsi="Consolas"/>
                <w:color w:val="0000FF"/>
              </w:rPr>
            </w:rPrChange>
          </w:rPr>
          <w:t>false</w:t>
        </w:r>
        <w:r w:rsidRPr="00625FEA">
          <w:rPr>
            <w:rFonts w:ascii="Consolas" w:hAnsi="Consolas"/>
            <w:color w:val="000000"/>
            <w:sz w:val="18"/>
            <w:szCs w:val="18"/>
            <w:lang w:val="en-US"/>
            <w:rPrChange w:id="10012" w:author="Manuel Hergenröder" w:date="2020-07-16T16:26:00Z">
              <w:rPr>
                <w:rFonts w:ascii="Consolas" w:hAnsi="Consolas"/>
                <w:color w:val="000000"/>
              </w:rPr>
            </w:rPrChange>
          </w:rPr>
          <w:t>;</w:t>
        </w:r>
      </w:ins>
    </w:p>
    <w:p w14:paraId="05785F14" w14:textId="77777777" w:rsidR="008F67FA" w:rsidRPr="00625FEA" w:rsidRDefault="008F67FA" w:rsidP="008F67FA">
      <w:pPr>
        <w:pStyle w:val="HTMLPreformatted"/>
        <w:shd w:val="clear" w:color="auto" w:fill="FFFFFF"/>
        <w:rPr>
          <w:ins w:id="10013" w:author="Manuel Hergenröder" w:date="2020-07-16T16:23:00Z"/>
          <w:rFonts w:ascii="Consolas" w:hAnsi="Consolas"/>
          <w:color w:val="000000"/>
          <w:sz w:val="18"/>
          <w:szCs w:val="18"/>
          <w:lang w:val="en-US"/>
          <w:rPrChange w:id="10014" w:author="Manuel Hergenröder" w:date="2020-07-16T16:26:00Z">
            <w:rPr>
              <w:ins w:id="10015" w:author="Manuel Hergenröder" w:date="2020-07-16T16:23:00Z"/>
              <w:rFonts w:ascii="Consolas" w:hAnsi="Consolas"/>
              <w:color w:val="000000"/>
            </w:rPr>
          </w:rPrChange>
        </w:rPr>
      </w:pPr>
      <w:ins w:id="10016" w:author="Manuel Hergenröder" w:date="2020-07-16T16:23:00Z">
        <w:r w:rsidRPr="00625FEA">
          <w:rPr>
            <w:rFonts w:ascii="Consolas" w:hAnsi="Consolas"/>
            <w:color w:val="000000"/>
            <w:sz w:val="18"/>
            <w:szCs w:val="18"/>
            <w:lang w:val="en-US"/>
            <w:rPrChange w:id="10017" w:author="Manuel Hergenröder" w:date="2020-07-16T16:26:00Z">
              <w:rPr>
                <w:rFonts w:ascii="Consolas" w:hAnsi="Consolas"/>
                <w:color w:val="000000"/>
              </w:rPr>
            </w:rPrChange>
          </w:rPr>
          <w:t>        </w:t>
        </w:r>
        <w:r w:rsidRPr="00625FEA">
          <w:rPr>
            <w:rFonts w:ascii="Consolas" w:hAnsi="Consolas"/>
            <w:color w:val="0000FF"/>
            <w:sz w:val="18"/>
            <w:szCs w:val="18"/>
            <w:lang w:val="en-US"/>
            <w:rPrChange w:id="10018"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019" w:author="Manuel Hergenröder" w:date="2020-07-16T16:26:00Z">
              <w:rPr>
                <w:rFonts w:ascii="Consolas" w:hAnsi="Consolas"/>
                <w:color w:val="000000"/>
              </w:rPr>
            </w:rPrChange>
          </w:rPr>
          <w:t>.tool.</w:t>
        </w:r>
        <w:r w:rsidRPr="00625FEA">
          <w:rPr>
            <w:rFonts w:ascii="Consolas" w:hAnsi="Consolas"/>
            <w:color w:val="74531F"/>
            <w:sz w:val="18"/>
            <w:szCs w:val="18"/>
            <w:lang w:val="en-US"/>
            <w:rPrChange w:id="10020" w:author="Manuel Hergenröder" w:date="2020-07-16T16:26:00Z">
              <w:rPr>
                <w:rFonts w:ascii="Consolas" w:hAnsi="Consolas"/>
                <w:color w:val="74531F"/>
              </w:rPr>
            </w:rPrChange>
          </w:rPr>
          <w:t>TriggerUp</w:t>
        </w:r>
        <w:r w:rsidRPr="00625FEA">
          <w:rPr>
            <w:rFonts w:ascii="Consolas" w:hAnsi="Consolas"/>
            <w:color w:val="000000"/>
            <w:sz w:val="18"/>
            <w:szCs w:val="18"/>
            <w:lang w:val="en-US"/>
            <w:rPrChange w:id="10021" w:author="Manuel Hergenröder" w:date="2020-07-16T16:26:00Z">
              <w:rPr>
                <w:rFonts w:ascii="Consolas" w:hAnsi="Consolas"/>
                <w:color w:val="000000"/>
              </w:rPr>
            </w:rPrChange>
          </w:rPr>
          <w:t>();</w:t>
        </w:r>
      </w:ins>
    </w:p>
    <w:p w14:paraId="75E4416D" w14:textId="77777777" w:rsidR="008F67FA" w:rsidRPr="00625FEA" w:rsidRDefault="008F67FA" w:rsidP="008F67FA">
      <w:pPr>
        <w:pStyle w:val="HTMLPreformatted"/>
        <w:shd w:val="clear" w:color="auto" w:fill="FFFFFF"/>
        <w:rPr>
          <w:ins w:id="10022" w:author="Manuel Hergenröder" w:date="2020-07-16T16:23:00Z"/>
          <w:rFonts w:ascii="Consolas" w:hAnsi="Consolas"/>
          <w:color w:val="000000"/>
          <w:sz w:val="18"/>
          <w:szCs w:val="18"/>
          <w:lang w:val="en-US"/>
          <w:rPrChange w:id="10023" w:author="Manuel Hergenröder" w:date="2020-07-16T16:26:00Z">
            <w:rPr>
              <w:ins w:id="10024" w:author="Manuel Hergenröder" w:date="2020-07-16T16:23:00Z"/>
              <w:rFonts w:ascii="Consolas" w:hAnsi="Consolas"/>
              <w:color w:val="000000"/>
            </w:rPr>
          </w:rPrChange>
        </w:rPr>
      </w:pPr>
      <w:ins w:id="10025" w:author="Manuel Hergenröder" w:date="2020-07-16T16:23:00Z">
        <w:r w:rsidRPr="00625FEA">
          <w:rPr>
            <w:rFonts w:ascii="Consolas" w:hAnsi="Consolas"/>
            <w:color w:val="000000"/>
            <w:sz w:val="18"/>
            <w:szCs w:val="18"/>
            <w:lang w:val="en-US"/>
            <w:rPrChange w:id="10026" w:author="Manuel Hergenröder" w:date="2020-07-16T16:26:00Z">
              <w:rPr>
                <w:rFonts w:ascii="Consolas" w:hAnsi="Consolas"/>
                <w:color w:val="000000"/>
              </w:rPr>
            </w:rPrChange>
          </w:rPr>
          <w:t xml:space="preserve"> </w:t>
        </w:r>
      </w:ins>
    </w:p>
    <w:p w14:paraId="50AEF785" w14:textId="77777777" w:rsidR="008F67FA" w:rsidRPr="00625FEA" w:rsidRDefault="008F67FA" w:rsidP="008F67FA">
      <w:pPr>
        <w:pStyle w:val="HTMLPreformatted"/>
        <w:shd w:val="clear" w:color="auto" w:fill="FFFFFF"/>
        <w:rPr>
          <w:ins w:id="10027" w:author="Manuel Hergenröder" w:date="2020-07-16T16:23:00Z"/>
          <w:rFonts w:ascii="Consolas" w:hAnsi="Consolas"/>
          <w:color w:val="000000"/>
          <w:sz w:val="18"/>
          <w:szCs w:val="18"/>
          <w:rPrChange w:id="10028" w:author="Manuel Hergenröder" w:date="2020-07-16T16:26:00Z">
            <w:rPr>
              <w:ins w:id="10029" w:author="Manuel Hergenröder" w:date="2020-07-16T16:23:00Z"/>
              <w:rFonts w:ascii="Consolas" w:hAnsi="Consolas"/>
              <w:color w:val="000000"/>
            </w:rPr>
          </w:rPrChange>
        </w:rPr>
      </w:pPr>
      <w:ins w:id="10030" w:author="Manuel Hergenröder" w:date="2020-07-16T16:23:00Z">
        <w:r w:rsidRPr="00625FEA">
          <w:rPr>
            <w:rFonts w:ascii="Consolas" w:hAnsi="Consolas"/>
            <w:color w:val="000000"/>
            <w:sz w:val="18"/>
            <w:szCs w:val="18"/>
            <w:lang w:val="en-US"/>
            <w:rPrChange w:id="10031" w:author="Manuel Hergenröder" w:date="2020-07-16T16:26:00Z">
              <w:rPr>
                <w:rFonts w:ascii="Consolas" w:hAnsi="Consolas"/>
                <w:color w:val="000000"/>
              </w:rPr>
            </w:rPrChange>
          </w:rPr>
          <w:t>    </w:t>
        </w:r>
        <w:r w:rsidRPr="00625FEA">
          <w:rPr>
            <w:rFonts w:ascii="Consolas" w:hAnsi="Consolas"/>
            <w:color w:val="000000"/>
            <w:sz w:val="18"/>
            <w:szCs w:val="18"/>
            <w:rPrChange w:id="10032" w:author="Manuel Hergenröder" w:date="2020-07-16T16:26:00Z">
              <w:rPr>
                <w:rFonts w:ascii="Consolas" w:hAnsi="Consolas"/>
                <w:color w:val="000000"/>
              </w:rPr>
            </w:rPrChange>
          </w:rPr>
          <w:t>}</w:t>
        </w:r>
      </w:ins>
    </w:p>
    <w:p w14:paraId="635A8C25" w14:textId="77777777" w:rsidR="008F67FA" w:rsidRPr="00625FEA" w:rsidRDefault="008F67FA" w:rsidP="008F67FA">
      <w:pPr>
        <w:pStyle w:val="HTMLPreformatted"/>
        <w:shd w:val="clear" w:color="auto" w:fill="FFFFFF"/>
        <w:rPr>
          <w:ins w:id="10033" w:author="Manuel Hergenröder" w:date="2020-07-16T16:23:00Z"/>
          <w:rFonts w:ascii="Consolas" w:hAnsi="Consolas"/>
          <w:color w:val="000000"/>
          <w:sz w:val="18"/>
          <w:szCs w:val="18"/>
          <w:rPrChange w:id="10034" w:author="Manuel Hergenröder" w:date="2020-07-16T16:26:00Z">
            <w:rPr>
              <w:ins w:id="10035" w:author="Manuel Hergenröder" w:date="2020-07-16T16:23:00Z"/>
              <w:rFonts w:ascii="Consolas" w:hAnsi="Consolas"/>
              <w:color w:val="000000"/>
            </w:rPr>
          </w:rPrChange>
        </w:rPr>
      </w:pPr>
      <w:ins w:id="10036" w:author="Manuel Hergenröder" w:date="2020-07-16T16:23:00Z">
        <w:r w:rsidRPr="00625FEA">
          <w:rPr>
            <w:rFonts w:ascii="Consolas" w:hAnsi="Consolas"/>
            <w:color w:val="000000"/>
            <w:sz w:val="18"/>
            <w:szCs w:val="18"/>
            <w:rPrChange w:id="10037" w:author="Manuel Hergenröder" w:date="2020-07-16T16:26:00Z">
              <w:rPr>
                <w:rFonts w:ascii="Consolas" w:hAnsi="Consolas"/>
                <w:color w:val="000000"/>
              </w:rPr>
            </w:rPrChange>
          </w:rPr>
          <w:t xml:space="preserve"> </w:t>
        </w:r>
      </w:ins>
    </w:p>
    <w:p w14:paraId="23BF57B0" w14:textId="77777777" w:rsidR="008F67FA" w:rsidRPr="00625FEA" w:rsidRDefault="008F67FA" w:rsidP="008F67FA">
      <w:pPr>
        <w:pStyle w:val="HTMLPreformatted"/>
        <w:shd w:val="clear" w:color="auto" w:fill="FFFFFF"/>
        <w:rPr>
          <w:ins w:id="10038" w:author="Manuel Hergenröder" w:date="2020-07-16T16:23:00Z"/>
          <w:rFonts w:ascii="Consolas" w:hAnsi="Consolas"/>
          <w:color w:val="000000"/>
          <w:sz w:val="18"/>
          <w:szCs w:val="18"/>
          <w:rPrChange w:id="10039" w:author="Manuel Hergenröder" w:date="2020-07-16T16:26:00Z">
            <w:rPr>
              <w:ins w:id="10040" w:author="Manuel Hergenröder" w:date="2020-07-16T16:23:00Z"/>
              <w:rFonts w:ascii="Consolas" w:hAnsi="Consolas"/>
              <w:color w:val="000000"/>
            </w:rPr>
          </w:rPrChange>
        </w:rPr>
      </w:pPr>
      <w:ins w:id="10041" w:author="Manuel Hergenröder" w:date="2020-07-16T16:23:00Z">
        <w:r w:rsidRPr="00625FEA">
          <w:rPr>
            <w:rFonts w:ascii="Consolas" w:hAnsi="Consolas"/>
            <w:color w:val="000000"/>
            <w:sz w:val="18"/>
            <w:szCs w:val="18"/>
            <w:rPrChange w:id="10042" w:author="Manuel Hergenröder" w:date="2020-07-16T16:26:00Z">
              <w:rPr>
                <w:rFonts w:ascii="Consolas" w:hAnsi="Consolas"/>
                <w:color w:val="000000"/>
              </w:rPr>
            </w:rPrChange>
          </w:rPr>
          <w:t>    </w:t>
        </w:r>
        <w:r w:rsidRPr="00625FEA">
          <w:rPr>
            <w:rFonts w:ascii="Consolas" w:hAnsi="Consolas"/>
            <w:color w:val="0000FF"/>
            <w:sz w:val="18"/>
            <w:szCs w:val="18"/>
            <w:rPrChange w:id="10043" w:author="Manuel Hergenröder" w:date="2020-07-16T16:26:00Z">
              <w:rPr>
                <w:rFonts w:ascii="Consolas" w:hAnsi="Consolas"/>
                <w:color w:val="0000FF"/>
              </w:rPr>
            </w:rPrChange>
          </w:rPr>
          <w:t>void</w:t>
        </w:r>
        <w:r w:rsidRPr="00625FEA">
          <w:rPr>
            <w:rFonts w:ascii="Consolas" w:hAnsi="Consolas"/>
            <w:color w:val="000000"/>
            <w:sz w:val="18"/>
            <w:szCs w:val="18"/>
            <w:rPrChange w:id="10044" w:author="Manuel Hergenröder" w:date="2020-07-16T16:26:00Z">
              <w:rPr>
                <w:rFonts w:ascii="Consolas" w:hAnsi="Consolas"/>
                <w:color w:val="000000"/>
              </w:rPr>
            </w:rPrChange>
          </w:rPr>
          <w:t> </w:t>
        </w:r>
        <w:r w:rsidRPr="00625FEA">
          <w:rPr>
            <w:rFonts w:ascii="Consolas" w:hAnsi="Consolas"/>
            <w:color w:val="0000FF"/>
            <w:sz w:val="18"/>
            <w:szCs w:val="18"/>
            <w:rPrChange w:id="10045" w:author="Manuel Hergenröder" w:date="2020-07-16T16:26:00Z">
              <w:rPr>
                <w:rFonts w:ascii="Consolas" w:hAnsi="Consolas"/>
                <w:color w:val="0000FF"/>
              </w:rPr>
            </w:rPrChange>
          </w:rPr>
          <w:t>Update</w:t>
        </w:r>
        <w:r w:rsidRPr="00625FEA">
          <w:rPr>
            <w:rFonts w:ascii="Consolas" w:hAnsi="Consolas"/>
            <w:color w:val="000000"/>
            <w:sz w:val="18"/>
            <w:szCs w:val="18"/>
            <w:rPrChange w:id="10046" w:author="Manuel Hergenröder" w:date="2020-07-16T16:26:00Z">
              <w:rPr>
                <w:rFonts w:ascii="Consolas" w:hAnsi="Consolas"/>
                <w:color w:val="000000"/>
              </w:rPr>
            </w:rPrChange>
          </w:rPr>
          <w:t>()</w:t>
        </w:r>
      </w:ins>
    </w:p>
    <w:p w14:paraId="7E93B228" w14:textId="77777777" w:rsidR="008F67FA" w:rsidRPr="00625FEA" w:rsidRDefault="008F67FA" w:rsidP="008F67FA">
      <w:pPr>
        <w:pStyle w:val="HTMLPreformatted"/>
        <w:shd w:val="clear" w:color="auto" w:fill="FFFFFF"/>
        <w:rPr>
          <w:ins w:id="10047" w:author="Manuel Hergenröder" w:date="2020-07-16T16:23:00Z"/>
          <w:rFonts w:ascii="Consolas" w:hAnsi="Consolas"/>
          <w:color w:val="000000"/>
          <w:sz w:val="18"/>
          <w:szCs w:val="18"/>
          <w:rPrChange w:id="10048" w:author="Manuel Hergenröder" w:date="2020-07-16T16:26:00Z">
            <w:rPr>
              <w:ins w:id="10049" w:author="Manuel Hergenröder" w:date="2020-07-16T16:23:00Z"/>
              <w:rFonts w:ascii="Consolas" w:hAnsi="Consolas"/>
              <w:color w:val="000000"/>
            </w:rPr>
          </w:rPrChange>
        </w:rPr>
      </w:pPr>
      <w:ins w:id="10050" w:author="Manuel Hergenröder" w:date="2020-07-16T16:23:00Z">
        <w:r w:rsidRPr="00625FEA">
          <w:rPr>
            <w:rFonts w:ascii="Consolas" w:hAnsi="Consolas"/>
            <w:color w:val="000000"/>
            <w:sz w:val="18"/>
            <w:szCs w:val="18"/>
            <w:rPrChange w:id="10051" w:author="Manuel Hergenröder" w:date="2020-07-16T16:26:00Z">
              <w:rPr>
                <w:rFonts w:ascii="Consolas" w:hAnsi="Consolas"/>
                <w:color w:val="000000"/>
              </w:rPr>
            </w:rPrChange>
          </w:rPr>
          <w:t>    {</w:t>
        </w:r>
      </w:ins>
    </w:p>
    <w:p w14:paraId="0326A3B8" w14:textId="77777777" w:rsidR="008F67FA" w:rsidRPr="00625FEA" w:rsidRDefault="008F67FA" w:rsidP="008F67FA">
      <w:pPr>
        <w:pStyle w:val="HTMLPreformatted"/>
        <w:shd w:val="clear" w:color="auto" w:fill="FFFFFF"/>
        <w:rPr>
          <w:ins w:id="10052" w:author="Manuel Hergenröder" w:date="2020-07-16T16:23:00Z"/>
          <w:rFonts w:ascii="Consolas" w:hAnsi="Consolas"/>
          <w:color w:val="000000"/>
          <w:sz w:val="18"/>
          <w:szCs w:val="18"/>
          <w:rPrChange w:id="10053" w:author="Manuel Hergenröder" w:date="2020-07-16T16:26:00Z">
            <w:rPr>
              <w:ins w:id="10054" w:author="Manuel Hergenröder" w:date="2020-07-16T16:23:00Z"/>
              <w:rFonts w:ascii="Consolas" w:hAnsi="Consolas"/>
              <w:color w:val="000000"/>
            </w:rPr>
          </w:rPrChange>
        </w:rPr>
      </w:pPr>
      <w:ins w:id="10055" w:author="Manuel Hergenröder" w:date="2020-07-16T16:23:00Z">
        <w:r w:rsidRPr="00625FEA">
          <w:rPr>
            <w:rFonts w:ascii="Consolas" w:hAnsi="Consolas"/>
            <w:color w:val="000000"/>
            <w:sz w:val="18"/>
            <w:szCs w:val="18"/>
            <w:rPrChange w:id="10056" w:author="Manuel Hergenröder" w:date="2020-07-16T16:26:00Z">
              <w:rPr>
                <w:rFonts w:ascii="Consolas" w:hAnsi="Consolas"/>
                <w:color w:val="000000"/>
              </w:rPr>
            </w:rPrChange>
          </w:rPr>
          <w:t>        </w:t>
        </w:r>
      </w:ins>
    </w:p>
    <w:p w14:paraId="7C636EA1" w14:textId="77777777" w:rsidR="008F67FA" w:rsidRPr="00625FEA" w:rsidRDefault="008F67FA" w:rsidP="008F67FA">
      <w:pPr>
        <w:pStyle w:val="HTMLPreformatted"/>
        <w:shd w:val="clear" w:color="auto" w:fill="FFFFFF"/>
        <w:rPr>
          <w:ins w:id="10057" w:author="Manuel Hergenröder" w:date="2020-07-16T16:23:00Z"/>
          <w:rFonts w:ascii="Consolas" w:hAnsi="Consolas"/>
          <w:color w:val="000000"/>
          <w:sz w:val="18"/>
          <w:szCs w:val="18"/>
          <w:rPrChange w:id="10058" w:author="Manuel Hergenröder" w:date="2020-07-16T16:26:00Z">
            <w:rPr>
              <w:ins w:id="10059" w:author="Manuel Hergenröder" w:date="2020-07-16T16:23:00Z"/>
              <w:rFonts w:ascii="Consolas" w:hAnsi="Consolas"/>
              <w:color w:val="000000"/>
            </w:rPr>
          </w:rPrChange>
        </w:rPr>
      </w:pPr>
      <w:ins w:id="10060" w:author="Manuel Hergenröder" w:date="2020-07-16T16:23:00Z">
        <w:r w:rsidRPr="00625FEA">
          <w:rPr>
            <w:rFonts w:ascii="Consolas" w:hAnsi="Consolas"/>
            <w:color w:val="000000"/>
            <w:sz w:val="18"/>
            <w:szCs w:val="18"/>
            <w:rPrChange w:id="10061" w:author="Manuel Hergenröder" w:date="2020-07-16T16:26:00Z">
              <w:rPr>
                <w:rFonts w:ascii="Consolas" w:hAnsi="Consolas"/>
                <w:color w:val="000000"/>
              </w:rPr>
            </w:rPrChange>
          </w:rPr>
          <w:t>    }</w:t>
        </w:r>
      </w:ins>
    </w:p>
    <w:p w14:paraId="0D981DD1" w14:textId="77777777" w:rsidR="008F67FA" w:rsidRPr="00625FEA" w:rsidRDefault="008F67FA" w:rsidP="008F67FA">
      <w:pPr>
        <w:pStyle w:val="HTMLPreformatted"/>
        <w:shd w:val="clear" w:color="auto" w:fill="FFFFFF"/>
        <w:rPr>
          <w:ins w:id="10062" w:author="Manuel Hergenröder" w:date="2020-07-16T16:23:00Z"/>
          <w:rFonts w:ascii="Consolas" w:hAnsi="Consolas"/>
          <w:color w:val="000000"/>
          <w:sz w:val="18"/>
          <w:szCs w:val="18"/>
          <w:rPrChange w:id="10063" w:author="Manuel Hergenröder" w:date="2020-07-16T16:26:00Z">
            <w:rPr>
              <w:ins w:id="10064" w:author="Manuel Hergenröder" w:date="2020-07-16T16:23:00Z"/>
              <w:rFonts w:ascii="Consolas" w:hAnsi="Consolas"/>
              <w:color w:val="000000"/>
            </w:rPr>
          </w:rPrChange>
        </w:rPr>
      </w:pPr>
      <w:ins w:id="10065" w:author="Manuel Hergenröder" w:date="2020-07-16T16:23:00Z">
        <w:r w:rsidRPr="00625FEA">
          <w:rPr>
            <w:rFonts w:ascii="Consolas" w:hAnsi="Consolas"/>
            <w:color w:val="000000"/>
            <w:sz w:val="18"/>
            <w:szCs w:val="18"/>
            <w:rPrChange w:id="10066" w:author="Manuel Hergenröder" w:date="2020-07-16T16:26:00Z">
              <w:rPr>
                <w:rFonts w:ascii="Consolas" w:hAnsi="Consolas"/>
                <w:color w:val="000000"/>
              </w:rPr>
            </w:rPrChange>
          </w:rPr>
          <w:t>}</w:t>
        </w:r>
      </w:ins>
    </w:p>
    <w:p w14:paraId="3F6633AA" w14:textId="1A6BA248" w:rsidR="008F67FA" w:rsidRPr="00625FEA" w:rsidRDefault="008F67FA">
      <w:pPr>
        <w:tabs>
          <w:tab w:val="clear" w:pos="7200"/>
        </w:tabs>
        <w:spacing w:before="0" w:after="200" w:line="240" w:lineRule="auto"/>
        <w:jc w:val="left"/>
        <w:rPr>
          <w:ins w:id="10067" w:author="Manuel Hergenröder" w:date="2020-07-16T16:23:00Z"/>
          <w:rFonts w:ascii="Consolas" w:eastAsia="Times New Roman" w:hAnsi="Consolas" w:cs="Times New Roman"/>
          <w:color w:val="5C5C5C"/>
          <w:sz w:val="16"/>
          <w:szCs w:val="16"/>
          <w:lang w:val="de-DE" w:eastAsia="de-DE"/>
          <w14:ligatures w14:val="none"/>
          <w:rPrChange w:id="10068" w:author="Manuel Hergenröder" w:date="2020-07-16T16:26:00Z">
            <w:rPr>
              <w:ins w:id="10069" w:author="Manuel Hergenröder" w:date="2020-07-16T16:23:00Z"/>
              <w:rFonts w:ascii="Consolas" w:eastAsia="Times New Roman" w:hAnsi="Consolas" w:cs="Times New Roman"/>
              <w:color w:val="5C5C5C"/>
              <w:sz w:val="18"/>
              <w:szCs w:val="18"/>
              <w:lang w:val="de-DE" w:eastAsia="de-DE"/>
              <w14:ligatures w14:val="none"/>
            </w:rPr>
          </w:rPrChange>
        </w:rPr>
      </w:pPr>
      <w:ins w:id="10070" w:author="Manuel Hergenröder" w:date="2020-07-16T16:23:00Z">
        <w:r w:rsidRPr="00625FEA">
          <w:rPr>
            <w:rFonts w:ascii="Consolas" w:eastAsia="Times New Roman" w:hAnsi="Consolas" w:cs="Times New Roman"/>
            <w:color w:val="5C5C5C"/>
            <w:sz w:val="16"/>
            <w:szCs w:val="16"/>
            <w:lang w:val="de-DE" w:eastAsia="de-DE"/>
            <w14:ligatures w14:val="none"/>
            <w:rPrChange w:id="10071" w:author="Manuel Hergenröder" w:date="2020-07-16T16:26:00Z">
              <w:rPr>
                <w:rFonts w:ascii="Consolas" w:eastAsia="Times New Roman" w:hAnsi="Consolas" w:cs="Times New Roman"/>
                <w:color w:val="5C5C5C"/>
                <w:sz w:val="18"/>
                <w:szCs w:val="18"/>
                <w:lang w:val="de-DE" w:eastAsia="de-DE"/>
                <w14:ligatures w14:val="none"/>
              </w:rPr>
            </w:rPrChange>
          </w:rPr>
          <w:br w:type="page"/>
        </w:r>
      </w:ins>
    </w:p>
    <w:p w14:paraId="2E3D6951" w14:textId="299C4417" w:rsidR="008F67FA" w:rsidRPr="00625FEA" w:rsidRDefault="008F67FA" w:rsidP="008F67FA">
      <w:pPr>
        <w:jc w:val="right"/>
        <w:rPr>
          <w:ins w:id="10072" w:author="Manuel Hergenröder" w:date="2020-07-16T16:23:00Z"/>
          <w:rFonts w:ascii="Consolas" w:eastAsia="Times New Roman" w:hAnsi="Consolas" w:cs="Times New Roman"/>
          <w:b/>
          <w:bCs/>
          <w:color w:val="5C5C5C"/>
          <w:sz w:val="16"/>
          <w:szCs w:val="16"/>
          <w:lang w:val="de-DE" w:eastAsia="de-DE"/>
          <w14:ligatures w14:val="none"/>
          <w:rPrChange w:id="10073" w:author="Manuel Hergenröder" w:date="2020-07-16T16:26:00Z">
            <w:rPr>
              <w:ins w:id="10074" w:author="Manuel Hergenröder" w:date="2020-07-16T16:23:00Z"/>
              <w:rFonts w:ascii="Consolas" w:eastAsia="Times New Roman" w:hAnsi="Consolas" w:cs="Times New Roman"/>
              <w:b/>
              <w:bCs/>
              <w:color w:val="5C5C5C"/>
              <w:sz w:val="18"/>
              <w:szCs w:val="18"/>
              <w:lang w:val="de-DE" w:eastAsia="de-DE"/>
              <w14:ligatures w14:val="none"/>
            </w:rPr>
          </w:rPrChange>
        </w:rPr>
      </w:pPr>
      <w:ins w:id="10075" w:author="Manuel Hergenröder" w:date="2020-07-16T16:23:00Z">
        <w:r w:rsidRPr="00625FEA">
          <w:rPr>
            <w:rFonts w:ascii="Consolas" w:eastAsia="Times New Roman" w:hAnsi="Consolas" w:cs="Times New Roman"/>
            <w:b/>
            <w:bCs/>
            <w:color w:val="5C5C5C"/>
            <w:sz w:val="16"/>
            <w:szCs w:val="16"/>
            <w:lang w:val="de-DE" w:eastAsia="de-DE"/>
            <w14:ligatures w14:val="none"/>
            <w:rPrChange w:id="10076" w:author="Manuel Hergenröder" w:date="2020-07-16T16:26:00Z">
              <w:rPr>
                <w:rFonts w:ascii="Consolas" w:eastAsia="Times New Roman" w:hAnsi="Consolas" w:cs="Times New Roman"/>
                <w:b/>
                <w:bCs/>
                <w:color w:val="5C5C5C"/>
                <w:sz w:val="18"/>
                <w:szCs w:val="18"/>
                <w:lang w:val="de-DE" w:eastAsia="de-DE"/>
                <w14:ligatures w14:val="none"/>
              </w:rPr>
            </w:rPrChange>
          </w:rPr>
          <w:lastRenderedPageBreak/>
          <w:t>SpectrumDeformer.cs</w:t>
        </w:r>
      </w:ins>
    </w:p>
    <w:p w14:paraId="1687A40B" w14:textId="77777777" w:rsidR="008F67FA" w:rsidRPr="00625FEA" w:rsidRDefault="008F67FA" w:rsidP="008F67FA">
      <w:pPr>
        <w:pStyle w:val="HTMLPreformatted"/>
        <w:shd w:val="clear" w:color="auto" w:fill="FFFFFF"/>
        <w:rPr>
          <w:ins w:id="10077" w:author="Manuel Hergenröder" w:date="2020-07-16T16:23:00Z"/>
          <w:rFonts w:ascii="Consolas" w:hAnsi="Consolas"/>
          <w:color w:val="000000"/>
          <w:sz w:val="18"/>
          <w:szCs w:val="18"/>
          <w:lang w:val="en-US"/>
          <w:rPrChange w:id="10078" w:author="Manuel Hergenröder" w:date="2020-07-16T16:26:00Z">
            <w:rPr>
              <w:ins w:id="10079" w:author="Manuel Hergenröder" w:date="2020-07-16T16:23:00Z"/>
              <w:rFonts w:ascii="Consolas" w:hAnsi="Consolas"/>
              <w:color w:val="000000"/>
            </w:rPr>
          </w:rPrChange>
        </w:rPr>
      </w:pPr>
      <w:ins w:id="10080" w:author="Manuel Hergenröder" w:date="2020-07-16T16:23:00Z">
        <w:r w:rsidRPr="00625FEA">
          <w:rPr>
            <w:rFonts w:ascii="Consolas" w:hAnsi="Consolas"/>
            <w:color w:val="0000FF"/>
            <w:sz w:val="18"/>
            <w:szCs w:val="18"/>
            <w:lang w:val="en-US"/>
            <w:rPrChange w:id="10081"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0082" w:author="Manuel Hergenröder" w:date="2020-07-16T16:26:00Z">
              <w:rPr>
                <w:rFonts w:ascii="Consolas" w:hAnsi="Consolas"/>
                <w:color w:val="000000"/>
              </w:rPr>
            </w:rPrChange>
          </w:rPr>
          <w:t> System;</w:t>
        </w:r>
      </w:ins>
    </w:p>
    <w:p w14:paraId="6CACF8EF" w14:textId="77777777" w:rsidR="008F67FA" w:rsidRPr="00625FEA" w:rsidRDefault="008F67FA" w:rsidP="008F67FA">
      <w:pPr>
        <w:pStyle w:val="HTMLPreformatted"/>
        <w:shd w:val="clear" w:color="auto" w:fill="FFFFFF"/>
        <w:rPr>
          <w:ins w:id="10083" w:author="Manuel Hergenröder" w:date="2020-07-16T16:23:00Z"/>
          <w:rFonts w:ascii="Consolas" w:hAnsi="Consolas"/>
          <w:color w:val="000000"/>
          <w:sz w:val="18"/>
          <w:szCs w:val="18"/>
          <w:lang w:val="en-US"/>
          <w:rPrChange w:id="10084" w:author="Manuel Hergenröder" w:date="2020-07-16T16:26:00Z">
            <w:rPr>
              <w:ins w:id="10085" w:author="Manuel Hergenröder" w:date="2020-07-16T16:23:00Z"/>
              <w:rFonts w:ascii="Consolas" w:hAnsi="Consolas"/>
              <w:color w:val="000000"/>
            </w:rPr>
          </w:rPrChange>
        </w:rPr>
      </w:pPr>
      <w:ins w:id="10086" w:author="Manuel Hergenröder" w:date="2020-07-16T16:23:00Z">
        <w:r w:rsidRPr="00625FEA">
          <w:rPr>
            <w:rFonts w:ascii="Consolas" w:hAnsi="Consolas"/>
            <w:color w:val="0000FF"/>
            <w:sz w:val="18"/>
            <w:szCs w:val="18"/>
            <w:lang w:val="en-US"/>
            <w:rPrChange w:id="10087"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0088" w:author="Manuel Hergenröder" w:date="2020-07-16T16:26:00Z">
              <w:rPr>
                <w:rFonts w:ascii="Consolas" w:hAnsi="Consolas"/>
                <w:color w:val="000000"/>
              </w:rPr>
            </w:rPrChange>
          </w:rPr>
          <w:t> System.Collections;</w:t>
        </w:r>
      </w:ins>
    </w:p>
    <w:p w14:paraId="42D6D8D8" w14:textId="77777777" w:rsidR="008F67FA" w:rsidRPr="00625FEA" w:rsidRDefault="008F67FA" w:rsidP="008F67FA">
      <w:pPr>
        <w:pStyle w:val="HTMLPreformatted"/>
        <w:shd w:val="clear" w:color="auto" w:fill="FFFFFF"/>
        <w:rPr>
          <w:ins w:id="10089" w:author="Manuel Hergenröder" w:date="2020-07-16T16:23:00Z"/>
          <w:rFonts w:ascii="Consolas" w:hAnsi="Consolas"/>
          <w:color w:val="000000"/>
          <w:sz w:val="18"/>
          <w:szCs w:val="18"/>
          <w:lang w:val="en-US"/>
          <w:rPrChange w:id="10090" w:author="Manuel Hergenröder" w:date="2020-07-16T16:26:00Z">
            <w:rPr>
              <w:ins w:id="10091" w:author="Manuel Hergenröder" w:date="2020-07-16T16:23:00Z"/>
              <w:rFonts w:ascii="Consolas" w:hAnsi="Consolas"/>
              <w:color w:val="000000"/>
            </w:rPr>
          </w:rPrChange>
        </w:rPr>
      </w:pPr>
      <w:ins w:id="10092" w:author="Manuel Hergenröder" w:date="2020-07-16T16:23:00Z">
        <w:r w:rsidRPr="00625FEA">
          <w:rPr>
            <w:rFonts w:ascii="Consolas" w:hAnsi="Consolas"/>
            <w:color w:val="0000FF"/>
            <w:sz w:val="18"/>
            <w:szCs w:val="18"/>
            <w:lang w:val="en-US"/>
            <w:rPrChange w:id="10093"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0094" w:author="Manuel Hergenröder" w:date="2020-07-16T16:26:00Z">
              <w:rPr>
                <w:rFonts w:ascii="Consolas" w:hAnsi="Consolas"/>
                <w:color w:val="000000"/>
              </w:rPr>
            </w:rPrChange>
          </w:rPr>
          <w:t> System.Collections.Generic;</w:t>
        </w:r>
      </w:ins>
    </w:p>
    <w:p w14:paraId="47499F39" w14:textId="77777777" w:rsidR="008F67FA" w:rsidRPr="00625FEA" w:rsidRDefault="008F67FA" w:rsidP="008F67FA">
      <w:pPr>
        <w:pStyle w:val="HTMLPreformatted"/>
        <w:shd w:val="clear" w:color="auto" w:fill="FFFFFF"/>
        <w:rPr>
          <w:ins w:id="10095" w:author="Manuel Hergenröder" w:date="2020-07-16T16:23:00Z"/>
          <w:rFonts w:ascii="Consolas" w:hAnsi="Consolas"/>
          <w:color w:val="000000"/>
          <w:sz w:val="18"/>
          <w:szCs w:val="18"/>
          <w:lang w:val="en-US"/>
          <w:rPrChange w:id="10096" w:author="Manuel Hergenröder" w:date="2020-07-16T16:26:00Z">
            <w:rPr>
              <w:ins w:id="10097" w:author="Manuel Hergenröder" w:date="2020-07-16T16:23:00Z"/>
              <w:rFonts w:ascii="Consolas" w:hAnsi="Consolas"/>
              <w:color w:val="000000"/>
            </w:rPr>
          </w:rPrChange>
        </w:rPr>
      </w:pPr>
      <w:ins w:id="10098" w:author="Manuel Hergenröder" w:date="2020-07-16T16:23:00Z">
        <w:r w:rsidRPr="00625FEA">
          <w:rPr>
            <w:rFonts w:ascii="Consolas" w:hAnsi="Consolas"/>
            <w:color w:val="0000FF"/>
            <w:sz w:val="18"/>
            <w:szCs w:val="18"/>
            <w:lang w:val="en-US"/>
            <w:rPrChange w:id="10099"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0100" w:author="Manuel Hergenröder" w:date="2020-07-16T16:26:00Z">
              <w:rPr>
                <w:rFonts w:ascii="Consolas" w:hAnsi="Consolas"/>
                <w:color w:val="000000"/>
              </w:rPr>
            </w:rPrChange>
          </w:rPr>
          <w:t> Unity.Burst;</w:t>
        </w:r>
      </w:ins>
    </w:p>
    <w:p w14:paraId="6E6E35DB" w14:textId="77777777" w:rsidR="008F67FA" w:rsidRPr="00625FEA" w:rsidRDefault="008F67FA" w:rsidP="008F67FA">
      <w:pPr>
        <w:pStyle w:val="HTMLPreformatted"/>
        <w:shd w:val="clear" w:color="auto" w:fill="FFFFFF"/>
        <w:rPr>
          <w:ins w:id="10101" w:author="Manuel Hergenröder" w:date="2020-07-16T16:23:00Z"/>
          <w:rFonts w:ascii="Consolas" w:hAnsi="Consolas"/>
          <w:color w:val="000000"/>
          <w:sz w:val="18"/>
          <w:szCs w:val="18"/>
          <w:lang w:val="en-US"/>
          <w:rPrChange w:id="10102" w:author="Manuel Hergenröder" w:date="2020-07-16T16:26:00Z">
            <w:rPr>
              <w:ins w:id="10103" w:author="Manuel Hergenröder" w:date="2020-07-16T16:23:00Z"/>
              <w:rFonts w:ascii="Consolas" w:hAnsi="Consolas"/>
              <w:color w:val="000000"/>
            </w:rPr>
          </w:rPrChange>
        </w:rPr>
      </w:pPr>
      <w:ins w:id="10104" w:author="Manuel Hergenröder" w:date="2020-07-16T16:23:00Z">
        <w:r w:rsidRPr="00625FEA">
          <w:rPr>
            <w:rFonts w:ascii="Consolas" w:hAnsi="Consolas"/>
            <w:color w:val="0000FF"/>
            <w:sz w:val="18"/>
            <w:szCs w:val="18"/>
            <w:lang w:val="en-US"/>
            <w:rPrChange w:id="10105"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0106" w:author="Manuel Hergenröder" w:date="2020-07-16T16:26:00Z">
              <w:rPr>
                <w:rFonts w:ascii="Consolas" w:hAnsi="Consolas"/>
                <w:color w:val="000000"/>
              </w:rPr>
            </w:rPrChange>
          </w:rPr>
          <w:t> Unity.Collections;</w:t>
        </w:r>
      </w:ins>
    </w:p>
    <w:p w14:paraId="1514FED5" w14:textId="77777777" w:rsidR="008F67FA" w:rsidRPr="00625FEA" w:rsidRDefault="008F67FA" w:rsidP="008F67FA">
      <w:pPr>
        <w:pStyle w:val="HTMLPreformatted"/>
        <w:shd w:val="clear" w:color="auto" w:fill="FFFFFF"/>
        <w:rPr>
          <w:ins w:id="10107" w:author="Manuel Hergenröder" w:date="2020-07-16T16:23:00Z"/>
          <w:rFonts w:ascii="Consolas" w:hAnsi="Consolas"/>
          <w:color w:val="000000"/>
          <w:sz w:val="18"/>
          <w:szCs w:val="18"/>
          <w:lang w:val="en-US"/>
          <w:rPrChange w:id="10108" w:author="Manuel Hergenröder" w:date="2020-07-16T16:26:00Z">
            <w:rPr>
              <w:ins w:id="10109" w:author="Manuel Hergenröder" w:date="2020-07-16T16:23:00Z"/>
              <w:rFonts w:ascii="Consolas" w:hAnsi="Consolas"/>
              <w:color w:val="000000"/>
            </w:rPr>
          </w:rPrChange>
        </w:rPr>
      </w:pPr>
      <w:ins w:id="10110" w:author="Manuel Hergenröder" w:date="2020-07-16T16:23:00Z">
        <w:r w:rsidRPr="00625FEA">
          <w:rPr>
            <w:rFonts w:ascii="Consolas" w:hAnsi="Consolas"/>
            <w:color w:val="0000FF"/>
            <w:sz w:val="18"/>
            <w:szCs w:val="18"/>
            <w:lang w:val="en-US"/>
            <w:rPrChange w:id="10111"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0112" w:author="Manuel Hergenröder" w:date="2020-07-16T16:26:00Z">
              <w:rPr>
                <w:rFonts w:ascii="Consolas" w:hAnsi="Consolas"/>
                <w:color w:val="000000"/>
              </w:rPr>
            </w:rPrChange>
          </w:rPr>
          <w:t> Unity.Jobs;</w:t>
        </w:r>
      </w:ins>
    </w:p>
    <w:p w14:paraId="6180F6FC" w14:textId="77777777" w:rsidR="008F67FA" w:rsidRPr="00625FEA" w:rsidRDefault="008F67FA" w:rsidP="008F67FA">
      <w:pPr>
        <w:pStyle w:val="HTMLPreformatted"/>
        <w:shd w:val="clear" w:color="auto" w:fill="FFFFFF"/>
        <w:rPr>
          <w:ins w:id="10113" w:author="Manuel Hergenröder" w:date="2020-07-16T16:23:00Z"/>
          <w:rFonts w:ascii="Consolas" w:hAnsi="Consolas"/>
          <w:color w:val="000000"/>
          <w:sz w:val="18"/>
          <w:szCs w:val="18"/>
          <w:lang w:val="en-US"/>
          <w:rPrChange w:id="10114" w:author="Manuel Hergenröder" w:date="2020-07-16T16:26:00Z">
            <w:rPr>
              <w:ins w:id="10115" w:author="Manuel Hergenröder" w:date="2020-07-16T16:23:00Z"/>
              <w:rFonts w:ascii="Consolas" w:hAnsi="Consolas"/>
              <w:color w:val="000000"/>
            </w:rPr>
          </w:rPrChange>
        </w:rPr>
      </w:pPr>
      <w:ins w:id="10116" w:author="Manuel Hergenröder" w:date="2020-07-16T16:23:00Z">
        <w:r w:rsidRPr="00625FEA">
          <w:rPr>
            <w:rFonts w:ascii="Consolas" w:hAnsi="Consolas"/>
            <w:color w:val="0000FF"/>
            <w:sz w:val="18"/>
            <w:szCs w:val="18"/>
            <w:lang w:val="en-US"/>
            <w:rPrChange w:id="10117"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0118" w:author="Manuel Hergenröder" w:date="2020-07-16T16:26:00Z">
              <w:rPr>
                <w:rFonts w:ascii="Consolas" w:hAnsi="Consolas"/>
                <w:color w:val="000000"/>
              </w:rPr>
            </w:rPrChange>
          </w:rPr>
          <w:t> UnityEngine;</w:t>
        </w:r>
      </w:ins>
    </w:p>
    <w:p w14:paraId="2B9017EF" w14:textId="77777777" w:rsidR="008F67FA" w:rsidRPr="00625FEA" w:rsidRDefault="008F67FA" w:rsidP="008F67FA">
      <w:pPr>
        <w:pStyle w:val="HTMLPreformatted"/>
        <w:shd w:val="clear" w:color="auto" w:fill="FFFFFF"/>
        <w:rPr>
          <w:ins w:id="10119" w:author="Manuel Hergenröder" w:date="2020-07-16T16:23:00Z"/>
          <w:rFonts w:ascii="Consolas" w:hAnsi="Consolas"/>
          <w:color w:val="000000"/>
          <w:sz w:val="18"/>
          <w:szCs w:val="18"/>
          <w:lang w:val="en-US"/>
          <w:rPrChange w:id="10120" w:author="Manuel Hergenröder" w:date="2020-07-16T16:26:00Z">
            <w:rPr>
              <w:ins w:id="10121" w:author="Manuel Hergenröder" w:date="2020-07-16T16:23:00Z"/>
              <w:rFonts w:ascii="Consolas" w:hAnsi="Consolas"/>
              <w:color w:val="000000"/>
            </w:rPr>
          </w:rPrChange>
        </w:rPr>
      </w:pPr>
      <w:ins w:id="10122" w:author="Manuel Hergenröder" w:date="2020-07-16T16:23:00Z">
        <w:r w:rsidRPr="00625FEA">
          <w:rPr>
            <w:rFonts w:ascii="Consolas" w:hAnsi="Consolas"/>
            <w:color w:val="000000"/>
            <w:sz w:val="18"/>
            <w:szCs w:val="18"/>
            <w:lang w:val="en-US"/>
            <w:rPrChange w:id="10123" w:author="Manuel Hergenröder" w:date="2020-07-16T16:26:00Z">
              <w:rPr>
                <w:rFonts w:ascii="Consolas" w:hAnsi="Consolas"/>
                <w:color w:val="000000"/>
              </w:rPr>
            </w:rPrChange>
          </w:rPr>
          <w:t xml:space="preserve"> </w:t>
        </w:r>
      </w:ins>
    </w:p>
    <w:p w14:paraId="51F3055D" w14:textId="77777777" w:rsidR="008F67FA" w:rsidRPr="00625FEA" w:rsidRDefault="008F67FA" w:rsidP="008F67FA">
      <w:pPr>
        <w:pStyle w:val="HTMLPreformatted"/>
        <w:shd w:val="clear" w:color="auto" w:fill="FFFFFF"/>
        <w:rPr>
          <w:ins w:id="10124" w:author="Manuel Hergenröder" w:date="2020-07-16T16:23:00Z"/>
          <w:rFonts w:ascii="Consolas" w:hAnsi="Consolas"/>
          <w:color w:val="000000"/>
          <w:sz w:val="18"/>
          <w:szCs w:val="18"/>
          <w:lang w:val="en-US"/>
          <w:rPrChange w:id="10125" w:author="Manuel Hergenröder" w:date="2020-07-16T16:26:00Z">
            <w:rPr>
              <w:ins w:id="10126" w:author="Manuel Hergenröder" w:date="2020-07-16T16:23:00Z"/>
              <w:rFonts w:ascii="Consolas" w:hAnsi="Consolas"/>
              <w:color w:val="000000"/>
            </w:rPr>
          </w:rPrChange>
        </w:rPr>
      </w:pPr>
      <w:ins w:id="10127" w:author="Manuel Hergenröder" w:date="2020-07-16T16:23:00Z">
        <w:r w:rsidRPr="00625FEA">
          <w:rPr>
            <w:rFonts w:ascii="Consolas" w:hAnsi="Consolas"/>
            <w:color w:val="000000"/>
            <w:sz w:val="18"/>
            <w:szCs w:val="18"/>
            <w:lang w:val="en-US"/>
            <w:rPrChange w:id="10128" w:author="Manuel Hergenröder" w:date="2020-07-16T16:26:00Z">
              <w:rPr>
                <w:rFonts w:ascii="Consolas" w:hAnsi="Consolas"/>
                <w:color w:val="000000"/>
              </w:rPr>
            </w:rPrChange>
          </w:rPr>
          <w:t>[</w:t>
        </w:r>
        <w:r w:rsidRPr="00625FEA">
          <w:rPr>
            <w:rFonts w:ascii="Consolas" w:hAnsi="Consolas"/>
            <w:color w:val="2B91AF"/>
            <w:sz w:val="18"/>
            <w:szCs w:val="18"/>
            <w:lang w:val="en-US"/>
            <w:rPrChange w:id="10129" w:author="Manuel Hergenröder" w:date="2020-07-16T16:26:00Z">
              <w:rPr>
                <w:rFonts w:ascii="Consolas" w:hAnsi="Consolas"/>
                <w:color w:val="2B91AF"/>
              </w:rPr>
            </w:rPrChange>
          </w:rPr>
          <w:t>RequireComponent</w:t>
        </w:r>
        <w:r w:rsidRPr="00625FEA">
          <w:rPr>
            <w:rFonts w:ascii="Consolas" w:hAnsi="Consolas"/>
            <w:color w:val="000000"/>
            <w:sz w:val="18"/>
            <w:szCs w:val="18"/>
            <w:lang w:val="en-US"/>
            <w:rPrChange w:id="10130" w:author="Manuel Hergenröder" w:date="2020-07-16T16:26:00Z">
              <w:rPr>
                <w:rFonts w:ascii="Consolas" w:hAnsi="Consolas"/>
                <w:color w:val="000000"/>
              </w:rPr>
            </w:rPrChange>
          </w:rPr>
          <w:t>(</w:t>
        </w:r>
        <w:r w:rsidRPr="00625FEA">
          <w:rPr>
            <w:rFonts w:ascii="Consolas" w:hAnsi="Consolas"/>
            <w:color w:val="0000FF"/>
            <w:sz w:val="18"/>
            <w:szCs w:val="18"/>
            <w:lang w:val="en-US"/>
            <w:rPrChange w:id="10131" w:author="Manuel Hergenröder" w:date="2020-07-16T16:26:00Z">
              <w:rPr>
                <w:rFonts w:ascii="Consolas" w:hAnsi="Consolas"/>
                <w:color w:val="0000FF"/>
              </w:rPr>
            </w:rPrChange>
          </w:rPr>
          <w:t>typeof</w:t>
        </w:r>
        <w:r w:rsidRPr="00625FEA">
          <w:rPr>
            <w:rFonts w:ascii="Consolas" w:hAnsi="Consolas"/>
            <w:color w:val="000000"/>
            <w:sz w:val="18"/>
            <w:szCs w:val="18"/>
            <w:lang w:val="en-US"/>
            <w:rPrChange w:id="10132" w:author="Manuel Hergenröder" w:date="2020-07-16T16:26:00Z">
              <w:rPr>
                <w:rFonts w:ascii="Consolas" w:hAnsi="Consolas"/>
                <w:color w:val="000000"/>
              </w:rPr>
            </w:rPrChange>
          </w:rPr>
          <w:t>(</w:t>
        </w:r>
        <w:r w:rsidRPr="00625FEA">
          <w:rPr>
            <w:rFonts w:ascii="Consolas" w:hAnsi="Consolas"/>
            <w:color w:val="2B91AF"/>
            <w:sz w:val="18"/>
            <w:szCs w:val="18"/>
            <w:lang w:val="en-US"/>
            <w:rPrChange w:id="10133" w:author="Manuel Hergenröder" w:date="2020-07-16T16:26:00Z">
              <w:rPr>
                <w:rFonts w:ascii="Consolas" w:hAnsi="Consolas"/>
                <w:color w:val="2B91AF"/>
              </w:rPr>
            </w:rPrChange>
          </w:rPr>
          <w:t>SpectrumMeshGenerator</w:t>
        </w:r>
        <w:r w:rsidRPr="00625FEA">
          <w:rPr>
            <w:rFonts w:ascii="Consolas" w:hAnsi="Consolas"/>
            <w:color w:val="000000"/>
            <w:sz w:val="18"/>
            <w:szCs w:val="18"/>
            <w:lang w:val="en-US"/>
            <w:rPrChange w:id="10134" w:author="Manuel Hergenröder" w:date="2020-07-16T16:26:00Z">
              <w:rPr>
                <w:rFonts w:ascii="Consolas" w:hAnsi="Consolas"/>
                <w:color w:val="000000"/>
              </w:rPr>
            </w:rPrChange>
          </w:rPr>
          <w:t>))]</w:t>
        </w:r>
      </w:ins>
    </w:p>
    <w:p w14:paraId="73219CF2" w14:textId="77777777" w:rsidR="008F67FA" w:rsidRPr="00625FEA" w:rsidRDefault="008F67FA" w:rsidP="008F67FA">
      <w:pPr>
        <w:pStyle w:val="HTMLPreformatted"/>
        <w:shd w:val="clear" w:color="auto" w:fill="FFFFFF"/>
        <w:rPr>
          <w:ins w:id="10135" w:author="Manuel Hergenröder" w:date="2020-07-16T16:23:00Z"/>
          <w:rFonts w:ascii="Consolas" w:hAnsi="Consolas"/>
          <w:color w:val="000000"/>
          <w:sz w:val="18"/>
          <w:szCs w:val="18"/>
          <w:lang w:val="en-US"/>
          <w:rPrChange w:id="10136" w:author="Manuel Hergenröder" w:date="2020-07-16T16:26:00Z">
            <w:rPr>
              <w:ins w:id="10137" w:author="Manuel Hergenröder" w:date="2020-07-16T16:23:00Z"/>
              <w:rFonts w:ascii="Consolas" w:hAnsi="Consolas"/>
              <w:color w:val="000000"/>
            </w:rPr>
          </w:rPrChange>
        </w:rPr>
      </w:pPr>
      <w:ins w:id="10138" w:author="Manuel Hergenröder" w:date="2020-07-16T16:23:00Z">
        <w:r w:rsidRPr="00625FEA">
          <w:rPr>
            <w:rFonts w:ascii="Consolas" w:hAnsi="Consolas"/>
            <w:color w:val="0000FF"/>
            <w:sz w:val="18"/>
            <w:szCs w:val="18"/>
            <w:lang w:val="en-US"/>
            <w:rPrChange w:id="10139"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0140" w:author="Manuel Hergenröder" w:date="2020-07-16T16:26:00Z">
              <w:rPr>
                <w:rFonts w:ascii="Consolas" w:hAnsi="Consolas"/>
                <w:color w:val="000000"/>
              </w:rPr>
            </w:rPrChange>
          </w:rPr>
          <w:t> </w:t>
        </w:r>
        <w:r w:rsidRPr="00625FEA">
          <w:rPr>
            <w:rFonts w:ascii="Consolas" w:hAnsi="Consolas"/>
            <w:color w:val="0000FF"/>
            <w:sz w:val="18"/>
            <w:szCs w:val="18"/>
            <w:lang w:val="en-US"/>
            <w:rPrChange w:id="10141" w:author="Manuel Hergenröder" w:date="2020-07-16T16:26:00Z">
              <w:rPr>
                <w:rFonts w:ascii="Consolas" w:hAnsi="Consolas"/>
                <w:color w:val="0000FF"/>
              </w:rPr>
            </w:rPrChange>
          </w:rPr>
          <w:t>class</w:t>
        </w:r>
        <w:r w:rsidRPr="00625FEA">
          <w:rPr>
            <w:rFonts w:ascii="Consolas" w:hAnsi="Consolas"/>
            <w:color w:val="000000"/>
            <w:sz w:val="18"/>
            <w:szCs w:val="18"/>
            <w:lang w:val="en-US"/>
            <w:rPrChange w:id="10142" w:author="Manuel Hergenröder" w:date="2020-07-16T16:26:00Z">
              <w:rPr>
                <w:rFonts w:ascii="Consolas" w:hAnsi="Consolas"/>
                <w:color w:val="000000"/>
              </w:rPr>
            </w:rPrChange>
          </w:rPr>
          <w:t> </w:t>
        </w:r>
        <w:r w:rsidRPr="00625FEA">
          <w:rPr>
            <w:rFonts w:ascii="Consolas" w:hAnsi="Consolas"/>
            <w:color w:val="2B91AF"/>
            <w:sz w:val="18"/>
            <w:szCs w:val="18"/>
            <w:lang w:val="en-US"/>
            <w:rPrChange w:id="10143" w:author="Manuel Hergenröder" w:date="2020-07-16T16:26:00Z">
              <w:rPr>
                <w:rFonts w:ascii="Consolas" w:hAnsi="Consolas"/>
                <w:color w:val="2B91AF"/>
              </w:rPr>
            </w:rPrChange>
          </w:rPr>
          <w:t>SpectrumDeformer</w:t>
        </w:r>
        <w:r w:rsidRPr="00625FEA">
          <w:rPr>
            <w:rFonts w:ascii="Consolas" w:hAnsi="Consolas"/>
            <w:color w:val="000000"/>
            <w:sz w:val="18"/>
            <w:szCs w:val="18"/>
            <w:lang w:val="en-US"/>
            <w:rPrChange w:id="10144" w:author="Manuel Hergenröder" w:date="2020-07-16T16:26:00Z">
              <w:rPr>
                <w:rFonts w:ascii="Consolas" w:hAnsi="Consolas"/>
                <w:color w:val="000000"/>
              </w:rPr>
            </w:rPrChange>
          </w:rPr>
          <w:t> : </w:t>
        </w:r>
        <w:r w:rsidRPr="00625FEA">
          <w:rPr>
            <w:rFonts w:ascii="Consolas" w:hAnsi="Consolas"/>
            <w:color w:val="2B91AF"/>
            <w:sz w:val="18"/>
            <w:szCs w:val="18"/>
            <w:lang w:val="en-US"/>
            <w:rPrChange w:id="10145" w:author="Manuel Hergenröder" w:date="2020-07-16T16:26:00Z">
              <w:rPr>
                <w:rFonts w:ascii="Consolas" w:hAnsi="Consolas"/>
                <w:color w:val="2B91AF"/>
              </w:rPr>
            </w:rPrChange>
          </w:rPr>
          <w:t>MonoBehaviour</w:t>
        </w:r>
      </w:ins>
    </w:p>
    <w:p w14:paraId="6B8ED9C9" w14:textId="77777777" w:rsidR="008F67FA" w:rsidRPr="00625FEA" w:rsidRDefault="008F67FA" w:rsidP="008F67FA">
      <w:pPr>
        <w:pStyle w:val="HTMLPreformatted"/>
        <w:shd w:val="clear" w:color="auto" w:fill="FFFFFF"/>
        <w:rPr>
          <w:ins w:id="10146" w:author="Manuel Hergenröder" w:date="2020-07-16T16:23:00Z"/>
          <w:rFonts w:ascii="Consolas" w:hAnsi="Consolas"/>
          <w:color w:val="000000"/>
          <w:sz w:val="18"/>
          <w:szCs w:val="18"/>
          <w:lang w:val="en-US"/>
          <w:rPrChange w:id="10147" w:author="Manuel Hergenröder" w:date="2020-07-16T16:26:00Z">
            <w:rPr>
              <w:ins w:id="10148" w:author="Manuel Hergenröder" w:date="2020-07-16T16:23:00Z"/>
              <w:rFonts w:ascii="Consolas" w:hAnsi="Consolas"/>
              <w:color w:val="000000"/>
            </w:rPr>
          </w:rPrChange>
        </w:rPr>
      </w:pPr>
      <w:ins w:id="10149" w:author="Manuel Hergenröder" w:date="2020-07-16T16:23:00Z">
        <w:r w:rsidRPr="00625FEA">
          <w:rPr>
            <w:rFonts w:ascii="Consolas" w:hAnsi="Consolas"/>
            <w:color w:val="000000"/>
            <w:sz w:val="18"/>
            <w:szCs w:val="18"/>
            <w:lang w:val="en-US"/>
            <w:rPrChange w:id="10150" w:author="Manuel Hergenröder" w:date="2020-07-16T16:26:00Z">
              <w:rPr>
                <w:rFonts w:ascii="Consolas" w:hAnsi="Consolas"/>
                <w:color w:val="000000"/>
              </w:rPr>
            </w:rPrChange>
          </w:rPr>
          <w:t>{</w:t>
        </w:r>
      </w:ins>
    </w:p>
    <w:p w14:paraId="6245E72F" w14:textId="77777777" w:rsidR="008F67FA" w:rsidRPr="00625FEA" w:rsidRDefault="008F67FA" w:rsidP="008F67FA">
      <w:pPr>
        <w:pStyle w:val="HTMLPreformatted"/>
        <w:shd w:val="clear" w:color="auto" w:fill="FFFFFF"/>
        <w:rPr>
          <w:ins w:id="10151" w:author="Manuel Hergenröder" w:date="2020-07-16T16:23:00Z"/>
          <w:rFonts w:ascii="Consolas" w:hAnsi="Consolas"/>
          <w:color w:val="000000"/>
          <w:sz w:val="18"/>
          <w:szCs w:val="18"/>
          <w:lang w:val="en-US"/>
          <w:rPrChange w:id="10152" w:author="Manuel Hergenröder" w:date="2020-07-16T16:26:00Z">
            <w:rPr>
              <w:ins w:id="10153" w:author="Manuel Hergenröder" w:date="2020-07-16T16:23:00Z"/>
              <w:rFonts w:ascii="Consolas" w:hAnsi="Consolas"/>
              <w:color w:val="000000"/>
            </w:rPr>
          </w:rPrChange>
        </w:rPr>
      </w:pPr>
      <w:ins w:id="10154" w:author="Manuel Hergenröder" w:date="2020-07-16T16:23:00Z">
        <w:r w:rsidRPr="00625FEA">
          <w:rPr>
            <w:rFonts w:ascii="Consolas" w:hAnsi="Consolas"/>
            <w:color w:val="000000"/>
            <w:sz w:val="18"/>
            <w:szCs w:val="18"/>
            <w:lang w:val="en-US"/>
            <w:rPrChange w:id="10155" w:author="Manuel Hergenröder" w:date="2020-07-16T16:26:00Z">
              <w:rPr>
                <w:rFonts w:ascii="Consolas" w:hAnsi="Consolas"/>
                <w:color w:val="000000"/>
              </w:rPr>
            </w:rPrChange>
          </w:rPr>
          <w:t>    </w:t>
        </w:r>
        <w:r w:rsidRPr="00625FEA">
          <w:rPr>
            <w:rFonts w:ascii="Consolas" w:hAnsi="Consolas"/>
            <w:color w:val="0000FF"/>
            <w:sz w:val="18"/>
            <w:szCs w:val="18"/>
            <w:lang w:val="en-US"/>
            <w:rPrChange w:id="10156"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0157" w:author="Manuel Hergenröder" w:date="2020-07-16T16:26:00Z">
              <w:rPr>
                <w:rFonts w:ascii="Consolas" w:hAnsi="Consolas"/>
                <w:color w:val="000000"/>
              </w:rPr>
            </w:rPrChange>
          </w:rPr>
          <w:t> </w:t>
        </w:r>
        <w:r w:rsidRPr="00625FEA">
          <w:rPr>
            <w:rFonts w:ascii="Consolas" w:hAnsi="Consolas"/>
            <w:color w:val="2B91AF"/>
            <w:sz w:val="18"/>
            <w:szCs w:val="18"/>
            <w:lang w:val="en-US"/>
            <w:rPrChange w:id="10158"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0159" w:author="Manuel Hergenröder" w:date="2020-07-16T16:26:00Z">
              <w:rPr>
                <w:rFonts w:ascii="Consolas" w:hAnsi="Consolas"/>
                <w:color w:val="000000"/>
              </w:rPr>
            </w:rPrChange>
          </w:rPr>
          <w:t>[][] modifiedVertices;</w:t>
        </w:r>
      </w:ins>
    </w:p>
    <w:p w14:paraId="2EC2D6F5" w14:textId="77777777" w:rsidR="008F67FA" w:rsidRPr="00625FEA" w:rsidRDefault="008F67FA" w:rsidP="008F67FA">
      <w:pPr>
        <w:pStyle w:val="HTMLPreformatted"/>
        <w:shd w:val="clear" w:color="auto" w:fill="FFFFFF"/>
        <w:rPr>
          <w:ins w:id="10160" w:author="Manuel Hergenröder" w:date="2020-07-16T16:23:00Z"/>
          <w:rFonts w:ascii="Consolas" w:hAnsi="Consolas"/>
          <w:color w:val="000000"/>
          <w:sz w:val="18"/>
          <w:szCs w:val="18"/>
          <w:lang w:val="en-US"/>
          <w:rPrChange w:id="10161" w:author="Manuel Hergenröder" w:date="2020-07-16T16:26:00Z">
            <w:rPr>
              <w:ins w:id="10162" w:author="Manuel Hergenröder" w:date="2020-07-16T16:23:00Z"/>
              <w:rFonts w:ascii="Consolas" w:hAnsi="Consolas"/>
              <w:color w:val="000000"/>
            </w:rPr>
          </w:rPrChange>
        </w:rPr>
      </w:pPr>
      <w:ins w:id="10163" w:author="Manuel Hergenröder" w:date="2020-07-16T16:23:00Z">
        <w:r w:rsidRPr="00625FEA">
          <w:rPr>
            <w:rFonts w:ascii="Consolas" w:hAnsi="Consolas"/>
            <w:color w:val="000000"/>
            <w:sz w:val="18"/>
            <w:szCs w:val="18"/>
            <w:lang w:val="en-US"/>
            <w:rPrChange w:id="10164" w:author="Manuel Hergenröder" w:date="2020-07-16T16:26:00Z">
              <w:rPr>
                <w:rFonts w:ascii="Consolas" w:hAnsi="Consolas"/>
                <w:color w:val="000000"/>
              </w:rPr>
            </w:rPrChange>
          </w:rPr>
          <w:t>    </w:t>
        </w:r>
        <w:r w:rsidRPr="00625FEA">
          <w:rPr>
            <w:rFonts w:ascii="Consolas" w:hAnsi="Consolas"/>
            <w:color w:val="0000FF"/>
            <w:sz w:val="18"/>
            <w:szCs w:val="18"/>
            <w:lang w:val="en-US"/>
            <w:rPrChange w:id="10165"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0166" w:author="Manuel Hergenröder" w:date="2020-07-16T16:26:00Z">
              <w:rPr>
                <w:rFonts w:ascii="Consolas" w:hAnsi="Consolas"/>
                <w:color w:val="000000"/>
              </w:rPr>
            </w:rPrChange>
          </w:rPr>
          <w:t> </w:t>
        </w:r>
        <w:r w:rsidRPr="00625FEA">
          <w:rPr>
            <w:rFonts w:ascii="Consolas" w:hAnsi="Consolas"/>
            <w:color w:val="2B91AF"/>
            <w:sz w:val="18"/>
            <w:szCs w:val="18"/>
            <w:lang w:val="en-US"/>
            <w:rPrChange w:id="10167" w:author="Manuel Hergenröder" w:date="2020-07-16T16:26:00Z">
              <w:rPr>
                <w:rFonts w:ascii="Consolas" w:hAnsi="Consolas"/>
                <w:color w:val="2B91AF"/>
              </w:rPr>
            </w:rPrChange>
          </w:rPr>
          <w:t>List</w:t>
        </w:r>
        <w:r w:rsidRPr="00625FEA">
          <w:rPr>
            <w:rFonts w:ascii="Consolas" w:hAnsi="Consolas"/>
            <w:color w:val="000000"/>
            <w:sz w:val="18"/>
            <w:szCs w:val="18"/>
            <w:lang w:val="en-US"/>
            <w:rPrChange w:id="10168" w:author="Manuel Hergenröder" w:date="2020-07-16T16:26:00Z">
              <w:rPr>
                <w:rFonts w:ascii="Consolas" w:hAnsi="Consolas"/>
                <w:color w:val="000000"/>
              </w:rPr>
            </w:rPrChange>
          </w:rPr>
          <w:t>&lt;</w:t>
        </w:r>
        <w:r w:rsidRPr="00625FEA">
          <w:rPr>
            <w:rFonts w:ascii="Consolas" w:hAnsi="Consolas"/>
            <w:color w:val="2B91AF"/>
            <w:sz w:val="18"/>
            <w:szCs w:val="18"/>
            <w:lang w:val="en-US"/>
            <w:rPrChange w:id="10169" w:author="Manuel Hergenröder" w:date="2020-07-16T16:26:00Z">
              <w:rPr>
                <w:rFonts w:ascii="Consolas" w:hAnsi="Consolas"/>
                <w:color w:val="2B91AF"/>
              </w:rPr>
            </w:rPrChange>
          </w:rPr>
          <w:t>DeformJob</w:t>
        </w:r>
        <w:r w:rsidRPr="00625FEA">
          <w:rPr>
            <w:rFonts w:ascii="Consolas" w:hAnsi="Consolas"/>
            <w:color w:val="000000"/>
            <w:sz w:val="18"/>
            <w:szCs w:val="18"/>
            <w:lang w:val="en-US"/>
            <w:rPrChange w:id="10170" w:author="Manuel Hergenröder" w:date="2020-07-16T16:26:00Z">
              <w:rPr>
                <w:rFonts w:ascii="Consolas" w:hAnsi="Consolas"/>
                <w:color w:val="000000"/>
              </w:rPr>
            </w:rPrChange>
          </w:rPr>
          <w:t>&gt; routineQueue;</w:t>
        </w:r>
      </w:ins>
    </w:p>
    <w:p w14:paraId="03BD4987" w14:textId="77777777" w:rsidR="008F67FA" w:rsidRPr="00625FEA" w:rsidRDefault="008F67FA" w:rsidP="008F67FA">
      <w:pPr>
        <w:pStyle w:val="HTMLPreformatted"/>
        <w:shd w:val="clear" w:color="auto" w:fill="FFFFFF"/>
        <w:rPr>
          <w:ins w:id="10171" w:author="Manuel Hergenröder" w:date="2020-07-16T16:23:00Z"/>
          <w:rFonts w:ascii="Consolas" w:hAnsi="Consolas"/>
          <w:color w:val="000000"/>
          <w:sz w:val="18"/>
          <w:szCs w:val="18"/>
          <w:lang w:val="en-US"/>
          <w:rPrChange w:id="10172" w:author="Manuel Hergenröder" w:date="2020-07-16T16:26:00Z">
            <w:rPr>
              <w:ins w:id="10173" w:author="Manuel Hergenröder" w:date="2020-07-16T16:23:00Z"/>
              <w:rFonts w:ascii="Consolas" w:hAnsi="Consolas"/>
              <w:color w:val="000000"/>
            </w:rPr>
          </w:rPrChange>
        </w:rPr>
      </w:pPr>
      <w:ins w:id="10174" w:author="Manuel Hergenröder" w:date="2020-07-16T16:23:00Z">
        <w:r w:rsidRPr="00625FEA">
          <w:rPr>
            <w:rFonts w:ascii="Consolas" w:hAnsi="Consolas"/>
            <w:color w:val="000000"/>
            <w:sz w:val="18"/>
            <w:szCs w:val="18"/>
            <w:lang w:val="en-US"/>
            <w:rPrChange w:id="10175" w:author="Manuel Hergenröder" w:date="2020-07-16T16:26:00Z">
              <w:rPr>
                <w:rFonts w:ascii="Consolas" w:hAnsi="Consolas"/>
                <w:color w:val="000000"/>
              </w:rPr>
            </w:rPrChange>
          </w:rPr>
          <w:t>    </w:t>
        </w:r>
        <w:r w:rsidRPr="00625FEA">
          <w:rPr>
            <w:rFonts w:ascii="Consolas" w:hAnsi="Consolas"/>
            <w:color w:val="0000FF"/>
            <w:sz w:val="18"/>
            <w:szCs w:val="18"/>
            <w:lang w:val="en-US"/>
            <w:rPrChange w:id="10176"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0177" w:author="Manuel Hergenröder" w:date="2020-07-16T16:26:00Z">
              <w:rPr>
                <w:rFonts w:ascii="Consolas" w:hAnsi="Consolas"/>
                <w:color w:val="000000"/>
              </w:rPr>
            </w:rPrChange>
          </w:rPr>
          <w:t> </w:t>
        </w:r>
        <w:r w:rsidRPr="00625FEA">
          <w:rPr>
            <w:rFonts w:ascii="Consolas" w:hAnsi="Consolas"/>
            <w:color w:val="0000FF"/>
            <w:sz w:val="18"/>
            <w:szCs w:val="18"/>
            <w:lang w:val="en-US"/>
            <w:rPrChange w:id="10178"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0179" w:author="Manuel Hergenröder" w:date="2020-07-16T16:26:00Z">
              <w:rPr>
                <w:rFonts w:ascii="Consolas" w:hAnsi="Consolas"/>
                <w:color w:val="000000"/>
              </w:rPr>
            </w:rPrChange>
          </w:rPr>
          <w:t> deformFactor;</w:t>
        </w:r>
      </w:ins>
    </w:p>
    <w:p w14:paraId="0FBA6F53" w14:textId="77777777" w:rsidR="008F67FA" w:rsidRPr="00625FEA" w:rsidRDefault="008F67FA" w:rsidP="008F67FA">
      <w:pPr>
        <w:pStyle w:val="HTMLPreformatted"/>
        <w:shd w:val="clear" w:color="auto" w:fill="FFFFFF"/>
        <w:rPr>
          <w:ins w:id="10180" w:author="Manuel Hergenröder" w:date="2020-07-16T16:23:00Z"/>
          <w:rFonts w:ascii="Consolas" w:hAnsi="Consolas"/>
          <w:color w:val="000000"/>
          <w:sz w:val="18"/>
          <w:szCs w:val="18"/>
          <w:lang w:val="en-US"/>
          <w:rPrChange w:id="10181" w:author="Manuel Hergenröder" w:date="2020-07-16T16:26:00Z">
            <w:rPr>
              <w:ins w:id="10182" w:author="Manuel Hergenröder" w:date="2020-07-16T16:23:00Z"/>
              <w:rFonts w:ascii="Consolas" w:hAnsi="Consolas"/>
              <w:color w:val="000000"/>
            </w:rPr>
          </w:rPrChange>
        </w:rPr>
      </w:pPr>
      <w:ins w:id="10183" w:author="Manuel Hergenröder" w:date="2020-07-16T16:23:00Z">
        <w:r w:rsidRPr="00625FEA">
          <w:rPr>
            <w:rFonts w:ascii="Consolas" w:hAnsi="Consolas"/>
            <w:color w:val="000000"/>
            <w:sz w:val="18"/>
            <w:szCs w:val="18"/>
            <w:lang w:val="en-US"/>
            <w:rPrChange w:id="10184" w:author="Manuel Hergenröder" w:date="2020-07-16T16:26:00Z">
              <w:rPr>
                <w:rFonts w:ascii="Consolas" w:hAnsi="Consolas"/>
                <w:color w:val="000000"/>
              </w:rPr>
            </w:rPrChange>
          </w:rPr>
          <w:t xml:space="preserve"> </w:t>
        </w:r>
      </w:ins>
    </w:p>
    <w:p w14:paraId="7E4D8E3A" w14:textId="77777777" w:rsidR="008F67FA" w:rsidRPr="00625FEA" w:rsidRDefault="008F67FA" w:rsidP="008F67FA">
      <w:pPr>
        <w:pStyle w:val="HTMLPreformatted"/>
        <w:shd w:val="clear" w:color="auto" w:fill="FFFFFF"/>
        <w:rPr>
          <w:ins w:id="10185" w:author="Manuel Hergenröder" w:date="2020-07-16T16:23:00Z"/>
          <w:rFonts w:ascii="Consolas" w:hAnsi="Consolas"/>
          <w:color w:val="000000"/>
          <w:sz w:val="18"/>
          <w:szCs w:val="18"/>
          <w:lang w:val="en-US"/>
          <w:rPrChange w:id="10186" w:author="Manuel Hergenröder" w:date="2020-07-16T16:26:00Z">
            <w:rPr>
              <w:ins w:id="10187" w:author="Manuel Hergenröder" w:date="2020-07-16T16:23:00Z"/>
              <w:rFonts w:ascii="Consolas" w:hAnsi="Consolas"/>
              <w:color w:val="000000"/>
            </w:rPr>
          </w:rPrChange>
        </w:rPr>
      </w:pPr>
      <w:ins w:id="10188" w:author="Manuel Hergenröder" w:date="2020-07-16T16:23:00Z">
        <w:r w:rsidRPr="00625FEA">
          <w:rPr>
            <w:rFonts w:ascii="Consolas" w:hAnsi="Consolas"/>
            <w:color w:val="000000"/>
            <w:sz w:val="18"/>
            <w:szCs w:val="18"/>
            <w:lang w:val="en-US"/>
            <w:rPrChange w:id="10189" w:author="Manuel Hergenröder" w:date="2020-07-16T16:26:00Z">
              <w:rPr>
                <w:rFonts w:ascii="Consolas" w:hAnsi="Consolas"/>
                <w:color w:val="000000"/>
              </w:rPr>
            </w:rPrChange>
          </w:rPr>
          <w:t>    </w:t>
        </w:r>
        <w:r w:rsidRPr="00625FEA">
          <w:rPr>
            <w:rFonts w:ascii="Consolas" w:hAnsi="Consolas"/>
            <w:color w:val="0000FF"/>
            <w:sz w:val="18"/>
            <w:szCs w:val="18"/>
            <w:lang w:val="en-US"/>
            <w:rPrChange w:id="10190"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0191" w:author="Manuel Hergenröder" w:date="2020-07-16T16:26:00Z">
              <w:rPr>
                <w:rFonts w:ascii="Consolas" w:hAnsi="Consolas"/>
                <w:color w:val="000000"/>
              </w:rPr>
            </w:rPrChange>
          </w:rPr>
          <w:t> </w:t>
        </w:r>
        <w:r w:rsidRPr="00625FEA">
          <w:rPr>
            <w:rFonts w:ascii="Consolas" w:hAnsi="Consolas"/>
            <w:color w:val="2B91AF"/>
            <w:sz w:val="18"/>
            <w:szCs w:val="18"/>
            <w:lang w:val="en-US"/>
            <w:rPrChange w:id="10192" w:author="Manuel Hergenröder" w:date="2020-07-16T16:26:00Z">
              <w:rPr>
                <w:rFonts w:ascii="Consolas" w:hAnsi="Consolas"/>
                <w:color w:val="2B91AF"/>
              </w:rPr>
            </w:rPrChange>
          </w:rPr>
          <w:t>SpectrumMeshGenerator</w:t>
        </w:r>
        <w:r w:rsidRPr="00625FEA">
          <w:rPr>
            <w:rFonts w:ascii="Consolas" w:hAnsi="Consolas"/>
            <w:color w:val="000000"/>
            <w:sz w:val="18"/>
            <w:szCs w:val="18"/>
            <w:lang w:val="en-US"/>
            <w:rPrChange w:id="10193" w:author="Manuel Hergenröder" w:date="2020-07-16T16:26:00Z">
              <w:rPr>
                <w:rFonts w:ascii="Consolas" w:hAnsi="Consolas"/>
                <w:color w:val="000000"/>
              </w:rPr>
            </w:rPrChange>
          </w:rPr>
          <w:t> spectrum;</w:t>
        </w:r>
      </w:ins>
    </w:p>
    <w:p w14:paraId="0056476D" w14:textId="77777777" w:rsidR="008F67FA" w:rsidRPr="00625FEA" w:rsidRDefault="008F67FA" w:rsidP="008F67FA">
      <w:pPr>
        <w:pStyle w:val="HTMLPreformatted"/>
        <w:shd w:val="clear" w:color="auto" w:fill="FFFFFF"/>
        <w:rPr>
          <w:ins w:id="10194" w:author="Manuel Hergenröder" w:date="2020-07-16T16:23:00Z"/>
          <w:rFonts w:ascii="Consolas" w:hAnsi="Consolas"/>
          <w:color w:val="000000"/>
          <w:sz w:val="18"/>
          <w:szCs w:val="18"/>
          <w:lang w:val="en-US"/>
          <w:rPrChange w:id="10195" w:author="Manuel Hergenröder" w:date="2020-07-16T16:26:00Z">
            <w:rPr>
              <w:ins w:id="10196" w:author="Manuel Hergenröder" w:date="2020-07-16T16:23:00Z"/>
              <w:rFonts w:ascii="Consolas" w:hAnsi="Consolas"/>
              <w:color w:val="000000"/>
            </w:rPr>
          </w:rPrChange>
        </w:rPr>
      </w:pPr>
      <w:ins w:id="10197" w:author="Manuel Hergenröder" w:date="2020-07-16T16:23:00Z">
        <w:r w:rsidRPr="00625FEA">
          <w:rPr>
            <w:rFonts w:ascii="Consolas" w:hAnsi="Consolas"/>
            <w:color w:val="000000"/>
            <w:sz w:val="18"/>
            <w:szCs w:val="18"/>
            <w:lang w:val="en-US"/>
            <w:rPrChange w:id="10198" w:author="Manuel Hergenröder" w:date="2020-07-16T16:26:00Z">
              <w:rPr>
                <w:rFonts w:ascii="Consolas" w:hAnsi="Consolas"/>
                <w:color w:val="000000"/>
              </w:rPr>
            </w:rPrChange>
          </w:rPr>
          <w:t>    </w:t>
        </w:r>
        <w:r w:rsidRPr="00625FEA">
          <w:rPr>
            <w:rFonts w:ascii="Consolas" w:hAnsi="Consolas"/>
            <w:color w:val="0000FF"/>
            <w:sz w:val="18"/>
            <w:szCs w:val="18"/>
            <w:lang w:val="en-US"/>
            <w:rPrChange w:id="10199"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0200" w:author="Manuel Hergenröder" w:date="2020-07-16T16:26:00Z">
              <w:rPr>
                <w:rFonts w:ascii="Consolas" w:hAnsi="Consolas"/>
                <w:color w:val="000000"/>
              </w:rPr>
            </w:rPrChange>
          </w:rPr>
          <w:t> </w:t>
        </w:r>
        <w:r w:rsidRPr="00625FEA">
          <w:rPr>
            <w:rFonts w:ascii="Consolas" w:hAnsi="Consolas"/>
            <w:color w:val="2B91AF"/>
            <w:sz w:val="18"/>
            <w:szCs w:val="18"/>
            <w:lang w:val="en-US"/>
            <w:rPrChange w:id="10201" w:author="Manuel Hergenröder" w:date="2020-07-16T16:26:00Z">
              <w:rPr>
                <w:rFonts w:ascii="Consolas" w:hAnsi="Consolas"/>
                <w:color w:val="2B91AF"/>
              </w:rPr>
            </w:rPrChange>
          </w:rPr>
          <w:t>AudioEngine</w:t>
        </w:r>
        <w:r w:rsidRPr="00625FEA">
          <w:rPr>
            <w:rFonts w:ascii="Consolas" w:hAnsi="Consolas"/>
            <w:color w:val="000000"/>
            <w:sz w:val="18"/>
            <w:szCs w:val="18"/>
            <w:lang w:val="en-US"/>
            <w:rPrChange w:id="10202" w:author="Manuel Hergenröder" w:date="2020-07-16T16:26:00Z">
              <w:rPr>
                <w:rFonts w:ascii="Consolas" w:hAnsi="Consolas"/>
                <w:color w:val="000000"/>
              </w:rPr>
            </w:rPrChange>
          </w:rPr>
          <w:t> audioEngine;</w:t>
        </w:r>
      </w:ins>
    </w:p>
    <w:p w14:paraId="08FED9EC" w14:textId="77777777" w:rsidR="008F67FA" w:rsidRPr="00625FEA" w:rsidRDefault="008F67FA" w:rsidP="008F67FA">
      <w:pPr>
        <w:pStyle w:val="HTMLPreformatted"/>
        <w:shd w:val="clear" w:color="auto" w:fill="FFFFFF"/>
        <w:rPr>
          <w:ins w:id="10203" w:author="Manuel Hergenröder" w:date="2020-07-16T16:23:00Z"/>
          <w:rFonts w:ascii="Consolas" w:hAnsi="Consolas"/>
          <w:color w:val="000000"/>
          <w:sz w:val="18"/>
          <w:szCs w:val="18"/>
          <w:lang w:val="en-US"/>
          <w:rPrChange w:id="10204" w:author="Manuel Hergenröder" w:date="2020-07-16T16:26:00Z">
            <w:rPr>
              <w:ins w:id="10205" w:author="Manuel Hergenröder" w:date="2020-07-16T16:23:00Z"/>
              <w:rFonts w:ascii="Consolas" w:hAnsi="Consolas"/>
              <w:color w:val="000000"/>
            </w:rPr>
          </w:rPrChange>
        </w:rPr>
      </w:pPr>
      <w:ins w:id="10206" w:author="Manuel Hergenröder" w:date="2020-07-16T16:23:00Z">
        <w:r w:rsidRPr="00625FEA">
          <w:rPr>
            <w:rFonts w:ascii="Consolas" w:hAnsi="Consolas"/>
            <w:color w:val="000000"/>
            <w:sz w:val="18"/>
            <w:szCs w:val="18"/>
            <w:lang w:val="en-US"/>
            <w:rPrChange w:id="10207" w:author="Manuel Hergenröder" w:date="2020-07-16T16:26:00Z">
              <w:rPr>
                <w:rFonts w:ascii="Consolas" w:hAnsi="Consolas"/>
                <w:color w:val="000000"/>
              </w:rPr>
            </w:rPrChange>
          </w:rPr>
          <w:t xml:space="preserve"> </w:t>
        </w:r>
      </w:ins>
    </w:p>
    <w:p w14:paraId="33FAE47D" w14:textId="77777777" w:rsidR="008F67FA" w:rsidRPr="00625FEA" w:rsidRDefault="008F67FA" w:rsidP="008F67FA">
      <w:pPr>
        <w:pStyle w:val="HTMLPreformatted"/>
        <w:shd w:val="clear" w:color="auto" w:fill="FFFFFF"/>
        <w:rPr>
          <w:ins w:id="10208" w:author="Manuel Hergenröder" w:date="2020-07-16T16:23:00Z"/>
          <w:rFonts w:ascii="Consolas" w:hAnsi="Consolas"/>
          <w:color w:val="000000"/>
          <w:sz w:val="18"/>
          <w:szCs w:val="18"/>
          <w:lang w:val="en-US"/>
          <w:rPrChange w:id="10209" w:author="Manuel Hergenröder" w:date="2020-07-16T16:26:00Z">
            <w:rPr>
              <w:ins w:id="10210" w:author="Manuel Hergenröder" w:date="2020-07-16T16:23:00Z"/>
              <w:rFonts w:ascii="Consolas" w:hAnsi="Consolas"/>
              <w:color w:val="000000"/>
            </w:rPr>
          </w:rPrChange>
        </w:rPr>
      </w:pPr>
      <w:ins w:id="10211" w:author="Manuel Hergenröder" w:date="2020-07-16T16:23:00Z">
        <w:r w:rsidRPr="00625FEA">
          <w:rPr>
            <w:rFonts w:ascii="Consolas" w:hAnsi="Consolas"/>
            <w:color w:val="000000"/>
            <w:sz w:val="18"/>
            <w:szCs w:val="18"/>
            <w:lang w:val="en-US"/>
            <w:rPrChange w:id="10212" w:author="Manuel Hergenröder" w:date="2020-07-16T16:26:00Z">
              <w:rPr>
                <w:rFonts w:ascii="Consolas" w:hAnsi="Consolas"/>
                <w:color w:val="000000"/>
              </w:rPr>
            </w:rPrChange>
          </w:rPr>
          <w:t>    </w:t>
        </w:r>
        <w:r w:rsidRPr="00625FEA">
          <w:rPr>
            <w:rFonts w:ascii="Consolas" w:hAnsi="Consolas"/>
            <w:color w:val="808080"/>
            <w:sz w:val="18"/>
            <w:szCs w:val="18"/>
            <w:lang w:val="en-US"/>
            <w:rPrChange w:id="10213" w:author="Manuel Hergenröder" w:date="2020-07-16T16:26:00Z">
              <w:rPr>
                <w:rFonts w:ascii="Consolas" w:hAnsi="Consolas"/>
                <w:color w:val="808080"/>
              </w:rPr>
            </w:rPrChange>
          </w:rPr>
          <w:t>///</w:t>
        </w:r>
        <w:r w:rsidRPr="00625FEA">
          <w:rPr>
            <w:rFonts w:ascii="Consolas" w:hAnsi="Consolas"/>
            <w:color w:val="008000"/>
            <w:sz w:val="18"/>
            <w:szCs w:val="18"/>
            <w:lang w:val="en-US"/>
            <w:rPrChange w:id="10214" w:author="Manuel Hergenröder" w:date="2020-07-16T16:26:00Z">
              <w:rPr>
                <w:rFonts w:ascii="Consolas" w:hAnsi="Consolas"/>
                <w:color w:val="008000"/>
              </w:rPr>
            </w:rPrChange>
          </w:rPr>
          <w:t> </w:t>
        </w:r>
        <w:r w:rsidRPr="00625FEA">
          <w:rPr>
            <w:rFonts w:ascii="Consolas" w:hAnsi="Consolas"/>
            <w:color w:val="808080"/>
            <w:sz w:val="18"/>
            <w:szCs w:val="18"/>
            <w:lang w:val="en-US"/>
            <w:rPrChange w:id="10215" w:author="Manuel Hergenröder" w:date="2020-07-16T16:26:00Z">
              <w:rPr>
                <w:rFonts w:ascii="Consolas" w:hAnsi="Consolas"/>
                <w:color w:val="808080"/>
              </w:rPr>
            </w:rPrChange>
          </w:rPr>
          <w:t>&lt;summary&gt;</w:t>
        </w:r>
      </w:ins>
    </w:p>
    <w:p w14:paraId="3B1C68A4" w14:textId="77777777" w:rsidR="008F67FA" w:rsidRPr="00625FEA" w:rsidRDefault="008F67FA" w:rsidP="008F67FA">
      <w:pPr>
        <w:pStyle w:val="HTMLPreformatted"/>
        <w:shd w:val="clear" w:color="auto" w:fill="FFFFFF"/>
        <w:rPr>
          <w:ins w:id="10216" w:author="Manuel Hergenröder" w:date="2020-07-16T16:23:00Z"/>
          <w:rFonts w:ascii="Consolas" w:hAnsi="Consolas"/>
          <w:color w:val="000000"/>
          <w:sz w:val="18"/>
          <w:szCs w:val="18"/>
          <w:lang w:val="en-US"/>
          <w:rPrChange w:id="10217" w:author="Manuel Hergenröder" w:date="2020-07-16T16:26:00Z">
            <w:rPr>
              <w:ins w:id="10218" w:author="Manuel Hergenröder" w:date="2020-07-16T16:23:00Z"/>
              <w:rFonts w:ascii="Consolas" w:hAnsi="Consolas"/>
              <w:color w:val="000000"/>
            </w:rPr>
          </w:rPrChange>
        </w:rPr>
      </w:pPr>
      <w:ins w:id="10219" w:author="Manuel Hergenröder" w:date="2020-07-16T16:23:00Z">
        <w:r w:rsidRPr="00625FEA">
          <w:rPr>
            <w:rFonts w:ascii="Consolas" w:hAnsi="Consolas"/>
            <w:color w:val="000000"/>
            <w:sz w:val="18"/>
            <w:szCs w:val="18"/>
            <w:lang w:val="en-US"/>
            <w:rPrChange w:id="10220" w:author="Manuel Hergenröder" w:date="2020-07-16T16:26:00Z">
              <w:rPr>
                <w:rFonts w:ascii="Consolas" w:hAnsi="Consolas"/>
                <w:color w:val="000000"/>
              </w:rPr>
            </w:rPrChange>
          </w:rPr>
          <w:t>    </w:t>
        </w:r>
        <w:r w:rsidRPr="00625FEA">
          <w:rPr>
            <w:rFonts w:ascii="Consolas" w:hAnsi="Consolas"/>
            <w:color w:val="808080"/>
            <w:sz w:val="18"/>
            <w:szCs w:val="18"/>
            <w:lang w:val="en-US"/>
            <w:rPrChange w:id="10221" w:author="Manuel Hergenröder" w:date="2020-07-16T16:26:00Z">
              <w:rPr>
                <w:rFonts w:ascii="Consolas" w:hAnsi="Consolas"/>
                <w:color w:val="808080"/>
              </w:rPr>
            </w:rPrChange>
          </w:rPr>
          <w:t>///</w:t>
        </w:r>
        <w:r w:rsidRPr="00625FEA">
          <w:rPr>
            <w:rFonts w:ascii="Consolas" w:hAnsi="Consolas"/>
            <w:color w:val="008000"/>
            <w:sz w:val="18"/>
            <w:szCs w:val="18"/>
            <w:lang w:val="en-US"/>
            <w:rPrChange w:id="10222" w:author="Manuel Hergenröder" w:date="2020-07-16T16:26:00Z">
              <w:rPr>
                <w:rFonts w:ascii="Consolas" w:hAnsi="Consolas"/>
                <w:color w:val="008000"/>
              </w:rPr>
            </w:rPrChange>
          </w:rPr>
          <w:t> Clones the mesh vertices and preparation for deforming mesh</w:t>
        </w:r>
      </w:ins>
    </w:p>
    <w:p w14:paraId="4BE732FB" w14:textId="77777777" w:rsidR="008F67FA" w:rsidRPr="00625FEA" w:rsidRDefault="008F67FA" w:rsidP="008F67FA">
      <w:pPr>
        <w:pStyle w:val="HTMLPreformatted"/>
        <w:shd w:val="clear" w:color="auto" w:fill="FFFFFF"/>
        <w:rPr>
          <w:ins w:id="10223" w:author="Manuel Hergenröder" w:date="2020-07-16T16:23:00Z"/>
          <w:rFonts w:ascii="Consolas" w:hAnsi="Consolas"/>
          <w:color w:val="000000"/>
          <w:sz w:val="18"/>
          <w:szCs w:val="18"/>
          <w:lang w:val="en-US"/>
          <w:rPrChange w:id="10224" w:author="Manuel Hergenröder" w:date="2020-07-16T16:26:00Z">
            <w:rPr>
              <w:ins w:id="10225" w:author="Manuel Hergenröder" w:date="2020-07-16T16:23:00Z"/>
              <w:rFonts w:ascii="Consolas" w:hAnsi="Consolas"/>
              <w:color w:val="000000"/>
            </w:rPr>
          </w:rPrChange>
        </w:rPr>
      </w:pPr>
      <w:ins w:id="10226" w:author="Manuel Hergenröder" w:date="2020-07-16T16:23:00Z">
        <w:r w:rsidRPr="00625FEA">
          <w:rPr>
            <w:rFonts w:ascii="Consolas" w:hAnsi="Consolas"/>
            <w:color w:val="000000"/>
            <w:sz w:val="18"/>
            <w:szCs w:val="18"/>
            <w:lang w:val="en-US"/>
            <w:rPrChange w:id="10227" w:author="Manuel Hergenröder" w:date="2020-07-16T16:26:00Z">
              <w:rPr>
                <w:rFonts w:ascii="Consolas" w:hAnsi="Consolas"/>
                <w:color w:val="000000"/>
              </w:rPr>
            </w:rPrChange>
          </w:rPr>
          <w:t>    </w:t>
        </w:r>
        <w:r w:rsidRPr="00625FEA">
          <w:rPr>
            <w:rFonts w:ascii="Consolas" w:hAnsi="Consolas"/>
            <w:color w:val="808080"/>
            <w:sz w:val="18"/>
            <w:szCs w:val="18"/>
            <w:lang w:val="en-US"/>
            <w:rPrChange w:id="10228" w:author="Manuel Hergenröder" w:date="2020-07-16T16:26:00Z">
              <w:rPr>
                <w:rFonts w:ascii="Consolas" w:hAnsi="Consolas"/>
                <w:color w:val="808080"/>
              </w:rPr>
            </w:rPrChange>
          </w:rPr>
          <w:t>///</w:t>
        </w:r>
        <w:r w:rsidRPr="00625FEA">
          <w:rPr>
            <w:rFonts w:ascii="Consolas" w:hAnsi="Consolas"/>
            <w:color w:val="008000"/>
            <w:sz w:val="18"/>
            <w:szCs w:val="18"/>
            <w:lang w:val="en-US"/>
            <w:rPrChange w:id="10229" w:author="Manuel Hergenröder" w:date="2020-07-16T16:26:00Z">
              <w:rPr>
                <w:rFonts w:ascii="Consolas" w:hAnsi="Consolas"/>
                <w:color w:val="008000"/>
              </w:rPr>
            </w:rPrChange>
          </w:rPr>
          <w:t> </w:t>
        </w:r>
        <w:r w:rsidRPr="00625FEA">
          <w:rPr>
            <w:rFonts w:ascii="Consolas" w:hAnsi="Consolas"/>
            <w:color w:val="808080"/>
            <w:sz w:val="18"/>
            <w:szCs w:val="18"/>
            <w:lang w:val="en-US"/>
            <w:rPrChange w:id="10230" w:author="Manuel Hergenröder" w:date="2020-07-16T16:26:00Z">
              <w:rPr>
                <w:rFonts w:ascii="Consolas" w:hAnsi="Consolas"/>
                <w:color w:val="808080"/>
              </w:rPr>
            </w:rPrChange>
          </w:rPr>
          <w:t>&lt;/summary&gt;</w:t>
        </w:r>
      </w:ins>
    </w:p>
    <w:p w14:paraId="7F9BAFC8" w14:textId="77777777" w:rsidR="008F67FA" w:rsidRPr="00625FEA" w:rsidRDefault="008F67FA" w:rsidP="008F67FA">
      <w:pPr>
        <w:pStyle w:val="HTMLPreformatted"/>
        <w:shd w:val="clear" w:color="auto" w:fill="FFFFFF"/>
        <w:rPr>
          <w:ins w:id="10231" w:author="Manuel Hergenröder" w:date="2020-07-16T16:23:00Z"/>
          <w:rFonts w:ascii="Consolas" w:hAnsi="Consolas"/>
          <w:color w:val="000000"/>
          <w:sz w:val="18"/>
          <w:szCs w:val="18"/>
          <w:lang w:val="en-US"/>
          <w:rPrChange w:id="10232" w:author="Manuel Hergenröder" w:date="2020-07-16T16:26:00Z">
            <w:rPr>
              <w:ins w:id="10233" w:author="Manuel Hergenröder" w:date="2020-07-16T16:23:00Z"/>
              <w:rFonts w:ascii="Consolas" w:hAnsi="Consolas"/>
              <w:color w:val="000000"/>
            </w:rPr>
          </w:rPrChange>
        </w:rPr>
      </w:pPr>
      <w:ins w:id="10234" w:author="Manuel Hergenröder" w:date="2020-07-16T16:23:00Z">
        <w:r w:rsidRPr="00625FEA">
          <w:rPr>
            <w:rFonts w:ascii="Consolas" w:hAnsi="Consolas"/>
            <w:color w:val="000000"/>
            <w:sz w:val="18"/>
            <w:szCs w:val="18"/>
            <w:lang w:val="en-US"/>
            <w:rPrChange w:id="10235" w:author="Manuel Hergenröder" w:date="2020-07-16T16:26:00Z">
              <w:rPr>
                <w:rFonts w:ascii="Consolas" w:hAnsi="Consolas"/>
                <w:color w:val="000000"/>
              </w:rPr>
            </w:rPrChange>
          </w:rPr>
          <w:t>    </w:t>
        </w:r>
        <w:r w:rsidRPr="00625FEA">
          <w:rPr>
            <w:rFonts w:ascii="Consolas" w:hAnsi="Consolas"/>
            <w:color w:val="0000FF"/>
            <w:sz w:val="18"/>
            <w:szCs w:val="18"/>
            <w:lang w:val="en-US"/>
            <w:rPrChange w:id="10236"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0237" w:author="Manuel Hergenröder" w:date="2020-07-16T16:26:00Z">
              <w:rPr>
                <w:rFonts w:ascii="Consolas" w:hAnsi="Consolas"/>
                <w:color w:val="000000"/>
              </w:rPr>
            </w:rPrChange>
          </w:rPr>
          <w:t> </w:t>
        </w:r>
        <w:r w:rsidRPr="00625FEA">
          <w:rPr>
            <w:rFonts w:ascii="Consolas" w:hAnsi="Consolas"/>
            <w:color w:val="0000FF"/>
            <w:sz w:val="18"/>
            <w:szCs w:val="18"/>
            <w:lang w:val="en-US"/>
            <w:rPrChange w:id="10238" w:author="Manuel Hergenröder" w:date="2020-07-16T16:26:00Z">
              <w:rPr>
                <w:rFonts w:ascii="Consolas" w:hAnsi="Consolas"/>
                <w:color w:val="0000FF"/>
              </w:rPr>
            </w:rPrChange>
          </w:rPr>
          <w:t>void</w:t>
        </w:r>
        <w:r w:rsidRPr="00625FEA">
          <w:rPr>
            <w:rFonts w:ascii="Consolas" w:hAnsi="Consolas"/>
            <w:color w:val="000000"/>
            <w:sz w:val="18"/>
            <w:szCs w:val="18"/>
            <w:lang w:val="en-US"/>
            <w:rPrChange w:id="10239" w:author="Manuel Hergenröder" w:date="2020-07-16T16:26:00Z">
              <w:rPr>
                <w:rFonts w:ascii="Consolas" w:hAnsi="Consolas"/>
                <w:color w:val="000000"/>
              </w:rPr>
            </w:rPrChange>
          </w:rPr>
          <w:t> </w:t>
        </w:r>
        <w:r w:rsidRPr="00625FEA">
          <w:rPr>
            <w:rFonts w:ascii="Consolas" w:hAnsi="Consolas"/>
            <w:color w:val="74531F"/>
            <w:sz w:val="18"/>
            <w:szCs w:val="18"/>
            <w:lang w:val="en-US"/>
            <w:rPrChange w:id="10240" w:author="Manuel Hergenröder" w:date="2020-07-16T16:26:00Z">
              <w:rPr>
                <w:rFonts w:ascii="Consolas" w:hAnsi="Consolas"/>
                <w:color w:val="74531F"/>
              </w:rPr>
            </w:rPrChange>
          </w:rPr>
          <w:t>MeshGenerated</w:t>
        </w:r>
        <w:r w:rsidRPr="00625FEA">
          <w:rPr>
            <w:rFonts w:ascii="Consolas" w:hAnsi="Consolas"/>
            <w:color w:val="000000"/>
            <w:sz w:val="18"/>
            <w:szCs w:val="18"/>
            <w:lang w:val="en-US"/>
            <w:rPrChange w:id="10241" w:author="Manuel Hergenröder" w:date="2020-07-16T16:26:00Z">
              <w:rPr>
                <w:rFonts w:ascii="Consolas" w:hAnsi="Consolas"/>
                <w:color w:val="000000"/>
              </w:rPr>
            </w:rPrChange>
          </w:rPr>
          <w:t>()</w:t>
        </w:r>
      </w:ins>
    </w:p>
    <w:p w14:paraId="12B37B61" w14:textId="77777777" w:rsidR="008F67FA" w:rsidRPr="00625FEA" w:rsidRDefault="008F67FA" w:rsidP="008F67FA">
      <w:pPr>
        <w:pStyle w:val="HTMLPreformatted"/>
        <w:shd w:val="clear" w:color="auto" w:fill="FFFFFF"/>
        <w:rPr>
          <w:ins w:id="10242" w:author="Manuel Hergenröder" w:date="2020-07-16T16:23:00Z"/>
          <w:rFonts w:ascii="Consolas" w:hAnsi="Consolas"/>
          <w:color w:val="000000"/>
          <w:sz w:val="18"/>
          <w:szCs w:val="18"/>
          <w:lang w:val="en-US"/>
          <w:rPrChange w:id="10243" w:author="Manuel Hergenröder" w:date="2020-07-16T16:26:00Z">
            <w:rPr>
              <w:ins w:id="10244" w:author="Manuel Hergenröder" w:date="2020-07-16T16:23:00Z"/>
              <w:rFonts w:ascii="Consolas" w:hAnsi="Consolas"/>
              <w:color w:val="000000"/>
            </w:rPr>
          </w:rPrChange>
        </w:rPr>
      </w:pPr>
      <w:ins w:id="10245" w:author="Manuel Hergenröder" w:date="2020-07-16T16:23:00Z">
        <w:r w:rsidRPr="00625FEA">
          <w:rPr>
            <w:rFonts w:ascii="Consolas" w:hAnsi="Consolas"/>
            <w:color w:val="000000"/>
            <w:sz w:val="18"/>
            <w:szCs w:val="18"/>
            <w:lang w:val="en-US"/>
            <w:rPrChange w:id="10246" w:author="Manuel Hergenröder" w:date="2020-07-16T16:26:00Z">
              <w:rPr>
                <w:rFonts w:ascii="Consolas" w:hAnsi="Consolas"/>
                <w:color w:val="000000"/>
              </w:rPr>
            </w:rPrChange>
          </w:rPr>
          <w:t>    {</w:t>
        </w:r>
      </w:ins>
    </w:p>
    <w:p w14:paraId="0A90E520" w14:textId="77777777" w:rsidR="008F67FA" w:rsidRPr="00625FEA" w:rsidRDefault="008F67FA" w:rsidP="008F67FA">
      <w:pPr>
        <w:pStyle w:val="HTMLPreformatted"/>
        <w:shd w:val="clear" w:color="auto" w:fill="FFFFFF"/>
        <w:rPr>
          <w:ins w:id="10247" w:author="Manuel Hergenröder" w:date="2020-07-16T16:23:00Z"/>
          <w:rFonts w:ascii="Consolas" w:hAnsi="Consolas"/>
          <w:color w:val="000000"/>
          <w:sz w:val="18"/>
          <w:szCs w:val="18"/>
          <w:lang w:val="en-US"/>
          <w:rPrChange w:id="10248" w:author="Manuel Hergenröder" w:date="2020-07-16T16:26:00Z">
            <w:rPr>
              <w:ins w:id="10249" w:author="Manuel Hergenröder" w:date="2020-07-16T16:23:00Z"/>
              <w:rFonts w:ascii="Consolas" w:hAnsi="Consolas"/>
              <w:color w:val="000000"/>
            </w:rPr>
          </w:rPrChange>
        </w:rPr>
      </w:pPr>
      <w:ins w:id="10250" w:author="Manuel Hergenröder" w:date="2020-07-16T16:23:00Z">
        <w:r w:rsidRPr="00625FEA">
          <w:rPr>
            <w:rFonts w:ascii="Consolas" w:hAnsi="Consolas"/>
            <w:color w:val="000000"/>
            <w:sz w:val="18"/>
            <w:szCs w:val="18"/>
            <w:lang w:val="en-US"/>
            <w:rPrChange w:id="10251" w:author="Manuel Hergenröder" w:date="2020-07-16T16:26:00Z">
              <w:rPr>
                <w:rFonts w:ascii="Consolas" w:hAnsi="Consolas"/>
                <w:color w:val="000000"/>
              </w:rPr>
            </w:rPrChange>
          </w:rPr>
          <w:t>        </w:t>
        </w:r>
        <w:r w:rsidRPr="00625FEA">
          <w:rPr>
            <w:rFonts w:ascii="Consolas" w:hAnsi="Consolas"/>
            <w:color w:val="0000FF"/>
            <w:sz w:val="18"/>
            <w:szCs w:val="18"/>
            <w:lang w:val="en-US"/>
            <w:rPrChange w:id="1025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253" w:author="Manuel Hergenröder" w:date="2020-07-16T16:26:00Z">
              <w:rPr>
                <w:rFonts w:ascii="Consolas" w:hAnsi="Consolas"/>
                <w:color w:val="000000"/>
              </w:rPr>
            </w:rPrChange>
          </w:rPr>
          <w:t>.modifiedVertices = </w:t>
        </w:r>
        <w:r w:rsidRPr="00625FEA">
          <w:rPr>
            <w:rFonts w:ascii="Consolas" w:hAnsi="Consolas"/>
            <w:color w:val="0000FF"/>
            <w:sz w:val="18"/>
            <w:szCs w:val="18"/>
            <w:lang w:val="en-US"/>
            <w:rPrChange w:id="10254" w:author="Manuel Hergenröder" w:date="2020-07-16T16:26:00Z">
              <w:rPr>
                <w:rFonts w:ascii="Consolas" w:hAnsi="Consolas"/>
                <w:color w:val="0000FF"/>
              </w:rPr>
            </w:rPrChange>
          </w:rPr>
          <w:t>new</w:t>
        </w:r>
        <w:r w:rsidRPr="00625FEA">
          <w:rPr>
            <w:rFonts w:ascii="Consolas" w:hAnsi="Consolas"/>
            <w:color w:val="000000"/>
            <w:sz w:val="18"/>
            <w:szCs w:val="18"/>
            <w:lang w:val="en-US"/>
            <w:rPrChange w:id="10255" w:author="Manuel Hergenröder" w:date="2020-07-16T16:26:00Z">
              <w:rPr>
                <w:rFonts w:ascii="Consolas" w:hAnsi="Consolas"/>
                <w:color w:val="000000"/>
              </w:rPr>
            </w:rPrChange>
          </w:rPr>
          <w:t> </w:t>
        </w:r>
        <w:r w:rsidRPr="00625FEA">
          <w:rPr>
            <w:rFonts w:ascii="Consolas" w:hAnsi="Consolas"/>
            <w:color w:val="2B91AF"/>
            <w:sz w:val="18"/>
            <w:szCs w:val="18"/>
            <w:lang w:val="en-US"/>
            <w:rPrChange w:id="10256"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0257" w:author="Manuel Hergenröder" w:date="2020-07-16T16:26:00Z">
              <w:rPr>
                <w:rFonts w:ascii="Consolas" w:hAnsi="Consolas"/>
                <w:color w:val="000000"/>
              </w:rPr>
            </w:rPrChange>
          </w:rPr>
          <w:t>[</w:t>
        </w:r>
        <w:r w:rsidRPr="00625FEA">
          <w:rPr>
            <w:rFonts w:ascii="Consolas" w:hAnsi="Consolas"/>
            <w:color w:val="0000FF"/>
            <w:sz w:val="18"/>
            <w:szCs w:val="18"/>
            <w:lang w:val="en-US"/>
            <w:rPrChange w:id="10258"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259" w:author="Manuel Hergenröder" w:date="2020-07-16T16:26:00Z">
              <w:rPr>
                <w:rFonts w:ascii="Consolas" w:hAnsi="Consolas"/>
                <w:color w:val="000000"/>
              </w:rPr>
            </w:rPrChange>
          </w:rPr>
          <w:t>.spectrum.meshes.Length][];</w:t>
        </w:r>
      </w:ins>
    </w:p>
    <w:p w14:paraId="73B2A888" w14:textId="77777777" w:rsidR="008F67FA" w:rsidRPr="00625FEA" w:rsidRDefault="008F67FA" w:rsidP="008F67FA">
      <w:pPr>
        <w:pStyle w:val="HTMLPreformatted"/>
        <w:shd w:val="clear" w:color="auto" w:fill="FFFFFF"/>
        <w:rPr>
          <w:ins w:id="10260" w:author="Manuel Hergenröder" w:date="2020-07-16T16:23:00Z"/>
          <w:rFonts w:ascii="Consolas" w:hAnsi="Consolas"/>
          <w:color w:val="000000"/>
          <w:sz w:val="18"/>
          <w:szCs w:val="18"/>
          <w:lang w:val="en-US"/>
          <w:rPrChange w:id="10261" w:author="Manuel Hergenröder" w:date="2020-07-16T16:26:00Z">
            <w:rPr>
              <w:ins w:id="10262" w:author="Manuel Hergenröder" w:date="2020-07-16T16:23:00Z"/>
              <w:rFonts w:ascii="Consolas" w:hAnsi="Consolas"/>
              <w:color w:val="000000"/>
            </w:rPr>
          </w:rPrChange>
        </w:rPr>
      </w:pPr>
      <w:ins w:id="10263" w:author="Manuel Hergenröder" w:date="2020-07-16T16:23:00Z">
        <w:r w:rsidRPr="00625FEA">
          <w:rPr>
            <w:rFonts w:ascii="Consolas" w:hAnsi="Consolas"/>
            <w:color w:val="000000"/>
            <w:sz w:val="18"/>
            <w:szCs w:val="18"/>
            <w:lang w:val="en-US"/>
            <w:rPrChange w:id="10264" w:author="Manuel Hergenröder" w:date="2020-07-16T16:26:00Z">
              <w:rPr>
                <w:rFonts w:ascii="Consolas" w:hAnsi="Consolas"/>
                <w:color w:val="000000"/>
              </w:rPr>
            </w:rPrChange>
          </w:rPr>
          <w:t xml:space="preserve"> </w:t>
        </w:r>
      </w:ins>
    </w:p>
    <w:p w14:paraId="27F8542E" w14:textId="77777777" w:rsidR="008F67FA" w:rsidRPr="00625FEA" w:rsidRDefault="008F67FA" w:rsidP="008F67FA">
      <w:pPr>
        <w:pStyle w:val="HTMLPreformatted"/>
        <w:shd w:val="clear" w:color="auto" w:fill="FFFFFF"/>
        <w:rPr>
          <w:ins w:id="10265" w:author="Manuel Hergenröder" w:date="2020-07-16T16:23:00Z"/>
          <w:rFonts w:ascii="Consolas" w:hAnsi="Consolas"/>
          <w:color w:val="000000"/>
          <w:sz w:val="18"/>
          <w:szCs w:val="18"/>
          <w:lang w:val="en-US"/>
          <w:rPrChange w:id="10266" w:author="Manuel Hergenröder" w:date="2020-07-16T16:26:00Z">
            <w:rPr>
              <w:ins w:id="10267" w:author="Manuel Hergenröder" w:date="2020-07-16T16:23:00Z"/>
              <w:rFonts w:ascii="Consolas" w:hAnsi="Consolas"/>
              <w:color w:val="000000"/>
            </w:rPr>
          </w:rPrChange>
        </w:rPr>
      </w:pPr>
      <w:ins w:id="10268" w:author="Manuel Hergenröder" w:date="2020-07-16T16:23:00Z">
        <w:r w:rsidRPr="00625FEA">
          <w:rPr>
            <w:rFonts w:ascii="Consolas" w:hAnsi="Consolas"/>
            <w:color w:val="000000"/>
            <w:sz w:val="18"/>
            <w:szCs w:val="18"/>
            <w:lang w:val="en-US"/>
            <w:rPrChange w:id="10269" w:author="Manuel Hergenröder" w:date="2020-07-16T16:26:00Z">
              <w:rPr>
                <w:rFonts w:ascii="Consolas" w:hAnsi="Consolas"/>
                <w:color w:val="000000"/>
              </w:rPr>
            </w:rPrChange>
          </w:rPr>
          <w:t>        </w:t>
        </w:r>
        <w:r w:rsidRPr="00625FEA">
          <w:rPr>
            <w:rFonts w:ascii="Consolas" w:hAnsi="Consolas"/>
            <w:color w:val="8F08C4"/>
            <w:sz w:val="18"/>
            <w:szCs w:val="18"/>
            <w:lang w:val="en-US"/>
            <w:rPrChange w:id="10270" w:author="Manuel Hergenröder" w:date="2020-07-16T16:26:00Z">
              <w:rPr>
                <w:rFonts w:ascii="Consolas" w:hAnsi="Consolas"/>
                <w:color w:val="8F08C4"/>
              </w:rPr>
            </w:rPrChange>
          </w:rPr>
          <w:t>for</w:t>
        </w:r>
        <w:r w:rsidRPr="00625FEA">
          <w:rPr>
            <w:rFonts w:ascii="Consolas" w:hAnsi="Consolas"/>
            <w:color w:val="000000"/>
            <w:sz w:val="18"/>
            <w:szCs w:val="18"/>
            <w:lang w:val="en-US"/>
            <w:rPrChange w:id="10271" w:author="Manuel Hergenröder" w:date="2020-07-16T16:26:00Z">
              <w:rPr>
                <w:rFonts w:ascii="Consolas" w:hAnsi="Consolas"/>
                <w:color w:val="000000"/>
              </w:rPr>
            </w:rPrChange>
          </w:rPr>
          <w:t> (</w:t>
        </w:r>
        <w:r w:rsidRPr="00625FEA">
          <w:rPr>
            <w:rFonts w:ascii="Consolas" w:hAnsi="Consolas"/>
            <w:color w:val="0000FF"/>
            <w:sz w:val="18"/>
            <w:szCs w:val="18"/>
            <w:lang w:val="en-US"/>
            <w:rPrChange w:id="10272" w:author="Manuel Hergenröder" w:date="2020-07-16T16:26:00Z">
              <w:rPr>
                <w:rFonts w:ascii="Consolas" w:hAnsi="Consolas"/>
                <w:color w:val="0000FF"/>
              </w:rPr>
            </w:rPrChange>
          </w:rPr>
          <w:t>int</w:t>
        </w:r>
        <w:r w:rsidRPr="00625FEA">
          <w:rPr>
            <w:rFonts w:ascii="Consolas" w:hAnsi="Consolas"/>
            <w:color w:val="000000"/>
            <w:sz w:val="18"/>
            <w:szCs w:val="18"/>
            <w:lang w:val="en-US"/>
            <w:rPrChange w:id="10273" w:author="Manuel Hergenröder" w:date="2020-07-16T16:26:00Z">
              <w:rPr>
                <w:rFonts w:ascii="Consolas" w:hAnsi="Consolas"/>
                <w:color w:val="000000"/>
              </w:rPr>
            </w:rPrChange>
          </w:rPr>
          <w:t> </w:t>
        </w:r>
        <w:r w:rsidRPr="00625FEA">
          <w:rPr>
            <w:rFonts w:ascii="Consolas" w:hAnsi="Consolas"/>
            <w:color w:val="1F377F"/>
            <w:sz w:val="18"/>
            <w:szCs w:val="18"/>
            <w:lang w:val="en-US"/>
            <w:rPrChange w:id="10274" w:author="Manuel Hergenröder" w:date="2020-07-16T16:26:00Z">
              <w:rPr>
                <w:rFonts w:ascii="Consolas" w:hAnsi="Consolas"/>
                <w:color w:val="1F377F"/>
              </w:rPr>
            </w:rPrChange>
          </w:rPr>
          <w:t>i</w:t>
        </w:r>
        <w:r w:rsidRPr="00625FEA">
          <w:rPr>
            <w:rFonts w:ascii="Consolas" w:hAnsi="Consolas"/>
            <w:color w:val="000000"/>
            <w:sz w:val="18"/>
            <w:szCs w:val="18"/>
            <w:lang w:val="en-US"/>
            <w:rPrChange w:id="10275" w:author="Manuel Hergenröder" w:date="2020-07-16T16:26:00Z">
              <w:rPr>
                <w:rFonts w:ascii="Consolas" w:hAnsi="Consolas"/>
                <w:color w:val="000000"/>
              </w:rPr>
            </w:rPrChange>
          </w:rPr>
          <w:t> = 0; </w:t>
        </w:r>
        <w:r w:rsidRPr="00625FEA">
          <w:rPr>
            <w:rFonts w:ascii="Consolas" w:hAnsi="Consolas"/>
            <w:color w:val="1F377F"/>
            <w:sz w:val="18"/>
            <w:szCs w:val="18"/>
            <w:lang w:val="en-US"/>
            <w:rPrChange w:id="10276" w:author="Manuel Hergenröder" w:date="2020-07-16T16:26:00Z">
              <w:rPr>
                <w:rFonts w:ascii="Consolas" w:hAnsi="Consolas"/>
                <w:color w:val="1F377F"/>
              </w:rPr>
            </w:rPrChange>
          </w:rPr>
          <w:t>i</w:t>
        </w:r>
        <w:r w:rsidRPr="00625FEA">
          <w:rPr>
            <w:rFonts w:ascii="Consolas" w:hAnsi="Consolas"/>
            <w:color w:val="000000"/>
            <w:sz w:val="18"/>
            <w:szCs w:val="18"/>
            <w:lang w:val="en-US"/>
            <w:rPrChange w:id="10277" w:author="Manuel Hergenröder" w:date="2020-07-16T16:26:00Z">
              <w:rPr>
                <w:rFonts w:ascii="Consolas" w:hAnsi="Consolas"/>
                <w:color w:val="000000"/>
              </w:rPr>
            </w:rPrChange>
          </w:rPr>
          <w:t> &lt; </w:t>
        </w:r>
        <w:r w:rsidRPr="00625FEA">
          <w:rPr>
            <w:rFonts w:ascii="Consolas" w:hAnsi="Consolas"/>
            <w:color w:val="0000FF"/>
            <w:sz w:val="18"/>
            <w:szCs w:val="18"/>
            <w:lang w:val="en-US"/>
            <w:rPrChange w:id="10278"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279" w:author="Manuel Hergenröder" w:date="2020-07-16T16:26:00Z">
              <w:rPr>
                <w:rFonts w:ascii="Consolas" w:hAnsi="Consolas"/>
                <w:color w:val="000000"/>
              </w:rPr>
            </w:rPrChange>
          </w:rPr>
          <w:t>.spectrum.meshes.Length; </w:t>
        </w:r>
        <w:r w:rsidRPr="00625FEA">
          <w:rPr>
            <w:rFonts w:ascii="Consolas" w:hAnsi="Consolas"/>
            <w:color w:val="1F377F"/>
            <w:sz w:val="18"/>
            <w:szCs w:val="18"/>
            <w:lang w:val="en-US"/>
            <w:rPrChange w:id="10280" w:author="Manuel Hergenröder" w:date="2020-07-16T16:26:00Z">
              <w:rPr>
                <w:rFonts w:ascii="Consolas" w:hAnsi="Consolas"/>
                <w:color w:val="1F377F"/>
              </w:rPr>
            </w:rPrChange>
          </w:rPr>
          <w:t>i</w:t>
        </w:r>
        <w:r w:rsidRPr="00625FEA">
          <w:rPr>
            <w:rFonts w:ascii="Consolas" w:hAnsi="Consolas"/>
            <w:color w:val="000000"/>
            <w:sz w:val="18"/>
            <w:szCs w:val="18"/>
            <w:lang w:val="en-US"/>
            <w:rPrChange w:id="10281" w:author="Manuel Hergenröder" w:date="2020-07-16T16:26:00Z">
              <w:rPr>
                <w:rFonts w:ascii="Consolas" w:hAnsi="Consolas"/>
                <w:color w:val="000000"/>
              </w:rPr>
            </w:rPrChange>
          </w:rPr>
          <w:t>++)</w:t>
        </w:r>
      </w:ins>
    </w:p>
    <w:p w14:paraId="7CC23C67" w14:textId="77777777" w:rsidR="008F67FA" w:rsidRPr="00625FEA" w:rsidRDefault="008F67FA" w:rsidP="008F67FA">
      <w:pPr>
        <w:pStyle w:val="HTMLPreformatted"/>
        <w:shd w:val="clear" w:color="auto" w:fill="FFFFFF"/>
        <w:rPr>
          <w:ins w:id="10282" w:author="Manuel Hergenröder" w:date="2020-07-16T16:23:00Z"/>
          <w:rFonts w:ascii="Consolas" w:hAnsi="Consolas"/>
          <w:color w:val="000000"/>
          <w:sz w:val="18"/>
          <w:szCs w:val="18"/>
          <w:lang w:val="en-US"/>
          <w:rPrChange w:id="10283" w:author="Manuel Hergenröder" w:date="2020-07-16T16:26:00Z">
            <w:rPr>
              <w:ins w:id="10284" w:author="Manuel Hergenröder" w:date="2020-07-16T16:23:00Z"/>
              <w:rFonts w:ascii="Consolas" w:hAnsi="Consolas"/>
              <w:color w:val="000000"/>
            </w:rPr>
          </w:rPrChange>
        </w:rPr>
      </w:pPr>
      <w:ins w:id="10285" w:author="Manuel Hergenröder" w:date="2020-07-16T16:23:00Z">
        <w:r w:rsidRPr="00625FEA">
          <w:rPr>
            <w:rFonts w:ascii="Consolas" w:hAnsi="Consolas"/>
            <w:color w:val="000000"/>
            <w:sz w:val="18"/>
            <w:szCs w:val="18"/>
            <w:lang w:val="en-US"/>
            <w:rPrChange w:id="10286" w:author="Manuel Hergenröder" w:date="2020-07-16T16:26:00Z">
              <w:rPr>
                <w:rFonts w:ascii="Consolas" w:hAnsi="Consolas"/>
                <w:color w:val="000000"/>
              </w:rPr>
            </w:rPrChange>
          </w:rPr>
          <w:t>        {</w:t>
        </w:r>
      </w:ins>
    </w:p>
    <w:p w14:paraId="42943780" w14:textId="77777777" w:rsidR="008F67FA" w:rsidRPr="00625FEA" w:rsidRDefault="008F67FA" w:rsidP="008F67FA">
      <w:pPr>
        <w:pStyle w:val="HTMLPreformatted"/>
        <w:shd w:val="clear" w:color="auto" w:fill="FFFFFF"/>
        <w:rPr>
          <w:ins w:id="10287" w:author="Manuel Hergenröder" w:date="2020-07-16T16:23:00Z"/>
          <w:rFonts w:ascii="Consolas" w:hAnsi="Consolas"/>
          <w:color w:val="000000"/>
          <w:sz w:val="18"/>
          <w:szCs w:val="18"/>
          <w:lang w:val="en-US"/>
          <w:rPrChange w:id="10288" w:author="Manuel Hergenröder" w:date="2020-07-16T16:26:00Z">
            <w:rPr>
              <w:ins w:id="10289" w:author="Manuel Hergenröder" w:date="2020-07-16T16:23:00Z"/>
              <w:rFonts w:ascii="Consolas" w:hAnsi="Consolas"/>
              <w:color w:val="000000"/>
            </w:rPr>
          </w:rPrChange>
        </w:rPr>
      </w:pPr>
      <w:ins w:id="10290" w:author="Manuel Hergenröder" w:date="2020-07-16T16:23:00Z">
        <w:r w:rsidRPr="00625FEA">
          <w:rPr>
            <w:rFonts w:ascii="Consolas" w:hAnsi="Consolas"/>
            <w:color w:val="000000"/>
            <w:sz w:val="18"/>
            <w:szCs w:val="18"/>
            <w:lang w:val="en-US"/>
            <w:rPrChange w:id="10291" w:author="Manuel Hergenröder" w:date="2020-07-16T16:26:00Z">
              <w:rPr>
                <w:rFonts w:ascii="Consolas" w:hAnsi="Consolas"/>
                <w:color w:val="000000"/>
              </w:rPr>
            </w:rPrChange>
          </w:rPr>
          <w:t>            </w:t>
        </w:r>
        <w:r w:rsidRPr="00625FEA">
          <w:rPr>
            <w:rFonts w:ascii="Consolas" w:hAnsi="Consolas"/>
            <w:color w:val="0000FF"/>
            <w:sz w:val="18"/>
            <w:szCs w:val="18"/>
            <w:lang w:val="en-US"/>
            <w:rPrChange w:id="1029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293" w:author="Manuel Hergenröder" w:date="2020-07-16T16:26:00Z">
              <w:rPr>
                <w:rFonts w:ascii="Consolas" w:hAnsi="Consolas"/>
                <w:color w:val="000000"/>
              </w:rPr>
            </w:rPrChange>
          </w:rPr>
          <w:t>.modifiedVertices[</w:t>
        </w:r>
        <w:r w:rsidRPr="00625FEA">
          <w:rPr>
            <w:rFonts w:ascii="Consolas" w:hAnsi="Consolas"/>
            <w:color w:val="1F377F"/>
            <w:sz w:val="18"/>
            <w:szCs w:val="18"/>
            <w:lang w:val="en-US"/>
            <w:rPrChange w:id="10294" w:author="Manuel Hergenröder" w:date="2020-07-16T16:26:00Z">
              <w:rPr>
                <w:rFonts w:ascii="Consolas" w:hAnsi="Consolas"/>
                <w:color w:val="1F377F"/>
              </w:rPr>
            </w:rPrChange>
          </w:rPr>
          <w:t>i</w:t>
        </w:r>
        <w:r w:rsidRPr="00625FEA">
          <w:rPr>
            <w:rFonts w:ascii="Consolas" w:hAnsi="Consolas"/>
            <w:color w:val="000000"/>
            <w:sz w:val="18"/>
            <w:szCs w:val="18"/>
            <w:lang w:val="en-US"/>
            <w:rPrChange w:id="10295" w:author="Manuel Hergenröder" w:date="2020-07-16T16:26:00Z">
              <w:rPr>
                <w:rFonts w:ascii="Consolas" w:hAnsi="Consolas"/>
                <w:color w:val="000000"/>
              </w:rPr>
            </w:rPrChange>
          </w:rPr>
          <w:t>] = </w:t>
        </w:r>
        <w:r w:rsidRPr="00625FEA">
          <w:rPr>
            <w:rFonts w:ascii="Consolas" w:hAnsi="Consolas"/>
            <w:color w:val="0000FF"/>
            <w:sz w:val="18"/>
            <w:szCs w:val="18"/>
            <w:lang w:val="en-US"/>
            <w:rPrChange w:id="10296" w:author="Manuel Hergenröder" w:date="2020-07-16T16:26:00Z">
              <w:rPr>
                <w:rFonts w:ascii="Consolas" w:hAnsi="Consolas"/>
                <w:color w:val="0000FF"/>
              </w:rPr>
            </w:rPrChange>
          </w:rPr>
          <w:t>new</w:t>
        </w:r>
        <w:r w:rsidRPr="00625FEA">
          <w:rPr>
            <w:rFonts w:ascii="Consolas" w:hAnsi="Consolas"/>
            <w:color w:val="000000"/>
            <w:sz w:val="18"/>
            <w:szCs w:val="18"/>
            <w:lang w:val="en-US"/>
            <w:rPrChange w:id="10297" w:author="Manuel Hergenröder" w:date="2020-07-16T16:26:00Z">
              <w:rPr>
                <w:rFonts w:ascii="Consolas" w:hAnsi="Consolas"/>
                <w:color w:val="000000"/>
              </w:rPr>
            </w:rPrChange>
          </w:rPr>
          <w:t> </w:t>
        </w:r>
        <w:r w:rsidRPr="00625FEA">
          <w:rPr>
            <w:rFonts w:ascii="Consolas" w:hAnsi="Consolas"/>
            <w:color w:val="2B91AF"/>
            <w:sz w:val="18"/>
            <w:szCs w:val="18"/>
            <w:lang w:val="en-US"/>
            <w:rPrChange w:id="10298"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0299" w:author="Manuel Hergenröder" w:date="2020-07-16T16:26:00Z">
              <w:rPr>
                <w:rFonts w:ascii="Consolas" w:hAnsi="Consolas"/>
                <w:color w:val="000000"/>
              </w:rPr>
            </w:rPrChange>
          </w:rPr>
          <w:t>[</w:t>
        </w:r>
        <w:r w:rsidRPr="00625FEA">
          <w:rPr>
            <w:rFonts w:ascii="Consolas" w:hAnsi="Consolas"/>
            <w:color w:val="0000FF"/>
            <w:sz w:val="18"/>
            <w:szCs w:val="18"/>
            <w:lang w:val="en-US"/>
            <w:rPrChange w:id="1030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301" w:author="Manuel Hergenröder" w:date="2020-07-16T16:26:00Z">
              <w:rPr>
                <w:rFonts w:ascii="Consolas" w:hAnsi="Consolas"/>
                <w:color w:val="000000"/>
              </w:rPr>
            </w:rPrChange>
          </w:rPr>
          <w:t>.audioEngine.fftBinCount];</w:t>
        </w:r>
      </w:ins>
    </w:p>
    <w:p w14:paraId="4B21FB8C" w14:textId="77777777" w:rsidR="008F67FA" w:rsidRPr="00625FEA" w:rsidRDefault="008F67FA" w:rsidP="008F67FA">
      <w:pPr>
        <w:pStyle w:val="HTMLPreformatted"/>
        <w:shd w:val="clear" w:color="auto" w:fill="FFFFFF"/>
        <w:rPr>
          <w:ins w:id="10302" w:author="Manuel Hergenröder" w:date="2020-07-16T16:23:00Z"/>
          <w:rFonts w:ascii="Consolas" w:hAnsi="Consolas"/>
          <w:color w:val="000000"/>
          <w:sz w:val="18"/>
          <w:szCs w:val="18"/>
          <w:lang w:val="en-US"/>
          <w:rPrChange w:id="10303" w:author="Manuel Hergenröder" w:date="2020-07-16T16:26:00Z">
            <w:rPr>
              <w:ins w:id="10304" w:author="Manuel Hergenröder" w:date="2020-07-16T16:23:00Z"/>
              <w:rFonts w:ascii="Consolas" w:hAnsi="Consolas"/>
              <w:color w:val="000000"/>
            </w:rPr>
          </w:rPrChange>
        </w:rPr>
      </w:pPr>
      <w:ins w:id="10305" w:author="Manuel Hergenröder" w:date="2020-07-16T16:23:00Z">
        <w:r w:rsidRPr="00625FEA">
          <w:rPr>
            <w:rFonts w:ascii="Consolas" w:hAnsi="Consolas"/>
            <w:color w:val="000000"/>
            <w:sz w:val="18"/>
            <w:szCs w:val="18"/>
            <w:lang w:val="en-US"/>
            <w:rPrChange w:id="10306" w:author="Manuel Hergenröder" w:date="2020-07-16T16:26:00Z">
              <w:rPr>
                <w:rFonts w:ascii="Consolas" w:hAnsi="Consolas"/>
                <w:color w:val="000000"/>
              </w:rPr>
            </w:rPrChange>
          </w:rPr>
          <w:t>            </w:t>
        </w:r>
        <w:r w:rsidRPr="00625FEA">
          <w:rPr>
            <w:rFonts w:ascii="Consolas" w:hAnsi="Consolas"/>
            <w:color w:val="0000FF"/>
            <w:sz w:val="18"/>
            <w:szCs w:val="18"/>
            <w:lang w:val="en-US"/>
            <w:rPrChange w:id="1030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308" w:author="Manuel Hergenröder" w:date="2020-07-16T16:26:00Z">
              <w:rPr>
                <w:rFonts w:ascii="Consolas" w:hAnsi="Consolas"/>
                <w:color w:val="000000"/>
              </w:rPr>
            </w:rPrChange>
          </w:rPr>
          <w:t>.modifiedVertices[</w:t>
        </w:r>
        <w:r w:rsidRPr="00625FEA">
          <w:rPr>
            <w:rFonts w:ascii="Consolas" w:hAnsi="Consolas"/>
            <w:color w:val="1F377F"/>
            <w:sz w:val="18"/>
            <w:szCs w:val="18"/>
            <w:lang w:val="en-US"/>
            <w:rPrChange w:id="10309" w:author="Manuel Hergenröder" w:date="2020-07-16T16:26:00Z">
              <w:rPr>
                <w:rFonts w:ascii="Consolas" w:hAnsi="Consolas"/>
                <w:color w:val="1F377F"/>
              </w:rPr>
            </w:rPrChange>
          </w:rPr>
          <w:t>i</w:t>
        </w:r>
        <w:r w:rsidRPr="00625FEA">
          <w:rPr>
            <w:rFonts w:ascii="Consolas" w:hAnsi="Consolas"/>
            <w:color w:val="000000"/>
            <w:sz w:val="18"/>
            <w:szCs w:val="18"/>
            <w:lang w:val="en-US"/>
            <w:rPrChange w:id="10310" w:author="Manuel Hergenröder" w:date="2020-07-16T16:26:00Z">
              <w:rPr>
                <w:rFonts w:ascii="Consolas" w:hAnsi="Consolas"/>
                <w:color w:val="000000"/>
              </w:rPr>
            </w:rPrChange>
          </w:rPr>
          <w:t>] = </w:t>
        </w:r>
        <w:r w:rsidRPr="00625FEA">
          <w:rPr>
            <w:rFonts w:ascii="Consolas" w:hAnsi="Consolas"/>
            <w:color w:val="0000FF"/>
            <w:sz w:val="18"/>
            <w:szCs w:val="18"/>
            <w:lang w:val="en-US"/>
            <w:rPrChange w:id="1031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312" w:author="Manuel Hergenröder" w:date="2020-07-16T16:26:00Z">
              <w:rPr>
                <w:rFonts w:ascii="Consolas" w:hAnsi="Consolas"/>
                <w:color w:val="000000"/>
              </w:rPr>
            </w:rPrChange>
          </w:rPr>
          <w:t>.spectrum.meshes[</w:t>
        </w:r>
        <w:r w:rsidRPr="00625FEA">
          <w:rPr>
            <w:rFonts w:ascii="Consolas" w:hAnsi="Consolas"/>
            <w:color w:val="1F377F"/>
            <w:sz w:val="18"/>
            <w:szCs w:val="18"/>
            <w:lang w:val="en-US"/>
            <w:rPrChange w:id="10313" w:author="Manuel Hergenröder" w:date="2020-07-16T16:26:00Z">
              <w:rPr>
                <w:rFonts w:ascii="Consolas" w:hAnsi="Consolas"/>
                <w:color w:val="1F377F"/>
              </w:rPr>
            </w:rPrChange>
          </w:rPr>
          <w:t>i</w:t>
        </w:r>
        <w:r w:rsidRPr="00625FEA">
          <w:rPr>
            <w:rFonts w:ascii="Consolas" w:hAnsi="Consolas"/>
            <w:color w:val="000000"/>
            <w:sz w:val="18"/>
            <w:szCs w:val="18"/>
            <w:lang w:val="en-US"/>
            <w:rPrChange w:id="10314" w:author="Manuel Hergenröder" w:date="2020-07-16T16:26:00Z">
              <w:rPr>
                <w:rFonts w:ascii="Consolas" w:hAnsi="Consolas"/>
                <w:color w:val="000000"/>
              </w:rPr>
            </w:rPrChange>
          </w:rPr>
          <w:t>].vertices;</w:t>
        </w:r>
      </w:ins>
    </w:p>
    <w:p w14:paraId="71BBFFB9" w14:textId="77777777" w:rsidR="008F67FA" w:rsidRPr="00625FEA" w:rsidRDefault="008F67FA" w:rsidP="008F67FA">
      <w:pPr>
        <w:pStyle w:val="HTMLPreformatted"/>
        <w:shd w:val="clear" w:color="auto" w:fill="FFFFFF"/>
        <w:rPr>
          <w:ins w:id="10315" w:author="Manuel Hergenröder" w:date="2020-07-16T16:23:00Z"/>
          <w:rFonts w:ascii="Consolas" w:hAnsi="Consolas"/>
          <w:color w:val="000000"/>
          <w:sz w:val="18"/>
          <w:szCs w:val="18"/>
          <w:lang w:val="en-US"/>
          <w:rPrChange w:id="10316" w:author="Manuel Hergenröder" w:date="2020-07-16T16:26:00Z">
            <w:rPr>
              <w:ins w:id="10317" w:author="Manuel Hergenröder" w:date="2020-07-16T16:23:00Z"/>
              <w:rFonts w:ascii="Consolas" w:hAnsi="Consolas"/>
              <w:color w:val="000000"/>
            </w:rPr>
          </w:rPrChange>
        </w:rPr>
      </w:pPr>
      <w:ins w:id="10318" w:author="Manuel Hergenröder" w:date="2020-07-16T16:23:00Z">
        <w:r w:rsidRPr="00625FEA">
          <w:rPr>
            <w:rFonts w:ascii="Consolas" w:hAnsi="Consolas"/>
            <w:color w:val="000000"/>
            <w:sz w:val="18"/>
            <w:szCs w:val="18"/>
            <w:lang w:val="en-US"/>
            <w:rPrChange w:id="10319" w:author="Manuel Hergenröder" w:date="2020-07-16T16:26:00Z">
              <w:rPr>
                <w:rFonts w:ascii="Consolas" w:hAnsi="Consolas"/>
                <w:color w:val="000000"/>
              </w:rPr>
            </w:rPrChange>
          </w:rPr>
          <w:t>        }</w:t>
        </w:r>
      </w:ins>
    </w:p>
    <w:p w14:paraId="544E628D" w14:textId="77777777" w:rsidR="008F67FA" w:rsidRPr="00625FEA" w:rsidRDefault="008F67FA" w:rsidP="008F67FA">
      <w:pPr>
        <w:pStyle w:val="HTMLPreformatted"/>
        <w:shd w:val="clear" w:color="auto" w:fill="FFFFFF"/>
        <w:rPr>
          <w:ins w:id="10320" w:author="Manuel Hergenröder" w:date="2020-07-16T16:23:00Z"/>
          <w:rFonts w:ascii="Consolas" w:hAnsi="Consolas"/>
          <w:color w:val="000000"/>
          <w:sz w:val="18"/>
          <w:szCs w:val="18"/>
          <w:lang w:val="en-US"/>
          <w:rPrChange w:id="10321" w:author="Manuel Hergenröder" w:date="2020-07-16T16:26:00Z">
            <w:rPr>
              <w:ins w:id="10322" w:author="Manuel Hergenröder" w:date="2020-07-16T16:23:00Z"/>
              <w:rFonts w:ascii="Consolas" w:hAnsi="Consolas"/>
              <w:color w:val="000000"/>
            </w:rPr>
          </w:rPrChange>
        </w:rPr>
      </w:pPr>
      <w:ins w:id="10323" w:author="Manuel Hergenröder" w:date="2020-07-16T16:23:00Z">
        <w:r w:rsidRPr="00625FEA">
          <w:rPr>
            <w:rFonts w:ascii="Consolas" w:hAnsi="Consolas"/>
            <w:color w:val="000000"/>
            <w:sz w:val="18"/>
            <w:szCs w:val="18"/>
            <w:lang w:val="en-US"/>
            <w:rPrChange w:id="10324" w:author="Manuel Hergenröder" w:date="2020-07-16T16:26:00Z">
              <w:rPr>
                <w:rFonts w:ascii="Consolas" w:hAnsi="Consolas"/>
                <w:color w:val="000000"/>
              </w:rPr>
            </w:rPrChange>
          </w:rPr>
          <w:t xml:space="preserve"> </w:t>
        </w:r>
      </w:ins>
    </w:p>
    <w:p w14:paraId="5E27AF49" w14:textId="77777777" w:rsidR="008F67FA" w:rsidRPr="00625FEA" w:rsidRDefault="008F67FA" w:rsidP="008F67FA">
      <w:pPr>
        <w:pStyle w:val="HTMLPreformatted"/>
        <w:shd w:val="clear" w:color="auto" w:fill="FFFFFF"/>
        <w:rPr>
          <w:ins w:id="10325" w:author="Manuel Hergenröder" w:date="2020-07-16T16:23:00Z"/>
          <w:rFonts w:ascii="Consolas" w:hAnsi="Consolas"/>
          <w:color w:val="000000"/>
          <w:sz w:val="18"/>
          <w:szCs w:val="18"/>
          <w:lang w:val="en-US"/>
          <w:rPrChange w:id="10326" w:author="Manuel Hergenröder" w:date="2020-07-16T16:26:00Z">
            <w:rPr>
              <w:ins w:id="10327" w:author="Manuel Hergenröder" w:date="2020-07-16T16:23:00Z"/>
              <w:rFonts w:ascii="Consolas" w:hAnsi="Consolas"/>
              <w:color w:val="000000"/>
            </w:rPr>
          </w:rPrChange>
        </w:rPr>
      </w:pPr>
      <w:ins w:id="10328" w:author="Manuel Hergenröder" w:date="2020-07-16T16:23:00Z">
        <w:r w:rsidRPr="00625FEA">
          <w:rPr>
            <w:rFonts w:ascii="Consolas" w:hAnsi="Consolas"/>
            <w:color w:val="000000"/>
            <w:sz w:val="18"/>
            <w:szCs w:val="18"/>
            <w:lang w:val="en-US"/>
            <w:rPrChange w:id="10329" w:author="Manuel Hergenröder" w:date="2020-07-16T16:26:00Z">
              <w:rPr>
                <w:rFonts w:ascii="Consolas" w:hAnsi="Consolas"/>
                <w:color w:val="000000"/>
              </w:rPr>
            </w:rPrChange>
          </w:rPr>
          <w:t>    }</w:t>
        </w:r>
      </w:ins>
    </w:p>
    <w:p w14:paraId="337C6B39" w14:textId="77777777" w:rsidR="008F67FA" w:rsidRPr="00625FEA" w:rsidRDefault="008F67FA" w:rsidP="008F67FA">
      <w:pPr>
        <w:pStyle w:val="HTMLPreformatted"/>
        <w:shd w:val="clear" w:color="auto" w:fill="FFFFFF"/>
        <w:rPr>
          <w:ins w:id="10330" w:author="Manuel Hergenröder" w:date="2020-07-16T16:23:00Z"/>
          <w:rFonts w:ascii="Consolas" w:hAnsi="Consolas"/>
          <w:color w:val="000000"/>
          <w:sz w:val="18"/>
          <w:szCs w:val="18"/>
          <w:lang w:val="en-US"/>
          <w:rPrChange w:id="10331" w:author="Manuel Hergenröder" w:date="2020-07-16T16:26:00Z">
            <w:rPr>
              <w:ins w:id="10332" w:author="Manuel Hergenröder" w:date="2020-07-16T16:23:00Z"/>
              <w:rFonts w:ascii="Consolas" w:hAnsi="Consolas"/>
              <w:color w:val="000000"/>
            </w:rPr>
          </w:rPrChange>
        </w:rPr>
      </w:pPr>
      <w:ins w:id="10333" w:author="Manuel Hergenröder" w:date="2020-07-16T16:23:00Z">
        <w:r w:rsidRPr="00625FEA">
          <w:rPr>
            <w:rFonts w:ascii="Consolas" w:hAnsi="Consolas"/>
            <w:color w:val="000000"/>
            <w:sz w:val="18"/>
            <w:szCs w:val="18"/>
            <w:lang w:val="en-US"/>
            <w:rPrChange w:id="10334" w:author="Manuel Hergenröder" w:date="2020-07-16T16:26:00Z">
              <w:rPr>
                <w:rFonts w:ascii="Consolas" w:hAnsi="Consolas"/>
                <w:color w:val="000000"/>
              </w:rPr>
            </w:rPrChange>
          </w:rPr>
          <w:t>    </w:t>
        </w:r>
        <w:r w:rsidRPr="00625FEA">
          <w:rPr>
            <w:rFonts w:ascii="Consolas" w:hAnsi="Consolas"/>
            <w:color w:val="0000FF"/>
            <w:sz w:val="18"/>
            <w:szCs w:val="18"/>
            <w:lang w:val="en-US"/>
            <w:rPrChange w:id="10335"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0336" w:author="Manuel Hergenröder" w:date="2020-07-16T16:26:00Z">
              <w:rPr>
                <w:rFonts w:ascii="Consolas" w:hAnsi="Consolas"/>
                <w:color w:val="000000"/>
              </w:rPr>
            </w:rPrChange>
          </w:rPr>
          <w:t> </w:t>
        </w:r>
        <w:r w:rsidRPr="00625FEA">
          <w:rPr>
            <w:rFonts w:ascii="Consolas" w:hAnsi="Consolas"/>
            <w:color w:val="0000FF"/>
            <w:sz w:val="18"/>
            <w:szCs w:val="18"/>
            <w:lang w:val="en-US"/>
            <w:rPrChange w:id="10337" w:author="Manuel Hergenröder" w:date="2020-07-16T16:26:00Z">
              <w:rPr>
                <w:rFonts w:ascii="Consolas" w:hAnsi="Consolas"/>
                <w:color w:val="0000FF"/>
              </w:rPr>
            </w:rPrChange>
          </w:rPr>
          <w:t>void</w:t>
        </w:r>
        <w:r w:rsidRPr="00625FEA">
          <w:rPr>
            <w:rFonts w:ascii="Consolas" w:hAnsi="Consolas"/>
            <w:color w:val="000000"/>
            <w:sz w:val="18"/>
            <w:szCs w:val="18"/>
            <w:lang w:val="en-US"/>
            <w:rPrChange w:id="10338" w:author="Manuel Hergenröder" w:date="2020-07-16T16:26:00Z">
              <w:rPr>
                <w:rFonts w:ascii="Consolas" w:hAnsi="Consolas"/>
                <w:color w:val="000000"/>
              </w:rPr>
            </w:rPrChange>
          </w:rPr>
          <w:t> </w:t>
        </w:r>
        <w:r w:rsidRPr="00625FEA">
          <w:rPr>
            <w:rFonts w:ascii="Consolas" w:hAnsi="Consolas"/>
            <w:color w:val="74531F"/>
            <w:sz w:val="18"/>
            <w:szCs w:val="18"/>
            <w:lang w:val="en-US"/>
            <w:rPrChange w:id="10339" w:author="Manuel Hergenröder" w:date="2020-07-16T16:26:00Z">
              <w:rPr>
                <w:rFonts w:ascii="Consolas" w:hAnsi="Consolas"/>
                <w:color w:val="74531F"/>
              </w:rPr>
            </w:rPrChange>
          </w:rPr>
          <w:t>DeformMeshPoint</w:t>
        </w:r>
        <w:r w:rsidRPr="00625FEA">
          <w:rPr>
            <w:rFonts w:ascii="Consolas" w:hAnsi="Consolas"/>
            <w:color w:val="000000"/>
            <w:sz w:val="18"/>
            <w:szCs w:val="18"/>
            <w:lang w:val="en-US"/>
            <w:rPrChange w:id="10340" w:author="Manuel Hergenröder" w:date="2020-07-16T16:26:00Z">
              <w:rPr>
                <w:rFonts w:ascii="Consolas" w:hAnsi="Consolas"/>
                <w:color w:val="000000"/>
              </w:rPr>
            </w:rPrChange>
          </w:rPr>
          <w:t>(</w:t>
        </w:r>
        <w:r w:rsidRPr="00625FEA">
          <w:rPr>
            <w:rFonts w:ascii="Consolas" w:hAnsi="Consolas"/>
            <w:color w:val="2B91AF"/>
            <w:sz w:val="18"/>
            <w:szCs w:val="18"/>
            <w:lang w:val="en-US"/>
            <w:rPrChange w:id="10341"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0342" w:author="Manuel Hergenröder" w:date="2020-07-16T16:26:00Z">
              <w:rPr>
                <w:rFonts w:ascii="Consolas" w:hAnsi="Consolas"/>
                <w:color w:val="000000"/>
              </w:rPr>
            </w:rPrChange>
          </w:rPr>
          <w:t> </w:t>
        </w:r>
        <w:r w:rsidRPr="00625FEA">
          <w:rPr>
            <w:rFonts w:ascii="Consolas" w:hAnsi="Consolas"/>
            <w:color w:val="1F377F"/>
            <w:sz w:val="18"/>
            <w:szCs w:val="18"/>
            <w:lang w:val="en-US"/>
            <w:rPrChange w:id="10343" w:author="Manuel Hergenröder" w:date="2020-07-16T16:26:00Z">
              <w:rPr>
                <w:rFonts w:ascii="Consolas" w:hAnsi="Consolas"/>
                <w:color w:val="1F377F"/>
              </w:rPr>
            </w:rPrChange>
          </w:rPr>
          <w:t>point</w:t>
        </w:r>
        <w:r w:rsidRPr="00625FEA">
          <w:rPr>
            <w:rFonts w:ascii="Consolas" w:hAnsi="Consolas"/>
            <w:color w:val="000000"/>
            <w:sz w:val="18"/>
            <w:szCs w:val="18"/>
            <w:lang w:val="en-US"/>
            <w:rPrChange w:id="10344" w:author="Manuel Hergenröder" w:date="2020-07-16T16:26:00Z">
              <w:rPr>
                <w:rFonts w:ascii="Consolas" w:hAnsi="Consolas"/>
                <w:color w:val="000000"/>
              </w:rPr>
            </w:rPrChange>
          </w:rPr>
          <w:t>, </w:t>
        </w:r>
        <w:r w:rsidRPr="00625FEA">
          <w:rPr>
            <w:rFonts w:ascii="Consolas" w:hAnsi="Consolas"/>
            <w:color w:val="2B91AF"/>
            <w:sz w:val="18"/>
            <w:szCs w:val="18"/>
            <w:lang w:val="en-US"/>
            <w:rPrChange w:id="10345"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0346" w:author="Manuel Hergenröder" w:date="2020-07-16T16:26:00Z">
              <w:rPr>
                <w:rFonts w:ascii="Consolas" w:hAnsi="Consolas"/>
                <w:color w:val="000000"/>
              </w:rPr>
            </w:rPrChange>
          </w:rPr>
          <w:t> </w:t>
        </w:r>
        <w:r w:rsidRPr="00625FEA">
          <w:rPr>
            <w:rFonts w:ascii="Consolas" w:hAnsi="Consolas"/>
            <w:color w:val="1F377F"/>
            <w:sz w:val="18"/>
            <w:szCs w:val="18"/>
            <w:lang w:val="en-US"/>
            <w:rPrChange w:id="10347" w:author="Manuel Hergenröder" w:date="2020-07-16T16:26:00Z">
              <w:rPr>
                <w:rFonts w:ascii="Consolas" w:hAnsi="Consolas"/>
                <w:color w:val="1F377F"/>
              </w:rPr>
            </w:rPrChange>
          </w:rPr>
          <w:t>direction</w:t>
        </w:r>
        <w:r w:rsidRPr="00625FEA">
          <w:rPr>
            <w:rFonts w:ascii="Consolas" w:hAnsi="Consolas"/>
            <w:color w:val="000000"/>
            <w:sz w:val="18"/>
            <w:szCs w:val="18"/>
            <w:lang w:val="en-US"/>
            <w:rPrChange w:id="10348" w:author="Manuel Hergenröder" w:date="2020-07-16T16:26:00Z">
              <w:rPr>
                <w:rFonts w:ascii="Consolas" w:hAnsi="Consolas"/>
                <w:color w:val="000000"/>
              </w:rPr>
            </w:rPrChange>
          </w:rPr>
          <w:t>, </w:t>
        </w:r>
        <w:r w:rsidRPr="00625FEA">
          <w:rPr>
            <w:rFonts w:ascii="Consolas" w:hAnsi="Consolas"/>
            <w:color w:val="0000FF"/>
            <w:sz w:val="18"/>
            <w:szCs w:val="18"/>
            <w:lang w:val="en-US"/>
            <w:rPrChange w:id="10349"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0350" w:author="Manuel Hergenröder" w:date="2020-07-16T16:26:00Z">
              <w:rPr>
                <w:rFonts w:ascii="Consolas" w:hAnsi="Consolas"/>
                <w:color w:val="000000"/>
              </w:rPr>
            </w:rPrChange>
          </w:rPr>
          <w:t> </w:t>
        </w:r>
        <w:r w:rsidRPr="00625FEA">
          <w:rPr>
            <w:rFonts w:ascii="Consolas" w:hAnsi="Consolas"/>
            <w:color w:val="1F377F"/>
            <w:sz w:val="18"/>
            <w:szCs w:val="18"/>
            <w:lang w:val="en-US"/>
            <w:rPrChange w:id="10351" w:author="Manuel Hergenröder" w:date="2020-07-16T16:26:00Z">
              <w:rPr>
                <w:rFonts w:ascii="Consolas" w:hAnsi="Consolas"/>
                <w:color w:val="1F377F"/>
              </w:rPr>
            </w:rPrChange>
          </w:rPr>
          <w:t>radius</w:t>
        </w:r>
        <w:r w:rsidRPr="00625FEA">
          <w:rPr>
            <w:rFonts w:ascii="Consolas" w:hAnsi="Consolas"/>
            <w:color w:val="000000"/>
            <w:sz w:val="18"/>
            <w:szCs w:val="18"/>
            <w:lang w:val="en-US"/>
            <w:rPrChange w:id="10352" w:author="Manuel Hergenröder" w:date="2020-07-16T16:26:00Z">
              <w:rPr>
                <w:rFonts w:ascii="Consolas" w:hAnsi="Consolas"/>
                <w:color w:val="000000"/>
              </w:rPr>
            </w:rPrChange>
          </w:rPr>
          <w:t>, </w:t>
        </w:r>
        <w:r w:rsidRPr="00625FEA">
          <w:rPr>
            <w:rFonts w:ascii="Consolas" w:hAnsi="Consolas"/>
            <w:color w:val="0000FF"/>
            <w:sz w:val="18"/>
            <w:szCs w:val="18"/>
            <w:lang w:val="en-US"/>
            <w:rPrChange w:id="10353"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0354" w:author="Manuel Hergenröder" w:date="2020-07-16T16:26:00Z">
              <w:rPr>
                <w:rFonts w:ascii="Consolas" w:hAnsi="Consolas"/>
                <w:color w:val="000000"/>
              </w:rPr>
            </w:rPrChange>
          </w:rPr>
          <w:t> </w:t>
        </w:r>
        <w:r w:rsidRPr="00625FEA">
          <w:rPr>
            <w:rFonts w:ascii="Consolas" w:hAnsi="Consolas"/>
            <w:color w:val="1F377F"/>
            <w:sz w:val="18"/>
            <w:szCs w:val="18"/>
            <w:lang w:val="en-US"/>
            <w:rPrChange w:id="10355" w:author="Manuel Hergenröder" w:date="2020-07-16T16:26:00Z">
              <w:rPr>
                <w:rFonts w:ascii="Consolas" w:hAnsi="Consolas"/>
                <w:color w:val="1F377F"/>
              </w:rPr>
            </w:rPrChange>
          </w:rPr>
          <w:t>absoluteValue</w:t>
        </w:r>
        <w:r w:rsidRPr="00625FEA">
          <w:rPr>
            <w:rFonts w:ascii="Consolas" w:hAnsi="Consolas"/>
            <w:color w:val="000000"/>
            <w:sz w:val="18"/>
            <w:szCs w:val="18"/>
            <w:lang w:val="en-US"/>
            <w:rPrChange w:id="10356" w:author="Manuel Hergenröder" w:date="2020-07-16T16:26:00Z">
              <w:rPr>
                <w:rFonts w:ascii="Consolas" w:hAnsi="Consolas"/>
                <w:color w:val="000000"/>
              </w:rPr>
            </w:rPrChange>
          </w:rPr>
          <w:t> = -1)</w:t>
        </w:r>
      </w:ins>
    </w:p>
    <w:p w14:paraId="472A2C2B" w14:textId="77777777" w:rsidR="008F67FA" w:rsidRPr="00625FEA" w:rsidRDefault="008F67FA" w:rsidP="008F67FA">
      <w:pPr>
        <w:pStyle w:val="HTMLPreformatted"/>
        <w:shd w:val="clear" w:color="auto" w:fill="FFFFFF"/>
        <w:rPr>
          <w:ins w:id="10357" w:author="Manuel Hergenröder" w:date="2020-07-16T16:23:00Z"/>
          <w:rFonts w:ascii="Consolas" w:hAnsi="Consolas"/>
          <w:color w:val="000000"/>
          <w:sz w:val="18"/>
          <w:szCs w:val="18"/>
          <w:lang w:val="en-US"/>
          <w:rPrChange w:id="10358" w:author="Manuel Hergenröder" w:date="2020-07-16T16:26:00Z">
            <w:rPr>
              <w:ins w:id="10359" w:author="Manuel Hergenröder" w:date="2020-07-16T16:23:00Z"/>
              <w:rFonts w:ascii="Consolas" w:hAnsi="Consolas"/>
              <w:color w:val="000000"/>
            </w:rPr>
          </w:rPrChange>
        </w:rPr>
      </w:pPr>
      <w:ins w:id="10360" w:author="Manuel Hergenröder" w:date="2020-07-16T16:23:00Z">
        <w:r w:rsidRPr="00625FEA">
          <w:rPr>
            <w:rFonts w:ascii="Consolas" w:hAnsi="Consolas"/>
            <w:color w:val="000000"/>
            <w:sz w:val="18"/>
            <w:szCs w:val="18"/>
            <w:lang w:val="en-US"/>
            <w:rPrChange w:id="10361" w:author="Manuel Hergenröder" w:date="2020-07-16T16:26:00Z">
              <w:rPr>
                <w:rFonts w:ascii="Consolas" w:hAnsi="Consolas"/>
                <w:color w:val="000000"/>
              </w:rPr>
            </w:rPrChange>
          </w:rPr>
          <w:t>    {</w:t>
        </w:r>
      </w:ins>
    </w:p>
    <w:p w14:paraId="37ED4BE2" w14:textId="77777777" w:rsidR="008F67FA" w:rsidRPr="00625FEA" w:rsidRDefault="008F67FA" w:rsidP="008F67FA">
      <w:pPr>
        <w:pStyle w:val="HTMLPreformatted"/>
        <w:shd w:val="clear" w:color="auto" w:fill="FFFFFF"/>
        <w:rPr>
          <w:ins w:id="10362" w:author="Manuel Hergenröder" w:date="2020-07-16T16:23:00Z"/>
          <w:rFonts w:ascii="Consolas" w:hAnsi="Consolas"/>
          <w:color w:val="000000"/>
          <w:sz w:val="18"/>
          <w:szCs w:val="18"/>
          <w:lang w:val="en-US"/>
          <w:rPrChange w:id="10363" w:author="Manuel Hergenröder" w:date="2020-07-16T16:26:00Z">
            <w:rPr>
              <w:ins w:id="10364" w:author="Manuel Hergenröder" w:date="2020-07-16T16:23:00Z"/>
              <w:rFonts w:ascii="Consolas" w:hAnsi="Consolas"/>
              <w:color w:val="000000"/>
            </w:rPr>
          </w:rPrChange>
        </w:rPr>
      </w:pPr>
      <w:ins w:id="10365" w:author="Manuel Hergenröder" w:date="2020-07-16T16:23:00Z">
        <w:r w:rsidRPr="00625FEA">
          <w:rPr>
            <w:rFonts w:ascii="Consolas" w:hAnsi="Consolas"/>
            <w:color w:val="000000"/>
            <w:sz w:val="18"/>
            <w:szCs w:val="18"/>
            <w:lang w:val="en-US"/>
            <w:rPrChange w:id="10366" w:author="Manuel Hergenröder" w:date="2020-07-16T16:26:00Z">
              <w:rPr>
                <w:rFonts w:ascii="Consolas" w:hAnsi="Consolas"/>
                <w:color w:val="000000"/>
              </w:rPr>
            </w:rPrChange>
          </w:rPr>
          <w:t>        </w:t>
        </w:r>
        <w:r w:rsidRPr="00625FEA">
          <w:rPr>
            <w:rFonts w:ascii="Consolas" w:hAnsi="Consolas"/>
            <w:color w:val="2B91AF"/>
            <w:sz w:val="18"/>
            <w:szCs w:val="18"/>
            <w:lang w:val="en-US"/>
            <w:rPrChange w:id="10367" w:author="Manuel Hergenröder" w:date="2020-07-16T16:26:00Z">
              <w:rPr>
                <w:rFonts w:ascii="Consolas" w:hAnsi="Consolas"/>
                <w:color w:val="2B91AF"/>
              </w:rPr>
            </w:rPrChange>
          </w:rPr>
          <w:t>List</w:t>
        </w:r>
        <w:r w:rsidRPr="00625FEA">
          <w:rPr>
            <w:rFonts w:ascii="Consolas" w:hAnsi="Consolas"/>
            <w:color w:val="000000"/>
            <w:sz w:val="18"/>
            <w:szCs w:val="18"/>
            <w:lang w:val="en-US"/>
            <w:rPrChange w:id="10368" w:author="Manuel Hergenröder" w:date="2020-07-16T16:26:00Z">
              <w:rPr>
                <w:rFonts w:ascii="Consolas" w:hAnsi="Consolas"/>
                <w:color w:val="000000"/>
              </w:rPr>
            </w:rPrChange>
          </w:rPr>
          <w:t>&lt;</w:t>
        </w:r>
        <w:r w:rsidRPr="00625FEA">
          <w:rPr>
            <w:rFonts w:ascii="Consolas" w:hAnsi="Consolas"/>
            <w:color w:val="2B91AF"/>
            <w:sz w:val="18"/>
            <w:szCs w:val="18"/>
            <w:lang w:val="en-US"/>
            <w:rPrChange w:id="10369"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0370" w:author="Manuel Hergenröder" w:date="2020-07-16T16:26:00Z">
              <w:rPr>
                <w:rFonts w:ascii="Consolas" w:hAnsi="Consolas"/>
                <w:color w:val="000000"/>
              </w:rPr>
            </w:rPrChange>
          </w:rPr>
          <w:t>&gt; </w:t>
        </w:r>
        <w:r w:rsidRPr="00625FEA">
          <w:rPr>
            <w:rFonts w:ascii="Consolas" w:hAnsi="Consolas"/>
            <w:color w:val="1F377F"/>
            <w:sz w:val="18"/>
            <w:szCs w:val="18"/>
            <w:lang w:val="en-US"/>
            <w:rPrChange w:id="10371"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0372" w:author="Manuel Hergenröder" w:date="2020-07-16T16:26:00Z">
              <w:rPr>
                <w:rFonts w:ascii="Consolas" w:hAnsi="Consolas"/>
                <w:color w:val="000000"/>
              </w:rPr>
            </w:rPrChange>
          </w:rPr>
          <w:t> = </w:t>
        </w:r>
        <w:r w:rsidRPr="00625FEA">
          <w:rPr>
            <w:rFonts w:ascii="Consolas" w:hAnsi="Consolas"/>
            <w:color w:val="0000FF"/>
            <w:sz w:val="18"/>
            <w:szCs w:val="18"/>
            <w:lang w:val="en-US"/>
            <w:rPrChange w:id="10373" w:author="Manuel Hergenröder" w:date="2020-07-16T16:26:00Z">
              <w:rPr>
                <w:rFonts w:ascii="Consolas" w:hAnsi="Consolas"/>
                <w:color w:val="0000FF"/>
              </w:rPr>
            </w:rPrChange>
          </w:rPr>
          <w:t>new</w:t>
        </w:r>
        <w:r w:rsidRPr="00625FEA">
          <w:rPr>
            <w:rFonts w:ascii="Consolas" w:hAnsi="Consolas"/>
            <w:color w:val="000000"/>
            <w:sz w:val="18"/>
            <w:szCs w:val="18"/>
            <w:lang w:val="en-US"/>
            <w:rPrChange w:id="10374" w:author="Manuel Hergenröder" w:date="2020-07-16T16:26:00Z">
              <w:rPr>
                <w:rFonts w:ascii="Consolas" w:hAnsi="Consolas"/>
                <w:color w:val="000000"/>
              </w:rPr>
            </w:rPrChange>
          </w:rPr>
          <w:t> </w:t>
        </w:r>
        <w:r w:rsidRPr="00625FEA">
          <w:rPr>
            <w:rFonts w:ascii="Consolas" w:hAnsi="Consolas"/>
            <w:color w:val="2B91AF"/>
            <w:sz w:val="18"/>
            <w:szCs w:val="18"/>
            <w:lang w:val="en-US"/>
            <w:rPrChange w:id="10375" w:author="Manuel Hergenröder" w:date="2020-07-16T16:26:00Z">
              <w:rPr>
                <w:rFonts w:ascii="Consolas" w:hAnsi="Consolas"/>
                <w:color w:val="2B91AF"/>
              </w:rPr>
            </w:rPrChange>
          </w:rPr>
          <w:t>List</w:t>
        </w:r>
        <w:r w:rsidRPr="00625FEA">
          <w:rPr>
            <w:rFonts w:ascii="Consolas" w:hAnsi="Consolas"/>
            <w:color w:val="000000"/>
            <w:sz w:val="18"/>
            <w:szCs w:val="18"/>
            <w:lang w:val="en-US"/>
            <w:rPrChange w:id="10376" w:author="Manuel Hergenröder" w:date="2020-07-16T16:26:00Z">
              <w:rPr>
                <w:rFonts w:ascii="Consolas" w:hAnsi="Consolas"/>
                <w:color w:val="000000"/>
              </w:rPr>
            </w:rPrChange>
          </w:rPr>
          <w:t>&lt;</w:t>
        </w:r>
        <w:r w:rsidRPr="00625FEA">
          <w:rPr>
            <w:rFonts w:ascii="Consolas" w:hAnsi="Consolas"/>
            <w:color w:val="2B91AF"/>
            <w:sz w:val="18"/>
            <w:szCs w:val="18"/>
            <w:lang w:val="en-US"/>
            <w:rPrChange w:id="10377"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0378" w:author="Manuel Hergenröder" w:date="2020-07-16T16:26:00Z">
              <w:rPr>
                <w:rFonts w:ascii="Consolas" w:hAnsi="Consolas"/>
                <w:color w:val="000000"/>
              </w:rPr>
            </w:rPrChange>
          </w:rPr>
          <w:t>&gt;();</w:t>
        </w:r>
      </w:ins>
    </w:p>
    <w:p w14:paraId="2584E3E9" w14:textId="77777777" w:rsidR="008F67FA" w:rsidRPr="00625FEA" w:rsidRDefault="008F67FA" w:rsidP="008F67FA">
      <w:pPr>
        <w:pStyle w:val="HTMLPreformatted"/>
        <w:shd w:val="clear" w:color="auto" w:fill="FFFFFF"/>
        <w:rPr>
          <w:ins w:id="10379" w:author="Manuel Hergenröder" w:date="2020-07-16T16:23:00Z"/>
          <w:rFonts w:ascii="Consolas" w:hAnsi="Consolas"/>
          <w:color w:val="000000"/>
          <w:sz w:val="18"/>
          <w:szCs w:val="18"/>
          <w:lang w:val="en-US"/>
          <w:rPrChange w:id="10380" w:author="Manuel Hergenröder" w:date="2020-07-16T16:26:00Z">
            <w:rPr>
              <w:ins w:id="10381" w:author="Manuel Hergenröder" w:date="2020-07-16T16:23:00Z"/>
              <w:rFonts w:ascii="Consolas" w:hAnsi="Consolas"/>
              <w:color w:val="000000"/>
            </w:rPr>
          </w:rPrChange>
        </w:rPr>
      </w:pPr>
      <w:ins w:id="10382" w:author="Manuel Hergenröder" w:date="2020-07-16T16:23:00Z">
        <w:r w:rsidRPr="00625FEA">
          <w:rPr>
            <w:rFonts w:ascii="Consolas" w:hAnsi="Consolas"/>
            <w:color w:val="000000"/>
            <w:sz w:val="18"/>
            <w:szCs w:val="18"/>
            <w:lang w:val="en-US"/>
            <w:rPrChange w:id="10383" w:author="Manuel Hergenröder" w:date="2020-07-16T16:26:00Z">
              <w:rPr>
                <w:rFonts w:ascii="Consolas" w:hAnsi="Consolas"/>
                <w:color w:val="000000"/>
              </w:rPr>
            </w:rPrChange>
          </w:rPr>
          <w:t>        </w:t>
        </w:r>
        <w:r w:rsidRPr="00625FEA">
          <w:rPr>
            <w:rFonts w:ascii="Consolas" w:hAnsi="Consolas"/>
            <w:color w:val="1F377F"/>
            <w:sz w:val="18"/>
            <w:szCs w:val="18"/>
            <w:lang w:val="en-US"/>
            <w:rPrChange w:id="10384"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0385" w:author="Manuel Hergenröder" w:date="2020-07-16T16:26:00Z">
              <w:rPr>
                <w:rFonts w:ascii="Consolas" w:hAnsi="Consolas"/>
                <w:color w:val="000000"/>
              </w:rPr>
            </w:rPrChange>
          </w:rPr>
          <w:t>.</w:t>
        </w:r>
        <w:r w:rsidRPr="00625FEA">
          <w:rPr>
            <w:rFonts w:ascii="Consolas" w:hAnsi="Consolas"/>
            <w:color w:val="74531F"/>
            <w:sz w:val="18"/>
            <w:szCs w:val="18"/>
            <w:lang w:val="en-US"/>
            <w:rPrChange w:id="10386" w:author="Manuel Hergenröder" w:date="2020-07-16T16:26:00Z">
              <w:rPr>
                <w:rFonts w:ascii="Consolas" w:hAnsi="Consolas"/>
                <w:color w:val="74531F"/>
              </w:rPr>
            </w:rPrChange>
          </w:rPr>
          <w:t>Add</w:t>
        </w:r>
        <w:r w:rsidRPr="00625FEA">
          <w:rPr>
            <w:rFonts w:ascii="Consolas" w:hAnsi="Consolas"/>
            <w:color w:val="000000"/>
            <w:sz w:val="18"/>
            <w:szCs w:val="18"/>
            <w:lang w:val="en-US"/>
            <w:rPrChange w:id="10387" w:author="Manuel Hergenröder" w:date="2020-07-16T16:26:00Z">
              <w:rPr>
                <w:rFonts w:ascii="Consolas" w:hAnsi="Consolas"/>
                <w:color w:val="000000"/>
              </w:rPr>
            </w:rPrChange>
          </w:rPr>
          <w:t>(</w:t>
        </w:r>
        <w:r w:rsidRPr="00625FEA">
          <w:rPr>
            <w:rFonts w:ascii="Consolas" w:hAnsi="Consolas"/>
            <w:color w:val="1F377F"/>
            <w:sz w:val="18"/>
            <w:szCs w:val="18"/>
            <w:lang w:val="en-US"/>
            <w:rPrChange w:id="10388" w:author="Manuel Hergenröder" w:date="2020-07-16T16:26:00Z">
              <w:rPr>
                <w:rFonts w:ascii="Consolas" w:hAnsi="Consolas"/>
                <w:color w:val="1F377F"/>
              </w:rPr>
            </w:rPrChange>
          </w:rPr>
          <w:t>point</w:t>
        </w:r>
        <w:r w:rsidRPr="00625FEA">
          <w:rPr>
            <w:rFonts w:ascii="Consolas" w:hAnsi="Consolas"/>
            <w:color w:val="000000"/>
            <w:sz w:val="18"/>
            <w:szCs w:val="18"/>
            <w:lang w:val="en-US"/>
            <w:rPrChange w:id="10389" w:author="Manuel Hergenröder" w:date="2020-07-16T16:26:00Z">
              <w:rPr>
                <w:rFonts w:ascii="Consolas" w:hAnsi="Consolas"/>
                <w:color w:val="000000"/>
              </w:rPr>
            </w:rPrChange>
          </w:rPr>
          <w:t>);</w:t>
        </w:r>
      </w:ins>
    </w:p>
    <w:p w14:paraId="76282E12" w14:textId="77777777" w:rsidR="008F67FA" w:rsidRPr="00625FEA" w:rsidRDefault="008F67FA" w:rsidP="008F67FA">
      <w:pPr>
        <w:pStyle w:val="HTMLPreformatted"/>
        <w:shd w:val="clear" w:color="auto" w:fill="FFFFFF"/>
        <w:rPr>
          <w:ins w:id="10390" w:author="Manuel Hergenröder" w:date="2020-07-16T16:23:00Z"/>
          <w:rFonts w:ascii="Consolas" w:hAnsi="Consolas"/>
          <w:color w:val="000000"/>
          <w:sz w:val="18"/>
          <w:szCs w:val="18"/>
          <w:lang w:val="en-US"/>
          <w:rPrChange w:id="10391" w:author="Manuel Hergenröder" w:date="2020-07-16T16:26:00Z">
            <w:rPr>
              <w:ins w:id="10392" w:author="Manuel Hergenröder" w:date="2020-07-16T16:23:00Z"/>
              <w:rFonts w:ascii="Consolas" w:hAnsi="Consolas"/>
              <w:color w:val="000000"/>
            </w:rPr>
          </w:rPrChange>
        </w:rPr>
      </w:pPr>
      <w:ins w:id="10393" w:author="Manuel Hergenröder" w:date="2020-07-16T16:23:00Z">
        <w:r w:rsidRPr="00625FEA">
          <w:rPr>
            <w:rFonts w:ascii="Consolas" w:hAnsi="Consolas"/>
            <w:color w:val="000000"/>
            <w:sz w:val="18"/>
            <w:szCs w:val="18"/>
            <w:lang w:val="en-US"/>
            <w:rPrChange w:id="10394" w:author="Manuel Hergenröder" w:date="2020-07-16T16:26:00Z">
              <w:rPr>
                <w:rFonts w:ascii="Consolas" w:hAnsi="Consolas"/>
                <w:color w:val="000000"/>
              </w:rPr>
            </w:rPrChange>
          </w:rPr>
          <w:t>        </w:t>
        </w:r>
        <w:r w:rsidRPr="00625FEA">
          <w:rPr>
            <w:rFonts w:ascii="Consolas" w:hAnsi="Consolas"/>
            <w:color w:val="0000FF"/>
            <w:sz w:val="18"/>
            <w:szCs w:val="18"/>
            <w:lang w:val="en-US"/>
            <w:rPrChange w:id="1039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396" w:author="Manuel Hergenröder" w:date="2020-07-16T16:26:00Z">
              <w:rPr>
                <w:rFonts w:ascii="Consolas" w:hAnsi="Consolas"/>
                <w:color w:val="000000"/>
              </w:rPr>
            </w:rPrChange>
          </w:rPr>
          <w:t>.routineQueue.</w:t>
        </w:r>
        <w:r w:rsidRPr="00625FEA">
          <w:rPr>
            <w:rFonts w:ascii="Consolas" w:hAnsi="Consolas"/>
            <w:color w:val="74531F"/>
            <w:sz w:val="18"/>
            <w:szCs w:val="18"/>
            <w:lang w:val="en-US"/>
            <w:rPrChange w:id="10397" w:author="Manuel Hergenröder" w:date="2020-07-16T16:26:00Z">
              <w:rPr>
                <w:rFonts w:ascii="Consolas" w:hAnsi="Consolas"/>
                <w:color w:val="74531F"/>
              </w:rPr>
            </w:rPrChange>
          </w:rPr>
          <w:t>Add</w:t>
        </w:r>
        <w:r w:rsidRPr="00625FEA">
          <w:rPr>
            <w:rFonts w:ascii="Consolas" w:hAnsi="Consolas"/>
            <w:color w:val="000000"/>
            <w:sz w:val="18"/>
            <w:szCs w:val="18"/>
            <w:lang w:val="en-US"/>
            <w:rPrChange w:id="10398" w:author="Manuel Hergenröder" w:date="2020-07-16T16:26:00Z">
              <w:rPr>
                <w:rFonts w:ascii="Consolas" w:hAnsi="Consolas"/>
                <w:color w:val="000000"/>
              </w:rPr>
            </w:rPrChange>
          </w:rPr>
          <w:t>(</w:t>
        </w:r>
        <w:r w:rsidRPr="00625FEA">
          <w:rPr>
            <w:rFonts w:ascii="Consolas" w:hAnsi="Consolas"/>
            <w:color w:val="0000FF"/>
            <w:sz w:val="18"/>
            <w:szCs w:val="18"/>
            <w:lang w:val="en-US"/>
            <w:rPrChange w:id="10399" w:author="Manuel Hergenröder" w:date="2020-07-16T16:26:00Z">
              <w:rPr>
                <w:rFonts w:ascii="Consolas" w:hAnsi="Consolas"/>
                <w:color w:val="0000FF"/>
              </w:rPr>
            </w:rPrChange>
          </w:rPr>
          <w:t>new</w:t>
        </w:r>
        <w:r w:rsidRPr="00625FEA">
          <w:rPr>
            <w:rFonts w:ascii="Consolas" w:hAnsi="Consolas"/>
            <w:color w:val="000000"/>
            <w:sz w:val="18"/>
            <w:szCs w:val="18"/>
            <w:lang w:val="en-US"/>
            <w:rPrChange w:id="10400" w:author="Manuel Hergenröder" w:date="2020-07-16T16:26:00Z">
              <w:rPr>
                <w:rFonts w:ascii="Consolas" w:hAnsi="Consolas"/>
                <w:color w:val="000000"/>
              </w:rPr>
            </w:rPrChange>
          </w:rPr>
          <w:t> </w:t>
        </w:r>
        <w:r w:rsidRPr="00625FEA">
          <w:rPr>
            <w:rFonts w:ascii="Consolas" w:hAnsi="Consolas"/>
            <w:color w:val="2B91AF"/>
            <w:sz w:val="18"/>
            <w:szCs w:val="18"/>
            <w:lang w:val="en-US"/>
            <w:rPrChange w:id="10401" w:author="Manuel Hergenröder" w:date="2020-07-16T16:26:00Z">
              <w:rPr>
                <w:rFonts w:ascii="Consolas" w:hAnsi="Consolas"/>
                <w:color w:val="2B91AF"/>
              </w:rPr>
            </w:rPrChange>
          </w:rPr>
          <w:t>DeformJob</w:t>
        </w:r>
        <w:r w:rsidRPr="00625FEA">
          <w:rPr>
            <w:rFonts w:ascii="Consolas" w:hAnsi="Consolas"/>
            <w:color w:val="000000"/>
            <w:sz w:val="18"/>
            <w:szCs w:val="18"/>
            <w:lang w:val="en-US"/>
            <w:rPrChange w:id="10402" w:author="Manuel Hergenröder" w:date="2020-07-16T16:26:00Z">
              <w:rPr>
                <w:rFonts w:ascii="Consolas" w:hAnsi="Consolas"/>
                <w:color w:val="000000"/>
              </w:rPr>
            </w:rPrChange>
          </w:rPr>
          <w:t>(</w:t>
        </w:r>
        <w:r w:rsidRPr="00625FEA">
          <w:rPr>
            <w:rFonts w:ascii="Consolas" w:hAnsi="Consolas"/>
            <w:color w:val="1F377F"/>
            <w:sz w:val="18"/>
            <w:szCs w:val="18"/>
            <w:lang w:val="en-US"/>
            <w:rPrChange w:id="10403"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0404" w:author="Manuel Hergenröder" w:date="2020-07-16T16:26:00Z">
              <w:rPr>
                <w:rFonts w:ascii="Consolas" w:hAnsi="Consolas"/>
                <w:color w:val="000000"/>
              </w:rPr>
            </w:rPrChange>
          </w:rPr>
          <w:t>, </w:t>
        </w:r>
        <w:r w:rsidRPr="00625FEA">
          <w:rPr>
            <w:rFonts w:ascii="Consolas" w:hAnsi="Consolas"/>
            <w:color w:val="1F377F"/>
            <w:sz w:val="18"/>
            <w:szCs w:val="18"/>
            <w:lang w:val="en-US"/>
            <w:rPrChange w:id="10405" w:author="Manuel Hergenröder" w:date="2020-07-16T16:26:00Z">
              <w:rPr>
                <w:rFonts w:ascii="Consolas" w:hAnsi="Consolas"/>
                <w:color w:val="1F377F"/>
              </w:rPr>
            </w:rPrChange>
          </w:rPr>
          <w:t>direction</w:t>
        </w:r>
        <w:r w:rsidRPr="00625FEA">
          <w:rPr>
            <w:rFonts w:ascii="Consolas" w:hAnsi="Consolas"/>
            <w:color w:val="000000"/>
            <w:sz w:val="18"/>
            <w:szCs w:val="18"/>
            <w:lang w:val="en-US"/>
            <w:rPrChange w:id="10406" w:author="Manuel Hergenröder" w:date="2020-07-16T16:26:00Z">
              <w:rPr>
                <w:rFonts w:ascii="Consolas" w:hAnsi="Consolas"/>
                <w:color w:val="000000"/>
              </w:rPr>
            </w:rPrChange>
          </w:rPr>
          <w:t>, </w:t>
        </w:r>
        <w:r w:rsidRPr="00625FEA">
          <w:rPr>
            <w:rFonts w:ascii="Consolas" w:hAnsi="Consolas"/>
            <w:color w:val="1F377F"/>
            <w:sz w:val="18"/>
            <w:szCs w:val="18"/>
            <w:lang w:val="en-US"/>
            <w:rPrChange w:id="10407" w:author="Manuel Hergenröder" w:date="2020-07-16T16:26:00Z">
              <w:rPr>
                <w:rFonts w:ascii="Consolas" w:hAnsi="Consolas"/>
                <w:color w:val="1F377F"/>
              </w:rPr>
            </w:rPrChange>
          </w:rPr>
          <w:t>radius</w:t>
        </w:r>
        <w:r w:rsidRPr="00625FEA">
          <w:rPr>
            <w:rFonts w:ascii="Consolas" w:hAnsi="Consolas"/>
            <w:color w:val="000000"/>
            <w:sz w:val="18"/>
            <w:szCs w:val="18"/>
            <w:lang w:val="en-US"/>
            <w:rPrChange w:id="10408" w:author="Manuel Hergenröder" w:date="2020-07-16T16:26:00Z">
              <w:rPr>
                <w:rFonts w:ascii="Consolas" w:hAnsi="Consolas"/>
                <w:color w:val="000000"/>
              </w:rPr>
            </w:rPrChange>
          </w:rPr>
          <w:t>, </w:t>
        </w:r>
        <w:r w:rsidRPr="00625FEA">
          <w:rPr>
            <w:rFonts w:ascii="Consolas" w:hAnsi="Consolas"/>
            <w:color w:val="1F377F"/>
            <w:sz w:val="18"/>
            <w:szCs w:val="18"/>
            <w:lang w:val="en-US"/>
            <w:rPrChange w:id="10409" w:author="Manuel Hergenröder" w:date="2020-07-16T16:26:00Z">
              <w:rPr>
                <w:rFonts w:ascii="Consolas" w:hAnsi="Consolas"/>
                <w:color w:val="1F377F"/>
              </w:rPr>
            </w:rPrChange>
          </w:rPr>
          <w:t>absoluteValue</w:t>
        </w:r>
        <w:r w:rsidRPr="00625FEA">
          <w:rPr>
            <w:rFonts w:ascii="Consolas" w:hAnsi="Consolas"/>
            <w:color w:val="000000"/>
            <w:sz w:val="18"/>
            <w:szCs w:val="18"/>
            <w:lang w:val="en-US"/>
            <w:rPrChange w:id="10410" w:author="Manuel Hergenröder" w:date="2020-07-16T16:26:00Z">
              <w:rPr>
                <w:rFonts w:ascii="Consolas" w:hAnsi="Consolas"/>
                <w:color w:val="000000"/>
              </w:rPr>
            </w:rPrChange>
          </w:rPr>
          <w:t>));</w:t>
        </w:r>
      </w:ins>
    </w:p>
    <w:p w14:paraId="7E7C4CDD" w14:textId="77777777" w:rsidR="008F67FA" w:rsidRPr="00625FEA" w:rsidRDefault="008F67FA" w:rsidP="008F67FA">
      <w:pPr>
        <w:pStyle w:val="HTMLPreformatted"/>
        <w:shd w:val="clear" w:color="auto" w:fill="FFFFFF"/>
        <w:rPr>
          <w:ins w:id="10411" w:author="Manuel Hergenröder" w:date="2020-07-16T16:23:00Z"/>
          <w:rFonts w:ascii="Consolas" w:hAnsi="Consolas"/>
          <w:color w:val="000000"/>
          <w:sz w:val="18"/>
          <w:szCs w:val="18"/>
          <w:lang w:val="en-US"/>
          <w:rPrChange w:id="10412" w:author="Manuel Hergenröder" w:date="2020-07-16T16:26:00Z">
            <w:rPr>
              <w:ins w:id="10413" w:author="Manuel Hergenröder" w:date="2020-07-16T16:23:00Z"/>
              <w:rFonts w:ascii="Consolas" w:hAnsi="Consolas"/>
              <w:color w:val="000000"/>
            </w:rPr>
          </w:rPrChange>
        </w:rPr>
      </w:pPr>
      <w:ins w:id="10414" w:author="Manuel Hergenröder" w:date="2020-07-16T16:23:00Z">
        <w:r w:rsidRPr="00625FEA">
          <w:rPr>
            <w:rFonts w:ascii="Consolas" w:hAnsi="Consolas"/>
            <w:color w:val="000000"/>
            <w:sz w:val="18"/>
            <w:szCs w:val="18"/>
            <w:lang w:val="en-US"/>
            <w:rPrChange w:id="10415" w:author="Manuel Hergenröder" w:date="2020-07-16T16:26:00Z">
              <w:rPr>
                <w:rFonts w:ascii="Consolas" w:hAnsi="Consolas"/>
                <w:color w:val="000000"/>
              </w:rPr>
            </w:rPrChange>
          </w:rPr>
          <w:t>    }</w:t>
        </w:r>
      </w:ins>
    </w:p>
    <w:p w14:paraId="019DC2E2" w14:textId="77777777" w:rsidR="008F67FA" w:rsidRPr="00625FEA" w:rsidRDefault="008F67FA" w:rsidP="008F67FA">
      <w:pPr>
        <w:pStyle w:val="HTMLPreformatted"/>
        <w:shd w:val="clear" w:color="auto" w:fill="FFFFFF"/>
        <w:rPr>
          <w:ins w:id="10416" w:author="Manuel Hergenröder" w:date="2020-07-16T16:23:00Z"/>
          <w:rFonts w:ascii="Consolas" w:hAnsi="Consolas"/>
          <w:color w:val="000000"/>
          <w:sz w:val="18"/>
          <w:szCs w:val="18"/>
          <w:lang w:val="en-US"/>
          <w:rPrChange w:id="10417" w:author="Manuel Hergenröder" w:date="2020-07-16T16:26:00Z">
            <w:rPr>
              <w:ins w:id="10418" w:author="Manuel Hergenröder" w:date="2020-07-16T16:23:00Z"/>
              <w:rFonts w:ascii="Consolas" w:hAnsi="Consolas"/>
              <w:color w:val="000000"/>
            </w:rPr>
          </w:rPrChange>
        </w:rPr>
      </w:pPr>
      <w:ins w:id="10419" w:author="Manuel Hergenröder" w:date="2020-07-16T16:23:00Z">
        <w:r w:rsidRPr="00625FEA">
          <w:rPr>
            <w:rFonts w:ascii="Consolas" w:hAnsi="Consolas"/>
            <w:color w:val="000000"/>
            <w:sz w:val="18"/>
            <w:szCs w:val="18"/>
            <w:lang w:val="en-US"/>
            <w:rPrChange w:id="10420" w:author="Manuel Hergenröder" w:date="2020-07-16T16:26:00Z">
              <w:rPr>
                <w:rFonts w:ascii="Consolas" w:hAnsi="Consolas"/>
                <w:color w:val="000000"/>
              </w:rPr>
            </w:rPrChange>
          </w:rPr>
          <w:t xml:space="preserve"> </w:t>
        </w:r>
      </w:ins>
    </w:p>
    <w:p w14:paraId="1C4A10AD" w14:textId="77777777" w:rsidR="008F67FA" w:rsidRPr="00625FEA" w:rsidRDefault="008F67FA" w:rsidP="008F67FA">
      <w:pPr>
        <w:pStyle w:val="HTMLPreformatted"/>
        <w:shd w:val="clear" w:color="auto" w:fill="FFFFFF"/>
        <w:rPr>
          <w:ins w:id="10421" w:author="Manuel Hergenröder" w:date="2020-07-16T16:23:00Z"/>
          <w:rFonts w:ascii="Consolas" w:hAnsi="Consolas"/>
          <w:color w:val="000000"/>
          <w:sz w:val="18"/>
          <w:szCs w:val="18"/>
          <w:lang w:val="en-US"/>
          <w:rPrChange w:id="10422" w:author="Manuel Hergenröder" w:date="2020-07-16T16:26:00Z">
            <w:rPr>
              <w:ins w:id="10423" w:author="Manuel Hergenröder" w:date="2020-07-16T16:23:00Z"/>
              <w:rFonts w:ascii="Consolas" w:hAnsi="Consolas"/>
              <w:color w:val="000000"/>
            </w:rPr>
          </w:rPrChange>
        </w:rPr>
      </w:pPr>
      <w:ins w:id="10424" w:author="Manuel Hergenröder" w:date="2020-07-16T16:23:00Z">
        <w:r w:rsidRPr="00625FEA">
          <w:rPr>
            <w:rFonts w:ascii="Consolas" w:hAnsi="Consolas"/>
            <w:color w:val="000000"/>
            <w:sz w:val="18"/>
            <w:szCs w:val="18"/>
            <w:lang w:val="en-US"/>
            <w:rPrChange w:id="10425" w:author="Manuel Hergenröder" w:date="2020-07-16T16:26:00Z">
              <w:rPr>
                <w:rFonts w:ascii="Consolas" w:hAnsi="Consolas"/>
                <w:color w:val="000000"/>
              </w:rPr>
            </w:rPrChange>
          </w:rPr>
          <w:t>    </w:t>
        </w:r>
        <w:r w:rsidRPr="00625FEA">
          <w:rPr>
            <w:rFonts w:ascii="Consolas" w:hAnsi="Consolas"/>
            <w:color w:val="0000FF"/>
            <w:sz w:val="18"/>
            <w:szCs w:val="18"/>
            <w:lang w:val="en-US"/>
            <w:rPrChange w:id="10426"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0427" w:author="Manuel Hergenröder" w:date="2020-07-16T16:26:00Z">
              <w:rPr>
                <w:rFonts w:ascii="Consolas" w:hAnsi="Consolas"/>
                <w:color w:val="000000"/>
              </w:rPr>
            </w:rPrChange>
          </w:rPr>
          <w:t> </w:t>
        </w:r>
        <w:r w:rsidRPr="00625FEA">
          <w:rPr>
            <w:rFonts w:ascii="Consolas" w:hAnsi="Consolas"/>
            <w:color w:val="0000FF"/>
            <w:sz w:val="18"/>
            <w:szCs w:val="18"/>
            <w:lang w:val="en-US"/>
            <w:rPrChange w:id="10428" w:author="Manuel Hergenröder" w:date="2020-07-16T16:26:00Z">
              <w:rPr>
                <w:rFonts w:ascii="Consolas" w:hAnsi="Consolas"/>
                <w:color w:val="0000FF"/>
              </w:rPr>
            </w:rPrChange>
          </w:rPr>
          <w:t>void</w:t>
        </w:r>
        <w:r w:rsidRPr="00625FEA">
          <w:rPr>
            <w:rFonts w:ascii="Consolas" w:hAnsi="Consolas"/>
            <w:color w:val="000000"/>
            <w:sz w:val="18"/>
            <w:szCs w:val="18"/>
            <w:lang w:val="en-US"/>
            <w:rPrChange w:id="10429" w:author="Manuel Hergenröder" w:date="2020-07-16T16:26:00Z">
              <w:rPr>
                <w:rFonts w:ascii="Consolas" w:hAnsi="Consolas"/>
                <w:color w:val="000000"/>
              </w:rPr>
            </w:rPrChange>
          </w:rPr>
          <w:t> </w:t>
        </w:r>
        <w:r w:rsidRPr="00625FEA">
          <w:rPr>
            <w:rFonts w:ascii="Consolas" w:hAnsi="Consolas"/>
            <w:color w:val="74531F"/>
            <w:sz w:val="18"/>
            <w:szCs w:val="18"/>
            <w:lang w:val="en-US"/>
            <w:rPrChange w:id="10430" w:author="Manuel Hergenröder" w:date="2020-07-16T16:26:00Z">
              <w:rPr>
                <w:rFonts w:ascii="Consolas" w:hAnsi="Consolas"/>
                <w:color w:val="74531F"/>
              </w:rPr>
            </w:rPrChange>
          </w:rPr>
          <w:t>DeformMeshMultiplePoints</w:t>
        </w:r>
        <w:r w:rsidRPr="00625FEA">
          <w:rPr>
            <w:rFonts w:ascii="Consolas" w:hAnsi="Consolas"/>
            <w:color w:val="000000"/>
            <w:sz w:val="18"/>
            <w:szCs w:val="18"/>
            <w:lang w:val="en-US"/>
            <w:rPrChange w:id="10431" w:author="Manuel Hergenröder" w:date="2020-07-16T16:26:00Z">
              <w:rPr>
                <w:rFonts w:ascii="Consolas" w:hAnsi="Consolas"/>
                <w:color w:val="000000"/>
              </w:rPr>
            </w:rPrChange>
          </w:rPr>
          <w:t>(</w:t>
        </w:r>
        <w:r w:rsidRPr="00625FEA">
          <w:rPr>
            <w:rFonts w:ascii="Consolas" w:hAnsi="Consolas"/>
            <w:color w:val="2B91AF"/>
            <w:sz w:val="18"/>
            <w:szCs w:val="18"/>
            <w:lang w:val="en-US"/>
            <w:rPrChange w:id="10432" w:author="Manuel Hergenröder" w:date="2020-07-16T16:26:00Z">
              <w:rPr>
                <w:rFonts w:ascii="Consolas" w:hAnsi="Consolas"/>
                <w:color w:val="2B91AF"/>
              </w:rPr>
            </w:rPrChange>
          </w:rPr>
          <w:t>List</w:t>
        </w:r>
        <w:r w:rsidRPr="00625FEA">
          <w:rPr>
            <w:rFonts w:ascii="Consolas" w:hAnsi="Consolas"/>
            <w:color w:val="000000"/>
            <w:sz w:val="18"/>
            <w:szCs w:val="18"/>
            <w:lang w:val="en-US"/>
            <w:rPrChange w:id="10433" w:author="Manuel Hergenröder" w:date="2020-07-16T16:26:00Z">
              <w:rPr>
                <w:rFonts w:ascii="Consolas" w:hAnsi="Consolas"/>
                <w:color w:val="000000"/>
              </w:rPr>
            </w:rPrChange>
          </w:rPr>
          <w:t>&lt;</w:t>
        </w:r>
        <w:r w:rsidRPr="00625FEA">
          <w:rPr>
            <w:rFonts w:ascii="Consolas" w:hAnsi="Consolas"/>
            <w:color w:val="2B91AF"/>
            <w:sz w:val="18"/>
            <w:szCs w:val="18"/>
            <w:lang w:val="en-US"/>
            <w:rPrChange w:id="10434"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0435" w:author="Manuel Hergenröder" w:date="2020-07-16T16:26:00Z">
              <w:rPr>
                <w:rFonts w:ascii="Consolas" w:hAnsi="Consolas"/>
                <w:color w:val="000000"/>
              </w:rPr>
            </w:rPrChange>
          </w:rPr>
          <w:t>&gt; </w:t>
        </w:r>
        <w:r w:rsidRPr="00625FEA">
          <w:rPr>
            <w:rFonts w:ascii="Consolas" w:hAnsi="Consolas"/>
            <w:color w:val="1F377F"/>
            <w:sz w:val="18"/>
            <w:szCs w:val="18"/>
            <w:lang w:val="en-US"/>
            <w:rPrChange w:id="10436"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0437" w:author="Manuel Hergenröder" w:date="2020-07-16T16:26:00Z">
              <w:rPr>
                <w:rFonts w:ascii="Consolas" w:hAnsi="Consolas"/>
                <w:color w:val="000000"/>
              </w:rPr>
            </w:rPrChange>
          </w:rPr>
          <w:t>, </w:t>
        </w:r>
        <w:r w:rsidRPr="00625FEA">
          <w:rPr>
            <w:rFonts w:ascii="Consolas" w:hAnsi="Consolas"/>
            <w:color w:val="2B91AF"/>
            <w:sz w:val="18"/>
            <w:szCs w:val="18"/>
            <w:lang w:val="en-US"/>
            <w:rPrChange w:id="10438"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0439" w:author="Manuel Hergenröder" w:date="2020-07-16T16:26:00Z">
              <w:rPr>
                <w:rFonts w:ascii="Consolas" w:hAnsi="Consolas"/>
                <w:color w:val="000000"/>
              </w:rPr>
            </w:rPrChange>
          </w:rPr>
          <w:t> </w:t>
        </w:r>
        <w:r w:rsidRPr="00625FEA">
          <w:rPr>
            <w:rFonts w:ascii="Consolas" w:hAnsi="Consolas"/>
            <w:color w:val="1F377F"/>
            <w:sz w:val="18"/>
            <w:szCs w:val="18"/>
            <w:lang w:val="en-US"/>
            <w:rPrChange w:id="10440" w:author="Manuel Hergenröder" w:date="2020-07-16T16:26:00Z">
              <w:rPr>
                <w:rFonts w:ascii="Consolas" w:hAnsi="Consolas"/>
                <w:color w:val="1F377F"/>
              </w:rPr>
            </w:rPrChange>
          </w:rPr>
          <w:t>direction</w:t>
        </w:r>
        <w:r w:rsidRPr="00625FEA">
          <w:rPr>
            <w:rFonts w:ascii="Consolas" w:hAnsi="Consolas"/>
            <w:color w:val="000000"/>
            <w:sz w:val="18"/>
            <w:szCs w:val="18"/>
            <w:lang w:val="en-US"/>
            <w:rPrChange w:id="10441" w:author="Manuel Hergenröder" w:date="2020-07-16T16:26:00Z">
              <w:rPr>
                <w:rFonts w:ascii="Consolas" w:hAnsi="Consolas"/>
                <w:color w:val="000000"/>
              </w:rPr>
            </w:rPrChange>
          </w:rPr>
          <w:t>, </w:t>
        </w:r>
        <w:r w:rsidRPr="00625FEA">
          <w:rPr>
            <w:rFonts w:ascii="Consolas" w:hAnsi="Consolas"/>
            <w:color w:val="0000FF"/>
            <w:sz w:val="18"/>
            <w:szCs w:val="18"/>
            <w:lang w:val="en-US"/>
            <w:rPrChange w:id="10442"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0443" w:author="Manuel Hergenröder" w:date="2020-07-16T16:26:00Z">
              <w:rPr>
                <w:rFonts w:ascii="Consolas" w:hAnsi="Consolas"/>
                <w:color w:val="000000"/>
              </w:rPr>
            </w:rPrChange>
          </w:rPr>
          <w:t> </w:t>
        </w:r>
        <w:r w:rsidRPr="00625FEA">
          <w:rPr>
            <w:rFonts w:ascii="Consolas" w:hAnsi="Consolas"/>
            <w:color w:val="1F377F"/>
            <w:sz w:val="18"/>
            <w:szCs w:val="18"/>
            <w:lang w:val="en-US"/>
            <w:rPrChange w:id="10444" w:author="Manuel Hergenröder" w:date="2020-07-16T16:26:00Z">
              <w:rPr>
                <w:rFonts w:ascii="Consolas" w:hAnsi="Consolas"/>
                <w:color w:val="1F377F"/>
              </w:rPr>
            </w:rPrChange>
          </w:rPr>
          <w:t>radius</w:t>
        </w:r>
        <w:r w:rsidRPr="00625FEA">
          <w:rPr>
            <w:rFonts w:ascii="Consolas" w:hAnsi="Consolas"/>
            <w:color w:val="000000"/>
            <w:sz w:val="18"/>
            <w:szCs w:val="18"/>
            <w:lang w:val="en-US"/>
            <w:rPrChange w:id="10445" w:author="Manuel Hergenröder" w:date="2020-07-16T16:26:00Z">
              <w:rPr>
                <w:rFonts w:ascii="Consolas" w:hAnsi="Consolas"/>
                <w:color w:val="000000"/>
              </w:rPr>
            </w:rPrChange>
          </w:rPr>
          <w:t>, </w:t>
        </w:r>
        <w:r w:rsidRPr="00625FEA">
          <w:rPr>
            <w:rFonts w:ascii="Consolas" w:hAnsi="Consolas"/>
            <w:color w:val="0000FF"/>
            <w:sz w:val="18"/>
            <w:szCs w:val="18"/>
            <w:lang w:val="en-US"/>
            <w:rPrChange w:id="10446"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0447" w:author="Manuel Hergenröder" w:date="2020-07-16T16:26:00Z">
              <w:rPr>
                <w:rFonts w:ascii="Consolas" w:hAnsi="Consolas"/>
                <w:color w:val="000000"/>
              </w:rPr>
            </w:rPrChange>
          </w:rPr>
          <w:t> </w:t>
        </w:r>
        <w:r w:rsidRPr="00625FEA">
          <w:rPr>
            <w:rFonts w:ascii="Consolas" w:hAnsi="Consolas"/>
            <w:color w:val="1F377F"/>
            <w:sz w:val="18"/>
            <w:szCs w:val="18"/>
            <w:lang w:val="en-US"/>
            <w:rPrChange w:id="10448" w:author="Manuel Hergenröder" w:date="2020-07-16T16:26:00Z">
              <w:rPr>
                <w:rFonts w:ascii="Consolas" w:hAnsi="Consolas"/>
                <w:color w:val="1F377F"/>
              </w:rPr>
            </w:rPrChange>
          </w:rPr>
          <w:t>absoluteValue</w:t>
        </w:r>
        <w:r w:rsidRPr="00625FEA">
          <w:rPr>
            <w:rFonts w:ascii="Consolas" w:hAnsi="Consolas"/>
            <w:color w:val="000000"/>
            <w:sz w:val="18"/>
            <w:szCs w:val="18"/>
            <w:lang w:val="en-US"/>
            <w:rPrChange w:id="10449" w:author="Manuel Hergenröder" w:date="2020-07-16T16:26:00Z">
              <w:rPr>
                <w:rFonts w:ascii="Consolas" w:hAnsi="Consolas"/>
                <w:color w:val="000000"/>
              </w:rPr>
            </w:rPrChange>
          </w:rPr>
          <w:t> = -1)</w:t>
        </w:r>
      </w:ins>
    </w:p>
    <w:p w14:paraId="606E75A5" w14:textId="77777777" w:rsidR="008F67FA" w:rsidRPr="00625FEA" w:rsidRDefault="008F67FA" w:rsidP="008F67FA">
      <w:pPr>
        <w:pStyle w:val="HTMLPreformatted"/>
        <w:shd w:val="clear" w:color="auto" w:fill="FFFFFF"/>
        <w:rPr>
          <w:ins w:id="10450" w:author="Manuel Hergenröder" w:date="2020-07-16T16:23:00Z"/>
          <w:rFonts w:ascii="Consolas" w:hAnsi="Consolas"/>
          <w:color w:val="000000"/>
          <w:sz w:val="18"/>
          <w:szCs w:val="18"/>
          <w:lang w:val="en-US"/>
          <w:rPrChange w:id="10451" w:author="Manuel Hergenröder" w:date="2020-07-16T16:26:00Z">
            <w:rPr>
              <w:ins w:id="10452" w:author="Manuel Hergenröder" w:date="2020-07-16T16:23:00Z"/>
              <w:rFonts w:ascii="Consolas" w:hAnsi="Consolas"/>
              <w:color w:val="000000"/>
            </w:rPr>
          </w:rPrChange>
        </w:rPr>
      </w:pPr>
      <w:ins w:id="10453" w:author="Manuel Hergenröder" w:date="2020-07-16T16:23:00Z">
        <w:r w:rsidRPr="00625FEA">
          <w:rPr>
            <w:rFonts w:ascii="Consolas" w:hAnsi="Consolas"/>
            <w:color w:val="000000"/>
            <w:sz w:val="18"/>
            <w:szCs w:val="18"/>
            <w:lang w:val="en-US"/>
            <w:rPrChange w:id="10454" w:author="Manuel Hergenröder" w:date="2020-07-16T16:26:00Z">
              <w:rPr>
                <w:rFonts w:ascii="Consolas" w:hAnsi="Consolas"/>
                <w:color w:val="000000"/>
              </w:rPr>
            </w:rPrChange>
          </w:rPr>
          <w:t>    {</w:t>
        </w:r>
      </w:ins>
    </w:p>
    <w:p w14:paraId="08A41426" w14:textId="77777777" w:rsidR="008F67FA" w:rsidRPr="00625FEA" w:rsidRDefault="008F67FA" w:rsidP="008F67FA">
      <w:pPr>
        <w:pStyle w:val="HTMLPreformatted"/>
        <w:shd w:val="clear" w:color="auto" w:fill="FFFFFF"/>
        <w:rPr>
          <w:ins w:id="10455" w:author="Manuel Hergenröder" w:date="2020-07-16T16:23:00Z"/>
          <w:rFonts w:ascii="Consolas" w:hAnsi="Consolas"/>
          <w:color w:val="000000"/>
          <w:sz w:val="18"/>
          <w:szCs w:val="18"/>
          <w:lang w:val="en-US"/>
          <w:rPrChange w:id="10456" w:author="Manuel Hergenröder" w:date="2020-07-16T16:26:00Z">
            <w:rPr>
              <w:ins w:id="10457" w:author="Manuel Hergenröder" w:date="2020-07-16T16:23:00Z"/>
              <w:rFonts w:ascii="Consolas" w:hAnsi="Consolas"/>
              <w:color w:val="000000"/>
            </w:rPr>
          </w:rPrChange>
        </w:rPr>
      </w:pPr>
      <w:ins w:id="10458" w:author="Manuel Hergenröder" w:date="2020-07-16T16:23:00Z">
        <w:r w:rsidRPr="00625FEA">
          <w:rPr>
            <w:rFonts w:ascii="Consolas" w:hAnsi="Consolas"/>
            <w:color w:val="000000"/>
            <w:sz w:val="18"/>
            <w:szCs w:val="18"/>
            <w:lang w:val="en-US"/>
            <w:rPrChange w:id="10459" w:author="Manuel Hergenröder" w:date="2020-07-16T16:26:00Z">
              <w:rPr>
                <w:rFonts w:ascii="Consolas" w:hAnsi="Consolas"/>
                <w:color w:val="000000"/>
              </w:rPr>
            </w:rPrChange>
          </w:rPr>
          <w:t>        </w:t>
        </w:r>
        <w:r w:rsidRPr="00625FEA">
          <w:rPr>
            <w:rFonts w:ascii="Consolas" w:hAnsi="Consolas"/>
            <w:color w:val="0000FF"/>
            <w:sz w:val="18"/>
            <w:szCs w:val="18"/>
            <w:lang w:val="en-US"/>
            <w:rPrChange w:id="1046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461" w:author="Manuel Hergenröder" w:date="2020-07-16T16:26:00Z">
              <w:rPr>
                <w:rFonts w:ascii="Consolas" w:hAnsi="Consolas"/>
                <w:color w:val="000000"/>
              </w:rPr>
            </w:rPrChange>
          </w:rPr>
          <w:t>.routineQueue.</w:t>
        </w:r>
        <w:r w:rsidRPr="00625FEA">
          <w:rPr>
            <w:rFonts w:ascii="Consolas" w:hAnsi="Consolas"/>
            <w:color w:val="74531F"/>
            <w:sz w:val="18"/>
            <w:szCs w:val="18"/>
            <w:lang w:val="en-US"/>
            <w:rPrChange w:id="10462" w:author="Manuel Hergenröder" w:date="2020-07-16T16:26:00Z">
              <w:rPr>
                <w:rFonts w:ascii="Consolas" w:hAnsi="Consolas"/>
                <w:color w:val="74531F"/>
              </w:rPr>
            </w:rPrChange>
          </w:rPr>
          <w:t>Add</w:t>
        </w:r>
        <w:r w:rsidRPr="00625FEA">
          <w:rPr>
            <w:rFonts w:ascii="Consolas" w:hAnsi="Consolas"/>
            <w:color w:val="000000"/>
            <w:sz w:val="18"/>
            <w:szCs w:val="18"/>
            <w:lang w:val="en-US"/>
            <w:rPrChange w:id="10463" w:author="Manuel Hergenröder" w:date="2020-07-16T16:26:00Z">
              <w:rPr>
                <w:rFonts w:ascii="Consolas" w:hAnsi="Consolas"/>
                <w:color w:val="000000"/>
              </w:rPr>
            </w:rPrChange>
          </w:rPr>
          <w:t>(</w:t>
        </w:r>
        <w:r w:rsidRPr="00625FEA">
          <w:rPr>
            <w:rFonts w:ascii="Consolas" w:hAnsi="Consolas"/>
            <w:color w:val="0000FF"/>
            <w:sz w:val="18"/>
            <w:szCs w:val="18"/>
            <w:lang w:val="en-US"/>
            <w:rPrChange w:id="10464" w:author="Manuel Hergenröder" w:date="2020-07-16T16:26:00Z">
              <w:rPr>
                <w:rFonts w:ascii="Consolas" w:hAnsi="Consolas"/>
                <w:color w:val="0000FF"/>
              </w:rPr>
            </w:rPrChange>
          </w:rPr>
          <w:t>new</w:t>
        </w:r>
        <w:r w:rsidRPr="00625FEA">
          <w:rPr>
            <w:rFonts w:ascii="Consolas" w:hAnsi="Consolas"/>
            <w:color w:val="000000"/>
            <w:sz w:val="18"/>
            <w:szCs w:val="18"/>
            <w:lang w:val="en-US"/>
            <w:rPrChange w:id="10465" w:author="Manuel Hergenröder" w:date="2020-07-16T16:26:00Z">
              <w:rPr>
                <w:rFonts w:ascii="Consolas" w:hAnsi="Consolas"/>
                <w:color w:val="000000"/>
              </w:rPr>
            </w:rPrChange>
          </w:rPr>
          <w:t> </w:t>
        </w:r>
        <w:r w:rsidRPr="00625FEA">
          <w:rPr>
            <w:rFonts w:ascii="Consolas" w:hAnsi="Consolas"/>
            <w:color w:val="2B91AF"/>
            <w:sz w:val="18"/>
            <w:szCs w:val="18"/>
            <w:lang w:val="en-US"/>
            <w:rPrChange w:id="10466" w:author="Manuel Hergenröder" w:date="2020-07-16T16:26:00Z">
              <w:rPr>
                <w:rFonts w:ascii="Consolas" w:hAnsi="Consolas"/>
                <w:color w:val="2B91AF"/>
              </w:rPr>
            </w:rPrChange>
          </w:rPr>
          <w:t>DeformJob</w:t>
        </w:r>
        <w:r w:rsidRPr="00625FEA">
          <w:rPr>
            <w:rFonts w:ascii="Consolas" w:hAnsi="Consolas"/>
            <w:color w:val="000000"/>
            <w:sz w:val="18"/>
            <w:szCs w:val="18"/>
            <w:lang w:val="en-US"/>
            <w:rPrChange w:id="10467" w:author="Manuel Hergenröder" w:date="2020-07-16T16:26:00Z">
              <w:rPr>
                <w:rFonts w:ascii="Consolas" w:hAnsi="Consolas"/>
                <w:color w:val="000000"/>
              </w:rPr>
            </w:rPrChange>
          </w:rPr>
          <w:t>(</w:t>
        </w:r>
        <w:r w:rsidRPr="00625FEA">
          <w:rPr>
            <w:rFonts w:ascii="Consolas" w:hAnsi="Consolas"/>
            <w:color w:val="1F377F"/>
            <w:sz w:val="18"/>
            <w:szCs w:val="18"/>
            <w:lang w:val="en-US"/>
            <w:rPrChange w:id="10468"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0469" w:author="Manuel Hergenröder" w:date="2020-07-16T16:26:00Z">
              <w:rPr>
                <w:rFonts w:ascii="Consolas" w:hAnsi="Consolas"/>
                <w:color w:val="000000"/>
              </w:rPr>
            </w:rPrChange>
          </w:rPr>
          <w:t>, </w:t>
        </w:r>
        <w:r w:rsidRPr="00625FEA">
          <w:rPr>
            <w:rFonts w:ascii="Consolas" w:hAnsi="Consolas"/>
            <w:color w:val="1F377F"/>
            <w:sz w:val="18"/>
            <w:szCs w:val="18"/>
            <w:lang w:val="en-US"/>
            <w:rPrChange w:id="10470" w:author="Manuel Hergenröder" w:date="2020-07-16T16:26:00Z">
              <w:rPr>
                <w:rFonts w:ascii="Consolas" w:hAnsi="Consolas"/>
                <w:color w:val="1F377F"/>
              </w:rPr>
            </w:rPrChange>
          </w:rPr>
          <w:t>direction</w:t>
        </w:r>
        <w:r w:rsidRPr="00625FEA">
          <w:rPr>
            <w:rFonts w:ascii="Consolas" w:hAnsi="Consolas"/>
            <w:color w:val="000000"/>
            <w:sz w:val="18"/>
            <w:szCs w:val="18"/>
            <w:lang w:val="en-US"/>
            <w:rPrChange w:id="10471" w:author="Manuel Hergenröder" w:date="2020-07-16T16:26:00Z">
              <w:rPr>
                <w:rFonts w:ascii="Consolas" w:hAnsi="Consolas"/>
                <w:color w:val="000000"/>
              </w:rPr>
            </w:rPrChange>
          </w:rPr>
          <w:t>, </w:t>
        </w:r>
        <w:r w:rsidRPr="00625FEA">
          <w:rPr>
            <w:rFonts w:ascii="Consolas" w:hAnsi="Consolas"/>
            <w:color w:val="1F377F"/>
            <w:sz w:val="18"/>
            <w:szCs w:val="18"/>
            <w:lang w:val="en-US"/>
            <w:rPrChange w:id="10472" w:author="Manuel Hergenröder" w:date="2020-07-16T16:26:00Z">
              <w:rPr>
                <w:rFonts w:ascii="Consolas" w:hAnsi="Consolas"/>
                <w:color w:val="1F377F"/>
              </w:rPr>
            </w:rPrChange>
          </w:rPr>
          <w:t>radius</w:t>
        </w:r>
        <w:r w:rsidRPr="00625FEA">
          <w:rPr>
            <w:rFonts w:ascii="Consolas" w:hAnsi="Consolas"/>
            <w:color w:val="000000"/>
            <w:sz w:val="18"/>
            <w:szCs w:val="18"/>
            <w:lang w:val="en-US"/>
            <w:rPrChange w:id="10473" w:author="Manuel Hergenröder" w:date="2020-07-16T16:26:00Z">
              <w:rPr>
                <w:rFonts w:ascii="Consolas" w:hAnsi="Consolas"/>
                <w:color w:val="000000"/>
              </w:rPr>
            </w:rPrChange>
          </w:rPr>
          <w:t>, </w:t>
        </w:r>
        <w:r w:rsidRPr="00625FEA">
          <w:rPr>
            <w:rFonts w:ascii="Consolas" w:hAnsi="Consolas"/>
            <w:color w:val="1F377F"/>
            <w:sz w:val="18"/>
            <w:szCs w:val="18"/>
            <w:lang w:val="en-US"/>
            <w:rPrChange w:id="10474" w:author="Manuel Hergenröder" w:date="2020-07-16T16:26:00Z">
              <w:rPr>
                <w:rFonts w:ascii="Consolas" w:hAnsi="Consolas"/>
                <w:color w:val="1F377F"/>
              </w:rPr>
            </w:rPrChange>
          </w:rPr>
          <w:t>absoluteValue</w:t>
        </w:r>
        <w:r w:rsidRPr="00625FEA">
          <w:rPr>
            <w:rFonts w:ascii="Consolas" w:hAnsi="Consolas"/>
            <w:color w:val="000000"/>
            <w:sz w:val="18"/>
            <w:szCs w:val="18"/>
            <w:lang w:val="en-US"/>
            <w:rPrChange w:id="10475" w:author="Manuel Hergenröder" w:date="2020-07-16T16:26:00Z">
              <w:rPr>
                <w:rFonts w:ascii="Consolas" w:hAnsi="Consolas"/>
                <w:color w:val="000000"/>
              </w:rPr>
            </w:rPrChange>
          </w:rPr>
          <w:t>));</w:t>
        </w:r>
      </w:ins>
    </w:p>
    <w:p w14:paraId="19A59F78" w14:textId="77777777" w:rsidR="008F67FA" w:rsidRPr="00625FEA" w:rsidRDefault="008F67FA" w:rsidP="008F67FA">
      <w:pPr>
        <w:pStyle w:val="HTMLPreformatted"/>
        <w:shd w:val="clear" w:color="auto" w:fill="FFFFFF"/>
        <w:rPr>
          <w:ins w:id="10476" w:author="Manuel Hergenröder" w:date="2020-07-16T16:23:00Z"/>
          <w:rFonts w:ascii="Consolas" w:hAnsi="Consolas"/>
          <w:color w:val="000000"/>
          <w:sz w:val="18"/>
          <w:szCs w:val="18"/>
          <w:lang w:val="en-US"/>
          <w:rPrChange w:id="10477" w:author="Manuel Hergenröder" w:date="2020-07-16T16:26:00Z">
            <w:rPr>
              <w:ins w:id="10478" w:author="Manuel Hergenröder" w:date="2020-07-16T16:23:00Z"/>
              <w:rFonts w:ascii="Consolas" w:hAnsi="Consolas"/>
              <w:color w:val="000000"/>
            </w:rPr>
          </w:rPrChange>
        </w:rPr>
      </w:pPr>
      <w:ins w:id="10479" w:author="Manuel Hergenröder" w:date="2020-07-16T16:23:00Z">
        <w:r w:rsidRPr="00625FEA">
          <w:rPr>
            <w:rFonts w:ascii="Consolas" w:hAnsi="Consolas"/>
            <w:color w:val="000000"/>
            <w:sz w:val="18"/>
            <w:szCs w:val="18"/>
            <w:lang w:val="en-US"/>
            <w:rPrChange w:id="10480" w:author="Manuel Hergenröder" w:date="2020-07-16T16:26:00Z">
              <w:rPr>
                <w:rFonts w:ascii="Consolas" w:hAnsi="Consolas"/>
                <w:color w:val="000000"/>
              </w:rPr>
            </w:rPrChange>
          </w:rPr>
          <w:t>    }</w:t>
        </w:r>
      </w:ins>
    </w:p>
    <w:p w14:paraId="01E371C6" w14:textId="77777777" w:rsidR="008F67FA" w:rsidRPr="00625FEA" w:rsidRDefault="008F67FA" w:rsidP="008F67FA">
      <w:pPr>
        <w:pStyle w:val="HTMLPreformatted"/>
        <w:shd w:val="clear" w:color="auto" w:fill="FFFFFF"/>
        <w:rPr>
          <w:ins w:id="10481" w:author="Manuel Hergenröder" w:date="2020-07-16T16:23:00Z"/>
          <w:rFonts w:ascii="Consolas" w:hAnsi="Consolas"/>
          <w:color w:val="000000"/>
          <w:sz w:val="18"/>
          <w:szCs w:val="18"/>
          <w:lang w:val="en-US"/>
          <w:rPrChange w:id="10482" w:author="Manuel Hergenröder" w:date="2020-07-16T16:26:00Z">
            <w:rPr>
              <w:ins w:id="10483" w:author="Manuel Hergenröder" w:date="2020-07-16T16:23:00Z"/>
              <w:rFonts w:ascii="Consolas" w:hAnsi="Consolas"/>
              <w:color w:val="000000"/>
            </w:rPr>
          </w:rPrChange>
        </w:rPr>
      </w:pPr>
      <w:ins w:id="10484" w:author="Manuel Hergenröder" w:date="2020-07-16T16:23:00Z">
        <w:r w:rsidRPr="00625FEA">
          <w:rPr>
            <w:rFonts w:ascii="Consolas" w:hAnsi="Consolas"/>
            <w:color w:val="000000"/>
            <w:sz w:val="18"/>
            <w:szCs w:val="18"/>
            <w:lang w:val="en-US"/>
            <w:rPrChange w:id="10485" w:author="Manuel Hergenröder" w:date="2020-07-16T16:26:00Z">
              <w:rPr>
                <w:rFonts w:ascii="Consolas" w:hAnsi="Consolas"/>
                <w:color w:val="000000"/>
              </w:rPr>
            </w:rPrChange>
          </w:rPr>
          <w:t xml:space="preserve"> </w:t>
        </w:r>
      </w:ins>
    </w:p>
    <w:p w14:paraId="0D906EBB" w14:textId="77777777" w:rsidR="008F67FA" w:rsidRPr="00625FEA" w:rsidRDefault="008F67FA" w:rsidP="008F67FA">
      <w:pPr>
        <w:pStyle w:val="HTMLPreformatted"/>
        <w:shd w:val="clear" w:color="auto" w:fill="FFFFFF"/>
        <w:rPr>
          <w:ins w:id="10486" w:author="Manuel Hergenröder" w:date="2020-07-16T16:23:00Z"/>
          <w:rFonts w:ascii="Consolas" w:hAnsi="Consolas"/>
          <w:color w:val="000000"/>
          <w:sz w:val="18"/>
          <w:szCs w:val="18"/>
          <w:lang w:val="en-US"/>
          <w:rPrChange w:id="10487" w:author="Manuel Hergenröder" w:date="2020-07-16T16:26:00Z">
            <w:rPr>
              <w:ins w:id="10488" w:author="Manuel Hergenröder" w:date="2020-07-16T16:23:00Z"/>
              <w:rFonts w:ascii="Consolas" w:hAnsi="Consolas"/>
              <w:color w:val="000000"/>
            </w:rPr>
          </w:rPrChange>
        </w:rPr>
      </w:pPr>
      <w:ins w:id="10489" w:author="Manuel Hergenröder" w:date="2020-07-16T16:23:00Z">
        <w:r w:rsidRPr="00625FEA">
          <w:rPr>
            <w:rFonts w:ascii="Consolas" w:hAnsi="Consolas"/>
            <w:color w:val="000000"/>
            <w:sz w:val="18"/>
            <w:szCs w:val="18"/>
            <w:lang w:val="en-US"/>
            <w:rPrChange w:id="10490" w:author="Manuel Hergenröder" w:date="2020-07-16T16:26:00Z">
              <w:rPr>
                <w:rFonts w:ascii="Consolas" w:hAnsi="Consolas"/>
                <w:color w:val="000000"/>
              </w:rPr>
            </w:rPrChange>
          </w:rPr>
          <w:t>    </w:t>
        </w:r>
        <w:r w:rsidRPr="00625FEA">
          <w:rPr>
            <w:rFonts w:ascii="Consolas" w:hAnsi="Consolas"/>
            <w:color w:val="808080"/>
            <w:sz w:val="18"/>
            <w:szCs w:val="18"/>
            <w:lang w:val="en-US"/>
            <w:rPrChange w:id="10491" w:author="Manuel Hergenröder" w:date="2020-07-16T16:26:00Z">
              <w:rPr>
                <w:rFonts w:ascii="Consolas" w:hAnsi="Consolas"/>
                <w:color w:val="808080"/>
              </w:rPr>
            </w:rPrChange>
          </w:rPr>
          <w:t>///</w:t>
        </w:r>
        <w:r w:rsidRPr="00625FEA">
          <w:rPr>
            <w:rFonts w:ascii="Consolas" w:hAnsi="Consolas"/>
            <w:color w:val="008000"/>
            <w:sz w:val="18"/>
            <w:szCs w:val="18"/>
            <w:lang w:val="en-US"/>
            <w:rPrChange w:id="10492" w:author="Manuel Hergenröder" w:date="2020-07-16T16:26:00Z">
              <w:rPr>
                <w:rFonts w:ascii="Consolas" w:hAnsi="Consolas"/>
                <w:color w:val="008000"/>
              </w:rPr>
            </w:rPrChange>
          </w:rPr>
          <w:t> </w:t>
        </w:r>
        <w:r w:rsidRPr="00625FEA">
          <w:rPr>
            <w:rFonts w:ascii="Consolas" w:hAnsi="Consolas"/>
            <w:color w:val="808080"/>
            <w:sz w:val="18"/>
            <w:szCs w:val="18"/>
            <w:lang w:val="en-US"/>
            <w:rPrChange w:id="10493" w:author="Manuel Hergenröder" w:date="2020-07-16T16:26:00Z">
              <w:rPr>
                <w:rFonts w:ascii="Consolas" w:hAnsi="Consolas"/>
                <w:color w:val="808080"/>
              </w:rPr>
            </w:rPrChange>
          </w:rPr>
          <w:t>&lt;summary&gt;</w:t>
        </w:r>
      </w:ins>
    </w:p>
    <w:p w14:paraId="78F4BF71" w14:textId="77777777" w:rsidR="008F67FA" w:rsidRPr="00625FEA" w:rsidRDefault="008F67FA" w:rsidP="008F67FA">
      <w:pPr>
        <w:pStyle w:val="HTMLPreformatted"/>
        <w:shd w:val="clear" w:color="auto" w:fill="FFFFFF"/>
        <w:rPr>
          <w:ins w:id="10494" w:author="Manuel Hergenröder" w:date="2020-07-16T16:23:00Z"/>
          <w:rFonts w:ascii="Consolas" w:hAnsi="Consolas"/>
          <w:color w:val="000000"/>
          <w:sz w:val="18"/>
          <w:szCs w:val="18"/>
          <w:lang w:val="en-US"/>
          <w:rPrChange w:id="10495" w:author="Manuel Hergenröder" w:date="2020-07-16T16:26:00Z">
            <w:rPr>
              <w:ins w:id="10496" w:author="Manuel Hergenröder" w:date="2020-07-16T16:23:00Z"/>
              <w:rFonts w:ascii="Consolas" w:hAnsi="Consolas"/>
              <w:color w:val="000000"/>
            </w:rPr>
          </w:rPrChange>
        </w:rPr>
      </w:pPr>
      <w:ins w:id="10497" w:author="Manuel Hergenröder" w:date="2020-07-16T16:23:00Z">
        <w:r w:rsidRPr="00625FEA">
          <w:rPr>
            <w:rFonts w:ascii="Consolas" w:hAnsi="Consolas"/>
            <w:color w:val="000000"/>
            <w:sz w:val="18"/>
            <w:szCs w:val="18"/>
            <w:lang w:val="en-US"/>
            <w:rPrChange w:id="10498" w:author="Manuel Hergenröder" w:date="2020-07-16T16:26:00Z">
              <w:rPr>
                <w:rFonts w:ascii="Consolas" w:hAnsi="Consolas"/>
                <w:color w:val="000000"/>
              </w:rPr>
            </w:rPrChange>
          </w:rPr>
          <w:t>    </w:t>
        </w:r>
        <w:r w:rsidRPr="00625FEA">
          <w:rPr>
            <w:rFonts w:ascii="Consolas" w:hAnsi="Consolas"/>
            <w:color w:val="808080"/>
            <w:sz w:val="18"/>
            <w:szCs w:val="18"/>
            <w:lang w:val="en-US"/>
            <w:rPrChange w:id="10499" w:author="Manuel Hergenröder" w:date="2020-07-16T16:26:00Z">
              <w:rPr>
                <w:rFonts w:ascii="Consolas" w:hAnsi="Consolas"/>
                <w:color w:val="808080"/>
              </w:rPr>
            </w:rPrChange>
          </w:rPr>
          <w:t>///</w:t>
        </w:r>
        <w:r w:rsidRPr="00625FEA">
          <w:rPr>
            <w:rFonts w:ascii="Consolas" w:hAnsi="Consolas"/>
            <w:color w:val="008000"/>
            <w:sz w:val="18"/>
            <w:szCs w:val="18"/>
            <w:lang w:val="en-US"/>
            <w:rPrChange w:id="10500" w:author="Manuel Hergenröder" w:date="2020-07-16T16:26:00Z">
              <w:rPr>
                <w:rFonts w:ascii="Consolas" w:hAnsi="Consolas"/>
                <w:color w:val="008000"/>
              </w:rPr>
            </w:rPrChange>
          </w:rPr>
          <w:t> Moves FFT vertices to the chosen direction for the given points and radius</w:t>
        </w:r>
      </w:ins>
    </w:p>
    <w:p w14:paraId="60615C24" w14:textId="77777777" w:rsidR="008F67FA" w:rsidRPr="00625FEA" w:rsidRDefault="008F67FA" w:rsidP="008F67FA">
      <w:pPr>
        <w:pStyle w:val="HTMLPreformatted"/>
        <w:shd w:val="clear" w:color="auto" w:fill="FFFFFF"/>
        <w:rPr>
          <w:ins w:id="10501" w:author="Manuel Hergenröder" w:date="2020-07-16T16:23:00Z"/>
          <w:rFonts w:ascii="Consolas" w:hAnsi="Consolas"/>
          <w:color w:val="000000"/>
          <w:sz w:val="18"/>
          <w:szCs w:val="18"/>
          <w:lang w:val="en-US"/>
          <w:rPrChange w:id="10502" w:author="Manuel Hergenröder" w:date="2020-07-16T16:26:00Z">
            <w:rPr>
              <w:ins w:id="10503" w:author="Manuel Hergenröder" w:date="2020-07-16T16:23:00Z"/>
              <w:rFonts w:ascii="Consolas" w:hAnsi="Consolas"/>
              <w:color w:val="000000"/>
            </w:rPr>
          </w:rPrChange>
        </w:rPr>
      </w:pPr>
      <w:ins w:id="10504" w:author="Manuel Hergenröder" w:date="2020-07-16T16:23:00Z">
        <w:r w:rsidRPr="00625FEA">
          <w:rPr>
            <w:rFonts w:ascii="Consolas" w:hAnsi="Consolas"/>
            <w:color w:val="000000"/>
            <w:sz w:val="18"/>
            <w:szCs w:val="18"/>
            <w:lang w:val="en-US"/>
            <w:rPrChange w:id="10505" w:author="Manuel Hergenröder" w:date="2020-07-16T16:26:00Z">
              <w:rPr>
                <w:rFonts w:ascii="Consolas" w:hAnsi="Consolas"/>
                <w:color w:val="000000"/>
              </w:rPr>
            </w:rPrChange>
          </w:rPr>
          <w:t>    </w:t>
        </w:r>
        <w:r w:rsidRPr="00625FEA">
          <w:rPr>
            <w:rFonts w:ascii="Consolas" w:hAnsi="Consolas"/>
            <w:color w:val="808080"/>
            <w:sz w:val="18"/>
            <w:szCs w:val="18"/>
            <w:lang w:val="en-US"/>
            <w:rPrChange w:id="10506" w:author="Manuel Hergenröder" w:date="2020-07-16T16:26:00Z">
              <w:rPr>
                <w:rFonts w:ascii="Consolas" w:hAnsi="Consolas"/>
                <w:color w:val="808080"/>
              </w:rPr>
            </w:rPrChange>
          </w:rPr>
          <w:t>///</w:t>
        </w:r>
        <w:r w:rsidRPr="00625FEA">
          <w:rPr>
            <w:rFonts w:ascii="Consolas" w:hAnsi="Consolas"/>
            <w:color w:val="008000"/>
            <w:sz w:val="18"/>
            <w:szCs w:val="18"/>
            <w:lang w:val="en-US"/>
            <w:rPrChange w:id="10507" w:author="Manuel Hergenröder" w:date="2020-07-16T16:26:00Z">
              <w:rPr>
                <w:rFonts w:ascii="Consolas" w:hAnsi="Consolas"/>
                <w:color w:val="008000"/>
              </w:rPr>
            </w:rPrChange>
          </w:rPr>
          <w:t> </w:t>
        </w:r>
        <w:r w:rsidRPr="00625FEA">
          <w:rPr>
            <w:rFonts w:ascii="Consolas" w:hAnsi="Consolas"/>
            <w:color w:val="808080"/>
            <w:sz w:val="18"/>
            <w:szCs w:val="18"/>
            <w:lang w:val="en-US"/>
            <w:rPrChange w:id="10508" w:author="Manuel Hergenröder" w:date="2020-07-16T16:26:00Z">
              <w:rPr>
                <w:rFonts w:ascii="Consolas" w:hAnsi="Consolas"/>
                <w:color w:val="808080"/>
              </w:rPr>
            </w:rPrChange>
          </w:rPr>
          <w:t>&lt;/summary&gt;</w:t>
        </w:r>
      </w:ins>
    </w:p>
    <w:p w14:paraId="1218C84B" w14:textId="77777777" w:rsidR="008F67FA" w:rsidRPr="00625FEA" w:rsidRDefault="008F67FA" w:rsidP="008F67FA">
      <w:pPr>
        <w:pStyle w:val="HTMLPreformatted"/>
        <w:shd w:val="clear" w:color="auto" w:fill="FFFFFF"/>
        <w:rPr>
          <w:ins w:id="10509" w:author="Manuel Hergenröder" w:date="2020-07-16T16:23:00Z"/>
          <w:rFonts w:ascii="Consolas" w:hAnsi="Consolas"/>
          <w:color w:val="000000"/>
          <w:sz w:val="18"/>
          <w:szCs w:val="18"/>
          <w:lang w:val="en-US"/>
          <w:rPrChange w:id="10510" w:author="Manuel Hergenröder" w:date="2020-07-16T16:26:00Z">
            <w:rPr>
              <w:ins w:id="10511" w:author="Manuel Hergenröder" w:date="2020-07-16T16:23:00Z"/>
              <w:rFonts w:ascii="Consolas" w:hAnsi="Consolas"/>
              <w:color w:val="000000"/>
            </w:rPr>
          </w:rPrChange>
        </w:rPr>
      </w:pPr>
      <w:ins w:id="10512" w:author="Manuel Hergenröder" w:date="2020-07-16T16:23:00Z">
        <w:r w:rsidRPr="00625FEA">
          <w:rPr>
            <w:rFonts w:ascii="Consolas" w:hAnsi="Consolas"/>
            <w:color w:val="000000"/>
            <w:sz w:val="18"/>
            <w:szCs w:val="18"/>
            <w:lang w:val="en-US"/>
            <w:rPrChange w:id="10513" w:author="Manuel Hergenröder" w:date="2020-07-16T16:26:00Z">
              <w:rPr>
                <w:rFonts w:ascii="Consolas" w:hAnsi="Consolas"/>
                <w:color w:val="000000"/>
              </w:rPr>
            </w:rPrChange>
          </w:rPr>
          <w:t>    </w:t>
        </w:r>
        <w:r w:rsidRPr="00625FEA">
          <w:rPr>
            <w:rFonts w:ascii="Consolas" w:hAnsi="Consolas"/>
            <w:color w:val="808080"/>
            <w:sz w:val="18"/>
            <w:szCs w:val="18"/>
            <w:lang w:val="en-US"/>
            <w:rPrChange w:id="10514" w:author="Manuel Hergenröder" w:date="2020-07-16T16:26:00Z">
              <w:rPr>
                <w:rFonts w:ascii="Consolas" w:hAnsi="Consolas"/>
                <w:color w:val="808080"/>
              </w:rPr>
            </w:rPrChange>
          </w:rPr>
          <w:t>///</w:t>
        </w:r>
        <w:r w:rsidRPr="00625FEA">
          <w:rPr>
            <w:rFonts w:ascii="Consolas" w:hAnsi="Consolas"/>
            <w:color w:val="008000"/>
            <w:sz w:val="18"/>
            <w:szCs w:val="18"/>
            <w:lang w:val="en-US"/>
            <w:rPrChange w:id="10515" w:author="Manuel Hergenröder" w:date="2020-07-16T16:26:00Z">
              <w:rPr>
                <w:rFonts w:ascii="Consolas" w:hAnsi="Consolas"/>
                <w:color w:val="008000"/>
              </w:rPr>
            </w:rPrChange>
          </w:rPr>
          <w:t> </w:t>
        </w:r>
        <w:r w:rsidRPr="00625FEA">
          <w:rPr>
            <w:rFonts w:ascii="Consolas" w:hAnsi="Consolas"/>
            <w:color w:val="808080"/>
            <w:sz w:val="18"/>
            <w:szCs w:val="18"/>
            <w:lang w:val="en-US"/>
            <w:rPrChange w:id="10516" w:author="Manuel Hergenröder" w:date="2020-07-16T16:26:00Z">
              <w:rPr>
                <w:rFonts w:ascii="Consolas" w:hAnsi="Consolas"/>
                <w:color w:val="808080"/>
              </w:rPr>
            </w:rPrChange>
          </w:rPr>
          <w:t>&lt;param name="</w:t>
        </w:r>
        <w:r w:rsidRPr="00625FEA">
          <w:rPr>
            <w:rFonts w:ascii="Consolas" w:hAnsi="Consolas"/>
            <w:color w:val="000000"/>
            <w:sz w:val="18"/>
            <w:szCs w:val="18"/>
            <w:lang w:val="en-US"/>
            <w:rPrChange w:id="10517" w:author="Manuel Hergenröder" w:date="2020-07-16T16:26:00Z">
              <w:rPr>
                <w:rFonts w:ascii="Consolas" w:hAnsi="Consolas"/>
                <w:color w:val="000000"/>
              </w:rPr>
            </w:rPrChange>
          </w:rPr>
          <w:t>point</w:t>
        </w:r>
        <w:r w:rsidRPr="00625FEA">
          <w:rPr>
            <w:rFonts w:ascii="Consolas" w:hAnsi="Consolas"/>
            <w:color w:val="808080"/>
            <w:sz w:val="18"/>
            <w:szCs w:val="18"/>
            <w:lang w:val="en-US"/>
            <w:rPrChange w:id="10518" w:author="Manuel Hergenröder" w:date="2020-07-16T16:26:00Z">
              <w:rPr>
                <w:rFonts w:ascii="Consolas" w:hAnsi="Consolas"/>
                <w:color w:val="808080"/>
              </w:rPr>
            </w:rPrChange>
          </w:rPr>
          <w:t>"&gt;</w:t>
        </w:r>
        <w:r w:rsidRPr="00625FEA">
          <w:rPr>
            <w:rFonts w:ascii="Consolas" w:hAnsi="Consolas"/>
            <w:color w:val="008000"/>
            <w:sz w:val="18"/>
            <w:szCs w:val="18"/>
            <w:lang w:val="en-US"/>
            <w:rPrChange w:id="10519" w:author="Manuel Hergenröder" w:date="2020-07-16T16:26:00Z">
              <w:rPr>
                <w:rFonts w:ascii="Consolas" w:hAnsi="Consolas"/>
                <w:color w:val="008000"/>
              </w:rPr>
            </w:rPrChange>
          </w:rPr>
          <w:t>point for vertices to be affected</w:t>
        </w:r>
        <w:r w:rsidRPr="00625FEA">
          <w:rPr>
            <w:rFonts w:ascii="Consolas" w:hAnsi="Consolas"/>
            <w:color w:val="808080"/>
            <w:sz w:val="18"/>
            <w:szCs w:val="18"/>
            <w:lang w:val="en-US"/>
            <w:rPrChange w:id="10520" w:author="Manuel Hergenröder" w:date="2020-07-16T16:26:00Z">
              <w:rPr>
                <w:rFonts w:ascii="Consolas" w:hAnsi="Consolas"/>
                <w:color w:val="808080"/>
              </w:rPr>
            </w:rPrChange>
          </w:rPr>
          <w:t>&lt;/param&gt;</w:t>
        </w:r>
      </w:ins>
    </w:p>
    <w:p w14:paraId="5BC89859" w14:textId="77777777" w:rsidR="008F67FA" w:rsidRPr="00625FEA" w:rsidRDefault="008F67FA" w:rsidP="008F67FA">
      <w:pPr>
        <w:pStyle w:val="HTMLPreformatted"/>
        <w:shd w:val="clear" w:color="auto" w:fill="FFFFFF"/>
        <w:rPr>
          <w:ins w:id="10521" w:author="Manuel Hergenröder" w:date="2020-07-16T16:23:00Z"/>
          <w:rFonts w:ascii="Consolas" w:hAnsi="Consolas"/>
          <w:color w:val="000000"/>
          <w:sz w:val="18"/>
          <w:szCs w:val="18"/>
          <w:lang w:val="en-US"/>
          <w:rPrChange w:id="10522" w:author="Manuel Hergenröder" w:date="2020-07-16T16:26:00Z">
            <w:rPr>
              <w:ins w:id="10523" w:author="Manuel Hergenröder" w:date="2020-07-16T16:23:00Z"/>
              <w:rFonts w:ascii="Consolas" w:hAnsi="Consolas"/>
              <w:color w:val="000000"/>
            </w:rPr>
          </w:rPrChange>
        </w:rPr>
      </w:pPr>
      <w:ins w:id="10524" w:author="Manuel Hergenröder" w:date="2020-07-16T16:23:00Z">
        <w:r w:rsidRPr="00625FEA">
          <w:rPr>
            <w:rFonts w:ascii="Consolas" w:hAnsi="Consolas"/>
            <w:color w:val="000000"/>
            <w:sz w:val="18"/>
            <w:szCs w:val="18"/>
            <w:lang w:val="en-US"/>
            <w:rPrChange w:id="10525" w:author="Manuel Hergenröder" w:date="2020-07-16T16:26:00Z">
              <w:rPr>
                <w:rFonts w:ascii="Consolas" w:hAnsi="Consolas"/>
                <w:color w:val="000000"/>
              </w:rPr>
            </w:rPrChange>
          </w:rPr>
          <w:t>    </w:t>
        </w:r>
        <w:r w:rsidRPr="00625FEA">
          <w:rPr>
            <w:rFonts w:ascii="Consolas" w:hAnsi="Consolas"/>
            <w:color w:val="808080"/>
            <w:sz w:val="18"/>
            <w:szCs w:val="18"/>
            <w:lang w:val="en-US"/>
            <w:rPrChange w:id="10526" w:author="Manuel Hergenröder" w:date="2020-07-16T16:26:00Z">
              <w:rPr>
                <w:rFonts w:ascii="Consolas" w:hAnsi="Consolas"/>
                <w:color w:val="808080"/>
              </w:rPr>
            </w:rPrChange>
          </w:rPr>
          <w:t>///</w:t>
        </w:r>
        <w:r w:rsidRPr="00625FEA">
          <w:rPr>
            <w:rFonts w:ascii="Consolas" w:hAnsi="Consolas"/>
            <w:color w:val="008000"/>
            <w:sz w:val="18"/>
            <w:szCs w:val="18"/>
            <w:lang w:val="en-US"/>
            <w:rPrChange w:id="10527" w:author="Manuel Hergenröder" w:date="2020-07-16T16:26:00Z">
              <w:rPr>
                <w:rFonts w:ascii="Consolas" w:hAnsi="Consolas"/>
                <w:color w:val="008000"/>
              </w:rPr>
            </w:rPrChange>
          </w:rPr>
          <w:t> </w:t>
        </w:r>
        <w:r w:rsidRPr="00625FEA">
          <w:rPr>
            <w:rFonts w:ascii="Consolas" w:hAnsi="Consolas"/>
            <w:color w:val="808080"/>
            <w:sz w:val="18"/>
            <w:szCs w:val="18"/>
            <w:lang w:val="en-US"/>
            <w:rPrChange w:id="10528" w:author="Manuel Hergenröder" w:date="2020-07-16T16:26:00Z">
              <w:rPr>
                <w:rFonts w:ascii="Consolas" w:hAnsi="Consolas"/>
                <w:color w:val="808080"/>
              </w:rPr>
            </w:rPrChange>
          </w:rPr>
          <w:t>&lt;param name="</w:t>
        </w:r>
        <w:r w:rsidRPr="00625FEA">
          <w:rPr>
            <w:rFonts w:ascii="Consolas" w:hAnsi="Consolas"/>
            <w:color w:val="1F377F"/>
            <w:sz w:val="18"/>
            <w:szCs w:val="18"/>
            <w:lang w:val="en-US"/>
            <w:rPrChange w:id="10529" w:author="Manuel Hergenröder" w:date="2020-07-16T16:26:00Z">
              <w:rPr>
                <w:rFonts w:ascii="Consolas" w:hAnsi="Consolas"/>
                <w:color w:val="1F377F"/>
              </w:rPr>
            </w:rPrChange>
          </w:rPr>
          <w:t>direction</w:t>
        </w:r>
        <w:r w:rsidRPr="00625FEA">
          <w:rPr>
            <w:rFonts w:ascii="Consolas" w:hAnsi="Consolas"/>
            <w:color w:val="808080"/>
            <w:sz w:val="18"/>
            <w:szCs w:val="18"/>
            <w:lang w:val="en-US"/>
            <w:rPrChange w:id="10530" w:author="Manuel Hergenröder" w:date="2020-07-16T16:26:00Z">
              <w:rPr>
                <w:rFonts w:ascii="Consolas" w:hAnsi="Consolas"/>
                <w:color w:val="808080"/>
              </w:rPr>
            </w:rPrChange>
          </w:rPr>
          <w:t>"&gt;</w:t>
        </w:r>
        <w:r w:rsidRPr="00625FEA">
          <w:rPr>
            <w:rFonts w:ascii="Consolas" w:hAnsi="Consolas"/>
            <w:color w:val="008000"/>
            <w:sz w:val="18"/>
            <w:szCs w:val="18"/>
            <w:lang w:val="en-US"/>
            <w:rPrChange w:id="10531" w:author="Manuel Hergenröder" w:date="2020-07-16T16:26:00Z">
              <w:rPr>
                <w:rFonts w:ascii="Consolas" w:hAnsi="Consolas"/>
                <w:color w:val="008000"/>
              </w:rPr>
            </w:rPrChange>
          </w:rPr>
          <w:t>direction of movement</w:t>
        </w:r>
        <w:r w:rsidRPr="00625FEA">
          <w:rPr>
            <w:rFonts w:ascii="Consolas" w:hAnsi="Consolas"/>
            <w:color w:val="808080"/>
            <w:sz w:val="18"/>
            <w:szCs w:val="18"/>
            <w:lang w:val="en-US"/>
            <w:rPrChange w:id="10532" w:author="Manuel Hergenröder" w:date="2020-07-16T16:26:00Z">
              <w:rPr>
                <w:rFonts w:ascii="Consolas" w:hAnsi="Consolas"/>
                <w:color w:val="808080"/>
              </w:rPr>
            </w:rPrChange>
          </w:rPr>
          <w:t>&lt;/param&gt;</w:t>
        </w:r>
      </w:ins>
    </w:p>
    <w:p w14:paraId="39896387" w14:textId="77777777" w:rsidR="008F67FA" w:rsidRPr="00625FEA" w:rsidRDefault="008F67FA" w:rsidP="008F67FA">
      <w:pPr>
        <w:pStyle w:val="HTMLPreformatted"/>
        <w:shd w:val="clear" w:color="auto" w:fill="FFFFFF"/>
        <w:rPr>
          <w:ins w:id="10533" w:author="Manuel Hergenröder" w:date="2020-07-16T16:23:00Z"/>
          <w:rFonts w:ascii="Consolas" w:hAnsi="Consolas"/>
          <w:color w:val="000000"/>
          <w:sz w:val="18"/>
          <w:szCs w:val="18"/>
          <w:lang w:val="en-US"/>
          <w:rPrChange w:id="10534" w:author="Manuel Hergenröder" w:date="2020-07-16T16:26:00Z">
            <w:rPr>
              <w:ins w:id="10535" w:author="Manuel Hergenröder" w:date="2020-07-16T16:23:00Z"/>
              <w:rFonts w:ascii="Consolas" w:hAnsi="Consolas"/>
              <w:color w:val="000000"/>
            </w:rPr>
          </w:rPrChange>
        </w:rPr>
      </w:pPr>
      <w:ins w:id="10536" w:author="Manuel Hergenröder" w:date="2020-07-16T16:23:00Z">
        <w:r w:rsidRPr="00625FEA">
          <w:rPr>
            <w:rFonts w:ascii="Consolas" w:hAnsi="Consolas"/>
            <w:color w:val="000000"/>
            <w:sz w:val="18"/>
            <w:szCs w:val="18"/>
            <w:lang w:val="en-US"/>
            <w:rPrChange w:id="10537" w:author="Manuel Hergenröder" w:date="2020-07-16T16:26:00Z">
              <w:rPr>
                <w:rFonts w:ascii="Consolas" w:hAnsi="Consolas"/>
                <w:color w:val="000000"/>
              </w:rPr>
            </w:rPrChange>
          </w:rPr>
          <w:t>    </w:t>
        </w:r>
        <w:r w:rsidRPr="00625FEA">
          <w:rPr>
            <w:rFonts w:ascii="Consolas" w:hAnsi="Consolas"/>
            <w:color w:val="808080"/>
            <w:sz w:val="18"/>
            <w:szCs w:val="18"/>
            <w:lang w:val="en-US"/>
            <w:rPrChange w:id="10538" w:author="Manuel Hergenröder" w:date="2020-07-16T16:26:00Z">
              <w:rPr>
                <w:rFonts w:ascii="Consolas" w:hAnsi="Consolas"/>
                <w:color w:val="808080"/>
              </w:rPr>
            </w:rPrChange>
          </w:rPr>
          <w:t>///</w:t>
        </w:r>
        <w:r w:rsidRPr="00625FEA">
          <w:rPr>
            <w:rFonts w:ascii="Consolas" w:hAnsi="Consolas"/>
            <w:color w:val="008000"/>
            <w:sz w:val="18"/>
            <w:szCs w:val="18"/>
            <w:lang w:val="en-US"/>
            <w:rPrChange w:id="10539" w:author="Manuel Hergenröder" w:date="2020-07-16T16:26:00Z">
              <w:rPr>
                <w:rFonts w:ascii="Consolas" w:hAnsi="Consolas"/>
                <w:color w:val="008000"/>
              </w:rPr>
            </w:rPrChange>
          </w:rPr>
          <w:t> </w:t>
        </w:r>
        <w:r w:rsidRPr="00625FEA">
          <w:rPr>
            <w:rFonts w:ascii="Consolas" w:hAnsi="Consolas"/>
            <w:color w:val="808080"/>
            <w:sz w:val="18"/>
            <w:szCs w:val="18"/>
            <w:lang w:val="en-US"/>
            <w:rPrChange w:id="10540" w:author="Manuel Hergenröder" w:date="2020-07-16T16:26:00Z">
              <w:rPr>
                <w:rFonts w:ascii="Consolas" w:hAnsi="Consolas"/>
                <w:color w:val="808080"/>
              </w:rPr>
            </w:rPrChange>
          </w:rPr>
          <w:t>&lt;param name="</w:t>
        </w:r>
        <w:r w:rsidRPr="00625FEA">
          <w:rPr>
            <w:rFonts w:ascii="Consolas" w:hAnsi="Consolas"/>
            <w:color w:val="1F377F"/>
            <w:sz w:val="18"/>
            <w:szCs w:val="18"/>
            <w:lang w:val="en-US"/>
            <w:rPrChange w:id="10541" w:author="Manuel Hergenröder" w:date="2020-07-16T16:26:00Z">
              <w:rPr>
                <w:rFonts w:ascii="Consolas" w:hAnsi="Consolas"/>
                <w:color w:val="1F377F"/>
              </w:rPr>
            </w:rPrChange>
          </w:rPr>
          <w:t>radius</w:t>
        </w:r>
        <w:r w:rsidRPr="00625FEA">
          <w:rPr>
            <w:rFonts w:ascii="Consolas" w:hAnsi="Consolas"/>
            <w:color w:val="808080"/>
            <w:sz w:val="18"/>
            <w:szCs w:val="18"/>
            <w:lang w:val="en-US"/>
            <w:rPrChange w:id="10542" w:author="Manuel Hergenröder" w:date="2020-07-16T16:26:00Z">
              <w:rPr>
                <w:rFonts w:ascii="Consolas" w:hAnsi="Consolas"/>
                <w:color w:val="808080"/>
              </w:rPr>
            </w:rPrChange>
          </w:rPr>
          <w:t>"&gt;</w:t>
        </w:r>
        <w:r w:rsidRPr="00625FEA">
          <w:rPr>
            <w:rFonts w:ascii="Consolas" w:hAnsi="Consolas"/>
            <w:color w:val="008000"/>
            <w:sz w:val="18"/>
            <w:szCs w:val="18"/>
            <w:lang w:val="en-US"/>
            <w:rPrChange w:id="10543" w:author="Manuel Hergenröder" w:date="2020-07-16T16:26:00Z">
              <w:rPr>
                <w:rFonts w:ascii="Consolas" w:hAnsi="Consolas"/>
                <w:color w:val="008000"/>
              </w:rPr>
            </w:rPrChange>
          </w:rPr>
          <w:t>radius for vertices to be affected</w:t>
        </w:r>
        <w:r w:rsidRPr="00625FEA">
          <w:rPr>
            <w:rFonts w:ascii="Consolas" w:hAnsi="Consolas"/>
            <w:color w:val="808080"/>
            <w:sz w:val="18"/>
            <w:szCs w:val="18"/>
            <w:lang w:val="en-US"/>
            <w:rPrChange w:id="10544" w:author="Manuel Hergenröder" w:date="2020-07-16T16:26:00Z">
              <w:rPr>
                <w:rFonts w:ascii="Consolas" w:hAnsi="Consolas"/>
                <w:color w:val="808080"/>
              </w:rPr>
            </w:rPrChange>
          </w:rPr>
          <w:t>&lt;/param&gt;</w:t>
        </w:r>
      </w:ins>
    </w:p>
    <w:p w14:paraId="66BBF9AC" w14:textId="77777777" w:rsidR="008F67FA" w:rsidRPr="00625FEA" w:rsidRDefault="008F67FA" w:rsidP="008F67FA">
      <w:pPr>
        <w:pStyle w:val="HTMLPreformatted"/>
        <w:shd w:val="clear" w:color="auto" w:fill="FFFFFF"/>
        <w:rPr>
          <w:ins w:id="10545" w:author="Manuel Hergenröder" w:date="2020-07-16T16:23:00Z"/>
          <w:rFonts w:ascii="Consolas" w:hAnsi="Consolas"/>
          <w:color w:val="000000"/>
          <w:sz w:val="18"/>
          <w:szCs w:val="18"/>
          <w:lang w:val="en-US"/>
          <w:rPrChange w:id="10546" w:author="Manuel Hergenröder" w:date="2020-07-16T16:26:00Z">
            <w:rPr>
              <w:ins w:id="10547" w:author="Manuel Hergenröder" w:date="2020-07-16T16:23:00Z"/>
              <w:rFonts w:ascii="Consolas" w:hAnsi="Consolas"/>
              <w:color w:val="000000"/>
            </w:rPr>
          </w:rPrChange>
        </w:rPr>
      </w:pPr>
      <w:ins w:id="10548" w:author="Manuel Hergenröder" w:date="2020-07-16T16:23:00Z">
        <w:r w:rsidRPr="00625FEA">
          <w:rPr>
            <w:rFonts w:ascii="Consolas" w:hAnsi="Consolas"/>
            <w:color w:val="000000"/>
            <w:sz w:val="18"/>
            <w:szCs w:val="18"/>
            <w:lang w:val="en-US"/>
            <w:rPrChange w:id="10549" w:author="Manuel Hergenröder" w:date="2020-07-16T16:26:00Z">
              <w:rPr>
                <w:rFonts w:ascii="Consolas" w:hAnsi="Consolas"/>
                <w:color w:val="000000"/>
              </w:rPr>
            </w:rPrChange>
          </w:rPr>
          <w:t>    </w:t>
        </w:r>
        <w:r w:rsidRPr="00625FEA">
          <w:rPr>
            <w:rFonts w:ascii="Consolas" w:hAnsi="Consolas"/>
            <w:color w:val="808080"/>
            <w:sz w:val="18"/>
            <w:szCs w:val="18"/>
            <w:lang w:val="en-US"/>
            <w:rPrChange w:id="10550" w:author="Manuel Hergenröder" w:date="2020-07-16T16:26:00Z">
              <w:rPr>
                <w:rFonts w:ascii="Consolas" w:hAnsi="Consolas"/>
                <w:color w:val="808080"/>
              </w:rPr>
            </w:rPrChange>
          </w:rPr>
          <w:t>///</w:t>
        </w:r>
        <w:r w:rsidRPr="00625FEA">
          <w:rPr>
            <w:rFonts w:ascii="Consolas" w:hAnsi="Consolas"/>
            <w:color w:val="008000"/>
            <w:sz w:val="18"/>
            <w:szCs w:val="18"/>
            <w:lang w:val="en-US"/>
            <w:rPrChange w:id="10551" w:author="Manuel Hergenröder" w:date="2020-07-16T16:26:00Z">
              <w:rPr>
                <w:rFonts w:ascii="Consolas" w:hAnsi="Consolas"/>
                <w:color w:val="008000"/>
              </w:rPr>
            </w:rPrChange>
          </w:rPr>
          <w:t> </w:t>
        </w:r>
        <w:r w:rsidRPr="00625FEA">
          <w:rPr>
            <w:rFonts w:ascii="Consolas" w:hAnsi="Consolas"/>
            <w:color w:val="808080"/>
            <w:sz w:val="18"/>
            <w:szCs w:val="18"/>
            <w:lang w:val="en-US"/>
            <w:rPrChange w:id="10552" w:author="Manuel Hergenröder" w:date="2020-07-16T16:26:00Z">
              <w:rPr>
                <w:rFonts w:ascii="Consolas" w:hAnsi="Consolas"/>
                <w:color w:val="808080"/>
              </w:rPr>
            </w:rPrChange>
          </w:rPr>
          <w:t>&lt;param name="</w:t>
        </w:r>
        <w:r w:rsidRPr="00625FEA">
          <w:rPr>
            <w:rFonts w:ascii="Consolas" w:hAnsi="Consolas"/>
            <w:color w:val="1F377F"/>
            <w:sz w:val="18"/>
            <w:szCs w:val="18"/>
            <w:lang w:val="en-US"/>
            <w:rPrChange w:id="10553" w:author="Manuel Hergenröder" w:date="2020-07-16T16:26:00Z">
              <w:rPr>
                <w:rFonts w:ascii="Consolas" w:hAnsi="Consolas"/>
                <w:color w:val="1F377F"/>
              </w:rPr>
            </w:rPrChange>
          </w:rPr>
          <w:t>absoluteValue</w:t>
        </w:r>
        <w:r w:rsidRPr="00625FEA">
          <w:rPr>
            <w:rFonts w:ascii="Consolas" w:hAnsi="Consolas"/>
            <w:color w:val="808080"/>
            <w:sz w:val="18"/>
            <w:szCs w:val="18"/>
            <w:lang w:val="en-US"/>
            <w:rPrChange w:id="10554" w:author="Manuel Hergenröder" w:date="2020-07-16T16:26:00Z">
              <w:rPr>
                <w:rFonts w:ascii="Consolas" w:hAnsi="Consolas"/>
                <w:color w:val="808080"/>
              </w:rPr>
            </w:rPrChange>
          </w:rPr>
          <w:t>"&gt;</w:t>
        </w:r>
        <w:r w:rsidRPr="00625FEA">
          <w:rPr>
            <w:rFonts w:ascii="Consolas" w:hAnsi="Consolas"/>
            <w:color w:val="008000"/>
            <w:sz w:val="18"/>
            <w:szCs w:val="18"/>
            <w:lang w:val="en-US"/>
            <w:rPrChange w:id="10555" w:author="Manuel Hergenröder" w:date="2020-07-16T16:26:00Z">
              <w:rPr>
                <w:rFonts w:ascii="Consolas" w:hAnsi="Consolas"/>
                <w:color w:val="008000"/>
              </w:rPr>
            </w:rPrChange>
          </w:rPr>
          <w:t>(optional) add given absolute value</w:t>
        </w:r>
        <w:r w:rsidRPr="00625FEA">
          <w:rPr>
            <w:rFonts w:ascii="Consolas" w:hAnsi="Consolas"/>
            <w:color w:val="808080"/>
            <w:sz w:val="18"/>
            <w:szCs w:val="18"/>
            <w:lang w:val="en-US"/>
            <w:rPrChange w:id="10556" w:author="Manuel Hergenröder" w:date="2020-07-16T16:26:00Z">
              <w:rPr>
                <w:rFonts w:ascii="Consolas" w:hAnsi="Consolas"/>
                <w:color w:val="808080"/>
              </w:rPr>
            </w:rPrChange>
          </w:rPr>
          <w:t>&lt;/param&gt;</w:t>
        </w:r>
      </w:ins>
    </w:p>
    <w:p w14:paraId="54662E33" w14:textId="77777777" w:rsidR="008F67FA" w:rsidRPr="00625FEA" w:rsidRDefault="008F67FA" w:rsidP="008F67FA">
      <w:pPr>
        <w:pStyle w:val="HTMLPreformatted"/>
        <w:shd w:val="clear" w:color="auto" w:fill="FFFFFF"/>
        <w:rPr>
          <w:ins w:id="10557" w:author="Manuel Hergenröder" w:date="2020-07-16T16:23:00Z"/>
          <w:rFonts w:ascii="Consolas" w:hAnsi="Consolas"/>
          <w:color w:val="000000"/>
          <w:sz w:val="18"/>
          <w:szCs w:val="18"/>
          <w:lang w:val="en-US"/>
          <w:rPrChange w:id="10558" w:author="Manuel Hergenröder" w:date="2020-07-16T16:26:00Z">
            <w:rPr>
              <w:ins w:id="10559" w:author="Manuel Hergenröder" w:date="2020-07-16T16:23:00Z"/>
              <w:rFonts w:ascii="Consolas" w:hAnsi="Consolas"/>
              <w:color w:val="000000"/>
            </w:rPr>
          </w:rPrChange>
        </w:rPr>
      </w:pPr>
      <w:ins w:id="10560" w:author="Manuel Hergenröder" w:date="2020-07-16T16:23:00Z">
        <w:r w:rsidRPr="00625FEA">
          <w:rPr>
            <w:rFonts w:ascii="Consolas" w:hAnsi="Consolas"/>
            <w:color w:val="000000"/>
            <w:sz w:val="18"/>
            <w:szCs w:val="18"/>
            <w:lang w:val="en-US"/>
            <w:rPrChange w:id="10561" w:author="Manuel Hergenröder" w:date="2020-07-16T16:26:00Z">
              <w:rPr>
                <w:rFonts w:ascii="Consolas" w:hAnsi="Consolas"/>
                <w:color w:val="000000"/>
              </w:rPr>
            </w:rPrChange>
          </w:rPr>
          <w:t>    </w:t>
        </w:r>
        <w:r w:rsidRPr="00625FEA">
          <w:rPr>
            <w:rFonts w:ascii="Consolas" w:hAnsi="Consolas"/>
            <w:color w:val="0000FF"/>
            <w:sz w:val="18"/>
            <w:szCs w:val="18"/>
            <w:lang w:val="en-US"/>
            <w:rPrChange w:id="10562"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0563" w:author="Manuel Hergenröder" w:date="2020-07-16T16:26:00Z">
              <w:rPr>
                <w:rFonts w:ascii="Consolas" w:hAnsi="Consolas"/>
                <w:color w:val="000000"/>
              </w:rPr>
            </w:rPrChange>
          </w:rPr>
          <w:t> </w:t>
        </w:r>
        <w:r w:rsidRPr="00625FEA">
          <w:rPr>
            <w:rFonts w:ascii="Consolas" w:hAnsi="Consolas"/>
            <w:color w:val="2B91AF"/>
            <w:sz w:val="18"/>
            <w:szCs w:val="18"/>
            <w:lang w:val="en-US"/>
            <w:rPrChange w:id="10564" w:author="Manuel Hergenröder" w:date="2020-07-16T16:26:00Z">
              <w:rPr>
                <w:rFonts w:ascii="Consolas" w:hAnsi="Consolas"/>
                <w:color w:val="2B91AF"/>
              </w:rPr>
            </w:rPrChange>
          </w:rPr>
          <w:t>IEnumerator</w:t>
        </w:r>
        <w:r w:rsidRPr="00625FEA">
          <w:rPr>
            <w:rFonts w:ascii="Consolas" w:hAnsi="Consolas"/>
            <w:color w:val="000000"/>
            <w:sz w:val="18"/>
            <w:szCs w:val="18"/>
            <w:lang w:val="en-US"/>
            <w:rPrChange w:id="10565" w:author="Manuel Hergenröder" w:date="2020-07-16T16:26:00Z">
              <w:rPr>
                <w:rFonts w:ascii="Consolas" w:hAnsi="Consolas"/>
                <w:color w:val="000000"/>
              </w:rPr>
            </w:rPrChange>
          </w:rPr>
          <w:t> </w:t>
        </w:r>
        <w:r w:rsidRPr="00625FEA">
          <w:rPr>
            <w:rFonts w:ascii="Consolas" w:hAnsi="Consolas"/>
            <w:color w:val="74531F"/>
            <w:sz w:val="18"/>
            <w:szCs w:val="18"/>
            <w:lang w:val="en-US"/>
            <w:rPrChange w:id="10566" w:author="Manuel Hergenröder" w:date="2020-07-16T16:26:00Z">
              <w:rPr>
                <w:rFonts w:ascii="Consolas" w:hAnsi="Consolas"/>
                <w:color w:val="74531F"/>
              </w:rPr>
            </w:rPrChange>
          </w:rPr>
          <w:t>DeformMeshMultiplePointsWorker</w:t>
        </w:r>
        <w:r w:rsidRPr="00625FEA">
          <w:rPr>
            <w:rFonts w:ascii="Consolas" w:hAnsi="Consolas"/>
            <w:color w:val="000000"/>
            <w:sz w:val="18"/>
            <w:szCs w:val="18"/>
            <w:lang w:val="en-US"/>
            <w:rPrChange w:id="10567" w:author="Manuel Hergenröder" w:date="2020-07-16T16:26:00Z">
              <w:rPr>
                <w:rFonts w:ascii="Consolas" w:hAnsi="Consolas"/>
                <w:color w:val="000000"/>
              </w:rPr>
            </w:rPrChange>
          </w:rPr>
          <w:t>(</w:t>
        </w:r>
        <w:r w:rsidRPr="00625FEA">
          <w:rPr>
            <w:rFonts w:ascii="Consolas" w:hAnsi="Consolas"/>
            <w:color w:val="2B91AF"/>
            <w:sz w:val="18"/>
            <w:szCs w:val="18"/>
            <w:lang w:val="en-US"/>
            <w:rPrChange w:id="10568" w:author="Manuel Hergenröder" w:date="2020-07-16T16:26:00Z">
              <w:rPr>
                <w:rFonts w:ascii="Consolas" w:hAnsi="Consolas"/>
                <w:color w:val="2B91AF"/>
              </w:rPr>
            </w:rPrChange>
          </w:rPr>
          <w:t>DeformJob</w:t>
        </w:r>
        <w:r w:rsidRPr="00625FEA">
          <w:rPr>
            <w:rFonts w:ascii="Consolas" w:hAnsi="Consolas"/>
            <w:color w:val="000000"/>
            <w:sz w:val="18"/>
            <w:szCs w:val="18"/>
            <w:lang w:val="en-US"/>
            <w:rPrChange w:id="10569" w:author="Manuel Hergenröder" w:date="2020-07-16T16:26:00Z">
              <w:rPr>
                <w:rFonts w:ascii="Consolas" w:hAnsi="Consolas"/>
                <w:color w:val="000000"/>
              </w:rPr>
            </w:rPrChange>
          </w:rPr>
          <w:t> </w:t>
        </w:r>
        <w:r w:rsidRPr="00625FEA">
          <w:rPr>
            <w:rFonts w:ascii="Consolas" w:hAnsi="Consolas"/>
            <w:color w:val="1F377F"/>
            <w:sz w:val="18"/>
            <w:szCs w:val="18"/>
            <w:lang w:val="en-US"/>
            <w:rPrChange w:id="10570" w:author="Manuel Hergenröder" w:date="2020-07-16T16:26:00Z">
              <w:rPr>
                <w:rFonts w:ascii="Consolas" w:hAnsi="Consolas"/>
                <w:color w:val="1F377F"/>
              </w:rPr>
            </w:rPrChange>
          </w:rPr>
          <w:t>routine</w:t>
        </w:r>
        <w:r w:rsidRPr="00625FEA">
          <w:rPr>
            <w:rFonts w:ascii="Consolas" w:hAnsi="Consolas"/>
            <w:color w:val="000000"/>
            <w:sz w:val="18"/>
            <w:szCs w:val="18"/>
            <w:lang w:val="en-US"/>
            <w:rPrChange w:id="10571" w:author="Manuel Hergenröder" w:date="2020-07-16T16:26:00Z">
              <w:rPr>
                <w:rFonts w:ascii="Consolas" w:hAnsi="Consolas"/>
                <w:color w:val="000000"/>
              </w:rPr>
            </w:rPrChange>
          </w:rPr>
          <w:t>, </w:t>
        </w:r>
        <w:r w:rsidRPr="00625FEA">
          <w:rPr>
            <w:rFonts w:ascii="Consolas" w:hAnsi="Consolas"/>
            <w:color w:val="2B91AF"/>
            <w:sz w:val="18"/>
            <w:szCs w:val="18"/>
            <w:lang w:val="en-US"/>
            <w:rPrChange w:id="10572" w:author="Manuel Hergenröder" w:date="2020-07-16T16:26:00Z">
              <w:rPr>
                <w:rFonts w:ascii="Consolas" w:hAnsi="Consolas"/>
                <w:color w:val="2B91AF"/>
              </w:rPr>
            </w:rPrChange>
          </w:rPr>
          <w:t>List</w:t>
        </w:r>
        <w:r w:rsidRPr="00625FEA">
          <w:rPr>
            <w:rFonts w:ascii="Consolas" w:hAnsi="Consolas"/>
            <w:color w:val="000000"/>
            <w:sz w:val="18"/>
            <w:szCs w:val="18"/>
            <w:lang w:val="en-US"/>
            <w:rPrChange w:id="10573" w:author="Manuel Hergenröder" w:date="2020-07-16T16:26:00Z">
              <w:rPr>
                <w:rFonts w:ascii="Consolas" w:hAnsi="Consolas"/>
                <w:color w:val="000000"/>
              </w:rPr>
            </w:rPrChange>
          </w:rPr>
          <w:t>&lt;</w:t>
        </w:r>
        <w:r w:rsidRPr="00625FEA">
          <w:rPr>
            <w:rFonts w:ascii="Consolas" w:hAnsi="Consolas"/>
            <w:color w:val="2B91AF"/>
            <w:sz w:val="18"/>
            <w:szCs w:val="18"/>
            <w:lang w:val="en-US"/>
            <w:rPrChange w:id="10574"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0575" w:author="Manuel Hergenröder" w:date="2020-07-16T16:26:00Z">
              <w:rPr>
                <w:rFonts w:ascii="Consolas" w:hAnsi="Consolas"/>
                <w:color w:val="000000"/>
              </w:rPr>
            </w:rPrChange>
          </w:rPr>
          <w:t>&gt; </w:t>
        </w:r>
        <w:r w:rsidRPr="00625FEA">
          <w:rPr>
            <w:rFonts w:ascii="Consolas" w:hAnsi="Consolas"/>
            <w:color w:val="1F377F"/>
            <w:sz w:val="18"/>
            <w:szCs w:val="18"/>
            <w:lang w:val="en-US"/>
            <w:rPrChange w:id="10576"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0577" w:author="Manuel Hergenröder" w:date="2020-07-16T16:26:00Z">
              <w:rPr>
                <w:rFonts w:ascii="Consolas" w:hAnsi="Consolas"/>
                <w:color w:val="000000"/>
              </w:rPr>
            </w:rPrChange>
          </w:rPr>
          <w:t>, </w:t>
        </w:r>
        <w:r w:rsidRPr="00625FEA">
          <w:rPr>
            <w:rFonts w:ascii="Consolas" w:hAnsi="Consolas"/>
            <w:color w:val="2B91AF"/>
            <w:sz w:val="18"/>
            <w:szCs w:val="18"/>
            <w:lang w:val="en-US"/>
            <w:rPrChange w:id="10578"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0579" w:author="Manuel Hergenröder" w:date="2020-07-16T16:26:00Z">
              <w:rPr>
                <w:rFonts w:ascii="Consolas" w:hAnsi="Consolas"/>
                <w:color w:val="000000"/>
              </w:rPr>
            </w:rPrChange>
          </w:rPr>
          <w:t> </w:t>
        </w:r>
        <w:r w:rsidRPr="00625FEA">
          <w:rPr>
            <w:rFonts w:ascii="Consolas" w:hAnsi="Consolas"/>
            <w:color w:val="1F377F"/>
            <w:sz w:val="18"/>
            <w:szCs w:val="18"/>
            <w:lang w:val="en-US"/>
            <w:rPrChange w:id="10580" w:author="Manuel Hergenröder" w:date="2020-07-16T16:26:00Z">
              <w:rPr>
                <w:rFonts w:ascii="Consolas" w:hAnsi="Consolas"/>
                <w:color w:val="1F377F"/>
              </w:rPr>
            </w:rPrChange>
          </w:rPr>
          <w:t>direction</w:t>
        </w:r>
        <w:r w:rsidRPr="00625FEA">
          <w:rPr>
            <w:rFonts w:ascii="Consolas" w:hAnsi="Consolas"/>
            <w:color w:val="000000"/>
            <w:sz w:val="18"/>
            <w:szCs w:val="18"/>
            <w:lang w:val="en-US"/>
            <w:rPrChange w:id="10581" w:author="Manuel Hergenröder" w:date="2020-07-16T16:26:00Z">
              <w:rPr>
                <w:rFonts w:ascii="Consolas" w:hAnsi="Consolas"/>
                <w:color w:val="000000"/>
              </w:rPr>
            </w:rPrChange>
          </w:rPr>
          <w:t>, </w:t>
        </w:r>
        <w:r w:rsidRPr="00625FEA">
          <w:rPr>
            <w:rFonts w:ascii="Consolas" w:hAnsi="Consolas"/>
            <w:color w:val="0000FF"/>
            <w:sz w:val="18"/>
            <w:szCs w:val="18"/>
            <w:lang w:val="en-US"/>
            <w:rPrChange w:id="10582"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0583" w:author="Manuel Hergenröder" w:date="2020-07-16T16:26:00Z">
              <w:rPr>
                <w:rFonts w:ascii="Consolas" w:hAnsi="Consolas"/>
                <w:color w:val="000000"/>
              </w:rPr>
            </w:rPrChange>
          </w:rPr>
          <w:t> </w:t>
        </w:r>
        <w:r w:rsidRPr="00625FEA">
          <w:rPr>
            <w:rFonts w:ascii="Consolas" w:hAnsi="Consolas"/>
            <w:color w:val="1F377F"/>
            <w:sz w:val="18"/>
            <w:szCs w:val="18"/>
            <w:lang w:val="en-US"/>
            <w:rPrChange w:id="10584" w:author="Manuel Hergenröder" w:date="2020-07-16T16:26:00Z">
              <w:rPr>
                <w:rFonts w:ascii="Consolas" w:hAnsi="Consolas"/>
                <w:color w:val="1F377F"/>
              </w:rPr>
            </w:rPrChange>
          </w:rPr>
          <w:t>radius</w:t>
        </w:r>
        <w:r w:rsidRPr="00625FEA">
          <w:rPr>
            <w:rFonts w:ascii="Consolas" w:hAnsi="Consolas"/>
            <w:color w:val="000000"/>
            <w:sz w:val="18"/>
            <w:szCs w:val="18"/>
            <w:lang w:val="en-US"/>
            <w:rPrChange w:id="10585" w:author="Manuel Hergenröder" w:date="2020-07-16T16:26:00Z">
              <w:rPr>
                <w:rFonts w:ascii="Consolas" w:hAnsi="Consolas"/>
                <w:color w:val="000000"/>
              </w:rPr>
            </w:rPrChange>
          </w:rPr>
          <w:t>, </w:t>
        </w:r>
        <w:r w:rsidRPr="00625FEA">
          <w:rPr>
            <w:rFonts w:ascii="Consolas" w:hAnsi="Consolas"/>
            <w:color w:val="0000FF"/>
            <w:sz w:val="18"/>
            <w:szCs w:val="18"/>
            <w:lang w:val="en-US"/>
            <w:rPrChange w:id="10586"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0587" w:author="Manuel Hergenröder" w:date="2020-07-16T16:26:00Z">
              <w:rPr>
                <w:rFonts w:ascii="Consolas" w:hAnsi="Consolas"/>
                <w:color w:val="000000"/>
              </w:rPr>
            </w:rPrChange>
          </w:rPr>
          <w:t> </w:t>
        </w:r>
        <w:r w:rsidRPr="00625FEA">
          <w:rPr>
            <w:rFonts w:ascii="Consolas" w:hAnsi="Consolas"/>
            <w:color w:val="1F377F"/>
            <w:sz w:val="18"/>
            <w:szCs w:val="18"/>
            <w:lang w:val="en-US"/>
            <w:rPrChange w:id="10588" w:author="Manuel Hergenröder" w:date="2020-07-16T16:26:00Z">
              <w:rPr>
                <w:rFonts w:ascii="Consolas" w:hAnsi="Consolas"/>
                <w:color w:val="1F377F"/>
              </w:rPr>
            </w:rPrChange>
          </w:rPr>
          <w:t>absoluteValue</w:t>
        </w:r>
        <w:r w:rsidRPr="00625FEA">
          <w:rPr>
            <w:rFonts w:ascii="Consolas" w:hAnsi="Consolas"/>
            <w:color w:val="000000"/>
            <w:sz w:val="18"/>
            <w:szCs w:val="18"/>
            <w:lang w:val="en-US"/>
            <w:rPrChange w:id="10589" w:author="Manuel Hergenröder" w:date="2020-07-16T16:26:00Z">
              <w:rPr>
                <w:rFonts w:ascii="Consolas" w:hAnsi="Consolas"/>
                <w:color w:val="000000"/>
              </w:rPr>
            </w:rPrChange>
          </w:rPr>
          <w:t>)</w:t>
        </w:r>
      </w:ins>
    </w:p>
    <w:p w14:paraId="6F0737E3" w14:textId="77777777" w:rsidR="008F67FA" w:rsidRPr="00625FEA" w:rsidRDefault="008F67FA" w:rsidP="008F67FA">
      <w:pPr>
        <w:pStyle w:val="HTMLPreformatted"/>
        <w:shd w:val="clear" w:color="auto" w:fill="FFFFFF"/>
        <w:rPr>
          <w:ins w:id="10590" w:author="Manuel Hergenröder" w:date="2020-07-16T16:23:00Z"/>
          <w:rFonts w:ascii="Consolas" w:hAnsi="Consolas"/>
          <w:color w:val="000000"/>
          <w:sz w:val="18"/>
          <w:szCs w:val="18"/>
          <w:lang w:val="en-US"/>
          <w:rPrChange w:id="10591" w:author="Manuel Hergenröder" w:date="2020-07-16T16:26:00Z">
            <w:rPr>
              <w:ins w:id="10592" w:author="Manuel Hergenröder" w:date="2020-07-16T16:23:00Z"/>
              <w:rFonts w:ascii="Consolas" w:hAnsi="Consolas"/>
              <w:color w:val="000000"/>
            </w:rPr>
          </w:rPrChange>
        </w:rPr>
      </w:pPr>
      <w:ins w:id="10593" w:author="Manuel Hergenröder" w:date="2020-07-16T16:23:00Z">
        <w:r w:rsidRPr="00625FEA">
          <w:rPr>
            <w:rFonts w:ascii="Consolas" w:hAnsi="Consolas"/>
            <w:color w:val="000000"/>
            <w:sz w:val="18"/>
            <w:szCs w:val="18"/>
            <w:lang w:val="en-US"/>
            <w:rPrChange w:id="10594" w:author="Manuel Hergenröder" w:date="2020-07-16T16:26:00Z">
              <w:rPr>
                <w:rFonts w:ascii="Consolas" w:hAnsi="Consolas"/>
                <w:color w:val="000000"/>
              </w:rPr>
            </w:rPrChange>
          </w:rPr>
          <w:t>    {</w:t>
        </w:r>
      </w:ins>
    </w:p>
    <w:p w14:paraId="02F7E5BF" w14:textId="77777777" w:rsidR="008F67FA" w:rsidRPr="00625FEA" w:rsidRDefault="008F67FA" w:rsidP="008F67FA">
      <w:pPr>
        <w:pStyle w:val="HTMLPreformatted"/>
        <w:shd w:val="clear" w:color="auto" w:fill="FFFFFF"/>
        <w:rPr>
          <w:ins w:id="10595" w:author="Manuel Hergenröder" w:date="2020-07-16T16:23:00Z"/>
          <w:rFonts w:ascii="Consolas" w:hAnsi="Consolas"/>
          <w:color w:val="000000"/>
          <w:sz w:val="18"/>
          <w:szCs w:val="18"/>
          <w:lang w:val="en-US"/>
          <w:rPrChange w:id="10596" w:author="Manuel Hergenröder" w:date="2020-07-16T16:26:00Z">
            <w:rPr>
              <w:ins w:id="10597" w:author="Manuel Hergenröder" w:date="2020-07-16T16:23:00Z"/>
              <w:rFonts w:ascii="Consolas" w:hAnsi="Consolas"/>
              <w:color w:val="000000"/>
            </w:rPr>
          </w:rPrChange>
        </w:rPr>
      </w:pPr>
      <w:ins w:id="10598" w:author="Manuel Hergenröder" w:date="2020-07-16T16:23:00Z">
        <w:r w:rsidRPr="00625FEA">
          <w:rPr>
            <w:rFonts w:ascii="Consolas" w:hAnsi="Consolas"/>
            <w:color w:val="000000"/>
            <w:sz w:val="18"/>
            <w:szCs w:val="18"/>
            <w:lang w:val="en-US"/>
            <w:rPrChange w:id="10599" w:author="Manuel Hergenröder" w:date="2020-07-16T16:26:00Z">
              <w:rPr>
                <w:rFonts w:ascii="Consolas" w:hAnsi="Consolas"/>
                <w:color w:val="000000"/>
              </w:rPr>
            </w:rPrChange>
          </w:rPr>
          <w:t>        </w:t>
        </w:r>
        <w:r w:rsidRPr="00625FEA">
          <w:rPr>
            <w:rFonts w:ascii="Consolas" w:hAnsi="Consolas"/>
            <w:color w:val="1F377F"/>
            <w:sz w:val="18"/>
            <w:szCs w:val="18"/>
            <w:lang w:val="en-US"/>
            <w:rPrChange w:id="10600" w:author="Manuel Hergenröder" w:date="2020-07-16T16:26:00Z">
              <w:rPr>
                <w:rFonts w:ascii="Consolas" w:hAnsi="Consolas"/>
                <w:color w:val="1F377F"/>
              </w:rPr>
            </w:rPrChange>
          </w:rPr>
          <w:t>routine</w:t>
        </w:r>
        <w:r w:rsidRPr="00625FEA">
          <w:rPr>
            <w:rFonts w:ascii="Consolas" w:hAnsi="Consolas"/>
            <w:color w:val="000000"/>
            <w:sz w:val="18"/>
            <w:szCs w:val="18"/>
            <w:lang w:val="en-US"/>
            <w:rPrChange w:id="10601" w:author="Manuel Hergenröder" w:date="2020-07-16T16:26:00Z">
              <w:rPr>
                <w:rFonts w:ascii="Consolas" w:hAnsi="Consolas"/>
                <w:color w:val="000000"/>
              </w:rPr>
            </w:rPrChange>
          </w:rPr>
          <w:t>.isRunning = </w:t>
        </w:r>
        <w:r w:rsidRPr="00625FEA">
          <w:rPr>
            <w:rFonts w:ascii="Consolas" w:hAnsi="Consolas"/>
            <w:color w:val="0000FF"/>
            <w:sz w:val="18"/>
            <w:szCs w:val="18"/>
            <w:lang w:val="en-US"/>
            <w:rPrChange w:id="10602" w:author="Manuel Hergenröder" w:date="2020-07-16T16:26:00Z">
              <w:rPr>
                <w:rFonts w:ascii="Consolas" w:hAnsi="Consolas"/>
                <w:color w:val="0000FF"/>
              </w:rPr>
            </w:rPrChange>
          </w:rPr>
          <w:t>true</w:t>
        </w:r>
        <w:r w:rsidRPr="00625FEA">
          <w:rPr>
            <w:rFonts w:ascii="Consolas" w:hAnsi="Consolas"/>
            <w:color w:val="000000"/>
            <w:sz w:val="18"/>
            <w:szCs w:val="18"/>
            <w:lang w:val="en-US"/>
            <w:rPrChange w:id="10603" w:author="Manuel Hergenröder" w:date="2020-07-16T16:26:00Z">
              <w:rPr>
                <w:rFonts w:ascii="Consolas" w:hAnsi="Consolas"/>
                <w:color w:val="000000"/>
              </w:rPr>
            </w:rPrChange>
          </w:rPr>
          <w:t>;</w:t>
        </w:r>
      </w:ins>
    </w:p>
    <w:p w14:paraId="7B35819C" w14:textId="77777777" w:rsidR="008F67FA" w:rsidRPr="00625FEA" w:rsidRDefault="008F67FA" w:rsidP="008F67FA">
      <w:pPr>
        <w:pStyle w:val="HTMLPreformatted"/>
        <w:shd w:val="clear" w:color="auto" w:fill="FFFFFF"/>
        <w:rPr>
          <w:ins w:id="10604" w:author="Manuel Hergenröder" w:date="2020-07-16T16:23:00Z"/>
          <w:rFonts w:ascii="Consolas" w:hAnsi="Consolas"/>
          <w:color w:val="000000"/>
          <w:sz w:val="18"/>
          <w:szCs w:val="18"/>
          <w:lang w:val="en-US"/>
          <w:rPrChange w:id="10605" w:author="Manuel Hergenröder" w:date="2020-07-16T16:26:00Z">
            <w:rPr>
              <w:ins w:id="10606" w:author="Manuel Hergenröder" w:date="2020-07-16T16:23:00Z"/>
              <w:rFonts w:ascii="Consolas" w:hAnsi="Consolas"/>
              <w:color w:val="000000"/>
            </w:rPr>
          </w:rPrChange>
        </w:rPr>
      </w:pPr>
      <w:ins w:id="10607" w:author="Manuel Hergenröder" w:date="2020-07-16T16:23:00Z">
        <w:r w:rsidRPr="00625FEA">
          <w:rPr>
            <w:rFonts w:ascii="Consolas" w:hAnsi="Consolas"/>
            <w:color w:val="000000"/>
            <w:sz w:val="18"/>
            <w:szCs w:val="18"/>
            <w:lang w:val="en-US"/>
            <w:rPrChange w:id="10608" w:author="Manuel Hergenröder" w:date="2020-07-16T16:26:00Z">
              <w:rPr>
                <w:rFonts w:ascii="Consolas" w:hAnsi="Consolas"/>
                <w:color w:val="000000"/>
              </w:rPr>
            </w:rPrChange>
          </w:rPr>
          <w:t>        </w:t>
        </w:r>
        <w:r w:rsidRPr="00625FEA">
          <w:rPr>
            <w:rFonts w:ascii="Consolas" w:hAnsi="Consolas"/>
            <w:color w:val="0000FF"/>
            <w:sz w:val="18"/>
            <w:szCs w:val="18"/>
            <w:lang w:val="en-US"/>
            <w:rPrChange w:id="10609" w:author="Manuel Hergenröder" w:date="2020-07-16T16:26:00Z">
              <w:rPr>
                <w:rFonts w:ascii="Consolas" w:hAnsi="Consolas"/>
                <w:color w:val="0000FF"/>
              </w:rPr>
            </w:rPrChange>
          </w:rPr>
          <w:t>int</w:t>
        </w:r>
        <w:r w:rsidRPr="00625FEA">
          <w:rPr>
            <w:rFonts w:ascii="Consolas" w:hAnsi="Consolas"/>
            <w:color w:val="000000"/>
            <w:sz w:val="18"/>
            <w:szCs w:val="18"/>
            <w:lang w:val="en-US"/>
            <w:rPrChange w:id="10610" w:author="Manuel Hergenröder" w:date="2020-07-16T16:26:00Z">
              <w:rPr>
                <w:rFonts w:ascii="Consolas" w:hAnsi="Consolas"/>
                <w:color w:val="000000"/>
              </w:rPr>
            </w:rPrChange>
          </w:rPr>
          <w:t> </w:t>
        </w:r>
        <w:r w:rsidRPr="00625FEA">
          <w:rPr>
            <w:rFonts w:ascii="Consolas" w:hAnsi="Consolas"/>
            <w:color w:val="1F377F"/>
            <w:sz w:val="18"/>
            <w:szCs w:val="18"/>
            <w:lang w:val="en-US"/>
            <w:rPrChange w:id="10611" w:author="Manuel Hergenröder" w:date="2020-07-16T16:26:00Z">
              <w:rPr>
                <w:rFonts w:ascii="Consolas" w:hAnsi="Consolas"/>
                <w:color w:val="1F377F"/>
              </w:rPr>
            </w:rPrChange>
          </w:rPr>
          <w:t>frames</w:t>
        </w:r>
        <w:r w:rsidRPr="00625FEA">
          <w:rPr>
            <w:rFonts w:ascii="Consolas" w:hAnsi="Consolas"/>
            <w:color w:val="000000"/>
            <w:sz w:val="18"/>
            <w:szCs w:val="18"/>
            <w:lang w:val="en-US"/>
            <w:rPrChange w:id="10612" w:author="Manuel Hergenröder" w:date="2020-07-16T16:26:00Z">
              <w:rPr>
                <w:rFonts w:ascii="Consolas" w:hAnsi="Consolas"/>
                <w:color w:val="000000"/>
              </w:rPr>
            </w:rPrChange>
          </w:rPr>
          <w:t> = 0;</w:t>
        </w:r>
      </w:ins>
    </w:p>
    <w:p w14:paraId="4EBA4AD7" w14:textId="77777777" w:rsidR="008F67FA" w:rsidRPr="00625FEA" w:rsidRDefault="008F67FA" w:rsidP="008F67FA">
      <w:pPr>
        <w:pStyle w:val="HTMLPreformatted"/>
        <w:shd w:val="clear" w:color="auto" w:fill="FFFFFF"/>
        <w:rPr>
          <w:ins w:id="10613" w:author="Manuel Hergenröder" w:date="2020-07-16T16:23:00Z"/>
          <w:rFonts w:ascii="Consolas" w:hAnsi="Consolas"/>
          <w:color w:val="000000"/>
          <w:sz w:val="18"/>
          <w:szCs w:val="18"/>
          <w:lang w:val="en-US"/>
          <w:rPrChange w:id="10614" w:author="Manuel Hergenröder" w:date="2020-07-16T16:26:00Z">
            <w:rPr>
              <w:ins w:id="10615" w:author="Manuel Hergenröder" w:date="2020-07-16T16:23:00Z"/>
              <w:rFonts w:ascii="Consolas" w:hAnsi="Consolas"/>
              <w:color w:val="000000"/>
            </w:rPr>
          </w:rPrChange>
        </w:rPr>
      </w:pPr>
      <w:ins w:id="10616" w:author="Manuel Hergenröder" w:date="2020-07-16T16:23:00Z">
        <w:r w:rsidRPr="00625FEA">
          <w:rPr>
            <w:rFonts w:ascii="Consolas" w:hAnsi="Consolas"/>
            <w:color w:val="000000"/>
            <w:sz w:val="18"/>
            <w:szCs w:val="18"/>
            <w:lang w:val="en-US"/>
            <w:rPrChange w:id="10617" w:author="Manuel Hergenröder" w:date="2020-07-16T16:26:00Z">
              <w:rPr>
                <w:rFonts w:ascii="Consolas" w:hAnsi="Consolas"/>
                <w:color w:val="000000"/>
              </w:rPr>
            </w:rPrChange>
          </w:rPr>
          <w:t>        </w:t>
        </w:r>
        <w:r w:rsidRPr="00625FEA">
          <w:rPr>
            <w:rFonts w:ascii="Consolas" w:hAnsi="Consolas"/>
            <w:color w:val="008000"/>
            <w:sz w:val="18"/>
            <w:szCs w:val="18"/>
            <w:lang w:val="en-US"/>
            <w:rPrChange w:id="10618" w:author="Manuel Hergenröder" w:date="2020-07-16T16:26:00Z">
              <w:rPr>
                <w:rFonts w:ascii="Consolas" w:hAnsi="Consolas"/>
                <w:color w:val="008000"/>
              </w:rPr>
            </w:rPrChange>
          </w:rPr>
          <w:t>// Interpolate additional points if there are gaps</w:t>
        </w:r>
      </w:ins>
    </w:p>
    <w:p w14:paraId="5BD5ECC0" w14:textId="77777777" w:rsidR="008F67FA" w:rsidRPr="00625FEA" w:rsidRDefault="008F67FA" w:rsidP="008F67FA">
      <w:pPr>
        <w:pStyle w:val="HTMLPreformatted"/>
        <w:shd w:val="clear" w:color="auto" w:fill="FFFFFF"/>
        <w:rPr>
          <w:ins w:id="10619" w:author="Manuel Hergenröder" w:date="2020-07-16T16:23:00Z"/>
          <w:rFonts w:ascii="Consolas" w:hAnsi="Consolas"/>
          <w:color w:val="000000"/>
          <w:sz w:val="18"/>
          <w:szCs w:val="18"/>
          <w:lang w:val="en-US"/>
          <w:rPrChange w:id="10620" w:author="Manuel Hergenröder" w:date="2020-07-16T16:26:00Z">
            <w:rPr>
              <w:ins w:id="10621" w:author="Manuel Hergenröder" w:date="2020-07-16T16:23:00Z"/>
              <w:rFonts w:ascii="Consolas" w:hAnsi="Consolas"/>
              <w:color w:val="000000"/>
            </w:rPr>
          </w:rPrChange>
        </w:rPr>
      </w:pPr>
      <w:ins w:id="10622" w:author="Manuel Hergenröder" w:date="2020-07-16T16:23:00Z">
        <w:r w:rsidRPr="00625FEA">
          <w:rPr>
            <w:rFonts w:ascii="Consolas" w:hAnsi="Consolas"/>
            <w:color w:val="000000"/>
            <w:sz w:val="18"/>
            <w:szCs w:val="18"/>
            <w:lang w:val="en-US"/>
            <w:rPrChange w:id="10623" w:author="Manuel Hergenröder" w:date="2020-07-16T16:26:00Z">
              <w:rPr>
                <w:rFonts w:ascii="Consolas" w:hAnsi="Consolas"/>
                <w:color w:val="000000"/>
              </w:rPr>
            </w:rPrChange>
          </w:rPr>
          <w:t>        </w:t>
        </w:r>
        <w:r w:rsidRPr="00625FEA">
          <w:rPr>
            <w:rFonts w:ascii="Consolas" w:hAnsi="Consolas"/>
            <w:color w:val="0000FF"/>
            <w:sz w:val="18"/>
            <w:szCs w:val="18"/>
            <w:lang w:val="en-US"/>
            <w:rPrChange w:id="10624" w:author="Manuel Hergenröder" w:date="2020-07-16T16:26:00Z">
              <w:rPr>
                <w:rFonts w:ascii="Consolas" w:hAnsi="Consolas"/>
                <w:color w:val="0000FF"/>
              </w:rPr>
            </w:rPrChange>
          </w:rPr>
          <w:t>int</w:t>
        </w:r>
        <w:r w:rsidRPr="00625FEA">
          <w:rPr>
            <w:rFonts w:ascii="Consolas" w:hAnsi="Consolas"/>
            <w:color w:val="000000"/>
            <w:sz w:val="18"/>
            <w:szCs w:val="18"/>
            <w:lang w:val="en-US"/>
            <w:rPrChange w:id="10625" w:author="Manuel Hergenröder" w:date="2020-07-16T16:26:00Z">
              <w:rPr>
                <w:rFonts w:ascii="Consolas" w:hAnsi="Consolas"/>
                <w:color w:val="000000"/>
              </w:rPr>
            </w:rPrChange>
          </w:rPr>
          <w:t> </w:t>
        </w:r>
        <w:r w:rsidRPr="00625FEA">
          <w:rPr>
            <w:rFonts w:ascii="Consolas" w:hAnsi="Consolas"/>
            <w:color w:val="1F377F"/>
            <w:sz w:val="18"/>
            <w:szCs w:val="18"/>
            <w:lang w:val="en-US"/>
            <w:rPrChange w:id="10626" w:author="Manuel Hergenröder" w:date="2020-07-16T16:26:00Z">
              <w:rPr>
                <w:rFonts w:ascii="Consolas" w:hAnsi="Consolas"/>
                <w:color w:val="1F377F"/>
              </w:rPr>
            </w:rPrChange>
          </w:rPr>
          <w:t>i</w:t>
        </w:r>
        <w:r w:rsidRPr="00625FEA">
          <w:rPr>
            <w:rFonts w:ascii="Consolas" w:hAnsi="Consolas"/>
            <w:color w:val="000000"/>
            <w:sz w:val="18"/>
            <w:szCs w:val="18"/>
            <w:lang w:val="en-US"/>
            <w:rPrChange w:id="10627" w:author="Manuel Hergenröder" w:date="2020-07-16T16:26:00Z">
              <w:rPr>
                <w:rFonts w:ascii="Consolas" w:hAnsi="Consolas"/>
                <w:color w:val="000000"/>
              </w:rPr>
            </w:rPrChange>
          </w:rPr>
          <w:t> = 0;</w:t>
        </w:r>
      </w:ins>
    </w:p>
    <w:p w14:paraId="38E86900" w14:textId="77777777" w:rsidR="008F67FA" w:rsidRPr="00625FEA" w:rsidRDefault="008F67FA" w:rsidP="008F67FA">
      <w:pPr>
        <w:pStyle w:val="HTMLPreformatted"/>
        <w:shd w:val="clear" w:color="auto" w:fill="FFFFFF"/>
        <w:rPr>
          <w:ins w:id="10628" w:author="Manuel Hergenröder" w:date="2020-07-16T16:23:00Z"/>
          <w:rFonts w:ascii="Consolas" w:hAnsi="Consolas"/>
          <w:color w:val="000000"/>
          <w:sz w:val="18"/>
          <w:szCs w:val="18"/>
          <w:lang w:val="en-US"/>
          <w:rPrChange w:id="10629" w:author="Manuel Hergenröder" w:date="2020-07-16T16:26:00Z">
            <w:rPr>
              <w:ins w:id="10630" w:author="Manuel Hergenröder" w:date="2020-07-16T16:23:00Z"/>
              <w:rFonts w:ascii="Consolas" w:hAnsi="Consolas"/>
              <w:color w:val="000000"/>
            </w:rPr>
          </w:rPrChange>
        </w:rPr>
      </w:pPr>
      <w:ins w:id="10631" w:author="Manuel Hergenröder" w:date="2020-07-16T16:23:00Z">
        <w:r w:rsidRPr="00625FEA">
          <w:rPr>
            <w:rFonts w:ascii="Consolas" w:hAnsi="Consolas"/>
            <w:color w:val="000000"/>
            <w:sz w:val="18"/>
            <w:szCs w:val="18"/>
            <w:lang w:val="en-US"/>
            <w:rPrChange w:id="10632" w:author="Manuel Hergenröder" w:date="2020-07-16T16:26:00Z">
              <w:rPr>
                <w:rFonts w:ascii="Consolas" w:hAnsi="Consolas"/>
                <w:color w:val="000000"/>
              </w:rPr>
            </w:rPrChange>
          </w:rPr>
          <w:t>        </w:t>
        </w:r>
        <w:r w:rsidRPr="00625FEA">
          <w:rPr>
            <w:rFonts w:ascii="Consolas" w:hAnsi="Consolas"/>
            <w:color w:val="8F08C4"/>
            <w:sz w:val="18"/>
            <w:szCs w:val="18"/>
            <w:lang w:val="en-US"/>
            <w:rPrChange w:id="10633" w:author="Manuel Hergenröder" w:date="2020-07-16T16:26:00Z">
              <w:rPr>
                <w:rFonts w:ascii="Consolas" w:hAnsi="Consolas"/>
                <w:color w:val="8F08C4"/>
              </w:rPr>
            </w:rPrChange>
          </w:rPr>
          <w:t>while</w:t>
        </w:r>
        <w:r w:rsidRPr="00625FEA">
          <w:rPr>
            <w:rFonts w:ascii="Consolas" w:hAnsi="Consolas"/>
            <w:color w:val="000000"/>
            <w:sz w:val="18"/>
            <w:szCs w:val="18"/>
            <w:lang w:val="en-US"/>
            <w:rPrChange w:id="10634" w:author="Manuel Hergenröder" w:date="2020-07-16T16:26:00Z">
              <w:rPr>
                <w:rFonts w:ascii="Consolas" w:hAnsi="Consolas"/>
                <w:color w:val="000000"/>
              </w:rPr>
            </w:rPrChange>
          </w:rPr>
          <w:t> (</w:t>
        </w:r>
        <w:r w:rsidRPr="00625FEA">
          <w:rPr>
            <w:rFonts w:ascii="Consolas" w:hAnsi="Consolas"/>
            <w:color w:val="1F377F"/>
            <w:sz w:val="18"/>
            <w:szCs w:val="18"/>
            <w:lang w:val="en-US"/>
            <w:rPrChange w:id="10635" w:author="Manuel Hergenröder" w:date="2020-07-16T16:26:00Z">
              <w:rPr>
                <w:rFonts w:ascii="Consolas" w:hAnsi="Consolas"/>
                <w:color w:val="1F377F"/>
              </w:rPr>
            </w:rPrChange>
          </w:rPr>
          <w:t>i</w:t>
        </w:r>
        <w:r w:rsidRPr="00625FEA">
          <w:rPr>
            <w:rFonts w:ascii="Consolas" w:hAnsi="Consolas"/>
            <w:color w:val="000000"/>
            <w:sz w:val="18"/>
            <w:szCs w:val="18"/>
            <w:lang w:val="en-US"/>
            <w:rPrChange w:id="10636" w:author="Manuel Hergenröder" w:date="2020-07-16T16:26:00Z">
              <w:rPr>
                <w:rFonts w:ascii="Consolas" w:hAnsi="Consolas"/>
                <w:color w:val="000000"/>
              </w:rPr>
            </w:rPrChange>
          </w:rPr>
          <w:t> &lt; </w:t>
        </w:r>
        <w:r w:rsidRPr="00625FEA">
          <w:rPr>
            <w:rFonts w:ascii="Consolas" w:hAnsi="Consolas"/>
            <w:color w:val="1F377F"/>
            <w:sz w:val="18"/>
            <w:szCs w:val="18"/>
            <w:lang w:val="en-US"/>
            <w:rPrChange w:id="10637"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0638" w:author="Manuel Hergenröder" w:date="2020-07-16T16:26:00Z">
              <w:rPr>
                <w:rFonts w:ascii="Consolas" w:hAnsi="Consolas"/>
                <w:color w:val="000000"/>
              </w:rPr>
            </w:rPrChange>
          </w:rPr>
          <w:t>.Count - 1)</w:t>
        </w:r>
      </w:ins>
    </w:p>
    <w:p w14:paraId="47110A61" w14:textId="77777777" w:rsidR="008F67FA" w:rsidRPr="00625FEA" w:rsidRDefault="008F67FA" w:rsidP="008F67FA">
      <w:pPr>
        <w:pStyle w:val="HTMLPreformatted"/>
        <w:shd w:val="clear" w:color="auto" w:fill="FFFFFF"/>
        <w:rPr>
          <w:ins w:id="10639" w:author="Manuel Hergenröder" w:date="2020-07-16T16:23:00Z"/>
          <w:rFonts w:ascii="Consolas" w:hAnsi="Consolas"/>
          <w:color w:val="000000"/>
          <w:sz w:val="18"/>
          <w:szCs w:val="18"/>
          <w:lang w:val="en-US"/>
          <w:rPrChange w:id="10640" w:author="Manuel Hergenröder" w:date="2020-07-16T16:26:00Z">
            <w:rPr>
              <w:ins w:id="10641" w:author="Manuel Hergenröder" w:date="2020-07-16T16:23:00Z"/>
              <w:rFonts w:ascii="Consolas" w:hAnsi="Consolas"/>
              <w:color w:val="000000"/>
            </w:rPr>
          </w:rPrChange>
        </w:rPr>
      </w:pPr>
      <w:ins w:id="10642" w:author="Manuel Hergenröder" w:date="2020-07-16T16:23:00Z">
        <w:r w:rsidRPr="00625FEA">
          <w:rPr>
            <w:rFonts w:ascii="Consolas" w:hAnsi="Consolas"/>
            <w:color w:val="000000"/>
            <w:sz w:val="18"/>
            <w:szCs w:val="18"/>
            <w:lang w:val="en-US"/>
            <w:rPrChange w:id="10643" w:author="Manuel Hergenröder" w:date="2020-07-16T16:26:00Z">
              <w:rPr>
                <w:rFonts w:ascii="Consolas" w:hAnsi="Consolas"/>
                <w:color w:val="000000"/>
              </w:rPr>
            </w:rPrChange>
          </w:rPr>
          <w:t>        {</w:t>
        </w:r>
      </w:ins>
    </w:p>
    <w:p w14:paraId="73C7FBDC" w14:textId="77777777" w:rsidR="008F67FA" w:rsidRPr="00625FEA" w:rsidRDefault="008F67FA" w:rsidP="008F67FA">
      <w:pPr>
        <w:pStyle w:val="HTMLPreformatted"/>
        <w:shd w:val="clear" w:color="auto" w:fill="FFFFFF"/>
        <w:rPr>
          <w:ins w:id="10644" w:author="Manuel Hergenröder" w:date="2020-07-16T16:23:00Z"/>
          <w:rFonts w:ascii="Consolas" w:hAnsi="Consolas"/>
          <w:color w:val="000000"/>
          <w:sz w:val="18"/>
          <w:szCs w:val="18"/>
          <w:lang w:val="en-US"/>
          <w:rPrChange w:id="10645" w:author="Manuel Hergenröder" w:date="2020-07-16T16:26:00Z">
            <w:rPr>
              <w:ins w:id="10646" w:author="Manuel Hergenröder" w:date="2020-07-16T16:23:00Z"/>
              <w:rFonts w:ascii="Consolas" w:hAnsi="Consolas"/>
              <w:color w:val="000000"/>
            </w:rPr>
          </w:rPrChange>
        </w:rPr>
      </w:pPr>
      <w:ins w:id="10647" w:author="Manuel Hergenröder" w:date="2020-07-16T16:23:00Z">
        <w:r w:rsidRPr="00625FEA">
          <w:rPr>
            <w:rFonts w:ascii="Consolas" w:hAnsi="Consolas"/>
            <w:color w:val="000000"/>
            <w:sz w:val="18"/>
            <w:szCs w:val="18"/>
            <w:lang w:val="en-US"/>
            <w:rPrChange w:id="10648" w:author="Manuel Hergenröder" w:date="2020-07-16T16:26:00Z">
              <w:rPr>
                <w:rFonts w:ascii="Consolas" w:hAnsi="Consolas"/>
                <w:color w:val="000000"/>
              </w:rPr>
            </w:rPrChange>
          </w:rPr>
          <w:t>            </w:t>
        </w:r>
        <w:r w:rsidRPr="00625FEA">
          <w:rPr>
            <w:rFonts w:ascii="Consolas" w:hAnsi="Consolas"/>
            <w:color w:val="0000FF"/>
            <w:sz w:val="18"/>
            <w:szCs w:val="18"/>
            <w:lang w:val="en-US"/>
            <w:rPrChange w:id="10649"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0650" w:author="Manuel Hergenröder" w:date="2020-07-16T16:26:00Z">
              <w:rPr>
                <w:rFonts w:ascii="Consolas" w:hAnsi="Consolas"/>
                <w:color w:val="000000"/>
              </w:rPr>
            </w:rPrChange>
          </w:rPr>
          <w:t> </w:t>
        </w:r>
        <w:r w:rsidRPr="00625FEA">
          <w:rPr>
            <w:rFonts w:ascii="Consolas" w:hAnsi="Consolas"/>
            <w:color w:val="1F377F"/>
            <w:sz w:val="18"/>
            <w:szCs w:val="18"/>
            <w:lang w:val="en-US"/>
            <w:rPrChange w:id="10651" w:author="Manuel Hergenröder" w:date="2020-07-16T16:26:00Z">
              <w:rPr>
                <w:rFonts w:ascii="Consolas" w:hAnsi="Consolas"/>
                <w:color w:val="1F377F"/>
              </w:rPr>
            </w:rPrChange>
          </w:rPr>
          <w:t>distance</w:t>
        </w:r>
        <w:r w:rsidRPr="00625FEA">
          <w:rPr>
            <w:rFonts w:ascii="Consolas" w:hAnsi="Consolas"/>
            <w:color w:val="000000"/>
            <w:sz w:val="18"/>
            <w:szCs w:val="18"/>
            <w:lang w:val="en-US"/>
            <w:rPrChange w:id="10652" w:author="Manuel Hergenröder" w:date="2020-07-16T16:26:00Z">
              <w:rPr>
                <w:rFonts w:ascii="Consolas" w:hAnsi="Consolas"/>
                <w:color w:val="000000"/>
              </w:rPr>
            </w:rPrChange>
          </w:rPr>
          <w:t> = (</w:t>
        </w:r>
        <w:r w:rsidRPr="00625FEA">
          <w:rPr>
            <w:rFonts w:ascii="Consolas" w:hAnsi="Consolas"/>
            <w:color w:val="1F377F"/>
            <w:sz w:val="18"/>
            <w:szCs w:val="18"/>
            <w:lang w:val="en-US"/>
            <w:rPrChange w:id="10653"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0654" w:author="Manuel Hergenröder" w:date="2020-07-16T16:26:00Z">
              <w:rPr>
                <w:rFonts w:ascii="Consolas" w:hAnsi="Consolas"/>
                <w:color w:val="000000"/>
              </w:rPr>
            </w:rPrChange>
          </w:rPr>
          <w:t>[</w:t>
        </w:r>
        <w:r w:rsidRPr="00625FEA">
          <w:rPr>
            <w:rFonts w:ascii="Consolas" w:hAnsi="Consolas"/>
            <w:color w:val="1F377F"/>
            <w:sz w:val="18"/>
            <w:szCs w:val="18"/>
            <w:lang w:val="en-US"/>
            <w:rPrChange w:id="10655" w:author="Manuel Hergenröder" w:date="2020-07-16T16:26:00Z">
              <w:rPr>
                <w:rFonts w:ascii="Consolas" w:hAnsi="Consolas"/>
                <w:color w:val="1F377F"/>
              </w:rPr>
            </w:rPrChange>
          </w:rPr>
          <w:t>i</w:t>
        </w:r>
        <w:r w:rsidRPr="00625FEA">
          <w:rPr>
            <w:rFonts w:ascii="Consolas" w:hAnsi="Consolas"/>
            <w:color w:val="000000"/>
            <w:sz w:val="18"/>
            <w:szCs w:val="18"/>
            <w:lang w:val="en-US"/>
            <w:rPrChange w:id="10656" w:author="Manuel Hergenröder" w:date="2020-07-16T16:26:00Z">
              <w:rPr>
                <w:rFonts w:ascii="Consolas" w:hAnsi="Consolas"/>
                <w:color w:val="000000"/>
              </w:rPr>
            </w:rPrChange>
          </w:rPr>
          <w:t>] </w:t>
        </w:r>
        <w:r w:rsidRPr="00625FEA">
          <w:rPr>
            <w:rFonts w:ascii="Consolas" w:hAnsi="Consolas"/>
            <w:color w:val="74531F"/>
            <w:sz w:val="18"/>
            <w:szCs w:val="18"/>
            <w:lang w:val="en-US"/>
            <w:rPrChange w:id="10657" w:author="Manuel Hergenröder" w:date="2020-07-16T16:26:00Z">
              <w:rPr>
                <w:rFonts w:ascii="Consolas" w:hAnsi="Consolas"/>
                <w:color w:val="74531F"/>
              </w:rPr>
            </w:rPrChange>
          </w:rPr>
          <w:t>-</w:t>
        </w:r>
        <w:r w:rsidRPr="00625FEA">
          <w:rPr>
            <w:rFonts w:ascii="Consolas" w:hAnsi="Consolas"/>
            <w:color w:val="000000"/>
            <w:sz w:val="18"/>
            <w:szCs w:val="18"/>
            <w:lang w:val="en-US"/>
            <w:rPrChange w:id="10658" w:author="Manuel Hergenröder" w:date="2020-07-16T16:26:00Z">
              <w:rPr>
                <w:rFonts w:ascii="Consolas" w:hAnsi="Consolas"/>
                <w:color w:val="000000"/>
              </w:rPr>
            </w:rPrChange>
          </w:rPr>
          <w:t> </w:t>
        </w:r>
        <w:r w:rsidRPr="00625FEA">
          <w:rPr>
            <w:rFonts w:ascii="Consolas" w:hAnsi="Consolas"/>
            <w:color w:val="1F377F"/>
            <w:sz w:val="18"/>
            <w:szCs w:val="18"/>
            <w:lang w:val="en-US"/>
            <w:rPrChange w:id="10659"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0660" w:author="Manuel Hergenröder" w:date="2020-07-16T16:26:00Z">
              <w:rPr>
                <w:rFonts w:ascii="Consolas" w:hAnsi="Consolas"/>
                <w:color w:val="000000"/>
              </w:rPr>
            </w:rPrChange>
          </w:rPr>
          <w:t>[</w:t>
        </w:r>
        <w:r w:rsidRPr="00625FEA">
          <w:rPr>
            <w:rFonts w:ascii="Consolas" w:hAnsi="Consolas"/>
            <w:color w:val="1F377F"/>
            <w:sz w:val="18"/>
            <w:szCs w:val="18"/>
            <w:lang w:val="en-US"/>
            <w:rPrChange w:id="10661" w:author="Manuel Hergenröder" w:date="2020-07-16T16:26:00Z">
              <w:rPr>
                <w:rFonts w:ascii="Consolas" w:hAnsi="Consolas"/>
                <w:color w:val="1F377F"/>
              </w:rPr>
            </w:rPrChange>
          </w:rPr>
          <w:t>i</w:t>
        </w:r>
        <w:r w:rsidRPr="00625FEA">
          <w:rPr>
            <w:rFonts w:ascii="Consolas" w:hAnsi="Consolas"/>
            <w:color w:val="000000"/>
            <w:sz w:val="18"/>
            <w:szCs w:val="18"/>
            <w:lang w:val="en-US"/>
            <w:rPrChange w:id="10662" w:author="Manuel Hergenröder" w:date="2020-07-16T16:26:00Z">
              <w:rPr>
                <w:rFonts w:ascii="Consolas" w:hAnsi="Consolas"/>
                <w:color w:val="000000"/>
              </w:rPr>
            </w:rPrChange>
          </w:rPr>
          <w:t> + 1]).magnitude;</w:t>
        </w:r>
      </w:ins>
    </w:p>
    <w:p w14:paraId="5A1611D8" w14:textId="77777777" w:rsidR="008F67FA" w:rsidRPr="00625FEA" w:rsidRDefault="008F67FA" w:rsidP="008F67FA">
      <w:pPr>
        <w:pStyle w:val="HTMLPreformatted"/>
        <w:shd w:val="clear" w:color="auto" w:fill="FFFFFF"/>
        <w:rPr>
          <w:ins w:id="10663" w:author="Manuel Hergenröder" w:date="2020-07-16T16:23:00Z"/>
          <w:rFonts w:ascii="Consolas" w:hAnsi="Consolas"/>
          <w:color w:val="000000"/>
          <w:sz w:val="18"/>
          <w:szCs w:val="18"/>
          <w:lang w:val="en-US"/>
          <w:rPrChange w:id="10664" w:author="Manuel Hergenröder" w:date="2020-07-16T16:26:00Z">
            <w:rPr>
              <w:ins w:id="10665" w:author="Manuel Hergenröder" w:date="2020-07-16T16:23:00Z"/>
              <w:rFonts w:ascii="Consolas" w:hAnsi="Consolas"/>
              <w:color w:val="000000"/>
            </w:rPr>
          </w:rPrChange>
        </w:rPr>
      </w:pPr>
      <w:ins w:id="10666" w:author="Manuel Hergenröder" w:date="2020-07-16T16:23:00Z">
        <w:r w:rsidRPr="00625FEA">
          <w:rPr>
            <w:rFonts w:ascii="Consolas" w:hAnsi="Consolas"/>
            <w:color w:val="000000"/>
            <w:sz w:val="18"/>
            <w:szCs w:val="18"/>
            <w:lang w:val="en-US"/>
            <w:rPrChange w:id="10667" w:author="Manuel Hergenröder" w:date="2020-07-16T16:26:00Z">
              <w:rPr>
                <w:rFonts w:ascii="Consolas" w:hAnsi="Consolas"/>
                <w:color w:val="000000"/>
              </w:rPr>
            </w:rPrChange>
          </w:rPr>
          <w:lastRenderedPageBreak/>
          <w:t>            </w:t>
        </w:r>
        <w:r w:rsidRPr="00625FEA">
          <w:rPr>
            <w:rFonts w:ascii="Consolas" w:hAnsi="Consolas"/>
            <w:color w:val="8F08C4"/>
            <w:sz w:val="18"/>
            <w:szCs w:val="18"/>
            <w:lang w:val="en-US"/>
            <w:rPrChange w:id="10668" w:author="Manuel Hergenröder" w:date="2020-07-16T16:26:00Z">
              <w:rPr>
                <w:rFonts w:ascii="Consolas" w:hAnsi="Consolas"/>
                <w:color w:val="8F08C4"/>
              </w:rPr>
            </w:rPrChange>
          </w:rPr>
          <w:t>if</w:t>
        </w:r>
        <w:r w:rsidRPr="00625FEA">
          <w:rPr>
            <w:rFonts w:ascii="Consolas" w:hAnsi="Consolas"/>
            <w:color w:val="000000"/>
            <w:sz w:val="18"/>
            <w:szCs w:val="18"/>
            <w:lang w:val="en-US"/>
            <w:rPrChange w:id="10669" w:author="Manuel Hergenröder" w:date="2020-07-16T16:26:00Z">
              <w:rPr>
                <w:rFonts w:ascii="Consolas" w:hAnsi="Consolas"/>
                <w:color w:val="000000"/>
              </w:rPr>
            </w:rPrChange>
          </w:rPr>
          <w:t> (</w:t>
        </w:r>
        <w:r w:rsidRPr="00625FEA">
          <w:rPr>
            <w:rFonts w:ascii="Consolas" w:hAnsi="Consolas"/>
            <w:color w:val="1F377F"/>
            <w:sz w:val="18"/>
            <w:szCs w:val="18"/>
            <w:lang w:val="en-US"/>
            <w:rPrChange w:id="10670" w:author="Manuel Hergenröder" w:date="2020-07-16T16:26:00Z">
              <w:rPr>
                <w:rFonts w:ascii="Consolas" w:hAnsi="Consolas"/>
                <w:color w:val="1F377F"/>
              </w:rPr>
            </w:rPrChange>
          </w:rPr>
          <w:t>distance</w:t>
        </w:r>
        <w:r w:rsidRPr="00625FEA">
          <w:rPr>
            <w:rFonts w:ascii="Consolas" w:hAnsi="Consolas"/>
            <w:color w:val="000000"/>
            <w:sz w:val="18"/>
            <w:szCs w:val="18"/>
            <w:lang w:val="en-US"/>
            <w:rPrChange w:id="10671" w:author="Manuel Hergenröder" w:date="2020-07-16T16:26:00Z">
              <w:rPr>
                <w:rFonts w:ascii="Consolas" w:hAnsi="Consolas"/>
                <w:color w:val="000000"/>
              </w:rPr>
            </w:rPrChange>
          </w:rPr>
          <w:t> &gt;= </w:t>
        </w:r>
        <w:r w:rsidRPr="00625FEA">
          <w:rPr>
            <w:rFonts w:ascii="Consolas" w:hAnsi="Consolas"/>
            <w:color w:val="1F377F"/>
            <w:sz w:val="18"/>
            <w:szCs w:val="18"/>
            <w:lang w:val="en-US"/>
            <w:rPrChange w:id="10672" w:author="Manuel Hergenröder" w:date="2020-07-16T16:26:00Z">
              <w:rPr>
                <w:rFonts w:ascii="Consolas" w:hAnsi="Consolas"/>
                <w:color w:val="1F377F"/>
              </w:rPr>
            </w:rPrChange>
          </w:rPr>
          <w:t>radius</w:t>
        </w:r>
        <w:r w:rsidRPr="00625FEA">
          <w:rPr>
            <w:rFonts w:ascii="Consolas" w:hAnsi="Consolas"/>
            <w:color w:val="000000"/>
            <w:sz w:val="18"/>
            <w:szCs w:val="18"/>
            <w:lang w:val="en-US"/>
            <w:rPrChange w:id="10673" w:author="Manuel Hergenröder" w:date="2020-07-16T16:26:00Z">
              <w:rPr>
                <w:rFonts w:ascii="Consolas" w:hAnsi="Consolas"/>
                <w:color w:val="000000"/>
              </w:rPr>
            </w:rPrChange>
          </w:rPr>
          <w:t>)</w:t>
        </w:r>
      </w:ins>
    </w:p>
    <w:p w14:paraId="1BB76D1A" w14:textId="77777777" w:rsidR="008F67FA" w:rsidRPr="00625FEA" w:rsidRDefault="008F67FA" w:rsidP="008F67FA">
      <w:pPr>
        <w:pStyle w:val="HTMLPreformatted"/>
        <w:shd w:val="clear" w:color="auto" w:fill="FFFFFF"/>
        <w:rPr>
          <w:ins w:id="10674" w:author="Manuel Hergenröder" w:date="2020-07-16T16:23:00Z"/>
          <w:rFonts w:ascii="Consolas" w:hAnsi="Consolas"/>
          <w:color w:val="000000"/>
          <w:sz w:val="18"/>
          <w:szCs w:val="18"/>
          <w:lang w:val="en-US"/>
          <w:rPrChange w:id="10675" w:author="Manuel Hergenröder" w:date="2020-07-16T16:26:00Z">
            <w:rPr>
              <w:ins w:id="10676" w:author="Manuel Hergenröder" w:date="2020-07-16T16:23:00Z"/>
              <w:rFonts w:ascii="Consolas" w:hAnsi="Consolas"/>
              <w:color w:val="000000"/>
            </w:rPr>
          </w:rPrChange>
        </w:rPr>
      </w:pPr>
      <w:ins w:id="10677" w:author="Manuel Hergenröder" w:date="2020-07-16T16:23:00Z">
        <w:r w:rsidRPr="00625FEA">
          <w:rPr>
            <w:rFonts w:ascii="Consolas" w:hAnsi="Consolas"/>
            <w:color w:val="000000"/>
            <w:sz w:val="18"/>
            <w:szCs w:val="18"/>
            <w:lang w:val="en-US"/>
            <w:rPrChange w:id="10678" w:author="Manuel Hergenröder" w:date="2020-07-16T16:26:00Z">
              <w:rPr>
                <w:rFonts w:ascii="Consolas" w:hAnsi="Consolas"/>
                <w:color w:val="000000"/>
              </w:rPr>
            </w:rPrChange>
          </w:rPr>
          <w:t>            {</w:t>
        </w:r>
      </w:ins>
    </w:p>
    <w:p w14:paraId="66E14BEB" w14:textId="77777777" w:rsidR="008F67FA" w:rsidRPr="00625FEA" w:rsidRDefault="008F67FA" w:rsidP="008F67FA">
      <w:pPr>
        <w:pStyle w:val="HTMLPreformatted"/>
        <w:shd w:val="clear" w:color="auto" w:fill="FFFFFF"/>
        <w:rPr>
          <w:ins w:id="10679" w:author="Manuel Hergenröder" w:date="2020-07-16T16:23:00Z"/>
          <w:rFonts w:ascii="Consolas" w:hAnsi="Consolas"/>
          <w:color w:val="000000"/>
          <w:sz w:val="18"/>
          <w:szCs w:val="18"/>
          <w:lang w:val="en-US"/>
          <w:rPrChange w:id="10680" w:author="Manuel Hergenröder" w:date="2020-07-16T16:26:00Z">
            <w:rPr>
              <w:ins w:id="10681" w:author="Manuel Hergenröder" w:date="2020-07-16T16:23:00Z"/>
              <w:rFonts w:ascii="Consolas" w:hAnsi="Consolas"/>
              <w:color w:val="000000"/>
            </w:rPr>
          </w:rPrChange>
        </w:rPr>
      </w:pPr>
      <w:ins w:id="10682" w:author="Manuel Hergenröder" w:date="2020-07-16T16:23:00Z">
        <w:r w:rsidRPr="00625FEA">
          <w:rPr>
            <w:rFonts w:ascii="Consolas" w:hAnsi="Consolas"/>
            <w:color w:val="000000"/>
            <w:sz w:val="18"/>
            <w:szCs w:val="18"/>
            <w:lang w:val="en-US"/>
            <w:rPrChange w:id="10683" w:author="Manuel Hergenröder" w:date="2020-07-16T16:26:00Z">
              <w:rPr>
                <w:rFonts w:ascii="Consolas" w:hAnsi="Consolas"/>
                <w:color w:val="000000"/>
              </w:rPr>
            </w:rPrChange>
          </w:rPr>
          <w:t>                </w:t>
        </w:r>
        <w:r w:rsidRPr="00625FEA">
          <w:rPr>
            <w:rFonts w:ascii="Consolas" w:hAnsi="Consolas"/>
            <w:color w:val="0000FF"/>
            <w:sz w:val="18"/>
            <w:szCs w:val="18"/>
            <w:lang w:val="en-US"/>
            <w:rPrChange w:id="10684" w:author="Manuel Hergenröder" w:date="2020-07-16T16:26:00Z">
              <w:rPr>
                <w:rFonts w:ascii="Consolas" w:hAnsi="Consolas"/>
                <w:color w:val="0000FF"/>
              </w:rPr>
            </w:rPrChange>
          </w:rPr>
          <w:t>int</w:t>
        </w:r>
        <w:r w:rsidRPr="00625FEA">
          <w:rPr>
            <w:rFonts w:ascii="Consolas" w:hAnsi="Consolas"/>
            <w:color w:val="000000"/>
            <w:sz w:val="18"/>
            <w:szCs w:val="18"/>
            <w:lang w:val="en-US"/>
            <w:rPrChange w:id="10685" w:author="Manuel Hergenröder" w:date="2020-07-16T16:26:00Z">
              <w:rPr>
                <w:rFonts w:ascii="Consolas" w:hAnsi="Consolas"/>
                <w:color w:val="000000"/>
              </w:rPr>
            </w:rPrChange>
          </w:rPr>
          <w:t> </w:t>
        </w:r>
        <w:r w:rsidRPr="00625FEA">
          <w:rPr>
            <w:rFonts w:ascii="Consolas" w:hAnsi="Consolas"/>
            <w:color w:val="1F377F"/>
            <w:sz w:val="18"/>
            <w:szCs w:val="18"/>
            <w:lang w:val="en-US"/>
            <w:rPrChange w:id="10686" w:author="Manuel Hergenröder" w:date="2020-07-16T16:26:00Z">
              <w:rPr>
                <w:rFonts w:ascii="Consolas" w:hAnsi="Consolas"/>
                <w:color w:val="1F377F"/>
              </w:rPr>
            </w:rPrChange>
          </w:rPr>
          <w:t>n</w:t>
        </w:r>
        <w:r w:rsidRPr="00625FEA">
          <w:rPr>
            <w:rFonts w:ascii="Consolas" w:hAnsi="Consolas"/>
            <w:color w:val="000000"/>
            <w:sz w:val="18"/>
            <w:szCs w:val="18"/>
            <w:lang w:val="en-US"/>
            <w:rPrChange w:id="10687" w:author="Manuel Hergenröder" w:date="2020-07-16T16:26:00Z">
              <w:rPr>
                <w:rFonts w:ascii="Consolas" w:hAnsi="Consolas"/>
                <w:color w:val="000000"/>
              </w:rPr>
            </w:rPrChange>
          </w:rPr>
          <w:t> = (</w:t>
        </w:r>
        <w:r w:rsidRPr="00625FEA">
          <w:rPr>
            <w:rFonts w:ascii="Consolas" w:hAnsi="Consolas"/>
            <w:color w:val="0000FF"/>
            <w:sz w:val="18"/>
            <w:szCs w:val="18"/>
            <w:lang w:val="en-US"/>
            <w:rPrChange w:id="10688" w:author="Manuel Hergenröder" w:date="2020-07-16T16:26:00Z">
              <w:rPr>
                <w:rFonts w:ascii="Consolas" w:hAnsi="Consolas"/>
                <w:color w:val="0000FF"/>
              </w:rPr>
            </w:rPrChange>
          </w:rPr>
          <w:t>int</w:t>
        </w:r>
        <w:r w:rsidRPr="00625FEA">
          <w:rPr>
            <w:rFonts w:ascii="Consolas" w:hAnsi="Consolas"/>
            <w:color w:val="000000"/>
            <w:sz w:val="18"/>
            <w:szCs w:val="18"/>
            <w:lang w:val="en-US"/>
            <w:rPrChange w:id="10689" w:author="Manuel Hergenröder" w:date="2020-07-16T16:26:00Z">
              <w:rPr>
                <w:rFonts w:ascii="Consolas" w:hAnsi="Consolas"/>
                <w:color w:val="000000"/>
              </w:rPr>
            </w:rPrChange>
          </w:rPr>
          <w:t>)(</w:t>
        </w:r>
        <w:r w:rsidRPr="00625FEA">
          <w:rPr>
            <w:rFonts w:ascii="Consolas" w:hAnsi="Consolas"/>
            <w:color w:val="1F377F"/>
            <w:sz w:val="18"/>
            <w:szCs w:val="18"/>
            <w:lang w:val="en-US"/>
            <w:rPrChange w:id="10690" w:author="Manuel Hergenröder" w:date="2020-07-16T16:26:00Z">
              <w:rPr>
                <w:rFonts w:ascii="Consolas" w:hAnsi="Consolas"/>
                <w:color w:val="1F377F"/>
              </w:rPr>
            </w:rPrChange>
          </w:rPr>
          <w:t>distance</w:t>
        </w:r>
        <w:r w:rsidRPr="00625FEA">
          <w:rPr>
            <w:rFonts w:ascii="Consolas" w:hAnsi="Consolas"/>
            <w:color w:val="000000"/>
            <w:sz w:val="18"/>
            <w:szCs w:val="18"/>
            <w:lang w:val="en-US"/>
            <w:rPrChange w:id="10691" w:author="Manuel Hergenröder" w:date="2020-07-16T16:26:00Z">
              <w:rPr>
                <w:rFonts w:ascii="Consolas" w:hAnsi="Consolas"/>
                <w:color w:val="000000"/>
              </w:rPr>
            </w:rPrChange>
          </w:rPr>
          <w:t> / </w:t>
        </w:r>
        <w:r w:rsidRPr="00625FEA">
          <w:rPr>
            <w:rFonts w:ascii="Consolas" w:hAnsi="Consolas"/>
            <w:color w:val="1F377F"/>
            <w:sz w:val="18"/>
            <w:szCs w:val="18"/>
            <w:lang w:val="en-US"/>
            <w:rPrChange w:id="10692" w:author="Manuel Hergenröder" w:date="2020-07-16T16:26:00Z">
              <w:rPr>
                <w:rFonts w:ascii="Consolas" w:hAnsi="Consolas"/>
                <w:color w:val="1F377F"/>
              </w:rPr>
            </w:rPrChange>
          </w:rPr>
          <w:t>radius</w:t>
        </w:r>
        <w:r w:rsidRPr="00625FEA">
          <w:rPr>
            <w:rFonts w:ascii="Consolas" w:hAnsi="Consolas"/>
            <w:color w:val="000000"/>
            <w:sz w:val="18"/>
            <w:szCs w:val="18"/>
            <w:lang w:val="en-US"/>
            <w:rPrChange w:id="10693" w:author="Manuel Hergenröder" w:date="2020-07-16T16:26:00Z">
              <w:rPr>
                <w:rFonts w:ascii="Consolas" w:hAnsi="Consolas"/>
                <w:color w:val="000000"/>
              </w:rPr>
            </w:rPrChange>
          </w:rPr>
          <w:t>);</w:t>
        </w:r>
      </w:ins>
    </w:p>
    <w:p w14:paraId="6C2A6F87" w14:textId="77777777" w:rsidR="008F67FA" w:rsidRPr="00625FEA" w:rsidRDefault="008F67FA" w:rsidP="008F67FA">
      <w:pPr>
        <w:pStyle w:val="HTMLPreformatted"/>
        <w:shd w:val="clear" w:color="auto" w:fill="FFFFFF"/>
        <w:rPr>
          <w:ins w:id="10694" w:author="Manuel Hergenröder" w:date="2020-07-16T16:23:00Z"/>
          <w:rFonts w:ascii="Consolas" w:hAnsi="Consolas"/>
          <w:color w:val="000000"/>
          <w:sz w:val="18"/>
          <w:szCs w:val="18"/>
          <w:lang w:val="en-US"/>
          <w:rPrChange w:id="10695" w:author="Manuel Hergenröder" w:date="2020-07-16T16:26:00Z">
            <w:rPr>
              <w:ins w:id="10696" w:author="Manuel Hergenröder" w:date="2020-07-16T16:23:00Z"/>
              <w:rFonts w:ascii="Consolas" w:hAnsi="Consolas"/>
              <w:color w:val="000000"/>
            </w:rPr>
          </w:rPrChange>
        </w:rPr>
      </w:pPr>
      <w:ins w:id="10697" w:author="Manuel Hergenröder" w:date="2020-07-16T16:23:00Z">
        <w:r w:rsidRPr="00625FEA">
          <w:rPr>
            <w:rFonts w:ascii="Consolas" w:hAnsi="Consolas"/>
            <w:color w:val="000000"/>
            <w:sz w:val="18"/>
            <w:szCs w:val="18"/>
            <w:lang w:val="en-US"/>
            <w:rPrChange w:id="10698" w:author="Manuel Hergenröder" w:date="2020-07-16T16:26:00Z">
              <w:rPr>
                <w:rFonts w:ascii="Consolas" w:hAnsi="Consolas"/>
                <w:color w:val="000000"/>
              </w:rPr>
            </w:rPrChange>
          </w:rPr>
          <w:t>                </w:t>
        </w:r>
        <w:r w:rsidRPr="00625FEA">
          <w:rPr>
            <w:rFonts w:ascii="Consolas" w:hAnsi="Consolas"/>
            <w:color w:val="8F08C4"/>
            <w:sz w:val="18"/>
            <w:szCs w:val="18"/>
            <w:lang w:val="en-US"/>
            <w:rPrChange w:id="10699" w:author="Manuel Hergenröder" w:date="2020-07-16T16:26:00Z">
              <w:rPr>
                <w:rFonts w:ascii="Consolas" w:hAnsi="Consolas"/>
                <w:color w:val="8F08C4"/>
              </w:rPr>
            </w:rPrChange>
          </w:rPr>
          <w:t>for</w:t>
        </w:r>
        <w:r w:rsidRPr="00625FEA">
          <w:rPr>
            <w:rFonts w:ascii="Consolas" w:hAnsi="Consolas"/>
            <w:color w:val="000000"/>
            <w:sz w:val="18"/>
            <w:szCs w:val="18"/>
            <w:lang w:val="en-US"/>
            <w:rPrChange w:id="10700" w:author="Manuel Hergenröder" w:date="2020-07-16T16:26:00Z">
              <w:rPr>
                <w:rFonts w:ascii="Consolas" w:hAnsi="Consolas"/>
                <w:color w:val="000000"/>
              </w:rPr>
            </w:rPrChange>
          </w:rPr>
          <w:t> (</w:t>
        </w:r>
        <w:r w:rsidRPr="00625FEA">
          <w:rPr>
            <w:rFonts w:ascii="Consolas" w:hAnsi="Consolas"/>
            <w:color w:val="0000FF"/>
            <w:sz w:val="18"/>
            <w:szCs w:val="18"/>
            <w:lang w:val="en-US"/>
            <w:rPrChange w:id="10701" w:author="Manuel Hergenröder" w:date="2020-07-16T16:26:00Z">
              <w:rPr>
                <w:rFonts w:ascii="Consolas" w:hAnsi="Consolas"/>
                <w:color w:val="0000FF"/>
              </w:rPr>
            </w:rPrChange>
          </w:rPr>
          <w:t>int</w:t>
        </w:r>
        <w:r w:rsidRPr="00625FEA">
          <w:rPr>
            <w:rFonts w:ascii="Consolas" w:hAnsi="Consolas"/>
            <w:color w:val="000000"/>
            <w:sz w:val="18"/>
            <w:szCs w:val="18"/>
            <w:lang w:val="en-US"/>
            <w:rPrChange w:id="10702" w:author="Manuel Hergenröder" w:date="2020-07-16T16:26:00Z">
              <w:rPr>
                <w:rFonts w:ascii="Consolas" w:hAnsi="Consolas"/>
                <w:color w:val="000000"/>
              </w:rPr>
            </w:rPrChange>
          </w:rPr>
          <w:t> </w:t>
        </w:r>
        <w:r w:rsidRPr="00625FEA">
          <w:rPr>
            <w:rFonts w:ascii="Consolas" w:hAnsi="Consolas"/>
            <w:color w:val="1F377F"/>
            <w:sz w:val="18"/>
            <w:szCs w:val="18"/>
            <w:lang w:val="en-US"/>
            <w:rPrChange w:id="10703" w:author="Manuel Hergenröder" w:date="2020-07-16T16:26:00Z">
              <w:rPr>
                <w:rFonts w:ascii="Consolas" w:hAnsi="Consolas"/>
                <w:color w:val="1F377F"/>
              </w:rPr>
            </w:rPrChange>
          </w:rPr>
          <w:t>j</w:t>
        </w:r>
        <w:r w:rsidRPr="00625FEA">
          <w:rPr>
            <w:rFonts w:ascii="Consolas" w:hAnsi="Consolas"/>
            <w:color w:val="000000"/>
            <w:sz w:val="18"/>
            <w:szCs w:val="18"/>
            <w:lang w:val="en-US"/>
            <w:rPrChange w:id="10704" w:author="Manuel Hergenröder" w:date="2020-07-16T16:26:00Z">
              <w:rPr>
                <w:rFonts w:ascii="Consolas" w:hAnsi="Consolas"/>
                <w:color w:val="000000"/>
              </w:rPr>
            </w:rPrChange>
          </w:rPr>
          <w:t> = 1; </w:t>
        </w:r>
        <w:r w:rsidRPr="00625FEA">
          <w:rPr>
            <w:rFonts w:ascii="Consolas" w:hAnsi="Consolas"/>
            <w:color w:val="1F377F"/>
            <w:sz w:val="18"/>
            <w:szCs w:val="18"/>
            <w:lang w:val="en-US"/>
            <w:rPrChange w:id="10705" w:author="Manuel Hergenröder" w:date="2020-07-16T16:26:00Z">
              <w:rPr>
                <w:rFonts w:ascii="Consolas" w:hAnsi="Consolas"/>
                <w:color w:val="1F377F"/>
              </w:rPr>
            </w:rPrChange>
          </w:rPr>
          <w:t>j</w:t>
        </w:r>
        <w:r w:rsidRPr="00625FEA">
          <w:rPr>
            <w:rFonts w:ascii="Consolas" w:hAnsi="Consolas"/>
            <w:color w:val="000000"/>
            <w:sz w:val="18"/>
            <w:szCs w:val="18"/>
            <w:lang w:val="en-US"/>
            <w:rPrChange w:id="10706" w:author="Manuel Hergenröder" w:date="2020-07-16T16:26:00Z">
              <w:rPr>
                <w:rFonts w:ascii="Consolas" w:hAnsi="Consolas"/>
                <w:color w:val="000000"/>
              </w:rPr>
            </w:rPrChange>
          </w:rPr>
          <w:t> &lt;= </w:t>
        </w:r>
        <w:r w:rsidRPr="00625FEA">
          <w:rPr>
            <w:rFonts w:ascii="Consolas" w:hAnsi="Consolas"/>
            <w:color w:val="1F377F"/>
            <w:sz w:val="18"/>
            <w:szCs w:val="18"/>
            <w:lang w:val="en-US"/>
            <w:rPrChange w:id="10707" w:author="Manuel Hergenröder" w:date="2020-07-16T16:26:00Z">
              <w:rPr>
                <w:rFonts w:ascii="Consolas" w:hAnsi="Consolas"/>
                <w:color w:val="1F377F"/>
              </w:rPr>
            </w:rPrChange>
          </w:rPr>
          <w:t>n</w:t>
        </w:r>
        <w:r w:rsidRPr="00625FEA">
          <w:rPr>
            <w:rFonts w:ascii="Consolas" w:hAnsi="Consolas"/>
            <w:color w:val="000000"/>
            <w:sz w:val="18"/>
            <w:szCs w:val="18"/>
            <w:lang w:val="en-US"/>
            <w:rPrChange w:id="10708" w:author="Manuel Hergenröder" w:date="2020-07-16T16:26:00Z">
              <w:rPr>
                <w:rFonts w:ascii="Consolas" w:hAnsi="Consolas"/>
                <w:color w:val="000000"/>
              </w:rPr>
            </w:rPrChange>
          </w:rPr>
          <w:t>; </w:t>
        </w:r>
        <w:r w:rsidRPr="00625FEA">
          <w:rPr>
            <w:rFonts w:ascii="Consolas" w:hAnsi="Consolas"/>
            <w:color w:val="1F377F"/>
            <w:sz w:val="18"/>
            <w:szCs w:val="18"/>
            <w:lang w:val="en-US"/>
            <w:rPrChange w:id="10709" w:author="Manuel Hergenröder" w:date="2020-07-16T16:26:00Z">
              <w:rPr>
                <w:rFonts w:ascii="Consolas" w:hAnsi="Consolas"/>
                <w:color w:val="1F377F"/>
              </w:rPr>
            </w:rPrChange>
          </w:rPr>
          <w:t>j</w:t>
        </w:r>
        <w:r w:rsidRPr="00625FEA">
          <w:rPr>
            <w:rFonts w:ascii="Consolas" w:hAnsi="Consolas"/>
            <w:color w:val="000000"/>
            <w:sz w:val="18"/>
            <w:szCs w:val="18"/>
            <w:lang w:val="en-US"/>
            <w:rPrChange w:id="10710" w:author="Manuel Hergenröder" w:date="2020-07-16T16:26:00Z">
              <w:rPr>
                <w:rFonts w:ascii="Consolas" w:hAnsi="Consolas"/>
                <w:color w:val="000000"/>
              </w:rPr>
            </w:rPrChange>
          </w:rPr>
          <w:t>++)</w:t>
        </w:r>
      </w:ins>
    </w:p>
    <w:p w14:paraId="3305833B" w14:textId="77777777" w:rsidR="008F67FA" w:rsidRPr="00625FEA" w:rsidRDefault="008F67FA" w:rsidP="008F67FA">
      <w:pPr>
        <w:pStyle w:val="HTMLPreformatted"/>
        <w:shd w:val="clear" w:color="auto" w:fill="FFFFFF"/>
        <w:rPr>
          <w:ins w:id="10711" w:author="Manuel Hergenröder" w:date="2020-07-16T16:23:00Z"/>
          <w:rFonts w:ascii="Consolas" w:hAnsi="Consolas"/>
          <w:color w:val="000000"/>
          <w:sz w:val="18"/>
          <w:szCs w:val="18"/>
          <w:lang w:val="en-US"/>
          <w:rPrChange w:id="10712" w:author="Manuel Hergenröder" w:date="2020-07-16T16:26:00Z">
            <w:rPr>
              <w:ins w:id="10713" w:author="Manuel Hergenröder" w:date="2020-07-16T16:23:00Z"/>
              <w:rFonts w:ascii="Consolas" w:hAnsi="Consolas"/>
              <w:color w:val="000000"/>
            </w:rPr>
          </w:rPrChange>
        </w:rPr>
      </w:pPr>
      <w:ins w:id="10714" w:author="Manuel Hergenröder" w:date="2020-07-16T16:23:00Z">
        <w:r w:rsidRPr="00625FEA">
          <w:rPr>
            <w:rFonts w:ascii="Consolas" w:hAnsi="Consolas"/>
            <w:color w:val="000000"/>
            <w:sz w:val="18"/>
            <w:szCs w:val="18"/>
            <w:lang w:val="en-US"/>
            <w:rPrChange w:id="10715" w:author="Manuel Hergenröder" w:date="2020-07-16T16:26:00Z">
              <w:rPr>
                <w:rFonts w:ascii="Consolas" w:hAnsi="Consolas"/>
                <w:color w:val="000000"/>
              </w:rPr>
            </w:rPrChange>
          </w:rPr>
          <w:t>                {</w:t>
        </w:r>
      </w:ins>
    </w:p>
    <w:p w14:paraId="75884B91" w14:textId="77777777" w:rsidR="008F67FA" w:rsidRPr="00625FEA" w:rsidRDefault="008F67FA" w:rsidP="008F67FA">
      <w:pPr>
        <w:pStyle w:val="HTMLPreformatted"/>
        <w:shd w:val="clear" w:color="auto" w:fill="FFFFFF"/>
        <w:rPr>
          <w:ins w:id="10716" w:author="Manuel Hergenröder" w:date="2020-07-16T16:23:00Z"/>
          <w:rFonts w:ascii="Consolas" w:hAnsi="Consolas"/>
          <w:color w:val="000000"/>
          <w:sz w:val="18"/>
          <w:szCs w:val="18"/>
          <w:lang w:val="en-US"/>
          <w:rPrChange w:id="10717" w:author="Manuel Hergenröder" w:date="2020-07-16T16:26:00Z">
            <w:rPr>
              <w:ins w:id="10718" w:author="Manuel Hergenröder" w:date="2020-07-16T16:23:00Z"/>
              <w:rFonts w:ascii="Consolas" w:hAnsi="Consolas"/>
              <w:color w:val="000000"/>
            </w:rPr>
          </w:rPrChange>
        </w:rPr>
      </w:pPr>
      <w:ins w:id="10719" w:author="Manuel Hergenröder" w:date="2020-07-16T16:23:00Z">
        <w:r w:rsidRPr="00625FEA">
          <w:rPr>
            <w:rFonts w:ascii="Consolas" w:hAnsi="Consolas"/>
            <w:color w:val="000000"/>
            <w:sz w:val="18"/>
            <w:szCs w:val="18"/>
            <w:lang w:val="en-US"/>
            <w:rPrChange w:id="10720" w:author="Manuel Hergenröder" w:date="2020-07-16T16:26:00Z">
              <w:rPr>
                <w:rFonts w:ascii="Consolas" w:hAnsi="Consolas"/>
                <w:color w:val="000000"/>
              </w:rPr>
            </w:rPrChange>
          </w:rPr>
          <w:t>                    </w:t>
        </w:r>
        <w:r w:rsidRPr="00625FEA">
          <w:rPr>
            <w:rFonts w:ascii="Consolas" w:hAnsi="Consolas"/>
            <w:color w:val="1F377F"/>
            <w:sz w:val="18"/>
            <w:szCs w:val="18"/>
            <w:lang w:val="en-US"/>
            <w:rPrChange w:id="10721"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0722" w:author="Manuel Hergenröder" w:date="2020-07-16T16:26:00Z">
              <w:rPr>
                <w:rFonts w:ascii="Consolas" w:hAnsi="Consolas"/>
                <w:color w:val="000000"/>
              </w:rPr>
            </w:rPrChange>
          </w:rPr>
          <w:t>.</w:t>
        </w:r>
        <w:r w:rsidRPr="00625FEA">
          <w:rPr>
            <w:rFonts w:ascii="Consolas" w:hAnsi="Consolas"/>
            <w:color w:val="74531F"/>
            <w:sz w:val="18"/>
            <w:szCs w:val="18"/>
            <w:lang w:val="en-US"/>
            <w:rPrChange w:id="10723" w:author="Manuel Hergenröder" w:date="2020-07-16T16:26:00Z">
              <w:rPr>
                <w:rFonts w:ascii="Consolas" w:hAnsi="Consolas"/>
                <w:color w:val="74531F"/>
              </w:rPr>
            </w:rPrChange>
          </w:rPr>
          <w:t>Insert</w:t>
        </w:r>
        <w:r w:rsidRPr="00625FEA">
          <w:rPr>
            <w:rFonts w:ascii="Consolas" w:hAnsi="Consolas"/>
            <w:color w:val="000000"/>
            <w:sz w:val="18"/>
            <w:szCs w:val="18"/>
            <w:lang w:val="en-US"/>
            <w:rPrChange w:id="10724" w:author="Manuel Hergenröder" w:date="2020-07-16T16:26:00Z">
              <w:rPr>
                <w:rFonts w:ascii="Consolas" w:hAnsi="Consolas"/>
                <w:color w:val="000000"/>
              </w:rPr>
            </w:rPrChange>
          </w:rPr>
          <w:t>(</w:t>
        </w:r>
        <w:r w:rsidRPr="00625FEA">
          <w:rPr>
            <w:rFonts w:ascii="Consolas" w:hAnsi="Consolas"/>
            <w:color w:val="1F377F"/>
            <w:sz w:val="18"/>
            <w:szCs w:val="18"/>
            <w:lang w:val="en-US"/>
            <w:rPrChange w:id="10725" w:author="Manuel Hergenröder" w:date="2020-07-16T16:26:00Z">
              <w:rPr>
                <w:rFonts w:ascii="Consolas" w:hAnsi="Consolas"/>
                <w:color w:val="1F377F"/>
              </w:rPr>
            </w:rPrChange>
          </w:rPr>
          <w:t>i</w:t>
        </w:r>
        <w:r w:rsidRPr="00625FEA">
          <w:rPr>
            <w:rFonts w:ascii="Consolas" w:hAnsi="Consolas"/>
            <w:color w:val="000000"/>
            <w:sz w:val="18"/>
            <w:szCs w:val="18"/>
            <w:lang w:val="en-US"/>
            <w:rPrChange w:id="10726" w:author="Manuel Hergenröder" w:date="2020-07-16T16:26:00Z">
              <w:rPr>
                <w:rFonts w:ascii="Consolas" w:hAnsi="Consolas"/>
                <w:color w:val="000000"/>
              </w:rPr>
            </w:rPrChange>
          </w:rPr>
          <w:t>, </w:t>
        </w:r>
        <w:r w:rsidRPr="00625FEA">
          <w:rPr>
            <w:rFonts w:ascii="Consolas" w:hAnsi="Consolas"/>
            <w:color w:val="2B91AF"/>
            <w:sz w:val="18"/>
            <w:szCs w:val="18"/>
            <w:lang w:val="en-US"/>
            <w:rPrChange w:id="10727"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0728" w:author="Manuel Hergenröder" w:date="2020-07-16T16:26:00Z">
              <w:rPr>
                <w:rFonts w:ascii="Consolas" w:hAnsi="Consolas"/>
                <w:color w:val="000000"/>
              </w:rPr>
            </w:rPrChange>
          </w:rPr>
          <w:t>.</w:t>
        </w:r>
        <w:r w:rsidRPr="00625FEA">
          <w:rPr>
            <w:rFonts w:ascii="Consolas" w:hAnsi="Consolas"/>
            <w:color w:val="74531F"/>
            <w:sz w:val="18"/>
            <w:szCs w:val="18"/>
            <w:lang w:val="en-US"/>
            <w:rPrChange w:id="10729" w:author="Manuel Hergenröder" w:date="2020-07-16T16:26:00Z">
              <w:rPr>
                <w:rFonts w:ascii="Consolas" w:hAnsi="Consolas"/>
                <w:color w:val="74531F"/>
              </w:rPr>
            </w:rPrChange>
          </w:rPr>
          <w:t>Lerp</w:t>
        </w:r>
        <w:r w:rsidRPr="00625FEA">
          <w:rPr>
            <w:rFonts w:ascii="Consolas" w:hAnsi="Consolas"/>
            <w:color w:val="000000"/>
            <w:sz w:val="18"/>
            <w:szCs w:val="18"/>
            <w:lang w:val="en-US"/>
            <w:rPrChange w:id="10730" w:author="Manuel Hergenröder" w:date="2020-07-16T16:26:00Z">
              <w:rPr>
                <w:rFonts w:ascii="Consolas" w:hAnsi="Consolas"/>
                <w:color w:val="000000"/>
              </w:rPr>
            </w:rPrChange>
          </w:rPr>
          <w:t>(</w:t>
        </w:r>
        <w:r w:rsidRPr="00625FEA">
          <w:rPr>
            <w:rFonts w:ascii="Consolas" w:hAnsi="Consolas"/>
            <w:color w:val="1F377F"/>
            <w:sz w:val="18"/>
            <w:szCs w:val="18"/>
            <w:lang w:val="en-US"/>
            <w:rPrChange w:id="10731"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0732" w:author="Manuel Hergenröder" w:date="2020-07-16T16:26:00Z">
              <w:rPr>
                <w:rFonts w:ascii="Consolas" w:hAnsi="Consolas"/>
                <w:color w:val="000000"/>
              </w:rPr>
            </w:rPrChange>
          </w:rPr>
          <w:t>[</w:t>
        </w:r>
        <w:r w:rsidRPr="00625FEA">
          <w:rPr>
            <w:rFonts w:ascii="Consolas" w:hAnsi="Consolas"/>
            <w:color w:val="1F377F"/>
            <w:sz w:val="18"/>
            <w:szCs w:val="18"/>
            <w:lang w:val="en-US"/>
            <w:rPrChange w:id="10733" w:author="Manuel Hergenröder" w:date="2020-07-16T16:26:00Z">
              <w:rPr>
                <w:rFonts w:ascii="Consolas" w:hAnsi="Consolas"/>
                <w:color w:val="1F377F"/>
              </w:rPr>
            </w:rPrChange>
          </w:rPr>
          <w:t>i</w:t>
        </w:r>
        <w:r w:rsidRPr="00625FEA">
          <w:rPr>
            <w:rFonts w:ascii="Consolas" w:hAnsi="Consolas"/>
            <w:color w:val="000000"/>
            <w:sz w:val="18"/>
            <w:szCs w:val="18"/>
            <w:lang w:val="en-US"/>
            <w:rPrChange w:id="10734" w:author="Manuel Hergenröder" w:date="2020-07-16T16:26:00Z">
              <w:rPr>
                <w:rFonts w:ascii="Consolas" w:hAnsi="Consolas"/>
                <w:color w:val="000000"/>
              </w:rPr>
            </w:rPrChange>
          </w:rPr>
          <w:t>], </w:t>
        </w:r>
        <w:r w:rsidRPr="00625FEA">
          <w:rPr>
            <w:rFonts w:ascii="Consolas" w:hAnsi="Consolas"/>
            <w:color w:val="1F377F"/>
            <w:sz w:val="18"/>
            <w:szCs w:val="18"/>
            <w:lang w:val="en-US"/>
            <w:rPrChange w:id="10735"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0736" w:author="Manuel Hergenröder" w:date="2020-07-16T16:26:00Z">
              <w:rPr>
                <w:rFonts w:ascii="Consolas" w:hAnsi="Consolas"/>
                <w:color w:val="000000"/>
              </w:rPr>
            </w:rPrChange>
          </w:rPr>
          <w:t>[</w:t>
        </w:r>
        <w:r w:rsidRPr="00625FEA">
          <w:rPr>
            <w:rFonts w:ascii="Consolas" w:hAnsi="Consolas"/>
            <w:color w:val="1F377F"/>
            <w:sz w:val="18"/>
            <w:szCs w:val="18"/>
            <w:lang w:val="en-US"/>
            <w:rPrChange w:id="10737" w:author="Manuel Hergenröder" w:date="2020-07-16T16:26:00Z">
              <w:rPr>
                <w:rFonts w:ascii="Consolas" w:hAnsi="Consolas"/>
                <w:color w:val="1F377F"/>
              </w:rPr>
            </w:rPrChange>
          </w:rPr>
          <w:t>i</w:t>
        </w:r>
        <w:r w:rsidRPr="00625FEA">
          <w:rPr>
            <w:rFonts w:ascii="Consolas" w:hAnsi="Consolas"/>
            <w:color w:val="000000"/>
            <w:sz w:val="18"/>
            <w:szCs w:val="18"/>
            <w:lang w:val="en-US"/>
            <w:rPrChange w:id="10738" w:author="Manuel Hergenröder" w:date="2020-07-16T16:26:00Z">
              <w:rPr>
                <w:rFonts w:ascii="Consolas" w:hAnsi="Consolas"/>
                <w:color w:val="000000"/>
              </w:rPr>
            </w:rPrChange>
          </w:rPr>
          <w:t> + 1], (</w:t>
        </w:r>
        <w:r w:rsidRPr="00625FEA">
          <w:rPr>
            <w:rFonts w:ascii="Consolas" w:hAnsi="Consolas"/>
            <w:color w:val="0000FF"/>
            <w:sz w:val="18"/>
            <w:szCs w:val="18"/>
            <w:lang w:val="en-US"/>
            <w:rPrChange w:id="10739"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0740" w:author="Manuel Hergenröder" w:date="2020-07-16T16:26:00Z">
              <w:rPr>
                <w:rFonts w:ascii="Consolas" w:hAnsi="Consolas"/>
                <w:color w:val="000000"/>
              </w:rPr>
            </w:rPrChange>
          </w:rPr>
          <w:t>)1 / </w:t>
        </w:r>
        <w:r w:rsidRPr="00625FEA">
          <w:rPr>
            <w:rFonts w:ascii="Consolas" w:hAnsi="Consolas"/>
            <w:color w:val="1F377F"/>
            <w:sz w:val="18"/>
            <w:szCs w:val="18"/>
            <w:lang w:val="en-US"/>
            <w:rPrChange w:id="10741" w:author="Manuel Hergenröder" w:date="2020-07-16T16:26:00Z">
              <w:rPr>
                <w:rFonts w:ascii="Consolas" w:hAnsi="Consolas"/>
                <w:color w:val="1F377F"/>
              </w:rPr>
            </w:rPrChange>
          </w:rPr>
          <w:t>n</w:t>
        </w:r>
        <w:r w:rsidRPr="00625FEA">
          <w:rPr>
            <w:rFonts w:ascii="Consolas" w:hAnsi="Consolas"/>
            <w:color w:val="000000"/>
            <w:sz w:val="18"/>
            <w:szCs w:val="18"/>
            <w:lang w:val="en-US"/>
            <w:rPrChange w:id="10742" w:author="Manuel Hergenröder" w:date="2020-07-16T16:26:00Z">
              <w:rPr>
                <w:rFonts w:ascii="Consolas" w:hAnsi="Consolas"/>
                <w:color w:val="000000"/>
              </w:rPr>
            </w:rPrChange>
          </w:rPr>
          <w:t> * </w:t>
        </w:r>
        <w:r w:rsidRPr="00625FEA">
          <w:rPr>
            <w:rFonts w:ascii="Consolas" w:hAnsi="Consolas"/>
            <w:color w:val="1F377F"/>
            <w:sz w:val="18"/>
            <w:szCs w:val="18"/>
            <w:lang w:val="en-US"/>
            <w:rPrChange w:id="10743" w:author="Manuel Hergenröder" w:date="2020-07-16T16:26:00Z">
              <w:rPr>
                <w:rFonts w:ascii="Consolas" w:hAnsi="Consolas"/>
                <w:color w:val="1F377F"/>
              </w:rPr>
            </w:rPrChange>
          </w:rPr>
          <w:t>j</w:t>
        </w:r>
        <w:r w:rsidRPr="00625FEA">
          <w:rPr>
            <w:rFonts w:ascii="Consolas" w:hAnsi="Consolas"/>
            <w:color w:val="000000"/>
            <w:sz w:val="18"/>
            <w:szCs w:val="18"/>
            <w:lang w:val="en-US"/>
            <w:rPrChange w:id="10744" w:author="Manuel Hergenröder" w:date="2020-07-16T16:26:00Z">
              <w:rPr>
                <w:rFonts w:ascii="Consolas" w:hAnsi="Consolas"/>
                <w:color w:val="000000"/>
              </w:rPr>
            </w:rPrChange>
          </w:rPr>
          <w:t>));</w:t>
        </w:r>
      </w:ins>
    </w:p>
    <w:p w14:paraId="08C7F16A" w14:textId="77777777" w:rsidR="008F67FA" w:rsidRPr="00625FEA" w:rsidRDefault="008F67FA" w:rsidP="008F67FA">
      <w:pPr>
        <w:pStyle w:val="HTMLPreformatted"/>
        <w:shd w:val="clear" w:color="auto" w:fill="FFFFFF"/>
        <w:rPr>
          <w:ins w:id="10745" w:author="Manuel Hergenröder" w:date="2020-07-16T16:23:00Z"/>
          <w:rFonts w:ascii="Consolas" w:hAnsi="Consolas"/>
          <w:color w:val="000000"/>
          <w:sz w:val="18"/>
          <w:szCs w:val="18"/>
          <w:lang w:val="en-US"/>
          <w:rPrChange w:id="10746" w:author="Manuel Hergenröder" w:date="2020-07-16T16:26:00Z">
            <w:rPr>
              <w:ins w:id="10747" w:author="Manuel Hergenröder" w:date="2020-07-16T16:23:00Z"/>
              <w:rFonts w:ascii="Consolas" w:hAnsi="Consolas"/>
              <w:color w:val="000000"/>
            </w:rPr>
          </w:rPrChange>
        </w:rPr>
      </w:pPr>
      <w:ins w:id="10748" w:author="Manuel Hergenröder" w:date="2020-07-16T16:23:00Z">
        <w:r w:rsidRPr="00625FEA">
          <w:rPr>
            <w:rFonts w:ascii="Consolas" w:hAnsi="Consolas"/>
            <w:color w:val="000000"/>
            <w:sz w:val="18"/>
            <w:szCs w:val="18"/>
            <w:lang w:val="en-US"/>
            <w:rPrChange w:id="10749" w:author="Manuel Hergenröder" w:date="2020-07-16T16:26:00Z">
              <w:rPr>
                <w:rFonts w:ascii="Consolas" w:hAnsi="Consolas"/>
                <w:color w:val="000000"/>
              </w:rPr>
            </w:rPrChange>
          </w:rPr>
          <w:t>                    </w:t>
        </w:r>
        <w:r w:rsidRPr="00625FEA">
          <w:rPr>
            <w:rFonts w:ascii="Consolas" w:hAnsi="Consolas"/>
            <w:color w:val="1F377F"/>
            <w:sz w:val="18"/>
            <w:szCs w:val="18"/>
            <w:lang w:val="en-US"/>
            <w:rPrChange w:id="10750" w:author="Manuel Hergenröder" w:date="2020-07-16T16:26:00Z">
              <w:rPr>
                <w:rFonts w:ascii="Consolas" w:hAnsi="Consolas"/>
                <w:color w:val="1F377F"/>
              </w:rPr>
            </w:rPrChange>
          </w:rPr>
          <w:t>i</w:t>
        </w:r>
        <w:r w:rsidRPr="00625FEA">
          <w:rPr>
            <w:rFonts w:ascii="Consolas" w:hAnsi="Consolas"/>
            <w:color w:val="000000"/>
            <w:sz w:val="18"/>
            <w:szCs w:val="18"/>
            <w:lang w:val="en-US"/>
            <w:rPrChange w:id="10751" w:author="Manuel Hergenröder" w:date="2020-07-16T16:26:00Z">
              <w:rPr>
                <w:rFonts w:ascii="Consolas" w:hAnsi="Consolas"/>
                <w:color w:val="000000"/>
              </w:rPr>
            </w:rPrChange>
          </w:rPr>
          <w:t>++;</w:t>
        </w:r>
      </w:ins>
    </w:p>
    <w:p w14:paraId="79852D2C" w14:textId="77777777" w:rsidR="008F67FA" w:rsidRPr="00625FEA" w:rsidRDefault="008F67FA" w:rsidP="008F67FA">
      <w:pPr>
        <w:pStyle w:val="HTMLPreformatted"/>
        <w:shd w:val="clear" w:color="auto" w:fill="FFFFFF"/>
        <w:rPr>
          <w:ins w:id="10752" w:author="Manuel Hergenröder" w:date="2020-07-16T16:23:00Z"/>
          <w:rFonts w:ascii="Consolas" w:hAnsi="Consolas"/>
          <w:color w:val="000000"/>
          <w:sz w:val="18"/>
          <w:szCs w:val="18"/>
          <w:lang w:val="en-US"/>
          <w:rPrChange w:id="10753" w:author="Manuel Hergenröder" w:date="2020-07-16T16:26:00Z">
            <w:rPr>
              <w:ins w:id="10754" w:author="Manuel Hergenröder" w:date="2020-07-16T16:23:00Z"/>
              <w:rFonts w:ascii="Consolas" w:hAnsi="Consolas"/>
              <w:color w:val="000000"/>
            </w:rPr>
          </w:rPrChange>
        </w:rPr>
      </w:pPr>
      <w:ins w:id="10755" w:author="Manuel Hergenröder" w:date="2020-07-16T16:23:00Z">
        <w:r w:rsidRPr="00625FEA">
          <w:rPr>
            <w:rFonts w:ascii="Consolas" w:hAnsi="Consolas"/>
            <w:color w:val="000000"/>
            <w:sz w:val="18"/>
            <w:szCs w:val="18"/>
            <w:lang w:val="en-US"/>
            <w:rPrChange w:id="10756" w:author="Manuel Hergenröder" w:date="2020-07-16T16:26:00Z">
              <w:rPr>
                <w:rFonts w:ascii="Consolas" w:hAnsi="Consolas"/>
                <w:color w:val="000000"/>
              </w:rPr>
            </w:rPrChange>
          </w:rPr>
          <w:t>                }</w:t>
        </w:r>
      </w:ins>
    </w:p>
    <w:p w14:paraId="0522DDA2" w14:textId="77777777" w:rsidR="008F67FA" w:rsidRPr="00625FEA" w:rsidRDefault="008F67FA" w:rsidP="008F67FA">
      <w:pPr>
        <w:pStyle w:val="HTMLPreformatted"/>
        <w:shd w:val="clear" w:color="auto" w:fill="FFFFFF"/>
        <w:rPr>
          <w:ins w:id="10757" w:author="Manuel Hergenröder" w:date="2020-07-16T16:23:00Z"/>
          <w:rFonts w:ascii="Consolas" w:hAnsi="Consolas"/>
          <w:color w:val="000000"/>
          <w:sz w:val="18"/>
          <w:szCs w:val="18"/>
          <w:lang w:val="en-US"/>
          <w:rPrChange w:id="10758" w:author="Manuel Hergenröder" w:date="2020-07-16T16:26:00Z">
            <w:rPr>
              <w:ins w:id="10759" w:author="Manuel Hergenröder" w:date="2020-07-16T16:23:00Z"/>
              <w:rFonts w:ascii="Consolas" w:hAnsi="Consolas"/>
              <w:color w:val="000000"/>
            </w:rPr>
          </w:rPrChange>
        </w:rPr>
      </w:pPr>
      <w:ins w:id="10760" w:author="Manuel Hergenröder" w:date="2020-07-16T16:23:00Z">
        <w:r w:rsidRPr="00625FEA">
          <w:rPr>
            <w:rFonts w:ascii="Consolas" w:hAnsi="Consolas"/>
            <w:color w:val="000000"/>
            <w:sz w:val="18"/>
            <w:szCs w:val="18"/>
            <w:lang w:val="en-US"/>
            <w:rPrChange w:id="10761" w:author="Manuel Hergenröder" w:date="2020-07-16T16:26:00Z">
              <w:rPr>
                <w:rFonts w:ascii="Consolas" w:hAnsi="Consolas"/>
                <w:color w:val="000000"/>
              </w:rPr>
            </w:rPrChange>
          </w:rPr>
          <w:t>            }</w:t>
        </w:r>
      </w:ins>
    </w:p>
    <w:p w14:paraId="259D5204" w14:textId="77777777" w:rsidR="008F67FA" w:rsidRPr="00625FEA" w:rsidRDefault="008F67FA" w:rsidP="008F67FA">
      <w:pPr>
        <w:pStyle w:val="HTMLPreformatted"/>
        <w:shd w:val="clear" w:color="auto" w:fill="FFFFFF"/>
        <w:rPr>
          <w:ins w:id="10762" w:author="Manuel Hergenröder" w:date="2020-07-16T16:23:00Z"/>
          <w:rFonts w:ascii="Consolas" w:hAnsi="Consolas"/>
          <w:color w:val="000000"/>
          <w:sz w:val="18"/>
          <w:szCs w:val="18"/>
          <w:lang w:val="en-US"/>
          <w:rPrChange w:id="10763" w:author="Manuel Hergenröder" w:date="2020-07-16T16:26:00Z">
            <w:rPr>
              <w:ins w:id="10764" w:author="Manuel Hergenröder" w:date="2020-07-16T16:23:00Z"/>
              <w:rFonts w:ascii="Consolas" w:hAnsi="Consolas"/>
              <w:color w:val="000000"/>
            </w:rPr>
          </w:rPrChange>
        </w:rPr>
      </w:pPr>
      <w:ins w:id="10765" w:author="Manuel Hergenröder" w:date="2020-07-16T16:23:00Z">
        <w:r w:rsidRPr="00625FEA">
          <w:rPr>
            <w:rFonts w:ascii="Consolas" w:hAnsi="Consolas"/>
            <w:color w:val="000000"/>
            <w:sz w:val="18"/>
            <w:szCs w:val="18"/>
            <w:lang w:val="en-US"/>
            <w:rPrChange w:id="10766" w:author="Manuel Hergenröder" w:date="2020-07-16T16:26:00Z">
              <w:rPr>
                <w:rFonts w:ascii="Consolas" w:hAnsi="Consolas"/>
                <w:color w:val="000000"/>
              </w:rPr>
            </w:rPrChange>
          </w:rPr>
          <w:t>            </w:t>
        </w:r>
        <w:r w:rsidRPr="00625FEA">
          <w:rPr>
            <w:rFonts w:ascii="Consolas" w:hAnsi="Consolas"/>
            <w:color w:val="1F377F"/>
            <w:sz w:val="18"/>
            <w:szCs w:val="18"/>
            <w:lang w:val="en-US"/>
            <w:rPrChange w:id="10767" w:author="Manuel Hergenröder" w:date="2020-07-16T16:26:00Z">
              <w:rPr>
                <w:rFonts w:ascii="Consolas" w:hAnsi="Consolas"/>
                <w:color w:val="1F377F"/>
              </w:rPr>
            </w:rPrChange>
          </w:rPr>
          <w:t>i</w:t>
        </w:r>
        <w:r w:rsidRPr="00625FEA">
          <w:rPr>
            <w:rFonts w:ascii="Consolas" w:hAnsi="Consolas"/>
            <w:color w:val="000000"/>
            <w:sz w:val="18"/>
            <w:szCs w:val="18"/>
            <w:lang w:val="en-US"/>
            <w:rPrChange w:id="10768" w:author="Manuel Hergenröder" w:date="2020-07-16T16:26:00Z">
              <w:rPr>
                <w:rFonts w:ascii="Consolas" w:hAnsi="Consolas"/>
                <w:color w:val="000000"/>
              </w:rPr>
            </w:rPrChange>
          </w:rPr>
          <w:t>++;</w:t>
        </w:r>
      </w:ins>
    </w:p>
    <w:p w14:paraId="1F6025D8" w14:textId="77777777" w:rsidR="008F67FA" w:rsidRPr="00625FEA" w:rsidRDefault="008F67FA" w:rsidP="008F67FA">
      <w:pPr>
        <w:pStyle w:val="HTMLPreformatted"/>
        <w:shd w:val="clear" w:color="auto" w:fill="FFFFFF"/>
        <w:rPr>
          <w:ins w:id="10769" w:author="Manuel Hergenröder" w:date="2020-07-16T16:23:00Z"/>
          <w:rFonts w:ascii="Consolas" w:hAnsi="Consolas"/>
          <w:color w:val="000000"/>
          <w:sz w:val="18"/>
          <w:szCs w:val="18"/>
          <w:lang w:val="en-US"/>
          <w:rPrChange w:id="10770" w:author="Manuel Hergenröder" w:date="2020-07-16T16:26:00Z">
            <w:rPr>
              <w:ins w:id="10771" w:author="Manuel Hergenröder" w:date="2020-07-16T16:23:00Z"/>
              <w:rFonts w:ascii="Consolas" w:hAnsi="Consolas"/>
              <w:color w:val="000000"/>
            </w:rPr>
          </w:rPrChange>
        </w:rPr>
      </w:pPr>
      <w:ins w:id="10772" w:author="Manuel Hergenröder" w:date="2020-07-16T16:23:00Z">
        <w:r w:rsidRPr="00625FEA">
          <w:rPr>
            <w:rFonts w:ascii="Consolas" w:hAnsi="Consolas"/>
            <w:color w:val="000000"/>
            <w:sz w:val="18"/>
            <w:szCs w:val="18"/>
            <w:lang w:val="en-US"/>
            <w:rPrChange w:id="10773" w:author="Manuel Hergenröder" w:date="2020-07-16T16:26:00Z">
              <w:rPr>
                <w:rFonts w:ascii="Consolas" w:hAnsi="Consolas"/>
                <w:color w:val="000000"/>
              </w:rPr>
            </w:rPrChange>
          </w:rPr>
          <w:t xml:space="preserve"> </w:t>
        </w:r>
      </w:ins>
    </w:p>
    <w:p w14:paraId="46988066" w14:textId="77777777" w:rsidR="008F67FA" w:rsidRPr="00625FEA" w:rsidRDefault="008F67FA" w:rsidP="008F67FA">
      <w:pPr>
        <w:pStyle w:val="HTMLPreformatted"/>
        <w:shd w:val="clear" w:color="auto" w:fill="FFFFFF"/>
        <w:rPr>
          <w:ins w:id="10774" w:author="Manuel Hergenröder" w:date="2020-07-16T16:23:00Z"/>
          <w:rFonts w:ascii="Consolas" w:hAnsi="Consolas"/>
          <w:color w:val="000000"/>
          <w:sz w:val="18"/>
          <w:szCs w:val="18"/>
          <w:lang w:val="en-US"/>
          <w:rPrChange w:id="10775" w:author="Manuel Hergenröder" w:date="2020-07-16T16:26:00Z">
            <w:rPr>
              <w:ins w:id="10776" w:author="Manuel Hergenröder" w:date="2020-07-16T16:23:00Z"/>
              <w:rFonts w:ascii="Consolas" w:hAnsi="Consolas"/>
              <w:color w:val="000000"/>
            </w:rPr>
          </w:rPrChange>
        </w:rPr>
      </w:pPr>
      <w:ins w:id="10777" w:author="Manuel Hergenröder" w:date="2020-07-16T16:23:00Z">
        <w:r w:rsidRPr="00625FEA">
          <w:rPr>
            <w:rFonts w:ascii="Consolas" w:hAnsi="Consolas"/>
            <w:color w:val="000000"/>
            <w:sz w:val="18"/>
            <w:szCs w:val="18"/>
            <w:lang w:val="en-US"/>
            <w:rPrChange w:id="10778" w:author="Manuel Hergenröder" w:date="2020-07-16T16:26:00Z">
              <w:rPr>
                <w:rFonts w:ascii="Consolas" w:hAnsi="Consolas"/>
                <w:color w:val="000000"/>
              </w:rPr>
            </w:rPrChange>
          </w:rPr>
          <w:t>            </w:t>
        </w:r>
        <w:r w:rsidRPr="00625FEA">
          <w:rPr>
            <w:rFonts w:ascii="Consolas" w:hAnsi="Consolas"/>
            <w:color w:val="8F08C4"/>
            <w:sz w:val="18"/>
            <w:szCs w:val="18"/>
            <w:lang w:val="en-US"/>
            <w:rPrChange w:id="10779" w:author="Manuel Hergenröder" w:date="2020-07-16T16:26:00Z">
              <w:rPr>
                <w:rFonts w:ascii="Consolas" w:hAnsi="Consolas"/>
                <w:color w:val="8F08C4"/>
              </w:rPr>
            </w:rPrChange>
          </w:rPr>
          <w:t>if</w:t>
        </w:r>
        <w:r w:rsidRPr="00625FEA">
          <w:rPr>
            <w:rFonts w:ascii="Consolas" w:hAnsi="Consolas"/>
            <w:color w:val="000000"/>
            <w:sz w:val="18"/>
            <w:szCs w:val="18"/>
            <w:lang w:val="en-US"/>
            <w:rPrChange w:id="10780" w:author="Manuel Hergenröder" w:date="2020-07-16T16:26:00Z">
              <w:rPr>
                <w:rFonts w:ascii="Consolas" w:hAnsi="Consolas"/>
                <w:color w:val="000000"/>
              </w:rPr>
            </w:rPrChange>
          </w:rPr>
          <w:t> (</w:t>
        </w:r>
        <w:r w:rsidRPr="00625FEA">
          <w:rPr>
            <w:rFonts w:ascii="Consolas" w:hAnsi="Consolas"/>
            <w:color w:val="1F377F"/>
            <w:sz w:val="18"/>
            <w:szCs w:val="18"/>
            <w:lang w:val="en-US"/>
            <w:rPrChange w:id="10781" w:author="Manuel Hergenröder" w:date="2020-07-16T16:26:00Z">
              <w:rPr>
                <w:rFonts w:ascii="Consolas" w:hAnsi="Consolas"/>
                <w:color w:val="1F377F"/>
              </w:rPr>
            </w:rPrChange>
          </w:rPr>
          <w:t>frames</w:t>
        </w:r>
        <w:r w:rsidRPr="00625FEA">
          <w:rPr>
            <w:rFonts w:ascii="Consolas" w:hAnsi="Consolas"/>
            <w:color w:val="000000"/>
            <w:sz w:val="18"/>
            <w:szCs w:val="18"/>
            <w:lang w:val="en-US"/>
            <w:rPrChange w:id="10782" w:author="Manuel Hergenröder" w:date="2020-07-16T16:26:00Z">
              <w:rPr>
                <w:rFonts w:ascii="Consolas" w:hAnsi="Consolas"/>
                <w:color w:val="000000"/>
              </w:rPr>
            </w:rPrChange>
          </w:rPr>
          <w:t> % 20 == 0)</w:t>
        </w:r>
      </w:ins>
    </w:p>
    <w:p w14:paraId="638293FB" w14:textId="77777777" w:rsidR="008F67FA" w:rsidRPr="00625FEA" w:rsidRDefault="008F67FA" w:rsidP="008F67FA">
      <w:pPr>
        <w:pStyle w:val="HTMLPreformatted"/>
        <w:shd w:val="clear" w:color="auto" w:fill="FFFFFF"/>
        <w:rPr>
          <w:ins w:id="10783" w:author="Manuel Hergenröder" w:date="2020-07-16T16:23:00Z"/>
          <w:rFonts w:ascii="Consolas" w:hAnsi="Consolas"/>
          <w:color w:val="000000"/>
          <w:sz w:val="18"/>
          <w:szCs w:val="18"/>
          <w:lang w:val="en-US"/>
          <w:rPrChange w:id="10784" w:author="Manuel Hergenröder" w:date="2020-07-16T16:26:00Z">
            <w:rPr>
              <w:ins w:id="10785" w:author="Manuel Hergenröder" w:date="2020-07-16T16:23:00Z"/>
              <w:rFonts w:ascii="Consolas" w:hAnsi="Consolas"/>
              <w:color w:val="000000"/>
            </w:rPr>
          </w:rPrChange>
        </w:rPr>
      </w:pPr>
      <w:ins w:id="10786" w:author="Manuel Hergenröder" w:date="2020-07-16T16:23:00Z">
        <w:r w:rsidRPr="00625FEA">
          <w:rPr>
            <w:rFonts w:ascii="Consolas" w:hAnsi="Consolas"/>
            <w:color w:val="000000"/>
            <w:sz w:val="18"/>
            <w:szCs w:val="18"/>
            <w:lang w:val="en-US"/>
            <w:rPrChange w:id="10787" w:author="Manuel Hergenröder" w:date="2020-07-16T16:26:00Z">
              <w:rPr>
                <w:rFonts w:ascii="Consolas" w:hAnsi="Consolas"/>
                <w:color w:val="000000"/>
              </w:rPr>
            </w:rPrChange>
          </w:rPr>
          <w:t>                </w:t>
        </w:r>
        <w:r w:rsidRPr="00625FEA">
          <w:rPr>
            <w:rFonts w:ascii="Consolas" w:hAnsi="Consolas"/>
            <w:color w:val="8F08C4"/>
            <w:sz w:val="18"/>
            <w:szCs w:val="18"/>
            <w:lang w:val="en-US"/>
            <w:rPrChange w:id="10788" w:author="Manuel Hergenröder" w:date="2020-07-16T16:26:00Z">
              <w:rPr>
                <w:rFonts w:ascii="Consolas" w:hAnsi="Consolas"/>
                <w:color w:val="8F08C4"/>
              </w:rPr>
            </w:rPrChange>
          </w:rPr>
          <w:t>yield</w:t>
        </w:r>
        <w:r w:rsidRPr="00625FEA">
          <w:rPr>
            <w:rFonts w:ascii="Consolas" w:hAnsi="Consolas"/>
            <w:color w:val="000000"/>
            <w:sz w:val="18"/>
            <w:szCs w:val="18"/>
            <w:lang w:val="en-US"/>
            <w:rPrChange w:id="10789" w:author="Manuel Hergenröder" w:date="2020-07-16T16:26:00Z">
              <w:rPr>
                <w:rFonts w:ascii="Consolas" w:hAnsi="Consolas"/>
                <w:color w:val="000000"/>
              </w:rPr>
            </w:rPrChange>
          </w:rPr>
          <w:t> </w:t>
        </w:r>
        <w:r w:rsidRPr="00625FEA">
          <w:rPr>
            <w:rFonts w:ascii="Consolas" w:hAnsi="Consolas"/>
            <w:color w:val="8F08C4"/>
            <w:sz w:val="18"/>
            <w:szCs w:val="18"/>
            <w:lang w:val="en-US"/>
            <w:rPrChange w:id="10790" w:author="Manuel Hergenröder" w:date="2020-07-16T16:26:00Z">
              <w:rPr>
                <w:rFonts w:ascii="Consolas" w:hAnsi="Consolas"/>
                <w:color w:val="8F08C4"/>
              </w:rPr>
            </w:rPrChange>
          </w:rPr>
          <w:t>return</w:t>
        </w:r>
        <w:r w:rsidRPr="00625FEA">
          <w:rPr>
            <w:rFonts w:ascii="Consolas" w:hAnsi="Consolas"/>
            <w:color w:val="000000"/>
            <w:sz w:val="18"/>
            <w:szCs w:val="18"/>
            <w:lang w:val="en-US"/>
            <w:rPrChange w:id="10791" w:author="Manuel Hergenröder" w:date="2020-07-16T16:26:00Z">
              <w:rPr>
                <w:rFonts w:ascii="Consolas" w:hAnsi="Consolas"/>
                <w:color w:val="000000"/>
              </w:rPr>
            </w:rPrChange>
          </w:rPr>
          <w:t> </w:t>
        </w:r>
        <w:r w:rsidRPr="00625FEA">
          <w:rPr>
            <w:rFonts w:ascii="Consolas" w:hAnsi="Consolas"/>
            <w:color w:val="0000FF"/>
            <w:sz w:val="18"/>
            <w:szCs w:val="18"/>
            <w:lang w:val="en-US"/>
            <w:rPrChange w:id="10792" w:author="Manuel Hergenröder" w:date="2020-07-16T16:26:00Z">
              <w:rPr>
                <w:rFonts w:ascii="Consolas" w:hAnsi="Consolas"/>
                <w:color w:val="0000FF"/>
              </w:rPr>
            </w:rPrChange>
          </w:rPr>
          <w:t>null</w:t>
        </w:r>
        <w:r w:rsidRPr="00625FEA">
          <w:rPr>
            <w:rFonts w:ascii="Consolas" w:hAnsi="Consolas"/>
            <w:color w:val="000000"/>
            <w:sz w:val="18"/>
            <w:szCs w:val="18"/>
            <w:lang w:val="en-US"/>
            <w:rPrChange w:id="10793" w:author="Manuel Hergenröder" w:date="2020-07-16T16:26:00Z">
              <w:rPr>
                <w:rFonts w:ascii="Consolas" w:hAnsi="Consolas"/>
                <w:color w:val="000000"/>
              </w:rPr>
            </w:rPrChange>
          </w:rPr>
          <w:t>;</w:t>
        </w:r>
      </w:ins>
    </w:p>
    <w:p w14:paraId="2373F69A" w14:textId="77777777" w:rsidR="008F67FA" w:rsidRPr="00625FEA" w:rsidRDefault="008F67FA" w:rsidP="008F67FA">
      <w:pPr>
        <w:pStyle w:val="HTMLPreformatted"/>
        <w:shd w:val="clear" w:color="auto" w:fill="FFFFFF"/>
        <w:rPr>
          <w:ins w:id="10794" w:author="Manuel Hergenröder" w:date="2020-07-16T16:23:00Z"/>
          <w:rFonts w:ascii="Consolas" w:hAnsi="Consolas"/>
          <w:color w:val="000000"/>
          <w:sz w:val="18"/>
          <w:szCs w:val="18"/>
          <w:lang w:val="en-US"/>
          <w:rPrChange w:id="10795" w:author="Manuel Hergenröder" w:date="2020-07-16T16:26:00Z">
            <w:rPr>
              <w:ins w:id="10796" w:author="Manuel Hergenröder" w:date="2020-07-16T16:23:00Z"/>
              <w:rFonts w:ascii="Consolas" w:hAnsi="Consolas"/>
              <w:color w:val="000000"/>
            </w:rPr>
          </w:rPrChange>
        </w:rPr>
      </w:pPr>
      <w:ins w:id="10797" w:author="Manuel Hergenröder" w:date="2020-07-16T16:23:00Z">
        <w:r w:rsidRPr="00625FEA">
          <w:rPr>
            <w:rFonts w:ascii="Consolas" w:hAnsi="Consolas"/>
            <w:color w:val="000000"/>
            <w:sz w:val="18"/>
            <w:szCs w:val="18"/>
            <w:lang w:val="en-US"/>
            <w:rPrChange w:id="10798" w:author="Manuel Hergenröder" w:date="2020-07-16T16:26:00Z">
              <w:rPr>
                <w:rFonts w:ascii="Consolas" w:hAnsi="Consolas"/>
                <w:color w:val="000000"/>
              </w:rPr>
            </w:rPrChange>
          </w:rPr>
          <w:t>        }</w:t>
        </w:r>
      </w:ins>
    </w:p>
    <w:p w14:paraId="32C8336F" w14:textId="77777777" w:rsidR="008F67FA" w:rsidRPr="00625FEA" w:rsidRDefault="008F67FA" w:rsidP="008F67FA">
      <w:pPr>
        <w:pStyle w:val="HTMLPreformatted"/>
        <w:shd w:val="clear" w:color="auto" w:fill="FFFFFF"/>
        <w:rPr>
          <w:ins w:id="10799" w:author="Manuel Hergenröder" w:date="2020-07-16T16:23:00Z"/>
          <w:rFonts w:ascii="Consolas" w:hAnsi="Consolas"/>
          <w:color w:val="000000"/>
          <w:sz w:val="18"/>
          <w:szCs w:val="18"/>
          <w:lang w:val="en-US"/>
          <w:rPrChange w:id="10800" w:author="Manuel Hergenröder" w:date="2020-07-16T16:26:00Z">
            <w:rPr>
              <w:ins w:id="10801" w:author="Manuel Hergenröder" w:date="2020-07-16T16:23:00Z"/>
              <w:rFonts w:ascii="Consolas" w:hAnsi="Consolas"/>
              <w:color w:val="000000"/>
            </w:rPr>
          </w:rPrChange>
        </w:rPr>
      </w:pPr>
      <w:ins w:id="10802" w:author="Manuel Hergenröder" w:date="2020-07-16T16:23:00Z">
        <w:r w:rsidRPr="00625FEA">
          <w:rPr>
            <w:rFonts w:ascii="Consolas" w:hAnsi="Consolas"/>
            <w:color w:val="000000"/>
            <w:sz w:val="18"/>
            <w:szCs w:val="18"/>
            <w:lang w:val="en-US"/>
            <w:rPrChange w:id="10803" w:author="Manuel Hergenröder" w:date="2020-07-16T16:26:00Z">
              <w:rPr>
                <w:rFonts w:ascii="Consolas" w:hAnsi="Consolas"/>
                <w:color w:val="000000"/>
              </w:rPr>
            </w:rPrChange>
          </w:rPr>
          <w:t xml:space="preserve"> </w:t>
        </w:r>
      </w:ins>
    </w:p>
    <w:p w14:paraId="4569F9B9" w14:textId="77777777" w:rsidR="008F67FA" w:rsidRPr="00625FEA" w:rsidRDefault="008F67FA" w:rsidP="008F67FA">
      <w:pPr>
        <w:pStyle w:val="HTMLPreformatted"/>
        <w:shd w:val="clear" w:color="auto" w:fill="FFFFFF"/>
        <w:rPr>
          <w:ins w:id="10804" w:author="Manuel Hergenröder" w:date="2020-07-16T16:23:00Z"/>
          <w:rFonts w:ascii="Consolas" w:hAnsi="Consolas"/>
          <w:color w:val="000000"/>
          <w:sz w:val="18"/>
          <w:szCs w:val="18"/>
          <w:lang w:val="en-US"/>
          <w:rPrChange w:id="10805" w:author="Manuel Hergenröder" w:date="2020-07-16T16:26:00Z">
            <w:rPr>
              <w:ins w:id="10806" w:author="Manuel Hergenröder" w:date="2020-07-16T16:23:00Z"/>
              <w:rFonts w:ascii="Consolas" w:hAnsi="Consolas"/>
              <w:color w:val="000000"/>
            </w:rPr>
          </w:rPrChange>
        </w:rPr>
      </w:pPr>
      <w:ins w:id="10807" w:author="Manuel Hergenröder" w:date="2020-07-16T16:23:00Z">
        <w:r w:rsidRPr="00625FEA">
          <w:rPr>
            <w:rFonts w:ascii="Consolas" w:hAnsi="Consolas"/>
            <w:color w:val="000000"/>
            <w:sz w:val="18"/>
            <w:szCs w:val="18"/>
            <w:lang w:val="en-US"/>
            <w:rPrChange w:id="10808" w:author="Manuel Hergenröder" w:date="2020-07-16T16:26:00Z">
              <w:rPr>
                <w:rFonts w:ascii="Consolas" w:hAnsi="Consolas"/>
                <w:color w:val="000000"/>
              </w:rPr>
            </w:rPrChange>
          </w:rPr>
          <w:t>        </w:t>
        </w:r>
        <w:r w:rsidRPr="00625FEA">
          <w:rPr>
            <w:rFonts w:ascii="Consolas" w:hAnsi="Consolas"/>
            <w:color w:val="008000"/>
            <w:sz w:val="18"/>
            <w:szCs w:val="18"/>
            <w:lang w:val="en-US"/>
            <w:rPrChange w:id="10809" w:author="Manuel Hergenröder" w:date="2020-07-16T16:26:00Z">
              <w:rPr>
                <w:rFonts w:ascii="Consolas" w:hAnsi="Consolas"/>
                <w:color w:val="008000"/>
              </w:rPr>
            </w:rPrChange>
          </w:rPr>
          <w:t>// Collect all changes to be made</w:t>
        </w:r>
      </w:ins>
    </w:p>
    <w:p w14:paraId="0D9E043A" w14:textId="77777777" w:rsidR="008F67FA" w:rsidRPr="00625FEA" w:rsidRDefault="008F67FA" w:rsidP="008F67FA">
      <w:pPr>
        <w:pStyle w:val="HTMLPreformatted"/>
        <w:shd w:val="clear" w:color="auto" w:fill="FFFFFF"/>
        <w:rPr>
          <w:ins w:id="10810" w:author="Manuel Hergenröder" w:date="2020-07-16T16:23:00Z"/>
          <w:rFonts w:ascii="Consolas" w:hAnsi="Consolas"/>
          <w:color w:val="000000"/>
          <w:sz w:val="18"/>
          <w:szCs w:val="18"/>
          <w:lang w:val="en-US"/>
          <w:rPrChange w:id="10811" w:author="Manuel Hergenröder" w:date="2020-07-16T16:26:00Z">
            <w:rPr>
              <w:ins w:id="10812" w:author="Manuel Hergenröder" w:date="2020-07-16T16:23:00Z"/>
              <w:rFonts w:ascii="Consolas" w:hAnsi="Consolas"/>
              <w:color w:val="000000"/>
            </w:rPr>
          </w:rPrChange>
        </w:rPr>
      </w:pPr>
      <w:ins w:id="10813" w:author="Manuel Hergenröder" w:date="2020-07-16T16:23:00Z">
        <w:r w:rsidRPr="00625FEA">
          <w:rPr>
            <w:rFonts w:ascii="Consolas" w:hAnsi="Consolas"/>
            <w:color w:val="000000"/>
            <w:sz w:val="18"/>
            <w:szCs w:val="18"/>
            <w:lang w:val="en-US"/>
            <w:rPrChange w:id="10814" w:author="Manuel Hergenröder" w:date="2020-07-16T16:26:00Z">
              <w:rPr>
                <w:rFonts w:ascii="Consolas" w:hAnsi="Consolas"/>
                <w:color w:val="000000"/>
              </w:rPr>
            </w:rPrChange>
          </w:rPr>
          <w:t>        </w:t>
        </w:r>
        <w:r w:rsidRPr="00625FEA">
          <w:rPr>
            <w:rFonts w:ascii="Consolas" w:hAnsi="Consolas"/>
            <w:color w:val="2B91AF"/>
            <w:sz w:val="18"/>
            <w:szCs w:val="18"/>
            <w:lang w:val="en-US"/>
            <w:rPrChange w:id="10815" w:author="Manuel Hergenröder" w:date="2020-07-16T16:26:00Z">
              <w:rPr>
                <w:rFonts w:ascii="Consolas" w:hAnsi="Consolas"/>
                <w:color w:val="2B91AF"/>
              </w:rPr>
            </w:rPrChange>
          </w:rPr>
          <w:t>NativeArray</w:t>
        </w:r>
        <w:r w:rsidRPr="00625FEA">
          <w:rPr>
            <w:rFonts w:ascii="Consolas" w:hAnsi="Consolas"/>
            <w:color w:val="000000"/>
            <w:sz w:val="18"/>
            <w:szCs w:val="18"/>
            <w:lang w:val="en-US"/>
            <w:rPrChange w:id="10816" w:author="Manuel Hergenröder" w:date="2020-07-16T16:26:00Z">
              <w:rPr>
                <w:rFonts w:ascii="Consolas" w:hAnsi="Consolas"/>
                <w:color w:val="000000"/>
              </w:rPr>
            </w:rPrChange>
          </w:rPr>
          <w:t>&lt;</w:t>
        </w:r>
        <w:r w:rsidRPr="00625FEA">
          <w:rPr>
            <w:rFonts w:ascii="Consolas" w:hAnsi="Consolas"/>
            <w:color w:val="2B91AF"/>
            <w:sz w:val="18"/>
            <w:szCs w:val="18"/>
            <w:lang w:val="en-US"/>
            <w:rPrChange w:id="10817"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0818" w:author="Manuel Hergenröder" w:date="2020-07-16T16:26:00Z">
              <w:rPr>
                <w:rFonts w:ascii="Consolas" w:hAnsi="Consolas"/>
                <w:color w:val="000000"/>
              </w:rPr>
            </w:rPrChange>
          </w:rPr>
          <w:t>&gt;[] </w:t>
        </w:r>
        <w:r w:rsidRPr="00625FEA">
          <w:rPr>
            <w:rFonts w:ascii="Consolas" w:hAnsi="Consolas"/>
            <w:color w:val="1F377F"/>
            <w:sz w:val="18"/>
            <w:szCs w:val="18"/>
            <w:lang w:val="en-US"/>
            <w:rPrChange w:id="10819" w:author="Manuel Hergenröder" w:date="2020-07-16T16:26:00Z">
              <w:rPr>
                <w:rFonts w:ascii="Consolas" w:hAnsi="Consolas"/>
                <w:color w:val="1F377F"/>
              </w:rPr>
            </w:rPrChange>
          </w:rPr>
          <w:t>vertices</w:t>
        </w:r>
        <w:r w:rsidRPr="00625FEA">
          <w:rPr>
            <w:rFonts w:ascii="Consolas" w:hAnsi="Consolas"/>
            <w:color w:val="000000"/>
            <w:sz w:val="18"/>
            <w:szCs w:val="18"/>
            <w:lang w:val="en-US"/>
            <w:rPrChange w:id="10820" w:author="Manuel Hergenröder" w:date="2020-07-16T16:26:00Z">
              <w:rPr>
                <w:rFonts w:ascii="Consolas" w:hAnsi="Consolas"/>
                <w:color w:val="000000"/>
              </w:rPr>
            </w:rPrChange>
          </w:rPr>
          <w:t> = </w:t>
        </w:r>
        <w:r w:rsidRPr="00625FEA">
          <w:rPr>
            <w:rFonts w:ascii="Consolas" w:hAnsi="Consolas"/>
            <w:color w:val="0000FF"/>
            <w:sz w:val="18"/>
            <w:szCs w:val="18"/>
            <w:lang w:val="en-US"/>
            <w:rPrChange w:id="10821" w:author="Manuel Hergenröder" w:date="2020-07-16T16:26:00Z">
              <w:rPr>
                <w:rFonts w:ascii="Consolas" w:hAnsi="Consolas"/>
                <w:color w:val="0000FF"/>
              </w:rPr>
            </w:rPrChange>
          </w:rPr>
          <w:t>new</w:t>
        </w:r>
        <w:r w:rsidRPr="00625FEA">
          <w:rPr>
            <w:rFonts w:ascii="Consolas" w:hAnsi="Consolas"/>
            <w:color w:val="000000"/>
            <w:sz w:val="18"/>
            <w:szCs w:val="18"/>
            <w:lang w:val="en-US"/>
            <w:rPrChange w:id="10822" w:author="Manuel Hergenröder" w:date="2020-07-16T16:26:00Z">
              <w:rPr>
                <w:rFonts w:ascii="Consolas" w:hAnsi="Consolas"/>
                <w:color w:val="000000"/>
              </w:rPr>
            </w:rPrChange>
          </w:rPr>
          <w:t> </w:t>
        </w:r>
        <w:r w:rsidRPr="00625FEA">
          <w:rPr>
            <w:rFonts w:ascii="Consolas" w:hAnsi="Consolas"/>
            <w:color w:val="2B91AF"/>
            <w:sz w:val="18"/>
            <w:szCs w:val="18"/>
            <w:lang w:val="en-US"/>
            <w:rPrChange w:id="10823" w:author="Manuel Hergenröder" w:date="2020-07-16T16:26:00Z">
              <w:rPr>
                <w:rFonts w:ascii="Consolas" w:hAnsi="Consolas"/>
                <w:color w:val="2B91AF"/>
              </w:rPr>
            </w:rPrChange>
          </w:rPr>
          <w:t>NativeArray</w:t>
        </w:r>
        <w:r w:rsidRPr="00625FEA">
          <w:rPr>
            <w:rFonts w:ascii="Consolas" w:hAnsi="Consolas"/>
            <w:color w:val="000000"/>
            <w:sz w:val="18"/>
            <w:szCs w:val="18"/>
            <w:lang w:val="en-US"/>
            <w:rPrChange w:id="10824" w:author="Manuel Hergenröder" w:date="2020-07-16T16:26:00Z">
              <w:rPr>
                <w:rFonts w:ascii="Consolas" w:hAnsi="Consolas"/>
                <w:color w:val="000000"/>
              </w:rPr>
            </w:rPrChange>
          </w:rPr>
          <w:t>&lt;</w:t>
        </w:r>
        <w:r w:rsidRPr="00625FEA">
          <w:rPr>
            <w:rFonts w:ascii="Consolas" w:hAnsi="Consolas"/>
            <w:color w:val="2B91AF"/>
            <w:sz w:val="18"/>
            <w:szCs w:val="18"/>
            <w:lang w:val="en-US"/>
            <w:rPrChange w:id="10825"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0826" w:author="Manuel Hergenröder" w:date="2020-07-16T16:26:00Z">
              <w:rPr>
                <w:rFonts w:ascii="Consolas" w:hAnsi="Consolas"/>
                <w:color w:val="000000"/>
              </w:rPr>
            </w:rPrChange>
          </w:rPr>
          <w:t>&gt;[</w:t>
        </w:r>
        <w:r w:rsidRPr="00625FEA">
          <w:rPr>
            <w:rFonts w:ascii="Consolas" w:hAnsi="Consolas"/>
            <w:color w:val="0000FF"/>
            <w:sz w:val="18"/>
            <w:szCs w:val="18"/>
            <w:lang w:val="en-US"/>
            <w:rPrChange w:id="1082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828" w:author="Manuel Hergenröder" w:date="2020-07-16T16:26:00Z">
              <w:rPr>
                <w:rFonts w:ascii="Consolas" w:hAnsi="Consolas"/>
                <w:color w:val="000000"/>
              </w:rPr>
            </w:rPrChange>
          </w:rPr>
          <w:t>.modifiedVertices.Length];</w:t>
        </w:r>
      </w:ins>
    </w:p>
    <w:p w14:paraId="0214ECA2" w14:textId="77777777" w:rsidR="008F67FA" w:rsidRPr="00625FEA" w:rsidRDefault="008F67FA" w:rsidP="008F67FA">
      <w:pPr>
        <w:pStyle w:val="HTMLPreformatted"/>
        <w:shd w:val="clear" w:color="auto" w:fill="FFFFFF"/>
        <w:rPr>
          <w:ins w:id="10829" w:author="Manuel Hergenröder" w:date="2020-07-16T16:23:00Z"/>
          <w:rFonts w:ascii="Consolas" w:hAnsi="Consolas"/>
          <w:color w:val="000000"/>
          <w:sz w:val="18"/>
          <w:szCs w:val="18"/>
          <w:rPrChange w:id="10830" w:author="Manuel Hergenröder" w:date="2020-07-16T16:26:00Z">
            <w:rPr>
              <w:ins w:id="10831" w:author="Manuel Hergenröder" w:date="2020-07-16T16:23:00Z"/>
              <w:rFonts w:ascii="Consolas" w:hAnsi="Consolas"/>
              <w:color w:val="000000"/>
            </w:rPr>
          </w:rPrChange>
        </w:rPr>
      </w:pPr>
      <w:ins w:id="10832" w:author="Manuel Hergenröder" w:date="2020-07-16T16:23:00Z">
        <w:r w:rsidRPr="00625FEA">
          <w:rPr>
            <w:rFonts w:ascii="Consolas" w:hAnsi="Consolas"/>
            <w:color w:val="000000"/>
            <w:sz w:val="18"/>
            <w:szCs w:val="18"/>
            <w:lang w:val="en-US"/>
            <w:rPrChange w:id="10833" w:author="Manuel Hergenröder" w:date="2020-07-16T16:26:00Z">
              <w:rPr>
                <w:rFonts w:ascii="Consolas" w:hAnsi="Consolas"/>
                <w:color w:val="000000"/>
              </w:rPr>
            </w:rPrChange>
          </w:rPr>
          <w:t>        </w:t>
        </w:r>
        <w:r w:rsidRPr="00625FEA">
          <w:rPr>
            <w:rFonts w:ascii="Consolas" w:hAnsi="Consolas"/>
            <w:color w:val="2B91AF"/>
            <w:sz w:val="18"/>
            <w:szCs w:val="18"/>
            <w:rPrChange w:id="10834" w:author="Manuel Hergenröder" w:date="2020-07-16T16:26:00Z">
              <w:rPr>
                <w:rFonts w:ascii="Consolas" w:hAnsi="Consolas"/>
                <w:color w:val="2B91AF"/>
              </w:rPr>
            </w:rPrChange>
          </w:rPr>
          <w:t>NativeQueue</w:t>
        </w:r>
        <w:r w:rsidRPr="00625FEA">
          <w:rPr>
            <w:rFonts w:ascii="Consolas" w:hAnsi="Consolas"/>
            <w:color w:val="000000"/>
            <w:sz w:val="18"/>
            <w:szCs w:val="18"/>
            <w:rPrChange w:id="10835" w:author="Manuel Hergenröder" w:date="2020-07-16T16:26:00Z">
              <w:rPr>
                <w:rFonts w:ascii="Consolas" w:hAnsi="Consolas"/>
                <w:color w:val="000000"/>
              </w:rPr>
            </w:rPrChange>
          </w:rPr>
          <w:t>&lt;</w:t>
        </w:r>
        <w:r w:rsidRPr="00625FEA">
          <w:rPr>
            <w:rFonts w:ascii="Consolas" w:hAnsi="Consolas"/>
            <w:color w:val="2B91AF"/>
            <w:sz w:val="18"/>
            <w:szCs w:val="18"/>
            <w:rPrChange w:id="10836" w:author="Manuel Hergenröder" w:date="2020-07-16T16:26:00Z">
              <w:rPr>
                <w:rFonts w:ascii="Consolas" w:hAnsi="Consolas"/>
                <w:color w:val="2B91AF"/>
              </w:rPr>
            </w:rPrChange>
          </w:rPr>
          <w:t>VertexChange</w:t>
        </w:r>
        <w:r w:rsidRPr="00625FEA">
          <w:rPr>
            <w:rFonts w:ascii="Consolas" w:hAnsi="Consolas"/>
            <w:color w:val="000000"/>
            <w:sz w:val="18"/>
            <w:szCs w:val="18"/>
            <w:rPrChange w:id="10837" w:author="Manuel Hergenröder" w:date="2020-07-16T16:26:00Z">
              <w:rPr>
                <w:rFonts w:ascii="Consolas" w:hAnsi="Consolas"/>
                <w:color w:val="000000"/>
              </w:rPr>
            </w:rPrChange>
          </w:rPr>
          <w:t>&gt; </w:t>
        </w:r>
        <w:r w:rsidRPr="00625FEA">
          <w:rPr>
            <w:rFonts w:ascii="Consolas" w:hAnsi="Consolas"/>
            <w:color w:val="1F377F"/>
            <w:sz w:val="18"/>
            <w:szCs w:val="18"/>
            <w:rPrChange w:id="10838" w:author="Manuel Hergenröder" w:date="2020-07-16T16:26:00Z">
              <w:rPr>
                <w:rFonts w:ascii="Consolas" w:hAnsi="Consolas"/>
                <w:color w:val="1F377F"/>
              </w:rPr>
            </w:rPrChange>
          </w:rPr>
          <w:t>vertexChanges</w:t>
        </w:r>
        <w:r w:rsidRPr="00625FEA">
          <w:rPr>
            <w:rFonts w:ascii="Consolas" w:hAnsi="Consolas"/>
            <w:color w:val="000000"/>
            <w:sz w:val="18"/>
            <w:szCs w:val="18"/>
            <w:rPrChange w:id="10839" w:author="Manuel Hergenröder" w:date="2020-07-16T16:26:00Z">
              <w:rPr>
                <w:rFonts w:ascii="Consolas" w:hAnsi="Consolas"/>
                <w:color w:val="000000"/>
              </w:rPr>
            </w:rPrChange>
          </w:rPr>
          <w:t> = </w:t>
        </w:r>
        <w:r w:rsidRPr="00625FEA">
          <w:rPr>
            <w:rFonts w:ascii="Consolas" w:hAnsi="Consolas"/>
            <w:color w:val="0000FF"/>
            <w:sz w:val="18"/>
            <w:szCs w:val="18"/>
            <w:rPrChange w:id="10840" w:author="Manuel Hergenröder" w:date="2020-07-16T16:26:00Z">
              <w:rPr>
                <w:rFonts w:ascii="Consolas" w:hAnsi="Consolas"/>
                <w:color w:val="0000FF"/>
              </w:rPr>
            </w:rPrChange>
          </w:rPr>
          <w:t>new</w:t>
        </w:r>
        <w:r w:rsidRPr="00625FEA">
          <w:rPr>
            <w:rFonts w:ascii="Consolas" w:hAnsi="Consolas"/>
            <w:color w:val="000000"/>
            <w:sz w:val="18"/>
            <w:szCs w:val="18"/>
            <w:rPrChange w:id="10841" w:author="Manuel Hergenröder" w:date="2020-07-16T16:26:00Z">
              <w:rPr>
                <w:rFonts w:ascii="Consolas" w:hAnsi="Consolas"/>
                <w:color w:val="000000"/>
              </w:rPr>
            </w:rPrChange>
          </w:rPr>
          <w:t> </w:t>
        </w:r>
        <w:r w:rsidRPr="00625FEA">
          <w:rPr>
            <w:rFonts w:ascii="Consolas" w:hAnsi="Consolas"/>
            <w:color w:val="2B91AF"/>
            <w:sz w:val="18"/>
            <w:szCs w:val="18"/>
            <w:rPrChange w:id="10842" w:author="Manuel Hergenröder" w:date="2020-07-16T16:26:00Z">
              <w:rPr>
                <w:rFonts w:ascii="Consolas" w:hAnsi="Consolas"/>
                <w:color w:val="2B91AF"/>
              </w:rPr>
            </w:rPrChange>
          </w:rPr>
          <w:t>NativeQueue</w:t>
        </w:r>
        <w:r w:rsidRPr="00625FEA">
          <w:rPr>
            <w:rFonts w:ascii="Consolas" w:hAnsi="Consolas"/>
            <w:color w:val="000000"/>
            <w:sz w:val="18"/>
            <w:szCs w:val="18"/>
            <w:rPrChange w:id="10843" w:author="Manuel Hergenröder" w:date="2020-07-16T16:26:00Z">
              <w:rPr>
                <w:rFonts w:ascii="Consolas" w:hAnsi="Consolas"/>
                <w:color w:val="000000"/>
              </w:rPr>
            </w:rPrChange>
          </w:rPr>
          <w:t>&lt;</w:t>
        </w:r>
        <w:r w:rsidRPr="00625FEA">
          <w:rPr>
            <w:rFonts w:ascii="Consolas" w:hAnsi="Consolas"/>
            <w:color w:val="2B91AF"/>
            <w:sz w:val="18"/>
            <w:szCs w:val="18"/>
            <w:rPrChange w:id="10844" w:author="Manuel Hergenröder" w:date="2020-07-16T16:26:00Z">
              <w:rPr>
                <w:rFonts w:ascii="Consolas" w:hAnsi="Consolas"/>
                <w:color w:val="2B91AF"/>
              </w:rPr>
            </w:rPrChange>
          </w:rPr>
          <w:t>VertexChange</w:t>
        </w:r>
        <w:r w:rsidRPr="00625FEA">
          <w:rPr>
            <w:rFonts w:ascii="Consolas" w:hAnsi="Consolas"/>
            <w:color w:val="000000"/>
            <w:sz w:val="18"/>
            <w:szCs w:val="18"/>
            <w:rPrChange w:id="10845" w:author="Manuel Hergenröder" w:date="2020-07-16T16:26:00Z">
              <w:rPr>
                <w:rFonts w:ascii="Consolas" w:hAnsi="Consolas"/>
                <w:color w:val="000000"/>
              </w:rPr>
            </w:rPrChange>
          </w:rPr>
          <w:t>&gt;(</w:t>
        </w:r>
        <w:r w:rsidRPr="00625FEA">
          <w:rPr>
            <w:rFonts w:ascii="Consolas" w:hAnsi="Consolas"/>
            <w:color w:val="2B91AF"/>
            <w:sz w:val="18"/>
            <w:szCs w:val="18"/>
            <w:rPrChange w:id="10846" w:author="Manuel Hergenröder" w:date="2020-07-16T16:26:00Z">
              <w:rPr>
                <w:rFonts w:ascii="Consolas" w:hAnsi="Consolas"/>
                <w:color w:val="2B91AF"/>
              </w:rPr>
            </w:rPrChange>
          </w:rPr>
          <w:t>Allocator</w:t>
        </w:r>
        <w:r w:rsidRPr="00625FEA">
          <w:rPr>
            <w:rFonts w:ascii="Consolas" w:hAnsi="Consolas"/>
            <w:color w:val="000000"/>
            <w:sz w:val="18"/>
            <w:szCs w:val="18"/>
            <w:rPrChange w:id="10847" w:author="Manuel Hergenröder" w:date="2020-07-16T16:26:00Z">
              <w:rPr>
                <w:rFonts w:ascii="Consolas" w:hAnsi="Consolas"/>
                <w:color w:val="000000"/>
              </w:rPr>
            </w:rPrChange>
          </w:rPr>
          <w:t>.Persistent);</w:t>
        </w:r>
      </w:ins>
    </w:p>
    <w:p w14:paraId="77C6A1DE" w14:textId="77777777" w:rsidR="008F67FA" w:rsidRPr="00625FEA" w:rsidRDefault="008F67FA" w:rsidP="008F67FA">
      <w:pPr>
        <w:pStyle w:val="HTMLPreformatted"/>
        <w:shd w:val="clear" w:color="auto" w:fill="FFFFFF"/>
        <w:rPr>
          <w:ins w:id="10848" w:author="Manuel Hergenröder" w:date="2020-07-16T16:23:00Z"/>
          <w:rFonts w:ascii="Consolas" w:hAnsi="Consolas"/>
          <w:color w:val="000000"/>
          <w:sz w:val="18"/>
          <w:szCs w:val="18"/>
          <w:lang w:val="en-US"/>
          <w:rPrChange w:id="10849" w:author="Manuel Hergenröder" w:date="2020-07-16T16:26:00Z">
            <w:rPr>
              <w:ins w:id="10850" w:author="Manuel Hergenröder" w:date="2020-07-16T16:23:00Z"/>
              <w:rFonts w:ascii="Consolas" w:hAnsi="Consolas"/>
              <w:color w:val="000000"/>
            </w:rPr>
          </w:rPrChange>
        </w:rPr>
      </w:pPr>
      <w:ins w:id="10851" w:author="Manuel Hergenröder" w:date="2020-07-16T16:23:00Z">
        <w:r w:rsidRPr="00625FEA">
          <w:rPr>
            <w:rFonts w:ascii="Consolas" w:hAnsi="Consolas"/>
            <w:color w:val="000000"/>
            <w:sz w:val="18"/>
            <w:szCs w:val="18"/>
            <w:rPrChange w:id="10852" w:author="Manuel Hergenröder" w:date="2020-07-16T16:26:00Z">
              <w:rPr>
                <w:rFonts w:ascii="Consolas" w:hAnsi="Consolas"/>
                <w:color w:val="000000"/>
              </w:rPr>
            </w:rPrChange>
          </w:rPr>
          <w:t>        </w:t>
        </w:r>
        <w:r w:rsidRPr="00625FEA">
          <w:rPr>
            <w:rFonts w:ascii="Consolas" w:hAnsi="Consolas"/>
            <w:color w:val="2B91AF"/>
            <w:sz w:val="18"/>
            <w:szCs w:val="18"/>
            <w:lang w:val="en-US"/>
            <w:rPrChange w:id="10853" w:author="Manuel Hergenröder" w:date="2020-07-16T16:26:00Z">
              <w:rPr>
                <w:rFonts w:ascii="Consolas" w:hAnsi="Consolas"/>
                <w:color w:val="2B91AF"/>
              </w:rPr>
            </w:rPrChange>
          </w:rPr>
          <w:t>FindPointsToUpdateJob</w:t>
        </w:r>
        <w:r w:rsidRPr="00625FEA">
          <w:rPr>
            <w:rFonts w:ascii="Consolas" w:hAnsi="Consolas"/>
            <w:color w:val="000000"/>
            <w:sz w:val="18"/>
            <w:szCs w:val="18"/>
            <w:lang w:val="en-US"/>
            <w:rPrChange w:id="10854" w:author="Manuel Hergenröder" w:date="2020-07-16T16:26:00Z">
              <w:rPr>
                <w:rFonts w:ascii="Consolas" w:hAnsi="Consolas"/>
                <w:color w:val="000000"/>
              </w:rPr>
            </w:rPrChange>
          </w:rPr>
          <w:t>[] </w:t>
        </w:r>
        <w:r w:rsidRPr="00625FEA">
          <w:rPr>
            <w:rFonts w:ascii="Consolas" w:hAnsi="Consolas"/>
            <w:color w:val="1F377F"/>
            <w:sz w:val="18"/>
            <w:szCs w:val="18"/>
            <w:lang w:val="en-US"/>
            <w:rPrChange w:id="10855" w:author="Manuel Hergenröder" w:date="2020-07-16T16:26:00Z">
              <w:rPr>
                <w:rFonts w:ascii="Consolas" w:hAnsi="Consolas"/>
                <w:color w:val="1F377F"/>
              </w:rPr>
            </w:rPrChange>
          </w:rPr>
          <w:t>jobData</w:t>
        </w:r>
        <w:r w:rsidRPr="00625FEA">
          <w:rPr>
            <w:rFonts w:ascii="Consolas" w:hAnsi="Consolas"/>
            <w:color w:val="000000"/>
            <w:sz w:val="18"/>
            <w:szCs w:val="18"/>
            <w:lang w:val="en-US"/>
            <w:rPrChange w:id="10856" w:author="Manuel Hergenröder" w:date="2020-07-16T16:26:00Z">
              <w:rPr>
                <w:rFonts w:ascii="Consolas" w:hAnsi="Consolas"/>
                <w:color w:val="000000"/>
              </w:rPr>
            </w:rPrChange>
          </w:rPr>
          <w:t> = </w:t>
        </w:r>
        <w:r w:rsidRPr="00625FEA">
          <w:rPr>
            <w:rFonts w:ascii="Consolas" w:hAnsi="Consolas"/>
            <w:color w:val="0000FF"/>
            <w:sz w:val="18"/>
            <w:szCs w:val="18"/>
            <w:lang w:val="en-US"/>
            <w:rPrChange w:id="10857" w:author="Manuel Hergenröder" w:date="2020-07-16T16:26:00Z">
              <w:rPr>
                <w:rFonts w:ascii="Consolas" w:hAnsi="Consolas"/>
                <w:color w:val="0000FF"/>
              </w:rPr>
            </w:rPrChange>
          </w:rPr>
          <w:t>new</w:t>
        </w:r>
        <w:r w:rsidRPr="00625FEA">
          <w:rPr>
            <w:rFonts w:ascii="Consolas" w:hAnsi="Consolas"/>
            <w:color w:val="000000"/>
            <w:sz w:val="18"/>
            <w:szCs w:val="18"/>
            <w:lang w:val="en-US"/>
            <w:rPrChange w:id="10858" w:author="Manuel Hergenröder" w:date="2020-07-16T16:26:00Z">
              <w:rPr>
                <w:rFonts w:ascii="Consolas" w:hAnsi="Consolas"/>
                <w:color w:val="000000"/>
              </w:rPr>
            </w:rPrChange>
          </w:rPr>
          <w:t> </w:t>
        </w:r>
        <w:r w:rsidRPr="00625FEA">
          <w:rPr>
            <w:rFonts w:ascii="Consolas" w:hAnsi="Consolas"/>
            <w:color w:val="2B91AF"/>
            <w:sz w:val="18"/>
            <w:szCs w:val="18"/>
            <w:lang w:val="en-US"/>
            <w:rPrChange w:id="10859" w:author="Manuel Hergenröder" w:date="2020-07-16T16:26:00Z">
              <w:rPr>
                <w:rFonts w:ascii="Consolas" w:hAnsi="Consolas"/>
                <w:color w:val="2B91AF"/>
              </w:rPr>
            </w:rPrChange>
          </w:rPr>
          <w:t>FindPointsToUpdateJob</w:t>
        </w:r>
        <w:r w:rsidRPr="00625FEA">
          <w:rPr>
            <w:rFonts w:ascii="Consolas" w:hAnsi="Consolas"/>
            <w:color w:val="000000"/>
            <w:sz w:val="18"/>
            <w:szCs w:val="18"/>
            <w:lang w:val="en-US"/>
            <w:rPrChange w:id="10860" w:author="Manuel Hergenröder" w:date="2020-07-16T16:26:00Z">
              <w:rPr>
                <w:rFonts w:ascii="Consolas" w:hAnsi="Consolas"/>
                <w:color w:val="000000"/>
              </w:rPr>
            </w:rPrChange>
          </w:rPr>
          <w:t>[</w:t>
        </w:r>
        <w:r w:rsidRPr="00625FEA">
          <w:rPr>
            <w:rFonts w:ascii="Consolas" w:hAnsi="Consolas"/>
            <w:color w:val="0000FF"/>
            <w:sz w:val="18"/>
            <w:szCs w:val="18"/>
            <w:lang w:val="en-US"/>
            <w:rPrChange w:id="1086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862" w:author="Manuel Hergenröder" w:date="2020-07-16T16:26:00Z">
              <w:rPr>
                <w:rFonts w:ascii="Consolas" w:hAnsi="Consolas"/>
                <w:color w:val="000000"/>
              </w:rPr>
            </w:rPrChange>
          </w:rPr>
          <w:t>.modifiedVertices.Length];</w:t>
        </w:r>
      </w:ins>
    </w:p>
    <w:p w14:paraId="1A3CC980" w14:textId="77777777" w:rsidR="008F67FA" w:rsidRPr="00625FEA" w:rsidRDefault="008F67FA" w:rsidP="008F67FA">
      <w:pPr>
        <w:pStyle w:val="HTMLPreformatted"/>
        <w:shd w:val="clear" w:color="auto" w:fill="FFFFFF"/>
        <w:rPr>
          <w:ins w:id="10863" w:author="Manuel Hergenröder" w:date="2020-07-16T16:23:00Z"/>
          <w:rFonts w:ascii="Consolas" w:hAnsi="Consolas"/>
          <w:color w:val="000000"/>
          <w:sz w:val="18"/>
          <w:szCs w:val="18"/>
          <w:lang w:val="en-US"/>
          <w:rPrChange w:id="10864" w:author="Manuel Hergenröder" w:date="2020-07-16T16:26:00Z">
            <w:rPr>
              <w:ins w:id="10865" w:author="Manuel Hergenröder" w:date="2020-07-16T16:23:00Z"/>
              <w:rFonts w:ascii="Consolas" w:hAnsi="Consolas"/>
              <w:color w:val="000000"/>
            </w:rPr>
          </w:rPrChange>
        </w:rPr>
      </w:pPr>
      <w:ins w:id="10866" w:author="Manuel Hergenröder" w:date="2020-07-16T16:23:00Z">
        <w:r w:rsidRPr="00625FEA">
          <w:rPr>
            <w:rFonts w:ascii="Consolas" w:hAnsi="Consolas"/>
            <w:color w:val="000000"/>
            <w:sz w:val="18"/>
            <w:szCs w:val="18"/>
            <w:lang w:val="en-US"/>
            <w:rPrChange w:id="10867" w:author="Manuel Hergenröder" w:date="2020-07-16T16:26:00Z">
              <w:rPr>
                <w:rFonts w:ascii="Consolas" w:hAnsi="Consolas"/>
                <w:color w:val="000000"/>
              </w:rPr>
            </w:rPrChange>
          </w:rPr>
          <w:t>        </w:t>
        </w:r>
        <w:r w:rsidRPr="00625FEA">
          <w:rPr>
            <w:rFonts w:ascii="Consolas" w:hAnsi="Consolas"/>
            <w:color w:val="2B91AF"/>
            <w:sz w:val="18"/>
            <w:szCs w:val="18"/>
            <w:lang w:val="en-US"/>
            <w:rPrChange w:id="10868" w:author="Manuel Hergenröder" w:date="2020-07-16T16:26:00Z">
              <w:rPr>
                <w:rFonts w:ascii="Consolas" w:hAnsi="Consolas"/>
                <w:color w:val="2B91AF"/>
              </w:rPr>
            </w:rPrChange>
          </w:rPr>
          <w:t>JobHandle</w:t>
        </w:r>
        <w:r w:rsidRPr="00625FEA">
          <w:rPr>
            <w:rFonts w:ascii="Consolas" w:hAnsi="Consolas"/>
            <w:color w:val="000000"/>
            <w:sz w:val="18"/>
            <w:szCs w:val="18"/>
            <w:lang w:val="en-US"/>
            <w:rPrChange w:id="10869" w:author="Manuel Hergenröder" w:date="2020-07-16T16:26:00Z">
              <w:rPr>
                <w:rFonts w:ascii="Consolas" w:hAnsi="Consolas"/>
                <w:color w:val="000000"/>
              </w:rPr>
            </w:rPrChange>
          </w:rPr>
          <w:t>[] </w:t>
        </w:r>
        <w:r w:rsidRPr="00625FEA">
          <w:rPr>
            <w:rFonts w:ascii="Consolas" w:hAnsi="Consolas"/>
            <w:color w:val="1F377F"/>
            <w:sz w:val="18"/>
            <w:szCs w:val="18"/>
            <w:lang w:val="en-US"/>
            <w:rPrChange w:id="10870" w:author="Manuel Hergenröder" w:date="2020-07-16T16:26:00Z">
              <w:rPr>
                <w:rFonts w:ascii="Consolas" w:hAnsi="Consolas"/>
                <w:color w:val="1F377F"/>
              </w:rPr>
            </w:rPrChange>
          </w:rPr>
          <w:t>jobHandles</w:t>
        </w:r>
        <w:r w:rsidRPr="00625FEA">
          <w:rPr>
            <w:rFonts w:ascii="Consolas" w:hAnsi="Consolas"/>
            <w:color w:val="000000"/>
            <w:sz w:val="18"/>
            <w:szCs w:val="18"/>
            <w:lang w:val="en-US"/>
            <w:rPrChange w:id="10871" w:author="Manuel Hergenröder" w:date="2020-07-16T16:26:00Z">
              <w:rPr>
                <w:rFonts w:ascii="Consolas" w:hAnsi="Consolas"/>
                <w:color w:val="000000"/>
              </w:rPr>
            </w:rPrChange>
          </w:rPr>
          <w:t> = </w:t>
        </w:r>
        <w:r w:rsidRPr="00625FEA">
          <w:rPr>
            <w:rFonts w:ascii="Consolas" w:hAnsi="Consolas"/>
            <w:color w:val="0000FF"/>
            <w:sz w:val="18"/>
            <w:szCs w:val="18"/>
            <w:lang w:val="en-US"/>
            <w:rPrChange w:id="10872" w:author="Manuel Hergenröder" w:date="2020-07-16T16:26:00Z">
              <w:rPr>
                <w:rFonts w:ascii="Consolas" w:hAnsi="Consolas"/>
                <w:color w:val="0000FF"/>
              </w:rPr>
            </w:rPrChange>
          </w:rPr>
          <w:t>new</w:t>
        </w:r>
        <w:r w:rsidRPr="00625FEA">
          <w:rPr>
            <w:rFonts w:ascii="Consolas" w:hAnsi="Consolas"/>
            <w:color w:val="000000"/>
            <w:sz w:val="18"/>
            <w:szCs w:val="18"/>
            <w:lang w:val="en-US"/>
            <w:rPrChange w:id="10873" w:author="Manuel Hergenröder" w:date="2020-07-16T16:26:00Z">
              <w:rPr>
                <w:rFonts w:ascii="Consolas" w:hAnsi="Consolas"/>
                <w:color w:val="000000"/>
              </w:rPr>
            </w:rPrChange>
          </w:rPr>
          <w:t> </w:t>
        </w:r>
        <w:r w:rsidRPr="00625FEA">
          <w:rPr>
            <w:rFonts w:ascii="Consolas" w:hAnsi="Consolas"/>
            <w:color w:val="2B91AF"/>
            <w:sz w:val="18"/>
            <w:szCs w:val="18"/>
            <w:lang w:val="en-US"/>
            <w:rPrChange w:id="10874" w:author="Manuel Hergenröder" w:date="2020-07-16T16:26:00Z">
              <w:rPr>
                <w:rFonts w:ascii="Consolas" w:hAnsi="Consolas"/>
                <w:color w:val="2B91AF"/>
              </w:rPr>
            </w:rPrChange>
          </w:rPr>
          <w:t>JobHandle</w:t>
        </w:r>
        <w:r w:rsidRPr="00625FEA">
          <w:rPr>
            <w:rFonts w:ascii="Consolas" w:hAnsi="Consolas"/>
            <w:color w:val="000000"/>
            <w:sz w:val="18"/>
            <w:szCs w:val="18"/>
            <w:lang w:val="en-US"/>
            <w:rPrChange w:id="10875" w:author="Manuel Hergenröder" w:date="2020-07-16T16:26:00Z">
              <w:rPr>
                <w:rFonts w:ascii="Consolas" w:hAnsi="Consolas"/>
                <w:color w:val="000000"/>
              </w:rPr>
            </w:rPrChange>
          </w:rPr>
          <w:t>[</w:t>
        </w:r>
        <w:r w:rsidRPr="00625FEA">
          <w:rPr>
            <w:rFonts w:ascii="Consolas" w:hAnsi="Consolas"/>
            <w:color w:val="0000FF"/>
            <w:sz w:val="18"/>
            <w:szCs w:val="18"/>
            <w:lang w:val="en-US"/>
            <w:rPrChange w:id="1087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877" w:author="Manuel Hergenröder" w:date="2020-07-16T16:26:00Z">
              <w:rPr>
                <w:rFonts w:ascii="Consolas" w:hAnsi="Consolas"/>
                <w:color w:val="000000"/>
              </w:rPr>
            </w:rPrChange>
          </w:rPr>
          <w:t>.modifiedVertices.Length];</w:t>
        </w:r>
      </w:ins>
    </w:p>
    <w:p w14:paraId="290AE3AE" w14:textId="77777777" w:rsidR="008F67FA" w:rsidRPr="00625FEA" w:rsidRDefault="008F67FA" w:rsidP="008F67FA">
      <w:pPr>
        <w:pStyle w:val="HTMLPreformatted"/>
        <w:shd w:val="clear" w:color="auto" w:fill="FFFFFF"/>
        <w:rPr>
          <w:ins w:id="10878" w:author="Manuel Hergenröder" w:date="2020-07-16T16:23:00Z"/>
          <w:rFonts w:ascii="Consolas" w:hAnsi="Consolas"/>
          <w:color w:val="000000"/>
          <w:sz w:val="18"/>
          <w:szCs w:val="18"/>
          <w:lang w:val="en-US"/>
          <w:rPrChange w:id="10879" w:author="Manuel Hergenröder" w:date="2020-07-16T16:26:00Z">
            <w:rPr>
              <w:ins w:id="10880" w:author="Manuel Hergenröder" w:date="2020-07-16T16:23:00Z"/>
              <w:rFonts w:ascii="Consolas" w:hAnsi="Consolas"/>
              <w:color w:val="000000"/>
            </w:rPr>
          </w:rPrChange>
        </w:rPr>
      </w:pPr>
      <w:ins w:id="10881" w:author="Manuel Hergenröder" w:date="2020-07-16T16:23:00Z">
        <w:r w:rsidRPr="00625FEA">
          <w:rPr>
            <w:rFonts w:ascii="Consolas" w:hAnsi="Consolas"/>
            <w:color w:val="000000"/>
            <w:sz w:val="18"/>
            <w:szCs w:val="18"/>
            <w:lang w:val="en-US"/>
            <w:rPrChange w:id="10882" w:author="Manuel Hergenröder" w:date="2020-07-16T16:26:00Z">
              <w:rPr>
                <w:rFonts w:ascii="Consolas" w:hAnsi="Consolas"/>
                <w:color w:val="000000"/>
              </w:rPr>
            </w:rPrChange>
          </w:rPr>
          <w:t xml:space="preserve"> </w:t>
        </w:r>
      </w:ins>
    </w:p>
    <w:p w14:paraId="21CD5C2F" w14:textId="77777777" w:rsidR="008F67FA" w:rsidRPr="00625FEA" w:rsidRDefault="008F67FA" w:rsidP="008F67FA">
      <w:pPr>
        <w:pStyle w:val="HTMLPreformatted"/>
        <w:shd w:val="clear" w:color="auto" w:fill="FFFFFF"/>
        <w:rPr>
          <w:ins w:id="10883" w:author="Manuel Hergenröder" w:date="2020-07-16T16:23:00Z"/>
          <w:rFonts w:ascii="Consolas" w:hAnsi="Consolas"/>
          <w:color w:val="000000"/>
          <w:sz w:val="18"/>
          <w:szCs w:val="18"/>
          <w:lang w:val="en-US"/>
          <w:rPrChange w:id="10884" w:author="Manuel Hergenröder" w:date="2020-07-16T16:26:00Z">
            <w:rPr>
              <w:ins w:id="10885" w:author="Manuel Hergenröder" w:date="2020-07-16T16:23:00Z"/>
              <w:rFonts w:ascii="Consolas" w:hAnsi="Consolas"/>
              <w:color w:val="000000"/>
            </w:rPr>
          </w:rPrChange>
        </w:rPr>
      </w:pPr>
      <w:ins w:id="10886" w:author="Manuel Hergenröder" w:date="2020-07-16T16:23:00Z">
        <w:r w:rsidRPr="00625FEA">
          <w:rPr>
            <w:rFonts w:ascii="Consolas" w:hAnsi="Consolas"/>
            <w:color w:val="000000"/>
            <w:sz w:val="18"/>
            <w:szCs w:val="18"/>
            <w:lang w:val="en-US"/>
            <w:rPrChange w:id="10887" w:author="Manuel Hergenröder" w:date="2020-07-16T16:26:00Z">
              <w:rPr>
                <w:rFonts w:ascii="Consolas" w:hAnsi="Consolas"/>
                <w:color w:val="000000"/>
              </w:rPr>
            </w:rPrChange>
          </w:rPr>
          <w:t>        </w:t>
        </w:r>
        <w:r w:rsidRPr="00625FEA">
          <w:rPr>
            <w:rFonts w:ascii="Consolas" w:hAnsi="Consolas"/>
            <w:color w:val="8F08C4"/>
            <w:sz w:val="18"/>
            <w:szCs w:val="18"/>
            <w:lang w:val="en-US"/>
            <w:rPrChange w:id="10888" w:author="Manuel Hergenröder" w:date="2020-07-16T16:26:00Z">
              <w:rPr>
                <w:rFonts w:ascii="Consolas" w:hAnsi="Consolas"/>
                <w:color w:val="8F08C4"/>
              </w:rPr>
            </w:rPrChange>
          </w:rPr>
          <w:t>for</w:t>
        </w:r>
        <w:r w:rsidRPr="00625FEA">
          <w:rPr>
            <w:rFonts w:ascii="Consolas" w:hAnsi="Consolas"/>
            <w:color w:val="000000"/>
            <w:sz w:val="18"/>
            <w:szCs w:val="18"/>
            <w:lang w:val="en-US"/>
            <w:rPrChange w:id="10889" w:author="Manuel Hergenröder" w:date="2020-07-16T16:26:00Z">
              <w:rPr>
                <w:rFonts w:ascii="Consolas" w:hAnsi="Consolas"/>
                <w:color w:val="000000"/>
              </w:rPr>
            </w:rPrChange>
          </w:rPr>
          <w:t> (</w:t>
        </w:r>
        <w:r w:rsidRPr="00625FEA">
          <w:rPr>
            <w:rFonts w:ascii="Consolas" w:hAnsi="Consolas"/>
            <w:color w:val="0000FF"/>
            <w:sz w:val="18"/>
            <w:szCs w:val="18"/>
            <w:lang w:val="en-US"/>
            <w:rPrChange w:id="10890" w:author="Manuel Hergenröder" w:date="2020-07-16T16:26:00Z">
              <w:rPr>
                <w:rFonts w:ascii="Consolas" w:hAnsi="Consolas"/>
                <w:color w:val="0000FF"/>
              </w:rPr>
            </w:rPrChange>
          </w:rPr>
          <w:t>int</w:t>
        </w:r>
        <w:r w:rsidRPr="00625FEA">
          <w:rPr>
            <w:rFonts w:ascii="Consolas" w:hAnsi="Consolas"/>
            <w:color w:val="000000"/>
            <w:sz w:val="18"/>
            <w:szCs w:val="18"/>
            <w:lang w:val="en-US"/>
            <w:rPrChange w:id="10891" w:author="Manuel Hergenröder" w:date="2020-07-16T16:26:00Z">
              <w:rPr>
                <w:rFonts w:ascii="Consolas" w:hAnsi="Consolas"/>
                <w:color w:val="000000"/>
              </w:rPr>
            </w:rPrChange>
          </w:rPr>
          <w:t> </w:t>
        </w:r>
        <w:r w:rsidRPr="00625FEA">
          <w:rPr>
            <w:rFonts w:ascii="Consolas" w:hAnsi="Consolas"/>
            <w:color w:val="1F377F"/>
            <w:sz w:val="18"/>
            <w:szCs w:val="18"/>
            <w:lang w:val="en-US"/>
            <w:rPrChange w:id="10892" w:author="Manuel Hergenröder" w:date="2020-07-16T16:26:00Z">
              <w:rPr>
                <w:rFonts w:ascii="Consolas" w:hAnsi="Consolas"/>
                <w:color w:val="1F377F"/>
              </w:rPr>
            </w:rPrChange>
          </w:rPr>
          <w:t>j</w:t>
        </w:r>
        <w:r w:rsidRPr="00625FEA">
          <w:rPr>
            <w:rFonts w:ascii="Consolas" w:hAnsi="Consolas"/>
            <w:color w:val="000000"/>
            <w:sz w:val="18"/>
            <w:szCs w:val="18"/>
            <w:lang w:val="en-US"/>
            <w:rPrChange w:id="10893" w:author="Manuel Hergenröder" w:date="2020-07-16T16:26:00Z">
              <w:rPr>
                <w:rFonts w:ascii="Consolas" w:hAnsi="Consolas"/>
                <w:color w:val="000000"/>
              </w:rPr>
            </w:rPrChange>
          </w:rPr>
          <w:t> = 0; </w:t>
        </w:r>
        <w:r w:rsidRPr="00625FEA">
          <w:rPr>
            <w:rFonts w:ascii="Consolas" w:hAnsi="Consolas"/>
            <w:color w:val="1F377F"/>
            <w:sz w:val="18"/>
            <w:szCs w:val="18"/>
            <w:lang w:val="en-US"/>
            <w:rPrChange w:id="10894" w:author="Manuel Hergenröder" w:date="2020-07-16T16:26:00Z">
              <w:rPr>
                <w:rFonts w:ascii="Consolas" w:hAnsi="Consolas"/>
                <w:color w:val="1F377F"/>
              </w:rPr>
            </w:rPrChange>
          </w:rPr>
          <w:t>j</w:t>
        </w:r>
        <w:r w:rsidRPr="00625FEA">
          <w:rPr>
            <w:rFonts w:ascii="Consolas" w:hAnsi="Consolas"/>
            <w:color w:val="000000"/>
            <w:sz w:val="18"/>
            <w:szCs w:val="18"/>
            <w:lang w:val="en-US"/>
            <w:rPrChange w:id="10895" w:author="Manuel Hergenröder" w:date="2020-07-16T16:26:00Z">
              <w:rPr>
                <w:rFonts w:ascii="Consolas" w:hAnsi="Consolas"/>
                <w:color w:val="000000"/>
              </w:rPr>
            </w:rPrChange>
          </w:rPr>
          <w:t> &lt; </w:t>
        </w:r>
        <w:r w:rsidRPr="00625FEA">
          <w:rPr>
            <w:rFonts w:ascii="Consolas" w:hAnsi="Consolas"/>
            <w:color w:val="0000FF"/>
            <w:sz w:val="18"/>
            <w:szCs w:val="18"/>
            <w:lang w:val="en-US"/>
            <w:rPrChange w:id="1089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897" w:author="Manuel Hergenröder" w:date="2020-07-16T16:26:00Z">
              <w:rPr>
                <w:rFonts w:ascii="Consolas" w:hAnsi="Consolas"/>
                <w:color w:val="000000"/>
              </w:rPr>
            </w:rPrChange>
          </w:rPr>
          <w:t>.modifiedVertices.Length; </w:t>
        </w:r>
        <w:r w:rsidRPr="00625FEA">
          <w:rPr>
            <w:rFonts w:ascii="Consolas" w:hAnsi="Consolas"/>
            <w:color w:val="1F377F"/>
            <w:sz w:val="18"/>
            <w:szCs w:val="18"/>
            <w:lang w:val="en-US"/>
            <w:rPrChange w:id="10898" w:author="Manuel Hergenröder" w:date="2020-07-16T16:26:00Z">
              <w:rPr>
                <w:rFonts w:ascii="Consolas" w:hAnsi="Consolas"/>
                <w:color w:val="1F377F"/>
              </w:rPr>
            </w:rPrChange>
          </w:rPr>
          <w:t>j</w:t>
        </w:r>
        <w:r w:rsidRPr="00625FEA">
          <w:rPr>
            <w:rFonts w:ascii="Consolas" w:hAnsi="Consolas"/>
            <w:color w:val="000000"/>
            <w:sz w:val="18"/>
            <w:szCs w:val="18"/>
            <w:lang w:val="en-US"/>
            <w:rPrChange w:id="10899" w:author="Manuel Hergenröder" w:date="2020-07-16T16:26:00Z">
              <w:rPr>
                <w:rFonts w:ascii="Consolas" w:hAnsi="Consolas"/>
                <w:color w:val="000000"/>
              </w:rPr>
            </w:rPrChange>
          </w:rPr>
          <w:t>++)</w:t>
        </w:r>
      </w:ins>
    </w:p>
    <w:p w14:paraId="5E5645F9" w14:textId="77777777" w:rsidR="008F67FA" w:rsidRPr="00625FEA" w:rsidRDefault="008F67FA" w:rsidP="008F67FA">
      <w:pPr>
        <w:pStyle w:val="HTMLPreformatted"/>
        <w:shd w:val="clear" w:color="auto" w:fill="FFFFFF"/>
        <w:rPr>
          <w:ins w:id="10900" w:author="Manuel Hergenröder" w:date="2020-07-16T16:23:00Z"/>
          <w:rFonts w:ascii="Consolas" w:hAnsi="Consolas"/>
          <w:color w:val="000000"/>
          <w:sz w:val="18"/>
          <w:szCs w:val="18"/>
          <w:lang w:val="en-US"/>
          <w:rPrChange w:id="10901" w:author="Manuel Hergenröder" w:date="2020-07-16T16:26:00Z">
            <w:rPr>
              <w:ins w:id="10902" w:author="Manuel Hergenröder" w:date="2020-07-16T16:23:00Z"/>
              <w:rFonts w:ascii="Consolas" w:hAnsi="Consolas"/>
              <w:color w:val="000000"/>
            </w:rPr>
          </w:rPrChange>
        </w:rPr>
      </w:pPr>
      <w:ins w:id="10903" w:author="Manuel Hergenröder" w:date="2020-07-16T16:23:00Z">
        <w:r w:rsidRPr="00625FEA">
          <w:rPr>
            <w:rFonts w:ascii="Consolas" w:hAnsi="Consolas"/>
            <w:color w:val="000000"/>
            <w:sz w:val="18"/>
            <w:szCs w:val="18"/>
            <w:lang w:val="en-US"/>
            <w:rPrChange w:id="10904" w:author="Manuel Hergenröder" w:date="2020-07-16T16:26:00Z">
              <w:rPr>
                <w:rFonts w:ascii="Consolas" w:hAnsi="Consolas"/>
                <w:color w:val="000000"/>
              </w:rPr>
            </w:rPrChange>
          </w:rPr>
          <w:t>        {</w:t>
        </w:r>
      </w:ins>
    </w:p>
    <w:p w14:paraId="2EC74590" w14:textId="77777777" w:rsidR="008F67FA" w:rsidRPr="00625FEA" w:rsidRDefault="008F67FA" w:rsidP="008F67FA">
      <w:pPr>
        <w:pStyle w:val="HTMLPreformatted"/>
        <w:shd w:val="clear" w:color="auto" w:fill="FFFFFF"/>
        <w:rPr>
          <w:ins w:id="10905" w:author="Manuel Hergenröder" w:date="2020-07-16T16:23:00Z"/>
          <w:rFonts w:ascii="Consolas" w:hAnsi="Consolas"/>
          <w:color w:val="000000"/>
          <w:sz w:val="18"/>
          <w:szCs w:val="18"/>
          <w:lang w:val="en-US"/>
          <w:rPrChange w:id="10906" w:author="Manuel Hergenröder" w:date="2020-07-16T16:26:00Z">
            <w:rPr>
              <w:ins w:id="10907" w:author="Manuel Hergenröder" w:date="2020-07-16T16:23:00Z"/>
              <w:rFonts w:ascii="Consolas" w:hAnsi="Consolas"/>
              <w:color w:val="000000"/>
            </w:rPr>
          </w:rPrChange>
        </w:rPr>
      </w:pPr>
      <w:ins w:id="10908" w:author="Manuel Hergenröder" w:date="2020-07-16T16:23:00Z">
        <w:r w:rsidRPr="00625FEA">
          <w:rPr>
            <w:rFonts w:ascii="Consolas" w:hAnsi="Consolas"/>
            <w:color w:val="000000"/>
            <w:sz w:val="18"/>
            <w:szCs w:val="18"/>
            <w:lang w:val="en-US"/>
            <w:rPrChange w:id="10909" w:author="Manuel Hergenröder" w:date="2020-07-16T16:26:00Z">
              <w:rPr>
                <w:rFonts w:ascii="Consolas" w:hAnsi="Consolas"/>
                <w:color w:val="000000"/>
              </w:rPr>
            </w:rPrChange>
          </w:rPr>
          <w:t>            </w:t>
        </w:r>
        <w:r w:rsidRPr="00625FEA">
          <w:rPr>
            <w:rFonts w:ascii="Consolas" w:hAnsi="Consolas"/>
            <w:color w:val="8F08C4"/>
            <w:sz w:val="18"/>
            <w:szCs w:val="18"/>
            <w:lang w:val="en-US"/>
            <w:rPrChange w:id="10910" w:author="Manuel Hergenröder" w:date="2020-07-16T16:26:00Z">
              <w:rPr>
                <w:rFonts w:ascii="Consolas" w:hAnsi="Consolas"/>
                <w:color w:val="8F08C4"/>
              </w:rPr>
            </w:rPrChange>
          </w:rPr>
          <w:t>if</w:t>
        </w:r>
        <w:r w:rsidRPr="00625FEA">
          <w:rPr>
            <w:rFonts w:ascii="Consolas" w:hAnsi="Consolas"/>
            <w:color w:val="000000"/>
            <w:sz w:val="18"/>
            <w:szCs w:val="18"/>
            <w:lang w:val="en-US"/>
            <w:rPrChange w:id="10911" w:author="Manuel Hergenröder" w:date="2020-07-16T16:26:00Z">
              <w:rPr>
                <w:rFonts w:ascii="Consolas" w:hAnsi="Consolas"/>
                <w:color w:val="000000"/>
              </w:rPr>
            </w:rPrChange>
          </w:rPr>
          <w:t> (</w:t>
        </w:r>
        <w:r w:rsidRPr="00625FEA">
          <w:rPr>
            <w:rFonts w:ascii="Consolas" w:hAnsi="Consolas"/>
            <w:color w:val="1F377F"/>
            <w:sz w:val="18"/>
            <w:szCs w:val="18"/>
            <w:lang w:val="en-US"/>
            <w:rPrChange w:id="10912" w:author="Manuel Hergenröder" w:date="2020-07-16T16:26:00Z">
              <w:rPr>
                <w:rFonts w:ascii="Consolas" w:hAnsi="Consolas"/>
                <w:color w:val="1F377F"/>
              </w:rPr>
            </w:rPrChange>
          </w:rPr>
          <w:t>j</w:t>
        </w:r>
        <w:r w:rsidRPr="00625FEA">
          <w:rPr>
            <w:rFonts w:ascii="Consolas" w:hAnsi="Consolas"/>
            <w:color w:val="000000"/>
            <w:sz w:val="18"/>
            <w:szCs w:val="18"/>
            <w:lang w:val="en-US"/>
            <w:rPrChange w:id="10913" w:author="Manuel Hergenröder" w:date="2020-07-16T16:26:00Z">
              <w:rPr>
                <w:rFonts w:ascii="Consolas" w:hAnsi="Consolas"/>
                <w:color w:val="000000"/>
              </w:rPr>
            </w:rPrChange>
          </w:rPr>
          <w:t> &gt; 0)</w:t>
        </w:r>
      </w:ins>
    </w:p>
    <w:p w14:paraId="2DC47291" w14:textId="77777777" w:rsidR="008F67FA" w:rsidRPr="00625FEA" w:rsidRDefault="008F67FA" w:rsidP="008F67FA">
      <w:pPr>
        <w:pStyle w:val="HTMLPreformatted"/>
        <w:shd w:val="clear" w:color="auto" w:fill="FFFFFF"/>
        <w:rPr>
          <w:ins w:id="10914" w:author="Manuel Hergenröder" w:date="2020-07-16T16:23:00Z"/>
          <w:rFonts w:ascii="Consolas" w:hAnsi="Consolas"/>
          <w:color w:val="000000"/>
          <w:sz w:val="18"/>
          <w:szCs w:val="18"/>
          <w:lang w:val="en-US"/>
          <w:rPrChange w:id="10915" w:author="Manuel Hergenröder" w:date="2020-07-16T16:26:00Z">
            <w:rPr>
              <w:ins w:id="10916" w:author="Manuel Hergenröder" w:date="2020-07-16T16:23:00Z"/>
              <w:rFonts w:ascii="Consolas" w:hAnsi="Consolas"/>
              <w:color w:val="000000"/>
            </w:rPr>
          </w:rPrChange>
        </w:rPr>
      </w:pPr>
      <w:ins w:id="10917" w:author="Manuel Hergenröder" w:date="2020-07-16T16:23:00Z">
        <w:r w:rsidRPr="00625FEA">
          <w:rPr>
            <w:rFonts w:ascii="Consolas" w:hAnsi="Consolas"/>
            <w:color w:val="000000"/>
            <w:sz w:val="18"/>
            <w:szCs w:val="18"/>
            <w:lang w:val="en-US"/>
            <w:rPrChange w:id="10918" w:author="Manuel Hergenröder" w:date="2020-07-16T16:26:00Z">
              <w:rPr>
                <w:rFonts w:ascii="Consolas" w:hAnsi="Consolas"/>
                <w:color w:val="000000"/>
              </w:rPr>
            </w:rPrChange>
          </w:rPr>
          <w:t>                </w:t>
        </w:r>
        <w:r w:rsidRPr="00625FEA">
          <w:rPr>
            <w:rFonts w:ascii="Consolas" w:hAnsi="Consolas"/>
            <w:color w:val="1F377F"/>
            <w:sz w:val="18"/>
            <w:szCs w:val="18"/>
            <w:lang w:val="en-US"/>
            <w:rPrChange w:id="10919" w:author="Manuel Hergenröder" w:date="2020-07-16T16:26:00Z">
              <w:rPr>
                <w:rFonts w:ascii="Consolas" w:hAnsi="Consolas"/>
                <w:color w:val="1F377F"/>
              </w:rPr>
            </w:rPrChange>
          </w:rPr>
          <w:t>jobHandles</w:t>
        </w:r>
        <w:r w:rsidRPr="00625FEA">
          <w:rPr>
            <w:rFonts w:ascii="Consolas" w:hAnsi="Consolas"/>
            <w:color w:val="000000"/>
            <w:sz w:val="18"/>
            <w:szCs w:val="18"/>
            <w:lang w:val="en-US"/>
            <w:rPrChange w:id="10920" w:author="Manuel Hergenröder" w:date="2020-07-16T16:26:00Z">
              <w:rPr>
                <w:rFonts w:ascii="Consolas" w:hAnsi="Consolas"/>
                <w:color w:val="000000"/>
              </w:rPr>
            </w:rPrChange>
          </w:rPr>
          <w:t>[</w:t>
        </w:r>
        <w:r w:rsidRPr="00625FEA">
          <w:rPr>
            <w:rFonts w:ascii="Consolas" w:hAnsi="Consolas"/>
            <w:color w:val="1F377F"/>
            <w:sz w:val="18"/>
            <w:szCs w:val="18"/>
            <w:lang w:val="en-US"/>
            <w:rPrChange w:id="10921" w:author="Manuel Hergenröder" w:date="2020-07-16T16:26:00Z">
              <w:rPr>
                <w:rFonts w:ascii="Consolas" w:hAnsi="Consolas"/>
                <w:color w:val="1F377F"/>
              </w:rPr>
            </w:rPrChange>
          </w:rPr>
          <w:t>j</w:t>
        </w:r>
        <w:r w:rsidRPr="00625FEA">
          <w:rPr>
            <w:rFonts w:ascii="Consolas" w:hAnsi="Consolas"/>
            <w:color w:val="000000"/>
            <w:sz w:val="18"/>
            <w:szCs w:val="18"/>
            <w:lang w:val="en-US"/>
            <w:rPrChange w:id="10922" w:author="Manuel Hergenröder" w:date="2020-07-16T16:26:00Z">
              <w:rPr>
                <w:rFonts w:ascii="Consolas" w:hAnsi="Consolas"/>
                <w:color w:val="000000"/>
              </w:rPr>
            </w:rPrChange>
          </w:rPr>
          <w:t> - 1].</w:t>
        </w:r>
        <w:r w:rsidRPr="00625FEA">
          <w:rPr>
            <w:rFonts w:ascii="Consolas" w:hAnsi="Consolas"/>
            <w:color w:val="74531F"/>
            <w:sz w:val="18"/>
            <w:szCs w:val="18"/>
            <w:lang w:val="en-US"/>
            <w:rPrChange w:id="10923" w:author="Manuel Hergenröder" w:date="2020-07-16T16:26:00Z">
              <w:rPr>
                <w:rFonts w:ascii="Consolas" w:hAnsi="Consolas"/>
                <w:color w:val="74531F"/>
              </w:rPr>
            </w:rPrChange>
          </w:rPr>
          <w:t>Complete</w:t>
        </w:r>
        <w:r w:rsidRPr="00625FEA">
          <w:rPr>
            <w:rFonts w:ascii="Consolas" w:hAnsi="Consolas"/>
            <w:color w:val="000000"/>
            <w:sz w:val="18"/>
            <w:szCs w:val="18"/>
            <w:lang w:val="en-US"/>
            <w:rPrChange w:id="10924" w:author="Manuel Hergenröder" w:date="2020-07-16T16:26:00Z">
              <w:rPr>
                <w:rFonts w:ascii="Consolas" w:hAnsi="Consolas"/>
                <w:color w:val="000000"/>
              </w:rPr>
            </w:rPrChange>
          </w:rPr>
          <w:t>(); </w:t>
        </w:r>
        <w:r w:rsidRPr="00625FEA">
          <w:rPr>
            <w:rFonts w:ascii="Consolas" w:hAnsi="Consolas"/>
            <w:color w:val="008000"/>
            <w:sz w:val="18"/>
            <w:szCs w:val="18"/>
            <w:lang w:val="en-US"/>
            <w:rPrChange w:id="10925" w:author="Manuel Hergenröder" w:date="2020-07-16T16:26:00Z">
              <w:rPr>
                <w:rFonts w:ascii="Consolas" w:hAnsi="Consolas"/>
                <w:color w:val="008000"/>
              </w:rPr>
            </w:rPrChange>
          </w:rPr>
          <w:t>//Ensure that previous job is complete before preparing next one to prevent access on the NativeQueue while previous job is writing</w:t>
        </w:r>
      </w:ins>
    </w:p>
    <w:p w14:paraId="646BE291" w14:textId="77777777" w:rsidR="008F67FA" w:rsidRPr="00625FEA" w:rsidRDefault="008F67FA" w:rsidP="008F67FA">
      <w:pPr>
        <w:pStyle w:val="HTMLPreformatted"/>
        <w:shd w:val="clear" w:color="auto" w:fill="FFFFFF"/>
        <w:rPr>
          <w:ins w:id="10926" w:author="Manuel Hergenröder" w:date="2020-07-16T16:23:00Z"/>
          <w:rFonts w:ascii="Consolas" w:hAnsi="Consolas"/>
          <w:color w:val="000000"/>
          <w:sz w:val="18"/>
          <w:szCs w:val="18"/>
          <w:lang w:val="en-US"/>
          <w:rPrChange w:id="10927" w:author="Manuel Hergenröder" w:date="2020-07-16T16:26:00Z">
            <w:rPr>
              <w:ins w:id="10928" w:author="Manuel Hergenröder" w:date="2020-07-16T16:23:00Z"/>
              <w:rFonts w:ascii="Consolas" w:hAnsi="Consolas"/>
              <w:color w:val="000000"/>
            </w:rPr>
          </w:rPrChange>
        </w:rPr>
      </w:pPr>
      <w:ins w:id="10929" w:author="Manuel Hergenröder" w:date="2020-07-16T16:23:00Z">
        <w:r w:rsidRPr="00625FEA">
          <w:rPr>
            <w:rFonts w:ascii="Consolas" w:hAnsi="Consolas"/>
            <w:color w:val="000000"/>
            <w:sz w:val="18"/>
            <w:szCs w:val="18"/>
            <w:lang w:val="en-US"/>
            <w:rPrChange w:id="10930" w:author="Manuel Hergenröder" w:date="2020-07-16T16:26:00Z">
              <w:rPr>
                <w:rFonts w:ascii="Consolas" w:hAnsi="Consolas"/>
                <w:color w:val="000000"/>
              </w:rPr>
            </w:rPrChange>
          </w:rPr>
          <w:t xml:space="preserve"> </w:t>
        </w:r>
      </w:ins>
    </w:p>
    <w:p w14:paraId="19DFAFDE" w14:textId="77777777" w:rsidR="008F67FA" w:rsidRPr="00625FEA" w:rsidRDefault="008F67FA" w:rsidP="008F67FA">
      <w:pPr>
        <w:pStyle w:val="HTMLPreformatted"/>
        <w:shd w:val="clear" w:color="auto" w:fill="FFFFFF"/>
        <w:rPr>
          <w:ins w:id="10931" w:author="Manuel Hergenröder" w:date="2020-07-16T16:23:00Z"/>
          <w:rFonts w:ascii="Consolas" w:hAnsi="Consolas"/>
          <w:color w:val="000000"/>
          <w:sz w:val="18"/>
          <w:szCs w:val="18"/>
          <w:lang w:val="en-US"/>
          <w:rPrChange w:id="10932" w:author="Manuel Hergenröder" w:date="2020-07-16T16:26:00Z">
            <w:rPr>
              <w:ins w:id="10933" w:author="Manuel Hergenröder" w:date="2020-07-16T16:23:00Z"/>
              <w:rFonts w:ascii="Consolas" w:hAnsi="Consolas"/>
              <w:color w:val="000000"/>
            </w:rPr>
          </w:rPrChange>
        </w:rPr>
      </w:pPr>
      <w:ins w:id="10934" w:author="Manuel Hergenröder" w:date="2020-07-16T16:23:00Z">
        <w:r w:rsidRPr="00625FEA">
          <w:rPr>
            <w:rFonts w:ascii="Consolas" w:hAnsi="Consolas"/>
            <w:color w:val="000000"/>
            <w:sz w:val="18"/>
            <w:szCs w:val="18"/>
            <w:lang w:val="en-US"/>
            <w:rPrChange w:id="10935" w:author="Manuel Hergenröder" w:date="2020-07-16T16:26:00Z">
              <w:rPr>
                <w:rFonts w:ascii="Consolas" w:hAnsi="Consolas"/>
                <w:color w:val="000000"/>
              </w:rPr>
            </w:rPrChange>
          </w:rPr>
          <w:t>            </w:t>
        </w:r>
        <w:r w:rsidRPr="00625FEA">
          <w:rPr>
            <w:rFonts w:ascii="Consolas" w:hAnsi="Consolas"/>
            <w:color w:val="008000"/>
            <w:sz w:val="18"/>
            <w:szCs w:val="18"/>
            <w:lang w:val="en-US"/>
            <w:rPrChange w:id="10936" w:author="Manuel Hergenröder" w:date="2020-07-16T16:26:00Z">
              <w:rPr>
                <w:rFonts w:ascii="Consolas" w:hAnsi="Consolas"/>
                <w:color w:val="008000"/>
              </w:rPr>
            </w:rPrChange>
          </w:rPr>
          <w:t>// only modify vertices corresponding to fft values, omit raster vertices indexes</w:t>
        </w:r>
      </w:ins>
    </w:p>
    <w:p w14:paraId="356A8D4C" w14:textId="77777777" w:rsidR="008F67FA" w:rsidRPr="00625FEA" w:rsidRDefault="008F67FA" w:rsidP="008F67FA">
      <w:pPr>
        <w:pStyle w:val="HTMLPreformatted"/>
        <w:shd w:val="clear" w:color="auto" w:fill="FFFFFF"/>
        <w:rPr>
          <w:ins w:id="10937" w:author="Manuel Hergenröder" w:date="2020-07-16T16:23:00Z"/>
          <w:rFonts w:ascii="Consolas" w:hAnsi="Consolas"/>
          <w:color w:val="000000"/>
          <w:sz w:val="18"/>
          <w:szCs w:val="18"/>
          <w:lang w:val="en-US"/>
          <w:rPrChange w:id="10938" w:author="Manuel Hergenröder" w:date="2020-07-16T16:26:00Z">
            <w:rPr>
              <w:ins w:id="10939" w:author="Manuel Hergenröder" w:date="2020-07-16T16:23:00Z"/>
              <w:rFonts w:ascii="Consolas" w:hAnsi="Consolas"/>
              <w:color w:val="000000"/>
            </w:rPr>
          </w:rPrChange>
        </w:rPr>
      </w:pPr>
      <w:ins w:id="10940" w:author="Manuel Hergenröder" w:date="2020-07-16T16:23:00Z">
        <w:r w:rsidRPr="00625FEA">
          <w:rPr>
            <w:rFonts w:ascii="Consolas" w:hAnsi="Consolas"/>
            <w:color w:val="000000"/>
            <w:sz w:val="18"/>
            <w:szCs w:val="18"/>
            <w:lang w:val="en-US"/>
            <w:rPrChange w:id="10941" w:author="Manuel Hergenröder" w:date="2020-07-16T16:26:00Z">
              <w:rPr>
                <w:rFonts w:ascii="Consolas" w:hAnsi="Consolas"/>
                <w:color w:val="000000"/>
              </w:rPr>
            </w:rPrChange>
          </w:rPr>
          <w:t>            </w:t>
        </w:r>
        <w:r w:rsidRPr="00625FEA">
          <w:rPr>
            <w:rFonts w:ascii="Consolas" w:hAnsi="Consolas"/>
            <w:color w:val="2B91AF"/>
            <w:sz w:val="18"/>
            <w:szCs w:val="18"/>
            <w:lang w:val="en-US"/>
            <w:rPrChange w:id="10942"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0943" w:author="Manuel Hergenröder" w:date="2020-07-16T16:26:00Z">
              <w:rPr>
                <w:rFonts w:ascii="Consolas" w:hAnsi="Consolas"/>
                <w:color w:val="000000"/>
              </w:rPr>
            </w:rPrChange>
          </w:rPr>
          <w:t>[] </w:t>
        </w:r>
        <w:r w:rsidRPr="00625FEA">
          <w:rPr>
            <w:rFonts w:ascii="Consolas" w:hAnsi="Consolas"/>
            <w:color w:val="1F377F"/>
            <w:sz w:val="18"/>
            <w:szCs w:val="18"/>
            <w:lang w:val="en-US"/>
            <w:rPrChange w:id="10944" w:author="Manuel Hergenröder" w:date="2020-07-16T16:26:00Z">
              <w:rPr>
                <w:rFonts w:ascii="Consolas" w:hAnsi="Consolas"/>
                <w:color w:val="1F377F"/>
              </w:rPr>
            </w:rPrChange>
          </w:rPr>
          <w:t>peakVertices</w:t>
        </w:r>
        <w:r w:rsidRPr="00625FEA">
          <w:rPr>
            <w:rFonts w:ascii="Consolas" w:hAnsi="Consolas"/>
            <w:color w:val="000000"/>
            <w:sz w:val="18"/>
            <w:szCs w:val="18"/>
            <w:lang w:val="en-US"/>
            <w:rPrChange w:id="10945" w:author="Manuel Hergenröder" w:date="2020-07-16T16:26:00Z">
              <w:rPr>
                <w:rFonts w:ascii="Consolas" w:hAnsi="Consolas"/>
                <w:color w:val="000000"/>
              </w:rPr>
            </w:rPrChange>
          </w:rPr>
          <w:t> = </w:t>
        </w:r>
        <w:r w:rsidRPr="00625FEA">
          <w:rPr>
            <w:rFonts w:ascii="Consolas" w:hAnsi="Consolas"/>
            <w:color w:val="0000FF"/>
            <w:sz w:val="18"/>
            <w:szCs w:val="18"/>
            <w:lang w:val="en-US"/>
            <w:rPrChange w:id="10946" w:author="Manuel Hergenröder" w:date="2020-07-16T16:26:00Z">
              <w:rPr>
                <w:rFonts w:ascii="Consolas" w:hAnsi="Consolas"/>
                <w:color w:val="0000FF"/>
              </w:rPr>
            </w:rPrChange>
          </w:rPr>
          <w:t>new</w:t>
        </w:r>
        <w:r w:rsidRPr="00625FEA">
          <w:rPr>
            <w:rFonts w:ascii="Consolas" w:hAnsi="Consolas"/>
            <w:color w:val="000000"/>
            <w:sz w:val="18"/>
            <w:szCs w:val="18"/>
            <w:lang w:val="en-US"/>
            <w:rPrChange w:id="10947" w:author="Manuel Hergenröder" w:date="2020-07-16T16:26:00Z">
              <w:rPr>
                <w:rFonts w:ascii="Consolas" w:hAnsi="Consolas"/>
                <w:color w:val="000000"/>
              </w:rPr>
            </w:rPrChange>
          </w:rPr>
          <w:t> </w:t>
        </w:r>
        <w:r w:rsidRPr="00625FEA">
          <w:rPr>
            <w:rFonts w:ascii="Consolas" w:hAnsi="Consolas"/>
            <w:color w:val="2B91AF"/>
            <w:sz w:val="18"/>
            <w:szCs w:val="18"/>
            <w:lang w:val="en-US"/>
            <w:rPrChange w:id="10948"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0949" w:author="Manuel Hergenröder" w:date="2020-07-16T16:26:00Z">
              <w:rPr>
                <w:rFonts w:ascii="Consolas" w:hAnsi="Consolas"/>
                <w:color w:val="000000"/>
              </w:rPr>
            </w:rPrChange>
          </w:rPr>
          <w:t>[</w:t>
        </w:r>
        <w:r w:rsidRPr="00625FEA">
          <w:rPr>
            <w:rFonts w:ascii="Consolas" w:hAnsi="Consolas"/>
            <w:color w:val="0000FF"/>
            <w:sz w:val="18"/>
            <w:szCs w:val="18"/>
            <w:lang w:val="en-US"/>
            <w:rPrChange w:id="1095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951" w:author="Manuel Hergenröder" w:date="2020-07-16T16:26:00Z">
              <w:rPr>
                <w:rFonts w:ascii="Consolas" w:hAnsi="Consolas"/>
                <w:color w:val="000000"/>
              </w:rPr>
            </w:rPrChange>
          </w:rPr>
          <w:t>.modifiedVertices[</w:t>
        </w:r>
        <w:r w:rsidRPr="00625FEA">
          <w:rPr>
            <w:rFonts w:ascii="Consolas" w:hAnsi="Consolas"/>
            <w:color w:val="1F377F"/>
            <w:sz w:val="18"/>
            <w:szCs w:val="18"/>
            <w:lang w:val="en-US"/>
            <w:rPrChange w:id="10952" w:author="Manuel Hergenröder" w:date="2020-07-16T16:26:00Z">
              <w:rPr>
                <w:rFonts w:ascii="Consolas" w:hAnsi="Consolas"/>
                <w:color w:val="1F377F"/>
              </w:rPr>
            </w:rPrChange>
          </w:rPr>
          <w:t>j</w:t>
        </w:r>
        <w:r w:rsidRPr="00625FEA">
          <w:rPr>
            <w:rFonts w:ascii="Consolas" w:hAnsi="Consolas"/>
            <w:color w:val="000000"/>
            <w:sz w:val="18"/>
            <w:szCs w:val="18"/>
            <w:lang w:val="en-US"/>
            <w:rPrChange w:id="10953" w:author="Manuel Hergenröder" w:date="2020-07-16T16:26:00Z">
              <w:rPr>
                <w:rFonts w:ascii="Consolas" w:hAnsi="Consolas"/>
                <w:color w:val="000000"/>
              </w:rPr>
            </w:rPrChange>
          </w:rPr>
          <w:t>].Length - </w:t>
        </w:r>
        <w:r w:rsidRPr="00625FEA">
          <w:rPr>
            <w:rFonts w:ascii="Consolas" w:hAnsi="Consolas"/>
            <w:color w:val="0000FF"/>
            <w:sz w:val="18"/>
            <w:szCs w:val="18"/>
            <w:lang w:val="en-US"/>
            <w:rPrChange w:id="1095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955" w:author="Manuel Hergenröder" w:date="2020-07-16T16:26:00Z">
              <w:rPr>
                <w:rFonts w:ascii="Consolas" w:hAnsi="Consolas"/>
                <w:color w:val="000000"/>
              </w:rPr>
            </w:rPrChange>
          </w:rPr>
          <w:t>.spectrum.startIndexOfPeakVertices];</w:t>
        </w:r>
      </w:ins>
    </w:p>
    <w:p w14:paraId="53BB788C" w14:textId="77777777" w:rsidR="008F67FA" w:rsidRPr="00625FEA" w:rsidRDefault="008F67FA" w:rsidP="008F67FA">
      <w:pPr>
        <w:pStyle w:val="HTMLPreformatted"/>
        <w:shd w:val="clear" w:color="auto" w:fill="FFFFFF"/>
        <w:rPr>
          <w:ins w:id="10956" w:author="Manuel Hergenröder" w:date="2020-07-16T16:23:00Z"/>
          <w:rFonts w:ascii="Consolas" w:hAnsi="Consolas"/>
          <w:color w:val="000000"/>
          <w:sz w:val="18"/>
          <w:szCs w:val="18"/>
          <w:lang w:val="en-US"/>
          <w:rPrChange w:id="10957" w:author="Manuel Hergenröder" w:date="2020-07-16T16:26:00Z">
            <w:rPr>
              <w:ins w:id="10958" w:author="Manuel Hergenröder" w:date="2020-07-16T16:23:00Z"/>
              <w:rFonts w:ascii="Consolas" w:hAnsi="Consolas"/>
              <w:color w:val="000000"/>
            </w:rPr>
          </w:rPrChange>
        </w:rPr>
      </w:pPr>
      <w:ins w:id="10959" w:author="Manuel Hergenröder" w:date="2020-07-16T16:23:00Z">
        <w:r w:rsidRPr="00625FEA">
          <w:rPr>
            <w:rFonts w:ascii="Consolas" w:hAnsi="Consolas"/>
            <w:color w:val="000000"/>
            <w:sz w:val="18"/>
            <w:szCs w:val="18"/>
            <w:lang w:val="en-US"/>
            <w:rPrChange w:id="10960" w:author="Manuel Hergenröder" w:date="2020-07-16T16:26:00Z">
              <w:rPr>
                <w:rFonts w:ascii="Consolas" w:hAnsi="Consolas"/>
                <w:color w:val="000000"/>
              </w:rPr>
            </w:rPrChange>
          </w:rPr>
          <w:t>            </w:t>
        </w:r>
        <w:r w:rsidRPr="00625FEA">
          <w:rPr>
            <w:rFonts w:ascii="Consolas" w:hAnsi="Consolas"/>
            <w:color w:val="2B91AF"/>
            <w:sz w:val="18"/>
            <w:szCs w:val="18"/>
            <w:lang w:val="en-US"/>
            <w:rPrChange w:id="10961" w:author="Manuel Hergenröder" w:date="2020-07-16T16:26:00Z">
              <w:rPr>
                <w:rFonts w:ascii="Consolas" w:hAnsi="Consolas"/>
                <w:color w:val="2B91AF"/>
              </w:rPr>
            </w:rPrChange>
          </w:rPr>
          <w:t>Array</w:t>
        </w:r>
        <w:r w:rsidRPr="00625FEA">
          <w:rPr>
            <w:rFonts w:ascii="Consolas" w:hAnsi="Consolas"/>
            <w:color w:val="000000"/>
            <w:sz w:val="18"/>
            <w:szCs w:val="18"/>
            <w:lang w:val="en-US"/>
            <w:rPrChange w:id="10962" w:author="Manuel Hergenröder" w:date="2020-07-16T16:26:00Z">
              <w:rPr>
                <w:rFonts w:ascii="Consolas" w:hAnsi="Consolas"/>
                <w:color w:val="000000"/>
              </w:rPr>
            </w:rPrChange>
          </w:rPr>
          <w:t>.</w:t>
        </w:r>
        <w:r w:rsidRPr="00625FEA">
          <w:rPr>
            <w:rFonts w:ascii="Consolas" w:hAnsi="Consolas"/>
            <w:color w:val="74531F"/>
            <w:sz w:val="18"/>
            <w:szCs w:val="18"/>
            <w:lang w:val="en-US"/>
            <w:rPrChange w:id="10963" w:author="Manuel Hergenröder" w:date="2020-07-16T16:26:00Z">
              <w:rPr>
                <w:rFonts w:ascii="Consolas" w:hAnsi="Consolas"/>
                <w:color w:val="74531F"/>
              </w:rPr>
            </w:rPrChange>
          </w:rPr>
          <w:t>Copy</w:t>
        </w:r>
        <w:r w:rsidRPr="00625FEA">
          <w:rPr>
            <w:rFonts w:ascii="Consolas" w:hAnsi="Consolas"/>
            <w:color w:val="000000"/>
            <w:sz w:val="18"/>
            <w:szCs w:val="18"/>
            <w:lang w:val="en-US"/>
            <w:rPrChange w:id="10964" w:author="Manuel Hergenröder" w:date="2020-07-16T16:26:00Z">
              <w:rPr>
                <w:rFonts w:ascii="Consolas" w:hAnsi="Consolas"/>
                <w:color w:val="000000"/>
              </w:rPr>
            </w:rPrChange>
          </w:rPr>
          <w:t>(</w:t>
        </w:r>
        <w:r w:rsidRPr="00625FEA">
          <w:rPr>
            <w:rFonts w:ascii="Consolas" w:hAnsi="Consolas"/>
            <w:color w:val="0000FF"/>
            <w:sz w:val="18"/>
            <w:szCs w:val="18"/>
            <w:lang w:val="en-US"/>
            <w:rPrChange w:id="1096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966" w:author="Manuel Hergenröder" w:date="2020-07-16T16:26:00Z">
              <w:rPr>
                <w:rFonts w:ascii="Consolas" w:hAnsi="Consolas"/>
                <w:color w:val="000000"/>
              </w:rPr>
            </w:rPrChange>
          </w:rPr>
          <w:t>.modifiedVertices[</w:t>
        </w:r>
        <w:r w:rsidRPr="00625FEA">
          <w:rPr>
            <w:rFonts w:ascii="Consolas" w:hAnsi="Consolas"/>
            <w:color w:val="1F377F"/>
            <w:sz w:val="18"/>
            <w:szCs w:val="18"/>
            <w:lang w:val="en-US"/>
            <w:rPrChange w:id="10967" w:author="Manuel Hergenröder" w:date="2020-07-16T16:26:00Z">
              <w:rPr>
                <w:rFonts w:ascii="Consolas" w:hAnsi="Consolas"/>
                <w:color w:val="1F377F"/>
              </w:rPr>
            </w:rPrChange>
          </w:rPr>
          <w:t>j</w:t>
        </w:r>
        <w:r w:rsidRPr="00625FEA">
          <w:rPr>
            <w:rFonts w:ascii="Consolas" w:hAnsi="Consolas"/>
            <w:color w:val="000000"/>
            <w:sz w:val="18"/>
            <w:szCs w:val="18"/>
            <w:lang w:val="en-US"/>
            <w:rPrChange w:id="10968" w:author="Manuel Hergenröder" w:date="2020-07-16T16:26:00Z">
              <w:rPr>
                <w:rFonts w:ascii="Consolas" w:hAnsi="Consolas"/>
                <w:color w:val="000000"/>
              </w:rPr>
            </w:rPrChange>
          </w:rPr>
          <w:t>], </w:t>
        </w:r>
        <w:r w:rsidRPr="00625FEA">
          <w:rPr>
            <w:rFonts w:ascii="Consolas" w:hAnsi="Consolas"/>
            <w:color w:val="0000FF"/>
            <w:sz w:val="18"/>
            <w:szCs w:val="18"/>
            <w:lang w:val="en-US"/>
            <w:rPrChange w:id="1096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0970" w:author="Manuel Hergenröder" w:date="2020-07-16T16:26:00Z">
              <w:rPr>
                <w:rFonts w:ascii="Consolas" w:hAnsi="Consolas"/>
                <w:color w:val="000000"/>
              </w:rPr>
            </w:rPrChange>
          </w:rPr>
          <w:t>.spectrum.startIndexOfPeakVertices, </w:t>
        </w:r>
        <w:r w:rsidRPr="00625FEA">
          <w:rPr>
            <w:rFonts w:ascii="Consolas" w:hAnsi="Consolas"/>
            <w:color w:val="1F377F"/>
            <w:sz w:val="18"/>
            <w:szCs w:val="18"/>
            <w:lang w:val="en-US"/>
            <w:rPrChange w:id="10971" w:author="Manuel Hergenröder" w:date="2020-07-16T16:26:00Z">
              <w:rPr>
                <w:rFonts w:ascii="Consolas" w:hAnsi="Consolas"/>
                <w:color w:val="1F377F"/>
              </w:rPr>
            </w:rPrChange>
          </w:rPr>
          <w:t>peakVertices</w:t>
        </w:r>
        <w:r w:rsidRPr="00625FEA">
          <w:rPr>
            <w:rFonts w:ascii="Consolas" w:hAnsi="Consolas"/>
            <w:color w:val="000000"/>
            <w:sz w:val="18"/>
            <w:szCs w:val="18"/>
            <w:lang w:val="en-US"/>
            <w:rPrChange w:id="10972" w:author="Manuel Hergenröder" w:date="2020-07-16T16:26:00Z">
              <w:rPr>
                <w:rFonts w:ascii="Consolas" w:hAnsi="Consolas"/>
                <w:color w:val="000000"/>
              </w:rPr>
            </w:rPrChange>
          </w:rPr>
          <w:t>, 0, </w:t>
        </w:r>
        <w:r w:rsidRPr="00625FEA">
          <w:rPr>
            <w:rFonts w:ascii="Consolas" w:hAnsi="Consolas"/>
            <w:color w:val="1F377F"/>
            <w:sz w:val="18"/>
            <w:szCs w:val="18"/>
            <w:lang w:val="en-US"/>
            <w:rPrChange w:id="10973" w:author="Manuel Hergenröder" w:date="2020-07-16T16:26:00Z">
              <w:rPr>
                <w:rFonts w:ascii="Consolas" w:hAnsi="Consolas"/>
                <w:color w:val="1F377F"/>
              </w:rPr>
            </w:rPrChange>
          </w:rPr>
          <w:t>peakVertices</w:t>
        </w:r>
        <w:r w:rsidRPr="00625FEA">
          <w:rPr>
            <w:rFonts w:ascii="Consolas" w:hAnsi="Consolas"/>
            <w:color w:val="000000"/>
            <w:sz w:val="18"/>
            <w:szCs w:val="18"/>
            <w:lang w:val="en-US"/>
            <w:rPrChange w:id="10974" w:author="Manuel Hergenröder" w:date="2020-07-16T16:26:00Z">
              <w:rPr>
                <w:rFonts w:ascii="Consolas" w:hAnsi="Consolas"/>
                <w:color w:val="000000"/>
              </w:rPr>
            </w:rPrChange>
          </w:rPr>
          <w:t>.Length);</w:t>
        </w:r>
      </w:ins>
    </w:p>
    <w:p w14:paraId="5A0C67D4" w14:textId="77777777" w:rsidR="008F67FA" w:rsidRPr="00625FEA" w:rsidRDefault="008F67FA" w:rsidP="008F67FA">
      <w:pPr>
        <w:pStyle w:val="HTMLPreformatted"/>
        <w:shd w:val="clear" w:color="auto" w:fill="FFFFFF"/>
        <w:rPr>
          <w:ins w:id="10975" w:author="Manuel Hergenröder" w:date="2020-07-16T16:23:00Z"/>
          <w:rFonts w:ascii="Consolas" w:hAnsi="Consolas"/>
          <w:color w:val="000000"/>
          <w:sz w:val="18"/>
          <w:szCs w:val="18"/>
          <w:lang w:val="en-US"/>
          <w:rPrChange w:id="10976" w:author="Manuel Hergenröder" w:date="2020-07-16T16:26:00Z">
            <w:rPr>
              <w:ins w:id="10977" w:author="Manuel Hergenröder" w:date="2020-07-16T16:23:00Z"/>
              <w:rFonts w:ascii="Consolas" w:hAnsi="Consolas"/>
              <w:color w:val="000000"/>
            </w:rPr>
          </w:rPrChange>
        </w:rPr>
      </w:pPr>
      <w:ins w:id="10978" w:author="Manuel Hergenröder" w:date="2020-07-16T16:23:00Z">
        <w:r w:rsidRPr="00625FEA">
          <w:rPr>
            <w:rFonts w:ascii="Consolas" w:hAnsi="Consolas"/>
            <w:color w:val="000000"/>
            <w:sz w:val="18"/>
            <w:szCs w:val="18"/>
            <w:lang w:val="en-US"/>
            <w:rPrChange w:id="10979" w:author="Manuel Hergenröder" w:date="2020-07-16T16:26:00Z">
              <w:rPr>
                <w:rFonts w:ascii="Consolas" w:hAnsi="Consolas"/>
                <w:color w:val="000000"/>
              </w:rPr>
            </w:rPrChange>
          </w:rPr>
          <w:t>            </w:t>
        </w:r>
        <w:r w:rsidRPr="00625FEA">
          <w:rPr>
            <w:rFonts w:ascii="Consolas" w:hAnsi="Consolas"/>
            <w:color w:val="1F377F"/>
            <w:sz w:val="18"/>
            <w:szCs w:val="18"/>
            <w:lang w:val="en-US"/>
            <w:rPrChange w:id="10980" w:author="Manuel Hergenröder" w:date="2020-07-16T16:26:00Z">
              <w:rPr>
                <w:rFonts w:ascii="Consolas" w:hAnsi="Consolas"/>
                <w:color w:val="1F377F"/>
              </w:rPr>
            </w:rPrChange>
          </w:rPr>
          <w:t>vertices</w:t>
        </w:r>
        <w:r w:rsidRPr="00625FEA">
          <w:rPr>
            <w:rFonts w:ascii="Consolas" w:hAnsi="Consolas"/>
            <w:color w:val="000000"/>
            <w:sz w:val="18"/>
            <w:szCs w:val="18"/>
            <w:lang w:val="en-US"/>
            <w:rPrChange w:id="10981" w:author="Manuel Hergenröder" w:date="2020-07-16T16:26:00Z">
              <w:rPr>
                <w:rFonts w:ascii="Consolas" w:hAnsi="Consolas"/>
                <w:color w:val="000000"/>
              </w:rPr>
            </w:rPrChange>
          </w:rPr>
          <w:t>[</w:t>
        </w:r>
        <w:r w:rsidRPr="00625FEA">
          <w:rPr>
            <w:rFonts w:ascii="Consolas" w:hAnsi="Consolas"/>
            <w:color w:val="1F377F"/>
            <w:sz w:val="18"/>
            <w:szCs w:val="18"/>
            <w:lang w:val="en-US"/>
            <w:rPrChange w:id="10982" w:author="Manuel Hergenröder" w:date="2020-07-16T16:26:00Z">
              <w:rPr>
                <w:rFonts w:ascii="Consolas" w:hAnsi="Consolas"/>
                <w:color w:val="1F377F"/>
              </w:rPr>
            </w:rPrChange>
          </w:rPr>
          <w:t>j</w:t>
        </w:r>
        <w:r w:rsidRPr="00625FEA">
          <w:rPr>
            <w:rFonts w:ascii="Consolas" w:hAnsi="Consolas"/>
            <w:color w:val="000000"/>
            <w:sz w:val="18"/>
            <w:szCs w:val="18"/>
            <w:lang w:val="en-US"/>
            <w:rPrChange w:id="10983" w:author="Manuel Hergenröder" w:date="2020-07-16T16:26:00Z">
              <w:rPr>
                <w:rFonts w:ascii="Consolas" w:hAnsi="Consolas"/>
                <w:color w:val="000000"/>
              </w:rPr>
            </w:rPrChange>
          </w:rPr>
          <w:t>] = </w:t>
        </w:r>
        <w:r w:rsidRPr="00625FEA">
          <w:rPr>
            <w:rFonts w:ascii="Consolas" w:hAnsi="Consolas"/>
            <w:color w:val="0000FF"/>
            <w:sz w:val="18"/>
            <w:szCs w:val="18"/>
            <w:lang w:val="en-US"/>
            <w:rPrChange w:id="10984" w:author="Manuel Hergenröder" w:date="2020-07-16T16:26:00Z">
              <w:rPr>
                <w:rFonts w:ascii="Consolas" w:hAnsi="Consolas"/>
                <w:color w:val="0000FF"/>
              </w:rPr>
            </w:rPrChange>
          </w:rPr>
          <w:t>new</w:t>
        </w:r>
        <w:r w:rsidRPr="00625FEA">
          <w:rPr>
            <w:rFonts w:ascii="Consolas" w:hAnsi="Consolas"/>
            <w:color w:val="000000"/>
            <w:sz w:val="18"/>
            <w:szCs w:val="18"/>
            <w:lang w:val="en-US"/>
            <w:rPrChange w:id="10985" w:author="Manuel Hergenröder" w:date="2020-07-16T16:26:00Z">
              <w:rPr>
                <w:rFonts w:ascii="Consolas" w:hAnsi="Consolas"/>
                <w:color w:val="000000"/>
              </w:rPr>
            </w:rPrChange>
          </w:rPr>
          <w:t> </w:t>
        </w:r>
        <w:r w:rsidRPr="00625FEA">
          <w:rPr>
            <w:rFonts w:ascii="Consolas" w:hAnsi="Consolas"/>
            <w:color w:val="2B91AF"/>
            <w:sz w:val="18"/>
            <w:szCs w:val="18"/>
            <w:lang w:val="en-US"/>
            <w:rPrChange w:id="10986" w:author="Manuel Hergenröder" w:date="2020-07-16T16:26:00Z">
              <w:rPr>
                <w:rFonts w:ascii="Consolas" w:hAnsi="Consolas"/>
                <w:color w:val="2B91AF"/>
              </w:rPr>
            </w:rPrChange>
          </w:rPr>
          <w:t>NativeArray</w:t>
        </w:r>
        <w:r w:rsidRPr="00625FEA">
          <w:rPr>
            <w:rFonts w:ascii="Consolas" w:hAnsi="Consolas"/>
            <w:color w:val="000000"/>
            <w:sz w:val="18"/>
            <w:szCs w:val="18"/>
            <w:lang w:val="en-US"/>
            <w:rPrChange w:id="10987" w:author="Manuel Hergenröder" w:date="2020-07-16T16:26:00Z">
              <w:rPr>
                <w:rFonts w:ascii="Consolas" w:hAnsi="Consolas"/>
                <w:color w:val="000000"/>
              </w:rPr>
            </w:rPrChange>
          </w:rPr>
          <w:t>&lt;</w:t>
        </w:r>
        <w:r w:rsidRPr="00625FEA">
          <w:rPr>
            <w:rFonts w:ascii="Consolas" w:hAnsi="Consolas"/>
            <w:color w:val="2B91AF"/>
            <w:sz w:val="18"/>
            <w:szCs w:val="18"/>
            <w:lang w:val="en-US"/>
            <w:rPrChange w:id="10988"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0989" w:author="Manuel Hergenröder" w:date="2020-07-16T16:26:00Z">
              <w:rPr>
                <w:rFonts w:ascii="Consolas" w:hAnsi="Consolas"/>
                <w:color w:val="000000"/>
              </w:rPr>
            </w:rPrChange>
          </w:rPr>
          <w:t>&gt;(</w:t>
        </w:r>
        <w:r w:rsidRPr="00625FEA">
          <w:rPr>
            <w:rFonts w:ascii="Consolas" w:hAnsi="Consolas"/>
            <w:color w:val="1F377F"/>
            <w:sz w:val="18"/>
            <w:szCs w:val="18"/>
            <w:lang w:val="en-US"/>
            <w:rPrChange w:id="10990" w:author="Manuel Hergenröder" w:date="2020-07-16T16:26:00Z">
              <w:rPr>
                <w:rFonts w:ascii="Consolas" w:hAnsi="Consolas"/>
                <w:color w:val="1F377F"/>
              </w:rPr>
            </w:rPrChange>
          </w:rPr>
          <w:t>peakVertices</w:t>
        </w:r>
        <w:r w:rsidRPr="00625FEA">
          <w:rPr>
            <w:rFonts w:ascii="Consolas" w:hAnsi="Consolas"/>
            <w:color w:val="000000"/>
            <w:sz w:val="18"/>
            <w:szCs w:val="18"/>
            <w:lang w:val="en-US"/>
            <w:rPrChange w:id="10991" w:author="Manuel Hergenröder" w:date="2020-07-16T16:26:00Z">
              <w:rPr>
                <w:rFonts w:ascii="Consolas" w:hAnsi="Consolas"/>
                <w:color w:val="000000"/>
              </w:rPr>
            </w:rPrChange>
          </w:rPr>
          <w:t>, </w:t>
        </w:r>
        <w:r w:rsidRPr="00625FEA">
          <w:rPr>
            <w:rFonts w:ascii="Consolas" w:hAnsi="Consolas"/>
            <w:color w:val="2B91AF"/>
            <w:sz w:val="18"/>
            <w:szCs w:val="18"/>
            <w:lang w:val="en-US"/>
            <w:rPrChange w:id="10992" w:author="Manuel Hergenröder" w:date="2020-07-16T16:26:00Z">
              <w:rPr>
                <w:rFonts w:ascii="Consolas" w:hAnsi="Consolas"/>
                <w:color w:val="2B91AF"/>
              </w:rPr>
            </w:rPrChange>
          </w:rPr>
          <w:t>Allocator</w:t>
        </w:r>
        <w:r w:rsidRPr="00625FEA">
          <w:rPr>
            <w:rFonts w:ascii="Consolas" w:hAnsi="Consolas"/>
            <w:color w:val="000000"/>
            <w:sz w:val="18"/>
            <w:szCs w:val="18"/>
            <w:lang w:val="en-US"/>
            <w:rPrChange w:id="10993" w:author="Manuel Hergenröder" w:date="2020-07-16T16:26:00Z">
              <w:rPr>
                <w:rFonts w:ascii="Consolas" w:hAnsi="Consolas"/>
                <w:color w:val="000000"/>
              </w:rPr>
            </w:rPrChange>
          </w:rPr>
          <w:t>.TempJob);</w:t>
        </w:r>
      </w:ins>
    </w:p>
    <w:p w14:paraId="28F8091B" w14:textId="77777777" w:rsidR="008F67FA" w:rsidRPr="00625FEA" w:rsidRDefault="008F67FA" w:rsidP="008F67FA">
      <w:pPr>
        <w:pStyle w:val="HTMLPreformatted"/>
        <w:shd w:val="clear" w:color="auto" w:fill="FFFFFF"/>
        <w:rPr>
          <w:ins w:id="10994" w:author="Manuel Hergenröder" w:date="2020-07-16T16:23:00Z"/>
          <w:rFonts w:ascii="Consolas" w:hAnsi="Consolas"/>
          <w:color w:val="000000"/>
          <w:sz w:val="18"/>
          <w:szCs w:val="18"/>
          <w:lang w:val="en-US"/>
          <w:rPrChange w:id="10995" w:author="Manuel Hergenröder" w:date="2020-07-16T16:26:00Z">
            <w:rPr>
              <w:ins w:id="10996" w:author="Manuel Hergenröder" w:date="2020-07-16T16:23:00Z"/>
              <w:rFonts w:ascii="Consolas" w:hAnsi="Consolas"/>
              <w:color w:val="000000"/>
            </w:rPr>
          </w:rPrChange>
        </w:rPr>
      </w:pPr>
      <w:ins w:id="10997" w:author="Manuel Hergenröder" w:date="2020-07-16T16:23:00Z">
        <w:r w:rsidRPr="00625FEA">
          <w:rPr>
            <w:rFonts w:ascii="Consolas" w:hAnsi="Consolas"/>
            <w:color w:val="000000"/>
            <w:sz w:val="18"/>
            <w:szCs w:val="18"/>
            <w:lang w:val="en-US"/>
            <w:rPrChange w:id="10998" w:author="Manuel Hergenröder" w:date="2020-07-16T16:26:00Z">
              <w:rPr>
                <w:rFonts w:ascii="Consolas" w:hAnsi="Consolas"/>
                <w:color w:val="000000"/>
              </w:rPr>
            </w:rPrChange>
          </w:rPr>
          <w:t xml:space="preserve"> </w:t>
        </w:r>
      </w:ins>
    </w:p>
    <w:p w14:paraId="4E822986" w14:textId="77777777" w:rsidR="008F67FA" w:rsidRPr="00625FEA" w:rsidRDefault="008F67FA" w:rsidP="008F67FA">
      <w:pPr>
        <w:pStyle w:val="HTMLPreformatted"/>
        <w:shd w:val="clear" w:color="auto" w:fill="FFFFFF"/>
        <w:rPr>
          <w:ins w:id="10999" w:author="Manuel Hergenröder" w:date="2020-07-16T16:23:00Z"/>
          <w:rFonts w:ascii="Consolas" w:hAnsi="Consolas"/>
          <w:color w:val="000000"/>
          <w:sz w:val="18"/>
          <w:szCs w:val="18"/>
          <w:lang w:val="en-US"/>
          <w:rPrChange w:id="11000" w:author="Manuel Hergenröder" w:date="2020-07-16T16:26:00Z">
            <w:rPr>
              <w:ins w:id="11001" w:author="Manuel Hergenröder" w:date="2020-07-16T16:23:00Z"/>
              <w:rFonts w:ascii="Consolas" w:hAnsi="Consolas"/>
              <w:color w:val="000000"/>
            </w:rPr>
          </w:rPrChange>
        </w:rPr>
      </w:pPr>
      <w:ins w:id="11002" w:author="Manuel Hergenröder" w:date="2020-07-16T16:23:00Z">
        <w:r w:rsidRPr="00625FEA">
          <w:rPr>
            <w:rFonts w:ascii="Consolas" w:hAnsi="Consolas"/>
            <w:color w:val="000000"/>
            <w:sz w:val="18"/>
            <w:szCs w:val="18"/>
            <w:lang w:val="en-US"/>
            <w:rPrChange w:id="11003" w:author="Manuel Hergenröder" w:date="2020-07-16T16:26:00Z">
              <w:rPr>
                <w:rFonts w:ascii="Consolas" w:hAnsi="Consolas"/>
                <w:color w:val="000000"/>
              </w:rPr>
            </w:rPrChange>
          </w:rPr>
          <w:t>            </w:t>
        </w:r>
        <w:r w:rsidRPr="00625FEA">
          <w:rPr>
            <w:rFonts w:ascii="Consolas" w:hAnsi="Consolas"/>
            <w:color w:val="1F377F"/>
            <w:sz w:val="18"/>
            <w:szCs w:val="18"/>
            <w:lang w:val="en-US"/>
            <w:rPrChange w:id="11004" w:author="Manuel Hergenröder" w:date="2020-07-16T16:26:00Z">
              <w:rPr>
                <w:rFonts w:ascii="Consolas" w:hAnsi="Consolas"/>
                <w:color w:val="1F377F"/>
              </w:rPr>
            </w:rPrChange>
          </w:rPr>
          <w:t>jobData</w:t>
        </w:r>
        <w:r w:rsidRPr="00625FEA">
          <w:rPr>
            <w:rFonts w:ascii="Consolas" w:hAnsi="Consolas"/>
            <w:color w:val="000000"/>
            <w:sz w:val="18"/>
            <w:szCs w:val="18"/>
            <w:lang w:val="en-US"/>
            <w:rPrChange w:id="11005" w:author="Manuel Hergenröder" w:date="2020-07-16T16:26:00Z">
              <w:rPr>
                <w:rFonts w:ascii="Consolas" w:hAnsi="Consolas"/>
                <w:color w:val="000000"/>
              </w:rPr>
            </w:rPrChange>
          </w:rPr>
          <w:t>[</w:t>
        </w:r>
        <w:r w:rsidRPr="00625FEA">
          <w:rPr>
            <w:rFonts w:ascii="Consolas" w:hAnsi="Consolas"/>
            <w:color w:val="1F377F"/>
            <w:sz w:val="18"/>
            <w:szCs w:val="18"/>
            <w:lang w:val="en-US"/>
            <w:rPrChange w:id="11006" w:author="Manuel Hergenröder" w:date="2020-07-16T16:26:00Z">
              <w:rPr>
                <w:rFonts w:ascii="Consolas" w:hAnsi="Consolas"/>
                <w:color w:val="1F377F"/>
              </w:rPr>
            </w:rPrChange>
          </w:rPr>
          <w:t>j</w:t>
        </w:r>
        <w:r w:rsidRPr="00625FEA">
          <w:rPr>
            <w:rFonts w:ascii="Consolas" w:hAnsi="Consolas"/>
            <w:color w:val="000000"/>
            <w:sz w:val="18"/>
            <w:szCs w:val="18"/>
            <w:lang w:val="en-US"/>
            <w:rPrChange w:id="11007" w:author="Manuel Hergenröder" w:date="2020-07-16T16:26:00Z">
              <w:rPr>
                <w:rFonts w:ascii="Consolas" w:hAnsi="Consolas"/>
                <w:color w:val="000000"/>
              </w:rPr>
            </w:rPrChange>
          </w:rPr>
          <w:t>] = </w:t>
        </w:r>
        <w:r w:rsidRPr="00625FEA">
          <w:rPr>
            <w:rFonts w:ascii="Consolas" w:hAnsi="Consolas"/>
            <w:color w:val="0000FF"/>
            <w:sz w:val="18"/>
            <w:szCs w:val="18"/>
            <w:lang w:val="en-US"/>
            <w:rPrChange w:id="11008" w:author="Manuel Hergenröder" w:date="2020-07-16T16:26:00Z">
              <w:rPr>
                <w:rFonts w:ascii="Consolas" w:hAnsi="Consolas"/>
                <w:color w:val="0000FF"/>
              </w:rPr>
            </w:rPrChange>
          </w:rPr>
          <w:t>new</w:t>
        </w:r>
        <w:r w:rsidRPr="00625FEA">
          <w:rPr>
            <w:rFonts w:ascii="Consolas" w:hAnsi="Consolas"/>
            <w:color w:val="000000"/>
            <w:sz w:val="18"/>
            <w:szCs w:val="18"/>
            <w:lang w:val="en-US"/>
            <w:rPrChange w:id="11009" w:author="Manuel Hergenröder" w:date="2020-07-16T16:26:00Z">
              <w:rPr>
                <w:rFonts w:ascii="Consolas" w:hAnsi="Consolas"/>
                <w:color w:val="000000"/>
              </w:rPr>
            </w:rPrChange>
          </w:rPr>
          <w:t> </w:t>
        </w:r>
        <w:r w:rsidRPr="00625FEA">
          <w:rPr>
            <w:rFonts w:ascii="Consolas" w:hAnsi="Consolas"/>
            <w:color w:val="2B91AF"/>
            <w:sz w:val="18"/>
            <w:szCs w:val="18"/>
            <w:lang w:val="en-US"/>
            <w:rPrChange w:id="11010" w:author="Manuel Hergenröder" w:date="2020-07-16T16:26:00Z">
              <w:rPr>
                <w:rFonts w:ascii="Consolas" w:hAnsi="Consolas"/>
                <w:color w:val="2B91AF"/>
              </w:rPr>
            </w:rPrChange>
          </w:rPr>
          <w:t>FindPointsToUpdateJob</w:t>
        </w:r>
        <w:r w:rsidRPr="00625FEA">
          <w:rPr>
            <w:rFonts w:ascii="Consolas" w:hAnsi="Consolas"/>
            <w:color w:val="000000"/>
            <w:sz w:val="18"/>
            <w:szCs w:val="18"/>
            <w:lang w:val="en-US"/>
            <w:rPrChange w:id="11011" w:author="Manuel Hergenröder" w:date="2020-07-16T16:26:00Z">
              <w:rPr>
                <w:rFonts w:ascii="Consolas" w:hAnsi="Consolas"/>
                <w:color w:val="000000"/>
              </w:rPr>
            </w:rPrChange>
          </w:rPr>
          <w:t>();</w:t>
        </w:r>
      </w:ins>
    </w:p>
    <w:p w14:paraId="727FD5EA" w14:textId="77777777" w:rsidR="008F67FA" w:rsidRPr="00625FEA" w:rsidRDefault="008F67FA" w:rsidP="008F67FA">
      <w:pPr>
        <w:pStyle w:val="HTMLPreformatted"/>
        <w:shd w:val="clear" w:color="auto" w:fill="FFFFFF"/>
        <w:rPr>
          <w:ins w:id="11012" w:author="Manuel Hergenröder" w:date="2020-07-16T16:23:00Z"/>
          <w:rFonts w:ascii="Consolas" w:hAnsi="Consolas"/>
          <w:color w:val="000000"/>
          <w:sz w:val="18"/>
          <w:szCs w:val="18"/>
          <w:lang w:val="en-US"/>
          <w:rPrChange w:id="11013" w:author="Manuel Hergenröder" w:date="2020-07-16T16:26:00Z">
            <w:rPr>
              <w:ins w:id="11014" w:author="Manuel Hergenröder" w:date="2020-07-16T16:23:00Z"/>
              <w:rFonts w:ascii="Consolas" w:hAnsi="Consolas"/>
              <w:color w:val="000000"/>
            </w:rPr>
          </w:rPrChange>
        </w:rPr>
      </w:pPr>
      <w:ins w:id="11015" w:author="Manuel Hergenröder" w:date="2020-07-16T16:23:00Z">
        <w:r w:rsidRPr="00625FEA">
          <w:rPr>
            <w:rFonts w:ascii="Consolas" w:hAnsi="Consolas"/>
            <w:color w:val="000000"/>
            <w:sz w:val="18"/>
            <w:szCs w:val="18"/>
            <w:lang w:val="en-US"/>
            <w:rPrChange w:id="11016" w:author="Manuel Hergenröder" w:date="2020-07-16T16:26:00Z">
              <w:rPr>
                <w:rFonts w:ascii="Consolas" w:hAnsi="Consolas"/>
                <w:color w:val="000000"/>
              </w:rPr>
            </w:rPrChange>
          </w:rPr>
          <w:t>            </w:t>
        </w:r>
        <w:r w:rsidRPr="00625FEA">
          <w:rPr>
            <w:rFonts w:ascii="Consolas" w:hAnsi="Consolas"/>
            <w:color w:val="1F377F"/>
            <w:sz w:val="18"/>
            <w:szCs w:val="18"/>
            <w:lang w:val="en-US"/>
            <w:rPrChange w:id="11017" w:author="Manuel Hergenröder" w:date="2020-07-16T16:26:00Z">
              <w:rPr>
                <w:rFonts w:ascii="Consolas" w:hAnsi="Consolas"/>
                <w:color w:val="1F377F"/>
              </w:rPr>
            </w:rPrChange>
          </w:rPr>
          <w:t>jobData</w:t>
        </w:r>
        <w:r w:rsidRPr="00625FEA">
          <w:rPr>
            <w:rFonts w:ascii="Consolas" w:hAnsi="Consolas"/>
            <w:color w:val="000000"/>
            <w:sz w:val="18"/>
            <w:szCs w:val="18"/>
            <w:lang w:val="en-US"/>
            <w:rPrChange w:id="11018" w:author="Manuel Hergenröder" w:date="2020-07-16T16:26:00Z">
              <w:rPr>
                <w:rFonts w:ascii="Consolas" w:hAnsi="Consolas"/>
                <w:color w:val="000000"/>
              </w:rPr>
            </w:rPrChange>
          </w:rPr>
          <w:t>[</w:t>
        </w:r>
        <w:r w:rsidRPr="00625FEA">
          <w:rPr>
            <w:rFonts w:ascii="Consolas" w:hAnsi="Consolas"/>
            <w:color w:val="1F377F"/>
            <w:sz w:val="18"/>
            <w:szCs w:val="18"/>
            <w:lang w:val="en-US"/>
            <w:rPrChange w:id="11019" w:author="Manuel Hergenröder" w:date="2020-07-16T16:26:00Z">
              <w:rPr>
                <w:rFonts w:ascii="Consolas" w:hAnsi="Consolas"/>
                <w:color w:val="1F377F"/>
              </w:rPr>
            </w:rPrChange>
          </w:rPr>
          <w:t>j</w:t>
        </w:r>
        <w:r w:rsidRPr="00625FEA">
          <w:rPr>
            <w:rFonts w:ascii="Consolas" w:hAnsi="Consolas"/>
            <w:color w:val="000000"/>
            <w:sz w:val="18"/>
            <w:szCs w:val="18"/>
            <w:lang w:val="en-US"/>
            <w:rPrChange w:id="11020" w:author="Manuel Hergenröder" w:date="2020-07-16T16:26:00Z">
              <w:rPr>
                <w:rFonts w:ascii="Consolas" w:hAnsi="Consolas"/>
                <w:color w:val="000000"/>
              </w:rPr>
            </w:rPrChange>
          </w:rPr>
          <w:t>].meshIdx = </w:t>
        </w:r>
        <w:r w:rsidRPr="00625FEA">
          <w:rPr>
            <w:rFonts w:ascii="Consolas" w:hAnsi="Consolas"/>
            <w:color w:val="1F377F"/>
            <w:sz w:val="18"/>
            <w:szCs w:val="18"/>
            <w:lang w:val="en-US"/>
            <w:rPrChange w:id="11021" w:author="Manuel Hergenröder" w:date="2020-07-16T16:26:00Z">
              <w:rPr>
                <w:rFonts w:ascii="Consolas" w:hAnsi="Consolas"/>
                <w:color w:val="1F377F"/>
              </w:rPr>
            </w:rPrChange>
          </w:rPr>
          <w:t>j</w:t>
        </w:r>
        <w:r w:rsidRPr="00625FEA">
          <w:rPr>
            <w:rFonts w:ascii="Consolas" w:hAnsi="Consolas"/>
            <w:color w:val="000000"/>
            <w:sz w:val="18"/>
            <w:szCs w:val="18"/>
            <w:lang w:val="en-US"/>
            <w:rPrChange w:id="11022" w:author="Manuel Hergenröder" w:date="2020-07-16T16:26:00Z">
              <w:rPr>
                <w:rFonts w:ascii="Consolas" w:hAnsi="Consolas"/>
                <w:color w:val="000000"/>
              </w:rPr>
            </w:rPrChange>
          </w:rPr>
          <w:t>;</w:t>
        </w:r>
      </w:ins>
    </w:p>
    <w:p w14:paraId="2D3E62DA" w14:textId="77777777" w:rsidR="008F67FA" w:rsidRPr="00625FEA" w:rsidRDefault="008F67FA" w:rsidP="008F67FA">
      <w:pPr>
        <w:pStyle w:val="HTMLPreformatted"/>
        <w:shd w:val="clear" w:color="auto" w:fill="FFFFFF"/>
        <w:rPr>
          <w:ins w:id="11023" w:author="Manuel Hergenröder" w:date="2020-07-16T16:23:00Z"/>
          <w:rFonts w:ascii="Consolas" w:hAnsi="Consolas"/>
          <w:color w:val="000000"/>
          <w:sz w:val="18"/>
          <w:szCs w:val="18"/>
          <w:lang w:val="en-US"/>
          <w:rPrChange w:id="11024" w:author="Manuel Hergenröder" w:date="2020-07-16T16:26:00Z">
            <w:rPr>
              <w:ins w:id="11025" w:author="Manuel Hergenröder" w:date="2020-07-16T16:23:00Z"/>
              <w:rFonts w:ascii="Consolas" w:hAnsi="Consolas"/>
              <w:color w:val="000000"/>
            </w:rPr>
          </w:rPrChange>
        </w:rPr>
      </w:pPr>
      <w:ins w:id="11026" w:author="Manuel Hergenröder" w:date="2020-07-16T16:23:00Z">
        <w:r w:rsidRPr="00625FEA">
          <w:rPr>
            <w:rFonts w:ascii="Consolas" w:hAnsi="Consolas"/>
            <w:color w:val="000000"/>
            <w:sz w:val="18"/>
            <w:szCs w:val="18"/>
            <w:lang w:val="en-US"/>
            <w:rPrChange w:id="11027" w:author="Manuel Hergenröder" w:date="2020-07-16T16:26:00Z">
              <w:rPr>
                <w:rFonts w:ascii="Consolas" w:hAnsi="Consolas"/>
                <w:color w:val="000000"/>
              </w:rPr>
            </w:rPrChange>
          </w:rPr>
          <w:t>            </w:t>
        </w:r>
        <w:r w:rsidRPr="00625FEA">
          <w:rPr>
            <w:rFonts w:ascii="Consolas" w:hAnsi="Consolas"/>
            <w:color w:val="1F377F"/>
            <w:sz w:val="18"/>
            <w:szCs w:val="18"/>
            <w:lang w:val="en-US"/>
            <w:rPrChange w:id="11028" w:author="Manuel Hergenröder" w:date="2020-07-16T16:26:00Z">
              <w:rPr>
                <w:rFonts w:ascii="Consolas" w:hAnsi="Consolas"/>
                <w:color w:val="1F377F"/>
              </w:rPr>
            </w:rPrChange>
          </w:rPr>
          <w:t>jobData</w:t>
        </w:r>
        <w:r w:rsidRPr="00625FEA">
          <w:rPr>
            <w:rFonts w:ascii="Consolas" w:hAnsi="Consolas"/>
            <w:color w:val="000000"/>
            <w:sz w:val="18"/>
            <w:szCs w:val="18"/>
            <w:lang w:val="en-US"/>
            <w:rPrChange w:id="11029" w:author="Manuel Hergenröder" w:date="2020-07-16T16:26:00Z">
              <w:rPr>
                <w:rFonts w:ascii="Consolas" w:hAnsi="Consolas"/>
                <w:color w:val="000000"/>
              </w:rPr>
            </w:rPrChange>
          </w:rPr>
          <w:t>[</w:t>
        </w:r>
        <w:r w:rsidRPr="00625FEA">
          <w:rPr>
            <w:rFonts w:ascii="Consolas" w:hAnsi="Consolas"/>
            <w:color w:val="1F377F"/>
            <w:sz w:val="18"/>
            <w:szCs w:val="18"/>
            <w:lang w:val="en-US"/>
            <w:rPrChange w:id="11030" w:author="Manuel Hergenröder" w:date="2020-07-16T16:26:00Z">
              <w:rPr>
                <w:rFonts w:ascii="Consolas" w:hAnsi="Consolas"/>
                <w:color w:val="1F377F"/>
              </w:rPr>
            </w:rPrChange>
          </w:rPr>
          <w:t>j</w:t>
        </w:r>
        <w:r w:rsidRPr="00625FEA">
          <w:rPr>
            <w:rFonts w:ascii="Consolas" w:hAnsi="Consolas"/>
            <w:color w:val="000000"/>
            <w:sz w:val="18"/>
            <w:szCs w:val="18"/>
            <w:lang w:val="en-US"/>
            <w:rPrChange w:id="11031" w:author="Manuel Hergenröder" w:date="2020-07-16T16:26:00Z">
              <w:rPr>
                <w:rFonts w:ascii="Consolas" w:hAnsi="Consolas"/>
                <w:color w:val="000000"/>
              </w:rPr>
            </w:rPrChange>
          </w:rPr>
          <w:t>].vertices = </w:t>
        </w:r>
        <w:r w:rsidRPr="00625FEA">
          <w:rPr>
            <w:rFonts w:ascii="Consolas" w:hAnsi="Consolas"/>
            <w:color w:val="1F377F"/>
            <w:sz w:val="18"/>
            <w:szCs w:val="18"/>
            <w:lang w:val="en-US"/>
            <w:rPrChange w:id="11032" w:author="Manuel Hergenröder" w:date="2020-07-16T16:26:00Z">
              <w:rPr>
                <w:rFonts w:ascii="Consolas" w:hAnsi="Consolas"/>
                <w:color w:val="1F377F"/>
              </w:rPr>
            </w:rPrChange>
          </w:rPr>
          <w:t>vertices</w:t>
        </w:r>
        <w:r w:rsidRPr="00625FEA">
          <w:rPr>
            <w:rFonts w:ascii="Consolas" w:hAnsi="Consolas"/>
            <w:color w:val="000000"/>
            <w:sz w:val="18"/>
            <w:szCs w:val="18"/>
            <w:lang w:val="en-US"/>
            <w:rPrChange w:id="11033" w:author="Manuel Hergenröder" w:date="2020-07-16T16:26:00Z">
              <w:rPr>
                <w:rFonts w:ascii="Consolas" w:hAnsi="Consolas"/>
                <w:color w:val="000000"/>
              </w:rPr>
            </w:rPrChange>
          </w:rPr>
          <w:t>[</w:t>
        </w:r>
        <w:r w:rsidRPr="00625FEA">
          <w:rPr>
            <w:rFonts w:ascii="Consolas" w:hAnsi="Consolas"/>
            <w:color w:val="1F377F"/>
            <w:sz w:val="18"/>
            <w:szCs w:val="18"/>
            <w:lang w:val="en-US"/>
            <w:rPrChange w:id="11034" w:author="Manuel Hergenröder" w:date="2020-07-16T16:26:00Z">
              <w:rPr>
                <w:rFonts w:ascii="Consolas" w:hAnsi="Consolas"/>
                <w:color w:val="1F377F"/>
              </w:rPr>
            </w:rPrChange>
          </w:rPr>
          <w:t>j</w:t>
        </w:r>
        <w:r w:rsidRPr="00625FEA">
          <w:rPr>
            <w:rFonts w:ascii="Consolas" w:hAnsi="Consolas"/>
            <w:color w:val="000000"/>
            <w:sz w:val="18"/>
            <w:szCs w:val="18"/>
            <w:lang w:val="en-US"/>
            <w:rPrChange w:id="11035" w:author="Manuel Hergenröder" w:date="2020-07-16T16:26:00Z">
              <w:rPr>
                <w:rFonts w:ascii="Consolas" w:hAnsi="Consolas"/>
                <w:color w:val="000000"/>
              </w:rPr>
            </w:rPrChange>
          </w:rPr>
          <w:t>];</w:t>
        </w:r>
      </w:ins>
    </w:p>
    <w:p w14:paraId="4D630DF3" w14:textId="77777777" w:rsidR="008F67FA" w:rsidRPr="00625FEA" w:rsidRDefault="008F67FA" w:rsidP="008F67FA">
      <w:pPr>
        <w:pStyle w:val="HTMLPreformatted"/>
        <w:shd w:val="clear" w:color="auto" w:fill="FFFFFF"/>
        <w:rPr>
          <w:ins w:id="11036" w:author="Manuel Hergenröder" w:date="2020-07-16T16:23:00Z"/>
          <w:rFonts w:ascii="Consolas" w:hAnsi="Consolas"/>
          <w:color w:val="000000"/>
          <w:sz w:val="18"/>
          <w:szCs w:val="18"/>
          <w:lang w:val="en-US"/>
          <w:rPrChange w:id="11037" w:author="Manuel Hergenröder" w:date="2020-07-16T16:26:00Z">
            <w:rPr>
              <w:ins w:id="11038" w:author="Manuel Hergenröder" w:date="2020-07-16T16:23:00Z"/>
              <w:rFonts w:ascii="Consolas" w:hAnsi="Consolas"/>
              <w:color w:val="000000"/>
            </w:rPr>
          </w:rPrChange>
        </w:rPr>
      </w:pPr>
      <w:ins w:id="11039" w:author="Manuel Hergenröder" w:date="2020-07-16T16:23:00Z">
        <w:r w:rsidRPr="00625FEA">
          <w:rPr>
            <w:rFonts w:ascii="Consolas" w:hAnsi="Consolas"/>
            <w:color w:val="000000"/>
            <w:sz w:val="18"/>
            <w:szCs w:val="18"/>
            <w:lang w:val="en-US"/>
            <w:rPrChange w:id="11040" w:author="Manuel Hergenröder" w:date="2020-07-16T16:26:00Z">
              <w:rPr>
                <w:rFonts w:ascii="Consolas" w:hAnsi="Consolas"/>
                <w:color w:val="000000"/>
              </w:rPr>
            </w:rPrChange>
          </w:rPr>
          <w:t>            </w:t>
        </w:r>
        <w:r w:rsidRPr="00625FEA">
          <w:rPr>
            <w:rFonts w:ascii="Consolas" w:hAnsi="Consolas"/>
            <w:color w:val="1F377F"/>
            <w:sz w:val="18"/>
            <w:szCs w:val="18"/>
            <w:lang w:val="en-US"/>
            <w:rPrChange w:id="11041" w:author="Manuel Hergenröder" w:date="2020-07-16T16:26:00Z">
              <w:rPr>
                <w:rFonts w:ascii="Consolas" w:hAnsi="Consolas"/>
                <w:color w:val="1F377F"/>
              </w:rPr>
            </w:rPrChange>
          </w:rPr>
          <w:t>jobData</w:t>
        </w:r>
        <w:r w:rsidRPr="00625FEA">
          <w:rPr>
            <w:rFonts w:ascii="Consolas" w:hAnsi="Consolas"/>
            <w:color w:val="000000"/>
            <w:sz w:val="18"/>
            <w:szCs w:val="18"/>
            <w:lang w:val="en-US"/>
            <w:rPrChange w:id="11042" w:author="Manuel Hergenröder" w:date="2020-07-16T16:26:00Z">
              <w:rPr>
                <w:rFonts w:ascii="Consolas" w:hAnsi="Consolas"/>
                <w:color w:val="000000"/>
              </w:rPr>
            </w:rPrChange>
          </w:rPr>
          <w:t>[</w:t>
        </w:r>
        <w:r w:rsidRPr="00625FEA">
          <w:rPr>
            <w:rFonts w:ascii="Consolas" w:hAnsi="Consolas"/>
            <w:color w:val="1F377F"/>
            <w:sz w:val="18"/>
            <w:szCs w:val="18"/>
            <w:lang w:val="en-US"/>
            <w:rPrChange w:id="11043" w:author="Manuel Hergenröder" w:date="2020-07-16T16:26:00Z">
              <w:rPr>
                <w:rFonts w:ascii="Consolas" w:hAnsi="Consolas"/>
                <w:color w:val="1F377F"/>
              </w:rPr>
            </w:rPrChange>
          </w:rPr>
          <w:t>j</w:t>
        </w:r>
        <w:r w:rsidRPr="00625FEA">
          <w:rPr>
            <w:rFonts w:ascii="Consolas" w:hAnsi="Consolas"/>
            <w:color w:val="000000"/>
            <w:sz w:val="18"/>
            <w:szCs w:val="18"/>
            <w:lang w:val="en-US"/>
            <w:rPrChange w:id="11044" w:author="Manuel Hergenröder" w:date="2020-07-16T16:26:00Z">
              <w:rPr>
                <w:rFonts w:ascii="Consolas" w:hAnsi="Consolas"/>
                <w:color w:val="000000"/>
              </w:rPr>
            </w:rPrChange>
          </w:rPr>
          <w:t>].points = </w:t>
        </w:r>
        <w:r w:rsidRPr="00625FEA">
          <w:rPr>
            <w:rFonts w:ascii="Consolas" w:hAnsi="Consolas"/>
            <w:color w:val="0000FF"/>
            <w:sz w:val="18"/>
            <w:szCs w:val="18"/>
            <w:lang w:val="en-US"/>
            <w:rPrChange w:id="11045" w:author="Manuel Hergenröder" w:date="2020-07-16T16:26:00Z">
              <w:rPr>
                <w:rFonts w:ascii="Consolas" w:hAnsi="Consolas"/>
                <w:color w:val="0000FF"/>
              </w:rPr>
            </w:rPrChange>
          </w:rPr>
          <w:t>new</w:t>
        </w:r>
        <w:r w:rsidRPr="00625FEA">
          <w:rPr>
            <w:rFonts w:ascii="Consolas" w:hAnsi="Consolas"/>
            <w:color w:val="000000"/>
            <w:sz w:val="18"/>
            <w:szCs w:val="18"/>
            <w:lang w:val="en-US"/>
            <w:rPrChange w:id="11046" w:author="Manuel Hergenröder" w:date="2020-07-16T16:26:00Z">
              <w:rPr>
                <w:rFonts w:ascii="Consolas" w:hAnsi="Consolas"/>
                <w:color w:val="000000"/>
              </w:rPr>
            </w:rPrChange>
          </w:rPr>
          <w:t> </w:t>
        </w:r>
        <w:r w:rsidRPr="00625FEA">
          <w:rPr>
            <w:rFonts w:ascii="Consolas" w:hAnsi="Consolas"/>
            <w:color w:val="2B91AF"/>
            <w:sz w:val="18"/>
            <w:szCs w:val="18"/>
            <w:lang w:val="en-US"/>
            <w:rPrChange w:id="11047" w:author="Manuel Hergenröder" w:date="2020-07-16T16:26:00Z">
              <w:rPr>
                <w:rFonts w:ascii="Consolas" w:hAnsi="Consolas"/>
                <w:color w:val="2B91AF"/>
              </w:rPr>
            </w:rPrChange>
          </w:rPr>
          <w:t>NativeArray</w:t>
        </w:r>
        <w:r w:rsidRPr="00625FEA">
          <w:rPr>
            <w:rFonts w:ascii="Consolas" w:hAnsi="Consolas"/>
            <w:color w:val="000000"/>
            <w:sz w:val="18"/>
            <w:szCs w:val="18"/>
            <w:lang w:val="en-US"/>
            <w:rPrChange w:id="11048" w:author="Manuel Hergenröder" w:date="2020-07-16T16:26:00Z">
              <w:rPr>
                <w:rFonts w:ascii="Consolas" w:hAnsi="Consolas"/>
                <w:color w:val="000000"/>
              </w:rPr>
            </w:rPrChange>
          </w:rPr>
          <w:t>&lt;</w:t>
        </w:r>
        <w:r w:rsidRPr="00625FEA">
          <w:rPr>
            <w:rFonts w:ascii="Consolas" w:hAnsi="Consolas"/>
            <w:color w:val="2B91AF"/>
            <w:sz w:val="18"/>
            <w:szCs w:val="18"/>
            <w:lang w:val="en-US"/>
            <w:rPrChange w:id="11049"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1050" w:author="Manuel Hergenröder" w:date="2020-07-16T16:26:00Z">
              <w:rPr>
                <w:rFonts w:ascii="Consolas" w:hAnsi="Consolas"/>
                <w:color w:val="000000"/>
              </w:rPr>
            </w:rPrChange>
          </w:rPr>
          <w:t>&gt;(</w:t>
        </w:r>
        <w:r w:rsidRPr="00625FEA">
          <w:rPr>
            <w:rFonts w:ascii="Consolas" w:hAnsi="Consolas"/>
            <w:color w:val="1F377F"/>
            <w:sz w:val="18"/>
            <w:szCs w:val="18"/>
            <w:lang w:val="en-US"/>
            <w:rPrChange w:id="11051"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1052" w:author="Manuel Hergenröder" w:date="2020-07-16T16:26:00Z">
              <w:rPr>
                <w:rFonts w:ascii="Consolas" w:hAnsi="Consolas"/>
                <w:color w:val="000000"/>
              </w:rPr>
            </w:rPrChange>
          </w:rPr>
          <w:t>.</w:t>
        </w:r>
        <w:r w:rsidRPr="00625FEA">
          <w:rPr>
            <w:rFonts w:ascii="Consolas" w:hAnsi="Consolas"/>
            <w:color w:val="74531F"/>
            <w:sz w:val="18"/>
            <w:szCs w:val="18"/>
            <w:lang w:val="en-US"/>
            <w:rPrChange w:id="11053" w:author="Manuel Hergenröder" w:date="2020-07-16T16:26:00Z">
              <w:rPr>
                <w:rFonts w:ascii="Consolas" w:hAnsi="Consolas"/>
                <w:color w:val="74531F"/>
              </w:rPr>
            </w:rPrChange>
          </w:rPr>
          <w:t>ToArray</w:t>
        </w:r>
        <w:r w:rsidRPr="00625FEA">
          <w:rPr>
            <w:rFonts w:ascii="Consolas" w:hAnsi="Consolas"/>
            <w:color w:val="000000"/>
            <w:sz w:val="18"/>
            <w:szCs w:val="18"/>
            <w:lang w:val="en-US"/>
            <w:rPrChange w:id="11054" w:author="Manuel Hergenröder" w:date="2020-07-16T16:26:00Z">
              <w:rPr>
                <w:rFonts w:ascii="Consolas" w:hAnsi="Consolas"/>
                <w:color w:val="000000"/>
              </w:rPr>
            </w:rPrChange>
          </w:rPr>
          <w:t>(), </w:t>
        </w:r>
        <w:r w:rsidRPr="00625FEA">
          <w:rPr>
            <w:rFonts w:ascii="Consolas" w:hAnsi="Consolas"/>
            <w:color w:val="2B91AF"/>
            <w:sz w:val="18"/>
            <w:szCs w:val="18"/>
            <w:lang w:val="en-US"/>
            <w:rPrChange w:id="11055" w:author="Manuel Hergenröder" w:date="2020-07-16T16:26:00Z">
              <w:rPr>
                <w:rFonts w:ascii="Consolas" w:hAnsi="Consolas"/>
                <w:color w:val="2B91AF"/>
              </w:rPr>
            </w:rPrChange>
          </w:rPr>
          <w:t>Allocator</w:t>
        </w:r>
        <w:r w:rsidRPr="00625FEA">
          <w:rPr>
            <w:rFonts w:ascii="Consolas" w:hAnsi="Consolas"/>
            <w:color w:val="000000"/>
            <w:sz w:val="18"/>
            <w:szCs w:val="18"/>
            <w:lang w:val="en-US"/>
            <w:rPrChange w:id="11056" w:author="Manuel Hergenröder" w:date="2020-07-16T16:26:00Z">
              <w:rPr>
                <w:rFonts w:ascii="Consolas" w:hAnsi="Consolas"/>
                <w:color w:val="000000"/>
              </w:rPr>
            </w:rPrChange>
          </w:rPr>
          <w:t>.TempJob);</w:t>
        </w:r>
      </w:ins>
    </w:p>
    <w:p w14:paraId="6C1B0B6D" w14:textId="77777777" w:rsidR="008F67FA" w:rsidRPr="00625FEA" w:rsidRDefault="008F67FA" w:rsidP="008F67FA">
      <w:pPr>
        <w:pStyle w:val="HTMLPreformatted"/>
        <w:shd w:val="clear" w:color="auto" w:fill="FFFFFF"/>
        <w:rPr>
          <w:ins w:id="11057" w:author="Manuel Hergenröder" w:date="2020-07-16T16:23:00Z"/>
          <w:rFonts w:ascii="Consolas" w:hAnsi="Consolas"/>
          <w:color w:val="000000"/>
          <w:sz w:val="18"/>
          <w:szCs w:val="18"/>
          <w:lang w:val="en-US"/>
          <w:rPrChange w:id="11058" w:author="Manuel Hergenröder" w:date="2020-07-16T16:26:00Z">
            <w:rPr>
              <w:ins w:id="11059" w:author="Manuel Hergenröder" w:date="2020-07-16T16:23:00Z"/>
              <w:rFonts w:ascii="Consolas" w:hAnsi="Consolas"/>
              <w:color w:val="000000"/>
            </w:rPr>
          </w:rPrChange>
        </w:rPr>
      </w:pPr>
      <w:ins w:id="11060" w:author="Manuel Hergenröder" w:date="2020-07-16T16:23:00Z">
        <w:r w:rsidRPr="00625FEA">
          <w:rPr>
            <w:rFonts w:ascii="Consolas" w:hAnsi="Consolas"/>
            <w:color w:val="000000"/>
            <w:sz w:val="18"/>
            <w:szCs w:val="18"/>
            <w:lang w:val="en-US"/>
            <w:rPrChange w:id="11061" w:author="Manuel Hergenröder" w:date="2020-07-16T16:26:00Z">
              <w:rPr>
                <w:rFonts w:ascii="Consolas" w:hAnsi="Consolas"/>
                <w:color w:val="000000"/>
              </w:rPr>
            </w:rPrChange>
          </w:rPr>
          <w:t>            </w:t>
        </w:r>
        <w:r w:rsidRPr="00625FEA">
          <w:rPr>
            <w:rFonts w:ascii="Consolas" w:hAnsi="Consolas"/>
            <w:color w:val="1F377F"/>
            <w:sz w:val="18"/>
            <w:szCs w:val="18"/>
            <w:lang w:val="en-US"/>
            <w:rPrChange w:id="11062" w:author="Manuel Hergenröder" w:date="2020-07-16T16:26:00Z">
              <w:rPr>
                <w:rFonts w:ascii="Consolas" w:hAnsi="Consolas"/>
                <w:color w:val="1F377F"/>
              </w:rPr>
            </w:rPrChange>
          </w:rPr>
          <w:t>jobData</w:t>
        </w:r>
        <w:r w:rsidRPr="00625FEA">
          <w:rPr>
            <w:rFonts w:ascii="Consolas" w:hAnsi="Consolas"/>
            <w:color w:val="000000"/>
            <w:sz w:val="18"/>
            <w:szCs w:val="18"/>
            <w:lang w:val="en-US"/>
            <w:rPrChange w:id="11063" w:author="Manuel Hergenröder" w:date="2020-07-16T16:26:00Z">
              <w:rPr>
                <w:rFonts w:ascii="Consolas" w:hAnsi="Consolas"/>
                <w:color w:val="000000"/>
              </w:rPr>
            </w:rPrChange>
          </w:rPr>
          <w:t>[</w:t>
        </w:r>
        <w:r w:rsidRPr="00625FEA">
          <w:rPr>
            <w:rFonts w:ascii="Consolas" w:hAnsi="Consolas"/>
            <w:color w:val="1F377F"/>
            <w:sz w:val="18"/>
            <w:szCs w:val="18"/>
            <w:lang w:val="en-US"/>
            <w:rPrChange w:id="11064" w:author="Manuel Hergenröder" w:date="2020-07-16T16:26:00Z">
              <w:rPr>
                <w:rFonts w:ascii="Consolas" w:hAnsi="Consolas"/>
                <w:color w:val="1F377F"/>
              </w:rPr>
            </w:rPrChange>
          </w:rPr>
          <w:t>j</w:t>
        </w:r>
        <w:r w:rsidRPr="00625FEA">
          <w:rPr>
            <w:rFonts w:ascii="Consolas" w:hAnsi="Consolas"/>
            <w:color w:val="000000"/>
            <w:sz w:val="18"/>
            <w:szCs w:val="18"/>
            <w:lang w:val="en-US"/>
            <w:rPrChange w:id="11065" w:author="Manuel Hergenröder" w:date="2020-07-16T16:26:00Z">
              <w:rPr>
                <w:rFonts w:ascii="Consolas" w:hAnsi="Consolas"/>
                <w:color w:val="000000"/>
              </w:rPr>
            </w:rPrChange>
          </w:rPr>
          <w:t>].direction = </w:t>
        </w:r>
        <w:r w:rsidRPr="00625FEA">
          <w:rPr>
            <w:rFonts w:ascii="Consolas" w:hAnsi="Consolas"/>
            <w:color w:val="1F377F"/>
            <w:sz w:val="18"/>
            <w:szCs w:val="18"/>
            <w:lang w:val="en-US"/>
            <w:rPrChange w:id="11066" w:author="Manuel Hergenröder" w:date="2020-07-16T16:26:00Z">
              <w:rPr>
                <w:rFonts w:ascii="Consolas" w:hAnsi="Consolas"/>
                <w:color w:val="1F377F"/>
              </w:rPr>
            </w:rPrChange>
          </w:rPr>
          <w:t>direction</w:t>
        </w:r>
        <w:r w:rsidRPr="00625FEA">
          <w:rPr>
            <w:rFonts w:ascii="Consolas" w:hAnsi="Consolas"/>
            <w:color w:val="000000"/>
            <w:sz w:val="18"/>
            <w:szCs w:val="18"/>
            <w:lang w:val="en-US"/>
            <w:rPrChange w:id="11067" w:author="Manuel Hergenröder" w:date="2020-07-16T16:26:00Z">
              <w:rPr>
                <w:rFonts w:ascii="Consolas" w:hAnsi="Consolas"/>
                <w:color w:val="000000"/>
              </w:rPr>
            </w:rPrChange>
          </w:rPr>
          <w:t>;</w:t>
        </w:r>
      </w:ins>
    </w:p>
    <w:p w14:paraId="649240DE" w14:textId="77777777" w:rsidR="008F67FA" w:rsidRPr="00625FEA" w:rsidRDefault="008F67FA" w:rsidP="008F67FA">
      <w:pPr>
        <w:pStyle w:val="HTMLPreformatted"/>
        <w:shd w:val="clear" w:color="auto" w:fill="FFFFFF"/>
        <w:rPr>
          <w:ins w:id="11068" w:author="Manuel Hergenröder" w:date="2020-07-16T16:23:00Z"/>
          <w:rFonts w:ascii="Consolas" w:hAnsi="Consolas"/>
          <w:color w:val="000000"/>
          <w:sz w:val="18"/>
          <w:szCs w:val="18"/>
          <w:lang w:val="en-US"/>
          <w:rPrChange w:id="11069" w:author="Manuel Hergenröder" w:date="2020-07-16T16:26:00Z">
            <w:rPr>
              <w:ins w:id="11070" w:author="Manuel Hergenröder" w:date="2020-07-16T16:23:00Z"/>
              <w:rFonts w:ascii="Consolas" w:hAnsi="Consolas"/>
              <w:color w:val="000000"/>
            </w:rPr>
          </w:rPrChange>
        </w:rPr>
      </w:pPr>
      <w:ins w:id="11071" w:author="Manuel Hergenröder" w:date="2020-07-16T16:23:00Z">
        <w:r w:rsidRPr="00625FEA">
          <w:rPr>
            <w:rFonts w:ascii="Consolas" w:hAnsi="Consolas"/>
            <w:color w:val="000000"/>
            <w:sz w:val="18"/>
            <w:szCs w:val="18"/>
            <w:lang w:val="en-US"/>
            <w:rPrChange w:id="11072" w:author="Manuel Hergenröder" w:date="2020-07-16T16:26:00Z">
              <w:rPr>
                <w:rFonts w:ascii="Consolas" w:hAnsi="Consolas"/>
                <w:color w:val="000000"/>
              </w:rPr>
            </w:rPrChange>
          </w:rPr>
          <w:t>            </w:t>
        </w:r>
        <w:r w:rsidRPr="00625FEA">
          <w:rPr>
            <w:rFonts w:ascii="Consolas" w:hAnsi="Consolas"/>
            <w:color w:val="1F377F"/>
            <w:sz w:val="18"/>
            <w:szCs w:val="18"/>
            <w:lang w:val="en-US"/>
            <w:rPrChange w:id="11073" w:author="Manuel Hergenröder" w:date="2020-07-16T16:26:00Z">
              <w:rPr>
                <w:rFonts w:ascii="Consolas" w:hAnsi="Consolas"/>
                <w:color w:val="1F377F"/>
              </w:rPr>
            </w:rPrChange>
          </w:rPr>
          <w:t>jobData</w:t>
        </w:r>
        <w:r w:rsidRPr="00625FEA">
          <w:rPr>
            <w:rFonts w:ascii="Consolas" w:hAnsi="Consolas"/>
            <w:color w:val="000000"/>
            <w:sz w:val="18"/>
            <w:szCs w:val="18"/>
            <w:lang w:val="en-US"/>
            <w:rPrChange w:id="11074" w:author="Manuel Hergenröder" w:date="2020-07-16T16:26:00Z">
              <w:rPr>
                <w:rFonts w:ascii="Consolas" w:hAnsi="Consolas"/>
                <w:color w:val="000000"/>
              </w:rPr>
            </w:rPrChange>
          </w:rPr>
          <w:t>[</w:t>
        </w:r>
        <w:r w:rsidRPr="00625FEA">
          <w:rPr>
            <w:rFonts w:ascii="Consolas" w:hAnsi="Consolas"/>
            <w:color w:val="1F377F"/>
            <w:sz w:val="18"/>
            <w:szCs w:val="18"/>
            <w:lang w:val="en-US"/>
            <w:rPrChange w:id="11075" w:author="Manuel Hergenröder" w:date="2020-07-16T16:26:00Z">
              <w:rPr>
                <w:rFonts w:ascii="Consolas" w:hAnsi="Consolas"/>
                <w:color w:val="1F377F"/>
              </w:rPr>
            </w:rPrChange>
          </w:rPr>
          <w:t>j</w:t>
        </w:r>
        <w:r w:rsidRPr="00625FEA">
          <w:rPr>
            <w:rFonts w:ascii="Consolas" w:hAnsi="Consolas"/>
            <w:color w:val="000000"/>
            <w:sz w:val="18"/>
            <w:szCs w:val="18"/>
            <w:lang w:val="en-US"/>
            <w:rPrChange w:id="11076" w:author="Manuel Hergenröder" w:date="2020-07-16T16:26:00Z">
              <w:rPr>
                <w:rFonts w:ascii="Consolas" w:hAnsi="Consolas"/>
                <w:color w:val="000000"/>
              </w:rPr>
            </w:rPrChange>
          </w:rPr>
          <w:t>].deformFactor = </w:t>
        </w:r>
        <w:r w:rsidRPr="00625FEA">
          <w:rPr>
            <w:rFonts w:ascii="Consolas" w:hAnsi="Consolas"/>
            <w:color w:val="0000FF"/>
            <w:sz w:val="18"/>
            <w:szCs w:val="18"/>
            <w:lang w:val="en-US"/>
            <w:rPrChange w:id="1107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078" w:author="Manuel Hergenröder" w:date="2020-07-16T16:26:00Z">
              <w:rPr>
                <w:rFonts w:ascii="Consolas" w:hAnsi="Consolas"/>
                <w:color w:val="000000"/>
              </w:rPr>
            </w:rPrChange>
          </w:rPr>
          <w:t>.deformFactor;</w:t>
        </w:r>
      </w:ins>
    </w:p>
    <w:p w14:paraId="59CF709E" w14:textId="77777777" w:rsidR="008F67FA" w:rsidRPr="00625FEA" w:rsidRDefault="008F67FA" w:rsidP="008F67FA">
      <w:pPr>
        <w:pStyle w:val="HTMLPreformatted"/>
        <w:shd w:val="clear" w:color="auto" w:fill="FFFFFF"/>
        <w:rPr>
          <w:ins w:id="11079" w:author="Manuel Hergenröder" w:date="2020-07-16T16:23:00Z"/>
          <w:rFonts w:ascii="Consolas" w:hAnsi="Consolas"/>
          <w:color w:val="000000"/>
          <w:sz w:val="18"/>
          <w:szCs w:val="18"/>
          <w:lang w:val="en-US"/>
          <w:rPrChange w:id="11080" w:author="Manuel Hergenröder" w:date="2020-07-16T16:26:00Z">
            <w:rPr>
              <w:ins w:id="11081" w:author="Manuel Hergenröder" w:date="2020-07-16T16:23:00Z"/>
              <w:rFonts w:ascii="Consolas" w:hAnsi="Consolas"/>
              <w:color w:val="000000"/>
            </w:rPr>
          </w:rPrChange>
        </w:rPr>
      </w:pPr>
      <w:ins w:id="11082" w:author="Manuel Hergenröder" w:date="2020-07-16T16:23:00Z">
        <w:r w:rsidRPr="00625FEA">
          <w:rPr>
            <w:rFonts w:ascii="Consolas" w:hAnsi="Consolas"/>
            <w:color w:val="000000"/>
            <w:sz w:val="18"/>
            <w:szCs w:val="18"/>
            <w:lang w:val="en-US"/>
            <w:rPrChange w:id="11083" w:author="Manuel Hergenröder" w:date="2020-07-16T16:26:00Z">
              <w:rPr>
                <w:rFonts w:ascii="Consolas" w:hAnsi="Consolas"/>
                <w:color w:val="000000"/>
              </w:rPr>
            </w:rPrChange>
          </w:rPr>
          <w:t>            </w:t>
        </w:r>
        <w:r w:rsidRPr="00625FEA">
          <w:rPr>
            <w:rFonts w:ascii="Consolas" w:hAnsi="Consolas"/>
            <w:color w:val="1F377F"/>
            <w:sz w:val="18"/>
            <w:szCs w:val="18"/>
            <w:lang w:val="en-US"/>
            <w:rPrChange w:id="11084" w:author="Manuel Hergenröder" w:date="2020-07-16T16:26:00Z">
              <w:rPr>
                <w:rFonts w:ascii="Consolas" w:hAnsi="Consolas"/>
                <w:color w:val="1F377F"/>
              </w:rPr>
            </w:rPrChange>
          </w:rPr>
          <w:t>jobData</w:t>
        </w:r>
        <w:r w:rsidRPr="00625FEA">
          <w:rPr>
            <w:rFonts w:ascii="Consolas" w:hAnsi="Consolas"/>
            <w:color w:val="000000"/>
            <w:sz w:val="18"/>
            <w:szCs w:val="18"/>
            <w:lang w:val="en-US"/>
            <w:rPrChange w:id="11085" w:author="Manuel Hergenröder" w:date="2020-07-16T16:26:00Z">
              <w:rPr>
                <w:rFonts w:ascii="Consolas" w:hAnsi="Consolas"/>
                <w:color w:val="000000"/>
              </w:rPr>
            </w:rPrChange>
          </w:rPr>
          <w:t>[</w:t>
        </w:r>
        <w:r w:rsidRPr="00625FEA">
          <w:rPr>
            <w:rFonts w:ascii="Consolas" w:hAnsi="Consolas"/>
            <w:color w:val="1F377F"/>
            <w:sz w:val="18"/>
            <w:szCs w:val="18"/>
            <w:lang w:val="en-US"/>
            <w:rPrChange w:id="11086" w:author="Manuel Hergenröder" w:date="2020-07-16T16:26:00Z">
              <w:rPr>
                <w:rFonts w:ascii="Consolas" w:hAnsi="Consolas"/>
                <w:color w:val="1F377F"/>
              </w:rPr>
            </w:rPrChange>
          </w:rPr>
          <w:t>j</w:t>
        </w:r>
        <w:r w:rsidRPr="00625FEA">
          <w:rPr>
            <w:rFonts w:ascii="Consolas" w:hAnsi="Consolas"/>
            <w:color w:val="000000"/>
            <w:sz w:val="18"/>
            <w:szCs w:val="18"/>
            <w:lang w:val="en-US"/>
            <w:rPrChange w:id="11087" w:author="Manuel Hergenröder" w:date="2020-07-16T16:26:00Z">
              <w:rPr>
                <w:rFonts w:ascii="Consolas" w:hAnsi="Consolas"/>
                <w:color w:val="000000"/>
              </w:rPr>
            </w:rPrChange>
          </w:rPr>
          <w:t>].absoluteValue = </w:t>
        </w:r>
        <w:r w:rsidRPr="00625FEA">
          <w:rPr>
            <w:rFonts w:ascii="Consolas" w:hAnsi="Consolas"/>
            <w:color w:val="1F377F"/>
            <w:sz w:val="18"/>
            <w:szCs w:val="18"/>
            <w:lang w:val="en-US"/>
            <w:rPrChange w:id="11088" w:author="Manuel Hergenröder" w:date="2020-07-16T16:26:00Z">
              <w:rPr>
                <w:rFonts w:ascii="Consolas" w:hAnsi="Consolas"/>
                <w:color w:val="1F377F"/>
              </w:rPr>
            </w:rPrChange>
          </w:rPr>
          <w:t>absoluteValue</w:t>
        </w:r>
        <w:r w:rsidRPr="00625FEA">
          <w:rPr>
            <w:rFonts w:ascii="Consolas" w:hAnsi="Consolas"/>
            <w:color w:val="000000"/>
            <w:sz w:val="18"/>
            <w:szCs w:val="18"/>
            <w:lang w:val="en-US"/>
            <w:rPrChange w:id="11089" w:author="Manuel Hergenröder" w:date="2020-07-16T16:26:00Z">
              <w:rPr>
                <w:rFonts w:ascii="Consolas" w:hAnsi="Consolas"/>
                <w:color w:val="000000"/>
              </w:rPr>
            </w:rPrChange>
          </w:rPr>
          <w:t>;</w:t>
        </w:r>
      </w:ins>
    </w:p>
    <w:p w14:paraId="062053CA" w14:textId="77777777" w:rsidR="008F67FA" w:rsidRPr="00625FEA" w:rsidRDefault="008F67FA" w:rsidP="008F67FA">
      <w:pPr>
        <w:pStyle w:val="HTMLPreformatted"/>
        <w:shd w:val="clear" w:color="auto" w:fill="FFFFFF"/>
        <w:rPr>
          <w:ins w:id="11090" w:author="Manuel Hergenröder" w:date="2020-07-16T16:23:00Z"/>
          <w:rFonts w:ascii="Consolas" w:hAnsi="Consolas"/>
          <w:color w:val="000000"/>
          <w:sz w:val="18"/>
          <w:szCs w:val="18"/>
          <w:lang w:val="en-US"/>
          <w:rPrChange w:id="11091" w:author="Manuel Hergenröder" w:date="2020-07-16T16:26:00Z">
            <w:rPr>
              <w:ins w:id="11092" w:author="Manuel Hergenröder" w:date="2020-07-16T16:23:00Z"/>
              <w:rFonts w:ascii="Consolas" w:hAnsi="Consolas"/>
              <w:color w:val="000000"/>
            </w:rPr>
          </w:rPrChange>
        </w:rPr>
      </w:pPr>
      <w:ins w:id="11093" w:author="Manuel Hergenröder" w:date="2020-07-16T16:23:00Z">
        <w:r w:rsidRPr="00625FEA">
          <w:rPr>
            <w:rFonts w:ascii="Consolas" w:hAnsi="Consolas"/>
            <w:color w:val="000000"/>
            <w:sz w:val="18"/>
            <w:szCs w:val="18"/>
            <w:lang w:val="en-US"/>
            <w:rPrChange w:id="11094" w:author="Manuel Hergenröder" w:date="2020-07-16T16:26:00Z">
              <w:rPr>
                <w:rFonts w:ascii="Consolas" w:hAnsi="Consolas"/>
                <w:color w:val="000000"/>
              </w:rPr>
            </w:rPrChange>
          </w:rPr>
          <w:t>            </w:t>
        </w:r>
        <w:r w:rsidRPr="00625FEA">
          <w:rPr>
            <w:rFonts w:ascii="Consolas" w:hAnsi="Consolas"/>
            <w:color w:val="1F377F"/>
            <w:sz w:val="18"/>
            <w:szCs w:val="18"/>
            <w:lang w:val="en-US"/>
            <w:rPrChange w:id="11095" w:author="Manuel Hergenröder" w:date="2020-07-16T16:26:00Z">
              <w:rPr>
                <w:rFonts w:ascii="Consolas" w:hAnsi="Consolas"/>
                <w:color w:val="1F377F"/>
              </w:rPr>
            </w:rPrChange>
          </w:rPr>
          <w:t>jobData</w:t>
        </w:r>
        <w:r w:rsidRPr="00625FEA">
          <w:rPr>
            <w:rFonts w:ascii="Consolas" w:hAnsi="Consolas"/>
            <w:color w:val="000000"/>
            <w:sz w:val="18"/>
            <w:szCs w:val="18"/>
            <w:lang w:val="en-US"/>
            <w:rPrChange w:id="11096" w:author="Manuel Hergenröder" w:date="2020-07-16T16:26:00Z">
              <w:rPr>
                <w:rFonts w:ascii="Consolas" w:hAnsi="Consolas"/>
                <w:color w:val="000000"/>
              </w:rPr>
            </w:rPrChange>
          </w:rPr>
          <w:t>[</w:t>
        </w:r>
        <w:r w:rsidRPr="00625FEA">
          <w:rPr>
            <w:rFonts w:ascii="Consolas" w:hAnsi="Consolas"/>
            <w:color w:val="1F377F"/>
            <w:sz w:val="18"/>
            <w:szCs w:val="18"/>
            <w:lang w:val="en-US"/>
            <w:rPrChange w:id="11097" w:author="Manuel Hergenröder" w:date="2020-07-16T16:26:00Z">
              <w:rPr>
                <w:rFonts w:ascii="Consolas" w:hAnsi="Consolas"/>
                <w:color w:val="1F377F"/>
              </w:rPr>
            </w:rPrChange>
          </w:rPr>
          <w:t>j</w:t>
        </w:r>
        <w:r w:rsidRPr="00625FEA">
          <w:rPr>
            <w:rFonts w:ascii="Consolas" w:hAnsi="Consolas"/>
            <w:color w:val="000000"/>
            <w:sz w:val="18"/>
            <w:szCs w:val="18"/>
            <w:lang w:val="en-US"/>
            <w:rPrChange w:id="11098" w:author="Manuel Hergenröder" w:date="2020-07-16T16:26:00Z">
              <w:rPr>
                <w:rFonts w:ascii="Consolas" w:hAnsi="Consolas"/>
                <w:color w:val="000000"/>
              </w:rPr>
            </w:rPrChange>
          </w:rPr>
          <w:t>].radius = </w:t>
        </w:r>
        <w:r w:rsidRPr="00625FEA">
          <w:rPr>
            <w:rFonts w:ascii="Consolas" w:hAnsi="Consolas"/>
            <w:color w:val="1F377F"/>
            <w:sz w:val="18"/>
            <w:szCs w:val="18"/>
            <w:lang w:val="en-US"/>
            <w:rPrChange w:id="11099" w:author="Manuel Hergenröder" w:date="2020-07-16T16:26:00Z">
              <w:rPr>
                <w:rFonts w:ascii="Consolas" w:hAnsi="Consolas"/>
                <w:color w:val="1F377F"/>
              </w:rPr>
            </w:rPrChange>
          </w:rPr>
          <w:t>radius</w:t>
        </w:r>
        <w:r w:rsidRPr="00625FEA">
          <w:rPr>
            <w:rFonts w:ascii="Consolas" w:hAnsi="Consolas"/>
            <w:color w:val="000000"/>
            <w:sz w:val="18"/>
            <w:szCs w:val="18"/>
            <w:lang w:val="en-US"/>
            <w:rPrChange w:id="11100" w:author="Manuel Hergenröder" w:date="2020-07-16T16:26:00Z">
              <w:rPr>
                <w:rFonts w:ascii="Consolas" w:hAnsi="Consolas"/>
                <w:color w:val="000000"/>
              </w:rPr>
            </w:rPrChange>
          </w:rPr>
          <w:t>;</w:t>
        </w:r>
      </w:ins>
    </w:p>
    <w:p w14:paraId="213B1F90" w14:textId="77777777" w:rsidR="008F67FA" w:rsidRPr="00625FEA" w:rsidRDefault="008F67FA" w:rsidP="008F67FA">
      <w:pPr>
        <w:pStyle w:val="HTMLPreformatted"/>
        <w:shd w:val="clear" w:color="auto" w:fill="FFFFFF"/>
        <w:rPr>
          <w:ins w:id="11101" w:author="Manuel Hergenröder" w:date="2020-07-16T16:23:00Z"/>
          <w:rFonts w:ascii="Consolas" w:hAnsi="Consolas"/>
          <w:color w:val="000000"/>
          <w:sz w:val="18"/>
          <w:szCs w:val="18"/>
          <w:rPrChange w:id="11102" w:author="Manuel Hergenröder" w:date="2020-07-16T16:26:00Z">
            <w:rPr>
              <w:ins w:id="11103" w:author="Manuel Hergenröder" w:date="2020-07-16T16:23:00Z"/>
              <w:rFonts w:ascii="Consolas" w:hAnsi="Consolas"/>
              <w:color w:val="000000"/>
            </w:rPr>
          </w:rPrChange>
        </w:rPr>
      </w:pPr>
      <w:ins w:id="11104" w:author="Manuel Hergenröder" w:date="2020-07-16T16:23:00Z">
        <w:r w:rsidRPr="00625FEA">
          <w:rPr>
            <w:rFonts w:ascii="Consolas" w:hAnsi="Consolas"/>
            <w:color w:val="000000"/>
            <w:sz w:val="18"/>
            <w:szCs w:val="18"/>
            <w:lang w:val="en-US"/>
            <w:rPrChange w:id="11105" w:author="Manuel Hergenröder" w:date="2020-07-16T16:26:00Z">
              <w:rPr>
                <w:rFonts w:ascii="Consolas" w:hAnsi="Consolas"/>
                <w:color w:val="000000"/>
              </w:rPr>
            </w:rPrChange>
          </w:rPr>
          <w:t>            </w:t>
        </w:r>
        <w:r w:rsidRPr="00625FEA">
          <w:rPr>
            <w:rFonts w:ascii="Consolas" w:hAnsi="Consolas"/>
            <w:color w:val="1F377F"/>
            <w:sz w:val="18"/>
            <w:szCs w:val="18"/>
            <w:rPrChange w:id="11106" w:author="Manuel Hergenröder" w:date="2020-07-16T16:26:00Z">
              <w:rPr>
                <w:rFonts w:ascii="Consolas" w:hAnsi="Consolas"/>
                <w:color w:val="1F377F"/>
              </w:rPr>
            </w:rPrChange>
          </w:rPr>
          <w:t>jobData</w:t>
        </w:r>
        <w:r w:rsidRPr="00625FEA">
          <w:rPr>
            <w:rFonts w:ascii="Consolas" w:hAnsi="Consolas"/>
            <w:color w:val="000000"/>
            <w:sz w:val="18"/>
            <w:szCs w:val="18"/>
            <w:rPrChange w:id="11107" w:author="Manuel Hergenröder" w:date="2020-07-16T16:26:00Z">
              <w:rPr>
                <w:rFonts w:ascii="Consolas" w:hAnsi="Consolas"/>
                <w:color w:val="000000"/>
              </w:rPr>
            </w:rPrChange>
          </w:rPr>
          <w:t>[</w:t>
        </w:r>
        <w:r w:rsidRPr="00625FEA">
          <w:rPr>
            <w:rFonts w:ascii="Consolas" w:hAnsi="Consolas"/>
            <w:color w:val="1F377F"/>
            <w:sz w:val="18"/>
            <w:szCs w:val="18"/>
            <w:rPrChange w:id="11108" w:author="Manuel Hergenröder" w:date="2020-07-16T16:26:00Z">
              <w:rPr>
                <w:rFonts w:ascii="Consolas" w:hAnsi="Consolas"/>
                <w:color w:val="1F377F"/>
              </w:rPr>
            </w:rPrChange>
          </w:rPr>
          <w:t>j</w:t>
        </w:r>
        <w:r w:rsidRPr="00625FEA">
          <w:rPr>
            <w:rFonts w:ascii="Consolas" w:hAnsi="Consolas"/>
            <w:color w:val="000000"/>
            <w:sz w:val="18"/>
            <w:szCs w:val="18"/>
            <w:rPrChange w:id="11109" w:author="Manuel Hergenröder" w:date="2020-07-16T16:26:00Z">
              <w:rPr>
                <w:rFonts w:ascii="Consolas" w:hAnsi="Consolas"/>
                <w:color w:val="000000"/>
              </w:rPr>
            </w:rPrChange>
          </w:rPr>
          <w:t>].vertexChanges = </w:t>
        </w:r>
        <w:r w:rsidRPr="00625FEA">
          <w:rPr>
            <w:rFonts w:ascii="Consolas" w:hAnsi="Consolas"/>
            <w:color w:val="1F377F"/>
            <w:sz w:val="18"/>
            <w:szCs w:val="18"/>
            <w:rPrChange w:id="11110" w:author="Manuel Hergenröder" w:date="2020-07-16T16:26:00Z">
              <w:rPr>
                <w:rFonts w:ascii="Consolas" w:hAnsi="Consolas"/>
                <w:color w:val="1F377F"/>
              </w:rPr>
            </w:rPrChange>
          </w:rPr>
          <w:t>vertexChanges</w:t>
        </w:r>
        <w:r w:rsidRPr="00625FEA">
          <w:rPr>
            <w:rFonts w:ascii="Consolas" w:hAnsi="Consolas"/>
            <w:color w:val="000000"/>
            <w:sz w:val="18"/>
            <w:szCs w:val="18"/>
            <w:rPrChange w:id="11111" w:author="Manuel Hergenröder" w:date="2020-07-16T16:26:00Z">
              <w:rPr>
                <w:rFonts w:ascii="Consolas" w:hAnsi="Consolas"/>
                <w:color w:val="000000"/>
              </w:rPr>
            </w:rPrChange>
          </w:rPr>
          <w:t>.</w:t>
        </w:r>
        <w:r w:rsidRPr="00625FEA">
          <w:rPr>
            <w:rFonts w:ascii="Consolas" w:hAnsi="Consolas"/>
            <w:color w:val="74531F"/>
            <w:sz w:val="18"/>
            <w:szCs w:val="18"/>
            <w:rPrChange w:id="11112" w:author="Manuel Hergenröder" w:date="2020-07-16T16:26:00Z">
              <w:rPr>
                <w:rFonts w:ascii="Consolas" w:hAnsi="Consolas"/>
                <w:color w:val="74531F"/>
              </w:rPr>
            </w:rPrChange>
          </w:rPr>
          <w:t>AsParallelWriter</w:t>
        </w:r>
        <w:r w:rsidRPr="00625FEA">
          <w:rPr>
            <w:rFonts w:ascii="Consolas" w:hAnsi="Consolas"/>
            <w:color w:val="000000"/>
            <w:sz w:val="18"/>
            <w:szCs w:val="18"/>
            <w:rPrChange w:id="11113" w:author="Manuel Hergenröder" w:date="2020-07-16T16:26:00Z">
              <w:rPr>
                <w:rFonts w:ascii="Consolas" w:hAnsi="Consolas"/>
                <w:color w:val="000000"/>
              </w:rPr>
            </w:rPrChange>
          </w:rPr>
          <w:t>();</w:t>
        </w:r>
      </w:ins>
    </w:p>
    <w:p w14:paraId="74368D1C" w14:textId="77777777" w:rsidR="008F67FA" w:rsidRPr="00625FEA" w:rsidRDefault="008F67FA" w:rsidP="008F67FA">
      <w:pPr>
        <w:pStyle w:val="HTMLPreformatted"/>
        <w:shd w:val="clear" w:color="auto" w:fill="FFFFFF"/>
        <w:rPr>
          <w:ins w:id="11114" w:author="Manuel Hergenröder" w:date="2020-07-16T16:23:00Z"/>
          <w:rFonts w:ascii="Consolas" w:hAnsi="Consolas"/>
          <w:color w:val="000000"/>
          <w:sz w:val="18"/>
          <w:szCs w:val="18"/>
          <w:rPrChange w:id="11115" w:author="Manuel Hergenröder" w:date="2020-07-16T16:26:00Z">
            <w:rPr>
              <w:ins w:id="11116" w:author="Manuel Hergenröder" w:date="2020-07-16T16:23:00Z"/>
              <w:rFonts w:ascii="Consolas" w:hAnsi="Consolas"/>
              <w:color w:val="000000"/>
            </w:rPr>
          </w:rPrChange>
        </w:rPr>
      </w:pPr>
      <w:ins w:id="11117" w:author="Manuel Hergenröder" w:date="2020-07-16T16:23:00Z">
        <w:r w:rsidRPr="00625FEA">
          <w:rPr>
            <w:rFonts w:ascii="Consolas" w:hAnsi="Consolas"/>
            <w:color w:val="000000"/>
            <w:sz w:val="18"/>
            <w:szCs w:val="18"/>
            <w:rPrChange w:id="11118" w:author="Manuel Hergenröder" w:date="2020-07-16T16:26:00Z">
              <w:rPr>
                <w:rFonts w:ascii="Consolas" w:hAnsi="Consolas"/>
                <w:color w:val="000000"/>
              </w:rPr>
            </w:rPrChange>
          </w:rPr>
          <w:t xml:space="preserve"> </w:t>
        </w:r>
      </w:ins>
    </w:p>
    <w:p w14:paraId="6BD0550B" w14:textId="77777777" w:rsidR="008F67FA" w:rsidRPr="00625FEA" w:rsidRDefault="008F67FA" w:rsidP="008F67FA">
      <w:pPr>
        <w:pStyle w:val="HTMLPreformatted"/>
        <w:shd w:val="clear" w:color="auto" w:fill="FFFFFF"/>
        <w:rPr>
          <w:ins w:id="11119" w:author="Manuel Hergenröder" w:date="2020-07-16T16:23:00Z"/>
          <w:rFonts w:ascii="Consolas" w:hAnsi="Consolas"/>
          <w:color w:val="000000"/>
          <w:sz w:val="18"/>
          <w:szCs w:val="18"/>
          <w:lang w:val="en-US"/>
          <w:rPrChange w:id="11120" w:author="Manuel Hergenröder" w:date="2020-07-16T16:26:00Z">
            <w:rPr>
              <w:ins w:id="11121" w:author="Manuel Hergenröder" w:date="2020-07-16T16:23:00Z"/>
              <w:rFonts w:ascii="Consolas" w:hAnsi="Consolas"/>
              <w:color w:val="000000"/>
            </w:rPr>
          </w:rPrChange>
        </w:rPr>
      </w:pPr>
      <w:ins w:id="11122" w:author="Manuel Hergenröder" w:date="2020-07-16T16:23:00Z">
        <w:r w:rsidRPr="00625FEA">
          <w:rPr>
            <w:rFonts w:ascii="Consolas" w:hAnsi="Consolas"/>
            <w:color w:val="000000"/>
            <w:sz w:val="18"/>
            <w:szCs w:val="18"/>
            <w:rPrChange w:id="11123" w:author="Manuel Hergenröder" w:date="2020-07-16T16:26:00Z">
              <w:rPr>
                <w:rFonts w:ascii="Consolas" w:hAnsi="Consolas"/>
                <w:color w:val="000000"/>
              </w:rPr>
            </w:rPrChange>
          </w:rPr>
          <w:t>            </w:t>
        </w:r>
        <w:r w:rsidRPr="00625FEA">
          <w:rPr>
            <w:rFonts w:ascii="Consolas" w:hAnsi="Consolas"/>
            <w:color w:val="8F08C4"/>
            <w:sz w:val="18"/>
            <w:szCs w:val="18"/>
            <w:lang w:val="en-US"/>
            <w:rPrChange w:id="11124" w:author="Manuel Hergenröder" w:date="2020-07-16T16:26:00Z">
              <w:rPr>
                <w:rFonts w:ascii="Consolas" w:hAnsi="Consolas"/>
                <w:color w:val="8F08C4"/>
              </w:rPr>
            </w:rPrChange>
          </w:rPr>
          <w:t>if</w:t>
        </w:r>
        <w:r w:rsidRPr="00625FEA">
          <w:rPr>
            <w:rFonts w:ascii="Consolas" w:hAnsi="Consolas"/>
            <w:color w:val="000000"/>
            <w:sz w:val="18"/>
            <w:szCs w:val="18"/>
            <w:lang w:val="en-US"/>
            <w:rPrChange w:id="11125" w:author="Manuel Hergenröder" w:date="2020-07-16T16:26:00Z">
              <w:rPr>
                <w:rFonts w:ascii="Consolas" w:hAnsi="Consolas"/>
                <w:color w:val="000000"/>
              </w:rPr>
            </w:rPrChange>
          </w:rPr>
          <w:t> (</w:t>
        </w:r>
        <w:r w:rsidRPr="00625FEA">
          <w:rPr>
            <w:rFonts w:ascii="Consolas" w:hAnsi="Consolas"/>
            <w:color w:val="1F377F"/>
            <w:sz w:val="18"/>
            <w:szCs w:val="18"/>
            <w:lang w:val="en-US"/>
            <w:rPrChange w:id="11126" w:author="Manuel Hergenröder" w:date="2020-07-16T16:26:00Z">
              <w:rPr>
                <w:rFonts w:ascii="Consolas" w:hAnsi="Consolas"/>
                <w:color w:val="1F377F"/>
              </w:rPr>
            </w:rPrChange>
          </w:rPr>
          <w:t>j</w:t>
        </w:r>
        <w:r w:rsidRPr="00625FEA">
          <w:rPr>
            <w:rFonts w:ascii="Consolas" w:hAnsi="Consolas"/>
            <w:color w:val="000000"/>
            <w:sz w:val="18"/>
            <w:szCs w:val="18"/>
            <w:lang w:val="en-US"/>
            <w:rPrChange w:id="11127" w:author="Manuel Hergenröder" w:date="2020-07-16T16:26:00Z">
              <w:rPr>
                <w:rFonts w:ascii="Consolas" w:hAnsi="Consolas"/>
                <w:color w:val="000000"/>
              </w:rPr>
            </w:rPrChange>
          </w:rPr>
          <w:t> &lt; 1)</w:t>
        </w:r>
      </w:ins>
    </w:p>
    <w:p w14:paraId="325B7A29" w14:textId="77777777" w:rsidR="008F67FA" w:rsidRPr="00625FEA" w:rsidRDefault="008F67FA" w:rsidP="008F67FA">
      <w:pPr>
        <w:pStyle w:val="HTMLPreformatted"/>
        <w:shd w:val="clear" w:color="auto" w:fill="FFFFFF"/>
        <w:rPr>
          <w:ins w:id="11128" w:author="Manuel Hergenröder" w:date="2020-07-16T16:23:00Z"/>
          <w:rFonts w:ascii="Consolas" w:hAnsi="Consolas"/>
          <w:color w:val="000000"/>
          <w:sz w:val="18"/>
          <w:szCs w:val="18"/>
          <w:lang w:val="en-US"/>
          <w:rPrChange w:id="11129" w:author="Manuel Hergenröder" w:date="2020-07-16T16:26:00Z">
            <w:rPr>
              <w:ins w:id="11130" w:author="Manuel Hergenröder" w:date="2020-07-16T16:23:00Z"/>
              <w:rFonts w:ascii="Consolas" w:hAnsi="Consolas"/>
              <w:color w:val="000000"/>
            </w:rPr>
          </w:rPrChange>
        </w:rPr>
      </w:pPr>
      <w:ins w:id="11131" w:author="Manuel Hergenröder" w:date="2020-07-16T16:23:00Z">
        <w:r w:rsidRPr="00625FEA">
          <w:rPr>
            <w:rFonts w:ascii="Consolas" w:hAnsi="Consolas"/>
            <w:color w:val="000000"/>
            <w:sz w:val="18"/>
            <w:szCs w:val="18"/>
            <w:lang w:val="en-US"/>
            <w:rPrChange w:id="11132" w:author="Manuel Hergenröder" w:date="2020-07-16T16:26:00Z">
              <w:rPr>
                <w:rFonts w:ascii="Consolas" w:hAnsi="Consolas"/>
                <w:color w:val="000000"/>
              </w:rPr>
            </w:rPrChange>
          </w:rPr>
          <w:t>                </w:t>
        </w:r>
        <w:r w:rsidRPr="00625FEA">
          <w:rPr>
            <w:rFonts w:ascii="Consolas" w:hAnsi="Consolas"/>
            <w:color w:val="1F377F"/>
            <w:sz w:val="18"/>
            <w:szCs w:val="18"/>
            <w:lang w:val="en-US"/>
            <w:rPrChange w:id="11133" w:author="Manuel Hergenröder" w:date="2020-07-16T16:26:00Z">
              <w:rPr>
                <w:rFonts w:ascii="Consolas" w:hAnsi="Consolas"/>
                <w:color w:val="1F377F"/>
              </w:rPr>
            </w:rPrChange>
          </w:rPr>
          <w:t>jobHandles</w:t>
        </w:r>
        <w:r w:rsidRPr="00625FEA">
          <w:rPr>
            <w:rFonts w:ascii="Consolas" w:hAnsi="Consolas"/>
            <w:color w:val="000000"/>
            <w:sz w:val="18"/>
            <w:szCs w:val="18"/>
            <w:lang w:val="en-US"/>
            <w:rPrChange w:id="11134" w:author="Manuel Hergenröder" w:date="2020-07-16T16:26:00Z">
              <w:rPr>
                <w:rFonts w:ascii="Consolas" w:hAnsi="Consolas"/>
                <w:color w:val="000000"/>
              </w:rPr>
            </w:rPrChange>
          </w:rPr>
          <w:t>[</w:t>
        </w:r>
        <w:r w:rsidRPr="00625FEA">
          <w:rPr>
            <w:rFonts w:ascii="Consolas" w:hAnsi="Consolas"/>
            <w:color w:val="1F377F"/>
            <w:sz w:val="18"/>
            <w:szCs w:val="18"/>
            <w:lang w:val="en-US"/>
            <w:rPrChange w:id="11135" w:author="Manuel Hergenröder" w:date="2020-07-16T16:26:00Z">
              <w:rPr>
                <w:rFonts w:ascii="Consolas" w:hAnsi="Consolas"/>
                <w:color w:val="1F377F"/>
              </w:rPr>
            </w:rPrChange>
          </w:rPr>
          <w:t>j</w:t>
        </w:r>
        <w:r w:rsidRPr="00625FEA">
          <w:rPr>
            <w:rFonts w:ascii="Consolas" w:hAnsi="Consolas"/>
            <w:color w:val="000000"/>
            <w:sz w:val="18"/>
            <w:szCs w:val="18"/>
            <w:lang w:val="en-US"/>
            <w:rPrChange w:id="11136" w:author="Manuel Hergenröder" w:date="2020-07-16T16:26:00Z">
              <w:rPr>
                <w:rFonts w:ascii="Consolas" w:hAnsi="Consolas"/>
                <w:color w:val="000000"/>
              </w:rPr>
            </w:rPrChange>
          </w:rPr>
          <w:t>] = </w:t>
        </w:r>
        <w:r w:rsidRPr="00625FEA">
          <w:rPr>
            <w:rFonts w:ascii="Consolas" w:hAnsi="Consolas"/>
            <w:color w:val="1F377F"/>
            <w:sz w:val="18"/>
            <w:szCs w:val="18"/>
            <w:lang w:val="en-US"/>
            <w:rPrChange w:id="11137" w:author="Manuel Hergenröder" w:date="2020-07-16T16:26:00Z">
              <w:rPr>
                <w:rFonts w:ascii="Consolas" w:hAnsi="Consolas"/>
                <w:color w:val="1F377F"/>
              </w:rPr>
            </w:rPrChange>
          </w:rPr>
          <w:t>jobData</w:t>
        </w:r>
        <w:r w:rsidRPr="00625FEA">
          <w:rPr>
            <w:rFonts w:ascii="Consolas" w:hAnsi="Consolas"/>
            <w:color w:val="000000"/>
            <w:sz w:val="18"/>
            <w:szCs w:val="18"/>
            <w:lang w:val="en-US"/>
            <w:rPrChange w:id="11138" w:author="Manuel Hergenröder" w:date="2020-07-16T16:26:00Z">
              <w:rPr>
                <w:rFonts w:ascii="Consolas" w:hAnsi="Consolas"/>
                <w:color w:val="000000"/>
              </w:rPr>
            </w:rPrChange>
          </w:rPr>
          <w:t>[</w:t>
        </w:r>
        <w:r w:rsidRPr="00625FEA">
          <w:rPr>
            <w:rFonts w:ascii="Consolas" w:hAnsi="Consolas"/>
            <w:color w:val="1F377F"/>
            <w:sz w:val="18"/>
            <w:szCs w:val="18"/>
            <w:lang w:val="en-US"/>
            <w:rPrChange w:id="11139" w:author="Manuel Hergenröder" w:date="2020-07-16T16:26:00Z">
              <w:rPr>
                <w:rFonts w:ascii="Consolas" w:hAnsi="Consolas"/>
                <w:color w:val="1F377F"/>
              </w:rPr>
            </w:rPrChange>
          </w:rPr>
          <w:t>j</w:t>
        </w:r>
        <w:r w:rsidRPr="00625FEA">
          <w:rPr>
            <w:rFonts w:ascii="Consolas" w:hAnsi="Consolas"/>
            <w:color w:val="000000"/>
            <w:sz w:val="18"/>
            <w:szCs w:val="18"/>
            <w:lang w:val="en-US"/>
            <w:rPrChange w:id="11140" w:author="Manuel Hergenröder" w:date="2020-07-16T16:26:00Z">
              <w:rPr>
                <w:rFonts w:ascii="Consolas" w:hAnsi="Consolas"/>
                <w:color w:val="000000"/>
              </w:rPr>
            </w:rPrChange>
          </w:rPr>
          <w:t>].</w:t>
        </w:r>
        <w:r w:rsidRPr="00625FEA">
          <w:rPr>
            <w:rFonts w:ascii="Consolas" w:hAnsi="Consolas"/>
            <w:color w:val="74531F"/>
            <w:sz w:val="18"/>
            <w:szCs w:val="18"/>
            <w:lang w:val="en-US"/>
            <w:rPrChange w:id="11141" w:author="Manuel Hergenröder" w:date="2020-07-16T16:26:00Z">
              <w:rPr>
                <w:rFonts w:ascii="Consolas" w:hAnsi="Consolas"/>
                <w:color w:val="74531F"/>
              </w:rPr>
            </w:rPrChange>
          </w:rPr>
          <w:t>Schedule</w:t>
        </w:r>
        <w:r w:rsidRPr="00625FEA">
          <w:rPr>
            <w:rFonts w:ascii="Consolas" w:hAnsi="Consolas"/>
            <w:color w:val="000000"/>
            <w:sz w:val="18"/>
            <w:szCs w:val="18"/>
            <w:lang w:val="en-US"/>
            <w:rPrChange w:id="11142" w:author="Manuel Hergenröder" w:date="2020-07-16T16:26:00Z">
              <w:rPr>
                <w:rFonts w:ascii="Consolas" w:hAnsi="Consolas"/>
                <w:color w:val="000000"/>
              </w:rPr>
            </w:rPrChange>
          </w:rPr>
          <w:t>(</w:t>
        </w:r>
        <w:r w:rsidRPr="00625FEA">
          <w:rPr>
            <w:rFonts w:ascii="Consolas" w:hAnsi="Consolas"/>
            <w:color w:val="1F377F"/>
            <w:sz w:val="18"/>
            <w:szCs w:val="18"/>
            <w:lang w:val="en-US"/>
            <w:rPrChange w:id="11143" w:author="Manuel Hergenröder" w:date="2020-07-16T16:26:00Z">
              <w:rPr>
                <w:rFonts w:ascii="Consolas" w:hAnsi="Consolas"/>
                <w:color w:val="1F377F"/>
              </w:rPr>
            </w:rPrChange>
          </w:rPr>
          <w:t>peakVertices</w:t>
        </w:r>
        <w:r w:rsidRPr="00625FEA">
          <w:rPr>
            <w:rFonts w:ascii="Consolas" w:hAnsi="Consolas"/>
            <w:color w:val="000000"/>
            <w:sz w:val="18"/>
            <w:szCs w:val="18"/>
            <w:lang w:val="en-US"/>
            <w:rPrChange w:id="11144" w:author="Manuel Hergenröder" w:date="2020-07-16T16:26:00Z">
              <w:rPr>
                <w:rFonts w:ascii="Consolas" w:hAnsi="Consolas"/>
                <w:color w:val="000000"/>
              </w:rPr>
            </w:rPrChange>
          </w:rPr>
          <w:t>.Length, 256);</w:t>
        </w:r>
      </w:ins>
    </w:p>
    <w:p w14:paraId="7A6A57C6" w14:textId="77777777" w:rsidR="008F67FA" w:rsidRPr="00625FEA" w:rsidRDefault="008F67FA" w:rsidP="008F67FA">
      <w:pPr>
        <w:pStyle w:val="HTMLPreformatted"/>
        <w:shd w:val="clear" w:color="auto" w:fill="FFFFFF"/>
        <w:rPr>
          <w:ins w:id="11145" w:author="Manuel Hergenröder" w:date="2020-07-16T16:23:00Z"/>
          <w:rFonts w:ascii="Consolas" w:hAnsi="Consolas"/>
          <w:color w:val="000000"/>
          <w:sz w:val="18"/>
          <w:szCs w:val="18"/>
          <w:lang w:val="en-US"/>
          <w:rPrChange w:id="11146" w:author="Manuel Hergenröder" w:date="2020-07-16T16:26:00Z">
            <w:rPr>
              <w:ins w:id="11147" w:author="Manuel Hergenröder" w:date="2020-07-16T16:23:00Z"/>
              <w:rFonts w:ascii="Consolas" w:hAnsi="Consolas"/>
              <w:color w:val="000000"/>
            </w:rPr>
          </w:rPrChange>
        </w:rPr>
      </w:pPr>
      <w:ins w:id="11148" w:author="Manuel Hergenröder" w:date="2020-07-16T16:23:00Z">
        <w:r w:rsidRPr="00625FEA">
          <w:rPr>
            <w:rFonts w:ascii="Consolas" w:hAnsi="Consolas"/>
            <w:color w:val="000000"/>
            <w:sz w:val="18"/>
            <w:szCs w:val="18"/>
            <w:lang w:val="en-US"/>
            <w:rPrChange w:id="11149" w:author="Manuel Hergenröder" w:date="2020-07-16T16:26:00Z">
              <w:rPr>
                <w:rFonts w:ascii="Consolas" w:hAnsi="Consolas"/>
                <w:color w:val="000000"/>
              </w:rPr>
            </w:rPrChange>
          </w:rPr>
          <w:t>            </w:t>
        </w:r>
        <w:r w:rsidRPr="00625FEA">
          <w:rPr>
            <w:rFonts w:ascii="Consolas" w:hAnsi="Consolas"/>
            <w:color w:val="8F08C4"/>
            <w:sz w:val="18"/>
            <w:szCs w:val="18"/>
            <w:lang w:val="en-US"/>
            <w:rPrChange w:id="11150" w:author="Manuel Hergenröder" w:date="2020-07-16T16:26:00Z">
              <w:rPr>
                <w:rFonts w:ascii="Consolas" w:hAnsi="Consolas"/>
                <w:color w:val="8F08C4"/>
              </w:rPr>
            </w:rPrChange>
          </w:rPr>
          <w:t>else</w:t>
        </w:r>
      </w:ins>
    </w:p>
    <w:p w14:paraId="5CB641D0" w14:textId="77777777" w:rsidR="008F67FA" w:rsidRPr="00625FEA" w:rsidRDefault="008F67FA" w:rsidP="008F67FA">
      <w:pPr>
        <w:pStyle w:val="HTMLPreformatted"/>
        <w:shd w:val="clear" w:color="auto" w:fill="FFFFFF"/>
        <w:rPr>
          <w:ins w:id="11151" w:author="Manuel Hergenröder" w:date="2020-07-16T16:23:00Z"/>
          <w:rFonts w:ascii="Consolas" w:hAnsi="Consolas"/>
          <w:color w:val="000000"/>
          <w:sz w:val="18"/>
          <w:szCs w:val="18"/>
          <w:lang w:val="en-US"/>
          <w:rPrChange w:id="11152" w:author="Manuel Hergenröder" w:date="2020-07-16T16:26:00Z">
            <w:rPr>
              <w:ins w:id="11153" w:author="Manuel Hergenröder" w:date="2020-07-16T16:23:00Z"/>
              <w:rFonts w:ascii="Consolas" w:hAnsi="Consolas"/>
              <w:color w:val="000000"/>
            </w:rPr>
          </w:rPrChange>
        </w:rPr>
      </w:pPr>
      <w:ins w:id="11154" w:author="Manuel Hergenröder" w:date="2020-07-16T16:23:00Z">
        <w:r w:rsidRPr="00625FEA">
          <w:rPr>
            <w:rFonts w:ascii="Consolas" w:hAnsi="Consolas"/>
            <w:color w:val="000000"/>
            <w:sz w:val="18"/>
            <w:szCs w:val="18"/>
            <w:lang w:val="en-US"/>
            <w:rPrChange w:id="11155" w:author="Manuel Hergenröder" w:date="2020-07-16T16:26:00Z">
              <w:rPr>
                <w:rFonts w:ascii="Consolas" w:hAnsi="Consolas"/>
                <w:color w:val="000000"/>
              </w:rPr>
            </w:rPrChange>
          </w:rPr>
          <w:t>                </w:t>
        </w:r>
        <w:r w:rsidRPr="00625FEA">
          <w:rPr>
            <w:rFonts w:ascii="Consolas" w:hAnsi="Consolas"/>
            <w:color w:val="1F377F"/>
            <w:sz w:val="18"/>
            <w:szCs w:val="18"/>
            <w:lang w:val="en-US"/>
            <w:rPrChange w:id="11156" w:author="Manuel Hergenröder" w:date="2020-07-16T16:26:00Z">
              <w:rPr>
                <w:rFonts w:ascii="Consolas" w:hAnsi="Consolas"/>
                <w:color w:val="1F377F"/>
              </w:rPr>
            </w:rPrChange>
          </w:rPr>
          <w:t>jobHandles</w:t>
        </w:r>
        <w:r w:rsidRPr="00625FEA">
          <w:rPr>
            <w:rFonts w:ascii="Consolas" w:hAnsi="Consolas"/>
            <w:color w:val="000000"/>
            <w:sz w:val="18"/>
            <w:szCs w:val="18"/>
            <w:lang w:val="en-US"/>
            <w:rPrChange w:id="11157" w:author="Manuel Hergenröder" w:date="2020-07-16T16:26:00Z">
              <w:rPr>
                <w:rFonts w:ascii="Consolas" w:hAnsi="Consolas"/>
                <w:color w:val="000000"/>
              </w:rPr>
            </w:rPrChange>
          </w:rPr>
          <w:t>[</w:t>
        </w:r>
        <w:r w:rsidRPr="00625FEA">
          <w:rPr>
            <w:rFonts w:ascii="Consolas" w:hAnsi="Consolas"/>
            <w:color w:val="1F377F"/>
            <w:sz w:val="18"/>
            <w:szCs w:val="18"/>
            <w:lang w:val="en-US"/>
            <w:rPrChange w:id="11158" w:author="Manuel Hergenröder" w:date="2020-07-16T16:26:00Z">
              <w:rPr>
                <w:rFonts w:ascii="Consolas" w:hAnsi="Consolas"/>
                <w:color w:val="1F377F"/>
              </w:rPr>
            </w:rPrChange>
          </w:rPr>
          <w:t>j</w:t>
        </w:r>
        <w:r w:rsidRPr="00625FEA">
          <w:rPr>
            <w:rFonts w:ascii="Consolas" w:hAnsi="Consolas"/>
            <w:color w:val="000000"/>
            <w:sz w:val="18"/>
            <w:szCs w:val="18"/>
            <w:lang w:val="en-US"/>
            <w:rPrChange w:id="11159" w:author="Manuel Hergenröder" w:date="2020-07-16T16:26:00Z">
              <w:rPr>
                <w:rFonts w:ascii="Consolas" w:hAnsi="Consolas"/>
                <w:color w:val="000000"/>
              </w:rPr>
            </w:rPrChange>
          </w:rPr>
          <w:t>] = </w:t>
        </w:r>
        <w:r w:rsidRPr="00625FEA">
          <w:rPr>
            <w:rFonts w:ascii="Consolas" w:hAnsi="Consolas"/>
            <w:color w:val="1F377F"/>
            <w:sz w:val="18"/>
            <w:szCs w:val="18"/>
            <w:lang w:val="en-US"/>
            <w:rPrChange w:id="11160" w:author="Manuel Hergenröder" w:date="2020-07-16T16:26:00Z">
              <w:rPr>
                <w:rFonts w:ascii="Consolas" w:hAnsi="Consolas"/>
                <w:color w:val="1F377F"/>
              </w:rPr>
            </w:rPrChange>
          </w:rPr>
          <w:t>jobData</w:t>
        </w:r>
        <w:r w:rsidRPr="00625FEA">
          <w:rPr>
            <w:rFonts w:ascii="Consolas" w:hAnsi="Consolas"/>
            <w:color w:val="000000"/>
            <w:sz w:val="18"/>
            <w:szCs w:val="18"/>
            <w:lang w:val="en-US"/>
            <w:rPrChange w:id="11161" w:author="Manuel Hergenröder" w:date="2020-07-16T16:26:00Z">
              <w:rPr>
                <w:rFonts w:ascii="Consolas" w:hAnsi="Consolas"/>
                <w:color w:val="000000"/>
              </w:rPr>
            </w:rPrChange>
          </w:rPr>
          <w:t>[</w:t>
        </w:r>
        <w:r w:rsidRPr="00625FEA">
          <w:rPr>
            <w:rFonts w:ascii="Consolas" w:hAnsi="Consolas"/>
            <w:color w:val="1F377F"/>
            <w:sz w:val="18"/>
            <w:szCs w:val="18"/>
            <w:lang w:val="en-US"/>
            <w:rPrChange w:id="11162" w:author="Manuel Hergenröder" w:date="2020-07-16T16:26:00Z">
              <w:rPr>
                <w:rFonts w:ascii="Consolas" w:hAnsi="Consolas"/>
                <w:color w:val="1F377F"/>
              </w:rPr>
            </w:rPrChange>
          </w:rPr>
          <w:t>j</w:t>
        </w:r>
        <w:r w:rsidRPr="00625FEA">
          <w:rPr>
            <w:rFonts w:ascii="Consolas" w:hAnsi="Consolas"/>
            <w:color w:val="000000"/>
            <w:sz w:val="18"/>
            <w:szCs w:val="18"/>
            <w:lang w:val="en-US"/>
            <w:rPrChange w:id="11163" w:author="Manuel Hergenröder" w:date="2020-07-16T16:26:00Z">
              <w:rPr>
                <w:rFonts w:ascii="Consolas" w:hAnsi="Consolas"/>
                <w:color w:val="000000"/>
              </w:rPr>
            </w:rPrChange>
          </w:rPr>
          <w:t>].</w:t>
        </w:r>
        <w:r w:rsidRPr="00625FEA">
          <w:rPr>
            <w:rFonts w:ascii="Consolas" w:hAnsi="Consolas"/>
            <w:color w:val="74531F"/>
            <w:sz w:val="18"/>
            <w:szCs w:val="18"/>
            <w:lang w:val="en-US"/>
            <w:rPrChange w:id="11164" w:author="Manuel Hergenröder" w:date="2020-07-16T16:26:00Z">
              <w:rPr>
                <w:rFonts w:ascii="Consolas" w:hAnsi="Consolas"/>
                <w:color w:val="74531F"/>
              </w:rPr>
            </w:rPrChange>
          </w:rPr>
          <w:t>Schedule</w:t>
        </w:r>
        <w:r w:rsidRPr="00625FEA">
          <w:rPr>
            <w:rFonts w:ascii="Consolas" w:hAnsi="Consolas"/>
            <w:color w:val="000000"/>
            <w:sz w:val="18"/>
            <w:szCs w:val="18"/>
            <w:lang w:val="en-US"/>
            <w:rPrChange w:id="11165" w:author="Manuel Hergenröder" w:date="2020-07-16T16:26:00Z">
              <w:rPr>
                <w:rFonts w:ascii="Consolas" w:hAnsi="Consolas"/>
                <w:color w:val="000000"/>
              </w:rPr>
            </w:rPrChange>
          </w:rPr>
          <w:t>(</w:t>
        </w:r>
        <w:r w:rsidRPr="00625FEA">
          <w:rPr>
            <w:rFonts w:ascii="Consolas" w:hAnsi="Consolas"/>
            <w:color w:val="1F377F"/>
            <w:sz w:val="18"/>
            <w:szCs w:val="18"/>
            <w:lang w:val="en-US"/>
            <w:rPrChange w:id="11166" w:author="Manuel Hergenröder" w:date="2020-07-16T16:26:00Z">
              <w:rPr>
                <w:rFonts w:ascii="Consolas" w:hAnsi="Consolas"/>
                <w:color w:val="1F377F"/>
              </w:rPr>
            </w:rPrChange>
          </w:rPr>
          <w:t>peakVertices</w:t>
        </w:r>
        <w:r w:rsidRPr="00625FEA">
          <w:rPr>
            <w:rFonts w:ascii="Consolas" w:hAnsi="Consolas"/>
            <w:color w:val="000000"/>
            <w:sz w:val="18"/>
            <w:szCs w:val="18"/>
            <w:lang w:val="en-US"/>
            <w:rPrChange w:id="11167" w:author="Manuel Hergenröder" w:date="2020-07-16T16:26:00Z">
              <w:rPr>
                <w:rFonts w:ascii="Consolas" w:hAnsi="Consolas"/>
                <w:color w:val="000000"/>
              </w:rPr>
            </w:rPrChange>
          </w:rPr>
          <w:t>.Length, 256, </w:t>
        </w:r>
        <w:r w:rsidRPr="00625FEA">
          <w:rPr>
            <w:rFonts w:ascii="Consolas" w:hAnsi="Consolas"/>
            <w:color w:val="1F377F"/>
            <w:sz w:val="18"/>
            <w:szCs w:val="18"/>
            <w:lang w:val="en-US"/>
            <w:rPrChange w:id="11168" w:author="Manuel Hergenröder" w:date="2020-07-16T16:26:00Z">
              <w:rPr>
                <w:rFonts w:ascii="Consolas" w:hAnsi="Consolas"/>
                <w:color w:val="1F377F"/>
              </w:rPr>
            </w:rPrChange>
          </w:rPr>
          <w:t>jobHandles</w:t>
        </w:r>
        <w:r w:rsidRPr="00625FEA">
          <w:rPr>
            <w:rFonts w:ascii="Consolas" w:hAnsi="Consolas"/>
            <w:color w:val="000000"/>
            <w:sz w:val="18"/>
            <w:szCs w:val="18"/>
            <w:lang w:val="en-US"/>
            <w:rPrChange w:id="11169" w:author="Manuel Hergenröder" w:date="2020-07-16T16:26:00Z">
              <w:rPr>
                <w:rFonts w:ascii="Consolas" w:hAnsi="Consolas"/>
                <w:color w:val="000000"/>
              </w:rPr>
            </w:rPrChange>
          </w:rPr>
          <w:t>[</w:t>
        </w:r>
        <w:r w:rsidRPr="00625FEA">
          <w:rPr>
            <w:rFonts w:ascii="Consolas" w:hAnsi="Consolas"/>
            <w:color w:val="1F377F"/>
            <w:sz w:val="18"/>
            <w:szCs w:val="18"/>
            <w:lang w:val="en-US"/>
            <w:rPrChange w:id="11170" w:author="Manuel Hergenröder" w:date="2020-07-16T16:26:00Z">
              <w:rPr>
                <w:rFonts w:ascii="Consolas" w:hAnsi="Consolas"/>
                <w:color w:val="1F377F"/>
              </w:rPr>
            </w:rPrChange>
          </w:rPr>
          <w:t>j</w:t>
        </w:r>
        <w:r w:rsidRPr="00625FEA">
          <w:rPr>
            <w:rFonts w:ascii="Consolas" w:hAnsi="Consolas"/>
            <w:color w:val="000000"/>
            <w:sz w:val="18"/>
            <w:szCs w:val="18"/>
            <w:lang w:val="en-US"/>
            <w:rPrChange w:id="11171" w:author="Manuel Hergenröder" w:date="2020-07-16T16:26:00Z">
              <w:rPr>
                <w:rFonts w:ascii="Consolas" w:hAnsi="Consolas"/>
                <w:color w:val="000000"/>
              </w:rPr>
            </w:rPrChange>
          </w:rPr>
          <w:t> - 1]);</w:t>
        </w:r>
      </w:ins>
    </w:p>
    <w:p w14:paraId="57079E34" w14:textId="77777777" w:rsidR="008F67FA" w:rsidRPr="00625FEA" w:rsidRDefault="008F67FA" w:rsidP="008F67FA">
      <w:pPr>
        <w:pStyle w:val="HTMLPreformatted"/>
        <w:shd w:val="clear" w:color="auto" w:fill="FFFFFF"/>
        <w:rPr>
          <w:ins w:id="11172" w:author="Manuel Hergenröder" w:date="2020-07-16T16:23:00Z"/>
          <w:rFonts w:ascii="Consolas" w:hAnsi="Consolas"/>
          <w:color w:val="000000"/>
          <w:sz w:val="18"/>
          <w:szCs w:val="18"/>
          <w:lang w:val="en-US"/>
          <w:rPrChange w:id="11173" w:author="Manuel Hergenröder" w:date="2020-07-16T16:26:00Z">
            <w:rPr>
              <w:ins w:id="11174" w:author="Manuel Hergenröder" w:date="2020-07-16T16:23:00Z"/>
              <w:rFonts w:ascii="Consolas" w:hAnsi="Consolas"/>
              <w:color w:val="000000"/>
            </w:rPr>
          </w:rPrChange>
        </w:rPr>
      </w:pPr>
      <w:ins w:id="11175" w:author="Manuel Hergenröder" w:date="2020-07-16T16:23:00Z">
        <w:r w:rsidRPr="00625FEA">
          <w:rPr>
            <w:rFonts w:ascii="Consolas" w:hAnsi="Consolas"/>
            <w:color w:val="000000"/>
            <w:sz w:val="18"/>
            <w:szCs w:val="18"/>
            <w:lang w:val="en-US"/>
            <w:rPrChange w:id="11176" w:author="Manuel Hergenröder" w:date="2020-07-16T16:26:00Z">
              <w:rPr>
                <w:rFonts w:ascii="Consolas" w:hAnsi="Consolas"/>
                <w:color w:val="000000"/>
              </w:rPr>
            </w:rPrChange>
          </w:rPr>
          <w:t>        }</w:t>
        </w:r>
      </w:ins>
    </w:p>
    <w:p w14:paraId="5A4D2255" w14:textId="77777777" w:rsidR="008F67FA" w:rsidRPr="00625FEA" w:rsidRDefault="008F67FA" w:rsidP="008F67FA">
      <w:pPr>
        <w:pStyle w:val="HTMLPreformatted"/>
        <w:shd w:val="clear" w:color="auto" w:fill="FFFFFF"/>
        <w:rPr>
          <w:ins w:id="11177" w:author="Manuel Hergenröder" w:date="2020-07-16T16:23:00Z"/>
          <w:rFonts w:ascii="Consolas" w:hAnsi="Consolas"/>
          <w:color w:val="000000"/>
          <w:sz w:val="18"/>
          <w:szCs w:val="18"/>
          <w:lang w:val="en-US"/>
          <w:rPrChange w:id="11178" w:author="Manuel Hergenröder" w:date="2020-07-16T16:26:00Z">
            <w:rPr>
              <w:ins w:id="11179" w:author="Manuel Hergenröder" w:date="2020-07-16T16:23:00Z"/>
              <w:rFonts w:ascii="Consolas" w:hAnsi="Consolas"/>
              <w:color w:val="000000"/>
            </w:rPr>
          </w:rPrChange>
        </w:rPr>
      </w:pPr>
      <w:ins w:id="11180" w:author="Manuel Hergenröder" w:date="2020-07-16T16:23:00Z">
        <w:r w:rsidRPr="00625FEA">
          <w:rPr>
            <w:rFonts w:ascii="Consolas" w:hAnsi="Consolas"/>
            <w:color w:val="000000"/>
            <w:sz w:val="18"/>
            <w:szCs w:val="18"/>
            <w:lang w:val="en-US"/>
            <w:rPrChange w:id="11181" w:author="Manuel Hergenröder" w:date="2020-07-16T16:26:00Z">
              <w:rPr>
                <w:rFonts w:ascii="Consolas" w:hAnsi="Consolas"/>
                <w:color w:val="000000"/>
              </w:rPr>
            </w:rPrChange>
          </w:rPr>
          <w:t xml:space="preserve"> </w:t>
        </w:r>
      </w:ins>
    </w:p>
    <w:p w14:paraId="5C2AF0DE" w14:textId="77777777" w:rsidR="008F67FA" w:rsidRPr="00625FEA" w:rsidRDefault="008F67FA" w:rsidP="008F67FA">
      <w:pPr>
        <w:pStyle w:val="HTMLPreformatted"/>
        <w:shd w:val="clear" w:color="auto" w:fill="FFFFFF"/>
        <w:rPr>
          <w:ins w:id="11182" w:author="Manuel Hergenröder" w:date="2020-07-16T16:23:00Z"/>
          <w:rFonts w:ascii="Consolas" w:hAnsi="Consolas"/>
          <w:color w:val="000000"/>
          <w:sz w:val="18"/>
          <w:szCs w:val="18"/>
          <w:lang w:val="en-US"/>
          <w:rPrChange w:id="11183" w:author="Manuel Hergenröder" w:date="2020-07-16T16:26:00Z">
            <w:rPr>
              <w:ins w:id="11184" w:author="Manuel Hergenröder" w:date="2020-07-16T16:23:00Z"/>
              <w:rFonts w:ascii="Consolas" w:hAnsi="Consolas"/>
              <w:color w:val="000000"/>
            </w:rPr>
          </w:rPrChange>
        </w:rPr>
      </w:pPr>
      <w:ins w:id="11185" w:author="Manuel Hergenröder" w:date="2020-07-16T16:23:00Z">
        <w:r w:rsidRPr="00625FEA">
          <w:rPr>
            <w:rFonts w:ascii="Consolas" w:hAnsi="Consolas"/>
            <w:color w:val="000000"/>
            <w:sz w:val="18"/>
            <w:szCs w:val="18"/>
            <w:lang w:val="en-US"/>
            <w:rPrChange w:id="11186" w:author="Manuel Hergenröder" w:date="2020-07-16T16:26:00Z">
              <w:rPr>
                <w:rFonts w:ascii="Consolas" w:hAnsi="Consolas"/>
                <w:color w:val="000000"/>
              </w:rPr>
            </w:rPrChange>
          </w:rPr>
          <w:t>        </w:t>
        </w:r>
        <w:r w:rsidRPr="00625FEA">
          <w:rPr>
            <w:rFonts w:ascii="Consolas" w:hAnsi="Consolas"/>
            <w:color w:val="008000"/>
            <w:sz w:val="18"/>
            <w:szCs w:val="18"/>
            <w:lang w:val="en-US"/>
            <w:rPrChange w:id="11187" w:author="Manuel Hergenröder" w:date="2020-07-16T16:26:00Z">
              <w:rPr>
                <w:rFonts w:ascii="Consolas" w:hAnsi="Consolas"/>
                <w:color w:val="008000"/>
              </w:rPr>
            </w:rPrChange>
          </w:rPr>
          <w:t>// wait for last job</w:t>
        </w:r>
      </w:ins>
    </w:p>
    <w:p w14:paraId="76675441" w14:textId="77777777" w:rsidR="008F67FA" w:rsidRPr="00625FEA" w:rsidRDefault="008F67FA" w:rsidP="008F67FA">
      <w:pPr>
        <w:pStyle w:val="HTMLPreformatted"/>
        <w:shd w:val="clear" w:color="auto" w:fill="FFFFFF"/>
        <w:rPr>
          <w:ins w:id="11188" w:author="Manuel Hergenröder" w:date="2020-07-16T16:23:00Z"/>
          <w:rFonts w:ascii="Consolas" w:hAnsi="Consolas"/>
          <w:color w:val="000000"/>
          <w:sz w:val="18"/>
          <w:szCs w:val="18"/>
          <w:lang w:val="en-US"/>
          <w:rPrChange w:id="11189" w:author="Manuel Hergenröder" w:date="2020-07-16T16:26:00Z">
            <w:rPr>
              <w:ins w:id="11190" w:author="Manuel Hergenröder" w:date="2020-07-16T16:23:00Z"/>
              <w:rFonts w:ascii="Consolas" w:hAnsi="Consolas"/>
              <w:color w:val="000000"/>
            </w:rPr>
          </w:rPrChange>
        </w:rPr>
      </w:pPr>
      <w:ins w:id="11191" w:author="Manuel Hergenröder" w:date="2020-07-16T16:23:00Z">
        <w:r w:rsidRPr="00625FEA">
          <w:rPr>
            <w:rFonts w:ascii="Consolas" w:hAnsi="Consolas"/>
            <w:color w:val="000000"/>
            <w:sz w:val="18"/>
            <w:szCs w:val="18"/>
            <w:lang w:val="en-US"/>
            <w:rPrChange w:id="11192" w:author="Manuel Hergenröder" w:date="2020-07-16T16:26:00Z">
              <w:rPr>
                <w:rFonts w:ascii="Consolas" w:hAnsi="Consolas"/>
                <w:color w:val="000000"/>
              </w:rPr>
            </w:rPrChange>
          </w:rPr>
          <w:t>        </w:t>
        </w:r>
        <w:r w:rsidRPr="00625FEA">
          <w:rPr>
            <w:rFonts w:ascii="Consolas" w:hAnsi="Consolas"/>
            <w:color w:val="1F377F"/>
            <w:sz w:val="18"/>
            <w:szCs w:val="18"/>
            <w:lang w:val="en-US"/>
            <w:rPrChange w:id="11193" w:author="Manuel Hergenröder" w:date="2020-07-16T16:26:00Z">
              <w:rPr>
                <w:rFonts w:ascii="Consolas" w:hAnsi="Consolas"/>
                <w:color w:val="1F377F"/>
              </w:rPr>
            </w:rPrChange>
          </w:rPr>
          <w:t>jobHandles</w:t>
        </w:r>
        <w:r w:rsidRPr="00625FEA">
          <w:rPr>
            <w:rFonts w:ascii="Consolas" w:hAnsi="Consolas"/>
            <w:color w:val="000000"/>
            <w:sz w:val="18"/>
            <w:szCs w:val="18"/>
            <w:lang w:val="en-US"/>
            <w:rPrChange w:id="11194" w:author="Manuel Hergenröder" w:date="2020-07-16T16:26:00Z">
              <w:rPr>
                <w:rFonts w:ascii="Consolas" w:hAnsi="Consolas"/>
                <w:color w:val="000000"/>
              </w:rPr>
            </w:rPrChange>
          </w:rPr>
          <w:t>[</w:t>
        </w:r>
        <w:r w:rsidRPr="00625FEA">
          <w:rPr>
            <w:rFonts w:ascii="Consolas" w:hAnsi="Consolas"/>
            <w:color w:val="0000FF"/>
            <w:sz w:val="18"/>
            <w:szCs w:val="18"/>
            <w:lang w:val="en-US"/>
            <w:rPrChange w:id="1119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196" w:author="Manuel Hergenröder" w:date="2020-07-16T16:26:00Z">
              <w:rPr>
                <w:rFonts w:ascii="Consolas" w:hAnsi="Consolas"/>
                <w:color w:val="000000"/>
              </w:rPr>
            </w:rPrChange>
          </w:rPr>
          <w:t>.modifiedVertices.Length - 1].</w:t>
        </w:r>
        <w:r w:rsidRPr="00625FEA">
          <w:rPr>
            <w:rFonts w:ascii="Consolas" w:hAnsi="Consolas"/>
            <w:color w:val="74531F"/>
            <w:sz w:val="18"/>
            <w:szCs w:val="18"/>
            <w:lang w:val="en-US"/>
            <w:rPrChange w:id="11197" w:author="Manuel Hergenröder" w:date="2020-07-16T16:26:00Z">
              <w:rPr>
                <w:rFonts w:ascii="Consolas" w:hAnsi="Consolas"/>
                <w:color w:val="74531F"/>
              </w:rPr>
            </w:rPrChange>
          </w:rPr>
          <w:t>Complete</w:t>
        </w:r>
        <w:r w:rsidRPr="00625FEA">
          <w:rPr>
            <w:rFonts w:ascii="Consolas" w:hAnsi="Consolas"/>
            <w:color w:val="000000"/>
            <w:sz w:val="18"/>
            <w:szCs w:val="18"/>
            <w:lang w:val="en-US"/>
            <w:rPrChange w:id="11198" w:author="Manuel Hergenröder" w:date="2020-07-16T16:26:00Z">
              <w:rPr>
                <w:rFonts w:ascii="Consolas" w:hAnsi="Consolas"/>
                <w:color w:val="000000"/>
              </w:rPr>
            </w:rPrChange>
          </w:rPr>
          <w:t>();</w:t>
        </w:r>
      </w:ins>
    </w:p>
    <w:p w14:paraId="7518391F" w14:textId="77777777" w:rsidR="008F67FA" w:rsidRPr="00625FEA" w:rsidRDefault="008F67FA" w:rsidP="008F67FA">
      <w:pPr>
        <w:pStyle w:val="HTMLPreformatted"/>
        <w:shd w:val="clear" w:color="auto" w:fill="FFFFFF"/>
        <w:rPr>
          <w:ins w:id="11199" w:author="Manuel Hergenröder" w:date="2020-07-16T16:23:00Z"/>
          <w:rFonts w:ascii="Consolas" w:hAnsi="Consolas"/>
          <w:color w:val="000000"/>
          <w:sz w:val="18"/>
          <w:szCs w:val="18"/>
          <w:lang w:val="en-US"/>
          <w:rPrChange w:id="11200" w:author="Manuel Hergenröder" w:date="2020-07-16T16:26:00Z">
            <w:rPr>
              <w:ins w:id="11201" w:author="Manuel Hergenröder" w:date="2020-07-16T16:23:00Z"/>
              <w:rFonts w:ascii="Consolas" w:hAnsi="Consolas"/>
              <w:color w:val="000000"/>
            </w:rPr>
          </w:rPrChange>
        </w:rPr>
      </w:pPr>
      <w:ins w:id="11202" w:author="Manuel Hergenröder" w:date="2020-07-16T16:23:00Z">
        <w:r w:rsidRPr="00625FEA">
          <w:rPr>
            <w:rFonts w:ascii="Consolas" w:hAnsi="Consolas"/>
            <w:color w:val="000000"/>
            <w:sz w:val="18"/>
            <w:szCs w:val="18"/>
            <w:lang w:val="en-US"/>
            <w:rPrChange w:id="11203" w:author="Manuel Hergenröder" w:date="2020-07-16T16:26:00Z">
              <w:rPr>
                <w:rFonts w:ascii="Consolas" w:hAnsi="Consolas"/>
                <w:color w:val="000000"/>
              </w:rPr>
            </w:rPrChange>
          </w:rPr>
          <w:t xml:space="preserve"> </w:t>
        </w:r>
      </w:ins>
    </w:p>
    <w:p w14:paraId="3D544FAD" w14:textId="77777777" w:rsidR="008F67FA" w:rsidRPr="00625FEA" w:rsidRDefault="008F67FA" w:rsidP="008F67FA">
      <w:pPr>
        <w:pStyle w:val="HTMLPreformatted"/>
        <w:shd w:val="clear" w:color="auto" w:fill="FFFFFF"/>
        <w:rPr>
          <w:ins w:id="11204" w:author="Manuel Hergenröder" w:date="2020-07-16T16:23:00Z"/>
          <w:rFonts w:ascii="Consolas" w:hAnsi="Consolas"/>
          <w:color w:val="000000"/>
          <w:sz w:val="18"/>
          <w:szCs w:val="18"/>
          <w:lang w:val="en-US"/>
          <w:rPrChange w:id="11205" w:author="Manuel Hergenröder" w:date="2020-07-16T16:26:00Z">
            <w:rPr>
              <w:ins w:id="11206" w:author="Manuel Hergenröder" w:date="2020-07-16T16:23:00Z"/>
              <w:rFonts w:ascii="Consolas" w:hAnsi="Consolas"/>
              <w:color w:val="000000"/>
            </w:rPr>
          </w:rPrChange>
        </w:rPr>
      </w:pPr>
      <w:ins w:id="11207" w:author="Manuel Hergenröder" w:date="2020-07-16T16:23:00Z">
        <w:r w:rsidRPr="00625FEA">
          <w:rPr>
            <w:rFonts w:ascii="Consolas" w:hAnsi="Consolas"/>
            <w:color w:val="000000"/>
            <w:sz w:val="18"/>
            <w:szCs w:val="18"/>
            <w:lang w:val="en-US"/>
            <w:rPrChange w:id="11208" w:author="Manuel Hergenröder" w:date="2020-07-16T16:26:00Z">
              <w:rPr>
                <w:rFonts w:ascii="Consolas" w:hAnsi="Consolas"/>
                <w:color w:val="000000"/>
              </w:rPr>
            </w:rPrChange>
          </w:rPr>
          <w:t>        </w:t>
        </w:r>
        <w:r w:rsidRPr="00625FEA">
          <w:rPr>
            <w:rFonts w:ascii="Consolas" w:hAnsi="Consolas"/>
            <w:color w:val="2B91AF"/>
            <w:sz w:val="18"/>
            <w:szCs w:val="18"/>
            <w:lang w:val="en-US"/>
            <w:rPrChange w:id="11209" w:author="Manuel Hergenröder" w:date="2020-07-16T16:26:00Z">
              <w:rPr>
                <w:rFonts w:ascii="Consolas" w:hAnsi="Consolas"/>
                <w:color w:val="2B91AF"/>
              </w:rPr>
            </w:rPrChange>
          </w:rPr>
          <w:t>List</w:t>
        </w:r>
        <w:r w:rsidRPr="00625FEA">
          <w:rPr>
            <w:rFonts w:ascii="Consolas" w:hAnsi="Consolas"/>
            <w:color w:val="000000"/>
            <w:sz w:val="18"/>
            <w:szCs w:val="18"/>
            <w:lang w:val="en-US"/>
            <w:rPrChange w:id="11210" w:author="Manuel Hergenröder" w:date="2020-07-16T16:26:00Z">
              <w:rPr>
                <w:rFonts w:ascii="Consolas" w:hAnsi="Consolas"/>
                <w:color w:val="000000"/>
              </w:rPr>
            </w:rPrChange>
          </w:rPr>
          <w:t>&lt;</w:t>
        </w:r>
        <w:r w:rsidRPr="00625FEA">
          <w:rPr>
            <w:rFonts w:ascii="Consolas" w:hAnsi="Consolas"/>
            <w:color w:val="0000FF"/>
            <w:sz w:val="18"/>
            <w:szCs w:val="18"/>
            <w:lang w:val="en-US"/>
            <w:rPrChange w:id="11211" w:author="Manuel Hergenröder" w:date="2020-07-16T16:26:00Z">
              <w:rPr>
                <w:rFonts w:ascii="Consolas" w:hAnsi="Consolas"/>
                <w:color w:val="0000FF"/>
              </w:rPr>
            </w:rPrChange>
          </w:rPr>
          <w:t>int</w:t>
        </w:r>
        <w:r w:rsidRPr="00625FEA">
          <w:rPr>
            <w:rFonts w:ascii="Consolas" w:hAnsi="Consolas"/>
            <w:color w:val="000000"/>
            <w:sz w:val="18"/>
            <w:szCs w:val="18"/>
            <w:lang w:val="en-US"/>
            <w:rPrChange w:id="11212" w:author="Manuel Hergenröder" w:date="2020-07-16T16:26:00Z">
              <w:rPr>
                <w:rFonts w:ascii="Consolas" w:hAnsi="Consolas"/>
                <w:color w:val="000000"/>
              </w:rPr>
            </w:rPrChange>
          </w:rPr>
          <w:t>&gt; </w:t>
        </w:r>
        <w:r w:rsidRPr="00625FEA">
          <w:rPr>
            <w:rFonts w:ascii="Consolas" w:hAnsi="Consolas"/>
            <w:color w:val="1F377F"/>
            <w:sz w:val="18"/>
            <w:szCs w:val="18"/>
            <w:lang w:val="en-US"/>
            <w:rPrChange w:id="11213" w:author="Manuel Hergenröder" w:date="2020-07-16T16:26:00Z">
              <w:rPr>
                <w:rFonts w:ascii="Consolas" w:hAnsi="Consolas"/>
                <w:color w:val="1F377F"/>
              </w:rPr>
            </w:rPrChange>
          </w:rPr>
          <w:t>meshColorsToUpdate</w:t>
        </w:r>
        <w:r w:rsidRPr="00625FEA">
          <w:rPr>
            <w:rFonts w:ascii="Consolas" w:hAnsi="Consolas"/>
            <w:color w:val="000000"/>
            <w:sz w:val="18"/>
            <w:szCs w:val="18"/>
            <w:lang w:val="en-US"/>
            <w:rPrChange w:id="11214" w:author="Manuel Hergenröder" w:date="2020-07-16T16:26:00Z">
              <w:rPr>
                <w:rFonts w:ascii="Consolas" w:hAnsi="Consolas"/>
                <w:color w:val="000000"/>
              </w:rPr>
            </w:rPrChange>
          </w:rPr>
          <w:t> = </w:t>
        </w:r>
        <w:r w:rsidRPr="00625FEA">
          <w:rPr>
            <w:rFonts w:ascii="Consolas" w:hAnsi="Consolas"/>
            <w:color w:val="0000FF"/>
            <w:sz w:val="18"/>
            <w:szCs w:val="18"/>
            <w:lang w:val="en-US"/>
            <w:rPrChange w:id="11215" w:author="Manuel Hergenröder" w:date="2020-07-16T16:26:00Z">
              <w:rPr>
                <w:rFonts w:ascii="Consolas" w:hAnsi="Consolas"/>
                <w:color w:val="0000FF"/>
              </w:rPr>
            </w:rPrChange>
          </w:rPr>
          <w:t>new</w:t>
        </w:r>
        <w:r w:rsidRPr="00625FEA">
          <w:rPr>
            <w:rFonts w:ascii="Consolas" w:hAnsi="Consolas"/>
            <w:color w:val="000000"/>
            <w:sz w:val="18"/>
            <w:szCs w:val="18"/>
            <w:lang w:val="en-US"/>
            <w:rPrChange w:id="11216" w:author="Manuel Hergenröder" w:date="2020-07-16T16:26:00Z">
              <w:rPr>
                <w:rFonts w:ascii="Consolas" w:hAnsi="Consolas"/>
                <w:color w:val="000000"/>
              </w:rPr>
            </w:rPrChange>
          </w:rPr>
          <w:t> </w:t>
        </w:r>
        <w:r w:rsidRPr="00625FEA">
          <w:rPr>
            <w:rFonts w:ascii="Consolas" w:hAnsi="Consolas"/>
            <w:color w:val="2B91AF"/>
            <w:sz w:val="18"/>
            <w:szCs w:val="18"/>
            <w:lang w:val="en-US"/>
            <w:rPrChange w:id="11217" w:author="Manuel Hergenröder" w:date="2020-07-16T16:26:00Z">
              <w:rPr>
                <w:rFonts w:ascii="Consolas" w:hAnsi="Consolas"/>
                <w:color w:val="2B91AF"/>
              </w:rPr>
            </w:rPrChange>
          </w:rPr>
          <w:t>List</w:t>
        </w:r>
        <w:r w:rsidRPr="00625FEA">
          <w:rPr>
            <w:rFonts w:ascii="Consolas" w:hAnsi="Consolas"/>
            <w:color w:val="000000"/>
            <w:sz w:val="18"/>
            <w:szCs w:val="18"/>
            <w:lang w:val="en-US"/>
            <w:rPrChange w:id="11218" w:author="Manuel Hergenröder" w:date="2020-07-16T16:26:00Z">
              <w:rPr>
                <w:rFonts w:ascii="Consolas" w:hAnsi="Consolas"/>
                <w:color w:val="000000"/>
              </w:rPr>
            </w:rPrChange>
          </w:rPr>
          <w:t>&lt;</w:t>
        </w:r>
        <w:r w:rsidRPr="00625FEA">
          <w:rPr>
            <w:rFonts w:ascii="Consolas" w:hAnsi="Consolas"/>
            <w:color w:val="0000FF"/>
            <w:sz w:val="18"/>
            <w:szCs w:val="18"/>
            <w:lang w:val="en-US"/>
            <w:rPrChange w:id="11219" w:author="Manuel Hergenröder" w:date="2020-07-16T16:26:00Z">
              <w:rPr>
                <w:rFonts w:ascii="Consolas" w:hAnsi="Consolas"/>
                <w:color w:val="0000FF"/>
              </w:rPr>
            </w:rPrChange>
          </w:rPr>
          <w:t>int</w:t>
        </w:r>
        <w:r w:rsidRPr="00625FEA">
          <w:rPr>
            <w:rFonts w:ascii="Consolas" w:hAnsi="Consolas"/>
            <w:color w:val="000000"/>
            <w:sz w:val="18"/>
            <w:szCs w:val="18"/>
            <w:lang w:val="en-US"/>
            <w:rPrChange w:id="11220" w:author="Manuel Hergenröder" w:date="2020-07-16T16:26:00Z">
              <w:rPr>
                <w:rFonts w:ascii="Consolas" w:hAnsi="Consolas"/>
                <w:color w:val="000000"/>
              </w:rPr>
            </w:rPrChange>
          </w:rPr>
          <w:t>&gt;();</w:t>
        </w:r>
      </w:ins>
    </w:p>
    <w:p w14:paraId="66816B99" w14:textId="77777777" w:rsidR="008F67FA" w:rsidRPr="00625FEA" w:rsidRDefault="008F67FA" w:rsidP="008F67FA">
      <w:pPr>
        <w:pStyle w:val="HTMLPreformatted"/>
        <w:shd w:val="clear" w:color="auto" w:fill="FFFFFF"/>
        <w:rPr>
          <w:ins w:id="11221" w:author="Manuel Hergenröder" w:date="2020-07-16T16:23:00Z"/>
          <w:rFonts w:ascii="Consolas" w:hAnsi="Consolas"/>
          <w:color w:val="000000"/>
          <w:sz w:val="18"/>
          <w:szCs w:val="18"/>
          <w:lang w:val="en-US"/>
          <w:rPrChange w:id="11222" w:author="Manuel Hergenröder" w:date="2020-07-16T16:26:00Z">
            <w:rPr>
              <w:ins w:id="11223" w:author="Manuel Hergenröder" w:date="2020-07-16T16:23:00Z"/>
              <w:rFonts w:ascii="Consolas" w:hAnsi="Consolas"/>
              <w:color w:val="000000"/>
            </w:rPr>
          </w:rPrChange>
        </w:rPr>
      </w:pPr>
      <w:ins w:id="11224" w:author="Manuel Hergenröder" w:date="2020-07-16T16:23:00Z">
        <w:r w:rsidRPr="00625FEA">
          <w:rPr>
            <w:rFonts w:ascii="Consolas" w:hAnsi="Consolas"/>
            <w:color w:val="000000"/>
            <w:sz w:val="18"/>
            <w:szCs w:val="18"/>
            <w:lang w:val="en-US"/>
            <w:rPrChange w:id="11225" w:author="Manuel Hergenröder" w:date="2020-07-16T16:26:00Z">
              <w:rPr>
                <w:rFonts w:ascii="Consolas" w:hAnsi="Consolas"/>
                <w:color w:val="000000"/>
              </w:rPr>
            </w:rPrChange>
          </w:rPr>
          <w:t>        </w:t>
        </w:r>
        <w:r w:rsidRPr="00625FEA">
          <w:rPr>
            <w:rFonts w:ascii="Consolas" w:hAnsi="Consolas"/>
            <w:color w:val="008000"/>
            <w:sz w:val="18"/>
            <w:szCs w:val="18"/>
            <w:lang w:val="en-US"/>
            <w:rPrChange w:id="11226" w:author="Manuel Hergenröder" w:date="2020-07-16T16:26:00Z">
              <w:rPr>
                <w:rFonts w:ascii="Consolas" w:hAnsi="Consolas"/>
                <w:color w:val="008000"/>
              </w:rPr>
            </w:rPrChange>
          </w:rPr>
          <w:t>// Update meshes, colliders &amp; fftDataMagnitudes</w:t>
        </w:r>
      </w:ins>
    </w:p>
    <w:p w14:paraId="0E09BEED" w14:textId="77777777" w:rsidR="008F67FA" w:rsidRPr="00625FEA" w:rsidRDefault="008F67FA" w:rsidP="008F67FA">
      <w:pPr>
        <w:pStyle w:val="HTMLPreformatted"/>
        <w:shd w:val="clear" w:color="auto" w:fill="FFFFFF"/>
        <w:rPr>
          <w:ins w:id="11227" w:author="Manuel Hergenröder" w:date="2020-07-16T16:23:00Z"/>
          <w:rFonts w:ascii="Consolas" w:hAnsi="Consolas"/>
          <w:color w:val="000000"/>
          <w:sz w:val="18"/>
          <w:szCs w:val="18"/>
          <w:lang w:val="en-US"/>
          <w:rPrChange w:id="11228" w:author="Manuel Hergenröder" w:date="2020-07-16T16:26:00Z">
            <w:rPr>
              <w:ins w:id="11229" w:author="Manuel Hergenröder" w:date="2020-07-16T16:23:00Z"/>
              <w:rFonts w:ascii="Consolas" w:hAnsi="Consolas"/>
              <w:color w:val="000000"/>
            </w:rPr>
          </w:rPrChange>
        </w:rPr>
      </w:pPr>
      <w:ins w:id="11230" w:author="Manuel Hergenröder" w:date="2020-07-16T16:23:00Z">
        <w:r w:rsidRPr="00625FEA">
          <w:rPr>
            <w:rFonts w:ascii="Consolas" w:hAnsi="Consolas"/>
            <w:color w:val="000000"/>
            <w:sz w:val="18"/>
            <w:szCs w:val="18"/>
            <w:lang w:val="en-US"/>
            <w:rPrChange w:id="11231" w:author="Manuel Hergenröder" w:date="2020-07-16T16:26:00Z">
              <w:rPr>
                <w:rFonts w:ascii="Consolas" w:hAnsi="Consolas"/>
                <w:color w:val="000000"/>
              </w:rPr>
            </w:rPrChange>
          </w:rPr>
          <w:t>        </w:t>
        </w:r>
        <w:r w:rsidRPr="00625FEA">
          <w:rPr>
            <w:rFonts w:ascii="Consolas" w:hAnsi="Consolas"/>
            <w:color w:val="8F08C4"/>
            <w:sz w:val="18"/>
            <w:szCs w:val="18"/>
            <w:lang w:val="en-US"/>
            <w:rPrChange w:id="11232" w:author="Manuel Hergenröder" w:date="2020-07-16T16:26:00Z">
              <w:rPr>
                <w:rFonts w:ascii="Consolas" w:hAnsi="Consolas"/>
                <w:color w:val="8F08C4"/>
              </w:rPr>
            </w:rPrChange>
          </w:rPr>
          <w:t>while</w:t>
        </w:r>
        <w:r w:rsidRPr="00625FEA">
          <w:rPr>
            <w:rFonts w:ascii="Consolas" w:hAnsi="Consolas"/>
            <w:color w:val="000000"/>
            <w:sz w:val="18"/>
            <w:szCs w:val="18"/>
            <w:lang w:val="en-US"/>
            <w:rPrChange w:id="11233" w:author="Manuel Hergenröder" w:date="2020-07-16T16:26:00Z">
              <w:rPr>
                <w:rFonts w:ascii="Consolas" w:hAnsi="Consolas"/>
                <w:color w:val="000000"/>
              </w:rPr>
            </w:rPrChange>
          </w:rPr>
          <w:t> (</w:t>
        </w:r>
        <w:r w:rsidRPr="00625FEA">
          <w:rPr>
            <w:rFonts w:ascii="Consolas" w:hAnsi="Consolas"/>
            <w:color w:val="1F377F"/>
            <w:sz w:val="18"/>
            <w:szCs w:val="18"/>
            <w:lang w:val="en-US"/>
            <w:rPrChange w:id="11234" w:author="Manuel Hergenröder" w:date="2020-07-16T16:26:00Z">
              <w:rPr>
                <w:rFonts w:ascii="Consolas" w:hAnsi="Consolas"/>
                <w:color w:val="1F377F"/>
              </w:rPr>
            </w:rPrChange>
          </w:rPr>
          <w:t>vertexChanges</w:t>
        </w:r>
        <w:r w:rsidRPr="00625FEA">
          <w:rPr>
            <w:rFonts w:ascii="Consolas" w:hAnsi="Consolas"/>
            <w:color w:val="000000"/>
            <w:sz w:val="18"/>
            <w:szCs w:val="18"/>
            <w:lang w:val="en-US"/>
            <w:rPrChange w:id="11235" w:author="Manuel Hergenröder" w:date="2020-07-16T16:26:00Z">
              <w:rPr>
                <w:rFonts w:ascii="Consolas" w:hAnsi="Consolas"/>
                <w:color w:val="000000"/>
              </w:rPr>
            </w:rPrChange>
          </w:rPr>
          <w:t>.</w:t>
        </w:r>
        <w:r w:rsidRPr="00625FEA">
          <w:rPr>
            <w:rFonts w:ascii="Consolas" w:hAnsi="Consolas"/>
            <w:color w:val="74531F"/>
            <w:sz w:val="18"/>
            <w:szCs w:val="18"/>
            <w:lang w:val="en-US"/>
            <w:rPrChange w:id="11236" w:author="Manuel Hergenröder" w:date="2020-07-16T16:26:00Z">
              <w:rPr>
                <w:rFonts w:ascii="Consolas" w:hAnsi="Consolas"/>
                <w:color w:val="74531F"/>
              </w:rPr>
            </w:rPrChange>
          </w:rPr>
          <w:t>TryDequeue</w:t>
        </w:r>
        <w:r w:rsidRPr="00625FEA">
          <w:rPr>
            <w:rFonts w:ascii="Consolas" w:hAnsi="Consolas"/>
            <w:color w:val="000000"/>
            <w:sz w:val="18"/>
            <w:szCs w:val="18"/>
            <w:lang w:val="en-US"/>
            <w:rPrChange w:id="11237" w:author="Manuel Hergenröder" w:date="2020-07-16T16:26:00Z">
              <w:rPr>
                <w:rFonts w:ascii="Consolas" w:hAnsi="Consolas"/>
                <w:color w:val="000000"/>
              </w:rPr>
            </w:rPrChange>
          </w:rPr>
          <w:t>(</w:t>
        </w:r>
        <w:r w:rsidRPr="00625FEA">
          <w:rPr>
            <w:rFonts w:ascii="Consolas" w:hAnsi="Consolas"/>
            <w:color w:val="0000FF"/>
            <w:sz w:val="18"/>
            <w:szCs w:val="18"/>
            <w:lang w:val="en-US"/>
            <w:rPrChange w:id="11238" w:author="Manuel Hergenröder" w:date="2020-07-16T16:26:00Z">
              <w:rPr>
                <w:rFonts w:ascii="Consolas" w:hAnsi="Consolas"/>
                <w:color w:val="0000FF"/>
              </w:rPr>
            </w:rPrChange>
          </w:rPr>
          <w:t>out</w:t>
        </w:r>
        <w:r w:rsidRPr="00625FEA">
          <w:rPr>
            <w:rFonts w:ascii="Consolas" w:hAnsi="Consolas"/>
            <w:color w:val="000000"/>
            <w:sz w:val="18"/>
            <w:szCs w:val="18"/>
            <w:lang w:val="en-US"/>
            <w:rPrChange w:id="11239" w:author="Manuel Hergenröder" w:date="2020-07-16T16:26:00Z">
              <w:rPr>
                <w:rFonts w:ascii="Consolas" w:hAnsi="Consolas"/>
                <w:color w:val="000000"/>
              </w:rPr>
            </w:rPrChange>
          </w:rPr>
          <w:t> </w:t>
        </w:r>
        <w:r w:rsidRPr="00625FEA">
          <w:rPr>
            <w:rFonts w:ascii="Consolas" w:hAnsi="Consolas"/>
            <w:color w:val="2B91AF"/>
            <w:sz w:val="18"/>
            <w:szCs w:val="18"/>
            <w:lang w:val="en-US"/>
            <w:rPrChange w:id="11240" w:author="Manuel Hergenröder" w:date="2020-07-16T16:26:00Z">
              <w:rPr>
                <w:rFonts w:ascii="Consolas" w:hAnsi="Consolas"/>
                <w:color w:val="2B91AF"/>
              </w:rPr>
            </w:rPrChange>
          </w:rPr>
          <w:t>VertexChange</w:t>
        </w:r>
        <w:r w:rsidRPr="00625FEA">
          <w:rPr>
            <w:rFonts w:ascii="Consolas" w:hAnsi="Consolas"/>
            <w:color w:val="000000"/>
            <w:sz w:val="18"/>
            <w:szCs w:val="18"/>
            <w:lang w:val="en-US"/>
            <w:rPrChange w:id="11241" w:author="Manuel Hergenröder" w:date="2020-07-16T16:26:00Z">
              <w:rPr>
                <w:rFonts w:ascii="Consolas" w:hAnsi="Consolas"/>
                <w:color w:val="000000"/>
              </w:rPr>
            </w:rPrChange>
          </w:rPr>
          <w:t> </w:t>
        </w:r>
        <w:r w:rsidRPr="00625FEA">
          <w:rPr>
            <w:rFonts w:ascii="Consolas" w:hAnsi="Consolas"/>
            <w:color w:val="1F377F"/>
            <w:sz w:val="18"/>
            <w:szCs w:val="18"/>
            <w:lang w:val="en-US"/>
            <w:rPrChange w:id="11242" w:author="Manuel Hergenröder" w:date="2020-07-16T16:26:00Z">
              <w:rPr>
                <w:rFonts w:ascii="Consolas" w:hAnsi="Consolas"/>
                <w:color w:val="1F377F"/>
              </w:rPr>
            </w:rPrChange>
          </w:rPr>
          <w:t>vc</w:t>
        </w:r>
        <w:r w:rsidRPr="00625FEA">
          <w:rPr>
            <w:rFonts w:ascii="Consolas" w:hAnsi="Consolas"/>
            <w:color w:val="000000"/>
            <w:sz w:val="18"/>
            <w:szCs w:val="18"/>
            <w:lang w:val="en-US"/>
            <w:rPrChange w:id="11243" w:author="Manuel Hergenröder" w:date="2020-07-16T16:26:00Z">
              <w:rPr>
                <w:rFonts w:ascii="Consolas" w:hAnsi="Consolas"/>
                <w:color w:val="000000"/>
              </w:rPr>
            </w:rPrChange>
          </w:rPr>
          <w:t>))</w:t>
        </w:r>
      </w:ins>
    </w:p>
    <w:p w14:paraId="26EE449E" w14:textId="77777777" w:rsidR="008F67FA" w:rsidRPr="00625FEA" w:rsidRDefault="008F67FA" w:rsidP="008F67FA">
      <w:pPr>
        <w:pStyle w:val="HTMLPreformatted"/>
        <w:shd w:val="clear" w:color="auto" w:fill="FFFFFF"/>
        <w:rPr>
          <w:ins w:id="11244" w:author="Manuel Hergenröder" w:date="2020-07-16T16:23:00Z"/>
          <w:rFonts w:ascii="Consolas" w:hAnsi="Consolas"/>
          <w:color w:val="000000"/>
          <w:sz w:val="18"/>
          <w:szCs w:val="18"/>
          <w:lang w:val="en-US"/>
          <w:rPrChange w:id="11245" w:author="Manuel Hergenröder" w:date="2020-07-16T16:26:00Z">
            <w:rPr>
              <w:ins w:id="11246" w:author="Manuel Hergenröder" w:date="2020-07-16T16:23:00Z"/>
              <w:rFonts w:ascii="Consolas" w:hAnsi="Consolas"/>
              <w:color w:val="000000"/>
            </w:rPr>
          </w:rPrChange>
        </w:rPr>
      </w:pPr>
      <w:ins w:id="11247" w:author="Manuel Hergenröder" w:date="2020-07-16T16:23:00Z">
        <w:r w:rsidRPr="00625FEA">
          <w:rPr>
            <w:rFonts w:ascii="Consolas" w:hAnsi="Consolas"/>
            <w:color w:val="000000"/>
            <w:sz w:val="18"/>
            <w:szCs w:val="18"/>
            <w:lang w:val="en-US"/>
            <w:rPrChange w:id="11248" w:author="Manuel Hergenröder" w:date="2020-07-16T16:26:00Z">
              <w:rPr>
                <w:rFonts w:ascii="Consolas" w:hAnsi="Consolas"/>
                <w:color w:val="000000"/>
              </w:rPr>
            </w:rPrChange>
          </w:rPr>
          <w:t>        {</w:t>
        </w:r>
      </w:ins>
    </w:p>
    <w:p w14:paraId="1DCB35EC" w14:textId="77777777" w:rsidR="008F67FA" w:rsidRPr="00625FEA" w:rsidRDefault="008F67FA" w:rsidP="008F67FA">
      <w:pPr>
        <w:pStyle w:val="HTMLPreformatted"/>
        <w:shd w:val="clear" w:color="auto" w:fill="FFFFFF"/>
        <w:rPr>
          <w:ins w:id="11249" w:author="Manuel Hergenröder" w:date="2020-07-16T16:23:00Z"/>
          <w:rFonts w:ascii="Consolas" w:hAnsi="Consolas"/>
          <w:color w:val="000000"/>
          <w:sz w:val="18"/>
          <w:szCs w:val="18"/>
          <w:lang w:val="en-US"/>
          <w:rPrChange w:id="11250" w:author="Manuel Hergenröder" w:date="2020-07-16T16:26:00Z">
            <w:rPr>
              <w:ins w:id="11251" w:author="Manuel Hergenröder" w:date="2020-07-16T16:23:00Z"/>
              <w:rFonts w:ascii="Consolas" w:hAnsi="Consolas"/>
              <w:color w:val="000000"/>
            </w:rPr>
          </w:rPrChange>
        </w:rPr>
      </w:pPr>
      <w:ins w:id="11252" w:author="Manuel Hergenröder" w:date="2020-07-16T16:23:00Z">
        <w:r w:rsidRPr="00625FEA">
          <w:rPr>
            <w:rFonts w:ascii="Consolas" w:hAnsi="Consolas"/>
            <w:color w:val="000000"/>
            <w:sz w:val="18"/>
            <w:szCs w:val="18"/>
            <w:lang w:val="en-US"/>
            <w:rPrChange w:id="11253" w:author="Manuel Hergenröder" w:date="2020-07-16T16:26:00Z">
              <w:rPr>
                <w:rFonts w:ascii="Consolas" w:hAnsi="Consolas"/>
                <w:color w:val="000000"/>
              </w:rPr>
            </w:rPrChange>
          </w:rPr>
          <w:t>            </w:t>
        </w:r>
        <w:r w:rsidRPr="00625FEA">
          <w:rPr>
            <w:rFonts w:ascii="Consolas" w:hAnsi="Consolas"/>
            <w:color w:val="008000"/>
            <w:sz w:val="18"/>
            <w:szCs w:val="18"/>
            <w:lang w:val="en-US"/>
            <w:rPrChange w:id="11254" w:author="Manuel Hergenröder" w:date="2020-07-16T16:26:00Z">
              <w:rPr>
                <w:rFonts w:ascii="Consolas" w:hAnsi="Consolas"/>
                <w:color w:val="008000"/>
              </w:rPr>
            </w:rPrChange>
          </w:rPr>
          <w:t>// Update vertices</w:t>
        </w:r>
      </w:ins>
    </w:p>
    <w:p w14:paraId="17E04E04" w14:textId="77777777" w:rsidR="008F67FA" w:rsidRPr="00625FEA" w:rsidRDefault="008F67FA" w:rsidP="008F67FA">
      <w:pPr>
        <w:pStyle w:val="HTMLPreformatted"/>
        <w:shd w:val="clear" w:color="auto" w:fill="FFFFFF"/>
        <w:rPr>
          <w:ins w:id="11255" w:author="Manuel Hergenröder" w:date="2020-07-16T16:23:00Z"/>
          <w:rFonts w:ascii="Consolas" w:hAnsi="Consolas"/>
          <w:color w:val="000000"/>
          <w:sz w:val="18"/>
          <w:szCs w:val="18"/>
          <w:lang w:val="en-US"/>
          <w:rPrChange w:id="11256" w:author="Manuel Hergenröder" w:date="2020-07-16T16:26:00Z">
            <w:rPr>
              <w:ins w:id="11257" w:author="Manuel Hergenröder" w:date="2020-07-16T16:23:00Z"/>
              <w:rFonts w:ascii="Consolas" w:hAnsi="Consolas"/>
              <w:color w:val="000000"/>
            </w:rPr>
          </w:rPrChange>
        </w:rPr>
      </w:pPr>
      <w:ins w:id="11258" w:author="Manuel Hergenröder" w:date="2020-07-16T16:23:00Z">
        <w:r w:rsidRPr="00625FEA">
          <w:rPr>
            <w:rFonts w:ascii="Consolas" w:hAnsi="Consolas"/>
            <w:color w:val="000000"/>
            <w:sz w:val="18"/>
            <w:szCs w:val="18"/>
            <w:lang w:val="en-US"/>
            <w:rPrChange w:id="11259" w:author="Manuel Hergenröder" w:date="2020-07-16T16:26:00Z">
              <w:rPr>
                <w:rFonts w:ascii="Consolas" w:hAnsi="Consolas"/>
                <w:color w:val="000000"/>
              </w:rPr>
            </w:rPrChange>
          </w:rPr>
          <w:lastRenderedPageBreak/>
          <w:t>            </w:t>
        </w:r>
        <w:r w:rsidRPr="00625FEA">
          <w:rPr>
            <w:rFonts w:ascii="Consolas" w:hAnsi="Consolas"/>
            <w:color w:val="0000FF"/>
            <w:sz w:val="18"/>
            <w:szCs w:val="18"/>
            <w:lang w:val="en-US"/>
            <w:rPrChange w:id="1126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261" w:author="Manuel Hergenröder" w:date="2020-07-16T16:26:00Z">
              <w:rPr>
                <w:rFonts w:ascii="Consolas" w:hAnsi="Consolas"/>
                <w:color w:val="000000"/>
              </w:rPr>
            </w:rPrChange>
          </w:rPr>
          <w:t>.modifiedVertices[</w:t>
        </w:r>
        <w:r w:rsidRPr="00625FEA">
          <w:rPr>
            <w:rFonts w:ascii="Consolas" w:hAnsi="Consolas"/>
            <w:color w:val="1F377F"/>
            <w:sz w:val="18"/>
            <w:szCs w:val="18"/>
            <w:lang w:val="en-US"/>
            <w:rPrChange w:id="11262" w:author="Manuel Hergenröder" w:date="2020-07-16T16:26:00Z">
              <w:rPr>
                <w:rFonts w:ascii="Consolas" w:hAnsi="Consolas"/>
                <w:color w:val="1F377F"/>
              </w:rPr>
            </w:rPrChange>
          </w:rPr>
          <w:t>vc</w:t>
        </w:r>
        <w:r w:rsidRPr="00625FEA">
          <w:rPr>
            <w:rFonts w:ascii="Consolas" w:hAnsi="Consolas"/>
            <w:color w:val="000000"/>
            <w:sz w:val="18"/>
            <w:szCs w:val="18"/>
            <w:lang w:val="en-US"/>
            <w:rPrChange w:id="11263" w:author="Manuel Hergenröder" w:date="2020-07-16T16:26:00Z">
              <w:rPr>
                <w:rFonts w:ascii="Consolas" w:hAnsi="Consolas"/>
                <w:color w:val="000000"/>
              </w:rPr>
            </w:rPrChange>
          </w:rPr>
          <w:t>.meshIdx][</w:t>
        </w:r>
        <w:r w:rsidRPr="00625FEA">
          <w:rPr>
            <w:rFonts w:ascii="Consolas" w:hAnsi="Consolas"/>
            <w:color w:val="1F377F"/>
            <w:sz w:val="18"/>
            <w:szCs w:val="18"/>
            <w:lang w:val="en-US"/>
            <w:rPrChange w:id="11264" w:author="Manuel Hergenröder" w:date="2020-07-16T16:26:00Z">
              <w:rPr>
                <w:rFonts w:ascii="Consolas" w:hAnsi="Consolas"/>
                <w:color w:val="1F377F"/>
              </w:rPr>
            </w:rPrChange>
          </w:rPr>
          <w:t>vc</w:t>
        </w:r>
        <w:r w:rsidRPr="00625FEA">
          <w:rPr>
            <w:rFonts w:ascii="Consolas" w:hAnsi="Consolas"/>
            <w:color w:val="000000"/>
            <w:sz w:val="18"/>
            <w:szCs w:val="18"/>
            <w:lang w:val="en-US"/>
            <w:rPrChange w:id="11265" w:author="Manuel Hergenröder" w:date="2020-07-16T16:26:00Z">
              <w:rPr>
                <w:rFonts w:ascii="Consolas" w:hAnsi="Consolas"/>
                <w:color w:val="000000"/>
              </w:rPr>
            </w:rPrChange>
          </w:rPr>
          <w:t>.vertexIdx + </w:t>
        </w:r>
        <w:r w:rsidRPr="00625FEA">
          <w:rPr>
            <w:rFonts w:ascii="Consolas" w:hAnsi="Consolas"/>
            <w:color w:val="0000FF"/>
            <w:sz w:val="18"/>
            <w:szCs w:val="18"/>
            <w:lang w:val="en-US"/>
            <w:rPrChange w:id="1126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267" w:author="Manuel Hergenröder" w:date="2020-07-16T16:26:00Z">
              <w:rPr>
                <w:rFonts w:ascii="Consolas" w:hAnsi="Consolas"/>
                <w:color w:val="000000"/>
              </w:rPr>
            </w:rPrChange>
          </w:rPr>
          <w:t>.spectrum.startIndexOfPeakVertices] = </w:t>
        </w:r>
        <w:r w:rsidRPr="00625FEA">
          <w:rPr>
            <w:rFonts w:ascii="Consolas" w:hAnsi="Consolas"/>
            <w:color w:val="0000FF"/>
            <w:sz w:val="18"/>
            <w:szCs w:val="18"/>
            <w:lang w:val="en-US"/>
            <w:rPrChange w:id="11268" w:author="Manuel Hergenröder" w:date="2020-07-16T16:26:00Z">
              <w:rPr>
                <w:rFonts w:ascii="Consolas" w:hAnsi="Consolas"/>
                <w:color w:val="0000FF"/>
              </w:rPr>
            </w:rPrChange>
          </w:rPr>
          <w:t>new</w:t>
        </w:r>
        <w:r w:rsidRPr="00625FEA">
          <w:rPr>
            <w:rFonts w:ascii="Consolas" w:hAnsi="Consolas"/>
            <w:color w:val="000000"/>
            <w:sz w:val="18"/>
            <w:szCs w:val="18"/>
            <w:lang w:val="en-US"/>
            <w:rPrChange w:id="11269" w:author="Manuel Hergenröder" w:date="2020-07-16T16:26:00Z">
              <w:rPr>
                <w:rFonts w:ascii="Consolas" w:hAnsi="Consolas"/>
                <w:color w:val="000000"/>
              </w:rPr>
            </w:rPrChange>
          </w:rPr>
          <w:t> </w:t>
        </w:r>
        <w:r w:rsidRPr="00625FEA">
          <w:rPr>
            <w:rFonts w:ascii="Consolas" w:hAnsi="Consolas"/>
            <w:color w:val="2B91AF"/>
            <w:sz w:val="18"/>
            <w:szCs w:val="18"/>
            <w:lang w:val="en-US"/>
            <w:rPrChange w:id="11270"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1271" w:author="Manuel Hergenröder" w:date="2020-07-16T16:26:00Z">
              <w:rPr>
                <w:rFonts w:ascii="Consolas" w:hAnsi="Consolas"/>
                <w:color w:val="000000"/>
              </w:rPr>
            </w:rPrChange>
          </w:rPr>
          <w:t>(</w:t>
        </w:r>
        <w:r w:rsidRPr="00625FEA">
          <w:rPr>
            <w:rFonts w:ascii="Consolas" w:hAnsi="Consolas"/>
            <w:color w:val="1F377F"/>
            <w:sz w:val="18"/>
            <w:szCs w:val="18"/>
            <w:lang w:val="en-US"/>
            <w:rPrChange w:id="11272" w:author="Manuel Hergenröder" w:date="2020-07-16T16:26:00Z">
              <w:rPr>
                <w:rFonts w:ascii="Consolas" w:hAnsi="Consolas"/>
                <w:color w:val="1F377F"/>
              </w:rPr>
            </w:rPrChange>
          </w:rPr>
          <w:t>vc</w:t>
        </w:r>
        <w:r w:rsidRPr="00625FEA">
          <w:rPr>
            <w:rFonts w:ascii="Consolas" w:hAnsi="Consolas"/>
            <w:color w:val="000000"/>
            <w:sz w:val="18"/>
            <w:szCs w:val="18"/>
            <w:lang w:val="en-US"/>
            <w:rPrChange w:id="11273" w:author="Manuel Hergenröder" w:date="2020-07-16T16:26:00Z">
              <w:rPr>
                <w:rFonts w:ascii="Consolas" w:hAnsi="Consolas"/>
                <w:color w:val="000000"/>
              </w:rPr>
            </w:rPrChange>
          </w:rPr>
          <w:t>.x, </w:t>
        </w:r>
        <w:r w:rsidRPr="00625FEA">
          <w:rPr>
            <w:rFonts w:ascii="Consolas" w:hAnsi="Consolas"/>
            <w:color w:val="1F377F"/>
            <w:sz w:val="18"/>
            <w:szCs w:val="18"/>
            <w:lang w:val="en-US"/>
            <w:rPrChange w:id="11274" w:author="Manuel Hergenröder" w:date="2020-07-16T16:26:00Z">
              <w:rPr>
                <w:rFonts w:ascii="Consolas" w:hAnsi="Consolas"/>
                <w:color w:val="1F377F"/>
              </w:rPr>
            </w:rPrChange>
          </w:rPr>
          <w:t>vc</w:t>
        </w:r>
        <w:r w:rsidRPr="00625FEA">
          <w:rPr>
            <w:rFonts w:ascii="Consolas" w:hAnsi="Consolas"/>
            <w:color w:val="000000"/>
            <w:sz w:val="18"/>
            <w:szCs w:val="18"/>
            <w:lang w:val="en-US"/>
            <w:rPrChange w:id="11275" w:author="Manuel Hergenröder" w:date="2020-07-16T16:26:00Z">
              <w:rPr>
                <w:rFonts w:ascii="Consolas" w:hAnsi="Consolas"/>
                <w:color w:val="000000"/>
              </w:rPr>
            </w:rPrChange>
          </w:rPr>
          <w:t>.y, </w:t>
        </w:r>
        <w:r w:rsidRPr="00625FEA">
          <w:rPr>
            <w:rFonts w:ascii="Consolas" w:hAnsi="Consolas"/>
            <w:color w:val="1F377F"/>
            <w:sz w:val="18"/>
            <w:szCs w:val="18"/>
            <w:lang w:val="en-US"/>
            <w:rPrChange w:id="11276" w:author="Manuel Hergenröder" w:date="2020-07-16T16:26:00Z">
              <w:rPr>
                <w:rFonts w:ascii="Consolas" w:hAnsi="Consolas"/>
                <w:color w:val="1F377F"/>
              </w:rPr>
            </w:rPrChange>
          </w:rPr>
          <w:t>vc</w:t>
        </w:r>
        <w:r w:rsidRPr="00625FEA">
          <w:rPr>
            <w:rFonts w:ascii="Consolas" w:hAnsi="Consolas"/>
            <w:color w:val="000000"/>
            <w:sz w:val="18"/>
            <w:szCs w:val="18"/>
            <w:lang w:val="en-US"/>
            <w:rPrChange w:id="11277" w:author="Manuel Hergenröder" w:date="2020-07-16T16:26:00Z">
              <w:rPr>
                <w:rFonts w:ascii="Consolas" w:hAnsi="Consolas"/>
                <w:color w:val="000000"/>
              </w:rPr>
            </w:rPrChange>
          </w:rPr>
          <w:t>.z);</w:t>
        </w:r>
      </w:ins>
    </w:p>
    <w:p w14:paraId="131DBA89" w14:textId="77777777" w:rsidR="008F67FA" w:rsidRPr="00625FEA" w:rsidRDefault="008F67FA" w:rsidP="008F67FA">
      <w:pPr>
        <w:pStyle w:val="HTMLPreformatted"/>
        <w:shd w:val="clear" w:color="auto" w:fill="FFFFFF"/>
        <w:rPr>
          <w:ins w:id="11278" w:author="Manuel Hergenröder" w:date="2020-07-16T16:23:00Z"/>
          <w:rFonts w:ascii="Consolas" w:hAnsi="Consolas"/>
          <w:color w:val="000000"/>
          <w:sz w:val="18"/>
          <w:szCs w:val="18"/>
          <w:lang w:val="en-US"/>
          <w:rPrChange w:id="11279" w:author="Manuel Hergenröder" w:date="2020-07-16T16:26:00Z">
            <w:rPr>
              <w:ins w:id="11280" w:author="Manuel Hergenröder" w:date="2020-07-16T16:23:00Z"/>
              <w:rFonts w:ascii="Consolas" w:hAnsi="Consolas"/>
              <w:color w:val="000000"/>
            </w:rPr>
          </w:rPrChange>
        </w:rPr>
      </w:pPr>
      <w:ins w:id="11281" w:author="Manuel Hergenröder" w:date="2020-07-16T16:23:00Z">
        <w:r w:rsidRPr="00625FEA">
          <w:rPr>
            <w:rFonts w:ascii="Consolas" w:hAnsi="Consolas"/>
            <w:color w:val="000000"/>
            <w:sz w:val="18"/>
            <w:szCs w:val="18"/>
            <w:lang w:val="en-US"/>
            <w:rPrChange w:id="11282" w:author="Manuel Hergenröder" w:date="2020-07-16T16:26:00Z">
              <w:rPr>
                <w:rFonts w:ascii="Consolas" w:hAnsi="Consolas"/>
                <w:color w:val="000000"/>
              </w:rPr>
            </w:rPrChange>
          </w:rPr>
          <w:t>            </w:t>
        </w:r>
        <w:r w:rsidRPr="00625FEA">
          <w:rPr>
            <w:rFonts w:ascii="Consolas" w:hAnsi="Consolas"/>
            <w:color w:val="0000FF"/>
            <w:sz w:val="18"/>
            <w:szCs w:val="18"/>
            <w:lang w:val="en-US"/>
            <w:rPrChange w:id="1128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284" w:author="Manuel Hergenröder" w:date="2020-07-16T16:26:00Z">
              <w:rPr>
                <w:rFonts w:ascii="Consolas" w:hAnsi="Consolas"/>
                <w:color w:val="000000"/>
              </w:rPr>
            </w:rPrChange>
          </w:rPr>
          <w:t>.spectrum.mFilters[</w:t>
        </w:r>
        <w:r w:rsidRPr="00625FEA">
          <w:rPr>
            <w:rFonts w:ascii="Consolas" w:hAnsi="Consolas"/>
            <w:color w:val="1F377F"/>
            <w:sz w:val="18"/>
            <w:szCs w:val="18"/>
            <w:lang w:val="en-US"/>
            <w:rPrChange w:id="11285" w:author="Manuel Hergenröder" w:date="2020-07-16T16:26:00Z">
              <w:rPr>
                <w:rFonts w:ascii="Consolas" w:hAnsi="Consolas"/>
                <w:color w:val="1F377F"/>
              </w:rPr>
            </w:rPrChange>
          </w:rPr>
          <w:t>vc</w:t>
        </w:r>
        <w:r w:rsidRPr="00625FEA">
          <w:rPr>
            <w:rFonts w:ascii="Consolas" w:hAnsi="Consolas"/>
            <w:color w:val="000000"/>
            <w:sz w:val="18"/>
            <w:szCs w:val="18"/>
            <w:lang w:val="en-US"/>
            <w:rPrChange w:id="11286" w:author="Manuel Hergenröder" w:date="2020-07-16T16:26:00Z">
              <w:rPr>
                <w:rFonts w:ascii="Consolas" w:hAnsi="Consolas"/>
                <w:color w:val="000000"/>
              </w:rPr>
            </w:rPrChange>
          </w:rPr>
          <w:t>.meshIdx].mesh.vertices = </w:t>
        </w:r>
        <w:r w:rsidRPr="00625FEA">
          <w:rPr>
            <w:rFonts w:ascii="Consolas" w:hAnsi="Consolas"/>
            <w:color w:val="0000FF"/>
            <w:sz w:val="18"/>
            <w:szCs w:val="18"/>
            <w:lang w:val="en-US"/>
            <w:rPrChange w:id="1128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288" w:author="Manuel Hergenröder" w:date="2020-07-16T16:26:00Z">
              <w:rPr>
                <w:rFonts w:ascii="Consolas" w:hAnsi="Consolas"/>
                <w:color w:val="000000"/>
              </w:rPr>
            </w:rPrChange>
          </w:rPr>
          <w:t>.modifiedVertices[</w:t>
        </w:r>
        <w:r w:rsidRPr="00625FEA">
          <w:rPr>
            <w:rFonts w:ascii="Consolas" w:hAnsi="Consolas"/>
            <w:color w:val="1F377F"/>
            <w:sz w:val="18"/>
            <w:szCs w:val="18"/>
            <w:lang w:val="en-US"/>
            <w:rPrChange w:id="11289" w:author="Manuel Hergenröder" w:date="2020-07-16T16:26:00Z">
              <w:rPr>
                <w:rFonts w:ascii="Consolas" w:hAnsi="Consolas"/>
                <w:color w:val="1F377F"/>
              </w:rPr>
            </w:rPrChange>
          </w:rPr>
          <w:t>vc</w:t>
        </w:r>
        <w:r w:rsidRPr="00625FEA">
          <w:rPr>
            <w:rFonts w:ascii="Consolas" w:hAnsi="Consolas"/>
            <w:color w:val="000000"/>
            <w:sz w:val="18"/>
            <w:szCs w:val="18"/>
            <w:lang w:val="en-US"/>
            <w:rPrChange w:id="11290" w:author="Manuel Hergenröder" w:date="2020-07-16T16:26:00Z">
              <w:rPr>
                <w:rFonts w:ascii="Consolas" w:hAnsi="Consolas"/>
                <w:color w:val="000000"/>
              </w:rPr>
            </w:rPrChange>
          </w:rPr>
          <w:t>.meshIdx];</w:t>
        </w:r>
      </w:ins>
    </w:p>
    <w:p w14:paraId="7689CD64" w14:textId="77777777" w:rsidR="008F67FA" w:rsidRPr="00625FEA" w:rsidRDefault="008F67FA" w:rsidP="008F67FA">
      <w:pPr>
        <w:pStyle w:val="HTMLPreformatted"/>
        <w:shd w:val="clear" w:color="auto" w:fill="FFFFFF"/>
        <w:rPr>
          <w:ins w:id="11291" w:author="Manuel Hergenröder" w:date="2020-07-16T16:23:00Z"/>
          <w:rFonts w:ascii="Consolas" w:hAnsi="Consolas"/>
          <w:color w:val="000000"/>
          <w:sz w:val="18"/>
          <w:szCs w:val="18"/>
          <w:lang w:val="en-US"/>
          <w:rPrChange w:id="11292" w:author="Manuel Hergenröder" w:date="2020-07-16T16:26:00Z">
            <w:rPr>
              <w:ins w:id="11293" w:author="Manuel Hergenröder" w:date="2020-07-16T16:23:00Z"/>
              <w:rFonts w:ascii="Consolas" w:hAnsi="Consolas"/>
              <w:color w:val="000000"/>
            </w:rPr>
          </w:rPrChange>
        </w:rPr>
      </w:pPr>
      <w:ins w:id="11294" w:author="Manuel Hergenröder" w:date="2020-07-16T16:23:00Z">
        <w:r w:rsidRPr="00625FEA">
          <w:rPr>
            <w:rFonts w:ascii="Consolas" w:hAnsi="Consolas"/>
            <w:color w:val="000000"/>
            <w:sz w:val="18"/>
            <w:szCs w:val="18"/>
            <w:lang w:val="en-US"/>
            <w:rPrChange w:id="11295" w:author="Manuel Hergenröder" w:date="2020-07-16T16:26:00Z">
              <w:rPr>
                <w:rFonts w:ascii="Consolas" w:hAnsi="Consolas"/>
                <w:color w:val="000000"/>
              </w:rPr>
            </w:rPrChange>
          </w:rPr>
          <w:t xml:space="preserve"> </w:t>
        </w:r>
      </w:ins>
    </w:p>
    <w:p w14:paraId="1F997B4D" w14:textId="77777777" w:rsidR="008F67FA" w:rsidRPr="00625FEA" w:rsidRDefault="008F67FA" w:rsidP="008F67FA">
      <w:pPr>
        <w:pStyle w:val="HTMLPreformatted"/>
        <w:shd w:val="clear" w:color="auto" w:fill="FFFFFF"/>
        <w:rPr>
          <w:ins w:id="11296" w:author="Manuel Hergenröder" w:date="2020-07-16T16:23:00Z"/>
          <w:rFonts w:ascii="Consolas" w:hAnsi="Consolas"/>
          <w:color w:val="000000"/>
          <w:sz w:val="18"/>
          <w:szCs w:val="18"/>
          <w:lang w:val="en-US"/>
          <w:rPrChange w:id="11297" w:author="Manuel Hergenröder" w:date="2020-07-16T16:26:00Z">
            <w:rPr>
              <w:ins w:id="11298" w:author="Manuel Hergenröder" w:date="2020-07-16T16:23:00Z"/>
              <w:rFonts w:ascii="Consolas" w:hAnsi="Consolas"/>
              <w:color w:val="000000"/>
            </w:rPr>
          </w:rPrChange>
        </w:rPr>
      </w:pPr>
      <w:ins w:id="11299" w:author="Manuel Hergenröder" w:date="2020-07-16T16:23:00Z">
        <w:r w:rsidRPr="00625FEA">
          <w:rPr>
            <w:rFonts w:ascii="Consolas" w:hAnsi="Consolas"/>
            <w:color w:val="000000"/>
            <w:sz w:val="18"/>
            <w:szCs w:val="18"/>
            <w:lang w:val="en-US"/>
            <w:rPrChange w:id="11300" w:author="Manuel Hergenröder" w:date="2020-07-16T16:26:00Z">
              <w:rPr>
                <w:rFonts w:ascii="Consolas" w:hAnsi="Consolas"/>
                <w:color w:val="000000"/>
              </w:rPr>
            </w:rPrChange>
          </w:rPr>
          <w:t>            </w:t>
        </w:r>
        <w:r w:rsidRPr="00625FEA">
          <w:rPr>
            <w:rFonts w:ascii="Consolas" w:hAnsi="Consolas"/>
            <w:color w:val="8F08C4"/>
            <w:sz w:val="18"/>
            <w:szCs w:val="18"/>
            <w:lang w:val="en-US"/>
            <w:rPrChange w:id="11301" w:author="Manuel Hergenröder" w:date="2020-07-16T16:26:00Z">
              <w:rPr>
                <w:rFonts w:ascii="Consolas" w:hAnsi="Consolas"/>
                <w:color w:val="8F08C4"/>
              </w:rPr>
            </w:rPrChange>
          </w:rPr>
          <w:t>if</w:t>
        </w:r>
        <w:r w:rsidRPr="00625FEA">
          <w:rPr>
            <w:rFonts w:ascii="Consolas" w:hAnsi="Consolas"/>
            <w:color w:val="000000"/>
            <w:sz w:val="18"/>
            <w:szCs w:val="18"/>
            <w:lang w:val="en-US"/>
            <w:rPrChange w:id="11302" w:author="Manuel Hergenröder" w:date="2020-07-16T16:26:00Z">
              <w:rPr>
                <w:rFonts w:ascii="Consolas" w:hAnsi="Consolas"/>
                <w:color w:val="000000"/>
              </w:rPr>
            </w:rPrChange>
          </w:rPr>
          <w:t> (</w:t>
        </w:r>
        <w:r w:rsidRPr="00625FEA">
          <w:rPr>
            <w:rFonts w:ascii="Consolas" w:hAnsi="Consolas"/>
            <w:color w:val="1F377F"/>
            <w:sz w:val="18"/>
            <w:szCs w:val="18"/>
            <w:lang w:val="en-US"/>
            <w:rPrChange w:id="11303" w:author="Manuel Hergenröder" w:date="2020-07-16T16:26:00Z">
              <w:rPr>
                <w:rFonts w:ascii="Consolas" w:hAnsi="Consolas"/>
                <w:color w:val="1F377F"/>
              </w:rPr>
            </w:rPrChange>
          </w:rPr>
          <w:t>frames</w:t>
        </w:r>
        <w:r w:rsidRPr="00625FEA">
          <w:rPr>
            <w:rFonts w:ascii="Consolas" w:hAnsi="Consolas"/>
            <w:color w:val="000000"/>
            <w:sz w:val="18"/>
            <w:szCs w:val="18"/>
            <w:lang w:val="en-US"/>
            <w:rPrChange w:id="11304" w:author="Manuel Hergenröder" w:date="2020-07-16T16:26:00Z">
              <w:rPr>
                <w:rFonts w:ascii="Consolas" w:hAnsi="Consolas"/>
                <w:color w:val="000000"/>
              </w:rPr>
            </w:rPrChange>
          </w:rPr>
          <w:t> % 30 == 0)</w:t>
        </w:r>
      </w:ins>
    </w:p>
    <w:p w14:paraId="5E1C0A1E" w14:textId="77777777" w:rsidR="008F67FA" w:rsidRPr="00625FEA" w:rsidRDefault="008F67FA" w:rsidP="008F67FA">
      <w:pPr>
        <w:pStyle w:val="HTMLPreformatted"/>
        <w:shd w:val="clear" w:color="auto" w:fill="FFFFFF"/>
        <w:rPr>
          <w:ins w:id="11305" w:author="Manuel Hergenröder" w:date="2020-07-16T16:23:00Z"/>
          <w:rFonts w:ascii="Consolas" w:hAnsi="Consolas"/>
          <w:color w:val="000000"/>
          <w:sz w:val="18"/>
          <w:szCs w:val="18"/>
          <w:lang w:val="en-US"/>
          <w:rPrChange w:id="11306" w:author="Manuel Hergenröder" w:date="2020-07-16T16:26:00Z">
            <w:rPr>
              <w:ins w:id="11307" w:author="Manuel Hergenröder" w:date="2020-07-16T16:23:00Z"/>
              <w:rFonts w:ascii="Consolas" w:hAnsi="Consolas"/>
              <w:color w:val="000000"/>
            </w:rPr>
          </w:rPrChange>
        </w:rPr>
      </w:pPr>
      <w:ins w:id="11308" w:author="Manuel Hergenröder" w:date="2020-07-16T16:23:00Z">
        <w:r w:rsidRPr="00625FEA">
          <w:rPr>
            <w:rFonts w:ascii="Consolas" w:hAnsi="Consolas"/>
            <w:color w:val="000000"/>
            <w:sz w:val="18"/>
            <w:szCs w:val="18"/>
            <w:lang w:val="en-US"/>
            <w:rPrChange w:id="11309" w:author="Manuel Hergenröder" w:date="2020-07-16T16:26:00Z">
              <w:rPr>
                <w:rFonts w:ascii="Consolas" w:hAnsi="Consolas"/>
                <w:color w:val="000000"/>
              </w:rPr>
            </w:rPrChange>
          </w:rPr>
          <w:t>                </w:t>
        </w:r>
        <w:r w:rsidRPr="00625FEA">
          <w:rPr>
            <w:rFonts w:ascii="Consolas" w:hAnsi="Consolas"/>
            <w:color w:val="8F08C4"/>
            <w:sz w:val="18"/>
            <w:szCs w:val="18"/>
            <w:lang w:val="en-US"/>
            <w:rPrChange w:id="11310" w:author="Manuel Hergenröder" w:date="2020-07-16T16:26:00Z">
              <w:rPr>
                <w:rFonts w:ascii="Consolas" w:hAnsi="Consolas"/>
                <w:color w:val="8F08C4"/>
              </w:rPr>
            </w:rPrChange>
          </w:rPr>
          <w:t>yield</w:t>
        </w:r>
        <w:r w:rsidRPr="00625FEA">
          <w:rPr>
            <w:rFonts w:ascii="Consolas" w:hAnsi="Consolas"/>
            <w:color w:val="000000"/>
            <w:sz w:val="18"/>
            <w:szCs w:val="18"/>
            <w:lang w:val="en-US"/>
            <w:rPrChange w:id="11311" w:author="Manuel Hergenröder" w:date="2020-07-16T16:26:00Z">
              <w:rPr>
                <w:rFonts w:ascii="Consolas" w:hAnsi="Consolas"/>
                <w:color w:val="000000"/>
              </w:rPr>
            </w:rPrChange>
          </w:rPr>
          <w:t> </w:t>
        </w:r>
        <w:r w:rsidRPr="00625FEA">
          <w:rPr>
            <w:rFonts w:ascii="Consolas" w:hAnsi="Consolas"/>
            <w:color w:val="8F08C4"/>
            <w:sz w:val="18"/>
            <w:szCs w:val="18"/>
            <w:lang w:val="en-US"/>
            <w:rPrChange w:id="11312" w:author="Manuel Hergenröder" w:date="2020-07-16T16:26:00Z">
              <w:rPr>
                <w:rFonts w:ascii="Consolas" w:hAnsi="Consolas"/>
                <w:color w:val="8F08C4"/>
              </w:rPr>
            </w:rPrChange>
          </w:rPr>
          <w:t>return</w:t>
        </w:r>
        <w:r w:rsidRPr="00625FEA">
          <w:rPr>
            <w:rFonts w:ascii="Consolas" w:hAnsi="Consolas"/>
            <w:color w:val="000000"/>
            <w:sz w:val="18"/>
            <w:szCs w:val="18"/>
            <w:lang w:val="en-US"/>
            <w:rPrChange w:id="11313" w:author="Manuel Hergenröder" w:date="2020-07-16T16:26:00Z">
              <w:rPr>
                <w:rFonts w:ascii="Consolas" w:hAnsi="Consolas"/>
                <w:color w:val="000000"/>
              </w:rPr>
            </w:rPrChange>
          </w:rPr>
          <w:t> </w:t>
        </w:r>
        <w:r w:rsidRPr="00625FEA">
          <w:rPr>
            <w:rFonts w:ascii="Consolas" w:hAnsi="Consolas"/>
            <w:color w:val="0000FF"/>
            <w:sz w:val="18"/>
            <w:szCs w:val="18"/>
            <w:lang w:val="en-US"/>
            <w:rPrChange w:id="11314" w:author="Manuel Hergenröder" w:date="2020-07-16T16:26:00Z">
              <w:rPr>
                <w:rFonts w:ascii="Consolas" w:hAnsi="Consolas"/>
                <w:color w:val="0000FF"/>
              </w:rPr>
            </w:rPrChange>
          </w:rPr>
          <w:t>null</w:t>
        </w:r>
        <w:r w:rsidRPr="00625FEA">
          <w:rPr>
            <w:rFonts w:ascii="Consolas" w:hAnsi="Consolas"/>
            <w:color w:val="000000"/>
            <w:sz w:val="18"/>
            <w:szCs w:val="18"/>
            <w:lang w:val="en-US"/>
            <w:rPrChange w:id="11315" w:author="Manuel Hergenröder" w:date="2020-07-16T16:26:00Z">
              <w:rPr>
                <w:rFonts w:ascii="Consolas" w:hAnsi="Consolas"/>
                <w:color w:val="000000"/>
              </w:rPr>
            </w:rPrChange>
          </w:rPr>
          <w:t>;</w:t>
        </w:r>
      </w:ins>
    </w:p>
    <w:p w14:paraId="74BD163C" w14:textId="77777777" w:rsidR="008F67FA" w:rsidRPr="00625FEA" w:rsidRDefault="008F67FA" w:rsidP="008F67FA">
      <w:pPr>
        <w:pStyle w:val="HTMLPreformatted"/>
        <w:shd w:val="clear" w:color="auto" w:fill="FFFFFF"/>
        <w:rPr>
          <w:ins w:id="11316" w:author="Manuel Hergenröder" w:date="2020-07-16T16:23:00Z"/>
          <w:rFonts w:ascii="Consolas" w:hAnsi="Consolas"/>
          <w:color w:val="000000"/>
          <w:sz w:val="18"/>
          <w:szCs w:val="18"/>
          <w:lang w:val="en-US"/>
          <w:rPrChange w:id="11317" w:author="Manuel Hergenröder" w:date="2020-07-16T16:26:00Z">
            <w:rPr>
              <w:ins w:id="11318" w:author="Manuel Hergenröder" w:date="2020-07-16T16:23:00Z"/>
              <w:rFonts w:ascii="Consolas" w:hAnsi="Consolas"/>
              <w:color w:val="000000"/>
            </w:rPr>
          </w:rPrChange>
        </w:rPr>
      </w:pPr>
      <w:ins w:id="11319" w:author="Manuel Hergenröder" w:date="2020-07-16T16:23:00Z">
        <w:r w:rsidRPr="00625FEA">
          <w:rPr>
            <w:rFonts w:ascii="Consolas" w:hAnsi="Consolas"/>
            <w:color w:val="000000"/>
            <w:sz w:val="18"/>
            <w:szCs w:val="18"/>
            <w:lang w:val="en-US"/>
            <w:rPrChange w:id="11320" w:author="Manuel Hergenröder" w:date="2020-07-16T16:26:00Z">
              <w:rPr>
                <w:rFonts w:ascii="Consolas" w:hAnsi="Consolas"/>
                <w:color w:val="000000"/>
              </w:rPr>
            </w:rPrChange>
          </w:rPr>
          <w:t xml:space="preserve"> </w:t>
        </w:r>
      </w:ins>
    </w:p>
    <w:p w14:paraId="150AE6DF" w14:textId="77777777" w:rsidR="008F67FA" w:rsidRPr="00625FEA" w:rsidRDefault="008F67FA" w:rsidP="008F67FA">
      <w:pPr>
        <w:pStyle w:val="HTMLPreformatted"/>
        <w:shd w:val="clear" w:color="auto" w:fill="FFFFFF"/>
        <w:rPr>
          <w:ins w:id="11321" w:author="Manuel Hergenröder" w:date="2020-07-16T16:23:00Z"/>
          <w:rFonts w:ascii="Consolas" w:hAnsi="Consolas"/>
          <w:color w:val="000000"/>
          <w:sz w:val="18"/>
          <w:szCs w:val="18"/>
          <w:lang w:val="en-US"/>
          <w:rPrChange w:id="11322" w:author="Manuel Hergenröder" w:date="2020-07-16T16:26:00Z">
            <w:rPr>
              <w:ins w:id="11323" w:author="Manuel Hergenröder" w:date="2020-07-16T16:23:00Z"/>
              <w:rFonts w:ascii="Consolas" w:hAnsi="Consolas"/>
              <w:color w:val="000000"/>
            </w:rPr>
          </w:rPrChange>
        </w:rPr>
      </w:pPr>
      <w:ins w:id="11324" w:author="Manuel Hergenröder" w:date="2020-07-16T16:23:00Z">
        <w:r w:rsidRPr="00625FEA">
          <w:rPr>
            <w:rFonts w:ascii="Consolas" w:hAnsi="Consolas"/>
            <w:color w:val="000000"/>
            <w:sz w:val="18"/>
            <w:szCs w:val="18"/>
            <w:lang w:val="en-US"/>
            <w:rPrChange w:id="11325" w:author="Manuel Hergenröder" w:date="2020-07-16T16:26:00Z">
              <w:rPr>
                <w:rFonts w:ascii="Consolas" w:hAnsi="Consolas"/>
                <w:color w:val="000000"/>
              </w:rPr>
            </w:rPrChange>
          </w:rPr>
          <w:t>            </w:t>
        </w:r>
        <w:r w:rsidRPr="00625FEA">
          <w:rPr>
            <w:rFonts w:ascii="Consolas" w:hAnsi="Consolas"/>
            <w:color w:val="008000"/>
            <w:sz w:val="18"/>
            <w:szCs w:val="18"/>
            <w:lang w:val="en-US"/>
            <w:rPrChange w:id="11326" w:author="Manuel Hergenröder" w:date="2020-07-16T16:26:00Z">
              <w:rPr>
                <w:rFonts w:ascii="Consolas" w:hAnsi="Consolas"/>
                <w:color w:val="008000"/>
              </w:rPr>
            </w:rPrChange>
          </w:rPr>
          <w:t>// Note for color update</w:t>
        </w:r>
      </w:ins>
    </w:p>
    <w:p w14:paraId="5E47C237" w14:textId="77777777" w:rsidR="008F67FA" w:rsidRPr="00625FEA" w:rsidRDefault="008F67FA" w:rsidP="008F67FA">
      <w:pPr>
        <w:pStyle w:val="HTMLPreformatted"/>
        <w:shd w:val="clear" w:color="auto" w:fill="FFFFFF"/>
        <w:rPr>
          <w:ins w:id="11327" w:author="Manuel Hergenröder" w:date="2020-07-16T16:23:00Z"/>
          <w:rFonts w:ascii="Consolas" w:hAnsi="Consolas"/>
          <w:color w:val="000000"/>
          <w:sz w:val="18"/>
          <w:szCs w:val="18"/>
          <w:lang w:val="en-US"/>
          <w:rPrChange w:id="11328" w:author="Manuel Hergenröder" w:date="2020-07-16T16:26:00Z">
            <w:rPr>
              <w:ins w:id="11329" w:author="Manuel Hergenröder" w:date="2020-07-16T16:23:00Z"/>
              <w:rFonts w:ascii="Consolas" w:hAnsi="Consolas"/>
              <w:color w:val="000000"/>
            </w:rPr>
          </w:rPrChange>
        </w:rPr>
      </w:pPr>
      <w:ins w:id="11330" w:author="Manuel Hergenröder" w:date="2020-07-16T16:23:00Z">
        <w:r w:rsidRPr="00625FEA">
          <w:rPr>
            <w:rFonts w:ascii="Consolas" w:hAnsi="Consolas"/>
            <w:color w:val="000000"/>
            <w:sz w:val="18"/>
            <w:szCs w:val="18"/>
            <w:lang w:val="en-US"/>
            <w:rPrChange w:id="11331" w:author="Manuel Hergenröder" w:date="2020-07-16T16:26:00Z">
              <w:rPr>
                <w:rFonts w:ascii="Consolas" w:hAnsi="Consolas"/>
                <w:color w:val="000000"/>
              </w:rPr>
            </w:rPrChange>
          </w:rPr>
          <w:t>            </w:t>
        </w:r>
        <w:r w:rsidRPr="00625FEA">
          <w:rPr>
            <w:rFonts w:ascii="Consolas" w:hAnsi="Consolas"/>
            <w:color w:val="8F08C4"/>
            <w:sz w:val="18"/>
            <w:szCs w:val="18"/>
            <w:lang w:val="en-US"/>
            <w:rPrChange w:id="11332" w:author="Manuel Hergenröder" w:date="2020-07-16T16:26:00Z">
              <w:rPr>
                <w:rFonts w:ascii="Consolas" w:hAnsi="Consolas"/>
                <w:color w:val="8F08C4"/>
              </w:rPr>
            </w:rPrChange>
          </w:rPr>
          <w:t>if</w:t>
        </w:r>
        <w:r w:rsidRPr="00625FEA">
          <w:rPr>
            <w:rFonts w:ascii="Consolas" w:hAnsi="Consolas"/>
            <w:color w:val="000000"/>
            <w:sz w:val="18"/>
            <w:szCs w:val="18"/>
            <w:lang w:val="en-US"/>
            <w:rPrChange w:id="11333" w:author="Manuel Hergenröder" w:date="2020-07-16T16:26:00Z">
              <w:rPr>
                <w:rFonts w:ascii="Consolas" w:hAnsi="Consolas"/>
                <w:color w:val="000000"/>
              </w:rPr>
            </w:rPrChange>
          </w:rPr>
          <w:t> (!</w:t>
        </w:r>
        <w:r w:rsidRPr="00625FEA">
          <w:rPr>
            <w:rFonts w:ascii="Consolas" w:hAnsi="Consolas"/>
            <w:color w:val="1F377F"/>
            <w:sz w:val="18"/>
            <w:szCs w:val="18"/>
            <w:lang w:val="en-US"/>
            <w:rPrChange w:id="11334" w:author="Manuel Hergenröder" w:date="2020-07-16T16:26:00Z">
              <w:rPr>
                <w:rFonts w:ascii="Consolas" w:hAnsi="Consolas"/>
                <w:color w:val="1F377F"/>
              </w:rPr>
            </w:rPrChange>
          </w:rPr>
          <w:t>meshColorsToUpdate</w:t>
        </w:r>
        <w:r w:rsidRPr="00625FEA">
          <w:rPr>
            <w:rFonts w:ascii="Consolas" w:hAnsi="Consolas"/>
            <w:color w:val="000000"/>
            <w:sz w:val="18"/>
            <w:szCs w:val="18"/>
            <w:lang w:val="en-US"/>
            <w:rPrChange w:id="11335" w:author="Manuel Hergenröder" w:date="2020-07-16T16:26:00Z">
              <w:rPr>
                <w:rFonts w:ascii="Consolas" w:hAnsi="Consolas"/>
                <w:color w:val="000000"/>
              </w:rPr>
            </w:rPrChange>
          </w:rPr>
          <w:t>.</w:t>
        </w:r>
        <w:r w:rsidRPr="00625FEA">
          <w:rPr>
            <w:rFonts w:ascii="Consolas" w:hAnsi="Consolas"/>
            <w:color w:val="74531F"/>
            <w:sz w:val="18"/>
            <w:szCs w:val="18"/>
            <w:lang w:val="en-US"/>
            <w:rPrChange w:id="11336" w:author="Manuel Hergenröder" w:date="2020-07-16T16:26:00Z">
              <w:rPr>
                <w:rFonts w:ascii="Consolas" w:hAnsi="Consolas"/>
                <w:color w:val="74531F"/>
              </w:rPr>
            </w:rPrChange>
          </w:rPr>
          <w:t>Contains</w:t>
        </w:r>
        <w:r w:rsidRPr="00625FEA">
          <w:rPr>
            <w:rFonts w:ascii="Consolas" w:hAnsi="Consolas"/>
            <w:color w:val="000000"/>
            <w:sz w:val="18"/>
            <w:szCs w:val="18"/>
            <w:lang w:val="en-US"/>
            <w:rPrChange w:id="11337" w:author="Manuel Hergenröder" w:date="2020-07-16T16:26:00Z">
              <w:rPr>
                <w:rFonts w:ascii="Consolas" w:hAnsi="Consolas"/>
                <w:color w:val="000000"/>
              </w:rPr>
            </w:rPrChange>
          </w:rPr>
          <w:t>(</w:t>
        </w:r>
        <w:r w:rsidRPr="00625FEA">
          <w:rPr>
            <w:rFonts w:ascii="Consolas" w:hAnsi="Consolas"/>
            <w:color w:val="1F377F"/>
            <w:sz w:val="18"/>
            <w:szCs w:val="18"/>
            <w:lang w:val="en-US"/>
            <w:rPrChange w:id="11338" w:author="Manuel Hergenröder" w:date="2020-07-16T16:26:00Z">
              <w:rPr>
                <w:rFonts w:ascii="Consolas" w:hAnsi="Consolas"/>
                <w:color w:val="1F377F"/>
              </w:rPr>
            </w:rPrChange>
          </w:rPr>
          <w:t>vc</w:t>
        </w:r>
        <w:r w:rsidRPr="00625FEA">
          <w:rPr>
            <w:rFonts w:ascii="Consolas" w:hAnsi="Consolas"/>
            <w:color w:val="000000"/>
            <w:sz w:val="18"/>
            <w:szCs w:val="18"/>
            <w:lang w:val="en-US"/>
            <w:rPrChange w:id="11339" w:author="Manuel Hergenröder" w:date="2020-07-16T16:26:00Z">
              <w:rPr>
                <w:rFonts w:ascii="Consolas" w:hAnsi="Consolas"/>
                <w:color w:val="000000"/>
              </w:rPr>
            </w:rPrChange>
          </w:rPr>
          <w:t>.meshIdx))</w:t>
        </w:r>
      </w:ins>
    </w:p>
    <w:p w14:paraId="01F2A395" w14:textId="77777777" w:rsidR="008F67FA" w:rsidRPr="00625FEA" w:rsidRDefault="008F67FA" w:rsidP="008F67FA">
      <w:pPr>
        <w:pStyle w:val="HTMLPreformatted"/>
        <w:shd w:val="clear" w:color="auto" w:fill="FFFFFF"/>
        <w:rPr>
          <w:ins w:id="11340" w:author="Manuel Hergenröder" w:date="2020-07-16T16:23:00Z"/>
          <w:rFonts w:ascii="Consolas" w:hAnsi="Consolas"/>
          <w:color w:val="000000"/>
          <w:sz w:val="18"/>
          <w:szCs w:val="18"/>
          <w:lang w:val="en-US"/>
          <w:rPrChange w:id="11341" w:author="Manuel Hergenröder" w:date="2020-07-16T16:26:00Z">
            <w:rPr>
              <w:ins w:id="11342" w:author="Manuel Hergenröder" w:date="2020-07-16T16:23:00Z"/>
              <w:rFonts w:ascii="Consolas" w:hAnsi="Consolas"/>
              <w:color w:val="000000"/>
            </w:rPr>
          </w:rPrChange>
        </w:rPr>
      </w:pPr>
      <w:ins w:id="11343" w:author="Manuel Hergenröder" w:date="2020-07-16T16:23:00Z">
        <w:r w:rsidRPr="00625FEA">
          <w:rPr>
            <w:rFonts w:ascii="Consolas" w:hAnsi="Consolas"/>
            <w:color w:val="000000"/>
            <w:sz w:val="18"/>
            <w:szCs w:val="18"/>
            <w:lang w:val="en-US"/>
            <w:rPrChange w:id="11344" w:author="Manuel Hergenröder" w:date="2020-07-16T16:26:00Z">
              <w:rPr>
                <w:rFonts w:ascii="Consolas" w:hAnsi="Consolas"/>
                <w:color w:val="000000"/>
              </w:rPr>
            </w:rPrChange>
          </w:rPr>
          <w:t>                </w:t>
        </w:r>
        <w:r w:rsidRPr="00625FEA">
          <w:rPr>
            <w:rFonts w:ascii="Consolas" w:hAnsi="Consolas"/>
            <w:color w:val="1F377F"/>
            <w:sz w:val="18"/>
            <w:szCs w:val="18"/>
            <w:lang w:val="en-US"/>
            <w:rPrChange w:id="11345" w:author="Manuel Hergenröder" w:date="2020-07-16T16:26:00Z">
              <w:rPr>
                <w:rFonts w:ascii="Consolas" w:hAnsi="Consolas"/>
                <w:color w:val="1F377F"/>
              </w:rPr>
            </w:rPrChange>
          </w:rPr>
          <w:t>meshColorsToUpdate</w:t>
        </w:r>
        <w:r w:rsidRPr="00625FEA">
          <w:rPr>
            <w:rFonts w:ascii="Consolas" w:hAnsi="Consolas"/>
            <w:color w:val="000000"/>
            <w:sz w:val="18"/>
            <w:szCs w:val="18"/>
            <w:lang w:val="en-US"/>
            <w:rPrChange w:id="11346" w:author="Manuel Hergenröder" w:date="2020-07-16T16:26:00Z">
              <w:rPr>
                <w:rFonts w:ascii="Consolas" w:hAnsi="Consolas"/>
                <w:color w:val="000000"/>
              </w:rPr>
            </w:rPrChange>
          </w:rPr>
          <w:t>.</w:t>
        </w:r>
        <w:r w:rsidRPr="00625FEA">
          <w:rPr>
            <w:rFonts w:ascii="Consolas" w:hAnsi="Consolas"/>
            <w:color w:val="74531F"/>
            <w:sz w:val="18"/>
            <w:szCs w:val="18"/>
            <w:lang w:val="en-US"/>
            <w:rPrChange w:id="11347" w:author="Manuel Hergenröder" w:date="2020-07-16T16:26:00Z">
              <w:rPr>
                <w:rFonts w:ascii="Consolas" w:hAnsi="Consolas"/>
                <w:color w:val="74531F"/>
              </w:rPr>
            </w:rPrChange>
          </w:rPr>
          <w:t>Add</w:t>
        </w:r>
        <w:r w:rsidRPr="00625FEA">
          <w:rPr>
            <w:rFonts w:ascii="Consolas" w:hAnsi="Consolas"/>
            <w:color w:val="000000"/>
            <w:sz w:val="18"/>
            <w:szCs w:val="18"/>
            <w:lang w:val="en-US"/>
            <w:rPrChange w:id="11348" w:author="Manuel Hergenröder" w:date="2020-07-16T16:26:00Z">
              <w:rPr>
                <w:rFonts w:ascii="Consolas" w:hAnsi="Consolas"/>
                <w:color w:val="000000"/>
              </w:rPr>
            </w:rPrChange>
          </w:rPr>
          <w:t>(</w:t>
        </w:r>
        <w:r w:rsidRPr="00625FEA">
          <w:rPr>
            <w:rFonts w:ascii="Consolas" w:hAnsi="Consolas"/>
            <w:color w:val="1F377F"/>
            <w:sz w:val="18"/>
            <w:szCs w:val="18"/>
            <w:lang w:val="en-US"/>
            <w:rPrChange w:id="11349" w:author="Manuel Hergenröder" w:date="2020-07-16T16:26:00Z">
              <w:rPr>
                <w:rFonts w:ascii="Consolas" w:hAnsi="Consolas"/>
                <w:color w:val="1F377F"/>
              </w:rPr>
            </w:rPrChange>
          </w:rPr>
          <w:t>vc</w:t>
        </w:r>
        <w:r w:rsidRPr="00625FEA">
          <w:rPr>
            <w:rFonts w:ascii="Consolas" w:hAnsi="Consolas"/>
            <w:color w:val="000000"/>
            <w:sz w:val="18"/>
            <w:szCs w:val="18"/>
            <w:lang w:val="en-US"/>
            <w:rPrChange w:id="11350" w:author="Manuel Hergenröder" w:date="2020-07-16T16:26:00Z">
              <w:rPr>
                <w:rFonts w:ascii="Consolas" w:hAnsi="Consolas"/>
                <w:color w:val="000000"/>
              </w:rPr>
            </w:rPrChange>
          </w:rPr>
          <w:t>.meshIdx);</w:t>
        </w:r>
      </w:ins>
    </w:p>
    <w:p w14:paraId="547A384F" w14:textId="77777777" w:rsidR="008F67FA" w:rsidRPr="00625FEA" w:rsidRDefault="008F67FA" w:rsidP="008F67FA">
      <w:pPr>
        <w:pStyle w:val="HTMLPreformatted"/>
        <w:shd w:val="clear" w:color="auto" w:fill="FFFFFF"/>
        <w:rPr>
          <w:ins w:id="11351" w:author="Manuel Hergenröder" w:date="2020-07-16T16:23:00Z"/>
          <w:rFonts w:ascii="Consolas" w:hAnsi="Consolas"/>
          <w:color w:val="000000"/>
          <w:sz w:val="18"/>
          <w:szCs w:val="18"/>
          <w:lang w:val="en-US"/>
          <w:rPrChange w:id="11352" w:author="Manuel Hergenröder" w:date="2020-07-16T16:26:00Z">
            <w:rPr>
              <w:ins w:id="11353" w:author="Manuel Hergenröder" w:date="2020-07-16T16:23:00Z"/>
              <w:rFonts w:ascii="Consolas" w:hAnsi="Consolas"/>
              <w:color w:val="000000"/>
            </w:rPr>
          </w:rPrChange>
        </w:rPr>
      </w:pPr>
      <w:ins w:id="11354" w:author="Manuel Hergenröder" w:date="2020-07-16T16:23:00Z">
        <w:r w:rsidRPr="00625FEA">
          <w:rPr>
            <w:rFonts w:ascii="Consolas" w:hAnsi="Consolas"/>
            <w:color w:val="000000"/>
            <w:sz w:val="18"/>
            <w:szCs w:val="18"/>
            <w:lang w:val="en-US"/>
            <w:rPrChange w:id="11355" w:author="Manuel Hergenröder" w:date="2020-07-16T16:26:00Z">
              <w:rPr>
                <w:rFonts w:ascii="Consolas" w:hAnsi="Consolas"/>
                <w:color w:val="000000"/>
              </w:rPr>
            </w:rPrChange>
          </w:rPr>
          <w:t>            </w:t>
        </w:r>
        <w:r w:rsidRPr="00625FEA">
          <w:rPr>
            <w:rFonts w:ascii="Consolas" w:hAnsi="Consolas"/>
            <w:color w:val="0000FF"/>
            <w:sz w:val="18"/>
            <w:szCs w:val="18"/>
            <w:lang w:val="en-US"/>
            <w:rPrChange w:id="1135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357" w:author="Manuel Hergenröder" w:date="2020-07-16T16:26:00Z">
              <w:rPr>
                <w:rFonts w:ascii="Consolas" w:hAnsi="Consolas"/>
                <w:color w:val="000000"/>
              </w:rPr>
            </w:rPrChange>
          </w:rPr>
          <w:t>.spectrum.</w:t>
        </w:r>
        <w:r w:rsidRPr="00625FEA">
          <w:rPr>
            <w:rFonts w:ascii="Consolas" w:hAnsi="Consolas"/>
            <w:color w:val="74531F"/>
            <w:sz w:val="18"/>
            <w:szCs w:val="18"/>
            <w:lang w:val="en-US"/>
            <w:rPrChange w:id="11358" w:author="Manuel Hergenröder" w:date="2020-07-16T16:26:00Z">
              <w:rPr>
                <w:rFonts w:ascii="Consolas" w:hAnsi="Consolas"/>
                <w:color w:val="74531F"/>
              </w:rPr>
            </w:rPrChange>
          </w:rPr>
          <w:t>SetMaxPeakValue</w:t>
        </w:r>
        <w:r w:rsidRPr="00625FEA">
          <w:rPr>
            <w:rFonts w:ascii="Consolas" w:hAnsi="Consolas"/>
            <w:color w:val="000000"/>
            <w:sz w:val="18"/>
            <w:szCs w:val="18"/>
            <w:lang w:val="en-US"/>
            <w:rPrChange w:id="11359" w:author="Manuel Hergenröder" w:date="2020-07-16T16:26:00Z">
              <w:rPr>
                <w:rFonts w:ascii="Consolas" w:hAnsi="Consolas"/>
                <w:color w:val="000000"/>
              </w:rPr>
            </w:rPrChange>
          </w:rPr>
          <w:t>(</w:t>
        </w:r>
        <w:r w:rsidRPr="00625FEA">
          <w:rPr>
            <w:rFonts w:ascii="Consolas" w:hAnsi="Consolas"/>
            <w:color w:val="0000FF"/>
            <w:sz w:val="18"/>
            <w:szCs w:val="18"/>
            <w:lang w:val="en-US"/>
            <w:rPrChange w:id="1136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361" w:author="Manuel Hergenröder" w:date="2020-07-16T16:26:00Z">
              <w:rPr>
                <w:rFonts w:ascii="Consolas" w:hAnsi="Consolas"/>
                <w:color w:val="000000"/>
              </w:rPr>
            </w:rPrChange>
          </w:rPr>
          <w:t>.modifiedVertices[</w:t>
        </w:r>
        <w:r w:rsidRPr="00625FEA">
          <w:rPr>
            <w:rFonts w:ascii="Consolas" w:hAnsi="Consolas"/>
            <w:color w:val="1F377F"/>
            <w:sz w:val="18"/>
            <w:szCs w:val="18"/>
            <w:lang w:val="en-US"/>
            <w:rPrChange w:id="11362" w:author="Manuel Hergenröder" w:date="2020-07-16T16:26:00Z">
              <w:rPr>
                <w:rFonts w:ascii="Consolas" w:hAnsi="Consolas"/>
                <w:color w:val="1F377F"/>
              </w:rPr>
            </w:rPrChange>
          </w:rPr>
          <w:t>vc</w:t>
        </w:r>
        <w:r w:rsidRPr="00625FEA">
          <w:rPr>
            <w:rFonts w:ascii="Consolas" w:hAnsi="Consolas"/>
            <w:color w:val="000000"/>
            <w:sz w:val="18"/>
            <w:szCs w:val="18"/>
            <w:lang w:val="en-US"/>
            <w:rPrChange w:id="11363" w:author="Manuel Hergenröder" w:date="2020-07-16T16:26:00Z">
              <w:rPr>
                <w:rFonts w:ascii="Consolas" w:hAnsi="Consolas"/>
                <w:color w:val="000000"/>
              </w:rPr>
            </w:rPrChange>
          </w:rPr>
          <w:t>.meshIdx][</w:t>
        </w:r>
        <w:r w:rsidRPr="00625FEA">
          <w:rPr>
            <w:rFonts w:ascii="Consolas" w:hAnsi="Consolas"/>
            <w:color w:val="1F377F"/>
            <w:sz w:val="18"/>
            <w:szCs w:val="18"/>
            <w:lang w:val="en-US"/>
            <w:rPrChange w:id="11364" w:author="Manuel Hergenröder" w:date="2020-07-16T16:26:00Z">
              <w:rPr>
                <w:rFonts w:ascii="Consolas" w:hAnsi="Consolas"/>
                <w:color w:val="1F377F"/>
              </w:rPr>
            </w:rPrChange>
          </w:rPr>
          <w:t>vc</w:t>
        </w:r>
        <w:r w:rsidRPr="00625FEA">
          <w:rPr>
            <w:rFonts w:ascii="Consolas" w:hAnsi="Consolas"/>
            <w:color w:val="000000"/>
            <w:sz w:val="18"/>
            <w:szCs w:val="18"/>
            <w:lang w:val="en-US"/>
            <w:rPrChange w:id="11365" w:author="Manuel Hergenröder" w:date="2020-07-16T16:26:00Z">
              <w:rPr>
                <w:rFonts w:ascii="Consolas" w:hAnsi="Consolas"/>
                <w:color w:val="000000"/>
              </w:rPr>
            </w:rPrChange>
          </w:rPr>
          <w:t>.vertexIdx].y * </w:t>
        </w:r>
        <w:r w:rsidRPr="00625FEA">
          <w:rPr>
            <w:rFonts w:ascii="Consolas" w:hAnsi="Consolas"/>
            <w:color w:val="0000FF"/>
            <w:sz w:val="18"/>
            <w:szCs w:val="18"/>
            <w:lang w:val="en-US"/>
            <w:rPrChange w:id="1136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367" w:author="Manuel Hergenröder" w:date="2020-07-16T16:26:00Z">
              <w:rPr>
                <w:rFonts w:ascii="Consolas" w:hAnsi="Consolas"/>
                <w:color w:val="000000"/>
              </w:rPr>
            </w:rPrChange>
          </w:rPr>
          <w:t>.spectrum.fftScalingFactor);</w:t>
        </w:r>
      </w:ins>
    </w:p>
    <w:p w14:paraId="6FCF1CD8" w14:textId="77777777" w:rsidR="008F67FA" w:rsidRPr="00625FEA" w:rsidRDefault="008F67FA" w:rsidP="008F67FA">
      <w:pPr>
        <w:pStyle w:val="HTMLPreformatted"/>
        <w:shd w:val="clear" w:color="auto" w:fill="FFFFFF"/>
        <w:rPr>
          <w:ins w:id="11368" w:author="Manuel Hergenröder" w:date="2020-07-16T16:23:00Z"/>
          <w:rFonts w:ascii="Consolas" w:hAnsi="Consolas"/>
          <w:color w:val="000000"/>
          <w:sz w:val="18"/>
          <w:szCs w:val="18"/>
          <w:lang w:val="en-US"/>
          <w:rPrChange w:id="11369" w:author="Manuel Hergenröder" w:date="2020-07-16T16:26:00Z">
            <w:rPr>
              <w:ins w:id="11370" w:author="Manuel Hergenröder" w:date="2020-07-16T16:23:00Z"/>
              <w:rFonts w:ascii="Consolas" w:hAnsi="Consolas"/>
              <w:color w:val="000000"/>
            </w:rPr>
          </w:rPrChange>
        </w:rPr>
      </w:pPr>
      <w:ins w:id="11371" w:author="Manuel Hergenröder" w:date="2020-07-16T16:23:00Z">
        <w:r w:rsidRPr="00625FEA">
          <w:rPr>
            <w:rFonts w:ascii="Consolas" w:hAnsi="Consolas"/>
            <w:color w:val="000000"/>
            <w:sz w:val="18"/>
            <w:szCs w:val="18"/>
            <w:lang w:val="en-US"/>
            <w:rPrChange w:id="11372" w:author="Manuel Hergenröder" w:date="2020-07-16T16:26:00Z">
              <w:rPr>
                <w:rFonts w:ascii="Consolas" w:hAnsi="Consolas"/>
                <w:color w:val="000000"/>
              </w:rPr>
            </w:rPrChange>
          </w:rPr>
          <w:t xml:space="preserve"> </w:t>
        </w:r>
      </w:ins>
    </w:p>
    <w:p w14:paraId="77927BC2" w14:textId="77777777" w:rsidR="008F67FA" w:rsidRPr="00625FEA" w:rsidRDefault="008F67FA" w:rsidP="008F67FA">
      <w:pPr>
        <w:pStyle w:val="HTMLPreformatted"/>
        <w:shd w:val="clear" w:color="auto" w:fill="FFFFFF"/>
        <w:rPr>
          <w:ins w:id="11373" w:author="Manuel Hergenröder" w:date="2020-07-16T16:23:00Z"/>
          <w:rFonts w:ascii="Consolas" w:hAnsi="Consolas"/>
          <w:color w:val="000000"/>
          <w:sz w:val="18"/>
          <w:szCs w:val="18"/>
          <w:lang w:val="en-US"/>
          <w:rPrChange w:id="11374" w:author="Manuel Hergenröder" w:date="2020-07-16T16:26:00Z">
            <w:rPr>
              <w:ins w:id="11375" w:author="Manuel Hergenröder" w:date="2020-07-16T16:23:00Z"/>
              <w:rFonts w:ascii="Consolas" w:hAnsi="Consolas"/>
              <w:color w:val="000000"/>
            </w:rPr>
          </w:rPrChange>
        </w:rPr>
      </w:pPr>
      <w:ins w:id="11376" w:author="Manuel Hergenröder" w:date="2020-07-16T16:23:00Z">
        <w:r w:rsidRPr="00625FEA">
          <w:rPr>
            <w:rFonts w:ascii="Consolas" w:hAnsi="Consolas"/>
            <w:color w:val="000000"/>
            <w:sz w:val="18"/>
            <w:szCs w:val="18"/>
            <w:lang w:val="en-US"/>
            <w:rPrChange w:id="11377" w:author="Manuel Hergenröder" w:date="2020-07-16T16:26:00Z">
              <w:rPr>
                <w:rFonts w:ascii="Consolas" w:hAnsi="Consolas"/>
                <w:color w:val="000000"/>
              </w:rPr>
            </w:rPrChange>
          </w:rPr>
          <w:t>            </w:t>
        </w:r>
        <w:r w:rsidRPr="00625FEA">
          <w:rPr>
            <w:rFonts w:ascii="Consolas" w:hAnsi="Consolas"/>
            <w:color w:val="008000"/>
            <w:sz w:val="18"/>
            <w:szCs w:val="18"/>
            <w:lang w:val="en-US"/>
            <w:rPrChange w:id="11378" w:author="Manuel Hergenröder" w:date="2020-07-16T16:26:00Z">
              <w:rPr>
                <w:rFonts w:ascii="Consolas" w:hAnsi="Consolas"/>
                <w:color w:val="008000"/>
              </w:rPr>
            </w:rPrChange>
          </w:rPr>
          <w:t>// Update colliders</w:t>
        </w:r>
      </w:ins>
    </w:p>
    <w:p w14:paraId="49A2B3E4" w14:textId="77777777" w:rsidR="008F67FA" w:rsidRPr="00625FEA" w:rsidRDefault="008F67FA" w:rsidP="008F67FA">
      <w:pPr>
        <w:pStyle w:val="HTMLPreformatted"/>
        <w:shd w:val="clear" w:color="auto" w:fill="FFFFFF"/>
        <w:rPr>
          <w:ins w:id="11379" w:author="Manuel Hergenröder" w:date="2020-07-16T16:23:00Z"/>
          <w:rFonts w:ascii="Consolas" w:hAnsi="Consolas"/>
          <w:color w:val="000000"/>
          <w:sz w:val="18"/>
          <w:szCs w:val="18"/>
          <w:lang w:val="en-US"/>
          <w:rPrChange w:id="11380" w:author="Manuel Hergenröder" w:date="2020-07-16T16:26:00Z">
            <w:rPr>
              <w:ins w:id="11381" w:author="Manuel Hergenröder" w:date="2020-07-16T16:23:00Z"/>
              <w:rFonts w:ascii="Consolas" w:hAnsi="Consolas"/>
              <w:color w:val="000000"/>
            </w:rPr>
          </w:rPrChange>
        </w:rPr>
      </w:pPr>
      <w:ins w:id="11382" w:author="Manuel Hergenröder" w:date="2020-07-16T16:23:00Z">
        <w:r w:rsidRPr="00625FEA">
          <w:rPr>
            <w:rFonts w:ascii="Consolas" w:hAnsi="Consolas"/>
            <w:color w:val="000000"/>
            <w:sz w:val="18"/>
            <w:szCs w:val="18"/>
            <w:lang w:val="en-US"/>
            <w:rPrChange w:id="11383" w:author="Manuel Hergenröder" w:date="2020-07-16T16:26:00Z">
              <w:rPr>
                <w:rFonts w:ascii="Consolas" w:hAnsi="Consolas"/>
                <w:color w:val="000000"/>
              </w:rPr>
            </w:rPrChange>
          </w:rPr>
          <w:t>            </w:t>
        </w:r>
        <w:r w:rsidRPr="00625FEA">
          <w:rPr>
            <w:rFonts w:ascii="Consolas" w:hAnsi="Consolas"/>
            <w:color w:val="2B91AF"/>
            <w:sz w:val="18"/>
            <w:szCs w:val="18"/>
            <w:lang w:val="en-US"/>
            <w:rPrChange w:id="11384" w:author="Manuel Hergenröder" w:date="2020-07-16T16:26:00Z">
              <w:rPr>
                <w:rFonts w:ascii="Consolas" w:hAnsi="Consolas"/>
                <w:color w:val="2B91AF"/>
              </w:rPr>
            </w:rPrChange>
          </w:rPr>
          <w:t>MeshCollider</w:t>
        </w:r>
        <w:r w:rsidRPr="00625FEA">
          <w:rPr>
            <w:rFonts w:ascii="Consolas" w:hAnsi="Consolas"/>
            <w:color w:val="000000"/>
            <w:sz w:val="18"/>
            <w:szCs w:val="18"/>
            <w:lang w:val="en-US"/>
            <w:rPrChange w:id="11385" w:author="Manuel Hergenröder" w:date="2020-07-16T16:26:00Z">
              <w:rPr>
                <w:rFonts w:ascii="Consolas" w:hAnsi="Consolas"/>
                <w:color w:val="000000"/>
              </w:rPr>
            </w:rPrChange>
          </w:rPr>
          <w:t> </w:t>
        </w:r>
        <w:r w:rsidRPr="00625FEA">
          <w:rPr>
            <w:rFonts w:ascii="Consolas" w:hAnsi="Consolas"/>
            <w:color w:val="1F377F"/>
            <w:sz w:val="18"/>
            <w:szCs w:val="18"/>
            <w:lang w:val="en-US"/>
            <w:rPrChange w:id="11386" w:author="Manuel Hergenröder" w:date="2020-07-16T16:26:00Z">
              <w:rPr>
                <w:rFonts w:ascii="Consolas" w:hAnsi="Consolas"/>
                <w:color w:val="1F377F"/>
              </w:rPr>
            </w:rPrChange>
          </w:rPr>
          <w:t>c</w:t>
        </w:r>
        <w:r w:rsidRPr="00625FEA">
          <w:rPr>
            <w:rFonts w:ascii="Consolas" w:hAnsi="Consolas"/>
            <w:color w:val="000000"/>
            <w:sz w:val="18"/>
            <w:szCs w:val="18"/>
            <w:lang w:val="en-US"/>
            <w:rPrChange w:id="11387" w:author="Manuel Hergenröder" w:date="2020-07-16T16:26:00Z">
              <w:rPr>
                <w:rFonts w:ascii="Consolas" w:hAnsi="Consolas"/>
                <w:color w:val="000000"/>
              </w:rPr>
            </w:rPrChange>
          </w:rPr>
          <w:t> = </w:t>
        </w:r>
        <w:r w:rsidRPr="00625FEA">
          <w:rPr>
            <w:rFonts w:ascii="Consolas" w:hAnsi="Consolas"/>
            <w:color w:val="2B91AF"/>
            <w:sz w:val="18"/>
            <w:szCs w:val="18"/>
            <w:lang w:val="en-US"/>
            <w:rPrChange w:id="11388"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11389" w:author="Manuel Hergenröder" w:date="2020-07-16T16:26:00Z">
              <w:rPr>
                <w:rFonts w:ascii="Consolas" w:hAnsi="Consolas"/>
                <w:color w:val="000000"/>
              </w:rPr>
            </w:rPrChange>
          </w:rPr>
          <w:t>.</w:t>
        </w:r>
        <w:r w:rsidRPr="00625FEA">
          <w:rPr>
            <w:rFonts w:ascii="Consolas" w:hAnsi="Consolas"/>
            <w:color w:val="74531F"/>
            <w:sz w:val="18"/>
            <w:szCs w:val="18"/>
            <w:lang w:val="en-US"/>
            <w:rPrChange w:id="11390" w:author="Manuel Hergenröder" w:date="2020-07-16T16:26:00Z">
              <w:rPr>
                <w:rFonts w:ascii="Consolas" w:hAnsi="Consolas"/>
                <w:color w:val="74531F"/>
              </w:rPr>
            </w:rPrChange>
          </w:rPr>
          <w:t>Find</w:t>
        </w:r>
        <w:r w:rsidRPr="00625FEA">
          <w:rPr>
            <w:rFonts w:ascii="Consolas" w:hAnsi="Consolas"/>
            <w:color w:val="000000"/>
            <w:sz w:val="18"/>
            <w:szCs w:val="18"/>
            <w:lang w:val="en-US"/>
            <w:rPrChange w:id="11391" w:author="Manuel Hergenröder" w:date="2020-07-16T16:26:00Z">
              <w:rPr>
                <w:rFonts w:ascii="Consolas" w:hAnsi="Consolas"/>
                <w:color w:val="000000"/>
              </w:rPr>
            </w:rPrChange>
          </w:rPr>
          <w:t>(</w:t>
        </w:r>
        <w:r w:rsidRPr="00625FEA">
          <w:rPr>
            <w:rFonts w:ascii="Consolas" w:hAnsi="Consolas"/>
            <w:color w:val="A31515"/>
            <w:sz w:val="18"/>
            <w:szCs w:val="18"/>
            <w:lang w:val="en-US"/>
            <w:rPrChange w:id="11392" w:author="Manuel Hergenröder" w:date="2020-07-16T16:26:00Z">
              <w:rPr>
                <w:rFonts w:ascii="Consolas" w:hAnsi="Consolas"/>
                <w:color w:val="A31515"/>
              </w:rPr>
            </w:rPrChange>
          </w:rPr>
          <w:t>"FFTData"</w:t>
        </w:r>
        <w:r w:rsidRPr="00625FEA">
          <w:rPr>
            <w:rFonts w:ascii="Consolas" w:hAnsi="Consolas"/>
            <w:color w:val="000000"/>
            <w:sz w:val="18"/>
            <w:szCs w:val="18"/>
            <w:lang w:val="en-US"/>
            <w:rPrChange w:id="11393" w:author="Manuel Hergenröder" w:date="2020-07-16T16:26:00Z">
              <w:rPr>
                <w:rFonts w:ascii="Consolas" w:hAnsi="Consolas"/>
                <w:color w:val="000000"/>
              </w:rPr>
            </w:rPrChange>
          </w:rPr>
          <w:t> + </w:t>
        </w:r>
        <w:r w:rsidRPr="00625FEA">
          <w:rPr>
            <w:rFonts w:ascii="Consolas" w:hAnsi="Consolas"/>
            <w:color w:val="1F377F"/>
            <w:sz w:val="18"/>
            <w:szCs w:val="18"/>
            <w:lang w:val="en-US"/>
            <w:rPrChange w:id="11394" w:author="Manuel Hergenröder" w:date="2020-07-16T16:26:00Z">
              <w:rPr>
                <w:rFonts w:ascii="Consolas" w:hAnsi="Consolas"/>
                <w:color w:val="1F377F"/>
              </w:rPr>
            </w:rPrChange>
          </w:rPr>
          <w:t>vc</w:t>
        </w:r>
        <w:r w:rsidRPr="00625FEA">
          <w:rPr>
            <w:rFonts w:ascii="Consolas" w:hAnsi="Consolas"/>
            <w:color w:val="000000"/>
            <w:sz w:val="18"/>
            <w:szCs w:val="18"/>
            <w:lang w:val="en-US"/>
            <w:rPrChange w:id="11395" w:author="Manuel Hergenröder" w:date="2020-07-16T16:26:00Z">
              <w:rPr>
                <w:rFonts w:ascii="Consolas" w:hAnsi="Consolas"/>
                <w:color w:val="000000"/>
              </w:rPr>
            </w:rPrChange>
          </w:rPr>
          <w:t>.meshIdx.</w:t>
        </w:r>
        <w:r w:rsidRPr="00625FEA">
          <w:rPr>
            <w:rFonts w:ascii="Consolas" w:hAnsi="Consolas"/>
            <w:color w:val="74531F"/>
            <w:sz w:val="18"/>
            <w:szCs w:val="18"/>
            <w:lang w:val="en-US"/>
            <w:rPrChange w:id="11396" w:author="Manuel Hergenröder" w:date="2020-07-16T16:26:00Z">
              <w:rPr>
                <w:rFonts w:ascii="Consolas" w:hAnsi="Consolas"/>
                <w:color w:val="74531F"/>
              </w:rPr>
            </w:rPrChange>
          </w:rPr>
          <w:t>ToString</w:t>
        </w:r>
        <w:r w:rsidRPr="00625FEA">
          <w:rPr>
            <w:rFonts w:ascii="Consolas" w:hAnsi="Consolas"/>
            <w:color w:val="000000"/>
            <w:sz w:val="18"/>
            <w:szCs w:val="18"/>
            <w:lang w:val="en-US"/>
            <w:rPrChange w:id="11397" w:author="Manuel Hergenröder" w:date="2020-07-16T16:26:00Z">
              <w:rPr>
                <w:rFonts w:ascii="Consolas" w:hAnsi="Consolas"/>
                <w:color w:val="000000"/>
              </w:rPr>
            </w:rPrChange>
          </w:rPr>
          <w:t>()).</w:t>
        </w:r>
        <w:r w:rsidRPr="00625FEA">
          <w:rPr>
            <w:rFonts w:ascii="Consolas" w:hAnsi="Consolas"/>
            <w:color w:val="74531F"/>
            <w:sz w:val="18"/>
            <w:szCs w:val="18"/>
            <w:lang w:val="en-US"/>
            <w:rPrChange w:id="11398"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11399" w:author="Manuel Hergenröder" w:date="2020-07-16T16:26:00Z">
              <w:rPr>
                <w:rFonts w:ascii="Consolas" w:hAnsi="Consolas"/>
                <w:color w:val="000000"/>
              </w:rPr>
            </w:rPrChange>
          </w:rPr>
          <w:t>&lt;</w:t>
        </w:r>
        <w:r w:rsidRPr="00625FEA">
          <w:rPr>
            <w:rFonts w:ascii="Consolas" w:hAnsi="Consolas"/>
            <w:color w:val="2B91AF"/>
            <w:sz w:val="18"/>
            <w:szCs w:val="18"/>
            <w:lang w:val="en-US"/>
            <w:rPrChange w:id="11400" w:author="Manuel Hergenröder" w:date="2020-07-16T16:26:00Z">
              <w:rPr>
                <w:rFonts w:ascii="Consolas" w:hAnsi="Consolas"/>
                <w:color w:val="2B91AF"/>
              </w:rPr>
            </w:rPrChange>
          </w:rPr>
          <w:t>MeshCollider</w:t>
        </w:r>
        <w:r w:rsidRPr="00625FEA">
          <w:rPr>
            <w:rFonts w:ascii="Consolas" w:hAnsi="Consolas"/>
            <w:color w:val="000000"/>
            <w:sz w:val="18"/>
            <w:szCs w:val="18"/>
            <w:lang w:val="en-US"/>
            <w:rPrChange w:id="11401" w:author="Manuel Hergenröder" w:date="2020-07-16T16:26:00Z">
              <w:rPr>
                <w:rFonts w:ascii="Consolas" w:hAnsi="Consolas"/>
                <w:color w:val="000000"/>
              </w:rPr>
            </w:rPrChange>
          </w:rPr>
          <w:t>&gt;();</w:t>
        </w:r>
      </w:ins>
    </w:p>
    <w:p w14:paraId="01DC19C2" w14:textId="77777777" w:rsidR="008F67FA" w:rsidRPr="00625FEA" w:rsidRDefault="008F67FA" w:rsidP="008F67FA">
      <w:pPr>
        <w:pStyle w:val="HTMLPreformatted"/>
        <w:shd w:val="clear" w:color="auto" w:fill="FFFFFF"/>
        <w:rPr>
          <w:ins w:id="11402" w:author="Manuel Hergenröder" w:date="2020-07-16T16:23:00Z"/>
          <w:rFonts w:ascii="Consolas" w:hAnsi="Consolas"/>
          <w:color w:val="000000"/>
          <w:sz w:val="18"/>
          <w:szCs w:val="18"/>
          <w:lang w:val="en-US"/>
          <w:rPrChange w:id="11403" w:author="Manuel Hergenröder" w:date="2020-07-16T16:26:00Z">
            <w:rPr>
              <w:ins w:id="11404" w:author="Manuel Hergenröder" w:date="2020-07-16T16:23:00Z"/>
              <w:rFonts w:ascii="Consolas" w:hAnsi="Consolas"/>
              <w:color w:val="000000"/>
            </w:rPr>
          </w:rPrChange>
        </w:rPr>
      </w:pPr>
      <w:ins w:id="11405" w:author="Manuel Hergenröder" w:date="2020-07-16T16:23:00Z">
        <w:r w:rsidRPr="00625FEA">
          <w:rPr>
            <w:rFonts w:ascii="Consolas" w:hAnsi="Consolas"/>
            <w:color w:val="000000"/>
            <w:sz w:val="18"/>
            <w:szCs w:val="18"/>
            <w:lang w:val="en-US"/>
            <w:rPrChange w:id="11406" w:author="Manuel Hergenröder" w:date="2020-07-16T16:26:00Z">
              <w:rPr>
                <w:rFonts w:ascii="Consolas" w:hAnsi="Consolas"/>
                <w:color w:val="000000"/>
              </w:rPr>
            </w:rPrChange>
          </w:rPr>
          <w:t>            </w:t>
        </w:r>
        <w:r w:rsidRPr="00625FEA">
          <w:rPr>
            <w:rFonts w:ascii="Consolas" w:hAnsi="Consolas"/>
            <w:color w:val="1F377F"/>
            <w:sz w:val="18"/>
            <w:szCs w:val="18"/>
            <w:lang w:val="en-US"/>
            <w:rPrChange w:id="11407" w:author="Manuel Hergenröder" w:date="2020-07-16T16:26:00Z">
              <w:rPr>
                <w:rFonts w:ascii="Consolas" w:hAnsi="Consolas"/>
                <w:color w:val="1F377F"/>
              </w:rPr>
            </w:rPrChange>
          </w:rPr>
          <w:t>c</w:t>
        </w:r>
        <w:r w:rsidRPr="00625FEA">
          <w:rPr>
            <w:rFonts w:ascii="Consolas" w:hAnsi="Consolas"/>
            <w:color w:val="000000"/>
            <w:sz w:val="18"/>
            <w:szCs w:val="18"/>
            <w:lang w:val="en-US"/>
            <w:rPrChange w:id="11408" w:author="Manuel Hergenröder" w:date="2020-07-16T16:26:00Z">
              <w:rPr>
                <w:rFonts w:ascii="Consolas" w:hAnsi="Consolas"/>
                <w:color w:val="000000"/>
              </w:rPr>
            </w:rPrChange>
          </w:rPr>
          <w:t>.sharedMesh = </w:t>
        </w:r>
        <w:r w:rsidRPr="00625FEA">
          <w:rPr>
            <w:rFonts w:ascii="Consolas" w:hAnsi="Consolas"/>
            <w:color w:val="0000FF"/>
            <w:sz w:val="18"/>
            <w:szCs w:val="18"/>
            <w:lang w:val="en-US"/>
            <w:rPrChange w:id="1140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410" w:author="Manuel Hergenröder" w:date="2020-07-16T16:26:00Z">
              <w:rPr>
                <w:rFonts w:ascii="Consolas" w:hAnsi="Consolas"/>
                <w:color w:val="000000"/>
              </w:rPr>
            </w:rPrChange>
          </w:rPr>
          <w:t>.spectrum.mFilters[</w:t>
        </w:r>
        <w:r w:rsidRPr="00625FEA">
          <w:rPr>
            <w:rFonts w:ascii="Consolas" w:hAnsi="Consolas"/>
            <w:color w:val="1F377F"/>
            <w:sz w:val="18"/>
            <w:szCs w:val="18"/>
            <w:lang w:val="en-US"/>
            <w:rPrChange w:id="11411" w:author="Manuel Hergenröder" w:date="2020-07-16T16:26:00Z">
              <w:rPr>
                <w:rFonts w:ascii="Consolas" w:hAnsi="Consolas"/>
                <w:color w:val="1F377F"/>
              </w:rPr>
            </w:rPrChange>
          </w:rPr>
          <w:t>vc</w:t>
        </w:r>
        <w:r w:rsidRPr="00625FEA">
          <w:rPr>
            <w:rFonts w:ascii="Consolas" w:hAnsi="Consolas"/>
            <w:color w:val="000000"/>
            <w:sz w:val="18"/>
            <w:szCs w:val="18"/>
            <w:lang w:val="en-US"/>
            <w:rPrChange w:id="11412" w:author="Manuel Hergenröder" w:date="2020-07-16T16:26:00Z">
              <w:rPr>
                <w:rFonts w:ascii="Consolas" w:hAnsi="Consolas"/>
                <w:color w:val="000000"/>
              </w:rPr>
            </w:rPrChange>
          </w:rPr>
          <w:t>.meshIdx].mesh;</w:t>
        </w:r>
      </w:ins>
    </w:p>
    <w:p w14:paraId="73D4D87A" w14:textId="77777777" w:rsidR="008F67FA" w:rsidRPr="00625FEA" w:rsidRDefault="008F67FA" w:rsidP="008F67FA">
      <w:pPr>
        <w:pStyle w:val="HTMLPreformatted"/>
        <w:shd w:val="clear" w:color="auto" w:fill="FFFFFF"/>
        <w:rPr>
          <w:ins w:id="11413" w:author="Manuel Hergenröder" w:date="2020-07-16T16:23:00Z"/>
          <w:rFonts w:ascii="Consolas" w:hAnsi="Consolas"/>
          <w:color w:val="000000"/>
          <w:sz w:val="18"/>
          <w:szCs w:val="18"/>
          <w:lang w:val="en-US"/>
          <w:rPrChange w:id="11414" w:author="Manuel Hergenröder" w:date="2020-07-16T16:26:00Z">
            <w:rPr>
              <w:ins w:id="11415" w:author="Manuel Hergenröder" w:date="2020-07-16T16:23:00Z"/>
              <w:rFonts w:ascii="Consolas" w:hAnsi="Consolas"/>
              <w:color w:val="000000"/>
            </w:rPr>
          </w:rPrChange>
        </w:rPr>
      </w:pPr>
      <w:ins w:id="11416" w:author="Manuel Hergenröder" w:date="2020-07-16T16:23:00Z">
        <w:r w:rsidRPr="00625FEA">
          <w:rPr>
            <w:rFonts w:ascii="Consolas" w:hAnsi="Consolas"/>
            <w:color w:val="000000"/>
            <w:sz w:val="18"/>
            <w:szCs w:val="18"/>
            <w:lang w:val="en-US"/>
            <w:rPrChange w:id="11417" w:author="Manuel Hergenröder" w:date="2020-07-16T16:26:00Z">
              <w:rPr>
                <w:rFonts w:ascii="Consolas" w:hAnsi="Consolas"/>
                <w:color w:val="000000"/>
              </w:rPr>
            </w:rPrChange>
          </w:rPr>
          <w:t xml:space="preserve"> </w:t>
        </w:r>
      </w:ins>
    </w:p>
    <w:p w14:paraId="4781B895" w14:textId="77777777" w:rsidR="008F67FA" w:rsidRPr="00625FEA" w:rsidRDefault="008F67FA" w:rsidP="008F67FA">
      <w:pPr>
        <w:pStyle w:val="HTMLPreformatted"/>
        <w:shd w:val="clear" w:color="auto" w:fill="FFFFFF"/>
        <w:rPr>
          <w:ins w:id="11418" w:author="Manuel Hergenröder" w:date="2020-07-16T16:23:00Z"/>
          <w:rFonts w:ascii="Consolas" w:hAnsi="Consolas"/>
          <w:color w:val="000000"/>
          <w:sz w:val="18"/>
          <w:szCs w:val="18"/>
          <w:lang w:val="en-US"/>
          <w:rPrChange w:id="11419" w:author="Manuel Hergenröder" w:date="2020-07-16T16:26:00Z">
            <w:rPr>
              <w:ins w:id="11420" w:author="Manuel Hergenröder" w:date="2020-07-16T16:23:00Z"/>
              <w:rFonts w:ascii="Consolas" w:hAnsi="Consolas"/>
              <w:color w:val="000000"/>
            </w:rPr>
          </w:rPrChange>
        </w:rPr>
      </w:pPr>
      <w:ins w:id="11421" w:author="Manuel Hergenröder" w:date="2020-07-16T16:23:00Z">
        <w:r w:rsidRPr="00625FEA">
          <w:rPr>
            <w:rFonts w:ascii="Consolas" w:hAnsi="Consolas"/>
            <w:color w:val="000000"/>
            <w:sz w:val="18"/>
            <w:szCs w:val="18"/>
            <w:lang w:val="en-US"/>
            <w:rPrChange w:id="11422" w:author="Manuel Hergenröder" w:date="2020-07-16T16:26:00Z">
              <w:rPr>
                <w:rFonts w:ascii="Consolas" w:hAnsi="Consolas"/>
                <w:color w:val="000000"/>
              </w:rPr>
            </w:rPrChange>
          </w:rPr>
          <w:t>            </w:t>
        </w:r>
        <w:r w:rsidRPr="00625FEA">
          <w:rPr>
            <w:rFonts w:ascii="Consolas" w:hAnsi="Consolas"/>
            <w:color w:val="008000"/>
            <w:sz w:val="18"/>
            <w:szCs w:val="18"/>
            <w:lang w:val="en-US"/>
            <w:rPrChange w:id="11423" w:author="Manuel Hergenröder" w:date="2020-07-16T16:26:00Z">
              <w:rPr>
                <w:rFonts w:ascii="Consolas" w:hAnsi="Consolas"/>
                <w:color w:val="008000"/>
              </w:rPr>
            </w:rPrChange>
          </w:rPr>
          <w:t>// Update fft Data</w:t>
        </w:r>
      </w:ins>
    </w:p>
    <w:p w14:paraId="56930B10" w14:textId="77777777" w:rsidR="008F67FA" w:rsidRPr="00625FEA" w:rsidRDefault="008F67FA" w:rsidP="008F67FA">
      <w:pPr>
        <w:pStyle w:val="HTMLPreformatted"/>
        <w:shd w:val="clear" w:color="auto" w:fill="FFFFFF"/>
        <w:rPr>
          <w:ins w:id="11424" w:author="Manuel Hergenröder" w:date="2020-07-16T16:23:00Z"/>
          <w:rFonts w:ascii="Consolas" w:hAnsi="Consolas"/>
          <w:color w:val="000000"/>
          <w:sz w:val="18"/>
          <w:szCs w:val="18"/>
          <w:lang w:val="en-US"/>
          <w:rPrChange w:id="11425" w:author="Manuel Hergenröder" w:date="2020-07-16T16:26:00Z">
            <w:rPr>
              <w:ins w:id="11426" w:author="Manuel Hergenröder" w:date="2020-07-16T16:23:00Z"/>
              <w:rFonts w:ascii="Consolas" w:hAnsi="Consolas"/>
              <w:color w:val="000000"/>
            </w:rPr>
          </w:rPrChange>
        </w:rPr>
      </w:pPr>
      <w:ins w:id="11427" w:author="Manuel Hergenröder" w:date="2020-07-16T16:23:00Z">
        <w:r w:rsidRPr="00625FEA">
          <w:rPr>
            <w:rFonts w:ascii="Consolas" w:hAnsi="Consolas"/>
            <w:color w:val="000000"/>
            <w:sz w:val="18"/>
            <w:szCs w:val="18"/>
            <w:lang w:val="en-US"/>
            <w:rPrChange w:id="11428" w:author="Manuel Hergenröder" w:date="2020-07-16T16:26:00Z">
              <w:rPr>
                <w:rFonts w:ascii="Consolas" w:hAnsi="Consolas"/>
                <w:color w:val="000000"/>
              </w:rPr>
            </w:rPrChange>
          </w:rPr>
          <w:t>            </w:t>
        </w:r>
        <w:r w:rsidRPr="00625FEA">
          <w:rPr>
            <w:rFonts w:ascii="Consolas" w:hAnsi="Consolas"/>
            <w:color w:val="0000FF"/>
            <w:sz w:val="18"/>
            <w:szCs w:val="18"/>
            <w:lang w:val="en-US"/>
            <w:rPrChange w:id="1142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430" w:author="Manuel Hergenröder" w:date="2020-07-16T16:26:00Z">
              <w:rPr>
                <w:rFonts w:ascii="Consolas" w:hAnsi="Consolas"/>
                <w:color w:val="000000"/>
              </w:rPr>
            </w:rPrChange>
          </w:rPr>
          <w:t>.audioEngine.fftDataMagnitudes[</w:t>
        </w:r>
        <w:r w:rsidRPr="00625FEA">
          <w:rPr>
            <w:rFonts w:ascii="Consolas" w:hAnsi="Consolas"/>
            <w:color w:val="1F377F"/>
            <w:sz w:val="18"/>
            <w:szCs w:val="18"/>
            <w:lang w:val="en-US"/>
            <w:rPrChange w:id="11431" w:author="Manuel Hergenröder" w:date="2020-07-16T16:26:00Z">
              <w:rPr>
                <w:rFonts w:ascii="Consolas" w:hAnsi="Consolas"/>
                <w:color w:val="1F377F"/>
              </w:rPr>
            </w:rPrChange>
          </w:rPr>
          <w:t>vc</w:t>
        </w:r>
        <w:r w:rsidRPr="00625FEA">
          <w:rPr>
            <w:rFonts w:ascii="Consolas" w:hAnsi="Consolas"/>
            <w:color w:val="000000"/>
            <w:sz w:val="18"/>
            <w:szCs w:val="18"/>
            <w:lang w:val="en-US"/>
            <w:rPrChange w:id="11432" w:author="Manuel Hergenröder" w:date="2020-07-16T16:26:00Z">
              <w:rPr>
                <w:rFonts w:ascii="Consolas" w:hAnsi="Consolas"/>
                <w:color w:val="000000"/>
              </w:rPr>
            </w:rPrChange>
          </w:rPr>
          <w:t>.meshIdx][</w:t>
        </w:r>
        <w:r w:rsidRPr="00625FEA">
          <w:rPr>
            <w:rFonts w:ascii="Consolas" w:hAnsi="Consolas"/>
            <w:color w:val="1F377F"/>
            <w:sz w:val="18"/>
            <w:szCs w:val="18"/>
            <w:lang w:val="en-US"/>
            <w:rPrChange w:id="11433" w:author="Manuel Hergenröder" w:date="2020-07-16T16:26:00Z">
              <w:rPr>
                <w:rFonts w:ascii="Consolas" w:hAnsi="Consolas"/>
                <w:color w:val="1F377F"/>
              </w:rPr>
            </w:rPrChange>
          </w:rPr>
          <w:t>vc</w:t>
        </w:r>
        <w:r w:rsidRPr="00625FEA">
          <w:rPr>
            <w:rFonts w:ascii="Consolas" w:hAnsi="Consolas"/>
            <w:color w:val="000000"/>
            <w:sz w:val="18"/>
            <w:szCs w:val="18"/>
            <w:lang w:val="en-US"/>
            <w:rPrChange w:id="11434" w:author="Manuel Hergenröder" w:date="2020-07-16T16:26:00Z">
              <w:rPr>
                <w:rFonts w:ascii="Consolas" w:hAnsi="Consolas"/>
                <w:color w:val="000000"/>
              </w:rPr>
            </w:rPrChange>
          </w:rPr>
          <w:t>.vertexIdx] = (</w:t>
        </w:r>
        <w:r w:rsidRPr="00625FEA">
          <w:rPr>
            <w:rFonts w:ascii="Consolas" w:hAnsi="Consolas"/>
            <w:color w:val="0000FF"/>
            <w:sz w:val="18"/>
            <w:szCs w:val="18"/>
            <w:lang w:val="en-US"/>
            <w:rPrChange w:id="11435"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11436" w:author="Manuel Hergenröder" w:date="2020-07-16T16:26:00Z">
              <w:rPr>
                <w:rFonts w:ascii="Consolas" w:hAnsi="Consolas"/>
                <w:color w:val="000000"/>
              </w:rPr>
            </w:rPrChange>
          </w:rPr>
          <w:t>)</w:t>
        </w:r>
        <w:r w:rsidRPr="00625FEA">
          <w:rPr>
            <w:rFonts w:ascii="Consolas" w:hAnsi="Consolas"/>
            <w:color w:val="1F377F"/>
            <w:sz w:val="18"/>
            <w:szCs w:val="18"/>
            <w:lang w:val="en-US"/>
            <w:rPrChange w:id="11437" w:author="Manuel Hergenröder" w:date="2020-07-16T16:26:00Z">
              <w:rPr>
                <w:rFonts w:ascii="Consolas" w:hAnsi="Consolas"/>
                <w:color w:val="1F377F"/>
              </w:rPr>
            </w:rPrChange>
          </w:rPr>
          <w:t>vc</w:t>
        </w:r>
        <w:r w:rsidRPr="00625FEA">
          <w:rPr>
            <w:rFonts w:ascii="Consolas" w:hAnsi="Consolas"/>
            <w:color w:val="000000"/>
            <w:sz w:val="18"/>
            <w:szCs w:val="18"/>
            <w:lang w:val="en-US"/>
            <w:rPrChange w:id="11438" w:author="Manuel Hergenröder" w:date="2020-07-16T16:26:00Z">
              <w:rPr>
                <w:rFonts w:ascii="Consolas" w:hAnsi="Consolas"/>
                <w:color w:val="000000"/>
              </w:rPr>
            </w:rPrChange>
          </w:rPr>
          <w:t>.y / </w:t>
        </w:r>
        <w:r w:rsidRPr="00625FEA">
          <w:rPr>
            <w:rFonts w:ascii="Consolas" w:hAnsi="Consolas"/>
            <w:color w:val="0000FF"/>
            <w:sz w:val="18"/>
            <w:szCs w:val="18"/>
            <w:lang w:val="en-US"/>
            <w:rPrChange w:id="1143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440" w:author="Manuel Hergenröder" w:date="2020-07-16T16:26:00Z">
              <w:rPr>
                <w:rFonts w:ascii="Consolas" w:hAnsi="Consolas"/>
                <w:color w:val="000000"/>
              </w:rPr>
            </w:rPrChange>
          </w:rPr>
          <w:t>.spectrum.fftScalingFactor;</w:t>
        </w:r>
      </w:ins>
    </w:p>
    <w:p w14:paraId="621C43F8" w14:textId="77777777" w:rsidR="008F67FA" w:rsidRPr="00625FEA" w:rsidRDefault="008F67FA" w:rsidP="008F67FA">
      <w:pPr>
        <w:pStyle w:val="HTMLPreformatted"/>
        <w:shd w:val="clear" w:color="auto" w:fill="FFFFFF"/>
        <w:rPr>
          <w:ins w:id="11441" w:author="Manuel Hergenröder" w:date="2020-07-16T16:23:00Z"/>
          <w:rFonts w:ascii="Consolas" w:hAnsi="Consolas"/>
          <w:color w:val="000000"/>
          <w:sz w:val="18"/>
          <w:szCs w:val="18"/>
          <w:lang w:val="en-US"/>
          <w:rPrChange w:id="11442" w:author="Manuel Hergenröder" w:date="2020-07-16T16:26:00Z">
            <w:rPr>
              <w:ins w:id="11443" w:author="Manuel Hergenröder" w:date="2020-07-16T16:23:00Z"/>
              <w:rFonts w:ascii="Consolas" w:hAnsi="Consolas"/>
              <w:color w:val="000000"/>
            </w:rPr>
          </w:rPrChange>
        </w:rPr>
      </w:pPr>
      <w:ins w:id="11444" w:author="Manuel Hergenröder" w:date="2020-07-16T16:23:00Z">
        <w:r w:rsidRPr="00625FEA">
          <w:rPr>
            <w:rFonts w:ascii="Consolas" w:hAnsi="Consolas"/>
            <w:color w:val="000000"/>
            <w:sz w:val="18"/>
            <w:szCs w:val="18"/>
            <w:lang w:val="en-US"/>
            <w:rPrChange w:id="11445" w:author="Manuel Hergenröder" w:date="2020-07-16T16:26:00Z">
              <w:rPr>
                <w:rFonts w:ascii="Consolas" w:hAnsi="Consolas"/>
                <w:color w:val="000000"/>
              </w:rPr>
            </w:rPrChange>
          </w:rPr>
          <w:t xml:space="preserve"> </w:t>
        </w:r>
      </w:ins>
    </w:p>
    <w:p w14:paraId="71687528" w14:textId="77777777" w:rsidR="008F67FA" w:rsidRPr="00625FEA" w:rsidRDefault="008F67FA" w:rsidP="008F67FA">
      <w:pPr>
        <w:pStyle w:val="HTMLPreformatted"/>
        <w:shd w:val="clear" w:color="auto" w:fill="FFFFFF"/>
        <w:rPr>
          <w:ins w:id="11446" w:author="Manuel Hergenröder" w:date="2020-07-16T16:23:00Z"/>
          <w:rFonts w:ascii="Consolas" w:hAnsi="Consolas"/>
          <w:color w:val="000000"/>
          <w:sz w:val="18"/>
          <w:szCs w:val="18"/>
          <w:lang w:val="en-US"/>
          <w:rPrChange w:id="11447" w:author="Manuel Hergenröder" w:date="2020-07-16T16:26:00Z">
            <w:rPr>
              <w:ins w:id="11448" w:author="Manuel Hergenröder" w:date="2020-07-16T16:23:00Z"/>
              <w:rFonts w:ascii="Consolas" w:hAnsi="Consolas"/>
              <w:color w:val="000000"/>
            </w:rPr>
          </w:rPrChange>
        </w:rPr>
      </w:pPr>
      <w:ins w:id="11449" w:author="Manuel Hergenröder" w:date="2020-07-16T16:23:00Z">
        <w:r w:rsidRPr="00625FEA">
          <w:rPr>
            <w:rFonts w:ascii="Consolas" w:hAnsi="Consolas"/>
            <w:color w:val="000000"/>
            <w:sz w:val="18"/>
            <w:szCs w:val="18"/>
            <w:lang w:val="en-US"/>
            <w:rPrChange w:id="11450" w:author="Manuel Hergenröder" w:date="2020-07-16T16:26:00Z">
              <w:rPr>
                <w:rFonts w:ascii="Consolas" w:hAnsi="Consolas"/>
                <w:color w:val="000000"/>
              </w:rPr>
            </w:rPrChange>
          </w:rPr>
          <w:t>            </w:t>
        </w:r>
        <w:r w:rsidRPr="00625FEA">
          <w:rPr>
            <w:rFonts w:ascii="Consolas" w:hAnsi="Consolas"/>
            <w:color w:val="1F377F"/>
            <w:sz w:val="18"/>
            <w:szCs w:val="18"/>
            <w:lang w:val="en-US"/>
            <w:rPrChange w:id="11451" w:author="Manuel Hergenröder" w:date="2020-07-16T16:26:00Z">
              <w:rPr>
                <w:rFonts w:ascii="Consolas" w:hAnsi="Consolas"/>
                <w:color w:val="1F377F"/>
              </w:rPr>
            </w:rPrChange>
          </w:rPr>
          <w:t>frames</w:t>
        </w:r>
        <w:r w:rsidRPr="00625FEA">
          <w:rPr>
            <w:rFonts w:ascii="Consolas" w:hAnsi="Consolas"/>
            <w:color w:val="000000"/>
            <w:sz w:val="18"/>
            <w:szCs w:val="18"/>
            <w:lang w:val="en-US"/>
            <w:rPrChange w:id="11452" w:author="Manuel Hergenröder" w:date="2020-07-16T16:26:00Z">
              <w:rPr>
                <w:rFonts w:ascii="Consolas" w:hAnsi="Consolas"/>
                <w:color w:val="000000"/>
              </w:rPr>
            </w:rPrChange>
          </w:rPr>
          <w:t>++;</w:t>
        </w:r>
      </w:ins>
    </w:p>
    <w:p w14:paraId="4F63673B" w14:textId="77777777" w:rsidR="008F67FA" w:rsidRPr="00625FEA" w:rsidRDefault="008F67FA" w:rsidP="008F67FA">
      <w:pPr>
        <w:pStyle w:val="HTMLPreformatted"/>
        <w:shd w:val="clear" w:color="auto" w:fill="FFFFFF"/>
        <w:rPr>
          <w:ins w:id="11453" w:author="Manuel Hergenröder" w:date="2020-07-16T16:23:00Z"/>
          <w:rFonts w:ascii="Consolas" w:hAnsi="Consolas"/>
          <w:color w:val="000000"/>
          <w:sz w:val="18"/>
          <w:szCs w:val="18"/>
          <w:lang w:val="en-US"/>
          <w:rPrChange w:id="11454" w:author="Manuel Hergenröder" w:date="2020-07-16T16:26:00Z">
            <w:rPr>
              <w:ins w:id="11455" w:author="Manuel Hergenröder" w:date="2020-07-16T16:23:00Z"/>
              <w:rFonts w:ascii="Consolas" w:hAnsi="Consolas"/>
              <w:color w:val="000000"/>
            </w:rPr>
          </w:rPrChange>
        </w:rPr>
      </w:pPr>
      <w:ins w:id="11456" w:author="Manuel Hergenröder" w:date="2020-07-16T16:23:00Z">
        <w:r w:rsidRPr="00625FEA">
          <w:rPr>
            <w:rFonts w:ascii="Consolas" w:hAnsi="Consolas"/>
            <w:color w:val="000000"/>
            <w:sz w:val="18"/>
            <w:szCs w:val="18"/>
            <w:lang w:val="en-US"/>
            <w:rPrChange w:id="11457" w:author="Manuel Hergenröder" w:date="2020-07-16T16:26:00Z">
              <w:rPr>
                <w:rFonts w:ascii="Consolas" w:hAnsi="Consolas"/>
                <w:color w:val="000000"/>
              </w:rPr>
            </w:rPrChange>
          </w:rPr>
          <w:t>        }</w:t>
        </w:r>
      </w:ins>
    </w:p>
    <w:p w14:paraId="337C2B42" w14:textId="77777777" w:rsidR="008F67FA" w:rsidRPr="00625FEA" w:rsidRDefault="008F67FA" w:rsidP="008F67FA">
      <w:pPr>
        <w:pStyle w:val="HTMLPreformatted"/>
        <w:shd w:val="clear" w:color="auto" w:fill="FFFFFF"/>
        <w:rPr>
          <w:ins w:id="11458" w:author="Manuel Hergenröder" w:date="2020-07-16T16:23:00Z"/>
          <w:rFonts w:ascii="Consolas" w:hAnsi="Consolas"/>
          <w:color w:val="000000"/>
          <w:sz w:val="18"/>
          <w:szCs w:val="18"/>
          <w:lang w:val="en-US"/>
          <w:rPrChange w:id="11459" w:author="Manuel Hergenröder" w:date="2020-07-16T16:26:00Z">
            <w:rPr>
              <w:ins w:id="11460" w:author="Manuel Hergenröder" w:date="2020-07-16T16:23:00Z"/>
              <w:rFonts w:ascii="Consolas" w:hAnsi="Consolas"/>
              <w:color w:val="000000"/>
            </w:rPr>
          </w:rPrChange>
        </w:rPr>
      </w:pPr>
      <w:ins w:id="11461" w:author="Manuel Hergenröder" w:date="2020-07-16T16:23:00Z">
        <w:r w:rsidRPr="00625FEA">
          <w:rPr>
            <w:rFonts w:ascii="Consolas" w:hAnsi="Consolas"/>
            <w:color w:val="000000"/>
            <w:sz w:val="18"/>
            <w:szCs w:val="18"/>
            <w:lang w:val="en-US"/>
            <w:rPrChange w:id="11462" w:author="Manuel Hergenröder" w:date="2020-07-16T16:26:00Z">
              <w:rPr>
                <w:rFonts w:ascii="Consolas" w:hAnsi="Consolas"/>
                <w:color w:val="000000"/>
              </w:rPr>
            </w:rPrChange>
          </w:rPr>
          <w:t xml:space="preserve"> </w:t>
        </w:r>
      </w:ins>
    </w:p>
    <w:p w14:paraId="3D94613D" w14:textId="77777777" w:rsidR="008F67FA" w:rsidRPr="00625FEA" w:rsidRDefault="008F67FA" w:rsidP="008F67FA">
      <w:pPr>
        <w:pStyle w:val="HTMLPreformatted"/>
        <w:shd w:val="clear" w:color="auto" w:fill="FFFFFF"/>
        <w:rPr>
          <w:ins w:id="11463" w:author="Manuel Hergenröder" w:date="2020-07-16T16:23:00Z"/>
          <w:rFonts w:ascii="Consolas" w:hAnsi="Consolas"/>
          <w:color w:val="000000"/>
          <w:sz w:val="18"/>
          <w:szCs w:val="18"/>
          <w:lang w:val="en-US"/>
          <w:rPrChange w:id="11464" w:author="Manuel Hergenröder" w:date="2020-07-16T16:26:00Z">
            <w:rPr>
              <w:ins w:id="11465" w:author="Manuel Hergenröder" w:date="2020-07-16T16:23:00Z"/>
              <w:rFonts w:ascii="Consolas" w:hAnsi="Consolas"/>
              <w:color w:val="000000"/>
            </w:rPr>
          </w:rPrChange>
        </w:rPr>
      </w:pPr>
      <w:ins w:id="11466" w:author="Manuel Hergenröder" w:date="2020-07-16T16:23:00Z">
        <w:r w:rsidRPr="00625FEA">
          <w:rPr>
            <w:rFonts w:ascii="Consolas" w:hAnsi="Consolas"/>
            <w:color w:val="000000"/>
            <w:sz w:val="18"/>
            <w:szCs w:val="18"/>
            <w:lang w:val="en-US"/>
            <w:rPrChange w:id="11467" w:author="Manuel Hergenröder" w:date="2020-07-16T16:26:00Z">
              <w:rPr>
                <w:rFonts w:ascii="Consolas" w:hAnsi="Consolas"/>
                <w:color w:val="000000"/>
              </w:rPr>
            </w:rPrChange>
          </w:rPr>
          <w:t>        </w:t>
        </w:r>
        <w:r w:rsidRPr="00625FEA">
          <w:rPr>
            <w:rFonts w:ascii="Consolas" w:hAnsi="Consolas"/>
            <w:color w:val="1F377F"/>
            <w:sz w:val="18"/>
            <w:szCs w:val="18"/>
            <w:lang w:val="en-US"/>
            <w:rPrChange w:id="11468" w:author="Manuel Hergenröder" w:date="2020-07-16T16:26:00Z">
              <w:rPr>
                <w:rFonts w:ascii="Consolas" w:hAnsi="Consolas"/>
                <w:color w:val="1F377F"/>
              </w:rPr>
            </w:rPrChange>
          </w:rPr>
          <w:t>vertexChanges</w:t>
        </w:r>
        <w:r w:rsidRPr="00625FEA">
          <w:rPr>
            <w:rFonts w:ascii="Consolas" w:hAnsi="Consolas"/>
            <w:color w:val="000000"/>
            <w:sz w:val="18"/>
            <w:szCs w:val="18"/>
            <w:lang w:val="en-US"/>
            <w:rPrChange w:id="11469" w:author="Manuel Hergenröder" w:date="2020-07-16T16:26:00Z">
              <w:rPr>
                <w:rFonts w:ascii="Consolas" w:hAnsi="Consolas"/>
                <w:color w:val="000000"/>
              </w:rPr>
            </w:rPrChange>
          </w:rPr>
          <w:t>.</w:t>
        </w:r>
        <w:r w:rsidRPr="00625FEA">
          <w:rPr>
            <w:rFonts w:ascii="Consolas" w:hAnsi="Consolas"/>
            <w:color w:val="74531F"/>
            <w:sz w:val="18"/>
            <w:szCs w:val="18"/>
            <w:lang w:val="en-US"/>
            <w:rPrChange w:id="11470" w:author="Manuel Hergenröder" w:date="2020-07-16T16:26:00Z">
              <w:rPr>
                <w:rFonts w:ascii="Consolas" w:hAnsi="Consolas"/>
                <w:color w:val="74531F"/>
              </w:rPr>
            </w:rPrChange>
          </w:rPr>
          <w:t>Dispose</w:t>
        </w:r>
        <w:r w:rsidRPr="00625FEA">
          <w:rPr>
            <w:rFonts w:ascii="Consolas" w:hAnsi="Consolas"/>
            <w:color w:val="000000"/>
            <w:sz w:val="18"/>
            <w:szCs w:val="18"/>
            <w:lang w:val="en-US"/>
            <w:rPrChange w:id="11471" w:author="Manuel Hergenröder" w:date="2020-07-16T16:26:00Z">
              <w:rPr>
                <w:rFonts w:ascii="Consolas" w:hAnsi="Consolas"/>
                <w:color w:val="000000"/>
              </w:rPr>
            </w:rPrChange>
          </w:rPr>
          <w:t>();</w:t>
        </w:r>
      </w:ins>
    </w:p>
    <w:p w14:paraId="006327F9" w14:textId="77777777" w:rsidR="008F67FA" w:rsidRPr="00625FEA" w:rsidRDefault="008F67FA" w:rsidP="008F67FA">
      <w:pPr>
        <w:pStyle w:val="HTMLPreformatted"/>
        <w:shd w:val="clear" w:color="auto" w:fill="FFFFFF"/>
        <w:rPr>
          <w:ins w:id="11472" w:author="Manuel Hergenröder" w:date="2020-07-16T16:23:00Z"/>
          <w:rFonts w:ascii="Consolas" w:hAnsi="Consolas"/>
          <w:color w:val="000000"/>
          <w:sz w:val="18"/>
          <w:szCs w:val="18"/>
          <w:lang w:val="en-US"/>
          <w:rPrChange w:id="11473" w:author="Manuel Hergenröder" w:date="2020-07-16T16:26:00Z">
            <w:rPr>
              <w:ins w:id="11474" w:author="Manuel Hergenröder" w:date="2020-07-16T16:23:00Z"/>
              <w:rFonts w:ascii="Consolas" w:hAnsi="Consolas"/>
              <w:color w:val="000000"/>
            </w:rPr>
          </w:rPrChange>
        </w:rPr>
      </w:pPr>
      <w:ins w:id="11475" w:author="Manuel Hergenröder" w:date="2020-07-16T16:23:00Z">
        <w:r w:rsidRPr="00625FEA">
          <w:rPr>
            <w:rFonts w:ascii="Consolas" w:hAnsi="Consolas"/>
            <w:color w:val="000000"/>
            <w:sz w:val="18"/>
            <w:szCs w:val="18"/>
            <w:lang w:val="en-US"/>
            <w:rPrChange w:id="11476" w:author="Manuel Hergenröder" w:date="2020-07-16T16:26:00Z">
              <w:rPr>
                <w:rFonts w:ascii="Consolas" w:hAnsi="Consolas"/>
                <w:color w:val="000000"/>
              </w:rPr>
            </w:rPrChange>
          </w:rPr>
          <w:t xml:space="preserve"> </w:t>
        </w:r>
      </w:ins>
    </w:p>
    <w:p w14:paraId="77012184" w14:textId="77777777" w:rsidR="008F67FA" w:rsidRPr="00625FEA" w:rsidRDefault="008F67FA" w:rsidP="008F67FA">
      <w:pPr>
        <w:pStyle w:val="HTMLPreformatted"/>
        <w:shd w:val="clear" w:color="auto" w:fill="FFFFFF"/>
        <w:rPr>
          <w:ins w:id="11477" w:author="Manuel Hergenröder" w:date="2020-07-16T16:23:00Z"/>
          <w:rFonts w:ascii="Consolas" w:hAnsi="Consolas"/>
          <w:color w:val="000000"/>
          <w:sz w:val="18"/>
          <w:szCs w:val="18"/>
          <w:lang w:val="en-US"/>
          <w:rPrChange w:id="11478" w:author="Manuel Hergenröder" w:date="2020-07-16T16:26:00Z">
            <w:rPr>
              <w:ins w:id="11479" w:author="Manuel Hergenröder" w:date="2020-07-16T16:23:00Z"/>
              <w:rFonts w:ascii="Consolas" w:hAnsi="Consolas"/>
              <w:color w:val="000000"/>
            </w:rPr>
          </w:rPrChange>
        </w:rPr>
      </w:pPr>
      <w:ins w:id="11480" w:author="Manuel Hergenröder" w:date="2020-07-16T16:23:00Z">
        <w:r w:rsidRPr="00625FEA">
          <w:rPr>
            <w:rFonts w:ascii="Consolas" w:hAnsi="Consolas"/>
            <w:color w:val="000000"/>
            <w:sz w:val="18"/>
            <w:szCs w:val="18"/>
            <w:lang w:val="en-US"/>
            <w:rPrChange w:id="11481" w:author="Manuel Hergenröder" w:date="2020-07-16T16:26:00Z">
              <w:rPr>
                <w:rFonts w:ascii="Consolas" w:hAnsi="Consolas"/>
                <w:color w:val="000000"/>
              </w:rPr>
            </w:rPrChange>
          </w:rPr>
          <w:t>        </w:t>
        </w:r>
        <w:r w:rsidRPr="00625FEA">
          <w:rPr>
            <w:rFonts w:ascii="Consolas" w:hAnsi="Consolas"/>
            <w:color w:val="008000"/>
            <w:sz w:val="18"/>
            <w:szCs w:val="18"/>
            <w:lang w:val="en-US"/>
            <w:rPrChange w:id="11482" w:author="Manuel Hergenröder" w:date="2020-07-16T16:26:00Z">
              <w:rPr>
                <w:rFonts w:ascii="Consolas" w:hAnsi="Consolas"/>
                <w:color w:val="008000"/>
              </w:rPr>
            </w:rPrChange>
          </w:rPr>
          <w:t>// Update mesh colors</w:t>
        </w:r>
      </w:ins>
    </w:p>
    <w:p w14:paraId="016FCFA7" w14:textId="77777777" w:rsidR="008F67FA" w:rsidRPr="00625FEA" w:rsidRDefault="008F67FA" w:rsidP="008F67FA">
      <w:pPr>
        <w:pStyle w:val="HTMLPreformatted"/>
        <w:shd w:val="clear" w:color="auto" w:fill="FFFFFF"/>
        <w:rPr>
          <w:ins w:id="11483" w:author="Manuel Hergenröder" w:date="2020-07-16T16:23:00Z"/>
          <w:rFonts w:ascii="Consolas" w:hAnsi="Consolas"/>
          <w:color w:val="000000"/>
          <w:sz w:val="18"/>
          <w:szCs w:val="18"/>
          <w:lang w:val="en-US"/>
          <w:rPrChange w:id="11484" w:author="Manuel Hergenröder" w:date="2020-07-16T16:26:00Z">
            <w:rPr>
              <w:ins w:id="11485" w:author="Manuel Hergenröder" w:date="2020-07-16T16:23:00Z"/>
              <w:rFonts w:ascii="Consolas" w:hAnsi="Consolas"/>
              <w:color w:val="000000"/>
            </w:rPr>
          </w:rPrChange>
        </w:rPr>
      </w:pPr>
      <w:ins w:id="11486" w:author="Manuel Hergenröder" w:date="2020-07-16T16:23:00Z">
        <w:r w:rsidRPr="00625FEA">
          <w:rPr>
            <w:rFonts w:ascii="Consolas" w:hAnsi="Consolas"/>
            <w:color w:val="000000"/>
            <w:sz w:val="18"/>
            <w:szCs w:val="18"/>
            <w:lang w:val="en-US"/>
            <w:rPrChange w:id="11487" w:author="Manuel Hergenröder" w:date="2020-07-16T16:26:00Z">
              <w:rPr>
                <w:rFonts w:ascii="Consolas" w:hAnsi="Consolas"/>
                <w:color w:val="000000"/>
              </w:rPr>
            </w:rPrChange>
          </w:rPr>
          <w:t>        </w:t>
        </w:r>
        <w:r w:rsidRPr="00625FEA">
          <w:rPr>
            <w:rFonts w:ascii="Consolas" w:hAnsi="Consolas"/>
            <w:color w:val="8F08C4"/>
            <w:sz w:val="18"/>
            <w:szCs w:val="18"/>
            <w:lang w:val="en-US"/>
            <w:rPrChange w:id="11488" w:author="Manuel Hergenröder" w:date="2020-07-16T16:26:00Z">
              <w:rPr>
                <w:rFonts w:ascii="Consolas" w:hAnsi="Consolas"/>
                <w:color w:val="8F08C4"/>
              </w:rPr>
            </w:rPrChange>
          </w:rPr>
          <w:t>foreach</w:t>
        </w:r>
        <w:r w:rsidRPr="00625FEA">
          <w:rPr>
            <w:rFonts w:ascii="Consolas" w:hAnsi="Consolas"/>
            <w:color w:val="000000"/>
            <w:sz w:val="18"/>
            <w:szCs w:val="18"/>
            <w:lang w:val="en-US"/>
            <w:rPrChange w:id="11489" w:author="Manuel Hergenröder" w:date="2020-07-16T16:26:00Z">
              <w:rPr>
                <w:rFonts w:ascii="Consolas" w:hAnsi="Consolas"/>
                <w:color w:val="000000"/>
              </w:rPr>
            </w:rPrChange>
          </w:rPr>
          <w:t> (</w:t>
        </w:r>
        <w:r w:rsidRPr="00625FEA">
          <w:rPr>
            <w:rFonts w:ascii="Consolas" w:hAnsi="Consolas"/>
            <w:color w:val="0000FF"/>
            <w:sz w:val="18"/>
            <w:szCs w:val="18"/>
            <w:lang w:val="en-US"/>
            <w:rPrChange w:id="11490" w:author="Manuel Hergenröder" w:date="2020-07-16T16:26:00Z">
              <w:rPr>
                <w:rFonts w:ascii="Consolas" w:hAnsi="Consolas"/>
                <w:color w:val="0000FF"/>
              </w:rPr>
            </w:rPrChange>
          </w:rPr>
          <w:t>int</w:t>
        </w:r>
        <w:r w:rsidRPr="00625FEA">
          <w:rPr>
            <w:rFonts w:ascii="Consolas" w:hAnsi="Consolas"/>
            <w:color w:val="000000"/>
            <w:sz w:val="18"/>
            <w:szCs w:val="18"/>
            <w:lang w:val="en-US"/>
            <w:rPrChange w:id="11491" w:author="Manuel Hergenröder" w:date="2020-07-16T16:26:00Z">
              <w:rPr>
                <w:rFonts w:ascii="Consolas" w:hAnsi="Consolas"/>
                <w:color w:val="000000"/>
              </w:rPr>
            </w:rPrChange>
          </w:rPr>
          <w:t> </w:t>
        </w:r>
        <w:r w:rsidRPr="00625FEA">
          <w:rPr>
            <w:rFonts w:ascii="Consolas" w:hAnsi="Consolas"/>
            <w:color w:val="1F377F"/>
            <w:sz w:val="18"/>
            <w:szCs w:val="18"/>
            <w:lang w:val="en-US"/>
            <w:rPrChange w:id="11492" w:author="Manuel Hergenröder" w:date="2020-07-16T16:26:00Z">
              <w:rPr>
                <w:rFonts w:ascii="Consolas" w:hAnsi="Consolas"/>
                <w:color w:val="1F377F"/>
              </w:rPr>
            </w:rPrChange>
          </w:rPr>
          <w:t>m</w:t>
        </w:r>
        <w:r w:rsidRPr="00625FEA">
          <w:rPr>
            <w:rFonts w:ascii="Consolas" w:hAnsi="Consolas"/>
            <w:color w:val="000000"/>
            <w:sz w:val="18"/>
            <w:szCs w:val="18"/>
            <w:lang w:val="en-US"/>
            <w:rPrChange w:id="11493" w:author="Manuel Hergenröder" w:date="2020-07-16T16:26:00Z">
              <w:rPr>
                <w:rFonts w:ascii="Consolas" w:hAnsi="Consolas"/>
                <w:color w:val="000000"/>
              </w:rPr>
            </w:rPrChange>
          </w:rPr>
          <w:t> </w:t>
        </w:r>
        <w:r w:rsidRPr="00625FEA">
          <w:rPr>
            <w:rFonts w:ascii="Consolas" w:hAnsi="Consolas"/>
            <w:color w:val="8F08C4"/>
            <w:sz w:val="18"/>
            <w:szCs w:val="18"/>
            <w:lang w:val="en-US"/>
            <w:rPrChange w:id="11494" w:author="Manuel Hergenröder" w:date="2020-07-16T16:26:00Z">
              <w:rPr>
                <w:rFonts w:ascii="Consolas" w:hAnsi="Consolas"/>
                <w:color w:val="8F08C4"/>
              </w:rPr>
            </w:rPrChange>
          </w:rPr>
          <w:t>in</w:t>
        </w:r>
        <w:r w:rsidRPr="00625FEA">
          <w:rPr>
            <w:rFonts w:ascii="Consolas" w:hAnsi="Consolas"/>
            <w:color w:val="000000"/>
            <w:sz w:val="18"/>
            <w:szCs w:val="18"/>
            <w:lang w:val="en-US"/>
            <w:rPrChange w:id="11495" w:author="Manuel Hergenröder" w:date="2020-07-16T16:26:00Z">
              <w:rPr>
                <w:rFonts w:ascii="Consolas" w:hAnsi="Consolas"/>
                <w:color w:val="000000"/>
              </w:rPr>
            </w:rPrChange>
          </w:rPr>
          <w:t> </w:t>
        </w:r>
        <w:r w:rsidRPr="00625FEA">
          <w:rPr>
            <w:rFonts w:ascii="Consolas" w:hAnsi="Consolas"/>
            <w:color w:val="1F377F"/>
            <w:sz w:val="18"/>
            <w:szCs w:val="18"/>
            <w:lang w:val="en-US"/>
            <w:rPrChange w:id="11496" w:author="Manuel Hergenröder" w:date="2020-07-16T16:26:00Z">
              <w:rPr>
                <w:rFonts w:ascii="Consolas" w:hAnsi="Consolas"/>
                <w:color w:val="1F377F"/>
              </w:rPr>
            </w:rPrChange>
          </w:rPr>
          <w:t>meshColorsToUpdate</w:t>
        </w:r>
        <w:r w:rsidRPr="00625FEA">
          <w:rPr>
            <w:rFonts w:ascii="Consolas" w:hAnsi="Consolas"/>
            <w:color w:val="000000"/>
            <w:sz w:val="18"/>
            <w:szCs w:val="18"/>
            <w:lang w:val="en-US"/>
            <w:rPrChange w:id="11497" w:author="Manuel Hergenröder" w:date="2020-07-16T16:26:00Z">
              <w:rPr>
                <w:rFonts w:ascii="Consolas" w:hAnsi="Consolas"/>
                <w:color w:val="000000"/>
              </w:rPr>
            </w:rPrChange>
          </w:rPr>
          <w:t>)</w:t>
        </w:r>
      </w:ins>
    </w:p>
    <w:p w14:paraId="397DDD8F" w14:textId="77777777" w:rsidR="008F67FA" w:rsidRPr="00625FEA" w:rsidRDefault="008F67FA" w:rsidP="008F67FA">
      <w:pPr>
        <w:pStyle w:val="HTMLPreformatted"/>
        <w:shd w:val="clear" w:color="auto" w:fill="FFFFFF"/>
        <w:rPr>
          <w:ins w:id="11498" w:author="Manuel Hergenröder" w:date="2020-07-16T16:23:00Z"/>
          <w:rFonts w:ascii="Consolas" w:hAnsi="Consolas"/>
          <w:color w:val="000000"/>
          <w:sz w:val="18"/>
          <w:szCs w:val="18"/>
          <w:lang w:val="en-US"/>
          <w:rPrChange w:id="11499" w:author="Manuel Hergenröder" w:date="2020-07-16T16:26:00Z">
            <w:rPr>
              <w:ins w:id="11500" w:author="Manuel Hergenröder" w:date="2020-07-16T16:23:00Z"/>
              <w:rFonts w:ascii="Consolas" w:hAnsi="Consolas"/>
              <w:color w:val="000000"/>
            </w:rPr>
          </w:rPrChange>
        </w:rPr>
      </w:pPr>
      <w:ins w:id="11501" w:author="Manuel Hergenröder" w:date="2020-07-16T16:23:00Z">
        <w:r w:rsidRPr="00625FEA">
          <w:rPr>
            <w:rFonts w:ascii="Consolas" w:hAnsi="Consolas"/>
            <w:color w:val="000000"/>
            <w:sz w:val="18"/>
            <w:szCs w:val="18"/>
            <w:lang w:val="en-US"/>
            <w:rPrChange w:id="11502" w:author="Manuel Hergenröder" w:date="2020-07-16T16:26:00Z">
              <w:rPr>
                <w:rFonts w:ascii="Consolas" w:hAnsi="Consolas"/>
                <w:color w:val="000000"/>
              </w:rPr>
            </w:rPrChange>
          </w:rPr>
          <w:t>        {</w:t>
        </w:r>
      </w:ins>
    </w:p>
    <w:p w14:paraId="2CA99104" w14:textId="77777777" w:rsidR="008F67FA" w:rsidRPr="00625FEA" w:rsidRDefault="008F67FA" w:rsidP="008F67FA">
      <w:pPr>
        <w:pStyle w:val="HTMLPreformatted"/>
        <w:shd w:val="clear" w:color="auto" w:fill="FFFFFF"/>
        <w:rPr>
          <w:ins w:id="11503" w:author="Manuel Hergenröder" w:date="2020-07-16T16:23:00Z"/>
          <w:rFonts w:ascii="Consolas" w:hAnsi="Consolas"/>
          <w:color w:val="000000"/>
          <w:sz w:val="18"/>
          <w:szCs w:val="18"/>
          <w:lang w:val="en-US"/>
          <w:rPrChange w:id="11504" w:author="Manuel Hergenröder" w:date="2020-07-16T16:26:00Z">
            <w:rPr>
              <w:ins w:id="11505" w:author="Manuel Hergenröder" w:date="2020-07-16T16:23:00Z"/>
              <w:rFonts w:ascii="Consolas" w:hAnsi="Consolas"/>
              <w:color w:val="000000"/>
            </w:rPr>
          </w:rPrChange>
        </w:rPr>
      </w:pPr>
      <w:ins w:id="11506" w:author="Manuel Hergenröder" w:date="2020-07-16T16:23:00Z">
        <w:r w:rsidRPr="00625FEA">
          <w:rPr>
            <w:rFonts w:ascii="Consolas" w:hAnsi="Consolas"/>
            <w:color w:val="000000"/>
            <w:sz w:val="18"/>
            <w:szCs w:val="18"/>
            <w:lang w:val="en-US"/>
            <w:rPrChange w:id="11507" w:author="Manuel Hergenröder" w:date="2020-07-16T16:26:00Z">
              <w:rPr>
                <w:rFonts w:ascii="Consolas" w:hAnsi="Consolas"/>
                <w:color w:val="000000"/>
              </w:rPr>
            </w:rPrChange>
          </w:rPr>
          <w:t>            </w:t>
        </w:r>
        <w:r w:rsidRPr="00625FEA">
          <w:rPr>
            <w:rFonts w:ascii="Consolas" w:hAnsi="Consolas"/>
            <w:color w:val="8F08C4"/>
            <w:sz w:val="18"/>
            <w:szCs w:val="18"/>
            <w:lang w:val="en-US"/>
            <w:rPrChange w:id="11508" w:author="Manuel Hergenröder" w:date="2020-07-16T16:26:00Z">
              <w:rPr>
                <w:rFonts w:ascii="Consolas" w:hAnsi="Consolas"/>
                <w:color w:val="8F08C4"/>
              </w:rPr>
            </w:rPrChange>
          </w:rPr>
          <w:t>for</w:t>
        </w:r>
        <w:r w:rsidRPr="00625FEA">
          <w:rPr>
            <w:rFonts w:ascii="Consolas" w:hAnsi="Consolas"/>
            <w:color w:val="000000"/>
            <w:sz w:val="18"/>
            <w:szCs w:val="18"/>
            <w:lang w:val="en-US"/>
            <w:rPrChange w:id="11509" w:author="Manuel Hergenröder" w:date="2020-07-16T16:26:00Z">
              <w:rPr>
                <w:rFonts w:ascii="Consolas" w:hAnsi="Consolas"/>
                <w:color w:val="000000"/>
              </w:rPr>
            </w:rPrChange>
          </w:rPr>
          <w:t> (</w:t>
        </w:r>
        <w:r w:rsidRPr="00625FEA">
          <w:rPr>
            <w:rFonts w:ascii="Consolas" w:hAnsi="Consolas"/>
            <w:color w:val="0000FF"/>
            <w:sz w:val="18"/>
            <w:szCs w:val="18"/>
            <w:lang w:val="en-US"/>
            <w:rPrChange w:id="11510" w:author="Manuel Hergenröder" w:date="2020-07-16T16:26:00Z">
              <w:rPr>
                <w:rFonts w:ascii="Consolas" w:hAnsi="Consolas"/>
                <w:color w:val="0000FF"/>
              </w:rPr>
            </w:rPrChange>
          </w:rPr>
          <w:t>int</w:t>
        </w:r>
        <w:r w:rsidRPr="00625FEA">
          <w:rPr>
            <w:rFonts w:ascii="Consolas" w:hAnsi="Consolas"/>
            <w:color w:val="000000"/>
            <w:sz w:val="18"/>
            <w:szCs w:val="18"/>
            <w:lang w:val="en-US"/>
            <w:rPrChange w:id="11511" w:author="Manuel Hergenröder" w:date="2020-07-16T16:26:00Z">
              <w:rPr>
                <w:rFonts w:ascii="Consolas" w:hAnsi="Consolas"/>
                <w:color w:val="000000"/>
              </w:rPr>
            </w:rPrChange>
          </w:rPr>
          <w:t> </w:t>
        </w:r>
        <w:r w:rsidRPr="00625FEA">
          <w:rPr>
            <w:rFonts w:ascii="Consolas" w:hAnsi="Consolas"/>
            <w:color w:val="1F377F"/>
            <w:sz w:val="18"/>
            <w:szCs w:val="18"/>
            <w:lang w:val="en-US"/>
            <w:rPrChange w:id="11512" w:author="Manuel Hergenröder" w:date="2020-07-16T16:26:00Z">
              <w:rPr>
                <w:rFonts w:ascii="Consolas" w:hAnsi="Consolas"/>
                <w:color w:val="1F377F"/>
              </w:rPr>
            </w:rPrChange>
          </w:rPr>
          <w:t>v</w:t>
        </w:r>
        <w:r w:rsidRPr="00625FEA">
          <w:rPr>
            <w:rFonts w:ascii="Consolas" w:hAnsi="Consolas"/>
            <w:color w:val="000000"/>
            <w:sz w:val="18"/>
            <w:szCs w:val="18"/>
            <w:lang w:val="en-US"/>
            <w:rPrChange w:id="11513" w:author="Manuel Hergenröder" w:date="2020-07-16T16:26:00Z">
              <w:rPr>
                <w:rFonts w:ascii="Consolas" w:hAnsi="Consolas"/>
                <w:color w:val="000000"/>
              </w:rPr>
            </w:rPrChange>
          </w:rPr>
          <w:t> = 0; </w:t>
        </w:r>
        <w:r w:rsidRPr="00625FEA">
          <w:rPr>
            <w:rFonts w:ascii="Consolas" w:hAnsi="Consolas"/>
            <w:color w:val="1F377F"/>
            <w:sz w:val="18"/>
            <w:szCs w:val="18"/>
            <w:lang w:val="en-US"/>
            <w:rPrChange w:id="11514" w:author="Manuel Hergenröder" w:date="2020-07-16T16:26:00Z">
              <w:rPr>
                <w:rFonts w:ascii="Consolas" w:hAnsi="Consolas"/>
                <w:color w:val="1F377F"/>
              </w:rPr>
            </w:rPrChange>
          </w:rPr>
          <w:t>v</w:t>
        </w:r>
        <w:r w:rsidRPr="00625FEA">
          <w:rPr>
            <w:rFonts w:ascii="Consolas" w:hAnsi="Consolas"/>
            <w:color w:val="000000"/>
            <w:sz w:val="18"/>
            <w:szCs w:val="18"/>
            <w:lang w:val="en-US"/>
            <w:rPrChange w:id="11515" w:author="Manuel Hergenröder" w:date="2020-07-16T16:26:00Z">
              <w:rPr>
                <w:rFonts w:ascii="Consolas" w:hAnsi="Consolas"/>
                <w:color w:val="000000"/>
              </w:rPr>
            </w:rPrChange>
          </w:rPr>
          <w:t> &lt; </w:t>
        </w:r>
        <w:r w:rsidRPr="00625FEA">
          <w:rPr>
            <w:rFonts w:ascii="Consolas" w:hAnsi="Consolas"/>
            <w:color w:val="0000FF"/>
            <w:sz w:val="18"/>
            <w:szCs w:val="18"/>
            <w:lang w:val="en-US"/>
            <w:rPrChange w:id="1151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517" w:author="Manuel Hergenröder" w:date="2020-07-16T16:26:00Z">
              <w:rPr>
                <w:rFonts w:ascii="Consolas" w:hAnsi="Consolas"/>
                <w:color w:val="000000"/>
              </w:rPr>
            </w:rPrChange>
          </w:rPr>
          <w:t>.spectrum.colors[</w:t>
        </w:r>
        <w:r w:rsidRPr="00625FEA">
          <w:rPr>
            <w:rFonts w:ascii="Consolas" w:hAnsi="Consolas"/>
            <w:color w:val="1F377F"/>
            <w:sz w:val="18"/>
            <w:szCs w:val="18"/>
            <w:lang w:val="en-US"/>
            <w:rPrChange w:id="11518" w:author="Manuel Hergenröder" w:date="2020-07-16T16:26:00Z">
              <w:rPr>
                <w:rFonts w:ascii="Consolas" w:hAnsi="Consolas"/>
                <w:color w:val="1F377F"/>
              </w:rPr>
            </w:rPrChange>
          </w:rPr>
          <w:t>m</w:t>
        </w:r>
        <w:r w:rsidRPr="00625FEA">
          <w:rPr>
            <w:rFonts w:ascii="Consolas" w:hAnsi="Consolas"/>
            <w:color w:val="000000"/>
            <w:sz w:val="18"/>
            <w:szCs w:val="18"/>
            <w:lang w:val="en-US"/>
            <w:rPrChange w:id="11519" w:author="Manuel Hergenröder" w:date="2020-07-16T16:26:00Z">
              <w:rPr>
                <w:rFonts w:ascii="Consolas" w:hAnsi="Consolas"/>
                <w:color w:val="000000"/>
              </w:rPr>
            </w:rPrChange>
          </w:rPr>
          <w:t>].Length; </w:t>
        </w:r>
        <w:r w:rsidRPr="00625FEA">
          <w:rPr>
            <w:rFonts w:ascii="Consolas" w:hAnsi="Consolas"/>
            <w:color w:val="1F377F"/>
            <w:sz w:val="18"/>
            <w:szCs w:val="18"/>
            <w:lang w:val="en-US"/>
            <w:rPrChange w:id="11520" w:author="Manuel Hergenröder" w:date="2020-07-16T16:26:00Z">
              <w:rPr>
                <w:rFonts w:ascii="Consolas" w:hAnsi="Consolas"/>
                <w:color w:val="1F377F"/>
              </w:rPr>
            </w:rPrChange>
          </w:rPr>
          <w:t>v</w:t>
        </w:r>
        <w:r w:rsidRPr="00625FEA">
          <w:rPr>
            <w:rFonts w:ascii="Consolas" w:hAnsi="Consolas"/>
            <w:color w:val="000000"/>
            <w:sz w:val="18"/>
            <w:szCs w:val="18"/>
            <w:lang w:val="en-US"/>
            <w:rPrChange w:id="11521" w:author="Manuel Hergenröder" w:date="2020-07-16T16:26:00Z">
              <w:rPr>
                <w:rFonts w:ascii="Consolas" w:hAnsi="Consolas"/>
                <w:color w:val="000000"/>
              </w:rPr>
            </w:rPrChange>
          </w:rPr>
          <w:t>++)</w:t>
        </w:r>
      </w:ins>
    </w:p>
    <w:p w14:paraId="002D1223" w14:textId="77777777" w:rsidR="008F67FA" w:rsidRPr="00625FEA" w:rsidRDefault="008F67FA" w:rsidP="008F67FA">
      <w:pPr>
        <w:pStyle w:val="HTMLPreformatted"/>
        <w:shd w:val="clear" w:color="auto" w:fill="FFFFFF"/>
        <w:rPr>
          <w:ins w:id="11522" w:author="Manuel Hergenröder" w:date="2020-07-16T16:23:00Z"/>
          <w:rFonts w:ascii="Consolas" w:hAnsi="Consolas"/>
          <w:color w:val="000000"/>
          <w:sz w:val="18"/>
          <w:szCs w:val="18"/>
          <w:lang w:val="en-US"/>
          <w:rPrChange w:id="11523" w:author="Manuel Hergenröder" w:date="2020-07-16T16:26:00Z">
            <w:rPr>
              <w:ins w:id="11524" w:author="Manuel Hergenröder" w:date="2020-07-16T16:23:00Z"/>
              <w:rFonts w:ascii="Consolas" w:hAnsi="Consolas"/>
              <w:color w:val="000000"/>
            </w:rPr>
          </w:rPrChange>
        </w:rPr>
      </w:pPr>
      <w:ins w:id="11525" w:author="Manuel Hergenröder" w:date="2020-07-16T16:23:00Z">
        <w:r w:rsidRPr="00625FEA">
          <w:rPr>
            <w:rFonts w:ascii="Consolas" w:hAnsi="Consolas"/>
            <w:color w:val="000000"/>
            <w:sz w:val="18"/>
            <w:szCs w:val="18"/>
            <w:lang w:val="en-US"/>
            <w:rPrChange w:id="11526" w:author="Manuel Hergenröder" w:date="2020-07-16T16:26:00Z">
              <w:rPr>
                <w:rFonts w:ascii="Consolas" w:hAnsi="Consolas"/>
                <w:color w:val="000000"/>
              </w:rPr>
            </w:rPrChange>
          </w:rPr>
          <w:t>            {</w:t>
        </w:r>
      </w:ins>
    </w:p>
    <w:p w14:paraId="5C1D675C" w14:textId="77777777" w:rsidR="008F67FA" w:rsidRPr="00625FEA" w:rsidRDefault="008F67FA" w:rsidP="008F67FA">
      <w:pPr>
        <w:pStyle w:val="HTMLPreformatted"/>
        <w:shd w:val="clear" w:color="auto" w:fill="FFFFFF"/>
        <w:rPr>
          <w:ins w:id="11527" w:author="Manuel Hergenröder" w:date="2020-07-16T16:23:00Z"/>
          <w:rFonts w:ascii="Consolas" w:hAnsi="Consolas"/>
          <w:color w:val="000000"/>
          <w:sz w:val="18"/>
          <w:szCs w:val="18"/>
          <w:lang w:val="en-US"/>
          <w:rPrChange w:id="11528" w:author="Manuel Hergenröder" w:date="2020-07-16T16:26:00Z">
            <w:rPr>
              <w:ins w:id="11529" w:author="Manuel Hergenröder" w:date="2020-07-16T16:23:00Z"/>
              <w:rFonts w:ascii="Consolas" w:hAnsi="Consolas"/>
              <w:color w:val="000000"/>
            </w:rPr>
          </w:rPrChange>
        </w:rPr>
      </w:pPr>
      <w:ins w:id="11530" w:author="Manuel Hergenröder" w:date="2020-07-16T16:23:00Z">
        <w:r w:rsidRPr="00625FEA">
          <w:rPr>
            <w:rFonts w:ascii="Consolas" w:hAnsi="Consolas"/>
            <w:color w:val="000000"/>
            <w:sz w:val="18"/>
            <w:szCs w:val="18"/>
            <w:lang w:val="en-US"/>
            <w:rPrChange w:id="11531" w:author="Manuel Hergenröder" w:date="2020-07-16T16:26:00Z">
              <w:rPr>
                <w:rFonts w:ascii="Consolas" w:hAnsi="Consolas"/>
                <w:color w:val="000000"/>
              </w:rPr>
            </w:rPrChange>
          </w:rPr>
          <w:t>                </w:t>
        </w:r>
        <w:r w:rsidRPr="00625FEA">
          <w:rPr>
            <w:rFonts w:ascii="Consolas" w:hAnsi="Consolas"/>
            <w:color w:val="0000FF"/>
            <w:sz w:val="18"/>
            <w:szCs w:val="18"/>
            <w:lang w:val="en-US"/>
            <w:rPrChange w:id="1153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533" w:author="Manuel Hergenröder" w:date="2020-07-16T16:26:00Z">
              <w:rPr>
                <w:rFonts w:ascii="Consolas" w:hAnsi="Consolas"/>
                <w:color w:val="000000"/>
              </w:rPr>
            </w:rPrChange>
          </w:rPr>
          <w:t>.spectrum.colors[</w:t>
        </w:r>
        <w:r w:rsidRPr="00625FEA">
          <w:rPr>
            <w:rFonts w:ascii="Consolas" w:hAnsi="Consolas"/>
            <w:color w:val="1F377F"/>
            <w:sz w:val="18"/>
            <w:szCs w:val="18"/>
            <w:lang w:val="en-US"/>
            <w:rPrChange w:id="11534" w:author="Manuel Hergenröder" w:date="2020-07-16T16:26:00Z">
              <w:rPr>
                <w:rFonts w:ascii="Consolas" w:hAnsi="Consolas"/>
                <w:color w:val="1F377F"/>
              </w:rPr>
            </w:rPrChange>
          </w:rPr>
          <w:t>m</w:t>
        </w:r>
        <w:r w:rsidRPr="00625FEA">
          <w:rPr>
            <w:rFonts w:ascii="Consolas" w:hAnsi="Consolas"/>
            <w:color w:val="000000"/>
            <w:sz w:val="18"/>
            <w:szCs w:val="18"/>
            <w:lang w:val="en-US"/>
            <w:rPrChange w:id="11535" w:author="Manuel Hergenröder" w:date="2020-07-16T16:26:00Z">
              <w:rPr>
                <w:rFonts w:ascii="Consolas" w:hAnsi="Consolas"/>
                <w:color w:val="000000"/>
              </w:rPr>
            </w:rPrChange>
          </w:rPr>
          <w:t>][</w:t>
        </w:r>
        <w:r w:rsidRPr="00625FEA">
          <w:rPr>
            <w:rFonts w:ascii="Consolas" w:hAnsi="Consolas"/>
            <w:color w:val="1F377F"/>
            <w:sz w:val="18"/>
            <w:szCs w:val="18"/>
            <w:lang w:val="en-US"/>
            <w:rPrChange w:id="11536" w:author="Manuel Hergenröder" w:date="2020-07-16T16:26:00Z">
              <w:rPr>
                <w:rFonts w:ascii="Consolas" w:hAnsi="Consolas"/>
                <w:color w:val="1F377F"/>
              </w:rPr>
            </w:rPrChange>
          </w:rPr>
          <w:t>v</w:t>
        </w:r>
        <w:r w:rsidRPr="00625FEA">
          <w:rPr>
            <w:rFonts w:ascii="Consolas" w:hAnsi="Consolas"/>
            <w:color w:val="000000"/>
            <w:sz w:val="18"/>
            <w:szCs w:val="18"/>
            <w:lang w:val="en-US"/>
            <w:rPrChange w:id="11537" w:author="Manuel Hergenröder" w:date="2020-07-16T16:26:00Z">
              <w:rPr>
                <w:rFonts w:ascii="Consolas" w:hAnsi="Consolas"/>
                <w:color w:val="000000"/>
              </w:rPr>
            </w:rPrChange>
          </w:rPr>
          <w:t>] = </w:t>
        </w:r>
        <w:r w:rsidRPr="00625FEA">
          <w:rPr>
            <w:rFonts w:ascii="Consolas" w:hAnsi="Consolas"/>
            <w:color w:val="2B91AF"/>
            <w:sz w:val="18"/>
            <w:szCs w:val="18"/>
            <w:lang w:val="en-US"/>
            <w:rPrChange w:id="11538" w:author="Manuel Hergenröder" w:date="2020-07-16T16:26:00Z">
              <w:rPr>
                <w:rFonts w:ascii="Consolas" w:hAnsi="Consolas"/>
                <w:color w:val="2B91AF"/>
              </w:rPr>
            </w:rPrChange>
          </w:rPr>
          <w:t>Color</w:t>
        </w:r>
        <w:r w:rsidRPr="00625FEA">
          <w:rPr>
            <w:rFonts w:ascii="Consolas" w:hAnsi="Consolas"/>
            <w:color w:val="000000"/>
            <w:sz w:val="18"/>
            <w:szCs w:val="18"/>
            <w:lang w:val="en-US"/>
            <w:rPrChange w:id="11539" w:author="Manuel Hergenröder" w:date="2020-07-16T16:26:00Z">
              <w:rPr>
                <w:rFonts w:ascii="Consolas" w:hAnsi="Consolas"/>
                <w:color w:val="000000"/>
              </w:rPr>
            </w:rPrChange>
          </w:rPr>
          <w:t>.</w:t>
        </w:r>
        <w:r w:rsidRPr="00625FEA">
          <w:rPr>
            <w:rFonts w:ascii="Consolas" w:hAnsi="Consolas"/>
            <w:color w:val="74531F"/>
            <w:sz w:val="18"/>
            <w:szCs w:val="18"/>
            <w:lang w:val="en-US"/>
            <w:rPrChange w:id="11540" w:author="Manuel Hergenröder" w:date="2020-07-16T16:26:00Z">
              <w:rPr>
                <w:rFonts w:ascii="Consolas" w:hAnsi="Consolas"/>
                <w:color w:val="74531F"/>
              </w:rPr>
            </w:rPrChange>
          </w:rPr>
          <w:t>Lerp</w:t>
        </w:r>
        <w:r w:rsidRPr="00625FEA">
          <w:rPr>
            <w:rFonts w:ascii="Consolas" w:hAnsi="Consolas"/>
            <w:color w:val="000000"/>
            <w:sz w:val="18"/>
            <w:szCs w:val="18"/>
            <w:lang w:val="en-US"/>
            <w:rPrChange w:id="11541" w:author="Manuel Hergenröder" w:date="2020-07-16T16:26:00Z">
              <w:rPr>
                <w:rFonts w:ascii="Consolas" w:hAnsi="Consolas"/>
                <w:color w:val="000000"/>
              </w:rPr>
            </w:rPrChange>
          </w:rPr>
          <w:t>(</w:t>
        </w:r>
        <w:r w:rsidRPr="00625FEA">
          <w:rPr>
            <w:rFonts w:ascii="Consolas" w:hAnsi="Consolas"/>
            <w:color w:val="2B91AF"/>
            <w:sz w:val="18"/>
            <w:szCs w:val="18"/>
            <w:lang w:val="en-US"/>
            <w:rPrChange w:id="11542" w:author="Manuel Hergenröder" w:date="2020-07-16T16:26:00Z">
              <w:rPr>
                <w:rFonts w:ascii="Consolas" w:hAnsi="Consolas"/>
                <w:color w:val="2B91AF"/>
              </w:rPr>
            </w:rPrChange>
          </w:rPr>
          <w:t>Color</w:t>
        </w:r>
        <w:r w:rsidRPr="00625FEA">
          <w:rPr>
            <w:rFonts w:ascii="Consolas" w:hAnsi="Consolas"/>
            <w:color w:val="000000"/>
            <w:sz w:val="18"/>
            <w:szCs w:val="18"/>
            <w:lang w:val="en-US"/>
            <w:rPrChange w:id="11543" w:author="Manuel Hergenröder" w:date="2020-07-16T16:26:00Z">
              <w:rPr>
                <w:rFonts w:ascii="Consolas" w:hAnsi="Consolas"/>
                <w:color w:val="000000"/>
              </w:rPr>
            </w:rPrChange>
          </w:rPr>
          <w:t>.green, </w:t>
        </w:r>
        <w:r w:rsidRPr="00625FEA">
          <w:rPr>
            <w:rFonts w:ascii="Consolas" w:hAnsi="Consolas"/>
            <w:color w:val="2B91AF"/>
            <w:sz w:val="18"/>
            <w:szCs w:val="18"/>
            <w:lang w:val="en-US"/>
            <w:rPrChange w:id="11544" w:author="Manuel Hergenröder" w:date="2020-07-16T16:26:00Z">
              <w:rPr>
                <w:rFonts w:ascii="Consolas" w:hAnsi="Consolas"/>
                <w:color w:val="2B91AF"/>
              </w:rPr>
            </w:rPrChange>
          </w:rPr>
          <w:t>Color</w:t>
        </w:r>
        <w:r w:rsidRPr="00625FEA">
          <w:rPr>
            <w:rFonts w:ascii="Consolas" w:hAnsi="Consolas"/>
            <w:color w:val="000000"/>
            <w:sz w:val="18"/>
            <w:szCs w:val="18"/>
            <w:lang w:val="en-US"/>
            <w:rPrChange w:id="11545" w:author="Manuel Hergenröder" w:date="2020-07-16T16:26:00Z">
              <w:rPr>
                <w:rFonts w:ascii="Consolas" w:hAnsi="Consolas"/>
                <w:color w:val="000000"/>
              </w:rPr>
            </w:rPrChange>
          </w:rPr>
          <w:t>.red, </w:t>
        </w:r>
        <w:r w:rsidRPr="00625FEA">
          <w:rPr>
            <w:rFonts w:ascii="Consolas" w:hAnsi="Consolas"/>
            <w:color w:val="0000FF"/>
            <w:sz w:val="18"/>
            <w:szCs w:val="18"/>
            <w:lang w:val="en-US"/>
            <w:rPrChange w:id="1154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547" w:author="Manuel Hergenröder" w:date="2020-07-16T16:26:00Z">
              <w:rPr>
                <w:rFonts w:ascii="Consolas" w:hAnsi="Consolas"/>
                <w:color w:val="000000"/>
              </w:rPr>
            </w:rPrChange>
          </w:rPr>
          <w:t>.modifiedVertices[</w:t>
        </w:r>
        <w:r w:rsidRPr="00625FEA">
          <w:rPr>
            <w:rFonts w:ascii="Consolas" w:hAnsi="Consolas"/>
            <w:color w:val="1F377F"/>
            <w:sz w:val="18"/>
            <w:szCs w:val="18"/>
            <w:lang w:val="en-US"/>
            <w:rPrChange w:id="11548" w:author="Manuel Hergenröder" w:date="2020-07-16T16:26:00Z">
              <w:rPr>
                <w:rFonts w:ascii="Consolas" w:hAnsi="Consolas"/>
                <w:color w:val="1F377F"/>
              </w:rPr>
            </w:rPrChange>
          </w:rPr>
          <w:t>m</w:t>
        </w:r>
        <w:r w:rsidRPr="00625FEA">
          <w:rPr>
            <w:rFonts w:ascii="Consolas" w:hAnsi="Consolas"/>
            <w:color w:val="000000"/>
            <w:sz w:val="18"/>
            <w:szCs w:val="18"/>
            <w:lang w:val="en-US"/>
            <w:rPrChange w:id="11549" w:author="Manuel Hergenröder" w:date="2020-07-16T16:26:00Z">
              <w:rPr>
                <w:rFonts w:ascii="Consolas" w:hAnsi="Consolas"/>
                <w:color w:val="000000"/>
              </w:rPr>
            </w:rPrChange>
          </w:rPr>
          <w:t>][</w:t>
        </w:r>
        <w:r w:rsidRPr="00625FEA">
          <w:rPr>
            <w:rFonts w:ascii="Consolas" w:hAnsi="Consolas"/>
            <w:color w:val="1F377F"/>
            <w:sz w:val="18"/>
            <w:szCs w:val="18"/>
            <w:lang w:val="en-US"/>
            <w:rPrChange w:id="11550" w:author="Manuel Hergenröder" w:date="2020-07-16T16:26:00Z">
              <w:rPr>
                <w:rFonts w:ascii="Consolas" w:hAnsi="Consolas"/>
                <w:color w:val="1F377F"/>
              </w:rPr>
            </w:rPrChange>
          </w:rPr>
          <w:t>v</w:t>
        </w:r>
        <w:r w:rsidRPr="00625FEA">
          <w:rPr>
            <w:rFonts w:ascii="Consolas" w:hAnsi="Consolas"/>
            <w:color w:val="000000"/>
            <w:sz w:val="18"/>
            <w:szCs w:val="18"/>
            <w:lang w:val="en-US"/>
            <w:rPrChange w:id="11551" w:author="Manuel Hergenröder" w:date="2020-07-16T16:26:00Z">
              <w:rPr>
                <w:rFonts w:ascii="Consolas" w:hAnsi="Consolas"/>
                <w:color w:val="000000"/>
              </w:rPr>
            </w:rPrChange>
          </w:rPr>
          <w:t>].y / </w:t>
        </w:r>
        <w:r w:rsidRPr="00625FEA">
          <w:rPr>
            <w:rFonts w:ascii="Consolas" w:hAnsi="Consolas"/>
            <w:color w:val="0000FF"/>
            <w:sz w:val="18"/>
            <w:szCs w:val="18"/>
            <w:lang w:val="en-US"/>
            <w:rPrChange w:id="1155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553" w:author="Manuel Hergenröder" w:date="2020-07-16T16:26:00Z">
              <w:rPr>
                <w:rFonts w:ascii="Consolas" w:hAnsi="Consolas"/>
                <w:color w:val="000000"/>
              </w:rPr>
            </w:rPrChange>
          </w:rPr>
          <w:t>.spectrum.maxPeakValue);</w:t>
        </w:r>
      </w:ins>
    </w:p>
    <w:p w14:paraId="6F13196D" w14:textId="77777777" w:rsidR="008F67FA" w:rsidRPr="00625FEA" w:rsidRDefault="008F67FA" w:rsidP="008F67FA">
      <w:pPr>
        <w:pStyle w:val="HTMLPreformatted"/>
        <w:shd w:val="clear" w:color="auto" w:fill="FFFFFF"/>
        <w:rPr>
          <w:ins w:id="11554" w:author="Manuel Hergenröder" w:date="2020-07-16T16:23:00Z"/>
          <w:rFonts w:ascii="Consolas" w:hAnsi="Consolas"/>
          <w:color w:val="000000"/>
          <w:sz w:val="18"/>
          <w:szCs w:val="18"/>
          <w:lang w:val="en-US"/>
          <w:rPrChange w:id="11555" w:author="Manuel Hergenröder" w:date="2020-07-16T16:26:00Z">
            <w:rPr>
              <w:ins w:id="11556" w:author="Manuel Hergenröder" w:date="2020-07-16T16:23:00Z"/>
              <w:rFonts w:ascii="Consolas" w:hAnsi="Consolas"/>
              <w:color w:val="000000"/>
            </w:rPr>
          </w:rPrChange>
        </w:rPr>
      </w:pPr>
      <w:ins w:id="11557" w:author="Manuel Hergenröder" w:date="2020-07-16T16:23:00Z">
        <w:r w:rsidRPr="00625FEA">
          <w:rPr>
            <w:rFonts w:ascii="Consolas" w:hAnsi="Consolas"/>
            <w:color w:val="000000"/>
            <w:sz w:val="18"/>
            <w:szCs w:val="18"/>
            <w:lang w:val="en-US"/>
            <w:rPrChange w:id="11558" w:author="Manuel Hergenröder" w:date="2020-07-16T16:26:00Z">
              <w:rPr>
                <w:rFonts w:ascii="Consolas" w:hAnsi="Consolas"/>
                <w:color w:val="000000"/>
              </w:rPr>
            </w:rPrChange>
          </w:rPr>
          <w:t>            }</w:t>
        </w:r>
      </w:ins>
    </w:p>
    <w:p w14:paraId="4AC34D21" w14:textId="77777777" w:rsidR="008F67FA" w:rsidRPr="00625FEA" w:rsidRDefault="008F67FA" w:rsidP="008F67FA">
      <w:pPr>
        <w:pStyle w:val="HTMLPreformatted"/>
        <w:shd w:val="clear" w:color="auto" w:fill="FFFFFF"/>
        <w:rPr>
          <w:ins w:id="11559" w:author="Manuel Hergenröder" w:date="2020-07-16T16:23:00Z"/>
          <w:rFonts w:ascii="Consolas" w:hAnsi="Consolas"/>
          <w:color w:val="000000"/>
          <w:sz w:val="18"/>
          <w:szCs w:val="18"/>
          <w:lang w:val="en-US"/>
          <w:rPrChange w:id="11560" w:author="Manuel Hergenröder" w:date="2020-07-16T16:26:00Z">
            <w:rPr>
              <w:ins w:id="11561" w:author="Manuel Hergenröder" w:date="2020-07-16T16:23:00Z"/>
              <w:rFonts w:ascii="Consolas" w:hAnsi="Consolas"/>
              <w:color w:val="000000"/>
            </w:rPr>
          </w:rPrChange>
        </w:rPr>
      </w:pPr>
      <w:ins w:id="11562" w:author="Manuel Hergenröder" w:date="2020-07-16T16:23:00Z">
        <w:r w:rsidRPr="00625FEA">
          <w:rPr>
            <w:rFonts w:ascii="Consolas" w:hAnsi="Consolas"/>
            <w:color w:val="000000"/>
            <w:sz w:val="18"/>
            <w:szCs w:val="18"/>
            <w:lang w:val="en-US"/>
            <w:rPrChange w:id="11563" w:author="Manuel Hergenröder" w:date="2020-07-16T16:26:00Z">
              <w:rPr>
                <w:rFonts w:ascii="Consolas" w:hAnsi="Consolas"/>
                <w:color w:val="000000"/>
              </w:rPr>
            </w:rPrChange>
          </w:rPr>
          <w:t>            </w:t>
        </w:r>
        <w:r w:rsidRPr="00625FEA">
          <w:rPr>
            <w:rFonts w:ascii="Consolas" w:hAnsi="Consolas"/>
            <w:color w:val="0000FF"/>
            <w:sz w:val="18"/>
            <w:szCs w:val="18"/>
            <w:lang w:val="en-US"/>
            <w:rPrChange w:id="1156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565" w:author="Manuel Hergenröder" w:date="2020-07-16T16:26:00Z">
              <w:rPr>
                <w:rFonts w:ascii="Consolas" w:hAnsi="Consolas"/>
                <w:color w:val="000000"/>
              </w:rPr>
            </w:rPrChange>
          </w:rPr>
          <w:t>.spectrum.mFilters[</w:t>
        </w:r>
        <w:r w:rsidRPr="00625FEA">
          <w:rPr>
            <w:rFonts w:ascii="Consolas" w:hAnsi="Consolas"/>
            <w:color w:val="1F377F"/>
            <w:sz w:val="18"/>
            <w:szCs w:val="18"/>
            <w:lang w:val="en-US"/>
            <w:rPrChange w:id="11566" w:author="Manuel Hergenröder" w:date="2020-07-16T16:26:00Z">
              <w:rPr>
                <w:rFonts w:ascii="Consolas" w:hAnsi="Consolas"/>
                <w:color w:val="1F377F"/>
              </w:rPr>
            </w:rPrChange>
          </w:rPr>
          <w:t>m</w:t>
        </w:r>
        <w:r w:rsidRPr="00625FEA">
          <w:rPr>
            <w:rFonts w:ascii="Consolas" w:hAnsi="Consolas"/>
            <w:color w:val="000000"/>
            <w:sz w:val="18"/>
            <w:szCs w:val="18"/>
            <w:lang w:val="en-US"/>
            <w:rPrChange w:id="11567" w:author="Manuel Hergenröder" w:date="2020-07-16T16:26:00Z">
              <w:rPr>
                <w:rFonts w:ascii="Consolas" w:hAnsi="Consolas"/>
                <w:color w:val="000000"/>
              </w:rPr>
            </w:rPrChange>
          </w:rPr>
          <w:t>].mesh.</w:t>
        </w:r>
        <w:r w:rsidRPr="00625FEA">
          <w:rPr>
            <w:rFonts w:ascii="Consolas" w:hAnsi="Consolas"/>
            <w:color w:val="74531F"/>
            <w:sz w:val="18"/>
            <w:szCs w:val="18"/>
            <w:lang w:val="en-US"/>
            <w:rPrChange w:id="11568" w:author="Manuel Hergenröder" w:date="2020-07-16T16:26:00Z">
              <w:rPr>
                <w:rFonts w:ascii="Consolas" w:hAnsi="Consolas"/>
                <w:color w:val="74531F"/>
              </w:rPr>
            </w:rPrChange>
          </w:rPr>
          <w:t>SetColors</w:t>
        </w:r>
        <w:r w:rsidRPr="00625FEA">
          <w:rPr>
            <w:rFonts w:ascii="Consolas" w:hAnsi="Consolas"/>
            <w:color w:val="000000"/>
            <w:sz w:val="18"/>
            <w:szCs w:val="18"/>
            <w:lang w:val="en-US"/>
            <w:rPrChange w:id="11569" w:author="Manuel Hergenröder" w:date="2020-07-16T16:26:00Z">
              <w:rPr>
                <w:rFonts w:ascii="Consolas" w:hAnsi="Consolas"/>
                <w:color w:val="000000"/>
              </w:rPr>
            </w:rPrChange>
          </w:rPr>
          <w:t>(</w:t>
        </w:r>
        <w:r w:rsidRPr="00625FEA">
          <w:rPr>
            <w:rFonts w:ascii="Consolas" w:hAnsi="Consolas"/>
            <w:color w:val="0000FF"/>
            <w:sz w:val="18"/>
            <w:szCs w:val="18"/>
            <w:lang w:val="en-US"/>
            <w:rPrChange w:id="1157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571" w:author="Manuel Hergenröder" w:date="2020-07-16T16:26:00Z">
              <w:rPr>
                <w:rFonts w:ascii="Consolas" w:hAnsi="Consolas"/>
                <w:color w:val="000000"/>
              </w:rPr>
            </w:rPrChange>
          </w:rPr>
          <w:t>.spectrum.colors[</w:t>
        </w:r>
        <w:r w:rsidRPr="00625FEA">
          <w:rPr>
            <w:rFonts w:ascii="Consolas" w:hAnsi="Consolas"/>
            <w:color w:val="1F377F"/>
            <w:sz w:val="18"/>
            <w:szCs w:val="18"/>
            <w:lang w:val="en-US"/>
            <w:rPrChange w:id="11572" w:author="Manuel Hergenröder" w:date="2020-07-16T16:26:00Z">
              <w:rPr>
                <w:rFonts w:ascii="Consolas" w:hAnsi="Consolas"/>
                <w:color w:val="1F377F"/>
              </w:rPr>
            </w:rPrChange>
          </w:rPr>
          <w:t>m</w:t>
        </w:r>
        <w:r w:rsidRPr="00625FEA">
          <w:rPr>
            <w:rFonts w:ascii="Consolas" w:hAnsi="Consolas"/>
            <w:color w:val="000000"/>
            <w:sz w:val="18"/>
            <w:szCs w:val="18"/>
            <w:lang w:val="en-US"/>
            <w:rPrChange w:id="11573" w:author="Manuel Hergenröder" w:date="2020-07-16T16:26:00Z">
              <w:rPr>
                <w:rFonts w:ascii="Consolas" w:hAnsi="Consolas"/>
                <w:color w:val="000000"/>
              </w:rPr>
            </w:rPrChange>
          </w:rPr>
          <w:t>]);</w:t>
        </w:r>
      </w:ins>
    </w:p>
    <w:p w14:paraId="4172BF6F" w14:textId="77777777" w:rsidR="008F67FA" w:rsidRPr="00625FEA" w:rsidRDefault="008F67FA" w:rsidP="008F67FA">
      <w:pPr>
        <w:pStyle w:val="HTMLPreformatted"/>
        <w:shd w:val="clear" w:color="auto" w:fill="FFFFFF"/>
        <w:rPr>
          <w:ins w:id="11574" w:author="Manuel Hergenröder" w:date="2020-07-16T16:23:00Z"/>
          <w:rFonts w:ascii="Consolas" w:hAnsi="Consolas"/>
          <w:color w:val="000000"/>
          <w:sz w:val="18"/>
          <w:szCs w:val="18"/>
          <w:lang w:val="en-US"/>
          <w:rPrChange w:id="11575" w:author="Manuel Hergenröder" w:date="2020-07-16T16:26:00Z">
            <w:rPr>
              <w:ins w:id="11576" w:author="Manuel Hergenröder" w:date="2020-07-16T16:23:00Z"/>
              <w:rFonts w:ascii="Consolas" w:hAnsi="Consolas"/>
              <w:color w:val="000000"/>
            </w:rPr>
          </w:rPrChange>
        </w:rPr>
      </w:pPr>
      <w:ins w:id="11577" w:author="Manuel Hergenröder" w:date="2020-07-16T16:23:00Z">
        <w:r w:rsidRPr="00625FEA">
          <w:rPr>
            <w:rFonts w:ascii="Consolas" w:hAnsi="Consolas"/>
            <w:color w:val="000000"/>
            <w:sz w:val="18"/>
            <w:szCs w:val="18"/>
            <w:lang w:val="en-US"/>
            <w:rPrChange w:id="11578" w:author="Manuel Hergenröder" w:date="2020-07-16T16:26:00Z">
              <w:rPr>
                <w:rFonts w:ascii="Consolas" w:hAnsi="Consolas"/>
                <w:color w:val="000000"/>
              </w:rPr>
            </w:rPrChange>
          </w:rPr>
          <w:t>        }</w:t>
        </w:r>
      </w:ins>
    </w:p>
    <w:p w14:paraId="6A26D3FF" w14:textId="77777777" w:rsidR="008F67FA" w:rsidRPr="00625FEA" w:rsidRDefault="008F67FA" w:rsidP="008F67FA">
      <w:pPr>
        <w:pStyle w:val="HTMLPreformatted"/>
        <w:shd w:val="clear" w:color="auto" w:fill="FFFFFF"/>
        <w:rPr>
          <w:ins w:id="11579" w:author="Manuel Hergenröder" w:date="2020-07-16T16:23:00Z"/>
          <w:rFonts w:ascii="Consolas" w:hAnsi="Consolas"/>
          <w:color w:val="000000"/>
          <w:sz w:val="18"/>
          <w:szCs w:val="18"/>
          <w:lang w:val="en-US"/>
          <w:rPrChange w:id="11580" w:author="Manuel Hergenröder" w:date="2020-07-16T16:26:00Z">
            <w:rPr>
              <w:ins w:id="11581" w:author="Manuel Hergenröder" w:date="2020-07-16T16:23:00Z"/>
              <w:rFonts w:ascii="Consolas" w:hAnsi="Consolas"/>
              <w:color w:val="000000"/>
            </w:rPr>
          </w:rPrChange>
        </w:rPr>
      </w:pPr>
      <w:ins w:id="11582" w:author="Manuel Hergenröder" w:date="2020-07-16T16:23:00Z">
        <w:r w:rsidRPr="00625FEA">
          <w:rPr>
            <w:rFonts w:ascii="Consolas" w:hAnsi="Consolas"/>
            <w:color w:val="000000"/>
            <w:sz w:val="18"/>
            <w:szCs w:val="18"/>
            <w:lang w:val="en-US"/>
            <w:rPrChange w:id="11583" w:author="Manuel Hergenröder" w:date="2020-07-16T16:26:00Z">
              <w:rPr>
                <w:rFonts w:ascii="Consolas" w:hAnsi="Consolas"/>
                <w:color w:val="000000"/>
              </w:rPr>
            </w:rPrChange>
          </w:rPr>
          <w:t xml:space="preserve"> </w:t>
        </w:r>
      </w:ins>
    </w:p>
    <w:p w14:paraId="6E9FD332" w14:textId="77777777" w:rsidR="008F67FA" w:rsidRPr="00625FEA" w:rsidRDefault="008F67FA" w:rsidP="008F67FA">
      <w:pPr>
        <w:pStyle w:val="HTMLPreformatted"/>
        <w:shd w:val="clear" w:color="auto" w:fill="FFFFFF"/>
        <w:rPr>
          <w:ins w:id="11584" w:author="Manuel Hergenröder" w:date="2020-07-16T16:23:00Z"/>
          <w:rFonts w:ascii="Consolas" w:hAnsi="Consolas"/>
          <w:color w:val="000000"/>
          <w:sz w:val="18"/>
          <w:szCs w:val="18"/>
          <w:lang w:val="en-US"/>
          <w:rPrChange w:id="11585" w:author="Manuel Hergenröder" w:date="2020-07-16T16:26:00Z">
            <w:rPr>
              <w:ins w:id="11586" w:author="Manuel Hergenröder" w:date="2020-07-16T16:23:00Z"/>
              <w:rFonts w:ascii="Consolas" w:hAnsi="Consolas"/>
              <w:color w:val="000000"/>
            </w:rPr>
          </w:rPrChange>
        </w:rPr>
      </w:pPr>
      <w:ins w:id="11587" w:author="Manuel Hergenröder" w:date="2020-07-16T16:23:00Z">
        <w:r w:rsidRPr="00625FEA">
          <w:rPr>
            <w:rFonts w:ascii="Consolas" w:hAnsi="Consolas"/>
            <w:color w:val="000000"/>
            <w:sz w:val="18"/>
            <w:szCs w:val="18"/>
            <w:lang w:val="en-US"/>
            <w:rPrChange w:id="11588" w:author="Manuel Hergenröder" w:date="2020-07-16T16:26:00Z">
              <w:rPr>
                <w:rFonts w:ascii="Consolas" w:hAnsi="Consolas"/>
                <w:color w:val="000000"/>
              </w:rPr>
            </w:rPrChange>
          </w:rPr>
          <w:t>        </w:t>
        </w:r>
        <w:r w:rsidRPr="00625FEA">
          <w:rPr>
            <w:rFonts w:ascii="Consolas" w:hAnsi="Consolas"/>
            <w:color w:val="0000FF"/>
            <w:sz w:val="18"/>
            <w:szCs w:val="18"/>
            <w:lang w:val="en-US"/>
            <w:rPrChange w:id="1158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590" w:author="Manuel Hergenröder" w:date="2020-07-16T16:26:00Z">
              <w:rPr>
                <w:rFonts w:ascii="Consolas" w:hAnsi="Consolas"/>
                <w:color w:val="000000"/>
              </w:rPr>
            </w:rPrChange>
          </w:rPr>
          <w:t>.audioEngine.fftDataEdited = </w:t>
        </w:r>
        <w:r w:rsidRPr="00625FEA">
          <w:rPr>
            <w:rFonts w:ascii="Consolas" w:hAnsi="Consolas"/>
            <w:color w:val="0000FF"/>
            <w:sz w:val="18"/>
            <w:szCs w:val="18"/>
            <w:lang w:val="en-US"/>
            <w:rPrChange w:id="11591" w:author="Manuel Hergenröder" w:date="2020-07-16T16:26:00Z">
              <w:rPr>
                <w:rFonts w:ascii="Consolas" w:hAnsi="Consolas"/>
                <w:color w:val="0000FF"/>
              </w:rPr>
            </w:rPrChange>
          </w:rPr>
          <w:t>true</w:t>
        </w:r>
        <w:r w:rsidRPr="00625FEA">
          <w:rPr>
            <w:rFonts w:ascii="Consolas" w:hAnsi="Consolas"/>
            <w:color w:val="000000"/>
            <w:sz w:val="18"/>
            <w:szCs w:val="18"/>
            <w:lang w:val="en-US"/>
            <w:rPrChange w:id="11592" w:author="Manuel Hergenröder" w:date="2020-07-16T16:26:00Z">
              <w:rPr>
                <w:rFonts w:ascii="Consolas" w:hAnsi="Consolas"/>
                <w:color w:val="000000"/>
              </w:rPr>
            </w:rPrChange>
          </w:rPr>
          <w:t>;</w:t>
        </w:r>
      </w:ins>
    </w:p>
    <w:p w14:paraId="04762525" w14:textId="77777777" w:rsidR="008F67FA" w:rsidRPr="00625FEA" w:rsidRDefault="008F67FA" w:rsidP="008F67FA">
      <w:pPr>
        <w:pStyle w:val="HTMLPreformatted"/>
        <w:shd w:val="clear" w:color="auto" w:fill="FFFFFF"/>
        <w:rPr>
          <w:ins w:id="11593" w:author="Manuel Hergenröder" w:date="2020-07-16T16:23:00Z"/>
          <w:rFonts w:ascii="Consolas" w:hAnsi="Consolas"/>
          <w:color w:val="000000"/>
          <w:sz w:val="18"/>
          <w:szCs w:val="18"/>
          <w:lang w:val="en-US"/>
          <w:rPrChange w:id="11594" w:author="Manuel Hergenröder" w:date="2020-07-16T16:26:00Z">
            <w:rPr>
              <w:ins w:id="11595" w:author="Manuel Hergenröder" w:date="2020-07-16T16:23:00Z"/>
              <w:rFonts w:ascii="Consolas" w:hAnsi="Consolas"/>
              <w:color w:val="000000"/>
            </w:rPr>
          </w:rPrChange>
        </w:rPr>
      </w:pPr>
      <w:ins w:id="11596" w:author="Manuel Hergenröder" w:date="2020-07-16T16:23:00Z">
        <w:r w:rsidRPr="00625FEA">
          <w:rPr>
            <w:rFonts w:ascii="Consolas" w:hAnsi="Consolas"/>
            <w:color w:val="000000"/>
            <w:sz w:val="18"/>
            <w:szCs w:val="18"/>
            <w:lang w:val="en-US"/>
            <w:rPrChange w:id="11597" w:author="Manuel Hergenröder" w:date="2020-07-16T16:26:00Z">
              <w:rPr>
                <w:rFonts w:ascii="Consolas" w:hAnsi="Consolas"/>
                <w:color w:val="000000"/>
              </w:rPr>
            </w:rPrChange>
          </w:rPr>
          <w:t>        </w:t>
        </w:r>
        <w:r w:rsidRPr="00625FEA">
          <w:rPr>
            <w:rFonts w:ascii="Consolas" w:hAnsi="Consolas"/>
            <w:color w:val="1F377F"/>
            <w:sz w:val="18"/>
            <w:szCs w:val="18"/>
            <w:lang w:val="en-US"/>
            <w:rPrChange w:id="11598" w:author="Manuel Hergenröder" w:date="2020-07-16T16:26:00Z">
              <w:rPr>
                <w:rFonts w:ascii="Consolas" w:hAnsi="Consolas"/>
                <w:color w:val="1F377F"/>
              </w:rPr>
            </w:rPrChange>
          </w:rPr>
          <w:t>routine</w:t>
        </w:r>
        <w:r w:rsidRPr="00625FEA">
          <w:rPr>
            <w:rFonts w:ascii="Consolas" w:hAnsi="Consolas"/>
            <w:color w:val="000000"/>
            <w:sz w:val="18"/>
            <w:szCs w:val="18"/>
            <w:lang w:val="en-US"/>
            <w:rPrChange w:id="11599" w:author="Manuel Hergenröder" w:date="2020-07-16T16:26:00Z">
              <w:rPr>
                <w:rFonts w:ascii="Consolas" w:hAnsi="Consolas"/>
                <w:color w:val="000000"/>
              </w:rPr>
            </w:rPrChange>
          </w:rPr>
          <w:t>.isFinished = </w:t>
        </w:r>
        <w:r w:rsidRPr="00625FEA">
          <w:rPr>
            <w:rFonts w:ascii="Consolas" w:hAnsi="Consolas"/>
            <w:color w:val="0000FF"/>
            <w:sz w:val="18"/>
            <w:szCs w:val="18"/>
            <w:lang w:val="en-US"/>
            <w:rPrChange w:id="11600" w:author="Manuel Hergenröder" w:date="2020-07-16T16:26:00Z">
              <w:rPr>
                <w:rFonts w:ascii="Consolas" w:hAnsi="Consolas"/>
                <w:color w:val="0000FF"/>
              </w:rPr>
            </w:rPrChange>
          </w:rPr>
          <w:t>true</w:t>
        </w:r>
        <w:r w:rsidRPr="00625FEA">
          <w:rPr>
            <w:rFonts w:ascii="Consolas" w:hAnsi="Consolas"/>
            <w:color w:val="000000"/>
            <w:sz w:val="18"/>
            <w:szCs w:val="18"/>
            <w:lang w:val="en-US"/>
            <w:rPrChange w:id="11601" w:author="Manuel Hergenröder" w:date="2020-07-16T16:26:00Z">
              <w:rPr>
                <w:rFonts w:ascii="Consolas" w:hAnsi="Consolas"/>
                <w:color w:val="000000"/>
              </w:rPr>
            </w:rPrChange>
          </w:rPr>
          <w:t>;</w:t>
        </w:r>
      </w:ins>
    </w:p>
    <w:p w14:paraId="437BB935" w14:textId="77777777" w:rsidR="008F67FA" w:rsidRPr="00625FEA" w:rsidRDefault="008F67FA" w:rsidP="008F67FA">
      <w:pPr>
        <w:pStyle w:val="HTMLPreformatted"/>
        <w:shd w:val="clear" w:color="auto" w:fill="FFFFFF"/>
        <w:rPr>
          <w:ins w:id="11602" w:author="Manuel Hergenröder" w:date="2020-07-16T16:23:00Z"/>
          <w:rFonts w:ascii="Consolas" w:hAnsi="Consolas"/>
          <w:color w:val="000000"/>
          <w:sz w:val="18"/>
          <w:szCs w:val="18"/>
          <w:lang w:val="en-US"/>
          <w:rPrChange w:id="11603" w:author="Manuel Hergenröder" w:date="2020-07-16T16:26:00Z">
            <w:rPr>
              <w:ins w:id="11604" w:author="Manuel Hergenröder" w:date="2020-07-16T16:23:00Z"/>
              <w:rFonts w:ascii="Consolas" w:hAnsi="Consolas"/>
              <w:color w:val="000000"/>
            </w:rPr>
          </w:rPrChange>
        </w:rPr>
      </w:pPr>
      <w:ins w:id="11605" w:author="Manuel Hergenröder" w:date="2020-07-16T16:23:00Z">
        <w:r w:rsidRPr="00625FEA">
          <w:rPr>
            <w:rFonts w:ascii="Consolas" w:hAnsi="Consolas"/>
            <w:color w:val="000000"/>
            <w:sz w:val="18"/>
            <w:szCs w:val="18"/>
            <w:lang w:val="en-US"/>
            <w:rPrChange w:id="11606" w:author="Manuel Hergenröder" w:date="2020-07-16T16:26:00Z">
              <w:rPr>
                <w:rFonts w:ascii="Consolas" w:hAnsi="Consolas"/>
                <w:color w:val="000000"/>
              </w:rPr>
            </w:rPrChange>
          </w:rPr>
          <w:t>    }</w:t>
        </w:r>
      </w:ins>
    </w:p>
    <w:p w14:paraId="7C7D0C01" w14:textId="77777777" w:rsidR="008F67FA" w:rsidRPr="00625FEA" w:rsidRDefault="008F67FA" w:rsidP="008F67FA">
      <w:pPr>
        <w:pStyle w:val="HTMLPreformatted"/>
        <w:shd w:val="clear" w:color="auto" w:fill="FFFFFF"/>
        <w:rPr>
          <w:ins w:id="11607" w:author="Manuel Hergenröder" w:date="2020-07-16T16:23:00Z"/>
          <w:rFonts w:ascii="Consolas" w:hAnsi="Consolas"/>
          <w:color w:val="000000"/>
          <w:sz w:val="18"/>
          <w:szCs w:val="18"/>
          <w:lang w:val="en-US"/>
          <w:rPrChange w:id="11608" w:author="Manuel Hergenröder" w:date="2020-07-16T16:26:00Z">
            <w:rPr>
              <w:ins w:id="11609" w:author="Manuel Hergenröder" w:date="2020-07-16T16:23:00Z"/>
              <w:rFonts w:ascii="Consolas" w:hAnsi="Consolas"/>
              <w:color w:val="000000"/>
            </w:rPr>
          </w:rPrChange>
        </w:rPr>
      </w:pPr>
      <w:ins w:id="11610" w:author="Manuel Hergenröder" w:date="2020-07-16T16:23:00Z">
        <w:r w:rsidRPr="00625FEA">
          <w:rPr>
            <w:rFonts w:ascii="Consolas" w:hAnsi="Consolas"/>
            <w:color w:val="000000"/>
            <w:sz w:val="18"/>
            <w:szCs w:val="18"/>
            <w:lang w:val="en-US"/>
            <w:rPrChange w:id="11611" w:author="Manuel Hergenröder" w:date="2020-07-16T16:26:00Z">
              <w:rPr>
                <w:rFonts w:ascii="Consolas" w:hAnsi="Consolas"/>
                <w:color w:val="000000"/>
              </w:rPr>
            </w:rPrChange>
          </w:rPr>
          <w:t xml:space="preserve"> </w:t>
        </w:r>
      </w:ins>
    </w:p>
    <w:p w14:paraId="644275D3" w14:textId="77777777" w:rsidR="008F67FA" w:rsidRPr="00625FEA" w:rsidRDefault="008F67FA" w:rsidP="008F67FA">
      <w:pPr>
        <w:pStyle w:val="HTMLPreformatted"/>
        <w:shd w:val="clear" w:color="auto" w:fill="FFFFFF"/>
        <w:rPr>
          <w:ins w:id="11612" w:author="Manuel Hergenröder" w:date="2020-07-16T16:23:00Z"/>
          <w:rFonts w:ascii="Consolas" w:hAnsi="Consolas"/>
          <w:color w:val="000000"/>
          <w:sz w:val="18"/>
          <w:szCs w:val="18"/>
          <w:lang w:val="en-US"/>
          <w:rPrChange w:id="11613" w:author="Manuel Hergenröder" w:date="2020-07-16T16:26:00Z">
            <w:rPr>
              <w:ins w:id="11614" w:author="Manuel Hergenröder" w:date="2020-07-16T16:23:00Z"/>
              <w:rFonts w:ascii="Consolas" w:hAnsi="Consolas"/>
              <w:color w:val="000000"/>
            </w:rPr>
          </w:rPrChange>
        </w:rPr>
      </w:pPr>
      <w:ins w:id="11615" w:author="Manuel Hergenröder" w:date="2020-07-16T16:23:00Z">
        <w:r w:rsidRPr="00625FEA">
          <w:rPr>
            <w:rFonts w:ascii="Consolas" w:hAnsi="Consolas"/>
            <w:color w:val="000000"/>
            <w:sz w:val="18"/>
            <w:szCs w:val="18"/>
            <w:lang w:val="en-US"/>
            <w:rPrChange w:id="11616" w:author="Manuel Hergenröder" w:date="2020-07-16T16:26:00Z">
              <w:rPr>
                <w:rFonts w:ascii="Consolas" w:hAnsi="Consolas"/>
                <w:color w:val="000000"/>
              </w:rPr>
            </w:rPrChange>
          </w:rPr>
          <w:t>    </w:t>
        </w:r>
        <w:r w:rsidRPr="00625FEA">
          <w:rPr>
            <w:rFonts w:ascii="Consolas" w:hAnsi="Consolas"/>
            <w:color w:val="0000FF"/>
            <w:sz w:val="18"/>
            <w:szCs w:val="18"/>
            <w:lang w:val="en-US"/>
            <w:rPrChange w:id="11617" w:author="Manuel Hergenröder" w:date="2020-07-16T16:26:00Z">
              <w:rPr>
                <w:rFonts w:ascii="Consolas" w:hAnsi="Consolas"/>
                <w:color w:val="0000FF"/>
              </w:rPr>
            </w:rPrChange>
          </w:rPr>
          <w:t>void</w:t>
        </w:r>
        <w:r w:rsidRPr="00625FEA">
          <w:rPr>
            <w:rFonts w:ascii="Consolas" w:hAnsi="Consolas"/>
            <w:color w:val="000000"/>
            <w:sz w:val="18"/>
            <w:szCs w:val="18"/>
            <w:lang w:val="en-US"/>
            <w:rPrChange w:id="11618" w:author="Manuel Hergenröder" w:date="2020-07-16T16:26:00Z">
              <w:rPr>
                <w:rFonts w:ascii="Consolas" w:hAnsi="Consolas"/>
                <w:color w:val="000000"/>
              </w:rPr>
            </w:rPrChange>
          </w:rPr>
          <w:t> </w:t>
        </w:r>
        <w:r w:rsidRPr="00625FEA">
          <w:rPr>
            <w:rFonts w:ascii="Consolas" w:hAnsi="Consolas"/>
            <w:color w:val="0000FF"/>
            <w:sz w:val="18"/>
            <w:szCs w:val="18"/>
            <w:lang w:val="en-US"/>
            <w:rPrChange w:id="11619" w:author="Manuel Hergenröder" w:date="2020-07-16T16:26:00Z">
              <w:rPr>
                <w:rFonts w:ascii="Consolas" w:hAnsi="Consolas"/>
                <w:color w:val="0000FF"/>
              </w:rPr>
            </w:rPrChange>
          </w:rPr>
          <w:t>Awake</w:t>
        </w:r>
        <w:r w:rsidRPr="00625FEA">
          <w:rPr>
            <w:rFonts w:ascii="Consolas" w:hAnsi="Consolas"/>
            <w:color w:val="000000"/>
            <w:sz w:val="18"/>
            <w:szCs w:val="18"/>
            <w:lang w:val="en-US"/>
            <w:rPrChange w:id="11620" w:author="Manuel Hergenröder" w:date="2020-07-16T16:26:00Z">
              <w:rPr>
                <w:rFonts w:ascii="Consolas" w:hAnsi="Consolas"/>
                <w:color w:val="000000"/>
              </w:rPr>
            </w:rPrChange>
          </w:rPr>
          <w:t>()</w:t>
        </w:r>
      </w:ins>
    </w:p>
    <w:p w14:paraId="64AF1C68" w14:textId="77777777" w:rsidR="008F67FA" w:rsidRPr="00625FEA" w:rsidRDefault="008F67FA" w:rsidP="008F67FA">
      <w:pPr>
        <w:pStyle w:val="HTMLPreformatted"/>
        <w:shd w:val="clear" w:color="auto" w:fill="FFFFFF"/>
        <w:rPr>
          <w:ins w:id="11621" w:author="Manuel Hergenröder" w:date="2020-07-16T16:23:00Z"/>
          <w:rFonts w:ascii="Consolas" w:hAnsi="Consolas"/>
          <w:color w:val="000000"/>
          <w:sz w:val="18"/>
          <w:szCs w:val="18"/>
          <w:lang w:val="en-US"/>
          <w:rPrChange w:id="11622" w:author="Manuel Hergenröder" w:date="2020-07-16T16:26:00Z">
            <w:rPr>
              <w:ins w:id="11623" w:author="Manuel Hergenröder" w:date="2020-07-16T16:23:00Z"/>
              <w:rFonts w:ascii="Consolas" w:hAnsi="Consolas"/>
              <w:color w:val="000000"/>
            </w:rPr>
          </w:rPrChange>
        </w:rPr>
      </w:pPr>
      <w:ins w:id="11624" w:author="Manuel Hergenröder" w:date="2020-07-16T16:23:00Z">
        <w:r w:rsidRPr="00625FEA">
          <w:rPr>
            <w:rFonts w:ascii="Consolas" w:hAnsi="Consolas"/>
            <w:color w:val="000000"/>
            <w:sz w:val="18"/>
            <w:szCs w:val="18"/>
            <w:lang w:val="en-US"/>
            <w:rPrChange w:id="11625" w:author="Manuel Hergenröder" w:date="2020-07-16T16:26:00Z">
              <w:rPr>
                <w:rFonts w:ascii="Consolas" w:hAnsi="Consolas"/>
                <w:color w:val="000000"/>
              </w:rPr>
            </w:rPrChange>
          </w:rPr>
          <w:t>    {</w:t>
        </w:r>
      </w:ins>
    </w:p>
    <w:p w14:paraId="2CE1AC2E" w14:textId="77777777" w:rsidR="008F67FA" w:rsidRPr="00625FEA" w:rsidRDefault="008F67FA" w:rsidP="008F67FA">
      <w:pPr>
        <w:pStyle w:val="HTMLPreformatted"/>
        <w:shd w:val="clear" w:color="auto" w:fill="FFFFFF"/>
        <w:rPr>
          <w:ins w:id="11626" w:author="Manuel Hergenröder" w:date="2020-07-16T16:23:00Z"/>
          <w:rFonts w:ascii="Consolas" w:hAnsi="Consolas"/>
          <w:color w:val="000000"/>
          <w:sz w:val="18"/>
          <w:szCs w:val="18"/>
          <w:lang w:val="en-US"/>
          <w:rPrChange w:id="11627" w:author="Manuel Hergenröder" w:date="2020-07-16T16:26:00Z">
            <w:rPr>
              <w:ins w:id="11628" w:author="Manuel Hergenröder" w:date="2020-07-16T16:23:00Z"/>
              <w:rFonts w:ascii="Consolas" w:hAnsi="Consolas"/>
              <w:color w:val="000000"/>
            </w:rPr>
          </w:rPrChange>
        </w:rPr>
      </w:pPr>
      <w:ins w:id="11629" w:author="Manuel Hergenröder" w:date="2020-07-16T16:23:00Z">
        <w:r w:rsidRPr="00625FEA">
          <w:rPr>
            <w:rFonts w:ascii="Consolas" w:hAnsi="Consolas"/>
            <w:color w:val="000000"/>
            <w:sz w:val="18"/>
            <w:szCs w:val="18"/>
            <w:lang w:val="en-US"/>
            <w:rPrChange w:id="11630" w:author="Manuel Hergenröder" w:date="2020-07-16T16:26:00Z">
              <w:rPr>
                <w:rFonts w:ascii="Consolas" w:hAnsi="Consolas"/>
                <w:color w:val="000000"/>
              </w:rPr>
            </w:rPrChange>
          </w:rPr>
          <w:t>        </w:t>
        </w:r>
        <w:r w:rsidRPr="00625FEA">
          <w:rPr>
            <w:rFonts w:ascii="Consolas" w:hAnsi="Consolas"/>
            <w:color w:val="0000FF"/>
            <w:sz w:val="18"/>
            <w:szCs w:val="18"/>
            <w:lang w:val="en-US"/>
            <w:rPrChange w:id="1163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632" w:author="Manuel Hergenröder" w:date="2020-07-16T16:26:00Z">
              <w:rPr>
                <w:rFonts w:ascii="Consolas" w:hAnsi="Consolas"/>
                <w:color w:val="000000"/>
              </w:rPr>
            </w:rPrChange>
          </w:rPr>
          <w:t>.spectrum = </w:t>
        </w:r>
        <w:r w:rsidRPr="00625FEA">
          <w:rPr>
            <w:rFonts w:ascii="Consolas" w:hAnsi="Consolas"/>
            <w:color w:val="74531F"/>
            <w:sz w:val="18"/>
            <w:szCs w:val="18"/>
            <w:lang w:val="en-US"/>
            <w:rPrChange w:id="11633"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11634" w:author="Manuel Hergenröder" w:date="2020-07-16T16:26:00Z">
              <w:rPr>
                <w:rFonts w:ascii="Consolas" w:hAnsi="Consolas"/>
                <w:color w:val="000000"/>
              </w:rPr>
            </w:rPrChange>
          </w:rPr>
          <w:t>&lt;</w:t>
        </w:r>
        <w:r w:rsidRPr="00625FEA">
          <w:rPr>
            <w:rFonts w:ascii="Consolas" w:hAnsi="Consolas"/>
            <w:color w:val="2B91AF"/>
            <w:sz w:val="18"/>
            <w:szCs w:val="18"/>
            <w:lang w:val="en-US"/>
            <w:rPrChange w:id="11635" w:author="Manuel Hergenröder" w:date="2020-07-16T16:26:00Z">
              <w:rPr>
                <w:rFonts w:ascii="Consolas" w:hAnsi="Consolas"/>
                <w:color w:val="2B91AF"/>
              </w:rPr>
            </w:rPrChange>
          </w:rPr>
          <w:t>SpectrumMeshGenerator</w:t>
        </w:r>
        <w:r w:rsidRPr="00625FEA">
          <w:rPr>
            <w:rFonts w:ascii="Consolas" w:hAnsi="Consolas"/>
            <w:color w:val="000000"/>
            <w:sz w:val="18"/>
            <w:szCs w:val="18"/>
            <w:lang w:val="en-US"/>
            <w:rPrChange w:id="11636" w:author="Manuel Hergenröder" w:date="2020-07-16T16:26:00Z">
              <w:rPr>
                <w:rFonts w:ascii="Consolas" w:hAnsi="Consolas"/>
                <w:color w:val="000000"/>
              </w:rPr>
            </w:rPrChange>
          </w:rPr>
          <w:t>&gt;();</w:t>
        </w:r>
      </w:ins>
    </w:p>
    <w:p w14:paraId="689737DA" w14:textId="77777777" w:rsidR="008F67FA" w:rsidRPr="00625FEA" w:rsidRDefault="008F67FA" w:rsidP="008F67FA">
      <w:pPr>
        <w:pStyle w:val="HTMLPreformatted"/>
        <w:shd w:val="clear" w:color="auto" w:fill="FFFFFF"/>
        <w:rPr>
          <w:ins w:id="11637" w:author="Manuel Hergenröder" w:date="2020-07-16T16:23:00Z"/>
          <w:rFonts w:ascii="Consolas" w:hAnsi="Consolas"/>
          <w:color w:val="000000"/>
          <w:sz w:val="18"/>
          <w:szCs w:val="18"/>
          <w:lang w:val="en-US"/>
          <w:rPrChange w:id="11638" w:author="Manuel Hergenröder" w:date="2020-07-16T16:26:00Z">
            <w:rPr>
              <w:ins w:id="11639" w:author="Manuel Hergenröder" w:date="2020-07-16T16:23:00Z"/>
              <w:rFonts w:ascii="Consolas" w:hAnsi="Consolas"/>
              <w:color w:val="000000"/>
            </w:rPr>
          </w:rPrChange>
        </w:rPr>
      </w:pPr>
      <w:ins w:id="11640" w:author="Manuel Hergenröder" w:date="2020-07-16T16:23:00Z">
        <w:r w:rsidRPr="00625FEA">
          <w:rPr>
            <w:rFonts w:ascii="Consolas" w:hAnsi="Consolas"/>
            <w:color w:val="000000"/>
            <w:sz w:val="18"/>
            <w:szCs w:val="18"/>
            <w:lang w:val="en-US"/>
            <w:rPrChange w:id="11641" w:author="Manuel Hergenröder" w:date="2020-07-16T16:26:00Z">
              <w:rPr>
                <w:rFonts w:ascii="Consolas" w:hAnsi="Consolas"/>
                <w:color w:val="000000"/>
              </w:rPr>
            </w:rPrChange>
          </w:rPr>
          <w:t>        </w:t>
        </w:r>
        <w:r w:rsidRPr="00625FEA">
          <w:rPr>
            <w:rFonts w:ascii="Consolas" w:hAnsi="Consolas"/>
            <w:color w:val="0000FF"/>
            <w:sz w:val="18"/>
            <w:szCs w:val="18"/>
            <w:lang w:val="en-US"/>
            <w:rPrChange w:id="1164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643" w:author="Manuel Hergenröder" w:date="2020-07-16T16:26:00Z">
              <w:rPr>
                <w:rFonts w:ascii="Consolas" w:hAnsi="Consolas"/>
                <w:color w:val="000000"/>
              </w:rPr>
            </w:rPrChange>
          </w:rPr>
          <w:t>.audioEngine = </w:t>
        </w:r>
        <w:r w:rsidRPr="00625FEA">
          <w:rPr>
            <w:rFonts w:ascii="Consolas" w:hAnsi="Consolas"/>
            <w:color w:val="2B91AF"/>
            <w:sz w:val="18"/>
            <w:szCs w:val="18"/>
            <w:lang w:val="en-US"/>
            <w:rPrChange w:id="11644"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11645" w:author="Manuel Hergenröder" w:date="2020-07-16T16:26:00Z">
              <w:rPr>
                <w:rFonts w:ascii="Consolas" w:hAnsi="Consolas"/>
                <w:color w:val="000000"/>
              </w:rPr>
            </w:rPrChange>
          </w:rPr>
          <w:t>.</w:t>
        </w:r>
        <w:r w:rsidRPr="00625FEA">
          <w:rPr>
            <w:rFonts w:ascii="Consolas" w:hAnsi="Consolas"/>
            <w:color w:val="74531F"/>
            <w:sz w:val="18"/>
            <w:szCs w:val="18"/>
            <w:lang w:val="en-US"/>
            <w:rPrChange w:id="11646" w:author="Manuel Hergenröder" w:date="2020-07-16T16:26:00Z">
              <w:rPr>
                <w:rFonts w:ascii="Consolas" w:hAnsi="Consolas"/>
                <w:color w:val="74531F"/>
              </w:rPr>
            </w:rPrChange>
          </w:rPr>
          <w:t>Find</w:t>
        </w:r>
        <w:r w:rsidRPr="00625FEA">
          <w:rPr>
            <w:rFonts w:ascii="Consolas" w:hAnsi="Consolas"/>
            <w:color w:val="000000"/>
            <w:sz w:val="18"/>
            <w:szCs w:val="18"/>
            <w:lang w:val="en-US"/>
            <w:rPrChange w:id="11647" w:author="Manuel Hergenröder" w:date="2020-07-16T16:26:00Z">
              <w:rPr>
                <w:rFonts w:ascii="Consolas" w:hAnsi="Consolas"/>
                <w:color w:val="000000"/>
              </w:rPr>
            </w:rPrChange>
          </w:rPr>
          <w:t>(</w:t>
        </w:r>
        <w:r w:rsidRPr="00625FEA">
          <w:rPr>
            <w:rFonts w:ascii="Consolas" w:hAnsi="Consolas"/>
            <w:color w:val="A31515"/>
            <w:sz w:val="18"/>
            <w:szCs w:val="18"/>
            <w:lang w:val="en-US"/>
            <w:rPrChange w:id="11648" w:author="Manuel Hergenröder" w:date="2020-07-16T16:26:00Z">
              <w:rPr>
                <w:rFonts w:ascii="Consolas" w:hAnsi="Consolas"/>
                <w:color w:val="A31515"/>
              </w:rPr>
            </w:rPrChange>
          </w:rPr>
          <w:t>"Audio"</w:t>
        </w:r>
        <w:r w:rsidRPr="00625FEA">
          <w:rPr>
            <w:rFonts w:ascii="Consolas" w:hAnsi="Consolas"/>
            <w:color w:val="000000"/>
            <w:sz w:val="18"/>
            <w:szCs w:val="18"/>
            <w:lang w:val="en-US"/>
            <w:rPrChange w:id="11649" w:author="Manuel Hergenröder" w:date="2020-07-16T16:26:00Z">
              <w:rPr>
                <w:rFonts w:ascii="Consolas" w:hAnsi="Consolas"/>
                <w:color w:val="000000"/>
              </w:rPr>
            </w:rPrChange>
          </w:rPr>
          <w:t>).</w:t>
        </w:r>
        <w:r w:rsidRPr="00625FEA">
          <w:rPr>
            <w:rFonts w:ascii="Consolas" w:hAnsi="Consolas"/>
            <w:color w:val="74531F"/>
            <w:sz w:val="18"/>
            <w:szCs w:val="18"/>
            <w:lang w:val="en-US"/>
            <w:rPrChange w:id="11650"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11651" w:author="Manuel Hergenröder" w:date="2020-07-16T16:26:00Z">
              <w:rPr>
                <w:rFonts w:ascii="Consolas" w:hAnsi="Consolas"/>
                <w:color w:val="000000"/>
              </w:rPr>
            </w:rPrChange>
          </w:rPr>
          <w:t>&lt;</w:t>
        </w:r>
        <w:r w:rsidRPr="00625FEA">
          <w:rPr>
            <w:rFonts w:ascii="Consolas" w:hAnsi="Consolas"/>
            <w:color w:val="2B91AF"/>
            <w:sz w:val="18"/>
            <w:szCs w:val="18"/>
            <w:lang w:val="en-US"/>
            <w:rPrChange w:id="11652" w:author="Manuel Hergenröder" w:date="2020-07-16T16:26:00Z">
              <w:rPr>
                <w:rFonts w:ascii="Consolas" w:hAnsi="Consolas"/>
                <w:color w:val="2B91AF"/>
              </w:rPr>
            </w:rPrChange>
          </w:rPr>
          <w:t>AudioEngine</w:t>
        </w:r>
        <w:r w:rsidRPr="00625FEA">
          <w:rPr>
            <w:rFonts w:ascii="Consolas" w:hAnsi="Consolas"/>
            <w:color w:val="000000"/>
            <w:sz w:val="18"/>
            <w:szCs w:val="18"/>
            <w:lang w:val="en-US"/>
            <w:rPrChange w:id="11653" w:author="Manuel Hergenröder" w:date="2020-07-16T16:26:00Z">
              <w:rPr>
                <w:rFonts w:ascii="Consolas" w:hAnsi="Consolas"/>
                <w:color w:val="000000"/>
              </w:rPr>
            </w:rPrChange>
          </w:rPr>
          <w:t>&gt;();</w:t>
        </w:r>
      </w:ins>
    </w:p>
    <w:p w14:paraId="0C46898E" w14:textId="77777777" w:rsidR="008F67FA" w:rsidRPr="00625FEA" w:rsidRDefault="008F67FA" w:rsidP="008F67FA">
      <w:pPr>
        <w:pStyle w:val="HTMLPreformatted"/>
        <w:shd w:val="clear" w:color="auto" w:fill="FFFFFF"/>
        <w:rPr>
          <w:ins w:id="11654" w:author="Manuel Hergenröder" w:date="2020-07-16T16:23:00Z"/>
          <w:rFonts w:ascii="Consolas" w:hAnsi="Consolas"/>
          <w:color w:val="000000"/>
          <w:sz w:val="18"/>
          <w:szCs w:val="18"/>
          <w:lang w:val="en-US"/>
          <w:rPrChange w:id="11655" w:author="Manuel Hergenröder" w:date="2020-07-16T16:26:00Z">
            <w:rPr>
              <w:ins w:id="11656" w:author="Manuel Hergenröder" w:date="2020-07-16T16:23:00Z"/>
              <w:rFonts w:ascii="Consolas" w:hAnsi="Consolas"/>
              <w:color w:val="000000"/>
            </w:rPr>
          </w:rPrChange>
        </w:rPr>
      </w:pPr>
      <w:ins w:id="11657" w:author="Manuel Hergenröder" w:date="2020-07-16T16:23:00Z">
        <w:r w:rsidRPr="00625FEA">
          <w:rPr>
            <w:rFonts w:ascii="Consolas" w:hAnsi="Consolas"/>
            <w:color w:val="000000"/>
            <w:sz w:val="18"/>
            <w:szCs w:val="18"/>
            <w:lang w:val="en-US"/>
            <w:rPrChange w:id="11658" w:author="Manuel Hergenröder" w:date="2020-07-16T16:26:00Z">
              <w:rPr>
                <w:rFonts w:ascii="Consolas" w:hAnsi="Consolas"/>
                <w:color w:val="000000"/>
              </w:rPr>
            </w:rPrChange>
          </w:rPr>
          <w:t xml:space="preserve"> </w:t>
        </w:r>
      </w:ins>
    </w:p>
    <w:p w14:paraId="0917BA85" w14:textId="77777777" w:rsidR="008F67FA" w:rsidRPr="00625FEA" w:rsidRDefault="008F67FA" w:rsidP="008F67FA">
      <w:pPr>
        <w:pStyle w:val="HTMLPreformatted"/>
        <w:shd w:val="clear" w:color="auto" w:fill="FFFFFF"/>
        <w:rPr>
          <w:ins w:id="11659" w:author="Manuel Hergenröder" w:date="2020-07-16T16:23:00Z"/>
          <w:rFonts w:ascii="Consolas" w:hAnsi="Consolas"/>
          <w:color w:val="000000"/>
          <w:sz w:val="18"/>
          <w:szCs w:val="18"/>
          <w:lang w:val="en-US"/>
          <w:rPrChange w:id="11660" w:author="Manuel Hergenröder" w:date="2020-07-16T16:26:00Z">
            <w:rPr>
              <w:ins w:id="11661" w:author="Manuel Hergenröder" w:date="2020-07-16T16:23:00Z"/>
              <w:rFonts w:ascii="Consolas" w:hAnsi="Consolas"/>
              <w:color w:val="000000"/>
            </w:rPr>
          </w:rPrChange>
        </w:rPr>
      </w:pPr>
      <w:ins w:id="11662" w:author="Manuel Hergenröder" w:date="2020-07-16T16:23:00Z">
        <w:r w:rsidRPr="00625FEA">
          <w:rPr>
            <w:rFonts w:ascii="Consolas" w:hAnsi="Consolas"/>
            <w:color w:val="000000"/>
            <w:sz w:val="18"/>
            <w:szCs w:val="18"/>
            <w:lang w:val="en-US"/>
            <w:rPrChange w:id="11663" w:author="Manuel Hergenröder" w:date="2020-07-16T16:26:00Z">
              <w:rPr>
                <w:rFonts w:ascii="Consolas" w:hAnsi="Consolas"/>
                <w:color w:val="000000"/>
              </w:rPr>
            </w:rPrChange>
          </w:rPr>
          <w:t>        </w:t>
        </w:r>
        <w:r w:rsidRPr="00625FEA">
          <w:rPr>
            <w:rFonts w:ascii="Consolas" w:hAnsi="Consolas"/>
            <w:color w:val="0000FF"/>
            <w:sz w:val="18"/>
            <w:szCs w:val="18"/>
            <w:lang w:val="en-US"/>
            <w:rPrChange w:id="1166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665" w:author="Manuel Hergenröder" w:date="2020-07-16T16:26:00Z">
              <w:rPr>
                <w:rFonts w:ascii="Consolas" w:hAnsi="Consolas"/>
                <w:color w:val="000000"/>
              </w:rPr>
            </w:rPrChange>
          </w:rPr>
          <w:t>.routineQueue = </w:t>
        </w:r>
        <w:r w:rsidRPr="00625FEA">
          <w:rPr>
            <w:rFonts w:ascii="Consolas" w:hAnsi="Consolas"/>
            <w:color w:val="0000FF"/>
            <w:sz w:val="18"/>
            <w:szCs w:val="18"/>
            <w:lang w:val="en-US"/>
            <w:rPrChange w:id="11666" w:author="Manuel Hergenröder" w:date="2020-07-16T16:26:00Z">
              <w:rPr>
                <w:rFonts w:ascii="Consolas" w:hAnsi="Consolas"/>
                <w:color w:val="0000FF"/>
              </w:rPr>
            </w:rPrChange>
          </w:rPr>
          <w:t>new</w:t>
        </w:r>
        <w:r w:rsidRPr="00625FEA">
          <w:rPr>
            <w:rFonts w:ascii="Consolas" w:hAnsi="Consolas"/>
            <w:color w:val="000000"/>
            <w:sz w:val="18"/>
            <w:szCs w:val="18"/>
            <w:lang w:val="en-US"/>
            <w:rPrChange w:id="11667" w:author="Manuel Hergenröder" w:date="2020-07-16T16:26:00Z">
              <w:rPr>
                <w:rFonts w:ascii="Consolas" w:hAnsi="Consolas"/>
                <w:color w:val="000000"/>
              </w:rPr>
            </w:rPrChange>
          </w:rPr>
          <w:t> </w:t>
        </w:r>
        <w:r w:rsidRPr="00625FEA">
          <w:rPr>
            <w:rFonts w:ascii="Consolas" w:hAnsi="Consolas"/>
            <w:color w:val="2B91AF"/>
            <w:sz w:val="18"/>
            <w:szCs w:val="18"/>
            <w:lang w:val="en-US"/>
            <w:rPrChange w:id="11668" w:author="Manuel Hergenröder" w:date="2020-07-16T16:26:00Z">
              <w:rPr>
                <w:rFonts w:ascii="Consolas" w:hAnsi="Consolas"/>
                <w:color w:val="2B91AF"/>
              </w:rPr>
            </w:rPrChange>
          </w:rPr>
          <w:t>List</w:t>
        </w:r>
        <w:r w:rsidRPr="00625FEA">
          <w:rPr>
            <w:rFonts w:ascii="Consolas" w:hAnsi="Consolas"/>
            <w:color w:val="000000"/>
            <w:sz w:val="18"/>
            <w:szCs w:val="18"/>
            <w:lang w:val="en-US"/>
            <w:rPrChange w:id="11669" w:author="Manuel Hergenröder" w:date="2020-07-16T16:26:00Z">
              <w:rPr>
                <w:rFonts w:ascii="Consolas" w:hAnsi="Consolas"/>
                <w:color w:val="000000"/>
              </w:rPr>
            </w:rPrChange>
          </w:rPr>
          <w:t>&lt;</w:t>
        </w:r>
        <w:r w:rsidRPr="00625FEA">
          <w:rPr>
            <w:rFonts w:ascii="Consolas" w:hAnsi="Consolas"/>
            <w:color w:val="2B91AF"/>
            <w:sz w:val="18"/>
            <w:szCs w:val="18"/>
            <w:lang w:val="en-US"/>
            <w:rPrChange w:id="11670" w:author="Manuel Hergenröder" w:date="2020-07-16T16:26:00Z">
              <w:rPr>
                <w:rFonts w:ascii="Consolas" w:hAnsi="Consolas"/>
                <w:color w:val="2B91AF"/>
              </w:rPr>
            </w:rPrChange>
          </w:rPr>
          <w:t>DeformJob</w:t>
        </w:r>
        <w:r w:rsidRPr="00625FEA">
          <w:rPr>
            <w:rFonts w:ascii="Consolas" w:hAnsi="Consolas"/>
            <w:color w:val="000000"/>
            <w:sz w:val="18"/>
            <w:szCs w:val="18"/>
            <w:lang w:val="en-US"/>
            <w:rPrChange w:id="11671" w:author="Manuel Hergenröder" w:date="2020-07-16T16:26:00Z">
              <w:rPr>
                <w:rFonts w:ascii="Consolas" w:hAnsi="Consolas"/>
                <w:color w:val="000000"/>
              </w:rPr>
            </w:rPrChange>
          </w:rPr>
          <w:t>&gt;();</w:t>
        </w:r>
      </w:ins>
    </w:p>
    <w:p w14:paraId="6E5B410D" w14:textId="77777777" w:rsidR="008F67FA" w:rsidRPr="00625FEA" w:rsidRDefault="008F67FA" w:rsidP="008F67FA">
      <w:pPr>
        <w:pStyle w:val="HTMLPreformatted"/>
        <w:shd w:val="clear" w:color="auto" w:fill="FFFFFF"/>
        <w:rPr>
          <w:ins w:id="11672" w:author="Manuel Hergenröder" w:date="2020-07-16T16:23:00Z"/>
          <w:rFonts w:ascii="Consolas" w:hAnsi="Consolas"/>
          <w:color w:val="000000"/>
          <w:sz w:val="18"/>
          <w:szCs w:val="18"/>
          <w:lang w:val="en-US"/>
          <w:rPrChange w:id="11673" w:author="Manuel Hergenröder" w:date="2020-07-16T16:26:00Z">
            <w:rPr>
              <w:ins w:id="11674" w:author="Manuel Hergenröder" w:date="2020-07-16T16:23:00Z"/>
              <w:rFonts w:ascii="Consolas" w:hAnsi="Consolas"/>
              <w:color w:val="000000"/>
            </w:rPr>
          </w:rPrChange>
        </w:rPr>
      </w:pPr>
      <w:ins w:id="11675" w:author="Manuel Hergenröder" w:date="2020-07-16T16:23:00Z">
        <w:r w:rsidRPr="00625FEA">
          <w:rPr>
            <w:rFonts w:ascii="Consolas" w:hAnsi="Consolas"/>
            <w:color w:val="000000"/>
            <w:sz w:val="18"/>
            <w:szCs w:val="18"/>
            <w:lang w:val="en-US"/>
            <w:rPrChange w:id="11676" w:author="Manuel Hergenröder" w:date="2020-07-16T16:26:00Z">
              <w:rPr>
                <w:rFonts w:ascii="Consolas" w:hAnsi="Consolas"/>
                <w:color w:val="000000"/>
              </w:rPr>
            </w:rPrChange>
          </w:rPr>
          <w:t>    }</w:t>
        </w:r>
      </w:ins>
    </w:p>
    <w:p w14:paraId="3DDB8D87" w14:textId="77777777" w:rsidR="008F67FA" w:rsidRPr="00625FEA" w:rsidRDefault="008F67FA" w:rsidP="008F67FA">
      <w:pPr>
        <w:pStyle w:val="HTMLPreformatted"/>
        <w:shd w:val="clear" w:color="auto" w:fill="FFFFFF"/>
        <w:rPr>
          <w:ins w:id="11677" w:author="Manuel Hergenröder" w:date="2020-07-16T16:23:00Z"/>
          <w:rFonts w:ascii="Consolas" w:hAnsi="Consolas"/>
          <w:color w:val="000000"/>
          <w:sz w:val="18"/>
          <w:szCs w:val="18"/>
          <w:lang w:val="en-US"/>
          <w:rPrChange w:id="11678" w:author="Manuel Hergenröder" w:date="2020-07-16T16:26:00Z">
            <w:rPr>
              <w:ins w:id="11679" w:author="Manuel Hergenröder" w:date="2020-07-16T16:23:00Z"/>
              <w:rFonts w:ascii="Consolas" w:hAnsi="Consolas"/>
              <w:color w:val="000000"/>
            </w:rPr>
          </w:rPrChange>
        </w:rPr>
      </w:pPr>
      <w:ins w:id="11680" w:author="Manuel Hergenröder" w:date="2020-07-16T16:23:00Z">
        <w:r w:rsidRPr="00625FEA">
          <w:rPr>
            <w:rFonts w:ascii="Consolas" w:hAnsi="Consolas"/>
            <w:color w:val="000000"/>
            <w:sz w:val="18"/>
            <w:szCs w:val="18"/>
            <w:lang w:val="en-US"/>
            <w:rPrChange w:id="11681" w:author="Manuel Hergenröder" w:date="2020-07-16T16:26:00Z">
              <w:rPr>
                <w:rFonts w:ascii="Consolas" w:hAnsi="Consolas"/>
                <w:color w:val="000000"/>
              </w:rPr>
            </w:rPrChange>
          </w:rPr>
          <w:t xml:space="preserve"> </w:t>
        </w:r>
      </w:ins>
    </w:p>
    <w:p w14:paraId="2AD14CFC" w14:textId="77777777" w:rsidR="008F67FA" w:rsidRPr="00625FEA" w:rsidRDefault="008F67FA" w:rsidP="008F67FA">
      <w:pPr>
        <w:pStyle w:val="HTMLPreformatted"/>
        <w:shd w:val="clear" w:color="auto" w:fill="FFFFFF"/>
        <w:rPr>
          <w:ins w:id="11682" w:author="Manuel Hergenröder" w:date="2020-07-16T16:23:00Z"/>
          <w:rFonts w:ascii="Consolas" w:hAnsi="Consolas"/>
          <w:color w:val="000000"/>
          <w:sz w:val="18"/>
          <w:szCs w:val="18"/>
          <w:lang w:val="en-US"/>
          <w:rPrChange w:id="11683" w:author="Manuel Hergenröder" w:date="2020-07-16T16:26:00Z">
            <w:rPr>
              <w:ins w:id="11684" w:author="Manuel Hergenröder" w:date="2020-07-16T16:23:00Z"/>
              <w:rFonts w:ascii="Consolas" w:hAnsi="Consolas"/>
              <w:color w:val="000000"/>
            </w:rPr>
          </w:rPrChange>
        </w:rPr>
      </w:pPr>
      <w:ins w:id="11685" w:author="Manuel Hergenröder" w:date="2020-07-16T16:23:00Z">
        <w:r w:rsidRPr="00625FEA">
          <w:rPr>
            <w:rFonts w:ascii="Consolas" w:hAnsi="Consolas"/>
            <w:color w:val="000000"/>
            <w:sz w:val="18"/>
            <w:szCs w:val="18"/>
            <w:lang w:val="en-US"/>
            <w:rPrChange w:id="11686" w:author="Manuel Hergenröder" w:date="2020-07-16T16:26:00Z">
              <w:rPr>
                <w:rFonts w:ascii="Consolas" w:hAnsi="Consolas"/>
                <w:color w:val="000000"/>
              </w:rPr>
            </w:rPrChange>
          </w:rPr>
          <w:t>    </w:t>
        </w:r>
        <w:r w:rsidRPr="00625FEA">
          <w:rPr>
            <w:rFonts w:ascii="Consolas" w:hAnsi="Consolas"/>
            <w:color w:val="0000FF"/>
            <w:sz w:val="18"/>
            <w:szCs w:val="18"/>
            <w:lang w:val="en-US"/>
            <w:rPrChange w:id="11687" w:author="Manuel Hergenröder" w:date="2020-07-16T16:26:00Z">
              <w:rPr>
                <w:rFonts w:ascii="Consolas" w:hAnsi="Consolas"/>
                <w:color w:val="0000FF"/>
              </w:rPr>
            </w:rPrChange>
          </w:rPr>
          <w:t>void</w:t>
        </w:r>
        <w:r w:rsidRPr="00625FEA">
          <w:rPr>
            <w:rFonts w:ascii="Consolas" w:hAnsi="Consolas"/>
            <w:color w:val="000000"/>
            <w:sz w:val="18"/>
            <w:szCs w:val="18"/>
            <w:lang w:val="en-US"/>
            <w:rPrChange w:id="11688" w:author="Manuel Hergenröder" w:date="2020-07-16T16:26:00Z">
              <w:rPr>
                <w:rFonts w:ascii="Consolas" w:hAnsi="Consolas"/>
                <w:color w:val="000000"/>
              </w:rPr>
            </w:rPrChange>
          </w:rPr>
          <w:t> </w:t>
        </w:r>
        <w:r w:rsidRPr="00625FEA">
          <w:rPr>
            <w:rFonts w:ascii="Consolas" w:hAnsi="Consolas"/>
            <w:color w:val="0000FF"/>
            <w:sz w:val="18"/>
            <w:szCs w:val="18"/>
            <w:lang w:val="en-US"/>
            <w:rPrChange w:id="11689" w:author="Manuel Hergenröder" w:date="2020-07-16T16:26:00Z">
              <w:rPr>
                <w:rFonts w:ascii="Consolas" w:hAnsi="Consolas"/>
                <w:color w:val="0000FF"/>
              </w:rPr>
            </w:rPrChange>
          </w:rPr>
          <w:t>Update</w:t>
        </w:r>
        <w:r w:rsidRPr="00625FEA">
          <w:rPr>
            <w:rFonts w:ascii="Consolas" w:hAnsi="Consolas"/>
            <w:color w:val="000000"/>
            <w:sz w:val="18"/>
            <w:szCs w:val="18"/>
            <w:lang w:val="en-US"/>
            <w:rPrChange w:id="11690" w:author="Manuel Hergenröder" w:date="2020-07-16T16:26:00Z">
              <w:rPr>
                <w:rFonts w:ascii="Consolas" w:hAnsi="Consolas"/>
                <w:color w:val="000000"/>
              </w:rPr>
            </w:rPrChange>
          </w:rPr>
          <w:t>()</w:t>
        </w:r>
      </w:ins>
    </w:p>
    <w:p w14:paraId="3A832A53" w14:textId="77777777" w:rsidR="008F67FA" w:rsidRPr="00625FEA" w:rsidRDefault="008F67FA" w:rsidP="008F67FA">
      <w:pPr>
        <w:pStyle w:val="HTMLPreformatted"/>
        <w:shd w:val="clear" w:color="auto" w:fill="FFFFFF"/>
        <w:rPr>
          <w:ins w:id="11691" w:author="Manuel Hergenröder" w:date="2020-07-16T16:23:00Z"/>
          <w:rFonts w:ascii="Consolas" w:hAnsi="Consolas"/>
          <w:color w:val="000000"/>
          <w:sz w:val="18"/>
          <w:szCs w:val="18"/>
          <w:lang w:val="en-US"/>
          <w:rPrChange w:id="11692" w:author="Manuel Hergenröder" w:date="2020-07-16T16:26:00Z">
            <w:rPr>
              <w:ins w:id="11693" w:author="Manuel Hergenröder" w:date="2020-07-16T16:23:00Z"/>
              <w:rFonts w:ascii="Consolas" w:hAnsi="Consolas"/>
              <w:color w:val="000000"/>
            </w:rPr>
          </w:rPrChange>
        </w:rPr>
      </w:pPr>
      <w:ins w:id="11694" w:author="Manuel Hergenröder" w:date="2020-07-16T16:23:00Z">
        <w:r w:rsidRPr="00625FEA">
          <w:rPr>
            <w:rFonts w:ascii="Consolas" w:hAnsi="Consolas"/>
            <w:color w:val="000000"/>
            <w:sz w:val="18"/>
            <w:szCs w:val="18"/>
            <w:lang w:val="en-US"/>
            <w:rPrChange w:id="11695" w:author="Manuel Hergenröder" w:date="2020-07-16T16:26:00Z">
              <w:rPr>
                <w:rFonts w:ascii="Consolas" w:hAnsi="Consolas"/>
                <w:color w:val="000000"/>
              </w:rPr>
            </w:rPrChange>
          </w:rPr>
          <w:t>    {</w:t>
        </w:r>
      </w:ins>
    </w:p>
    <w:p w14:paraId="54FB96A1" w14:textId="77777777" w:rsidR="008F67FA" w:rsidRPr="00625FEA" w:rsidRDefault="008F67FA" w:rsidP="008F67FA">
      <w:pPr>
        <w:pStyle w:val="HTMLPreformatted"/>
        <w:shd w:val="clear" w:color="auto" w:fill="FFFFFF"/>
        <w:rPr>
          <w:ins w:id="11696" w:author="Manuel Hergenröder" w:date="2020-07-16T16:23:00Z"/>
          <w:rFonts w:ascii="Consolas" w:hAnsi="Consolas"/>
          <w:color w:val="000000"/>
          <w:sz w:val="18"/>
          <w:szCs w:val="18"/>
          <w:lang w:val="en-US"/>
          <w:rPrChange w:id="11697" w:author="Manuel Hergenröder" w:date="2020-07-16T16:26:00Z">
            <w:rPr>
              <w:ins w:id="11698" w:author="Manuel Hergenröder" w:date="2020-07-16T16:23:00Z"/>
              <w:rFonts w:ascii="Consolas" w:hAnsi="Consolas"/>
              <w:color w:val="000000"/>
            </w:rPr>
          </w:rPrChange>
        </w:rPr>
      </w:pPr>
      <w:ins w:id="11699" w:author="Manuel Hergenröder" w:date="2020-07-16T16:23:00Z">
        <w:r w:rsidRPr="00625FEA">
          <w:rPr>
            <w:rFonts w:ascii="Consolas" w:hAnsi="Consolas"/>
            <w:color w:val="000000"/>
            <w:sz w:val="18"/>
            <w:szCs w:val="18"/>
            <w:lang w:val="en-US"/>
            <w:rPrChange w:id="11700" w:author="Manuel Hergenröder" w:date="2020-07-16T16:26:00Z">
              <w:rPr>
                <w:rFonts w:ascii="Consolas" w:hAnsi="Consolas"/>
                <w:color w:val="000000"/>
              </w:rPr>
            </w:rPrChange>
          </w:rPr>
          <w:t>        </w:t>
        </w:r>
        <w:r w:rsidRPr="00625FEA">
          <w:rPr>
            <w:rFonts w:ascii="Consolas" w:hAnsi="Consolas"/>
            <w:color w:val="8F08C4"/>
            <w:sz w:val="18"/>
            <w:szCs w:val="18"/>
            <w:lang w:val="en-US"/>
            <w:rPrChange w:id="11701" w:author="Manuel Hergenröder" w:date="2020-07-16T16:26:00Z">
              <w:rPr>
                <w:rFonts w:ascii="Consolas" w:hAnsi="Consolas"/>
                <w:color w:val="8F08C4"/>
              </w:rPr>
            </w:rPrChange>
          </w:rPr>
          <w:t>for</w:t>
        </w:r>
        <w:r w:rsidRPr="00625FEA">
          <w:rPr>
            <w:rFonts w:ascii="Consolas" w:hAnsi="Consolas"/>
            <w:color w:val="000000"/>
            <w:sz w:val="18"/>
            <w:szCs w:val="18"/>
            <w:lang w:val="en-US"/>
            <w:rPrChange w:id="11702" w:author="Manuel Hergenröder" w:date="2020-07-16T16:26:00Z">
              <w:rPr>
                <w:rFonts w:ascii="Consolas" w:hAnsi="Consolas"/>
                <w:color w:val="000000"/>
              </w:rPr>
            </w:rPrChange>
          </w:rPr>
          <w:t> (</w:t>
        </w:r>
        <w:r w:rsidRPr="00625FEA">
          <w:rPr>
            <w:rFonts w:ascii="Consolas" w:hAnsi="Consolas"/>
            <w:color w:val="0000FF"/>
            <w:sz w:val="18"/>
            <w:szCs w:val="18"/>
            <w:lang w:val="en-US"/>
            <w:rPrChange w:id="11703" w:author="Manuel Hergenröder" w:date="2020-07-16T16:26:00Z">
              <w:rPr>
                <w:rFonts w:ascii="Consolas" w:hAnsi="Consolas"/>
                <w:color w:val="0000FF"/>
              </w:rPr>
            </w:rPrChange>
          </w:rPr>
          <w:t>int</w:t>
        </w:r>
        <w:r w:rsidRPr="00625FEA">
          <w:rPr>
            <w:rFonts w:ascii="Consolas" w:hAnsi="Consolas"/>
            <w:color w:val="000000"/>
            <w:sz w:val="18"/>
            <w:szCs w:val="18"/>
            <w:lang w:val="en-US"/>
            <w:rPrChange w:id="11704" w:author="Manuel Hergenröder" w:date="2020-07-16T16:26:00Z">
              <w:rPr>
                <w:rFonts w:ascii="Consolas" w:hAnsi="Consolas"/>
                <w:color w:val="000000"/>
              </w:rPr>
            </w:rPrChange>
          </w:rPr>
          <w:t> </w:t>
        </w:r>
        <w:r w:rsidRPr="00625FEA">
          <w:rPr>
            <w:rFonts w:ascii="Consolas" w:hAnsi="Consolas"/>
            <w:color w:val="1F377F"/>
            <w:sz w:val="18"/>
            <w:szCs w:val="18"/>
            <w:lang w:val="en-US"/>
            <w:rPrChange w:id="11705" w:author="Manuel Hergenröder" w:date="2020-07-16T16:26:00Z">
              <w:rPr>
                <w:rFonts w:ascii="Consolas" w:hAnsi="Consolas"/>
                <w:color w:val="1F377F"/>
              </w:rPr>
            </w:rPrChange>
          </w:rPr>
          <w:t>i</w:t>
        </w:r>
        <w:r w:rsidRPr="00625FEA">
          <w:rPr>
            <w:rFonts w:ascii="Consolas" w:hAnsi="Consolas"/>
            <w:color w:val="000000"/>
            <w:sz w:val="18"/>
            <w:szCs w:val="18"/>
            <w:lang w:val="en-US"/>
            <w:rPrChange w:id="11706" w:author="Manuel Hergenröder" w:date="2020-07-16T16:26:00Z">
              <w:rPr>
                <w:rFonts w:ascii="Consolas" w:hAnsi="Consolas"/>
                <w:color w:val="000000"/>
              </w:rPr>
            </w:rPrChange>
          </w:rPr>
          <w:t> = 0; </w:t>
        </w:r>
        <w:r w:rsidRPr="00625FEA">
          <w:rPr>
            <w:rFonts w:ascii="Consolas" w:hAnsi="Consolas"/>
            <w:color w:val="1F377F"/>
            <w:sz w:val="18"/>
            <w:szCs w:val="18"/>
            <w:lang w:val="en-US"/>
            <w:rPrChange w:id="11707" w:author="Manuel Hergenröder" w:date="2020-07-16T16:26:00Z">
              <w:rPr>
                <w:rFonts w:ascii="Consolas" w:hAnsi="Consolas"/>
                <w:color w:val="1F377F"/>
              </w:rPr>
            </w:rPrChange>
          </w:rPr>
          <w:t>i</w:t>
        </w:r>
        <w:r w:rsidRPr="00625FEA">
          <w:rPr>
            <w:rFonts w:ascii="Consolas" w:hAnsi="Consolas"/>
            <w:color w:val="000000"/>
            <w:sz w:val="18"/>
            <w:szCs w:val="18"/>
            <w:lang w:val="en-US"/>
            <w:rPrChange w:id="11708" w:author="Manuel Hergenröder" w:date="2020-07-16T16:26:00Z">
              <w:rPr>
                <w:rFonts w:ascii="Consolas" w:hAnsi="Consolas"/>
                <w:color w:val="000000"/>
              </w:rPr>
            </w:rPrChange>
          </w:rPr>
          <w:t> &lt; </w:t>
        </w:r>
        <w:r w:rsidRPr="00625FEA">
          <w:rPr>
            <w:rFonts w:ascii="Consolas" w:hAnsi="Consolas"/>
            <w:color w:val="0000FF"/>
            <w:sz w:val="18"/>
            <w:szCs w:val="18"/>
            <w:lang w:val="en-US"/>
            <w:rPrChange w:id="1170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710" w:author="Manuel Hergenröder" w:date="2020-07-16T16:26:00Z">
              <w:rPr>
                <w:rFonts w:ascii="Consolas" w:hAnsi="Consolas"/>
                <w:color w:val="000000"/>
              </w:rPr>
            </w:rPrChange>
          </w:rPr>
          <w:t>.routineQueue.Count; </w:t>
        </w:r>
        <w:r w:rsidRPr="00625FEA">
          <w:rPr>
            <w:rFonts w:ascii="Consolas" w:hAnsi="Consolas"/>
            <w:color w:val="1F377F"/>
            <w:sz w:val="18"/>
            <w:szCs w:val="18"/>
            <w:lang w:val="en-US"/>
            <w:rPrChange w:id="11711" w:author="Manuel Hergenröder" w:date="2020-07-16T16:26:00Z">
              <w:rPr>
                <w:rFonts w:ascii="Consolas" w:hAnsi="Consolas"/>
                <w:color w:val="1F377F"/>
              </w:rPr>
            </w:rPrChange>
          </w:rPr>
          <w:t>i</w:t>
        </w:r>
        <w:r w:rsidRPr="00625FEA">
          <w:rPr>
            <w:rFonts w:ascii="Consolas" w:hAnsi="Consolas"/>
            <w:color w:val="000000"/>
            <w:sz w:val="18"/>
            <w:szCs w:val="18"/>
            <w:lang w:val="en-US"/>
            <w:rPrChange w:id="11712" w:author="Manuel Hergenröder" w:date="2020-07-16T16:26:00Z">
              <w:rPr>
                <w:rFonts w:ascii="Consolas" w:hAnsi="Consolas"/>
                <w:color w:val="000000"/>
              </w:rPr>
            </w:rPrChange>
          </w:rPr>
          <w:t>++)</w:t>
        </w:r>
      </w:ins>
    </w:p>
    <w:p w14:paraId="52CE8E95" w14:textId="77777777" w:rsidR="008F67FA" w:rsidRPr="00625FEA" w:rsidRDefault="008F67FA" w:rsidP="008F67FA">
      <w:pPr>
        <w:pStyle w:val="HTMLPreformatted"/>
        <w:shd w:val="clear" w:color="auto" w:fill="FFFFFF"/>
        <w:rPr>
          <w:ins w:id="11713" w:author="Manuel Hergenröder" w:date="2020-07-16T16:23:00Z"/>
          <w:rFonts w:ascii="Consolas" w:hAnsi="Consolas"/>
          <w:color w:val="000000"/>
          <w:sz w:val="18"/>
          <w:szCs w:val="18"/>
          <w:lang w:val="en-US"/>
          <w:rPrChange w:id="11714" w:author="Manuel Hergenröder" w:date="2020-07-16T16:26:00Z">
            <w:rPr>
              <w:ins w:id="11715" w:author="Manuel Hergenröder" w:date="2020-07-16T16:23:00Z"/>
              <w:rFonts w:ascii="Consolas" w:hAnsi="Consolas"/>
              <w:color w:val="000000"/>
            </w:rPr>
          </w:rPrChange>
        </w:rPr>
      </w:pPr>
      <w:ins w:id="11716" w:author="Manuel Hergenröder" w:date="2020-07-16T16:23:00Z">
        <w:r w:rsidRPr="00625FEA">
          <w:rPr>
            <w:rFonts w:ascii="Consolas" w:hAnsi="Consolas"/>
            <w:color w:val="000000"/>
            <w:sz w:val="18"/>
            <w:szCs w:val="18"/>
            <w:lang w:val="en-US"/>
            <w:rPrChange w:id="11717" w:author="Manuel Hergenröder" w:date="2020-07-16T16:26:00Z">
              <w:rPr>
                <w:rFonts w:ascii="Consolas" w:hAnsi="Consolas"/>
                <w:color w:val="000000"/>
              </w:rPr>
            </w:rPrChange>
          </w:rPr>
          <w:t>        {</w:t>
        </w:r>
      </w:ins>
    </w:p>
    <w:p w14:paraId="5940B9C7" w14:textId="77777777" w:rsidR="008F67FA" w:rsidRPr="00625FEA" w:rsidRDefault="008F67FA" w:rsidP="008F67FA">
      <w:pPr>
        <w:pStyle w:val="HTMLPreformatted"/>
        <w:shd w:val="clear" w:color="auto" w:fill="FFFFFF"/>
        <w:rPr>
          <w:ins w:id="11718" w:author="Manuel Hergenröder" w:date="2020-07-16T16:23:00Z"/>
          <w:rFonts w:ascii="Consolas" w:hAnsi="Consolas"/>
          <w:color w:val="000000"/>
          <w:sz w:val="18"/>
          <w:szCs w:val="18"/>
          <w:lang w:val="en-US"/>
          <w:rPrChange w:id="11719" w:author="Manuel Hergenröder" w:date="2020-07-16T16:26:00Z">
            <w:rPr>
              <w:ins w:id="11720" w:author="Manuel Hergenröder" w:date="2020-07-16T16:23:00Z"/>
              <w:rFonts w:ascii="Consolas" w:hAnsi="Consolas"/>
              <w:color w:val="000000"/>
            </w:rPr>
          </w:rPrChange>
        </w:rPr>
      </w:pPr>
      <w:ins w:id="11721" w:author="Manuel Hergenröder" w:date="2020-07-16T16:23:00Z">
        <w:r w:rsidRPr="00625FEA">
          <w:rPr>
            <w:rFonts w:ascii="Consolas" w:hAnsi="Consolas"/>
            <w:color w:val="000000"/>
            <w:sz w:val="18"/>
            <w:szCs w:val="18"/>
            <w:lang w:val="en-US"/>
            <w:rPrChange w:id="11722" w:author="Manuel Hergenröder" w:date="2020-07-16T16:26:00Z">
              <w:rPr>
                <w:rFonts w:ascii="Consolas" w:hAnsi="Consolas"/>
                <w:color w:val="000000"/>
              </w:rPr>
            </w:rPrChange>
          </w:rPr>
          <w:t>            </w:t>
        </w:r>
        <w:r w:rsidRPr="00625FEA">
          <w:rPr>
            <w:rFonts w:ascii="Consolas" w:hAnsi="Consolas"/>
            <w:color w:val="8F08C4"/>
            <w:sz w:val="18"/>
            <w:szCs w:val="18"/>
            <w:lang w:val="en-US"/>
            <w:rPrChange w:id="11723" w:author="Manuel Hergenröder" w:date="2020-07-16T16:26:00Z">
              <w:rPr>
                <w:rFonts w:ascii="Consolas" w:hAnsi="Consolas"/>
                <w:color w:val="8F08C4"/>
              </w:rPr>
            </w:rPrChange>
          </w:rPr>
          <w:t>if</w:t>
        </w:r>
        <w:r w:rsidRPr="00625FEA">
          <w:rPr>
            <w:rFonts w:ascii="Consolas" w:hAnsi="Consolas"/>
            <w:color w:val="000000"/>
            <w:sz w:val="18"/>
            <w:szCs w:val="18"/>
            <w:lang w:val="en-US"/>
            <w:rPrChange w:id="11724" w:author="Manuel Hergenröder" w:date="2020-07-16T16:26:00Z">
              <w:rPr>
                <w:rFonts w:ascii="Consolas" w:hAnsi="Consolas"/>
                <w:color w:val="000000"/>
              </w:rPr>
            </w:rPrChange>
          </w:rPr>
          <w:t> (!</w:t>
        </w:r>
        <w:r w:rsidRPr="00625FEA">
          <w:rPr>
            <w:rFonts w:ascii="Consolas" w:hAnsi="Consolas"/>
            <w:color w:val="0000FF"/>
            <w:sz w:val="18"/>
            <w:szCs w:val="18"/>
            <w:lang w:val="en-US"/>
            <w:rPrChange w:id="1172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726" w:author="Manuel Hergenröder" w:date="2020-07-16T16:26:00Z">
              <w:rPr>
                <w:rFonts w:ascii="Consolas" w:hAnsi="Consolas"/>
                <w:color w:val="000000"/>
              </w:rPr>
            </w:rPrChange>
          </w:rPr>
          <w:t>.routineQueue[</w:t>
        </w:r>
        <w:r w:rsidRPr="00625FEA">
          <w:rPr>
            <w:rFonts w:ascii="Consolas" w:hAnsi="Consolas"/>
            <w:color w:val="1F377F"/>
            <w:sz w:val="18"/>
            <w:szCs w:val="18"/>
            <w:lang w:val="en-US"/>
            <w:rPrChange w:id="11727" w:author="Manuel Hergenröder" w:date="2020-07-16T16:26:00Z">
              <w:rPr>
                <w:rFonts w:ascii="Consolas" w:hAnsi="Consolas"/>
                <w:color w:val="1F377F"/>
              </w:rPr>
            </w:rPrChange>
          </w:rPr>
          <w:t>i</w:t>
        </w:r>
        <w:r w:rsidRPr="00625FEA">
          <w:rPr>
            <w:rFonts w:ascii="Consolas" w:hAnsi="Consolas"/>
            <w:color w:val="000000"/>
            <w:sz w:val="18"/>
            <w:szCs w:val="18"/>
            <w:lang w:val="en-US"/>
            <w:rPrChange w:id="11728" w:author="Manuel Hergenröder" w:date="2020-07-16T16:26:00Z">
              <w:rPr>
                <w:rFonts w:ascii="Consolas" w:hAnsi="Consolas"/>
                <w:color w:val="000000"/>
              </w:rPr>
            </w:rPrChange>
          </w:rPr>
          <w:t>].isFinished &amp;&amp; !</w:t>
        </w:r>
        <w:r w:rsidRPr="00625FEA">
          <w:rPr>
            <w:rFonts w:ascii="Consolas" w:hAnsi="Consolas"/>
            <w:color w:val="0000FF"/>
            <w:sz w:val="18"/>
            <w:szCs w:val="18"/>
            <w:lang w:val="en-US"/>
            <w:rPrChange w:id="1172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730" w:author="Manuel Hergenröder" w:date="2020-07-16T16:26:00Z">
              <w:rPr>
                <w:rFonts w:ascii="Consolas" w:hAnsi="Consolas"/>
                <w:color w:val="000000"/>
              </w:rPr>
            </w:rPrChange>
          </w:rPr>
          <w:t>.routineQueue[</w:t>
        </w:r>
        <w:r w:rsidRPr="00625FEA">
          <w:rPr>
            <w:rFonts w:ascii="Consolas" w:hAnsi="Consolas"/>
            <w:color w:val="1F377F"/>
            <w:sz w:val="18"/>
            <w:szCs w:val="18"/>
            <w:lang w:val="en-US"/>
            <w:rPrChange w:id="11731" w:author="Manuel Hergenröder" w:date="2020-07-16T16:26:00Z">
              <w:rPr>
                <w:rFonts w:ascii="Consolas" w:hAnsi="Consolas"/>
                <w:color w:val="1F377F"/>
              </w:rPr>
            </w:rPrChange>
          </w:rPr>
          <w:t>i</w:t>
        </w:r>
        <w:r w:rsidRPr="00625FEA">
          <w:rPr>
            <w:rFonts w:ascii="Consolas" w:hAnsi="Consolas"/>
            <w:color w:val="000000"/>
            <w:sz w:val="18"/>
            <w:szCs w:val="18"/>
            <w:lang w:val="en-US"/>
            <w:rPrChange w:id="11732" w:author="Manuel Hergenröder" w:date="2020-07-16T16:26:00Z">
              <w:rPr>
                <w:rFonts w:ascii="Consolas" w:hAnsi="Consolas"/>
                <w:color w:val="000000"/>
              </w:rPr>
            </w:rPrChange>
          </w:rPr>
          <w:t>].isRunning)</w:t>
        </w:r>
      </w:ins>
    </w:p>
    <w:p w14:paraId="2323E45B" w14:textId="77777777" w:rsidR="008F67FA" w:rsidRPr="00625FEA" w:rsidRDefault="008F67FA" w:rsidP="008F67FA">
      <w:pPr>
        <w:pStyle w:val="HTMLPreformatted"/>
        <w:shd w:val="clear" w:color="auto" w:fill="FFFFFF"/>
        <w:rPr>
          <w:ins w:id="11733" w:author="Manuel Hergenröder" w:date="2020-07-16T16:23:00Z"/>
          <w:rFonts w:ascii="Consolas" w:hAnsi="Consolas"/>
          <w:color w:val="000000"/>
          <w:sz w:val="18"/>
          <w:szCs w:val="18"/>
          <w:lang w:val="en-US"/>
          <w:rPrChange w:id="11734" w:author="Manuel Hergenröder" w:date="2020-07-16T16:26:00Z">
            <w:rPr>
              <w:ins w:id="11735" w:author="Manuel Hergenröder" w:date="2020-07-16T16:23:00Z"/>
              <w:rFonts w:ascii="Consolas" w:hAnsi="Consolas"/>
              <w:color w:val="000000"/>
            </w:rPr>
          </w:rPrChange>
        </w:rPr>
      </w:pPr>
      <w:ins w:id="11736" w:author="Manuel Hergenröder" w:date="2020-07-16T16:23:00Z">
        <w:r w:rsidRPr="00625FEA">
          <w:rPr>
            <w:rFonts w:ascii="Consolas" w:hAnsi="Consolas"/>
            <w:color w:val="000000"/>
            <w:sz w:val="18"/>
            <w:szCs w:val="18"/>
            <w:lang w:val="en-US"/>
            <w:rPrChange w:id="11737" w:author="Manuel Hergenröder" w:date="2020-07-16T16:26:00Z">
              <w:rPr>
                <w:rFonts w:ascii="Consolas" w:hAnsi="Consolas"/>
                <w:color w:val="000000"/>
              </w:rPr>
            </w:rPrChange>
          </w:rPr>
          <w:t>                </w:t>
        </w:r>
        <w:r w:rsidRPr="00625FEA">
          <w:rPr>
            <w:rFonts w:ascii="Consolas" w:hAnsi="Consolas"/>
            <w:color w:val="74531F"/>
            <w:sz w:val="18"/>
            <w:szCs w:val="18"/>
            <w:lang w:val="en-US"/>
            <w:rPrChange w:id="11738" w:author="Manuel Hergenröder" w:date="2020-07-16T16:26:00Z">
              <w:rPr>
                <w:rFonts w:ascii="Consolas" w:hAnsi="Consolas"/>
                <w:color w:val="74531F"/>
              </w:rPr>
            </w:rPrChange>
          </w:rPr>
          <w:t>StartCoroutine</w:t>
        </w:r>
        <w:r w:rsidRPr="00625FEA">
          <w:rPr>
            <w:rFonts w:ascii="Consolas" w:hAnsi="Consolas"/>
            <w:color w:val="000000"/>
            <w:sz w:val="18"/>
            <w:szCs w:val="18"/>
            <w:lang w:val="en-US"/>
            <w:rPrChange w:id="11739" w:author="Manuel Hergenröder" w:date="2020-07-16T16:26:00Z">
              <w:rPr>
                <w:rFonts w:ascii="Consolas" w:hAnsi="Consolas"/>
                <w:color w:val="000000"/>
              </w:rPr>
            </w:rPrChange>
          </w:rPr>
          <w:t>(</w:t>
        </w:r>
        <w:r w:rsidRPr="00625FEA">
          <w:rPr>
            <w:rFonts w:ascii="Consolas" w:hAnsi="Consolas"/>
            <w:color w:val="0000FF"/>
            <w:sz w:val="18"/>
            <w:szCs w:val="18"/>
            <w:lang w:val="en-US"/>
            <w:rPrChange w:id="1174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741" w:author="Manuel Hergenröder" w:date="2020-07-16T16:26:00Z">
              <w:rPr>
                <w:rFonts w:ascii="Consolas" w:hAnsi="Consolas"/>
                <w:color w:val="000000"/>
              </w:rPr>
            </w:rPrChange>
          </w:rPr>
          <w:t>.</w:t>
        </w:r>
        <w:r w:rsidRPr="00625FEA">
          <w:rPr>
            <w:rFonts w:ascii="Consolas" w:hAnsi="Consolas"/>
            <w:color w:val="74531F"/>
            <w:sz w:val="18"/>
            <w:szCs w:val="18"/>
            <w:lang w:val="en-US"/>
            <w:rPrChange w:id="11742" w:author="Manuel Hergenröder" w:date="2020-07-16T16:26:00Z">
              <w:rPr>
                <w:rFonts w:ascii="Consolas" w:hAnsi="Consolas"/>
                <w:color w:val="74531F"/>
              </w:rPr>
            </w:rPrChange>
          </w:rPr>
          <w:t>DeformMeshMultiplePointsWorker</w:t>
        </w:r>
        <w:r w:rsidRPr="00625FEA">
          <w:rPr>
            <w:rFonts w:ascii="Consolas" w:hAnsi="Consolas"/>
            <w:color w:val="000000"/>
            <w:sz w:val="18"/>
            <w:szCs w:val="18"/>
            <w:lang w:val="en-US"/>
            <w:rPrChange w:id="11743" w:author="Manuel Hergenröder" w:date="2020-07-16T16:26:00Z">
              <w:rPr>
                <w:rFonts w:ascii="Consolas" w:hAnsi="Consolas"/>
                <w:color w:val="000000"/>
              </w:rPr>
            </w:rPrChange>
          </w:rPr>
          <w:t>(</w:t>
        </w:r>
        <w:r w:rsidRPr="00625FEA">
          <w:rPr>
            <w:rFonts w:ascii="Consolas" w:hAnsi="Consolas"/>
            <w:color w:val="0000FF"/>
            <w:sz w:val="18"/>
            <w:szCs w:val="18"/>
            <w:lang w:val="en-US"/>
            <w:rPrChange w:id="1174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745" w:author="Manuel Hergenröder" w:date="2020-07-16T16:26:00Z">
              <w:rPr>
                <w:rFonts w:ascii="Consolas" w:hAnsi="Consolas"/>
                <w:color w:val="000000"/>
              </w:rPr>
            </w:rPrChange>
          </w:rPr>
          <w:t>.routineQueue[</w:t>
        </w:r>
        <w:r w:rsidRPr="00625FEA">
          <w:rPr>
            <w:rFonts w:ascii="Consolas" w:hAnsi="Consolas"/>
            <w:color w:val="1F377F"/>
            <w:sz w:val="18"/>
            <w:szCs w:val="18"/>
            <w:lang w:val="en-US"/>
            <w:rPrChange w:id="11746" w:author="Manuel Hergenröder" w:date="2020-07-16T16:26:00Z">
              <w:rPr>
                <w:rFonts w:ascii="Consolas" w:hAnsi="Consolas"/>
                <w:color w:val="1F377F"/>
              </w:rPr>
            </w:rPrChange>
          </w:rPr>
          <w:t>i</w:t>
        </w:r>
        <w:r w:rsidRPr="00625FEA">
          <w:rPr>
            <w:rFonts w:ascii="Consolas" w:hAnsi="Consolas"/>
            <w:color w:val="000000"/>
            <w:sz w:val="18"/>
            <w:szCs w:val="18"/>
            <w:lang w:val="en-US"/>
            <w:rPrChange w:id="11747" w:author="Manuel Hergenröder" w:date="2020-07-16T16:26:00Z">
              <w:rPr>
                <w:rFonts w:ascii="Consolas" w:hAnsi="Consolas"/>
                <w:color w:val="000000"/>
              </w:rPr>
            </w:rPrChange>
          </w:rPr>
          <w:t>], </w:t>
        </w:r>
        <w:r w:rsidRPr="00625FEA">
          <w:rPr>
            <w:rFonts w:ascii="Consolas" w:hAnsi="Consolas"/>
            <w:color w:val="0000FF"/>
            <w:sz w:val="18"/>
            <w:szCs w:val="18"/>
            <w:lang w:val="en-US"/>
            <w:rPrChange w:id="11748"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749" w:author="Manuel Hergenröder" w:date="2020-07-16T16:26:00Z">
              <w:rPr>
                <w:rFonts w:ascii="Consolas" w:hAnsi="Consolas"/>
                <w:color w:val="000000"/>
              </w:rPr>
            </w:rPrChange>
          </w:rPr>
          <w:t>.routineQueue[</w:t>
        </w:r>
        <w:r w:rsidRPr="00625FEA">
          <w:rPr>
            <w:rFonts w:ascii="Consolas" w:hAnsi="Consolas"/>
            <w:color w:val="1F377F"/>
            <w:sz w:val="18"/>
            <w:szCs w:val="18"/>
            <w:lang w:val="en-US"/>
            <w:rPrChange w:id="11750" w:author="Manuel Hergenröder" w:date="2020-07-16T16:26:00Z">
              <w:rPr>
                <w:rFonts w:ascii="Consolas" w:hAnsi="Consolas"/>
                <w:color w:val="1F377F"/>
              </w:rPr>
            </w:rPrChange>
          </w:rPr>
          <w:t>i</w:t>
        </w:r>
        <w:r w:rsidRPr="00625FEA">
          <w:rPr>
            <w:rFonts w:ascii="Consolas" w:hAnsi="Consolas"/>
            <w:color w:val="000000"/>
            <w:sz w:val="18"/>
            <w:szCs w:val="18"/>
            <w:lang w:val="en-US"/>
            <w:rPrChange w:id="11751" w:author="Manuel Hergenröder" w:date="2020-07-16T16:26:00Z">
              <w:rPr>
                <w:rFonts w:ascii="Consolas" w:hAnsi="Consolas"/>
                <w:color w:val="000000"/>
              </w:rPr>
            </w:rPrChange>
          </w:rPr>
          <w:t>].points, </w:t>
        </w:r>
        <w:r w:rsidRPr="00625FEA">
          <w:rPr>
            <w:rFonts w:ascii="Consolas" w:hAnsi="Consolas"/>
            <w:color w:val="0000FF"/>
            <w:sz w:val="18"/>
            <w:szCs w:val="18"/>
            <w:lang w:val="en-US"/>
            <w:rPrChange w:id="1175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753" w:author="Manuel Hergenröder" w:date="2020-07-16T16:26:00Z">
              <w:rPr>
                <w:rFonts w:ascii="Consolas" w:hAnsi="Consolas"/>
                <w:color w:val="000000"/>
              </w:rPr>
            </w:rPrChange>
          </w:rPr>
          <w:t>.routineQueue[</w:t>
        </w:r>
        <w:r w:rsidRPr="00625FEA">
          <w:rPr>
            <w:rFonts w:ascii="Consolas" w:hAnsi="Consolas"/>
            <w:color w:val="1F377F"/>
            <w:sz w:val="18"/>
            <w:szCs w:val="18"/>
            <w:lang w:val="en-US"/>
            <w:rPrChange w:id="11754" w:author="Manuel Hergenröder" w:date="2020-07-16T16:26:00Z">
              <w:rPr>
                <w:rFonts w:ascii="Consolas" w:hAnsi="Consolas"/>
                <w:color w:val="1F377F"/>
              </w:rPr>
            </w:rPrChange>
          </w:rPr>
          <w:t>i</w:t>
        </w:r>
        <w:r w:rsidRPr="00625FEA">
          <w:rPr>
            <w:rFonts w:ascii="Consolas" w:hAnsi="Consolas"/>
            <w:color w:val="000000"/>
            <w:sz w:val="18"/>
            <w:szCs w:val="18"/>
            <w:lang w:val="en-US"/>
            <w:rPrChange w:id="11755" w:author="Manuel Hergenröder" w:date="2020-07-16T16:26:00Z">
              <w:rPr>
                <w:rFonts w:ascii="Consolas" w:hAnsi="Consolas"/>
                <w:color w:val="000000"/>
              </w:rPr>
            </w:rPrChange>
          </w:rPr>
          <w:t>].direction, </w:t>
        </w:r>
        <w:r w:rsidRPr="00625FEA">
          <w:rPr>
            <w:rFonts w:ascii="Consolas" w:hAnsi="Consolas"/>
            <w:color w:val="0000FF"/>
            <w:sz w:val="18"/>
            <w:szCs w:val="18"/>
            <w:lang w:val="en-US"/>
            <w:rPrChange w:id="1175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757" w:author="Manuel Hergenröder" w:date="2020-07-16T16:26:00Z">
              <w:rPr>
                <w:rFonts w:ascii="Consolas" w:hAnsi="Consolas"/>
                <w:color w:val="000000"/>
              </w:rPr>
            </w:rPrChange>
          </w:rPr>
          <w:t>.routineQueue[</w:t>
        </w:r>
        <w:r w:rsidRPr="00625FEA">
          <w:rPr>
            <w:rFonts w:ascii="Consolas" w:hAnsi="Consolas"/>
            <w:color w:val="1F377F"/>
            <w:sz w:val="18"/>
            <w:szCs w:val="18"/>
            <w:lang w:val="en-US"/>
            <w:rPrChange w:id="11758" w:author="Manuel Hergenröder" w:date="2020-07-16T16:26:00Z">
              <w:rPr>
                <w:rFonts w:ascii="Consolas" w:hAnsi="Consolas"/>
                <w:color w:val="1F377F"/>
              </w:rPr>
            </w:rPrChange>
          </w:rPr>
          <w:t>i</w:t>
        </w:r>
        <w:r w:rsidRPr="00625FEA">
          <w:rPr>
            <w:rFonts w:ascii="Consolas" w:hAnsi="Consolas"/>
            <w:color w:val="000000"/>
            <w:sz w:val="18"/>
            <w:szCs w:val="18"/>
            <w:lang w:val="en-US"/>
            <w:rPrChange w:id="11759" w:author="Manuel Hergenröder" w:date="2020-07-16T16:26:00Z">
              <w:rPr>
                <w:rFonts w:ascii="Consolas" w:hAnsi="Consolas"/>
                <w:color w:val="000000"/>
              </w:rPr>
            </w:rPrChange>
          </w:rPr>
          <w:t>].radius, </w:t>
        </w:r>
        <w:r w:rsidRPr="00625FEA">
          <w:rPr>
            <w:rFonts w:ascii="Consolas" w:hAnsi="Consolas"/>
            <w:color w:val="0000FF"/>
            <w:sz w:val="18"/>
            <w:szCs w:val="18"/>
            <w:lang w:val="en-US"/>
            <w:rPrChange w:id="1176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761" w:author="Manuel Hergenröder" w:date="2020-07-16T16:26:00Z">
              <w:rPr>
                <w:rFonts w:ascii="Consolas" w:hAnsi="Consolas"/>
                <w:color w:val="000000"/>
              </w:rPr>
            </w:rPrChange>
          </w:rPr>
          <w:t>.routineQueue[</w:t>
        </w:r>
        <w:r w:rsidRPr="00625FEA">
          <w:rPr>
            <w:rFonts w:ascii="Consolas" w:hAnsi="Consolas"/>
            <w:color w:val="1F377F"/>
            <w:sz w:val="18"/>
            <w:szCs w:val="18"/>
            <w:lang w:val="en-US"/>
            <w:rPrChange w:id="11762" w:author="Manuel Hergenröder" w:date="2020-07-16T16:26:00Z">
              <w:rPr>
                <w:rFonts w:ascii="Consolas" w:hAnsi="Consolas"/>
                <w:color w:val="1F377F"/>
              </w:rPr>
            </w:rPrChange>
          </w:rPr>
          <w:t>i</w:t>
        </w:r>
        <w:r w:rsidRPr="00625FEA">
          <w:rPr>
            <w:rFonts w:ascii="Consolas" w:hAnsi="Consolas"/>
            <w:color w:val="000000"/>
            <w:sz w:val="18"/>
            <w:szCs w:val="18"/>
            <w:lang w:val="en-US"/>
            <w:rPrChange w:id="11763" w:author="Manuel Hergenröder" w:date="2020-07-16T16:26:00Z">
              <w:rPr>
                <w:rFonts w:ascii="Consolas" w:hAnsi="Consolas"/>
                <w:color w:val="000000"/>
              </w:rPr>
            </w:rPrChange>
          </w:rPr>
          <w:t>].absoluteValue));</w:t>
        </w:r>
      </w:ins>
    </w:p>
    <w:p w14:paraId="32FC4177" w14:textId="77777777" w:rsidR="008F67FA" w:rsidRPr="00625FEA" w:rsidRDefault="008F67FA" w:rsidP="008F67FA">
      <w:pPr>
        <w:pStyle w:val="HTMLPreformatted"/>
        <w:shd w:val="clear" w:color="auto" w:fill="FFFFFF"/>
        <w:rPr>
          <w:ins w:id="11764" w:author="Manuel Hergenröder" w:date="2020-07-16T16:23:00Z"/>
          <w:rFonts w:ascii="Consolas" w:hAnsi="Consolas"/>
          <w:color w:val="000000"/>
          <w:sz w:val="18"/>
          <w:szCs w:val="18"/>
          <w:lang w:val="en-US"/>
          <w:rPrChange w:id="11765" w:author="Manuel Hergenröder" w:date="2020-07-16T16:26:00Z">
            <w:rPr>
              <w:ins w:id="11766" w:author="Manuel Hergenröder" w:date="2020-07-16T16:23:00Z"/>
              <w:rFonts w:ascii="Consolas" w:hAnsi="Consolas"/>
              <w:color w:val="000000"/>
            </w:rPr>
          </w:rPrChange>
        </w:rPr>
      </w:pPr>
      <w:ins w:id="11767" w:author="Manuel Hergenröder" w:date="2020-07-16T16:23:00Z">
        <w:r w:rsidRPr="00625FEA">
          <w:rPr>
            <w:rFonts w:ascii="Consolas" w:hAnsi="Consolas"/>
            <w:color w:val="000000"/>
            <w:sz w:val="18"/>
            <w:szCs w:val="18"/>
            <w:lang w:val="en-US"/>
            <w:rPrChange w:id="11768" w:author="Manuel Hergenröder" w:date="2020-07-16T16:26:00Z">
              <w:rPr>
                <w:rFonts w:ascii="Consolas" w:hAnsi="Consolas"/>
                <w:color w:val="000000"/>
              </w:rPr>
            </w:rPrChange>
          </w:rPr>
          <w:t>            </w:t>
        </w:r>
        <w:r w:rsidRPr="00625FEA">
          <w:rPr>
            <w:rFonts w:ascii="Consolas" w:hAnsi="Consolas"/>
            <w:color w:val="8F08C4"/>
            <w:sz w:val="18"/>
            <w:szCs w:val="18"/>
            <w:lang w:val="en-US"/>
            <w:rPrChange w:id="11769" w:author="Manuel Hergenröder" w:date="2020-07-16T16:26:00Z">
              <w:rPr>
                <w:rFonts w:ascii="Consolas" w:hAnsi="Consolas"/>
                <w:color w:val="8F08C4"/>
              </w:rPr>
            </w:rPrChange>
          </w:rPr>
          <w:t>else</w:t>
        </w:r>
      </w:ins>
    </w:p>
    <w:p w14:paraId="126833DF" w14:textId="77777777" w:rsidR="008F67FA" w:rsidRPr="00625FEA" w:rsidRDefault="008F67FA" w:rsidP="008F67FA">
      <w:pPr>
        <w:pStyle w:val="HTMLPreformatted"/>
        <w:shd w:val="clear" w:color="auto" w:fill="FFFFFF"/>
        <w:rPr>
          <w:ins w:id="11770" w:author="Manuel Hergenröder" w:date="2020-07-16T16:23:00Z"/>
          <w:rFonts w:ascii="Consolas" w:hAnsi="Consolas"/>
          <w:color w:val="000000"/>
          <w:sz w:val="18"/>
          <w:szCs w:val="18"/>
          <w:lang w:val="en-US"/>
          <w:rPrChange w:id="11771" w:author="Manuel Hergenröder" w:date="2020-07-16T16:26:00Z">
            <w:rPr>
              <w:ins w:id="11772" w:author="Manuel Hergenröder" w:date="2020-07-16T16:23:00Z"/>
              <w:rFonts w:ascii="Consolas" w:hAnsi="Consolas"/>
              <w:color w:val="000000"/>
            </w:rPr>
          </w:rPrChange>
        </w:rPr>
      </w:pPr>
      <w:ins w:id="11773" w:author="Manuel Hergenröder" w:date="2020-07-16T16:23:00Z">
        <w:r w:rsidRPr="00625FEA">
          <w:rPr>
            <w:rFonts w:ascii="Consolas" w:hAnsi="Consolas"/>
            <w:color w:val="000000"/>
            <w:sz w:val="18"/>
            <w:szCs w:val="18"/>
            <w:lang w:val="en-US"/>
            <w:rPrChange w:id="11774" w:author="Manuel Hergenröder" w:date="2020-07-16T16:26:00Z">
              <w:rPr>
                <w:rFonts w:ascii="Consolas" w:hAnsi="Consolas"/>
                <w:color w:val="000000"/>
              </w:rPr>
            </w:rPrChange>
          </w:rPr>
          <w:t>                </w:t>
        </w:r>
        <w:r w:rsidRPr="00625FEA">
          <w:rPr>
            <w:rFonts w:ascii="Consolas" w:hAnsi="Consolas"/>
            <w:color w:val="0000FF"/>
            <w:sz w:val="18"/>
            <w:szCs w:val="18"/>
            <w:lang w:val="en-US"/>
            <w:rPrChange w:id="1177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776" w:author="Manuel Hergenröder" w:date="2020-07-16T16:26:00Z">
              <w:rPr>
                <w:rFonts w:ascii="Consolas" w:hAnsi="Consolas"/>
                <w:color w:val="000000"/>
              </w:rPr>
            </w:rPrChange>
          </w:rPr>
          <w:t>.routineQueue.</w:t>
        </w:r>
        <w:r w:rsidRPr="00625FEA">
          <w:rPr>
            <w:rFonts w:ascii="Consolas" w:hAnsi="Consolas"/>
            <w:color w:val="74531F"/>
            <w:sz w:val="18"/>
            <w:szCs w:val="18"/>
            <w:lang w:val="en-US"/>
            <w:rPrChange w:id="11777" w:author="Manuel Hergenröder" w:date="2020-07-16T16:26:00Z">
              <w:rPr>
                <w:rFonts w:ascii="Consolas" w:hAnsi="Consolas"/>
                <w:color w:val="74531F"/>
              </w:rPr>
            </w:rPrChange>
          </w:rPr>
          <w:t>RemoveAt</w:t>
        </w:r>
        <w:r w:rsidRPr="00625FEA">
          <w:rPr>
            <w:rFonts w:ascii="Consolas" w:hAnsi="Consolas"/>
            <w:color w:val="000000"/>
            <w:sz w:val="18"/>
            <w:szCs w:val="18"/>
            <w:lang w:val="en-US"/>
            <w:rPrChange w:id="11778" w:author="Manuel Hergenröder" w:date="2020-07-16T16:26:00Z">
              <w:rPr>
                <w:rFonts w:ascii="Consolas" w:hAnsi="Consolas"/>
                <w:color w:val="000000"/>
              </w:rPr>
            </w:rPrChange>
          </w:rPr>
          <w:t>(</w:t>
        </w:r>
        <w:r w:rsidRPr="00625FEA">
          <w:rPr>
            <w:rFonts w:ascii="Consolas" w:hAnsi="Consolas"/>
            <w:color w:val="1F377F"/>
            <w:sz w:val="18"/>
            <w:szCs w:val="18"/>
            <w:lang w:val="en-US"/>
            <w:rPrChange w:id="11779" w:author="Manuel Hergenröder" w:date="2020-07-16T16:26:00Z">
              <w:rPr>
                <w:rFonts w:ascii="Consolas" w:hAnsi="Consolas"/>
                <w:color w:val="1F377F"/>
              </w:rPr>
            </w:rPrChange>
          </w:rPr>
          <w:t>i</w:t>
        </w:r>
        <w:r w:rsidRPr="00625FEA">
          <w:rPr>
            <w:rFonts w:ascii="Consolas" w:hAnsi="Consolas"/>
            <w:color w:val="000000"/>
            <w:sz w:val="18"/>
            <w:szCs w:val="18"/>
            <w:lang w:val="en-US"/>
            <w:rPrChange w:id="11780" w:author="Manuel Hergenröder" w:date="2020-07-16T16:26:00Z">
              <w:rPr>
                <w:rFonts w:ascii="Consolas" w:hAnsi="Consolas"/>
                <w:color w:val="000000"/>
              </w:rPr>
            </w:rPrChange>
          </w:rPr>
          <w:t>);</w:t>
        </w:r>
      </w:ins>
    </w:p>
    <w:p w14:paraId="429AA9FC" w14:textId="77777777" w:rsidR="008F67FA" w:rsidRPr="00625FEA" w:rsidRDefault="008F67FA" w:rsidP="008F67FA">
      <w:pPr>
        <w:pStyle w:val="HTMLPreformatted"/>
        <w:shd w:val="clear" w:color="auto" w:fill="FFFFFF"/>
        <w:rPr>
          <w:ins w:id="11781" w:author="Manuel Hergenröder" w:date="2020-07-16T16:23:00Z"/>
          <w:rFonts w:ascii="Consolas" w:hAnsi="Consolas"/>
          <w:color w:val="000000"/>
          <w:sz w:val="18"/>
          <w:szCs w:val="18"/>
          <w:lang w:val="en-US"/>
          <w:rPrChange w:id="11782" w:author="Manuel Hergenröder" w:date="2020-07-16T16:26:00Z">
            <w:rPr>
              <w:ins w:id="11783" w:author="Manuel Hergenröder" w:date="2020-07-16T16:23:00Z"/>
              <w:rFonts w:ascii="Consolas" w:hAnsi="Consolas"/>
              <w:color w:val="000000"/>
            </w:rPr>
          </w:rPrChange>
        </w:rPr>
      </w:pPr>
      <w:ins w:id="11784" w:author="Manuel Hergenröder" w:date="2020-07-16T16:23:00Z">
        <w:r w:rsidRPr="00625FEA">
          <w:rPr>
            <w:rFonts w:ascii="Consolas" w:hAnsi="Consolas"/>
            <w:color w:val="000000"/>
            <w:sz w:val="18"/>
            <w:szCs w:val="18"/>
            <w:lang w:val="en-US"/>
            <w:rPrChange w:id="11785" w:author="Manuel Hergenröder" w:date="2020-07-16T16:26:00Z">
              <w:rPr>
                <w:rFonts w:ascii="Consolas" w:hAnsi="Consolas"/>
                <w:color w:val="000000"/>
              </w:rPr>
            </w:rPrChange>
          </w:rPr>
          <w:t>        }</w:t>
        </w:r>
      </w:ins>
    </w:p>
    <w:p w14:paraId="4277F653" w14:textId="77777777" w:rsidR="008F67FA" w:rsidRPr="00625FEA" w:rsidRDefault="008F67FA" w:rsidP="008F67FA">
      <w:pPr>
        <w:pStyle w:val="HTMLPreformatted"/>
        <w:shd w:val="clear" w:color="auto" w:fill="FFFFFF"/>
        <w:rPr>
          <w:ins w:id="11786" w:author="Manuel Hergenröder" w:date="2020-07-16T16:23:00Z"/>
          <w:rFonts w:ascii="Consolas" w:hAnsi="Consolas"/>
          <w:color w:val="000000"/>
          <w:sz w:val="18"/>
          <w:szCs w:val="18"/>
          <w:lang w:val="en-US"/>
          <w:rPrChange w:id="11787" w:author="Manuel Hergenröder" w:date="2020-07-16T16:26:00Z">
            <w:rPr>
              <w:ins w:id="11788" w:author="Manuel Hergenröder" w:date="2020-07-16T16:23:00Z"/>
              <w:rFonts w:ascii="Consolas" w:hAnsi="Consolas"/>
              <w:color w:val="000000"/>
            </w:rPr>
          </w:rPrChange>
        </w:rPr>
      </w:pPr>
      <w:ins w:id="11789" w:author="Manuel Hergenröder" w:date="2020-07-16T16:23:00Z">
        <w:r w:rsidRPr="00625FEA">
          <w:rPr>
            <w:rFonts w:ascii="Consolas" w:hAnsi="Consolas"/>
            <w:color w:val="000000"/>
            <w:sz w:val="18"/>
            <w:szCs w:val="18"/>
            <w:lang w:val="en-US"/>
            <w:rPrChange w:id="11790" w:author="Manuel Hergenröder" w:date="2020-07-16T16:26:00Z">
              <w:rPr>
                <w:rFonts w:ascii="Consolas" w:hAnsi="Consolas"/>
                <w:color w:val="000000"/>
              </w:rPr>
            </w:rPrChange>
          </w:rPr>
          <w:t>    }</w:t>
        </w:r>
      </w:ins>
    </w:p>
    <w:p w14:paraId="0F319676" w14:textId="77777777" w:rsidR="008F67FA" w:rsidRPr="00625FEA" w:rsidRDefault="008F67FA" w:rsidP="008F67FA">
      <w:pPr>
        <w:pStyle w:val="HTMLPreformatted"/>
        <w:shd w:val="clear" w:color="auto" w:fill="FFFFFF"/>
        <w:rPr>
          <w:ins w:id="11791" w:author="Manuel Hergenröder" w:date="2020-07-16T16:23:00Z"/>
          <w:rFonts w:ascii="Consolas" w:hAnsi="Consolas"/>
          <w:color w:val="000000"/>
          <w:sz w:val="18"/>
          <w:szCs w:val="18"/>
          <w:lang w:val="en-US"/>
          <w:rPrChange w:id="11792" w:author="Manuel Hergenröder" w:date="2020-07-16T16:26:00Z">
            <w:rPr>
              <w:ins w:id="11793" w:author="Manuel Hergenröder" w:date="2020-07-16T16:23:00Z"/>
              <w:rFonts w:ascii="Consolas" w:hAnsi="Consolas"/>
              <w:color w:val="000000"/>
            </w:rPr>
          </w:rPrChange>
        </w:rPr>
      </w:pPr>
      <w:ins w:id="11794" w:author="Manuel Hergenröder" w:date="2020-07-16T16:23:00Z">
        <w:r w:rsidRPr="00625FEA">
          <w:rPr>
            <w:rFonts w:ascii="Consolas" w:hAnsi="Consolas"/>
            <w:color w:val="000000"/>
            <w:sz w:val="18"/>
            <w:szCs w:val="18"/>
            <w:lang w:val="en-US"/>
            <w:rPrChange w:id="11795" w:author="Manuel Hergenröder" w:date="2020-07-16T16:26:00Z">
              <w:rPr>
                <w:rFonts w:ascii="Consolas" w:hAnsi="Consolas"/>
                <w:color w:val="000000"/>
              </w:rPr>
            </w:rPrChange>
          </w:rPr>
          <w:t>}</w:t>
        </w:r>
      </w:ins>
    </w:p>
    <w:p w14:paraId="7C65EB34" w14:textId="77777777" w:rsidR="008F67FA" w:rsidRPr="00625FEA" w:rsidRDefault="008F67FA" w:rsidP="008F67FA">
      <w:pPr>
        <w:pStyle w:val="HTMLPreformatted"/>
        <w:shd w:val="clear" w:color="auto" w:fill="FFFFFF"/>
        <w:rPr>
          <w:ins w:id="11796" w:author="Manuel Hergenröder" w:date="2020-07-16T16:23:00Z"/>
          <w:rFonts w:ascii="Consolas" w:hAnsi="Consolas"/>
          <w:color w:val="000000"/>
          <w:sz w:val="18"/>
          <w:szCs w:val="18"/>
          <w:lang w:val="en-US"/>
          <w:rPrChange w:id="11797" w:author="Manuel Hergenröder" w:date="2020-07-16T16:26:00Z">
            <w:rPr>
              <w:ins w:id="11798" w:author="Manuel Hergenröder" w:date="2020-07-16T16:23:00Z"/>
              <w:rFonts w:ascii="Consolas" w:hAnsi="Consolas"/>
              <w:color w:val="000000"/>
            </w:rPr>
          </w:rPrChange>
        </w:rPr>
      </w:pPr>
      <w:ins w:id="11799" w:author="Manuel Hergenröder" w:date="2020-07-16T16:23:00Z">
        <w:r w:rsidRPr="00625FEA">
          <w:rPr>
            <w:rFonts w:ascii="Consolas" w:hAnsi="Consolas"/>
            <w:color w:val="0000FF"/>
            <w:sz w:val="18"/>
            <w:szCs w:val="18"/>
            <w:lang w:val="en-US"/>
            <w:rPrChange w:id="11800"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1801" w:author="Manuel Hergenröder" w:date="2020-07-16T16:26:00Z">
              <w:rPr>
                <w:rFonts w:ascii="Consolas" w:hAnsi="Consolas"/>
                <w:color w:val="000000"/>
              </w:rPr>
            </w:rPrChange>
          </w:rPr>
          <w:t> </w:t>
        </w:r>
        <w:r w:rsidRPr="00625FEA">
          <w:rPr>
            <w:rFonts w:ascii="Consolas" w:hAnsi="Consolas"/>
            <w:color w:val="0000FF"/>
            <w:sz w:val="18"/>
            <w:szCs w:val="18"/>
            <w:lang w:val="en-US"/>
            <w:rPrChange w:id="11802" w:author="Manuel Hergenröder" w:date="2020-07-16T16:26:00Z">
              <w:rPr>
                <w:rFonts w:ascii="Consolas" w:hAnsi="Consolas"/>
                <w:color w:val="0000FF"/>
              </w:rPr>
            </w:rPrChange>
          </w:rPr>
          <w:t>class</w:t>
        </w:r>
        <w:r w:rsidRPr="00625FEA">
          <w:rPr>
            <w:rFonts w:ascii="Consolas" w:hAnsi="Consolas"/>
            <w:color w:val="000000"/>
            <w:sz w:val="18"/>
            <w:szCs w:val="18"/>
            <w:lang w:val="en-US"/>
            <w:rPrChange w:id="11803" w:author="Manuel Hergenröder" w:date="2020-07-16T16:26:00Z">
              <w:rPr>
                <w:rFonts w:ascii="Consolas" w:hAnsi="Consolas"/>
                <w:color w:val="000000"/>
              </w:rPr>
            </w:rPrChange>
          </w:rPr>
          <w:t> </w:t>
        </w:r>
        <w:r w:rsidRPr="00625FEA">
          <w:rPr>
            <w:rFonts w:ascii="Consolas" w:hAnsi="Consolas"/>
            <w:color w:val="2B91AF"/>
            <w:sz w:val="18"/>
            <w:szCs w:val="18"/>
            <w:lang w:val="en-US"/>
            <w:rPrChange w:id="11804" w:author="Manuel Hergenröder" w:date="2020-07-16T16:26:00Z">
              <w:rPr>
                <w:rFonts w:ascii="Consolas" w:hAnsi="Consolas"/>
                <w:color w:val="2B91AF"/>
              </w:rPr>
            </w:rPrChange>
          </w:rPr>
          <w:t>DeformJob</w:t>
        </w:r>
      </w:ins>
    </w:p>
    <w:p w14:paraId="6CFD2EE3" w14:textId="77777777" w:rsidR="008F67FA" w:rsidRPr="00625FEA" w:rsidRDefault="008F67FA" w:rsidP="008F67FA">
      <w:pPr>
        <w:pStyle w:val="HTMLPreformatted"/>
        <w:shd w:val="clear" w:color="auto" w:fill="FFFFFF"/>
        <w:rPr>
          <w:ins w:id="11805" w:author="Manuel Hergenröder" w:date="2020-07-16T16:23:00Z"/>
          <w:rFonts w:ascii="Consolas" w:hAnsi="Consolas"/>
          <w:color w:val="000000"/>
          <w:sz w:val="18"/>
          <w:szCs w:val="18"/>
          <w:lang w:val="en-US"/>
          <w:rPrChange w:id="11806" w:author="Manuel Hergenröder" w:date="2020-07-16T16:26:00Z">
            <w:rPr>
              <w:ins w:id="11807" w:author="Manuel Hergenröder" w:date="2020-07-16T16:23:00Z"/>
              <w:rFonts w:ascii="Consolas" w:hAnsi="Consolas"/>
              <w:color w:val="000000"/>
            </w:rPr>
          </w:rPrChange>
        </w:rPr>
      </w:pPr>
      <w:ins w:id="11808" w:author="Manuel Hergenröder" w:date="2020-07-16T16:23:00Z">
        <w:r w:rsidRPr="00625FEA">
          <w:rPr>
            <w:rFonts w:ascii="Consolas" w:hAnsi="Consolas"/>
            <w:color w:val="000000"/>
            <w:sz w:val="18"/>
            <w:szCs w:val="18"/>
            <w:lang w:val="en-US"/>
            <w:rPrChange w:id="11809" w:author="Manuel Hergenröder" w:date="2020-07-16T16:26:00Z">
              <w:rPr>
                <w:rFonts w:ascii="Consolas" w:hAnsi="Consolas"/>
                <w:color w:val="000000"/>
              </w:rPr>
            </w:rPrChange>
          </w:rPr>
          <w:lastRenderedPageBreak/>
          <w:t>{</w:t>
        </w:r>
      </w:ins>
    </w:p>
    <w:p w14:paraId="47FCA430" w14:textId="77777777" w:rsidR="008F67FA" w:rsidRPr="00625FEA" w:rsidRDefault="008F67FA" w:rsidP="008F67FA">
      <w:pPr>
        <w:pStyle w:val="HTMLPreformatted"/>
        <w:shd w:val="clear" w:color="auto" w:fill="FFFFFF"/>
        <w:rPr>
          <w:ins w:id="11810" w:author="Manuel Hergenröder" w:date="2020-07-16T16:23:00Z"/>
          <w:rFonts w:ascii="Consolas" w:hAnsi="Consolas"/>
          <w:color w:val="000000"/>
          <w:sz w:val="18"/>
          <w:szCs w:val="18"/>
          <w:lang w:val="en-US"/>
          <w:rPrChange w:id="11811" w:author="Manuel Hergenröder" w:date="2020-07-16T16:26:00Z">
            <w:rPr>
              <w:ins w:id="11812" w:author="Manuel Hergenröder" w:date="2020-07-16T16:23:00Z"/>
              <w:rFonts w:ascii="Consolas" w:hAnsi="Consolas"/>
              <w:color w:val="000000"/>
            </w:rPr>
          </w:rPrChange>
        </w:rPr>
      </w:pPr>
      <w:ins w:id="11813" w:author="Manuel Hergenröder" w:date="2020-07-16T16:23:00Z">
        <w:r w:rsidRPr="00625FEA">
          <w:rPr>
            <w:rFonts w:ascii="Consolas" w:hAnsi="Consolas"/>
            <w:color w:val="000000"/>
            <w:sz w:val="18"/>
            <w:szCs w:val="18"/>
            <w:lang w:val="en-US"/>
            <w:rPrChange w:id="11814" w:author="Manuel Hergenröder" w:date="2020-07-16T16:26:00Z">
              <w:rPr>
                <w:rFonts w:ascii="Consolas" w:hAnsi="Consolas"/>
                <w:color w:val="000000"/>
              </w:rPr>
            </w:rPrChange>
          </w:rPr>
          <w:t>    </w:t>
        </w:r>
        <w:r w:rsidRPr="00625FEA">
          <w:rPr>
            <w:rFonts w:ascii="Consolas" w:hAnsi="Consolas"/>
            <w:color w:val="0000FF"/>
            <w:sz w:val="18"/>
            <w:szCs w:val="18"/>
            <w:lang w:val="en-US"/>
            <w:rPrChange w:id="11815"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1816" w:author="Manuel Hergenröder" w:date="2020-07-16T16:26:00Z">
              <w:rPr>
                <w:rFonts w:ascii="Consolas" w:hAnsi="Consolas"/>
                <w:color w:val="000000"/>
              </w:rPr>
            </w:rPrChange>
          </w:rPr>
          <w:t> </w:t>
        </w:r>
        <w:r w:rsidRPr="00625FEA">
          <w:rPr>
            <w:rFonts w:ascii="Consolas" w:hAnsi="Consolas"/>
            <w:color w:val="2B91AF"/>
            <w:sz w:val="18"/>
            <w:szCs w:val="18"/>
            <w:lang w:val="en-US"/>
            <w:rPrChange w:id="11817" w:author="Manuel Hergenröder" w:date="2020-07-16T16:26:00Z">
              <w:rPr>
                <w:rFonts w:ascii="Consolas" w:hAnsi="Consolas"/>
                <w:color w:val="2B91AF"/>
              </w:rPr>
            </w:rPrChange>
          </w:rPr>
          <w:t>List</w:t>
        </w:r>
        <w:r w:rsidRPr="00625FEA">
          <w:rPr>
            <w:rFonts w:ascii="Consolas" w:hAnsi="Consolas"/>
            <w:color w:val="000000"/>
            <w:sz w:val="18"/>
            <w:szCs w:val="18"/>
            <w:lang w:val="en-US"/>
            <w:rPrChange w:id="11818" w:author="Manuel Hergenröder" w:date="2020-07-16T16:26:00Z">
              <w:rPr>
                <w:rFonts w:ascii="Consolas" w:hAnsi="Consolas"/>
                <w:color w:val="000000"/>
              </w:rPr>
            </w:rPrChange>
          </w:rPr>
          <w:t>&lt;</w:t>
        </w:r>
        <w:r w:rsidRPr="00625FEA">
          <w:rPr>
            <w:rFonts w:ascii="Consolas" w:hAnsi="Consolas"/>
            <w:color w:val="2B91AF"/>
            <w:sz w:val="18"/>
            <w:szCs w:val="18"/>
            <w:lang w:val="en-US"/>
            <w:rPrChange w:id="11819"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1820" w:author="Manuel Hergenröder" w:date="2020-07-16T16:26:00Z">
              <w:rPr>
                <w:rFonts w:ascii="Consolas" w:hAnsi="Consolas"/>
                <w:color w:val="000000"/>
              </w:rPr>
            </w:rPrChange>
          </w:rPr>
          <w:t>&gt; points;</w:t>
        </w:r>
      </w:ins>
    </w:p>
    <w:p w14:paraId="4233AAAA" w14:textId="77777777" w:rsidR="008F67FA" w:rsidRPr="00625FEA" w:rsidRDefault="008F67FA" w:rsidP="008F67FA">
      <w:pPr>
        <w:pStyle w:val="HTMLPreformatted"/>
        <w:shd w:val="clear" w:color="auto" w:fill="FFFFFF"/>
        <w:rPr>
          <w:ins w:id="11821" w:author="Manuel Hergenröder" w:date="2020-07-16T16:23:00Z"/>
          <w:rFonts w:ascii="Consolas" w:hAnsi="Consolas"/>
          <w:color w:val="000000"/>
          <w:sz w:val="18"/>
          <w:szCs w:val="18"/>
          <w:lang w:val="en-US"/>
          <w:rPrChange w:id="11822" w:author="Manuel Hergenröder" w:date="2020-07-16T16:26:00Z">
            <w:rPr>
              <w:ins w:id="11823" w:author="Manuel Hergenröder" w:date="2020-07-16T16:23:00Z"/>
              <w:rFonts w:ascii="Consolas" w:hAnsi="Consolas"/>
              <w:color w:val="000000"/>
            </w:rPr>
          </w:rPrChange>
        </w:rPr>
      </w:pPr>
      <w:ins w:id="11824" w:author="Manuel Hergenröder" w:date="2020-07-16T16:23:00Z">
        <w:r w:rsidRPr="00625FEA">
          <w:rPr>
            <w:rFonts w:ascii="Consolas" w:hAnsi="Consolas"/>
            <w:color w:val="000000"/>
            <w:sz w:val="18"/>
            <w:szCs w:val="18"/>
            <w:lang w:val="en-US"/>
            <w:rPrChange w:id="11825" w:author="Manuel Hergenröder" w:date="2020-07-16T16:26:00Z">
              <w:rPr>
                <w:rFonts w:ascii="Consolas" w:hAnsi="Consolas"/>
                <w:color w:val="000000"/>
              </w:rPr>
            </w:rPrChange>
          </w:rPr>
          <w:t>    </w:t>
        </w:r>
        <w:r w:rsidRPr="00625FEA">
          <w:rPr>
            <w:rFonts w:ascii="Consolas" w:hAnsi="Consolas"/>
            <w:color w:val="0000FF"/>
            <w:sz w:val="18"/>
            <w:szCs w:val="18"/>
            <w:lang w:val="en-US"/>
            <w:rPrChange w:id="11826"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1827" w:author="Manuel Hergenröder" w:date="2020-07-16T16:26:00Z">
              <w:rPr>
                <w:rFonts w:ascii="Consolas" w:hAnsi="Consolas"/>
                <w:color w:val="000000"/>
              </w:rPr>
            </w:rPrChange>
          </w:rPr>
          <w:t> </w:t>
        </w:r>
        <w:r w:rsidRPr="00625FEA">
          <w:rPr>
            <w:rFonts w:ascii="Consolas" w:hAnsi="Consolas"/>
            <w:color w:val="2B91AF"/>
            <w:sz w:val="18"/>
            <w:szCs w:val="18"/>
            <w:lang w:val="en-US"/>
            <w:rPrChange w:id="11828"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1829" w:author="Manuel Hergenröder" w:date="2020-07-16T16:26:00Z">
              <w:rPr>
                <w:rFonts w:ascii="Consolas" w:hAnsi="Consolas"/>
                <w:color w:val="000000"/>
              </w:rPr>
            </w:rPrChange>
          </w:rPr>
          <w:t> direction;</w:t>
        </w:r>
      </w:ins>
    </w:p>
    <w:p w14:paraId="532724CE" w14:textId="77777777" w:rsidR="008F67FA" w:rsidRPr="00625FEA" w:rsidRDefault="008F67FA" w:rsidP="008F67FA">
      <w:pPr>
        <w:pStyle w:val="HTMLPreformatted"/>
        <w:shd w:val="clear" w:color="auto" w:fill="FFFFFF"/>
        <w:rPr>
          <w:ins w:id="11830" w:author="Manuel Hergenröder" w:date="2020-07-16T16:23:00Z"/>
          <w:rFonts w:ascii="Consolas" w:hAnsi="Consolas"/>
          <w:color w:val="000000"/>
          <w:sz w:val="18"/>
          <w:szCs w:val="18"/>
          <w:lang w:val="en-US"/>
          <w:rPrChange w:id="11831" w:author="Manuel Hergenröder" w:date="2020-07-16T16:26:00Z">
            <w:rPr>
              <w:ins w:id="11832" w:author="Manuel Hergenröder" w:date="2020-07-16T16:23:00Z"/>
              <w:rFonts w:ascii="Consolas" w:hAnsi="Consolas"/>
              <w:color w:val="000000"/>
            </w:rPr>
          </w:rPrChange>
        </w:rPr>
      </w:pPr>
      <w:ins w:id="11833" w:author="Manuel Hergenröder" w:date="2020-07-16T16:23:00Z">
        <w:r w:rsidRPr="00625FEA">
          <w:rPr>
            <w:rFonts w:ascii="Consolas" w:hAnsi="Consolas"/>
            <w:color w:val="000000"/>
            <w:sz w:val="18"/>
            <w:szCs w:val="18"/>
            <w:lang w:val="en-US"/>
            <w:rPrChange w:id="11834" w:author="Manuel Hergenröder" w:date="2020-07-16T16:26:00Z">
              <w:rPr>
                <w:rFonts w:ascii="Consolas" w:hAnsi="Consolas"/>
                <w:color w:val="000000"/>
              </w:rPr>
            </w:rPrChange>
          </w:rPr>
          <w:t>    </w:t>
        </w:r>
        <w:r w:rsidRPr="00625FEA">
          <w:rPr>
            <w:rFonts w:ascii="Consolas" w:hAnsi="Consolas"/>
            <w:color w:val="0000FF"/>
            <w:sz w:val="18"/>
            <w:szCs w:val="18"/>
            <w:lang w:val="en-US"/>
            <w:rPrChange w:id="11835"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1836" w:author="Manuel Hergenröder" w:date="2020-07-16T16:26:00Z">
              <w:rPr>
                <w:rFonts w:ascii="Consolas" w:hAnsi="Consolas"/>
                <w:color w:val="000000"/>
              </w:rPr>
            </w:rPrChange>
          </w:rPr>
          <w:t> </w:t>
        </w:r>
        <w:r w:rsidRPr="00625FEA">
          <w:rPr>
            <w:rFonts w:ascii="Consolas" w:hAnsi="Consolas"/>
            <w:color w:val="0000FF"/>
            <w:sz w:val="18"/>
            <w:szCs w:val="18"/>
            <w:lang w:val="en-US"/>
            <w:rPrChange w:id="11837"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1838" w:author="Manuel Hergenröder" w:date="2020-07-16T16:26:00Z">
              <w:rPr>
                <w:rFonts w:ascii="Consolas" w:hAnsi="Consolas"/>
                <w:color w:val="000000"/>
              </w:rPr>
            </w:rPrChange>
          </w:rPr>
          <w:t> radius;</w:t>
        </w:r>
      </w:ins>
    </w:p>
    <w:p w14:paraId="1FBBE601" w14:textId="77777777" w:rsidR="008F67FA" w:rsidRPr="00625FEA" w:rsidRDefault="008F67FA" w:rsidP="008F67FA">
      <w:pPr>
        <w:pStyle w:val="HTMLPreformatted"/>
        <w:shd w:val="clear" w:color="auto" w:fill="FFFFFF"/>
        <w:rPr>
          <w:ins w:id="11839" w:author="Manuel Hergenröder" w:date="2020-07-16T16:23:00Z"/>
          <w:rFonts w:ascii="Consolas" w:hAnsi="Consolas"/>
          <w:color w:val="000000"/>
          <w:sz w:val="18"/>
          <w:szCs w:val="18"/>
          <w:lang w:val="en-US"/>
          <w:rPrChange w:id="11840" w:author="Manuel Hergenröder" w:date="2020-07-16T16:26:00Z">
            <w:rPr>
              <w:ins w:id="11841" w:author="Manuel Hergenröder" w:date="2020-07-16T16:23:00Z"/>
              <w:rFonts w:ascii="Consolas" w:hAnsi="Consolas"/>
              <w:color w:val="000000"/>
            </w:rPr>
          </w:rPrChange>
        </w:rPr>
      </w:pPr>
      <w:ins w:id="11842" w:author="Manuel Hergenröder" w:date="2020-07-16T16:23:00Z">
        <w:r w:rsidRPr="00625FEA">
          <w:rPr>
            <w:rFonts w:ascii="Consolas" w:hAnsi="Consolas"/>
            <w:color w:val="000000"/>
            <w:sz w:val="18"/>
            <w:szCs w:val="18"/>
            <w:lang w:val="en-US"/>
            <w:rPrChange w:id="11843" w:author="Manuel Hergenröder" w:date="2020-07-16T16:26:00Z">
              <w:rPr>
                <w:rFonts w:ascii="Consolas" w:hAnsi="Consolas"/>
                <w:color w:val="000000"/>
              </w:rPr>
            </w:rPrChange>
          </w:rPr>
          <w:t>    </w:t>
        </w:r>
        <w:r w:rsidRPr="00625FEA">
          <w:rPr>
            <w:rFonts w:ascii="Consolas" w:hAnsi="Consolas"/>
            <w:color w:val="0000FF"/>
            <w:sz w:val="18"/>
            <w:szCs w:val="18"/>
            <w:lang w:val="en-US"/>
            <w:rPrChange w:id="11844"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1845" w:author="Manuel Hergenröder" w:date="2020-07-16T16:26:00Z">
              <w:rPr>
                <w:rFonts w:ascii="Consolas" w:hAnsi="Consolas"/>
                <w:color w:val="000000"/>
              </w:rPr>
            </w:rPrChange>
          </w:rPr>
          <w:t> </w:t>
        </w:r>
        <w:r w:rsidRPr="00625FEA">
          <w:rPr>
            <w:rFonts w:ascii="Consolas" w:hAnsi="Consolas"/>
            <w:color w:val="0000FF"/>
            <w:sz w:val="18"/>
            <w:szCs w:val="18"/>
            <w:lang w:val="en-US"/>
            <w:rPrChange w:id="11846"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1847" w:author="Manuel Hergenröder" w:date="2020-07-16T16:26:00Z">
              <w:rPr>
                <w:rFonts w:ascii="Consolas" w:hAnsi="Consolas"/>
                <w:color w:val="000000"/>
              </w:rPr>
            </w:rPrChange>
          </w:rPr>
          <w:t> absoluteValue = 0;</w:t>
        </w:r>
      </w:ins>
    </w:p>
    <w:p w14:paraId="06736ED0" w14:textId="77777777" w:rsidR="008F67FA" w:rsidRPr="00625FEA" w:rsidRDefault="008F67FA" w:rsidP="008F67FA">
      <w:pPr>
        <w:pStyle w:val="HTMLPreformatted"/>
        <w:shd w:val="clear" w:color="auto" w:fill="FFFFFF"/>
        <w:rPr>
          <w:ins w:id="11848" w:author="Manuel Hergenröder" w:date="2020-07-16T16:23:00Z"/>
          <w:rFonts w:ascii="Consolas" w:hAnsi="Consolas"/>
          <w:color w:val="000000"/>
          <w:sz w:val="18"/>
          <w:szCs w:val="18"/>
          <w:lang w:val="en-US"/>
          <w:rPrChange w:id="11849" w:author="Manuel Hergenröder" w:date="2020-07-16T16:26:00Z">
            <w:rPr>
              <w:ins w:id="11850" w:author="Manuel Hergenröder" w:date="2020-07-16T16:23:00Z"/>
              <w:rFonts w:ascii="Consolas" w:hAnsi="Consolas"/>
              <w:color w:val="000000"/>
            </w:rPr>
          </w:rPrChange>
        </w:rPr>
      </w:pPr>
      <w:ins w:id="11851" w:author="Manuel Hergenröder" w:date="2020-07-16T16:23:00Z">
        <w:r w:rsidRPr="00625FEA">
          <w:rPr>
            <w:rFonts w:ascii="Consolas" w:hAnsi="Consolas"/>
            <w:color w:val="000000"/>
            <w:sz w:val="18"/>
            <w:szCs w:val="18"/>
            <w:lang w:val="en-US"/>
            <w:rPrChange w:id="11852" w:author="Manuel Hergenröder" w:date="2020-07-16T16:26:00Z">
              <w:rPr>
                <w:rFonts w:ascii="Consolas" w:hAnsi="Consolas"/>
                <w:color w:val="000000"/>
              </w:rPr>
            </w:rPrChange>
          </w:rPr>
          <w:t xml:space="preserve"> </w:t>
        </w:r>
      </w:ins>
    </w:p>
    <w:p w14:paraId="156EC8C1" w14:textId="77777777" w:rsidR="008F67FA" w:rsidRPr="00625FEA" w:rsidRDefault="008F67FA" w:rsidP="008F67FA">
      <w:pPr>
        <w:pStyle w:val="HTMLPreformatted"/>
        <w:shd w:val="clear" w:color="auto" w:fill="FFFFFF"/>
        <w:rPr>
          <w:ins w:id="11853" w:author="Manuel Hergenröder" w:date="2020-07-16T16:23:00Z"/>
          <w:rFonts w:ascii="Consolas" w:hAnsi="Consolas"/>
          <w:color w:val="000000"/>
          <w:sz w:val="18"/>
          <w:szCs w:val="18"/>
          <w:lang w:val="en-US"/>
          <w:rPrChange w:id="11854" w:author="Manuel Hergenröder" w:date="2020-07-16T16:26:00Z">
            <w:rPr>
              <w:ins w:id="11855" w:author="Manuel Hergenröder" w:date="2020-07-16T16:23:00Z"/>
              <w:rFonts w:ascii="Consolas" w:hAnsi="Consolas"/>
              <w:color w:val="000000"/>
            </w:rPr>
          </w:rPrChange>
        </w:rPr>
      </w:pPr>
      <w:ins w:id="11856" w:author="Manuel Hergenröder" w:date="2020-07-16T16:23:00Z">
        <w:r w:rsidRPr="00625FEA">
          <w:rPr>
            <w:rFonts w:ascii="Consolas" w:hAnsi="Consolas"/>
            <w:color w:val="000000"/>
            <w:sz w:val="18"/>
            <w:szCs w:val="18"/>
            <w:lang w:val="en-US"/>
            <w:rPrChange w:id="11857" w:author="Manuel Hergenröder" w:date="2020-07-16T16:26:00Z">
              <w:rPr>
                <w:rFonts w:ascii="Consolas" w:hAnsi="Consolas"/>
                <w:color w:val="000000"/>
              </w:rPr>
            </w:rPrChange>
          </w:rPr>
          <w:t>    </w:t>
        </w:r>
        <w:r w:rsidRPr="00625FEA">
          <w:rPr>
            <w:rFonts w:ascii="Consolas" w:hAnsi="Consolas"/>
            <w:color w:val="0000FF"/>
            <w:sz w:val="18"/>
            <w:szCs w:val="18"/>
            <w:lang w:val="en-US"/>
            <w:rPrChange w:id="11858"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1859" w:author="Manuel Hergenröder" w:date="2020-07-16T16:26:00Z">
              <w:rPr>
                <w:rFonts w:ascii="Consolas" w:hAnsi="Consolas"/>
                <w:color w:val="000000"/>
              </w:rPr>
            </w:rPrChange>
          </w:rPr>
          <w:t> </w:t>
        </w:r>
        <w:r w:rsidRPr="00625FEA">
          <w:rPr>
            <w:rFonts w:ascii="Consolas" w:hAnsi="Consolas"/>
            <w:color w:val="0000FF"/>
            <w:sz w:val="18"/>
            <w:szCs w:val="18"/>
            <w:lang w:val="en-US"/>
            <w:rPrChange w:id="11860" w:author="Manuel Hergenröder" w:date="2020-07-16T16:26:00Z">
              <w:rPr>
                <w:rFonts w:ascii="Consolas" w:hAnsi="Consolas"/>
                <w:color w:val="0000FF"/>
              </w:rPr>
            </w:rPrChange>
          </w:rPr>
          <w:t>bool</w:t>
        </w:r>
        <w:r w:rsidRPr="00625FEA">
          <w:rPr>
            <w:rFonts w:ascii="Consolas" w:hAnsi="Consolas"/>
            <w:color w:val="000000"/>
            <w:sz w:val="18"/>
            <w:szCs w:val="18"/>
            <w:lang w:val="en-US"/>
            <w:rPrChange w:id="11861" w:author="Manuel Hergenröder" w:date="2020-07-16T16:26:00Z">
              <w:rPr>
                <w:rFonts w:ascii="Consolas" w:hAnsi="Consolas"/>
                <w:color w:val="000000"/>
              </w:rPr>
            </w:rPrChange>
          </w:rPr>
          <w:t> isFinished = </w:t>
        </w:r>
        <w:r w:rsidRPr="00625FEA">
          <w:rPr>
            <w:rFonts w:ascii="Consolas" w:hAnsi="Consolas"/>
            <w:color w:val="0000FF"/>
            <w:sz w:val="18"/>
            <w:szCs w:val="18"/>
            <w:lang w:val="en-US"/>
            <w:rPrChange w:id="11862" w:author="Manuel Hergenröder" w:date="2020-07-16T16:26:00Z">
              <w:rPr>
                <w:rFonts w:ascii="Consolas" w:hAnsi="Consolas"/>
                <w:color w:val="0000FF"/>
              </w:rPr>
            </w:rPrChange>
          </w:rPr>
          <w:t>false</w:t>
        </w:r>
        <w:r w:rsidRPr="00625FEA">
          <w:rPr>
            <w:rFonts w:ascii="Consolas" w:hAnsi="Consolas"/>
            <w:color w:val="000000"/>
            <w:sz w:val="18"/>
            <w:szCs w:val="18"/>
            <w:lang w:val="en-US"/>
            <w:rPrChange w:id="11863" w:author="Manuel Hergenröder" w:date="2020-07-16T16:26:00Z">
              <w:rPr>
                <w:rFonts w:ascii="Consolas" w:hAnsi="Consolas"/>
                <w:color w:val="000000"/>
              </w:rPr>
            </w:rPrChange>
          </w:rPr>
          <w:t>;</w:t>
        </w:r>
      </w:ins>
    </w:p>
    <w:p w14:paraId="56184783" w14:textId="77777777" w:rsidR="008F67FA" w:rsidRPr="00625FEA" w:rsidRDefault="008F67FA" w:rsidP="008F67FA">
      <w:pPr>
        <w:pStyle w:val="HTMLPreformatted"/>
        <w:shd w:val="clear" w:color="auto" w:fill="FFFFFF"/>
        <w:rPr>
          <w:ins w:id="11864" w:author="Manuel Hergenröder" w:date="2020-07-16T16:23:00Z"/>
          <w:rFonts w:ascii="Consolas" w:hAnsi="Consolas"/>
          <w:color w:val="000000"/>
          <w:sz w:val="18"/>
          <w:szCs w:val="18"/>
          <w:lang w:val="en-US"/>
          <w:rPrChange w:id="11865" w:author="Manuel Hergenröder" w:date="2020-07-16T16:26:00Z">
            <w:rPr>
              <w:ins w:id="11866" w:author="Manuel Hergenröder" w:date="2020-07-16T16:23:00Z"/>
              <w:rFonts w:ascii="Consolas" w:hAnsi="Consolas"/>
              <w:color w:val="000000"/>
            </w:rPr>
          </w:rPrChange>
        </w:rPr>
      </w:pPr>
      <w:ins w:id="11867" w:author="Manuel Hergenröder" w:date="2020-07-16T16:23:00Z">
        <w:r w:rsidRPr="00625FEA">
          <w:rPr>
            <w:rFonts w:ascii="Consolas" w:hAnsi="Consolas"/>
            <w:color w:val="000000"/>
            <w:sz w:val="18"/>
            <w:szCs w:val="18"/>
            <w:lang w:val="en-US"/>
            <w:rPrChange w:id="11868" w:author="Manuel Hergenröder" w:date="2020-07-16T16:26:00Z">
              <w:rPr>
                <w:rFonts w:ascii="Consolas" w:hAnsi="Consolas"/>
                <w:color w:val="000000"/>
              </w:rPr>
            </w:rPrChange>
          </w:rPr>
          <w:t>    </w:t>
        </w:r>
        <w:r w:rsidRPr="00625FEA">
          <w:rPr>
            <w:rFonts w:ascii="Consolas" w:hAnsi="Consolas"/>
            <w:color w:val="0000FF"/>
            <w:sz w:val="18"/>
            <w:szCs w:val="18"/>
            <w:lang w:val="en-US"/>
            <w:rPrChange w:id="11869"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1870" w:author="Manuel Hergenröder" w:date="2020-07-16T16:26:00Z">
              <w:rPr>
                <w:rFonts w:ascii="Consolas" w:hAnsi="Consolas"/>
                <w:color w:val="000000"/>
              </w:rPr>
            </w:rPrChange>
          </w:rPr>
          <w:t> </w:t>
        </w:r>
        <w:r w:rsidRPr="00625FEA">
          <w:rPr>
            <w:rFonts w:ascii="Consolas" w:hAnsi="Consolas"/>
            <w:color w:val="0000FF"/>
            <w:sz w:val="18"/>
            <w:szCs w:val="18"/>
            <w:lang w:val="en-US"/>
            <w:rPrChange w:id="11871" w:author="Manuel Hergenröder" w:date="2020-07-16T16:26:00Z">
              <w:rPr>
                <w:rFonts w:ascii="Consolas" w:hAnsi="Consolas"/>
                <w:color w:val="0000FF"/>
              </w:rPr>
            </w:rPrChange>
          </w:rPr>
          <w:t>bool</w:t>
        </w:r>
        <w:r w:rsidRPr="00625FEA">
          <w:rPr>
            <w:rFonts w:ascii="Consolas" w:hAnsi="Consolas"/>
            <w:color w:val="000000"/>
            <w:sz w:val="18"/>
            <w:szCs w:val="18"/>
            <w:lang w:val="en-US"/>
            <w:rPrChange w:id="11872" w:author="Manuel Hergenröder" w:date="2020-07-16T16:26:00Z">
              <w:rPr>
                <w:rFonts w:ascii="Consolas" w:hAnsi="Consolas"/>
                <w:color w:val="000000"/>
              </w:rPr>
            </w:rPrChange>
          </w:rPr>
          <w:t> isRunning = </w:t>
        </w:r>
        <w:r w:rsidRPr="00625FEA">
          <w:rPr>
            <w:rFonts w:ascii="Consolas" w:hAnsi="Consolas"/>
            <w:color w:val="0000FF"/>
            <w:sz w:val="18"/>
            <w:szCs w:val="18"/>
            <w:lang w:val="en-US"/>
            <w:rPrChange w:id="11873" w:author="Manuel Hergenröder" w:date="2020-07-16T16:26:00Z">
              <w:rPr>
                <w:rFonts w:ascii="Consolas" w:hAnsi="Consolas"/>
                <w:color w:val="0000FF"/>
              </w:rPr>
            </w:rPrChange>
          </w:rPr>
          <w:t>false</w:t>
        </w:r>
        <w:r w:rsidRPr="00625FEA">
          <w:rPr>
            <w:rFonts w:ascii="Consolas" w:hAnsi="Consolas"/>
            <w:color w:val="000000"/>
            <w:sz w:val="18"/>
            <w:szCs w:val="18"/>
            <w:lang w:val="en-US"/>
            <w:rPrChange w:id="11874" w:author="Manuel Hergenröder" w:date="2020-07-16T16:26:00Z">
              <w:rPr>
                <w:rFonts w:ascii="Consolas" w:hAnsi="Consolas"/>
                <w:color w:val="000000"/>
              </w:rPr>
            </w:rPrChange>
          </w:rPr>
          <w:t>;</w:t>
        </w:r>
      </w:ins>
    </w:p>
    <w:p w14:paraId="7C7C5DA7" w14:textId="77777777" w:rsidR="008F67FA" w:rsidRPr="00625FEA" w:rsidRDefault="008F67FA" w:rsidP="008F67FA">
      <w:pPr>
        <w:pStyle w:val="HTMLPreformatted"/>
        <w:shd w:val="clear" w:color="auto" w:fill="FFFFFF"/>
        <w:rPr>
          <w:ins w:id="11875" w:author="Manuel Hergenröder" w:date="2020-07-16T16:23:00Z"/>
          <w:rFonts w:ascii="Consolas" w:hAnsi="Consolas"/>
          <w:color w:val="000000"/>
          <w:sz w:val="18"/>
          <w:szCs w:val="18"/>
          <w:lang w:val="en-US"/>
          <w:rPrChange w:id="11876" w:author="Manuel Hergenröder" w:date="2020-07-16T16:26:00Z">
            <w:rPr>
              <w:ins w:id="11877" w:author="Manuel Hergenröder" w:date="2020-07-16T16:23:00Z"/>
              <w:rFonts w:ascii="Consolas" w:hAnsi="Consolas"/>
              <w:color w:val="000000"/>
            </w:rPr>
          </w:rPrChange>
        </w:rPr>
      </w:pPr>
      <w:ins w:id="11878" w:author="Manuel Hergenröder" w:date="2020-07-16T16:23:00Z">
        <w:r w:rsidRPr="00625FEA">
          <w:rPr>
            <w:rFonts w:ascii="Consolas" w:hAnsi="Consolas"/>
            <w:color w:val="000000"/>
            <w:sz w:val="18"/>
            <w:szCs w:val="18"/>
            <w:lang w:val="en-US"/>
            <w:rPrChange w:id="11879" w:author="Manuel Hergenröder" w:date="2020-07-16T16:26:00Z">
              <w:rPr>
                <w:rFonts w:ascii="Consolas" w:hAnsi="Consolas"/>
                <w:color w:val="000000"/>
              </w:rPr>
            </w:rPrChange>
          </w:rPr>
          <w:t xml:space="preserve"> </w:t>
        </w:r>
      </w:ins>
    </w:p>
    <w:p w14:paraId="4A21D38B" w14:textId="77777777" w:rsidR="008F67FA" w:rsidRPr="00625FEA" w:rsidRDefault="008F67FA" w:rsidP="008F67FA">
      <w:pPr>
        <w:pStyle w:val="HTMLPreformatted"/>
        <w:shd w:val="clear" w:color="auto" w:fill="FFFFFF"/>
        <w:rPr>
          <w:ins w:id="11880" w:author="Manuel Hergenröder" w:date="2020-07-16T16:23:00Z"/>
          <w:rFonts w:ascii="Consolas" w:hAnsi="Consolas"/>
          <w:color w:val="000000"/>
          <w:sz w:val="18"/>
          <w:szCs w:val="18"/>
          <w:lang w:val="en-US"/>
          <w:rPrChange w:id="11881" w:author="Manuel Hergenröder" w:date="2020-07-16T16:26:00Z">
            <w:rPr>
              <w:ins w:id="11882" w:author="Manuel Hergenröder" w:date="2020-07-16T16:23:00Z"/>
              <w:rFonts w:ascii="Consolas" w:hAnsi="Consolas"/>
              <w:color w:val="000000"/>
            </w:rPr>
          </w:rPrChange>
        </w:rPr>
      </w:pPr>
      <w:ins w:id="11883" w:author="Manuel Hergenröder" w:date="2020-07-16T16:23:00Z">
        <w:r w:rsidRPr="00625FEA">
          <w:rPr>
            <w:rFonts w:ascii="Consolas" w:hAnsi="Consolas"/>
            <w:color w:val="000000"/>
            <w:sz w:val="18"/>
            <w:szCs w:val="18"/>
            <w:lang w:val="en-US"/>
            <w:rPrChange w:id="11884" w:author="Manuel Hergenröder" w:date="2020-07-16T16:26:00Z">
              <w:rPr>
                <w:rFonts w:ascii="Consolas" w:hAnsi="Consolas"/>
                <w:color w:val="000000"/>
              </w:rPr>
            </w:rPrChange>
          </w:rPr>
          <w:t>    </w:t>
        </w:r>
        <w:r w:rsidRPr="00625FEA">
          <w:rPr>
            <w:rFonts w:ascii="Consolas" w:hAnsi="Consolas"/>
            <w:color w:val="0000FF"/>
            <w:sz w:val="18"/>
            <w:szCs w:val="18"/>
            <w:lang w:val="en-US"/>
            <w:rPrChange w:id="11885"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1886" w:author="Manuel Hergenröder" w:date="2020-07-16T16:26:00Z">
              <w:rPr>
                <w:rFonts w:ascii="Consolas" w:hAnsi="Consolas"/>
                <w:color w:val="000000"/>
              </w:rPr>
            </w:rPrChange>
          </w:rPr>
          <w:t> </w:t>
        </w:r>
        <w:r w:rsidRPr="00625FEA">
          <w:rPr>
            <w:rFonts w:ascii="Consolas" w:hAnsi="Consolas"/>
            <w:color w:val="2B91AF"/>
            <w:sz w:val="18"/>
            <w:szCs w:val="18"/>
            <w:lang w:val="en-US"/>
            <w:rPrChange w:id="11887" w:author="Manuel Hergenröder" w:date="2020-07-16T16:26:00Z">
              <w:rPr>
                <w:rFonts w:ascii="Consolas" w:hAnsi="Consolas"/>
                <w:color w:val="2B91AF"/>
              </w:rPr>
            </w:rPrChange>
          </w:rPr>
          <w:t>DeformJob</w:t>
        </w:r>
        <w:r w:rsidRPr="00625FEA">
          <w:rPr>
            <w:rFonts w:ascii="Consolas" w:hAnsi="Consolas"/>
            <w:color w:val="000000"/>
            <w:sz w:val="18"/>
            <w:szCs w:val="18"/>
            <w:lang w:val="en-US"/>
            <w:rPrChange w:id="11888" w:author="Manuel Hergenröder" w:date="2020-07-16T16:26:00Z">
              <w:rPr>
                <w:rFonts w:ascii="Consolas" w:hAnsi="Consolas"/>
                <w:color w:val="000000"/>
              </w:rPr>
            </w:rPrChange>
          </w:rPr>
          <w:t>(</w:t>
        </w:r>
        <w:r w:rsidRPr="00625FEA">
          <w:rPr>
            <w:rFonts w:ascii="Consolas" w:hAnsi="Consolas"/>
            <w:color w:val="2B91AF"/>
            <w:sz w:val="18"/>
            <w:szCs w:val="18"/>
            <w:lang w:val="en-US"/>
            <w:rPrChange w:id="11889" w:author="Manuel Hergenröder" w:date="2020-07-16T16:26:00Z">
              <w:rPr>
                <w:rFonts w:ascii="Consolas" w:hAnsi="Consolas"/>
                <w:color w:val="2B91AF"/>
              </w:rPr>
            </w:rPrChange>
          </w:rPr>
          <w:t>List</w:t>
        </w:r>
        <w:r w:rsidRPr="00625FEA">
          <w:rPr>
            <w:rFonts w:ascii="Consolas" w:hAnsi="Consolas"/>
            <w:color w:val="000000"/>
            <w:sz w:val="18"/>
            <w:szCs w:val="18"/>
            <w:lang w:val="en-US"/>
            <w:rPrChange w:id="11890" w:author="Manuel Hergenröder" w:date="2020-07-16T16:26:00Z">
              <w:rPr>
                <w:rFonts w:ascii="Consolas" w:hAnsi="Consolas"/>
                <w:color w:val="000000"/>
              </w:rPr>
            </w:rPrChange>
          </w:rPr>
          <w:t>&lt;</w:t>
        </w:r>
        <w:r w:rsidRPr="00625FEA">
          <w:rPr>
            <w:rFonts w:ascii="Consolas" w:hAnsi="Consolas"/>
            <w:color w:val="2B91AF"/>
            <w:sz w:val="18"/>
            <w:szCs w:val="18"/>
            <w:lang w:val="en-US"/>
            <w:rPrChange w:id="11891"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1892" w:author="Manuel Hergenröder" w:date="2020-07-16T16:26:00Z">
              <w:rPr>
                <w:rFonts w:ascii="Consolas" w:hAnsi="Consolas"/>
                <w:color w:val="000000"/>
              </w:rPr>
            </w:rPrChange>
          </w:rPr>
          <w:t>&gt; </w:t>
        </w:r>
        <w:r w:rsidRPr="00625FEA">
          <w:rPr>
            <w:rFonts w:ascii="Consolas" w:hAnsi="Consolas"/>
            <w:color w:val="1F377F"/>
            <w:sz w:val="18"/>
            <w:szCs w:val="18"/>
            <w:lang w:val="en-US"/>
            <w:rPrChange w:id="11893"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1894" w:author="Manuel Hergenröder" w:date="2020-07-16T16:26:00Z">
              <w:rPr>
                <w:rFonts w:ascii="Consolas" w:hAnsi="Consolas"/>
                <w:color w:val="000000"/>
              </w:rPr>
            </w:rPrChange>
          </w:rPr>
          <w:t>, </w:t>
        </w:r>
        <w:r w:rsidRPr="00625FEA">
          <w:rPr>
            <w:rFonts w:ascii="Consolas" w:hAnsi="Consolas"/>
            <w:color w:val="2B91AF"/>
            <w:sz w:val="18"/>
            <w:szCs w:val="18"/>
            <w:lang w:val="en-US"/>
            <w:rPrChange w:id="11895"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1896" w:author="Manuel Hergenröder" w:date="2020-07-16T16:26:00Z">
              <w:rPr>
                <w:rFonts w:ascii="Consolas" w:hAnsi="Consolas"/>
                <w:color w:val="000000"/>
              </w:rPr>
            </w:rPrChange>
          </w:rPr>
          <w:t> </w:t>
        </w:r>
        <w:r w:rsidRPr="00625FEA">
          <w:rPr>
            <w:rFonts w:ascii="Consolas" w:hAnsi="Consolas"/>
            <w:color w:val="1F377F"/>
            <w:sz w:val="18"/>
            <w:szCs w:val="18"/>
            <w:lang w:val="en-US"/>
            <w:rPrChange w:id="11897" w:author="Manuel Hergenröder" w:date="2020-07-16T16:26:00Z">
              <w:rPr>
                <w:rFonts w:ascii="Consolas" w:hAnsi="Consolas"/>
                <w:color w:val="1F377F"/>
              </w:rPr>
            </w:rPrChange>
          </w:rPr>
          <w:t>direction</w:t>
        </w:r>
        <w:r w:rsidRPr="00625FEA">
          <w:rPr>
            <w:rFonts w:ascii="Consolas" w:hAnsi="Consolas"/>
            <w:color w:val="000000"/>
            <w:sz w:val="18"/>
            <w:szCs w:val="18"/>
            <w:lang w:val="en-US"/>
            <w:rPrChange w:id="11898" w:author="Manuel Hergenröder" w:date="2020-07-16T16:26:00Z">
              <w:rPr>
                <w:rFonts w:ascii="Consolas" w:hAnsi="Consolas"/>
                <w:color w:val="000000"/>
              </w:rPr>
            </w:rPrChange>
          </w:rPr>
          <w:t>, </w:t>
        </w:r>
        <w:r w:rsidRPr="00625FEA">
          <w:rPr>
            <w:rFonts w:ascii="Consolas" w:hAnsi="Consolas"/>
            <w:color w:val="0000FF"/>
            <w:sz w:val="18"/>
            <w:szCs w:val="18"/>
            <w:lang w:val="en-US"/>
            <w:rPrChange w:id="11899"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1900" w:author="Manuel Hergenröder" w:date="2020-07-16T16:26:00Z">
              <w:rPr>
                <w:rFonts w:ascii="Consolas" w:hAnsi="Consolas"/>
                <w:color w:val="000000"/>
              </w:rPr>
            </w:rPrChange>
          </w:rPr>
          <w:t> </w:t>
        </w:r>
        <w:r w:rsidRPr="00625FEA">
          <w:rPr>
            <w:rFonts w:ascii="Consolas" w:hAnsi="Consolas"/>
            <w:color w:val="1F377F"/>
            <w:sz w:val="18"/>
            <w:szCs w:val="18"/>
            <w:lang w:val="en-US"/>
            <w:rPrChange w:id="11901" w:author="Manuel Hergenröder" w:date="2020-07-16T16:26:00Z">
              <w:rPr>
                <w:rFonts w:ascii="Consolas" w:hAnsi="Consolas"/>
                <w:color w:val="1F377F"/>
              </w:rPr>
            </w:rPrChange>
          </w:rPr>
          <w:t>radius</w:t>
        </w:r>
        <w:r w:rsidRPr="00625FEA">
          <w:rPr>
            <w:rFonts w:ascii="Consolas" w:hAnsi="Consolas"/>
            <w:color w:val="000000"/>
            <w:sz w:val="18"/>
            <w:szCs w:val="18"/>
            <w:lang w:val="en-US"/>
            <w:rPrChange w:id="11902" w:author="Manuel Hergenröder" w:date="2020-07-16T16:26:00Z">
              <w:rPr>
                <w:rFonts w:ascii="Consolas" w:hAnsi="Consolas"/>
                <w:color w:val="000000"/>
              </w:rPr>
            </w:rPrChange>
          </w:rPr>
          <w:t>, </w:t>
        </w:r>
        <w:r w:rsidRPr="00625FEA">
          <w:rPr>
            <w:rFonts w:ascii="Consolas" w:hAnsi="Consolas"/>
            <w:color w:val="0000FF"/>
            <w:sz w:val="18"/>
            <w:szCs w:val="18"/>
            <w:lang w:val="en-US"/>
            <w:rPrChange w:id="11903"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1904" w:author="Manuel Hergenröder" w:date="2020-07-16T16:26:00Z">
              <w:rPr>
                <w:rFonts w:ascii="Consolas" w:hAnsi="Consolas"/>
                <w:color w:val="000000"/>
              </w:rPr>
            </w:rPrChange>
          </w:rPr>
          <w:t> </w:t>
        </w:r>
        <w:r w:rsidRPr="00625FEA">
          <w:rPr>
            <w:rFonts w:ascii="Consolas" w:hAnsi="Consolas"/>
            <w:color w:val="1F377F"/>
            <w:sz w:val="18"/>
            <w:szCs w:val="18"/>
            <w:lang w:val="en-US"/>
            <w:rPrChange w:id="11905" w:author="Manuel Hergenröder" w:date="2020-07-16T16:26:00Z">
              <w:rPr>
                <w:rFonts w:ascii="Consolas" w:hAnsi="Consolas"/>
                <w:color w:val="1F377F"/>
              </w:rPr>
            </w:rPrChange>
          </w:rPr>
          <w:t>absoluteValue</w:t>
        </w:r>
        <w:r w:rsidRPr="00625FEA">
          <w:rPr>
            <w:rFonts w:ascii="Consolas" w:hAnsi="Consolas"/>
            <w:color w:val="000000"/>
            <w:sz w:val="18"/>
            <w:szCs w:val="18"/>
            <w:lang w:val="en-US"/>
            <w:rPrChange w:id="11906" w:author="Manuel Hergenröder" w:date="2020-07-16T16:26:00Z">
              <w:rPr>
                <w:rFonts w:ascii="Consolas" w:hAnsi="Consolas"/>
                <w:color w:val="000000"/>
              </w:rPr>
            </w:rPrChange>
          </w:rPr>
          <w:t>)</w:t>
        </w:r>
      </w:ins>
    </w:p>
    <w:p w14:paraId="0EBD495A" w14:textId="77777777" w:rsidR="008F67FA" w:rsidRPr="00625FEA" w:rsidRDefault="008F67FA" w:rsidP="008F67FA">
      <w:pPr>
        <w:pStyle w:val="HTMLPreformatted"/>
        <w:shd w:val="clear" w:color="auto" w:fill="FFFFFF"/>
        <w:rPr>
          <w:ins w:id="11907" w:author="Manuel Hergenröder" w:date="2020-07-16T16:23:00Z"/>
          <w:rFonts w:ascii="Consolas" w:hAnsi="Consolas"/>
          <w:color w:val="000000"/>
          <w:sz w:val="18"/>
          <w:szCs w:val="18"/>
          <w:lang w:val="en-US"/>
          <w:rPrChange w:id="11908" w:author="Manuel Hergenröder" w:date="2020-07-16T16:26:00Z">
            <w:rPr>
              <w:ins w:id="11909" w:author="Manuel Hergenröder" w:date="2020-07-16T16:23:00Z"/>
              <w:rFonts w:ascii="Consolas" w:hAnsi="Consolas"/>
              <w:color w:val="000000"/>
            </w:rPr>
          </w:rPrChange>
        </w:rPr>
      </w:pPr>
      <w:ins w:id="11910" w:author="Manuel Hergenröder" w:date="2020-07-16T16:23:00Z">
        <w:r w:rsidRPr="00625FEA">
          <w:rPr>
            <w:rFonts w:ascii="Consolas" w:hAnsi="Consolas"/>
            <w:color w:val="000000"/>
            <w:sz w:val="18"/>
            <w:szCs w:val="18"/>
            <w:lang w:val="en-US"/>
            <w:rPrChange w:id="11911" w:author="Manuel Hergenröder" w:date="2020-07-16T16:26:00Z">
              <w:rPr>
                <w:rFonts w:ascii="Consolas" w:hAnsi="Consolas"/>
                <w:color w:val="000000"/>
              </w:rPr>
            </w:rPrChange>
          </w:rPr>
          <w:t>    {</w:t>
        </w:r>
      </w:ins>
    </w:p>
    <w:p w14:paraId="0EB3AA9C" w14:textId="77777777" w:rsidR="008F67FA" w:rsidRPr="00625FEA" w:rsidRDefault="008F67FA" w:rsidP="008F67FA">
      <w:pPr>
        <w:pStyle w:val="HTMLPreformatted"/>
        <w:shd w:val="clear" w:color="auto" w:fill="FFFFFF"/>
        <w:rPr>
          <w:ins w:id="11912" w:author="Manuel Hergenröder" w:date="2020-07-16T16:23:00Z"/>
          <w:rFonts w:ascii="Consolas" w:hAnsi="Consolas"/>
          <w:color w:val="000000"/>
          <w:sz w:val="18"/>
          <w:szCs w:val="18"/>
          <w:lang w:val="en-US"/>
          <w:rPrChange w:id="11913" w:author="Manuel Hergenröder" w:date="2020-07-16T16:26:00Z">
            <w:rPr>
              <w:ins w:id="11914" w:author="Manuel Hergenröder" w:date="2020-07-16T16:23:00Z"/>
              <w:rFonts w:ascii="Consolas" w:hAnsi="Consolas"/>
              <w:color w:val="000000"/>
            </w:rPr>
          </w:rPrChange>
        </w:rPr>
      </w:pPr>
      <w:ins w:id="11915" w:author="Manuel Hergenröder" w:date="2020-07-16T16:23:00Z">
        <w:r w:rsidRPr="00625FEA">
          <w:rPr>
            <w:rFonts w:ascii="Consolas" w:hAnsi="Consolas"/>
            <w:color w:val="000000"/>
            <w:sz w:val="18"/>
            <w:szCs w:val="18"/>
            <w:lang w:val="en-US"/>
            <w:rPrChange w:id="11916" w:author="Manuel Hergenröder" w:date="2020-07-16T16:26:00Z">
              <w:rPr>
                <w:rFonts w:ascii="Consolas" w:hAnsi="Consolas"/>
                <w:color w:val="000000"/>
              </w:rPr>
            </w:rPrChange>
          </w:rPr>
          <w:t>        </w:t>
        </w:r>
        <w:r w:rsidRPr="00625FEA">
          <w:rPr>
            <w:rFonts w:ascii="Consolas" w:hAnsi="Consolas"/>
            <w:color w:val="0000FF"/>
            <w:sz w:val="18"/>
            <w:szCs w:val="18"/>
            <w:lang w:val="en-US"/>
            <w:rPrChange w:id="1191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918" w:author="Manuel Hergenröder" w:date="2020-07-16T16:26:00Z">
              <w:rPr>
                <w:rFonts w:ascii="Consolas" w:hAnsi="Consolas"/>
                <w:color w:val="000000"/>
              </w:rPr>
            </w:rPrChange>
          </w:rPr>
          <w:t>.points = </w:t>
        </w:r>
        <w:r w:rsidRPr="00625FEA">
          <w:rPr>
            <w:rFonts w:ascii="Consolas" w:hAnsi="Consolas"/>
            <w:color w:val="0000FF"/>
            <w:sz w:val="18"/>
            <w:szCs w:val="18"/>
            <w:lang w:val="en-US"/>
            <w:rPrChange w:id="11919" w:author="Manuel Hergenröder" w:date="2020-07-16T16:26:00Z">
              <w:rPr>
                <w:rFonts w:ascii="Consolas" w:hAnsi="Consolas"/>
                <w:color w:val="0000FF"/>
              </w:rPr>
            </w:rPrChange>
          </w:rPr>
          <w:t>new</w:t>
        </w:r>
        <w:r w:rsidRPr="00625FEA">
          <w:rPr>
            <w:rFonts w:ascii="Consolas" w:hAnsi="Consolas"/>
            <w:color w:val="000000"/>
            <w:sz w:val="18"/>
            <w:szCs w:val="18"/>
            <w:lang w:val="en-US"/>
            <w:rPrChange w:id="11920" w:author="Manuel Hergenröder" w:date="2020-07-16T16:26:00Z">
              <w:rPr>
                <w:rFonts w:ascii="Consolas" w:hAnsi="Consolas"/>
                <w:color w:val="000000"/>
              </w:rPr>
            </w:rPrChange>
          </w:rPr>
          <w:t> </w:t>
        </w:r>
        <w:r w:rsidRPr="00625FEA">
          <w:rPr>
            <w:rFonts w:ascii="Consolas" w:hAnsi="Consolas"/>
            <w:color w:val="2B91AF"/>
            <w:sz w:val="18"/>
            <w:szCs w:val="18"/>
            <w:lang w:val="en-US"/>
            <w:rPrChange w:id="11921" w:author="Manuel Hergenröder" w:date="2020-07-16T16:26:00Z">
              <w:rPr>
                <w:rFonts w:ascii="Consolas" w:hAnsi="Consolas"/>
                <w:color w:val="2B91AF"/>
              </w:rPr>
            </w:rPrChange>
          </w:rPr>
          <w:t>List</w:t>
        </w:r>
        <w:r w:rsidRPr="00625FEA">
          <w:rPr>
            <w:rFonts w:ascii="Consolas" w:hAnsi="Consolas"/>
            <w:color w:val="000000"/>
            <w:sz w:val="18"/>
            <w:szCs w:val="18"/>
            <w:lang w:val="en-US"/>
            <w:rPrChange w:id="11922" w:author="Manuel Hergenröder" w:date="2020-07-16T16:26:00Z">
              <w:rPr>
                <w:rFonts w:ascii="Consolas" w:hAnsi="Consolas"/>
                <w:color w:val="000000"/>
              </w:rPr>
            </w:rPrChange>
          </w:rPr>
          <w:t>&lt;</w:t>
        </w:r>
        <w:r w:rsidRPr="00625FEA">
          <w:rPr>
            <w:rFonts w:ascii="Consolas" w:hAnsi="Consolas"/>
            <w:color w:val="2B91AF"/>
            <w:sz w:val="18"/>
            <w:szCs w:val="18"/>
            <w:lang w:val="en-US"/>
            <w:rPrChange w:id="11923"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1924" w:author="Manuel Hergenröder" w:date="2020-07-16T16:26:00Z">
              <w:rPr>
                <w:rFonts w:ascii="Consolas" w:hAnsi="Consolas"/>
                <w:color w:val="000000"/>
              </w:rPr>
            </w:rPrChange>
          </w:rPr>
          <w:t>&gt;(</w:t>
        </w:r>
        <w:r w:rsidRPr="00625FEA">
          <w:rPr>
            <w:rFonts w:ascii="Consolas" w:hAnsi="Consolas"/>
            <w:color w:val="1F377F"/>
            <w:sz w:val="18"/>
            <w:szCs w:val="18"/>
            <w:lang w:val="en-US"/>
            <w:rPrChange w:id="11925" w:author="Manuel Hergenröder" w:date="2020-07-16T16:26:00Z">
              <w:rPr>
                <w:rFonts w:ascii="Consolas" w:hAnsi="Consolas"/>
                <w:color w:val="1F377F"/>
              </w:rPr>
            </w:rPrChange>
          </w:rPr>
          <w:t>points</w:t>
        </w:r>
        <w:r w:rsidRPr="00625FEA">
          <w:rPr>
            <w:rFonts w:ascii="Consolas" w:hAnsi="Consolas"/>
            <w:color w:val="000000"/>
            <w:sz w:val="18"/>
            <w:szCs w:val="18"/>
            <w:lang w:val="en-US"/>
            <w:rPrChange w:id="11926" w:author="Manuel Hergenröder" w:date="2020-07-16T16:26:00Z">
              <w:rPr>
                <w:rFonts w:ascii="Consolas" w:hAnsi="Consolas"/>
                <w:color w:val="000000"/>
              </w:rPr>
            </w:rPrChange>
          </w:rPr>
          <w:t>);</w:t>
        </w:r>
      </w:ins>
    </w:p>
    <w:p w14:paraId="1DA4DCE5" w14:textId="77777777" w:rsidR="008F67FA" w:rsidRPr="00625FEA" w:rsidRDefault="008F67FA" w:rsidP="008F67FA">
      <w:pPr>
        <w:pStyle w:val="HTMLPreformatted"/>
        <w:shd w:val="clear" w:color="auto" w:fill="FFFFFF"/>
        <w:rPr>
          <w:ins w:id="11927" w:author="Manuel Hergenröder" w:date="2020-07-16T16:23:00Z"/>
          <w:rFonts w:ascii="Consolas" w:hAnsi="Consolas"/>
          <w:color w:val="000000"/>
          <w:sz w:val="18"/>
          <w:szCs w:val="18"/>
          <w:rPrChange w:id="11928" w:author="Manuel Hergenröder" w:date="2020-07-16T16:26:00Z">
            <w:rPr>
              <w:ins w:id="11929" w:author="Manuel Hergenröder" w:date="2020-07-16T16:23:00Z"/>
              <w:rFonts w:ascii="Consolas" w:hAnsi="Consolas"/>
              <w:color w:val="000000"/>
            </w:rPr>
          </w:rPrChange>
        </w:rPr>
      </w:pPr>
      <w:ins w:id="11930" w:author="Manuel Hergenröder" w:date="2020-07-16T16:23:00Z">
        <w:r w:rsidRPr="00625FEA">
          <w:rPr>
            <w:rFonts w:ascii="Consolas" w:hAnsi="Consolas"/>
            <w:color w:val="000000"/>
            <w:sz w:val="18"/>
            <w:szCs w:val="18"/>
            <w:lang w:val="en-US"/>
            <w:rPrChange w:id="11931" w:author="Manuel Hergenröder" w:date="2020-07-16T16:26:00Z">
              <w:rPr>
                <w:rFonts w:ascii="Consolas" w:hAnsi="Consolas"/>
                <w:color w:val="000000"/>
              </w:rPr>
            </w:rPrChange>
          </w:rPr>
          <w:t>        </w:t>
        </w:r>
        <w:r w:rsidRPr="00625FEA">
          <w:rPr>
            <w:rFonts w:ascii="Consolas" w:hAnsi="Consolas"/>
            <w:color w:val="0000FF"/>
            <w:sz w:val="18"/>
            <w:szCs w:val="18"/>
            <w:rPrChange w:id="11932" w:author="Manuel Hergenröder" w:date="2020-07-16T16:26:00Z">
              <w:rPr>
                <w:rFonts w:ascii="Consolas" w:hAnsi="Consolas"/>
                <w:color w:val="0000FF"/>
              </w:rPr>
            </w:rPrChange>
          </w:rPr>
          <w:t>this</w:t>
        </w:r>
        <w:r w:rsidRPr="00625FEA">
          <w:rPr>
            <w:rFonts w:ascii="Consolas" w:hAnsi="Consolas"/>
            <w:color w:val="000000"/>
            <w:sz w:val="18"/>
            <w:szCs w:val="18"/>
            <w:rPrChange w:id="11933" w:author="Manuel Hergenröder" w:date="2020-07-16T16:26:00Z">
              <w:rPr>
                <w:rFonts w:ascii="Consolas" w:hAnsi="Consolas"/>
                <w:color w:val="000000"/>
              </w:rPr>
            </w:rPrChange>
          </w:rPr>
          <w:t>.direction = </w:t>
        </w:r>
        <w:r w:rsidRPr="00625FEA">
          <w:rPr>
            <w:rFonts w:ascii="Consolas" w:hAnsi="Consolas"/>
            <w:color w:val="1F377F"/>
            <w:sz w:val="18"/>
            <w:szCs w:val="18"/>
            <w:rPrChange w:id="11934" w:author="Manuel Hergenröder" w:date="2020-07-16T16:26:00Z">
              <w:rPr>
                <w:rFonts w:ascii="Consolas" w:hAnsi="Consolas"/>
                <w:color w:val="1F377F"/>
              </w:rPr>
            </w:rPrChange>
          </w:rPr>
          <w:t>direction</w:t>
        </w:r>
        <w:r w:rsidRPr="00625FEA">
          <w:rPr>
            <w:rFonts w:ascii="Consolas" w:hAnsi="Consolas"/>
            <w:color w:val="000000"/>
            <w:sz w:val="18"/>
            <w:szCs w:val="18"/>
            <w:rPrChange w:id="11935" w:author="Manuel Hergenröder" w:date="2020-07-16T16:26:00Z">
              <w:rPr>
                <w:rFonts w:ascii="Consolas" w:hAnsi="Consolas"/>
                <w:color w:val="000000"/>
              </w:rPr>
            </w:rPrChange>
          </w:rPr>
          <w:t>;</w:t>
        </w:r>
      </w:ins>
    </w:p>
    <w:p w14:paraId="58BAF5D6" w14:textId="77777777" w:rsidR="008F67FA" w:rsidRPr="00625FEA" w:rsidRDefault="008F67FA" w:rsidP="008F67FA">
      <w:pPr>
        <w:pStyle w:val="HTMLPreformatted"/>
        <w:shd w:val="clear" w:color="auto" w:fill="FFFFFF"/>
        <w:rPr>
          <w:ins w:id="11936" w:author="Manuel Hergenröder" w:date="2020-07-16T16:23:00Z"/>
          <w:rFonts w:ascii="Consolas" w:hAnsi="Consolas"/>
          <w:color w:val="000000"/>
          <w:sz w:val="18"/>
          <w:szCs w:val="18"/>
          <w:lang w:val="en-US"/>
          <w:rPrChange w:id="11937" w:author="Manuel Hergenröder" w:date="2020-07-16T16:26:00Z">
            <w:rPr>
              <w:ins w:id="11938" w:author="Manuel Hergenröder" w:date="2020-07-16T16:23:00Z"/>
              <w:rFonts w:ascii="Consolas" w:hAnsi="Consolas"/>
              <w:color w:val="000000"/>
            </w:rPr>
          </w:rPrChange>
        </w:rPr>
      </w:pPr>
      <w:ins w:id="11939" w:author="Manuel Hergenröder" w:date="2020-07-16T16:23:00Z">
        <w:r w:rsidRPr="00625FEA">
          <w:rPr>
            <w:rFonts w:ascii="Consolas" w:hAnsi="Consolas"/>
            <w:color w:val="000000"/>
            <w:sz w:val="18"/>
            <w:szCs w:val="18"/>
            <w:rPrChange w:id="11940" w:author="Manuel Hergenröder" w:date="2020-07-16T16:26:00Z">
              <w:rPr>
                <w:rFonts w:ascii="Consolas" w:hAnsi="Consolas"/>
                <w:color w:val="000000"/>
              </w:rPr>
            </w:rPrChange>
          </w:rPr>
          <w:t>        </w:t>
        </w:r>
        <w:r w:rsidRPr="00625FEA">
          <w:rPr>
            <w:rFonts w:ascii="Consolas" w:hAnsi="Consolas"/>
            <w:color w:val="0000FF"/>
            <w:sz w:val="18"/>
            <w:szCs w:val="18"/>
            <w:lang w:val="en-US"/>
            <w:rPrChange w:id="1194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942" w:author="Manuel Hergenröder" w:date="2020-07-16T16:26:00Z">
              <w:rPr>
                <w:rFonts w:ascii="Consolas" w:hAnsi="Consolas"/>
                <w:color w:val="000000"/>
              </w:rPr>
            </w:rPrChange>
          </w:rPr>
          <w:t>.radius = </w:t>
        </w:r>
        <w:r w:rsidRPr="00625FEA">
          <w:rPr>
            <w:rFonts w:ascii="Consolas" w:hAnsi="Consolas"/>
            <w:color w:val="1F377F"/>
            <w:sz w:val="18"/>
            <w:szCs w:val="18"/>
            <w:lang w:val="en-US"/>
            <w:rPrChange w:id="11943" w:author="Manuel Hergenröder" w:date="2020-07-16T16:26:00Z">
              <w:rPr>
                <w:rFonts w:ascii="Consolas" w:hAnsi="Consolas"/>
                <w:color w:val="1F377F"/>
              </w:rPr>
            </w:rPrChange>
          </w:rPr>
          <w:t>radius</w:t>
        </w:r>
        <w:r w:rsidRPr="00625FEA">
          <w:rPr>
            <w:rFonts w:ascii="Consolas" w:hAnsi="Consolas"/>
            <w:color w:val="000000"/>
            <w:sz w:val="18"/>
            <w:szCs w:val="18"/>
            <w:lang w:val="en-US"/>
            <w:rPrChange w:id="11944" w:author="Manuel Hergenröder" w:date="2020-07-16T16:26:00Z">
              <w:rPr>
                <w:rFonts w:ascii="Consolas" w:hAnsi="Consolas"/>
                <w:color w:val="000000"/>
              </w:rPr>
            </w:rPrChange>
          </w:rPr>
          <w:t>;</w:t>
        </w:r>
      </w:ins>
    </w:p>
    <w:p w14:paraId="1775F8DF" w14:textId="77777777" w:rsidR="008F67FA" w:rsidRPr="00625FEA" w:rsidRDefault="008F67FA" w:rsidP="008F67FA">
      <w:pPr>
        <w:pStyle w:val="HTMLPreformatted"/>
        <w:shd w:val="clear" w:color="auto" w:fill="FFFFFF"/>
        <w:rPr>
          <w:ins w:id="11945" w:author="Manuel Hergenröder" w:date="2020-07-16T16:23:00Z"/>
          <w:rFonts w:ascii="Consolas" w:hAnsi="Consolas"/>
          <w:color w:val="000000"/>
          <w:sz w:val="18"/>
          <w:szCs w:val="18"/>
          <w:lang w:val="en-US"/>
          <w:rPrChange w:id="11946" w:author="Manuel Hergenröder" w:date="2020-07-16T16:26:00Z">
            <w:rPr>
              <w:ins w:id="11947" w:author="Manuel Hergenröder" w:date="2020-07-16T16:23:00Z"/>
              <w:rFonts w:ascii="Consolas" w:hAnsi="Consolas"/>
              <w:color w:val="000000"/>
            </w:rPr>
          </w:rPrChange>
        </w:rPr>
      </w:pPr>
      <w:ins w:id="11948" w:author="Manuel Hergenröder" w:date="2020-07-16T16:23:00Z">
        <w:r w:rsidRPr="00625FEA">
          <w:rPr>
            <w:rFonts w:ascii="Consolas" w:hAnsi="Consolas"/>
            <w:color w:val="000000"/>
            <w:sz w:val="18"/>
            <w:szCs w:val="18"/>
            <w:lang w:val="en-US"/>
            <w:rPrChange w:id="11949" w:author="Manuel Hergenröder" w:date="2020-07-16T16:26:00Z">
              <w:rPr>
                <w:rFonts w:ascii="Consolas" w:hAnsi="Consolas"/>
                <w:color w:val="000000"/>
              </w:rPr>
            </w:rPrChange>
          </w:rPr>
          <w:t>        </w:t>
        </w:r>
        <w:r w:rsidRPr="00625FEA">
          <w:rPr>
            <w:rFonts w:ascii="Consolas" w:hAnsi="Consolas"/>
            <w:color w:val="0000FF"/>
            <w:sz w:val="18"/>
            <w:szCs w:val="18"/>
            <w:lang w:val="en-US"/>
            <w:rPrChange w:id="1195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1951" w:author="Manuel Hergenröder" w:date="2020-07-16T16:26:00Z">
              <w:rPr>
                <w:rFonts w:ascii="Consolas" w:hAnsi="Consolas"/>
                <w:color w:val="000000"/>
              </w:rPr>
            </w:rPrChange>
          </w:rPr>
          <w:t>.absoluteValue = </w:t>
        </w:r>
        <w:r w:rsidRPr="00625FEA">
          <w:rPr>
            <w:rFonts w:ascii="Consolas" w:hAnsi="Consolas"/>
            <w:color w:val="1F377F"/>
            <w:sz w:val="18"/>
            <w:szCs w:val="18"/>
            <w:lang w:val="en-US"/>
            <w:rPrChange w:id="11952" w:author="Manuel Hergenröder" w:date="2020-07-16T16:26:00Z">
              <w:rPr>
                <w:rFonts w:ascii="Consolas" w:hAnsi="Consolas"/>
                <w:color w:val="1F377F"/>
              </w:rPr>
            </w:rPrChange>
          </w:rPr>
          <w:t>absoluteValue</w:t>
        </w:r>
        <w:r w:rsidRPr="00625FEA">
          <w:rPr>
            <w:rFonts w:ascii="Consolas" w:hAnsi="Consolas"/>
            <w:color w:val="000000"/>
            <w:sz w:val="18"/>
            <w:szCs w:val="18"/>
            <w:lang w:val="en-US"/>
            <w:rPrChange w:id="11953" w:author="Manuel Hergenröder" w:date="2020-07-16T16:26:00Z">
              <w:rPr>
                <w:rFonts w:ascii="Consolas" w:hAnsi="Consolas"/>
                <w:color w:val="000000"/>
              </w:rPr>
            </w:rPrChange>
          </w:rPr>
          <w:t>;</w:t>
        </w:r>
      </w:ins>
    </w:p>
    <w:p w14:paraId="23D94C98" w14:textId="77777777" w:rsidR="008F67FA" w:rsidRPr="00625FEA" w:rsidRDefault="008F67FA" w:rsidP="008F67FA">
      <w:pPr>
        <w:pStyle w:val="HTMLPreformatted"/>
        <w:shd w:val="clear" w:color="auto" w:fill="FFFFFF"/>
        <w:rPr>
          <w:ins w:id="11954" w:author="Manuel Hergenröder" w:date="2020-07-16T16:23:00Z"/>
          <w:rFonts w:ascii="Consolas" w:hAnsi="Consolas"/>
          <w:color w:val="000000"/>
          <w:sz w:val="18"/>
          <w:szCs w:val="18"/>
          <w:lang w:val="en-US"/>
          <w:rPrChange w:id="11955" w:author="Manuel Hergenröder" w:date="2020-07-16T16:26:00Z">
            <w:rPr>
              <w:ins w:id="11956" w:author="Manuel Hergenröder" w:date="2020-07-16T16:23:00Z"/>
              <w:rFonts w:ascii="Consolas" w:hAnsi="Consolas"/>
              <w:color w:val="000000"/>
            </w:rPr>
          </w:rPrChange>
        </w:rPr>
      </w:pPr>
      <w:ins w:id="11957" w:author="Manuel Hergenröder" w:date="2020-07-16T16:23:00Z">
        <w:r w:rsidRPr="00625FEA">
          <w:rPr>
            <w:rFonts w:ascii="Consolas" w:hAnsi="Consolas"/>
            <w:color w:val="000000"/>
            <w:sz w:val="18"/>
            <w:szCs w:val="18"/>
            <w:lang w:val="en-US"/>
            <w:rPrChange w:id="11958" w:author="Manuel Hergenröder" w:date="2020-07-16T16:26:00Z">
              <w:rPr>
                <w:rFonts w:ascii="Consolas" w:hAnsi="Consolas"/>
                <w:color w:val="000000"/>
              </w:rPr>
            </w:rPrChange>
          </w:rPr>
          <w:t>    }</w:t>
        </w:r>
      </w:ins>
    </w:p>
    <w:p w14:paraId="625C24EE" w14:textId="77777777" w:rsidR="008F67FA" w:rsidRPr="00625FEA" w:rsidRDefault="008F67FA" w:rsidP="008F67FA">
      <w:pPr>
        <w:pStyle w:val="HTMLPreformatted"/>
        <w:shd w:val="clear" w:color="auto" w:fill="FFFFFF"/>
        <w:rPr>
          <w:ins w:id="11959" w:author="Manuel Hergenröder" w:date="2020-07-16T16:23:00Z"/>
          <w:rFonts w:ascii="Consolas" w:hAnsi="Consolas"/>
          <w:color w:val="000000"/>
          <w:sz w:val="18"/>
          <w:szCs w:val="18"/>
          <w:lang w:val="en-US"/>
          <w:rPrChange w:id="11960" w:author="Manuel Hergenröder" w:date="2020-07-16T16:26:00Z">
            <w:rPr>
              <w:ins w:id="11961" w:author="Manuel Hergenröder" w:date="2020-07-16T16:23:00Z"/>
              <w:rFonts w:ascii="Consolas" w:hAnsi="Consolas"/>
              <w:color w:val="000000"/>
            </w:rPr>
          </w:rPrChange>
        </w:rPr>
      </w:pPr>
      <w:ins w:id="11962" w:author="Manuel Hergenröder" w:date="2020-07-16T16:23:00Z">
        <w:r w:rsidRPr="00625FEA">
          <w:rPr>
            <w:rFonts w:ascii="Consolas" w:hAnsi="Consolas"/>
            <w:color w:val="000000"/>
            <w:sz w:val="18"/>
            <w:szCs w:val="18"/>
            <w:lang w:val="en-US"/>
            <w:rPrChange w:id="11963" w:author="Manuel Hergenröder" w:date="2020-07-16T16:26:00Z">
              <w:rPr>
                <w:rFonts w:ascii="Consolas" w:hAnsi="Consolas"/>
                <w:color w:val="000000"/>
              </w:rPr>
            </w:rPrChange>
          </w:rPr>
          <w:t>}</w:t>
        </w:r>
      </w:ins>
    </w:p>
    <w:p w14:paraId="0401A3C5" w14:textId="77777777" w:rsidR="008F67FA" w:rsidRPr="00625FEA" w:rsidRDefault="008F67FA" w:rsidP="008F67FA">
      <w:pPr>
        <w:pStyle w:val="HTMLPreformatted"/>
        <w:shd w:val="clear" w:color="auto" w:fill="FFFFFF"/>
        <w:rPr>
          <w:ins w:id="11964" w:author="Manuel Hergenröder" w:date="2020-07-16T16:23:00Z"/>
          <w:rFonts w:ascii="Consolas" w:hAnsi="Consolas"/>
          <w:color w:val="000000"/>
          <w:sz w:val="18"/>
          <w:szCs w:val="18"/>
          <w:lang w:val="en-US"/>
          <w:rPrChange w:id="11965" w:author="Manuel Hergenröder" w:date="2020-07-16T16:26:00Z">
            <w:rPr>
              <w:ins w:id="11966" w:author="Manuel Hergenröder" w:date="2020-07-16T16:23:00Z"/>
              <w:rFonts w:ascii="Consolas" w:hAnsi="Consolas"/>
              <w:color w:val="000000"/>
            </w:rPr>
          </w:rPrChange>
        </w:rPr>
      </w:pPr>
      <w:ins w:id="11967" w:author="Manuel Hergenröder" w:date="2020-07-16T16:23:00Z">
        <w:r w:rsidRPr="00625FEA">
          <w:rPr>
            <w:rFonts w:ascii="Consolas" w:hAnsi="Consolas"/>
            <w:color w:val="000000"/>
            <w:sz w:val="18"/>
            <w:szCs w:val="18"/>
            <w:lang w:val="en-US"/>
            <w:rPrChange w:id="11968" w:author="Manuel Hergenröder" w:date="2020-07-16T16:26:00Z">
              <w:rPr>
                <w:rFonts w:ascii="Consolas" w:hAnsi="Consolas"/>
                <w:color w:val="000000"/>
              </w:rPr>
            </w:rPrChange>
          </w:rPr>
          <w:t xml:space="preserve"> </w:t>
        </w:r>
      </w:ins>
    </w:p>
    <w:p w14:paraId="4DF45FDB" w14:textId="77777777" w:rsidR="008F67FA" w:rsidRPr="00625FEA" w:rsidRDefault="008F67FA" w:rsidP="008F67FA">
      <w:pPr>
        <w:pStyle w:val="HTMLPreformatted"/>
        <w:shd w:val="clear" w:color="auto" w:fill="FFFFFF"/>
        <w:rPr>
          <w:ins w:id="11969" w:author="Manuel Hergenröder" w:date="2020-07-16T16:23:00Z"/>
          <w:rFonts w:ascii="Consolas" w:hAnsi="Consolas"/>
          <w:color w:val="000000"/>
          <w:sz w:val="18"/>
          <w:szCs w:val="18"/>
          <w:lang w:val="en-US"/>
          <w:rPrChange w:id="11970" w:author="Manuel Hergenröder" w:date="2020-07-16T16:26:00Z">
            <w:rPr>
              <w:ins w:id="11971" w:author="Manuel Hergenröder" w:date="2020-07-16T16:23:00Z"/>
              <w:rFonts w:ascii="Consolas" w:hAnsi="Consolas"/>
              <w:color w:val="000000"/>
            </w:rPr>
          </w:rPrChange>
        </w:rPr>
      </w:pPr>
      <w:ins w:id="11972" w:author="Manuel Hergenröder" w:date="2020-07-16T16:23:00Z">
        <w:r w:rsidRPr="00625FEA">
          <w:rPr>
            <w:rFonts w:ascii="Consolas" w:hAnsi="Consolas"/>
            <w:color w:val="0000FF"/>
            <w:sz w:val="18"/>
            <w:szCs w:val="18"/>
            <w:lang w:val="en-US"/>
            <w:rPrChange w:id="11973"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1974" w:author="Manuel Hergenröder" w:date="2020-07-16T16:26:00Z">
              <w:rPr>
                <w:rFonts w:ascii="Consolas" w:hAnsi="Consolas"/>
                <w:color w:val="000000"/>
              </w:rPr>
            </w:rPrChange>
          </w:rPr>
          <w:t> </w:t>
        </w:r>
        <w:r w:rsidRPr="00625FEA">
          <w:rPr>
            <w:rFonts w:ascii="Consolas" w:hAnsi="Consolas"/>
            <w:color w:val="0000FF"/>
            <w:sz w:val="18"/>
            <w:szCs w:val="18"/>
            <w:lang w:val="en-US"/>
            <w:rPrChange w:id="11975" w:author="Manuel Hergenröder" w:date="2020-07-16T16:26:00Z">
              <w:rPr>
                <w:rFonts w:ascii="Consolas" w:hAnsi="Consolas"/>
                <w:color w:val="0000FF"/>
              </w:rPr>
            </w:rPrChange>
          </w:rPr>
          <w:t>struct</w:t>
        </w:r>
        <w:r w:rsidRPr="00625FEA">
          <w:rPr>
            <w:rFonts w:ascii="Consolas" w:hAnsi="Consolas"/>
            <w:color w:val="000000"/>
            <w:sz w:val="18"/>
            <w:szCs w:val="18"/>
            <w:lang w:val="en-US"/>
            <w:rPrChange w:id="11976" w:author="Manuel Hergenröder" w:date="2020-07-16T16:26:00Z">
              <w:rPr>
                <w:rFonts w:ascii="Consolas" w:hAnsi="Consolas"/>
                <w:color w:val="000000"/>
              </w:rPr>
            </w:rPrChange>
          </w:rPr>
          <w:t> </w:t>
        </w:r>
        <w:r w:rsidRPr="00625FEA">
          <w:rPr>
            <w:rFonts w:ascii="Consolas" w:hAnsi="Consolas"/>
            <w:color w:val="2B91AF"/>
            <w:sz w:val="18"/>
            <w:szCs w:val="18"/>
            <w:lang w:val="en-US"/>
            <w:rPrChange w:id="11977" w:author="Manuel Hergenröder" w:date="2020-07-16T16:26:00Z">
              <w:rPr>
                <w:rFonts w:ascii="Consolas" w:hAnsi="Consolas"/>
                <w:color w:val="2B91AF"/>
              </w:rPr>
            </w:rPrChange>
          </w:rPr>
          <w:t>VertexChange</w:t>
        </w:r>
      </w:ins>
    </w:p>
    <w:p w14:paraId="330E439A" w14:textId="77777777" w:rsidR="008F67FA" w:rsidRPr="00625FEA" w:rsidRDefault="008F67FA" w:rsidP="008F67FA">
      <w:pPr>
        <w:pStyle w:val="HTMLPreformatted"/>
        <w:shd w:val="clear" w:color="auto" w:fill="FFFFFF"/>
        <w:rPr>
          <w:ins w:id="11978" w:author="Manuel Hergenröder" w:date="2020-07-16T16:23:00Z"/>
          <w:rFonts w:ascii="Consolas" w:hAnsi="Consolas"/>
          <w:color w:val="000000"/>
          <w:sz w:val="18"/>
          <w:szCs w:val="18"/>
          <w:lang w:val="en-US"/>
          <w:rPrChange w:id="11979" w:author="Manuel Hergenröder" w:date="2020-07-16T16:26:00Z">
            <w:rPr>
              <w:ins w:id="11980" w:author="Manuel Hergenröder" w:date="2020-07-16T16:23:00Z"/>
              <w:rFonts w:ascii="Consolas" w:hAnsi="Consolas"/>
              <w:color w:val="000000"/>
            </w:rPr>
          </w:rPrChange>
        </w:rPr>
      </w:pPr>
      <w:ins w:id="11981" w:author="Manuel Hergenröder" w:date="2020-07-16T16:23:00Z">
        <w:r w:rsidRPr="00625FEA">
          <w:rPr>
            <w:rFonts w:ascii="Consolas" w:hAnsi="Consolas"/>
            <w:color w:val="000000"/>
            <w:sz w:val="18"/>
            <w:szCs w:val="18"/>
            <w:lang w:val="en-US"/>
            <w:rPrChange w:id="11982" w:author="Manuel Hergenröder" w:date="2020-07-16T16:26:00Z">
              <w:rPr>
                <w:rFonts w:ascii="Consolas" w:hAnsi="Consolas"/>
                <w:color w:val="000000"/>
              </w:rPr>
            </w:rPrChange>
          </w:rPr>
          <w:t>{</w:t>
        </w:r>
      </w:ins>
    </w:p>
    <w:p w14:paraId="45444C21" w14:textId="77777777" w:rsidR="008F67FA" w:rsidRPr="00625FEA" w:rsidRDefault="008F67FA" w:rsidP="008F67FA">
      <w:pPr>
        <w:pStyle w:val="HTMLPreformatted"/>
        <w:shd w:val="clear" w:color="auto" w:fill="FFFFFF"/>
        <w:rPr>
          <w:ins w:id="11983" w:author="Manuel Hergenröder" w:date="2020-07-16T16:23:00Z"/>
          <w:rFonts w:ascii="Consolas" w:hAnsi="Consolas"/>
          <w:color w:val="000000"/>
          <w:sz w:val="18"/>
          <w:szCs w:val="18"/>
          <w:lang w:val="en-US"/>
          <w:rPrChange w:id="11984" w:author="Manuel Hergenröder" w:date="2020-07-16T16:26:00Z">
            <w:rPr>
              <w:ins w:id="11985" w:author="Manuel Hergenröder" w:date="2020-07-16T16:23:00Z"/>
              <w:rFonts w:ascii="Consolas" w:hAnsi="Consolas"/>
              <w:color w:val="000000"/>
            </w:rPr>
          </w:rPrChange>
        </w:rPr>
      </w:pPr>
      <w:ins w:id="11986" w:author="Manuel Hergenröder" w:date="2020-07-16T16:23:00Z">
        <w:r w:rsidRPr="00625FEA">
          <w:rPr>
            <w:rFonts w:ascii="Consolas" w:hAnsi="Consolas"/>
            <w:color w:val="000000"/>
            <w:sz w:val="18"/>
            <w:szCs w:val="18"/>
            <w:lang w:val="en-US"/>
            <w:rPrChange w:id="11987" w:author="Manuel Hergenröder" w:date="2020-07-16T16:26:00Z">
              <w:rPr>
                <w:rFonts w:ascii="Consolas" w:hAnsi="Consolas"/>
                <w:color w:val="000000"/>
              </w:rPr>
            </w:rPrChange>
          </w:rPr>
          <w:t>    </w:t>
        </w:r>
        <w:r w:rsidRPr="00625FEA">
          <w:rPr>
            <w:rFonts w:ascii="Consolas" w:hAnsi="Consolas"/>
            <w:color w:val="0000FF"/>
            <w:sz w:val="18"/>
            <w:szCs w:val="18"/>
            <w:lang w:val="en-US"/>
            <w:rPrChange w:id="11988"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1989" w:author="Manuel Hergenröder" w:date="2020-07-16T16:26:00Z">
              <w:rPr>
                <w:rFonts w:ascii="Consolas" w:hAnsi="Consolas"/>
                <w:color w:val="000000"/>
              </w:rPr>
            </w:rPrChange>
          </w:rPr>
          <w:t> </w:t>
        </w:r>
        <w:r w:rsidRPr="00625FEA">
          <w:rPr>
            <w:rFonts w:ascii="Consolas" w:hAnsi="Consolas"/>
            <w:color w:val="0000FF"/>
            <w:sz w:val="18"/>
            <w:szCs w:val="18"/>
            <w:lang w:val="en-US"/>
            <w:rPrChange w:id="11990" w:author="Manuel Hergenröder" w:date="2020-07-16T16:26:00Z">
              <w:rPr>
                <w:rFonts w:ascii="Consolas" w:hAnsi="Consolas"/>
                <w:color w:val="0000FF"/>
              </w:rPr>
            </w:rPrChange>
          </w:rPr>
          <w:t>int</w:t>
        </w:r>
        <w:r w:rsidRPr="00625FEA">
          <w:rPr>
            <w:rFonts w:ascii="Consolas" w:hAnsi="Consolas"/>
            <w:color w:val="000000"/>
            <w:sz w:val="18"/>
            <w:szCs w:val="18"/>
            <w:lang w:val="en-US"/>
            <w:rPrChange w:id="11991" w:author="Manuel Hergenröder" w:date="2020-07-16T16:26:00Z">
              <w:rPr>
                <w:rFonts w:ascii="Consolas" w:hAnsi="Consolas"/>
                <w:color w:val="000000"/>
              </w:rPr>
            </w:rPrChange>
          </w:rPr>
          <w:t> meshIdx;</w:t>
        </w:r>
      </w:ins>
    </w:p>
    <w:p w14:paraId="68295804" w14:textId="77777777" w:rsidR="008F67FA" w:rsidRPr="00625FEA" w:rsidRDefault="008F67FA" w:rsidP="008F67FA">
      <w:pPr>
        <w:pStyle w:val="HTMLPreformatted"/>
        <w:shd w:val="clear" w:color="auto" w:fill="FFFFFF"/>
        <w:rPr>
          <w:ins w:id="11992" w:author="Manuel Hergenröder" w:date="2020-07-16T16:23:00Z"/>
          <w:rFonts w:ascii="Consolas" w:hAnsi="Consolas"/>
          <w:color w:val="000000"/>
          <w:sz w:val="18"/>
          <w:szCs w:val="18"/>
          <w:lang w:val="en-US"/>
          <w:rPrChange w:id="11993" w:author="Manuel Hergenröder" w:date="2020-07-16T16:26:00Z">
            <w:rPr>
              <w:ins w:id="11994" w:author="Manuel Hergenröder" w:date="2020-07-16T16:23:00Z"/>
              <w:rFonts w:ascii="Consolas" w:hAnsi="Consolas"/>
              <w:color w:val="000000"/>
            </w:rPr>
          </w:rPrChange>
        </w:rPr>
      </w:pPr>
      <w:ins w:id="11995" w:author="Manuel Hergenröder" w:date="2020-07-16T16:23:00Z">
        <w:r w:rsidRPr="00625FEA">
          <w:rPr>
            <w:rFonts w:ascii="Consolas" w:hAnsi="Consolas"/>
            <w:color w:val="000000"/>
            <w:sz w:val="18"/>
            <w:szCs w:val="18"/>
            <w:lang w:val="en-US"/>
            <w:rPrChange w:id="11996" w:author="Manuel Hergenröder" w:date="2020-07-16T16:26:00Z">
              <w:rPr>
                <w:rFonts w:ascii="Consolas" w:hAnsi="Consolas"/>
                <w:color w:val="000000"/>
              </w:rPr>
            </w:rPrChange>
          </w:rPr>
          <w:t>    </w:t>
        </w:r>
        <w:r w:rsidRPr="00625FEA">
          <w:rPr>
            <w:rFonts w:ascii="Consolas" w:hAnsi="Consolas"/>
            <w:color w:val="0000FF"/>
            <w:sz w:val="18"/>
            <w:szCs w:val="18"/>
            <w:lang w:val="en-US"/>
            <w:rPrChange w:id="11997"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1998" w:author="Manuel Hergenröder" w:date="2020-07-16T16:26:00Z">
              <w:rPr>
                <w:rFonts w:ascii="Consolas" w:hAnsi="Consolas"/>
                <w:color w:val="000000"/>
              </w:rPr>
            </w:rPrChange>
          </w:rPr>
          <w:t> </w:t>
        </w:r>
        <w:r w:rsidRPr="00625FEA">
          <w:rPr>
            <w:rFonts w:ascii="Consolas" w:hAnsi="Consolas"/>
            <w:color w:val="0000FF"/>
            <w:sz w:val="18"/>
            <w:szCs w:val="18"/>
            <w:lang w:val="en-US"/>
            <w:rPrChange w:id="11999" w:author="Manuel Hergenröder" w:date="2020-07-16T16:26:00Z">
              <w:rPr>
                <w:rFonts w:ascii="Consolas" w:hAnsi="Consolas"/>
                <w:color w:val="0000FF"/>
              </w:rPr>
            </w:rPrChange>
          </w:rPr>
          <w:t>int</w:t>
        </w:r>
        <w:r w:rsidRPr="00625FEA">
          <w:rPr>
            <w:rFonts w:ascii="Consolas" w:hAnsi="Consolas"/>
            <w:color w:val="000000"/>
            <w:sz w:val="18"/>
            <w:szCs w:val="18"/>
            <w:lang w:val="en-US"/>
            <w:rPrChange w:id="12000" w:author="Manuel Hergenröder" w:date="2020-07-16T16:26:00Z">
              <w:rPr>
                <w:rFonts w:ascii="Consolas" w:hAnsi="Consolas"/>
                <w:color w:val="000000"/>
              </w:rPr>
            </w:rPrChange>
          </w:rPr>
          <w:t> vertexIdx;</w:t>
        </w:r>
      </w:ins>
    </w:p>
    <w:p w14:paraId="15227CFA" w14:textId="77777777" w:rsidR="008F67FA" w:rsidRPr="00625FEA" w:rsidRDefault="008F67FA" w:rsidP="008F67FA">
      <w:pPr>
        <w:pStyle w:val="HTMLPreformatted"/>
        <w:shd w:val="clear" w:color="auto" w:fill="FFFFFF"/>
        <w:rPr>
          <w:ins w:id="12001" w:author="Manuel Hergenröder" w:date="2020-07-16T16:23:00Z"/>
          <w:rFonts w:ascii="Consolas" w:hAnsi="Consolas"/>
          <w:color w:val="000000"/>
          <w:sz w:val="18"/>
          <w:szCs w:val="18"/>
          <w:lang w:val="en-US"/>
          <w:rPrChange w:id="12002" w:author="Manuel Hergenröder" w:date="2020-07-16T16:26:00Z">
            <w:rPr>
              <w:ins w:id="12003" w:author="Manuel Hergenröder" w:date="2020-07-16T16:23:00Z"/>
              <w:rFonts w:ascii="Consolas" w:hAnsi="Consolas"/>
              <w:color w:val="000000"/>
            </w:rPr>
          </w:rPrChange>
        </w:rPr>
      </w:pPr>
      <w:ins w:id="12004" w:author="Manuel Hergenröder" w:date="2020-07-16T16:23:00Z">
        <w:r w:rsidRPr="00625FEA">
          <w:rPr>
            <w:rFonts w:ascii="Consolas" w:hAnsi="Consolas"/>
            <w:color w:val="000000"/>
            <w:sz w:val="18"/>
            <w:szCs w:val="18"/>
            <w:lang w:val="en-US"/>
            <w:rPrChange w:id="12005" w:author="Manuel Hergenröder" w:date="2020-07-16T16:26:00Z">
              <w:rPr>
                <w:rFonts w:ascii="Consolas" w:hAnsi="Consolas"/>
                <w:color w:val="000000"/>
              </w:rPr>
            </w:rPrChange>
          </w:rPr>
          <w:t>    </w:t>
        </w:r>
        <w:r w:rsidRPr="00625FEA">
          <w:rPr>
            <w:rFonts w:ascii="Consolas" w:hAnsi="Consolas"/>
            <w:color w:val="0000FF"/>
            <w:sz w:val="18"/>
            <w:szCs w:val="18"/>
            <w:lang w:val="en-US"/>
            <w:rPrChange w:id="12006"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007" w:author="Manuel Hergenröder" w:date="2020-07-16T16:26:00Z">
              <w:rPr>
                <w:rFonts w:ascii="Consolas" w:hAnsi="Consolas"/>
                <w:color w:val="000000"/>
              </w:rPr>
            </w:rPrChange>
          </w:rPr>
          <w:t> </w:t>
        </w:r>
        <w:r w:rsidRPr="00625FEA">
          <w:rPr>
            <w:rFonts w:ascii="Consolas" w:hAnsi="Consolas"/>
            <w:color w:val="0000FF"/>
            <w:sz w:val="18"/>
            <w:szCs w:val="18"/>
            <w:lang w:val="en-US"/>
            <w:rPrChange w:id="12008"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2009" w:author="Manuel Hergenröder" w:date="2020-07-16T16:26:00Z">
              <w:rPr>
                <w:rFonts w:ascii="Consolas" w:hAnsi="Consolas"/>
                <w:color w:val="000000"/>
              </w:rPr>
            </w:rPrChange>
          </w:rPr>
          <w:t> x;</w:t>
        </w:r>
      </w:ins>
    </w:p>
    <w:p w14:paraId="67214F65" w14:textId="77777777" w:rsidR="008F67FA" w:rsidRPr="00625FEA" w:rsidRDefault="008F67FA" w:rsidP="008F67FA">
      <w:pPr>
        <w:pStyle w:val="HTMLPreformatted"/>
        <w:shd w:val="clear" w:color="auto" w:fill="FFFFFF"/>
        <w:rPr>
          <w:ins w:id="12010" w:author="Manuel Hergenröder" w:date="2020-07-16T16:23:00Z"/>
          <w:rFonts w:ascii="Consolas" w:hAnsi="Consolas"/>
          <w:color w:val="000000"/>
          <w:sz w:val="18"/>
          <w:szCs w:val="18"/>
          <w:lang w:val="en-US"/>
          <w:rPrChange w:id="12011" w:author="Manuel Hergenröder" w:date="2020-07-16T16:26:00Z">
            <w:rPr>
              <w:ins w:id="12012" w:author="Manuel Hergenröder" w:date="2020-07-16T16:23:00Z"/>
              <w:rFonts w:ascii="Consolas" w:hAnsi="Consolas"/>
              <w:color w:val="000000"/>
            </w:rPr>
          </w:rPrChange>
        </w:rPr>
      </w:pPr>
      <w:ins w:id="12013" w:author="Manuel Hergenröder" w:date="2020-07-16T16:23:00Z">
        <w:r w:rsidRPr="00625FEA">
          <w:rPr>
            <w:rFonts w:ascii="Consolas" w:hAnsi="Consolas"/>
            <w:color w:val="000000"/>
            <w:sz w:val="18"/>
            <w:szCs w:val="18"/>
            <w:lang w:val="en-US"/>
            <w:rPrChange w:id="12014" w:author="Manuel Hergenröder" w:date="2020-07-16T16:26:00Z">
              <w:rPr>
                <w:rFonts w:ascii="Consolas" w:hAnsi="Consolas"/>
                <w:color w:val="000000"/>
              </w:rPr>
            </w:rPrChange>
          </w:rPr>
          <w:t>    </w:t>
        </w:r>
        <w:r w:rsidRPr="00625FEA">
          <w:rPr>
            <w:rFonts w:ascii="Consolas" w:hAnsi="Consolas"/>
            <w:color w:val="0000FF"/>
            <w:sz w:val="18"/>
            <w:szCs w:val="18"/>
            <w:lang w:val="en-US"/>
            <w:rPrChange w:id="12015"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016" w:author="Manuel Hergenröder" w:date="2020-07-16T16:26:00Z">
              <w:rPr>
                <w:rFonts w:ascii="Consolas" w:hAnsi="Consolas"/>
                <w:color w:val="000000"/>
              </w:rPr>
            </w:rPrChange>
          </w:rPr>
          <w:t> </w:t>
        </w:r>
        <w:r w:rsidRPr="00625FEA">
          <w:rPr>
            <w:rFonts w:ascii="Consolas" w:hAnsi="Consolas"/>
            <w:color w:val="0000FF"/>
            <w:sz w:val="18"/>
            <w:szCs w:val="18"/>
            <w:lang w:val="en-US"/>
            <w:rPrChange w:id="12017"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2018" w:author="Manuel Hergenröder" w:date="2020-07-16T16:26:00Z">
              <w:rPr>
                <w:rFonts w:ascii="Consolas" w:hAnsi="Consolas"/>
                <w:color w:val="000000"/>
              </w:rPr>
            </w:rPrChange>
          </w:rPr>
          <w:t> y;</w:t>
        </w:r>
      </w:ins>
    </w:p>
    <w:p w14:paraId="03EFC7F6" w14:textId="77777777" w:rsidR="008F67FA" w:rsidRPr="00625FEA" w:rsidRDefault="008F67FA" w:rsidP="008F67FA">
      <w:pPr>
        <w:pStyle w:val="HTMLPreformatted"/>
        <w:shd w:val="clear" w:color="auto" w:fill="FFFFFF"/>
        <w:rPr>
          <w:ins w:id="12019" w:author="Manuel Hergenröder" w:date="2020-07-16T16:23:00Z"/>
          <w:rFonts w:ascii="Consolas" w:hAnsi="Consolas"/>
          <w:color w:val="000000"/>
          <w:sz w:val="18"/>
          <w:szCs w:val="18"/>
          <w:lang w:val="en-US"/>
          <w:rPrChange w:id="12020" w:author="Manuel Hergenröder" w:date="2020-07-16T16:26:00Z">
            <w:rPr>
              <w:ins w:id="12021" w:author="Manuel Hergenröder" w:date="2020-07-16T16:23:00Z"/>
              <w:rFonts w:ascii="Consolas" w:hAnsi="Consolas"/>
              <w:color w:val="000000"/>
            </w:rPr>
          </w:rPrChange>
        </w:rPr>
      </w:pPr>
      <w:ins w:id="12022" w:author="Manuel Hergenröder" w:date="2020-07-16T16:23:00Z">
        <w:r w:rsidRPr="00625FEA">
          <w:rPr>
            <w:rFonts w:ascii="Consolas" w:hAnsi="Consolas"/>
            <w:color w:val="000000"/>
            <w:sz w:val="18"/>
            <w:szCs w:val="18"/>
            <w:lang w:val="en-US"/>
            <w:rPrChange w:id="12023" w:author="Manuel Hergenröder" w:date="2020-07-16T16:26:00Z">
              <w:rPr>
                <w:rFonts w:ascii="Consolas" w:hAnsi="Consolas"/>
                <w:color w:val="000000"/>
              </w:rPr>
            </w:rPrChange>
          </w:rPr>
          <w:t>    </w:t>
        </w:r>
        <w:r w:rsidRPr="00625FEA">
          <w:rPr>
            <w:rFonts w:ascii="Consolas" w:hAnsi="Consolas"/>
            <w:color w:val="0000FF"/>
            <w:sz w:val="18"/>
            <w:szCs w:val="18"/>
            <w:lang w:val="en-US"/>
            <w:rPrChange w:id="12024"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025" w:author="Manuel Hergenröder" w:date="2020-07-16T16:26:00Z">
              <w:rPr>
                <w:rFonts w:ascii="Consolas" w:hAnsi="Consolas"/>
                <w:color w:val="000000"/>
              </w:rPr>
            </w:rPrChange>
          </w:rPr>
          <w:t> </w:t>
        </w:r>
        <w:r w:rsidRPr="00625FEA">
          <w:rPr>
            <w:rFonts w:ascii="Consolas" w:hAnsi="Consolas"/>
            <w:color w:val="0000FF"/>
            <w:sz w:val="18"/>
            <w:szCs w:val="18"/>
            <w:lang w:val="en-US"/>
            <w:rPrChange w:id="12026"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2027" w:author="Manuel Hergenröder" w:date="2020-07-16T16:26:00Z">
              <w:rPr>
                <w:rFonts w:ascii="Consolas" w:hAnsi="Consolas"/>
                <w:color w:val="000000"/>
              </w:rPr>
            </w:rPrChange>
          </w:rPr>
          <w:t> z;</w:t>
        </w:r>
      </w:ins>
    </w:p>
    <w:p w14:paraId="20D6DBEC" w14:textId="77777777" w:rsidR="008F67FA" w:rsidRPr="00625FEA" w:rsidRDefault="008F67FA" w:rsidP="008F67FA">
      <w:pPr>
        <w:pStyle w:val="HTMLPreformatted"/>
        <w:shd w:val="clear" w:color="auto" w:fill="FFFFFF"/>
        <w:rPr>
          <w:ins w:id="12028" w:author="Manuel Hergenröder" w:date="2020-07-16T16:23:00Z"/>
          <w:rFonts w:ascii="Consolas" w:hAnsi="Consolas"/>
          <w:color w:val="000000"/>
          <w:sz w:val="18"/>
          <w:szCs w:val="18"/>
          <w:lang w:val="en-US"/>
          <w:rPrChange w:id="12029" w:author="Manuel Hergenröder" w:date="2020-07-16T16:26:00Z">
            <w:rPr>
              <w:ins w:id="12030" w:author="Manuel Hergenröder" w:date="2020-07-16T16:23:00Z"/>
              <w:rFonts w:ascii="Consolas" w:hAnsi="Consolas"/>
              <w:color w:val="000000"/>
            </w:rPr>
          </w:rPrChange>
        </w:rPr>
      </w:pPr>
      <w:ins w:id="12031" w:author="Manuel Hergenröder" w:date="2020-07-16T16:23:00Z">
        <w:r w:rsidRPr="00625FEA">
          <w:rPr>
            <w:rFonts w:ascii="Consolas" w:hAnsi="Consolas"/>
            <w:color w:val="000000"/>
            <w:sz w:val="18"/>
            <w:szCs w:val="18"/>
            <w:lang w:val="en-US"/>
            <w:rPrChange w:id="12032" w:author="Manuel Hergenröder" w:date="2020-07-16T16:26:00Z">
              <w:rPr>
                <w:rFonts w:ascii="Consolas" w:hAnsi="Consolas"/>
                <w:color w:val="000000"/>
              </w:rPr>
            </w:rPrChange>
          </w:rPr>
          <w:t xml:space="preserve"> </w:t>
        </w:r>
      </w:ins>
    </w:p>
    <w:p w14:paraId="6DBF9F02" w14:textId="77777777" w:rsidR="008F67FA" w:rsidRPr="00625FEA" w:rsidRDefault="008F67FA" w:rsidP="008F67FA">
      <w:pPr>
        <w:pStyle w:val="HTMLPreformatted"/>
        <w:shd w:val="clear" w:color="auto" w:fill="FFFFFF"/>
        <w:rPr>
          <w:ins w:id="12033" w:author="Manuel Hergenröder" w:date="2020-07-16T16:23:00Z"/>
          <w:rFonts w:ascii="Consolas" w:hAnsi="Consolas"/>
          <w:color w:val="000000"/>
          <w:sz w:val="18"/>
          <w:szCs w:val="18"/>
          <w:lang w:val="en-US"/>
          <w:rPrChange w:id="12034" w:author="Manuel Hergenröder" w:date="2020-07-16T16:26:00Z">
            <w:rPr>
              <w:ins w:id="12035" w:author="Manuel Hergenröder" w:date="2020-07-16T16:23:00Z"/>
              <w:rFonts w:ascii="Consolas" w:hAnsi="Consolas"/>
              <w:color w:val="000000"/>
            </w:rPr>
          </w:rPrChange>
        </w:rPr>
      </w:pPr>
      <w:ins w:id="12036" w:author="Manuel Hergenröder" w:date="2020-07-16T16:23:00Z">
        <w:r w:rsidRPr="00625FEA">
          <w:rPr>
            <w:rFonts w:ascii="Consolas" w:hAnsi="Consolas"/>
            <w:color w:val="000000"/>
            <w:sz w:val="18"/>
            <w:szCs w:val="18"/>
            <w:lang w:val="en-US"/>
            <w:rPrChange w:id="12037" w:author="Manuel Hergenröder" w:date="2020-07-16T16:26:00Z">
              <w:rPr>
                <w:rFonts w:ascii="Consolas" w:hAnsi="Consolas"/>
                <w:color w:val="000000"/>
              </w:rPr>
            </w:rPrChange>
          </w:rPr>
          <w:t>    </w:t>
        </w:r>
        <w:r w:rsidRPr="00625FEA">
          <w:rPr>
            <w:rFonts w:ascii="Consolas" w:hAnsi="Consolas"/>
            <w:color w:val="0000FF"/>
            <w:sz w:val="18"/>
            <w:szCs w:val="18"/>
            <w:lang w:val="en-US"/>
            <w:rPrChange w:id="12038"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039" w:author="Manuel Hergenröder" w:date="2020-07-16T16:26:00Z">
              <w:rPr>
                <w:rFonts w:ascii="Consolas" w:hAnsi="Consolas"/>
                <w:color w:val="000000"/>
              </w:rPr>
            </w:rPrChange>
          </w:rPr>
          <w:t> </w:t>
        </w:r>
        <w:r w:rsidRPr="00625FEA">
          <w:rPr>
            <w:rFonts w:ascii="Consolas" w:hAnsi="Consolas"/>
            <w:color w:val="2B91AF"/>
            <w:sz w:val="18"/>
            <w:szCs w:val="18"/>
            <w:lang w:val="en-US"/>
            <w:rPrChange w:id="12040" w:author="Manuel Hergenröder" w:date="2020-07-16T16:26:00Z">
              <w:rPr>
                <w:rFonts w:ascii="Consolas" w:hAnsi="Consolas"/>
                <w:color w:val="2B91AF"/>
              </w:rPr>
            </w:rPrChange>
          </w:rPr>
          <w:t>VertexChange</w:t>
        </w:r>
        <w:r w:rsidRPr="00625FEA">
          <w:rPr>
            <w:rFonts w:ascii="Consolas" w:hAnsi="Consolas"/>
            <w:color w:val="000000"/>
            <w:sz w:val="18"/>
            <w:szCs w:val="18"/>
            <w:lang w:val="en-US"/>
            <w:rPrChange w:id="12041" w:author="Manuel Hergenröder" w:date="2020-07-16T16:26:00Z">
              <w:rPr>
                <w:rFonts w:ascii="Consolas" w:hAnsi="Consolas"/>
                <w:color w:val="000000"/>
              </w:rPr>
            </w:rPrChange>
          </w:rPr>
          <w:t>(</w:t>
        </w:r>
        <w:r w:rsidRPr="00625FEA">
          <w:rPr>
            <w:rFonts w:ascii="Consolas" w:hAnsi="Consolas"/>
            <w:color w:val="0000FF"/>
            <w:sz w:val="18"/>
            <w:szCs w:val="18"/>
            <w:lang w:val="en-US"/>
            <w:rPrChange w:id="12042" w:author="Manuel Hergenröder" w:date="2020-07-16T16:26:00Z">
              <w:rPr>
                <w:rFonts w:ascii="Consolas" w:hAnsi="Consolas"/>
                <w:color w:val="0000FF"/>
              </w:rPr>
            </w:rPrChange>
          </w:rPr>
          <w:t>int</w:t>
        </w:r>
        <w:r w:rsidRPr="00625FEA">
          <w:rPr>
            <w:rFonts w:ascii="Consolas" w:hAnsi="Consolas"/>
            <w:color w:val="000000"/>
            <w:sz w:val="18"/>
            <w:szCs w:val="18"/>
            <w:lang w:val="en-US"/>
            <w:rPrChange w:id="12043" w:author="Manuel Hergenröder" w:date="2020-07-16T16:26:00Z">
              <w:rPr>
                <w:rFonts w:ascii="Consolas" w:hAnsi="Consolas"/>
                <w:color w:val="000000"/>
              </w:rPr>
            </w:rPrChange>
          </w:rPr>
          <w:t> </w:t>
        </w:r>
        <w:r w:rsidRPr="00625FEA">
          <w:rPr>
            <w:rFonts w:ascii="Consolas" w:hAnsi="Consolas"/>
            <w:color w:val="1F377F"/>
            <w:sz w:val="18"/>
            <w:szCs w:val="18"/>
            <w:lang w:val="en-US"/>
            <w:rPrChange w:id="12044" w:author="Manuel Hergenröder" w:date="2020-07-16T16:26:00Z">
              <w:rPr>
                <w:rFonts w:ascii="Consolas" w:hAnsi="Consolas"/>
                <w:color w:val="1F377F"/>
              </w:rPr>
            </w:rPrChange>
          </w:rPr>
          <w:t>meshIdx</w:t>
        </w:r>
        <w:r w:rsidRPr="00625FEA">
          <w:rPr>
            <w:rFonts w:ascii="Consolas" w:hAnsi="Consolas"/>
            <w:color w:val="000000"/>
            <w:sz w:val="18"/>
            <w:szCs w:val="18"/>
            <w:lang w:val="en-US"/>
            <w:rPrChange w:id="12045" w:author="Manuel Hergenröder" w:date="2020-07-16T16:26:00Z">
              <w:rPr>
                <w:rFonts w:ascii="Consolas" w:hAnsi="Consolas"/>
                <w:color w:val="000000"/>
              </w:rPr>
            </w:rPrChange>
          </w:rPr>
          <w:t>, </w:t>
        </w:r>
        <w:r w:rsidRPr="00625FEA">
          <w:rPr>
            <w:rFonts w:ascii="Consolas" w:hAnsi="Consolas"/>
            <w:color w:val="0000FF"/>
            <w:sz w:val="18"/>
            <w:szCs w:val="18"/>
            <w:lang w:val="en-US"/>
            <w:rPrChange w:id="12046" w:author="Manuel Hergenröder" w:date="2020-07-16T16:26:00Z">
              <w:rPr>
                <w:rFonts w:ascii="Consolas" w:hAnsi="Consolas"/>
                <w:color w:val="0000FF"/>
              </w:rPr>
            </w:rPrChange>
          </w:rPr>
          <w:t>int</w:t>
        </w:r>
        <w:r w:rsidRPr="00625FEA">
          <w:rPr>
            <w:rFonts w:ascii="Consolas" w:hAnsi="Consolas"/>
            <w:color w:val="000000"/>
            <w:sz w:val="18"/>
            <w:szCs w:val="18"/>
            <w:lang w:val="en-US"/>
            <w:rPrChange w:id="12047" w:author="Manuel Hergenröder" w:date="2020-07-16T16:26:00Z">
              <w:rPr>
                <w:rFonts w:ascii="Consolas" w:hAnsi="Consolas"/>
                <w:color w:val="000000"/>
              </w:rPr>
            </w:rPrChange>
          </w:rPr>
          <w:t> </w:t>
        </w:r>
        <w:r w:rsidRPr="00625FEA">
          <w:rPr>
            <w:rFonts w:ascii="Consolas" w:hAnsi="Consolas"/>
            <w:color w:val="1F377F"/>
            <w:sz w:val="18"/>
            <w:szCs w:val="18"/>
            <w:lang w:val="en-US"/>
            <w:rPrChange w:id="12048" w:author="Manuel Hergenröder" w:date="2020-07-16T16:26:00Z">
              <w:rPr>
                <w:rFonts w:ascii="Consolas" w:hAnsi="Consolas"/>
                <w:color w:val="1F377F"/>
              </w:rPr>
            </w:rPrChange>
          </w:rPr>
          <w:t>vertexIdx</w:t>
        </w:r>
        <w:r w:rsidRPr="00625FEA">
          <w:rPr>
            <w:rFonts w:ascii="Consolas" w:hAnsi="Consolas"/>
            <w:color w:val="000000"/>
            <w:sz w:val="18"/>
            <w:szCs w:val="18"/>
            <w:lang w:val="en-US"/>
            <w:rPrChange w:id="12049" w:author="Manuel Hergenröder" w:date="2020-07-16T16:26:00Z">
              <w:rPr>
                <w:rFonts w:ascii="Consolas" w:hAnsi="Consolas"/>
                <w:color w:val="000000"/>
              </w:rPr>
            </w:rPrChange>
          </w:rPr>
          <w:t>, </w:t>
        </w:r>
        <w:r w:rsidRPr="00625FEA">
          <w:rPr>
            <w:rFonts w:ascii="Consolas" w:hAnsi="Consolas"/>
            <w:color w:val="0000FF"/>
            <w:sz w:val="18"/>
            <w:szCs w:val="18"/>
            <w:lang w:val="en-US"/>
            <w:rPrChange w:id="12050"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2051" w:author="Manuel Hergenröder" w:date="2020-07-16T16:26:00Z">
              <w:rPr>
                <w:rFonts w:ascii="Consolas" w:hAnsi="Consolas"/>
                <w:color w:val="000000"/>
              </w:rPr>
            </w:rPrChange>
          </w:rPr>
          <w:t> </w:t>
        </w:r>
        <w:r w:rsidRPr="00625FEA">
          <w:rPr>
            <w:rFonts w:ascii="Consolas" w:hAnsi="Consolas"/>
            <w:color w:val="1F377F"/>
            <w:sz w:val="18"/>
            <w:szCs w:val="18"/>
            <w:lang w:val="en-US"/>
            <w:rPrChange w:id="12052" w:author="Manuel Hergenröder" w:date="2020-07-16T16:26:00Z">
              <w:rPr>
                <w:rFonts w:ascii="Consolas" w:hAnsi="Consolas"/>
                <w:color w:val="1F377F"/>
              </w:rPr>
            </w:rPrChange>
          </w:rPr>
          <w:t>x</w:t>
        </w:r>
        <w:r w:rsidRPr="00625FEA">
          <w:rPr>
            <w:rFonts w:ascii="Consolas" w:hAnsi="Consolas"/>
            <w:color w:val="000000"/>
            <w:sz w:val="18"/>
            <w:szCs w:val="18"/>
            <w:lang w:val="en-US"/>
            <w:rPrChange w:id="12053" w:author="Manuel Hergenröder" w:date="2020-07-16T16:26:00Z">
              <w:rPr>
                <w:rFonts w:ascii="Consolas" w:hAnsi="Consolas"/>
                <w:color w:val="000000"/>
              </w:rPr>
            </w:rPrChange>
          </w:rPr>
          <w:t>, </w:t>
        </w:r>
        <w:r w:rsidRPr="00625FEA">
          <w:rPr>
            <w:rFonts w:ascii="Consolas" w:hAnsi="Consolas"/>
            <w:color w:val="0000FF"/>
            <w:sz w:val="18"/>
            <w:szCs w:val="18"/>
            <w:lang w:val="en-US"/>
            <w:rPrChange w:id="12054"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2055" w:author="Manuel Hergenröder" w:date="2020-07-16T16:26:00Z">
              <w:rPr>
                <w:rFonts w:ascii="Consolas" w:hAnsi="Consolas"/>
                <w:color w:val="000000"/>
              </w:rPr>
            </w:rPrChange>
          </w:rPr>
          <w:t> </w:t>
        </w:r>
        <w:r w:rsidRPr="00625FEA">
          <w:rPr>
            <w:rFonts w:ascii="Consolas" w:hAnsi="Consolas"/>
            <w:color w:val="1F377F"/>
            <w:sz w:val="18"/>
            <w:szCs w:val="18"/>
            <w:lang w:val="en-US"/>
            <w:rPrChange w:id="12056" w:author="Manuel Hergenröder" w:date="2020-07-16T16:26:00Z">
              <w:rPr>
                <w:rFonts w:ascii="Consolas" w:hAnsi="Consolas"/>
                <w:color w:val="1F377F"/>
              </w:rPr>
            </w:rPrChange>
          </w:rPr>
          <w:t>y</w:t>
        </w:r>
        <w:r w:rsidRPr="00625FEA">
          <w:rPr>
            <w:rFonts w:ascii="Consolas" w:hAnsi="Consolas"/>
            <w:color w:val="000000"/>
            <w:sz w:val="18"/>
            <w:szCs w:val="18"/>
            <w:lang w:val="en-US"/>
            <w:rPrChange w:id="12057" w:author="Manuel Hergenröder" w:date="2020-07-16T16:26:00Z">
              <w:rPr>
                <w:rFonts w:ascii="Consolas" w:hAnsi="Consolas"/>
                <w:color w:val="000000"/>
              </w:rPr>
            </w:rPrChange>
          </w:rPr>
          <w:t>, </w:t>
        </w:r>
        <w:r w:rsidRPr="00625FEA">
          <w:rPr>
            <w:rFonts w:ascii="Consolas" w:hAnsi="Consolas"/>
            <w:color w:val="0000FF"/>
            <w:sz w:val="18"/>
            <w:szCs w:val="18"/>
            <w:lang w:val="en-US"/>
            <w:rPrChange w:id="12058"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2059" w:author="Manuel Hergenröder" w:date="2020-07-16T16:26:00Z">
              <w:rPr>
                <w:rFonts w:ascii="Consolas" w:hAnsi="Consolas"/>
                <w:color w:val="000000"/>
              </w:rPr>
            </w:rPrChange>
          </w:rPr>
          <w:t> </w:t>
        </w:r>
        <w:r w:rsidRPr="00625FEA">
          <w:rPr>
            <w:rFonts w:ascii="Consolas" w:hAnsi="Consolas"/>
            <w:color w:val="1F377F"/>
            <w:sz w:val="18"/>
            <w:szCs w:val="18"/>
            <w:lang w:val="en-US"/>
            <w:rPrChange w:id="12060" w:author="Manuel Hergenröder" w:date="2020-07-16T16:26:00Z">
              <w:rPr>
                <w:rFonts w:ascii="Consolas" w:hAnsi="Consolas"/>
                <w:color w:val="1F377F"/>
              </w:rPr>
            </w:rPrChange>
          </w:rPr>
          <w:t>z</w:t>
        </w:r>
        <w:r w:rsidRPr="00625FEA">
          <w:rPr>
            <w:rFonts w:ascii="Consolas" w:hAnsi="Consolas"/>
            <w:color w:val="000000"/>
            <w:sz w:val="18"/>
            <w:szCs w:val="18"/>
            <w:lang w:val="en-US"/>
            <w:rPrChange w:id="12061" w:author="Manuel Hergenröder" w:date="2020-07-16T16:26:00Z">
              <w:rPr>
                <w:rFonts w:ascii="Consolas" w:hAnsi="Consolas"/>
                <w:color w:val="000000"/>
              </w:rPr>
            </w:rPrChange>
          </w:rPr>
          <w:t>)</w:t>
        </w:r>
      </w:ins>
    </w:p>
    <w:p w14:paraId="6B440B5B" w14:textId="77777777" w:rsidR="008F67FA" w:rsidRPr="00625FEA" w:rsidRDefault="008F67FA" w:rsidP="008F67FA">
      <w:pPr>
        <w:pStyle w:val="HTMLPreformatted"/>
        <w:shd w:val="clear" w:color="auto" w:fill="FFFFFF"/>
        <w:rPr>
          <w:ins w:id="12062" w:author="Manuel Hergenröder" w:date="2020-07-16T16:23:00Z"/>
          <w:rFonts w:ascii="Consolas" w:hAnsi="Consolas"/>
          <w:color w:val="000000"/>
          <w:sz w:val="18"/>
          <w:szCs w:val="18"/>
          <w:lang w:val="en-US"/>
          <w:rPrChange w:id="12063" w:author="Manuel Hergenröder" w:date="2020-07-16T16:26:00Z">
            <w:rPr>
              <w:ins w:id="12064" w:author="Manuel Hergenröder" w:date="2020-07-16T16:23:00Z"/>
              <w:rFonts w:ascii="Consolas" w:hAnsi="Consolas"/>
              <w:color w:val="000000"/>
            </w:rPr>
          </w:rPrChange>
        </w:rPr>
      </w:pPr>
      <w:ins w:id="12065" w:author="Manuel Hergenröder" w:date="2020-07-16T16:23:00Z">
        <w:r w:rsidRPr="00625FEA">
          <w:rPr>
            <w:rFonts w:ascii="Consolas" w:hAnsi="Consolas"/>
            <w:color w:val="000000"/>
            <w:sz w:val="18"/>
            <w:szCs w:val="18"/>
            <w:lang w:val="en-US"/>
            <w:rPrChange w:id="12066" w:author="Manuel Hergenröder" w:date="2020-07-16T16:26:00Z">
              <w:rPr>
                <w:rFonts w:ascii="Consolas" w:hAnsi="Consolas"/>
                <w:color w:val="000000"/>
              </w:rPr>
            </w:rPrChange>
          </w:rPr>
          <w:t>    {</w:t>
        </w:r>
      </w:ins>
    </w:p>
    <w:p w14:paraId="2C74972C" w14:textId="77777777" w:rsidR="008F67FA" w:rsidRPr="00625FEA" w:rsidRDefault="008F67FA" w:rsidP="008F67FA">
      <w:pPr>
        <w:pStyle w:val="HTMLPreformatted"/>
        <w:shd w:val="clear" w:color="auto" w:fill="FFFFFF"/>
        <w:rPr>
          <w:ins w:id="12067" w:author="Manuel Hergenröder" w:date="2020-07-16T16:23:00Z"/>
          <w:rFonts w:ascii="Consolas" w:hAnsi="Consolas"/>
          <w:color w:val="000000"/>
          <w:sz w:val="18"/>
          <w:szCs w:val="18"/>
          <w:lang w:val="en-US"/>
          <w:rPrChange w:id="12068" w:author="Manuel Hergenröder" w:date="2020-07-16T16:26:00Z">
            <w:rPr>
              <w:ins w:id="12069" w:author="Manuel Hergenröder" w:date="2020-07-16T16:23:00Z"/>
              <w:rFonts w:ascii="Consolas" w:hAnsi="Consolas"/>
              <w:color w:val="000000"/>
            </w:rPr>
          </w:rPrChange>
        </w:rPr>
      </w:pPr>
      <w:ins w:id="12070" w:author="Manuel Hergenröder" w:date="2020-07-16T16:23:00Z">
        <w:r w:rsidRPr="00625FEA">
          <w:rPr>
            <w:rFonts w:ascii="Consolas" w:hAnsi="Consolas"/>
            <w:color w:val="000000"/>
            <w:sz w:val="18"/>
            <w:szCs w:val="18"/>
            <w:lang w:val="en-US"/>
            <w:rPrChange w:id="12071" w:author="Manuel Hergenröder" w:date="2020-07-16T16:26:00Z">
              <w:rPr>
                <w:rFonts w:ascii="Consolas" w:hAnsi="Consolas"/>
                <w:color w:val="000000"/>
              </w:rPr>
            </w:rPrChange>
          </w:rPr>
          <w:t>        </w:t>
        </w:r>
        <w:r w:rsidRPr="00625FEA">
          <w:rPr>
            <w:rFonts w:ascii="Consolas" w:hAnsi="Consolas"/>
            <w:color w:val="0000FF"/>
            <w:sz w:val="18"/>
            <w:szCs w:val="18"/>
            <w:lang w:val="en-US"/>
            <w:rPrChange w:id="1207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073" w:author="Manuel Hergenröder" w:date="2020-07-16T16:26:00Z">
              <w:rPr>
                <w:rFonts w:ascii="Consolas" w:hAnsi="Consolas"/>
                <w:color w:val="000000"/>
              </w:rPr>
            </w:rPrChange>
          </w:rPr>
          <w:t>.meshIdx = </w:t>
        </w:r>
        <w:r w:rsidRPr="00625FEA">
          <w:rPr>
            <w:rFonts w:ascii="Consolas" w:hAnsi="Consolas"/>
            <w:color w:val="1F377F"/>
            <w:sz w:val="18"/>
            <w:szCs w:val="18"/>
            <w:lang w:val="en-US"/>
            <w:rPrChange w:id="12074" w:author="Manuel Hergenröder" w:date="2020-07-16T16:26:00Z">
              <w:rPr>
                <w:rFonts w:ascii="Consolas" w:hAnsi="Consolas"/>
                <w:color w:val="1F377F"/>
              </w:rPr>
            </w:rPrChange>
          </w:rPr>
          <w:t>meshIdx</w:t>
        </w:r>
        <w:r w:rsidRPr="00625FEA">
          <w:rPr>
            <w:rFonts w:ascii="Consolas" w:hAnsi="Consolas"/>
            <w:color w:val="000000"/>
            <w:sz w:val="18"/>
            <w:szCs w:val="18"/>
            <w:lang w:val="en-US"/>
            <w:rPrChange w:id="12075" w:author="Manuel Hergenröder" w:date="2020-07-16T16:26:00Z">
              <w:rPr>
                <w:rFonts w:ascii="Consolas" w:hAnsi="Consolas"/>
                <w:color w:val="000000"/>
              </w:rPr>
            </w:rPrChange>
          </w:rPr>
          <w:t>;</w:t>
        </w:r>
      </w:ins>
    </w:p>
    <w:p w14:paraId="0FD8493B" w14:textId="77777777" w:rsidR="008F67FA" w:rsidRPr="00625FEA" w:rsidRDefault="008F67FA" w:rsidP="008F67FA">
      <w:pPr>
        <w:pStyle w:val="HTMLPreformatted"/>
        <w:shd w:val="clear" w:color="auto" w:fill="FFFFFF"/>
        <w:rPr>
          <w:ins w:id="12076" w:author="Manuel Hergenröder" w:date="2020-07-16T16:23:00Z"/>
          <w:rFonts w:ascii="Consolas" w:hAnsi="Consolas"/>
          <w:color w:val="000000"/>
          <w:sz w:val="18"/>
          <w:szCs w:val="18"/>
          <w:lang w:val="en-US"/>
          <w:rPrChange w:id="12077" w:author="Manuel Hergenröder" w:date="2020-07-16T16:26:00Z">
            <w:rPr>
              <w:ins w:id="12078" w:author="Manuel Hergenröder" w:date="2020-07-16T16:23:00Z"/>
              <w:rFonts w:ascii="Consolas" w:hAnsi="Consolas"/>
              <w:color w:val="000000"/>
            </w:rPr>
          </w:rPrChange>
        </w:rPr>
      </w:pPr>
      <w:ins w:id="12079" w:author="Manuel Hergenröder" w:date="2020-07-16T16:23:00Z">
        <w:r w:rsidRPr="00625FEA">
          <w:rPr>
            <w:rFonts w:ascii="Consolas" w:hAnsi="Consolas"/>
            <w:color w:val="000000"/>
            <w:sz w:val="18"/>
            <w:szCs w:val="18"/>
            <w:lang w:val="en-US"/>
            <w:rPrChange w:id="12080" w:author="Manuel Hergenröder" w:date="2020-07-16T16:26:00Z">
              <w:rPr>
                <w:rFonts w:ascii="Consolas" w:hAnsi="Consolas"/>
                <w:color w:val="000000"/>
              </w:rPr>
            </w:rPrChange>
          </w:rPr>
          <w:t>        </w:t>
        </w:r>
        <w:r w:rsidRPr="00625FEA">
          <w:rPr>
            <w:rFonts w:ascii="Consolas" w:hAnsi="Consolas"/>
            <w:color w:val="0000FF"/>
            <w:sz w:val="18"/>
            <w:szCs w:val="18"/>
            <w:lang w:val="en-US"/>
            <w:rPrChange w:id="1208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082" w:author="Manuel Hergenröder" w:date="2020-07-16T16:26:00Z">
              <w:rPr>
                <w:rFonts w:ascii="Consolas" w:hAnsi="Consolas"/>
                <w:color w:val="000000"/>
              </w:rPr>
            </w:rPrChange>
          </w:rPr>
          <w:t>.vertexIdx = </w:t>
        </w:r>
        <w:r w:rsidRPr="00625FEA">
          <w:rPr>
            <w:rFonts w:ascii="Consolas" w:hAnsi="Consolas"/>
            <w:color w:val="1F377F"/>
            <w:sz w:val="18"/>
            <w:szCs w:val="18"/>
            <w:lang w:val="en-US"/>
            <w:rPrChange w:id="12083" w:author="Manuel Hergenröder" w:date="2020-07-16T16:26:00Z">
              <w:rPr>
                <w:rFonts w:ascii="Consolas" w:hAnsi="Consolas"/>
                <w:color w:val="1F377F"/>
              </w:rPr>
            </w:rPrChange>
          </w:rPr>
          <w:t>vertexIdx</w:t>
        </w:r>
        <w:r w:rsidRPr="00625FEA">
          <w:rPr>
            <w:rFonts w:ascii="Consolas" w:hAnsi="Consolas"/>
            <w:color w:val="000000"/>
            <w:sz w:val="18"/>
            <w:szCs w:val="18"/>
            <w:lang w:val="en-US"/>
            <w:rPrChange w:id="12084" w:author="Manuel Hergenröder" w:date="2020-07-16T16:26:00Z">
              <w:rPr>
                <w:rFonts w:ascii="Consolas" w:hAnsi="Consolas"/>
                <w:color w:val="000000"/>
              </w:rPr>
            </w:rPrChange>
          </w:rPr>
          <w:t>;</w:t>
        </w:r>
      </w:ins>
    </w:p>
    <w:p w14:paraId="777E1287" w14:textId="77777777" w:rsidR="008F67FA" w:rsidRPr="00625FEA" w:rsidRDefault="008F67FA" w:rsidP="008F67FA">
      <w:pPr>
        <w:pStyle w:val="HTMLPreformatted"/>
        <w:shd w:val="clear" w:color="auto" w:fill="FFFFFF"/>
        <w:rPr>
          <w:ins w:id="12085" w:author="Manuel Hergenröder" w:date="2020-07-16T16:23:00Z"/>
          <w:rFonts w:ascii="Consolas" w:hAnsi="Consolas"/>
          <w:color w:val="000000"/>
          <w:sz w:val="18"/>
          <w:szCs w:val="18"/>
          <w:lang w:val="en-US"/>
          <w:rPrChange w:id="12086" w:author="Manuel Hergenröder" w:date="2020-07-16T16:26:00Z">
            <w:rPr>
              <w:ins w:id="12087" w:author="Manuel Hergenröder" w:date="2020-07-16T16:23:00Z"/>
              <w:rFonts w:ascii="Consolas" w:hAnsi="Consolas"/>
              <w:color w:val="000000"/>
            </w:rPr>
          </w:rPrChange>
        </w:rPr>
      </w:pPr>
      <w:ins w:id="12088" w:author="Manuel Hergenröder" w:date="2020-07-16T16:23:00Z">
        <w:r w:rsidRPr="00625FEA">
          <w:rPr>
            <w:rFonts w:ascii="Consolas" w:hAnsi="Consolas"/>
            <w:color w:val="000000"/>
            <w:sz w:val="18"/>
            <w:szCs w:val="18"/>
            <w:lang w:val="en-US"/>
            <w:rPrChange w:id="12089" w:author="Manuel Hergenröder" w:date="2020-07-16T16:26:00Z">
              <w:rPr>
                <w:rFonts w:ascii="Consolas" w:hAnsi="Consolas"/>
                <w:color w:val="000000"/>
              </w:rPr>
            </w:rPrChange>
          </w:rPr>
          <w:t>        </w:t>
        </w:r>
        <w:r w:rsidRPr="00625FEA">
          <w:rPr>
            <w:rFonts w:ascii="Consolas" w:hAnsi="Consolas"/>
            <w:color w:val="0000FF"/>
            <w:sz w:val="18"/>
            <w:szCs w:val="18"/>
            <w:lang w:val="en-US"/>
            <w:rPrChange w:id="1209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091" w:author="Manuel Hergenröder" w:date="2020-07-16T16:26:00Z">
              <w:rPr>
                <w:rFonts w:ascii="Consolas" w:hAnsi="Consolas"/>
                <w:color w:val="000000"/>
              </w:rPr>
            </w:rPrChange>
          </w:rPr>
          <w:t>.x = </w:t>
        </w:r>
        <w:r w:rsidRPr="00625FEA">
          <w:rPr>
            <w:rFonts w:ascii="Consolas" w:hAnsi="Consolas"/>
            <w:color w:val="1F377F"/>
            <w:sz w:val="18"/>
            <w:szCs w:val="18"/>
            <w:lang w:val="en-US"/>
            <w:rPrChange w:id="12092" w:author="Manuel Hergenröder" w:date="2020-07-16T16:26:00Z">
              <w:rPr>
                <w:rFonts w:ascii="Consolas" w:hAnsi="Consolas"/>
                <w:color w:val="1F377F"/>
              </w:rPr>
            </w:rPrChange>
          </w:rPr>
          <w:t>x</w:t>
        </w:r>
        <w:r w:rsidRPr="00625FEA">
          <w:rPr>
            <w:rFonts w:ascii="Consolas" w:hAnsi="Consolas"/>
            <w:color w:val="000000"/>
            <w:sz w:val="18"/>
            <w:szCs w:val="18"/>
            <w:lang w:val="en-US"/>
            <w:rPrChange w:id="12093" w:author="Manuel Hergenröder" w:date="2020-07-16T16:26:00Z">
              <w:rPr>
                <w:rFonts w:ascii="Consolas" w:hAnsi="Consolas"/>
                <w:color w:val="000000"/>
              </w:rPr>
            </w:rPrChange>
          </w:rPr>
          <w:t>;</w:t>
        </w:r>
      </w:ins>
    </w:p>
    <w:p w14:paraId="3A99CACA" w14:textId="77777777" w:rsidR="008F67FA" w:rsidRPr="00625FEA" w:rsidRDefault="008F67FA" w:rsidP="008F67FA">
      <w:pPr>
        <w:pStyle w:val="HTMLPreformatted"/>
        <w:shd w:val="clear" w:color="auto" w:fill="FFFFFF"/>
        <w:rPr>
          <w:ins w:id="12094" w:author="Manuel Hergenröder" w:date="2020-07-16T16:23:00Z"/>
          <w:rFonts w:ascii="Consolas" w:hAnsi="Consolas"/>
          <w:color w:val="000000"/>
          <w:sz w:val="18"/>
          <w:szCs w:val="18"/>
          <w:lang w:val="en-US"/>
          <w:rPrChange w:id="12095" w:author="Manuel Hergenröder" w:date="2020-07-16T16:26:00Z">
            <w:rPr>
              <w:ins w:id="12096" w:author="Manuel Hergenröder" w:date="2020-07-16T16:23:00Z"/>
              <w:rFonts w:ascii="Consolas" w:hAnsi="Consolas"/>
              <w:color w:val="000000"/>
            </w:rPr>
          </w:rPrChange>
        </w:rPr>
      </w:pPr>
      <w:ins w:id="12097" w:author="Manuel Hergenröder" w:date="2020-07-16T16:23:00Z">
        <w:r w:rsidRPr="00625FEA">
          <w:rPr>
            <w:rFonts w:ascii="Consolas" w:hAnsi="Consolas"/>
            <w:color w:val="000000"/>
            <w:sz w:val="18"/>
            <w:szCs w:val="18"/>
            <w:lang w:val="en-US"/>
            <w:rPrChange w:id="12098" w:author="Manuel Hergenröder" w:date="2020-07-16T16:26:00Z">
              <w:rPr>
                <w:rFonts w:ascii="Consolas" w:hAnsi="Consolas"/>
                <w:color w:val="000000"/>
              </w:rPr>
            </w:rPrChange>
          </w:rPr>
          <w:t>        </w:t>
        </w:r>
        <w:r w:rsidRPr="00625FEA">
          <w:rPr>
            <w:rFonts w:ascii="Consolas" w:hAnsi="Consolas"/>
            <w:color w:val="0000FF"/>
            <w:sz w:val="18"/>
            <w:szCs w:val="18"/>
            <w:lang w:val="en-US"/>
            <w:rPrChange w:id="1209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100" w:author="Manuel Hergenröder" w:date="2020-07-16T16:26:00Z">
              <w:rPr>
                <w:rFonts w:ascii="Consolas" w:hAnsi="Consolas"/>
                <w:color w:val="000000"/>
              </w:rPr>
            </w:rPrChange>
          </w:rPr>
          <w:t>.y = </w:t>
        </w:r>
        <w:r w:rsidRPr="00625FEA">
          <w:rPr>
            <w:rFonts w:ascii="Consolas" w:hAnsi="Consolas"/>
            <w:color w:val="1F377F"/>
            <w:sz w:val="18"/>
            <w:szCs w:val="18"/>
            <w:lang w:val="en-US"/>
            <w:rPrChange w:id="12101" w:author="Manuel Hergenröder" w:date="2020-07-16T16:26:00Z">
              <w:rPr>
                <w:rFonts w:ascii="Consolas" w:hAnsi="Consolas"/>
                <w:color w:val="1F377F"/>
              </w:rPr>
            </w:rPrChange>
          </w:rPr>
          <w:t>y</w:t>
        </w:r>
        <w:r w:rsidRPr="00625FEA">
          <w:rPr>
            <w:rFonts w:ascii="Consolas" w:hAnsi="Consolas"/>
            <w:color w:val="000000"/>
            <w:sz w:val="18"/>
            <w:szCs w:val="18"/>
            <w:lang w:val="en-US"/>
            <w:rPrChange w:id="12102" w:author="Manuel Hergenröder" w:date="2020-07-16T16:26:00Z">
              <w:rPr>
                <w:rFonts w:ascii="Consolas" w:hAnsi="Consolas"/>
                <w:color w:val="000000"/>
              </w:rPr>
            </w:rPrChange>
          </w:rPr>
          <w:t>;</w:t>
        </w:r>
      </w:ins>
    </w:p>
    <w:p w14:paraId="39058A10" w14:textId="77777777" w:rsidR="008F67FA" w:rsidRPr="00625FEA" w:rsidRDefault="008F67FA" w:rsidP="008F67FA">
      <w:pPr>
        <w:pStyle w:val="HTMLPreformatted"/>
        <w:shd w:val="clear" w:color="auto" w:fill="FFFFFF"/>
        <w:rPr>
          <w:ins w:id="12103" w:author="Manuel Hergenröder" w:date="2020-07-16T16:23:00Z"/>
          <w:rFonts w:ascii="Consolas" w:hAnsi="Consolas"/>
          <w:color w:val="000000"/>
          <w:sz w:val="18"/>
          <w:szCs w:val="18"/>
          <w:lang w:val="en-US"/>
          <w:rPrChange w:id="12104" w:author="Manuel Hergenröder" w:date="2020-07-16T16:26:00Z">
            <w:rPr>
              <w:ins w:id="12105" w:author="Manuel Hergenröder" w:date="2020-07-16T16:23:00Z"/>
              <w:rFonts w:ascii="Consolas" w:hAnsi="Consolas"/>
              <w:color w:val="000000"/>
            </w:rPr>
          </w:rPrChange>
        </w:rPr>
      </w:pPr>
      <w:ins w:id="12106" w:author="Manuel Hergenröder" w:date="2020-07-16T16:23:00Z">
        <w:r w:rsidRPr="00625FEA">
          <w:rPr>
            <w:rFonts w:ascii="Consolas" w:hAnsi="Consolas"/>
            <w:color w:val="000000"/>
            <w:sz w:val="18"/>
            <w:szCs w:val="18"/>
            <w:lang w:val="en-US"/>
            <w:rPrChange w:id="12107" w:author="Manuel Hergenröder" w:date="2020-07-16T16:26:00Z">
              <w:rPr>
                <w:rFonts w:ascii="Consolas" w:hAnsi="Consolas"/>
                <w:color w:val="000000"/>
              </w:rPr>
            </w:rPrChange>
          </w:rPr>
          <w:t>        </w:t>
        </w:r>
        <w:r w:rsidRPr="00625FEA">
          <w:rPr>
            <w:rFonts w:ascii="Consolas" w:hAnsi="Consolas"/>
            <w:color w:val="0000FF"/>
            <w:sz w:val="18"/>
            <w:szCs w:val="18"/>
            <w:lang w:val="en-US"/>
            <w:rPrChange w:id="12108"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109" w:author="Manuel Hergenröder" w:date="2020-07-16T16:26:00Z">
              <w:rPr>
                <w:rFonts w:ascii="Consolas" w:hAnsi="Consolas"/>
                <w:color w:val="000000"/>
              </w:rPr>
            </w:rPrChange>
          </w:rPr>
          <w:t>.z = </w:t>
        </w:r>
        <w:r w:rsidRPr="00625FEA">
          <w:rPr>
            <w:rFonts w:ascii="Consolas" w:hAnsi="Consolas"/>
            <w:color w:val="1F377F"/>
            <w:sz w:val="18"/>
            <w:szCs w:val="18"/>
            <w:lang w:val="en-US"/>
            <w:rPrChange w:id="12110" w:author="Manuel Hergenröder" w:date="2020-07-16T16:26:00Z">
              <w:rPr>
                <w:rFonts w:ascii="Consolas" w:hAnsi="Consolas"/>
                <w:color w:val="1F377F"/>
              </w:rPr>
            </w:rPrChange>
          </w:rPr>
          <w:t>z</w:t>
        </w:r>
        <w:r w:rsidRPr="00625FEA">
          <w:rPr>
            <w:rFonts w:ascii="Consolas" w:hAnsi="Consolas"/>
            <w:color w:val="000000"/>
            <w:sz w:val="18"/>
            <w:szCs w:val="18"/>
            <w:lang w:val="en-US"/>
            <w:rPrChange w:id="12111" w:author="Manuel Hergenröder" w:date="2020-07-16T16:26:00Z">
              <w:rPr>
                <w:rFonts w:ascii="Consolas" w:hAnsi="Consolas"/>
                <w:color w:val="000000"/>
              </w:rPr>
            </w:rPrChange>
          </w:rPr>
          <w:t>;</w:t>
        </w:r>
      </w:ins>
    </w:p>
    <w:p w14:paraId="248E6A1F" w14:textId="77777777" w:rsidR="008F67FA" w:rsidRPr="00625FEA" w:rsidRDefault="008F67FA" w:rsidP="008F67FA">
      <w:pPr>
        <w:pStyle w:val="HTMLPreformatted"/>
        <w:shd w:val="clear" w:color="auto" w:fill="FFFFFF"/>
        <w:rPr>
          <w:ins w:id="12112" w:author="Manuel Hergenröder" w:date="2020-07-16T16:23:00Z"/>
          <w:rFonts w:ascii="Consolas" w:hAnsi="Consolas"/>
          <w:color w:val="000000"/>
          <w:sz w:val="18"/>
          <w:szCs w:val="18"/>
          <w:lang w:val="en-US"/>
          <w:rPrChange w:id="12113" w:author="Manuel Hergenröder" w:date="2020-07-16T16:26:00Z">
            <w:rPr>
              <w:ins w:id="12114" w:author="Manuel Hergenröder" w:date="2020-07-16T16:23:00Z"/>
              <w:rFonts w:ascii="Consolas" w:hAnsi="Consolas"/>
              <w:color w:val="000000"/>
            </w:rPr>
          </w:rPrChange>
        </w:rPr>
      </w:pPr>
      <w:ins w:id="12115" w:author="Manuel Hergenröder" w:date="2020-07-16T16:23:00Z">
        <w:r w:rsidRPr="00625FEA">
          <w:rPr>
            <w:rFonts w:ascii="Consolas" w:hAnsi="Consolas"/>
            <w:color w:val="000000"/>
            <w:sz w:val="18"/>
            <w:szCs w:val="18"/>
            <w:lang w:val="en-US"/>
            <w:rPrChange w:id="12116" w:author="Manuel Hergenröder" w:date="2020-07-16T16:26:00Z">
              <w:rPr>
                <w:rFonts w:ascii="Consolas" w:hAnsi="Consolas"/>
                <w:color w:val="000000"/>
              </w:rPr>
            </w:rPrChange>
          </w:rPr>
          <w:t>    }</w:t>
        </w:r>
      </w:ins>
    </w:p>
    <w:p w14:paraId="0689E6BB" w14:textId="77777777" w:rsidR="008F67FA" w:rsidRPr="00625FEA" w:rsidRDefault="008F67FA" w:rsidP="008F67FA">
      <w:pPr>
        <w:pStyle w:val="HTMLPreformatted"/>
        <w:shd w:val="clear" w:color="auto" w:fill="FFFFFF"/>
        <w:rPr>
          <w:ins w:id="12117" w:author="Manuel Hergenröder" w:date="2020-07-16T16:23:00Z"/>
          <w:rFonts w:ascii="Consolas" w:hAnsi="Consolas"/>
          <w:color w:val="000000"/>
          <w:sz w:val="18"/>
          <w:szCs w:val="18"/>
          <w:lang w:val="en-US"/>
          <w:rPrChange w:id="12118" w:author="Manuel Hergenröder" w:date="2020-07-16T16:26:00Z">
            <w:rPr>
              <w:ins w:id="12119" w:author="Manuel Hergenröder" w:date="2020-07-16T16:23:00Z"/>
              <w:rFonts w:ascii="Consolas" w:hAnsi="Consolas"/>
              <w:color w:val="000000"/>
            </w:rPr>
          </w:rPrChange>
        </w:rPr>
      </w:pPr>
      <w:ins w:id="12120" w:author="Manuel Hergenröder" w:date="2020-07-16T16:23:00Z">
        <w:r w:rsidRPr="00625FEA">
          <w:rPr>
            <w:rFonts w:ascii="Consolas" w:hAnsi="Consolas"/>
            <w:color w:val="000000"/>
            <w:sz w:val="18"/>
            <w:szCs w:val="18"/>
            <w:lang w:val="en-US"/>
            <w:rPrChange w:id="12121" w:author="Manuel Hergenröder" w:date="2020-07-16T16:26:00Z">
              <w:rPr>
                <w:rFonts w:ascii="Consolas" w:hAnsi="Consolas"/>
                <w:color w:val="000000"/>
              </w:rPr>
            </w:rPrChange>
          </w:rPr>
          <w:t>}</w:t>
        </w:r>
      </w:ins>
    </w:p>
    <w:p w14:paraId="736541A3" w14:textId="77777777" w:rsidR="008F67FA" w:rsidRPr="00625FEA" w:rsidRDefault="008F67FA" w:rsidP="008F67FA">
      <w:pPr>
        <w:pStyle w:val="HTMLPreformatted"/>
        <w:shd w:val="clear" w:color="auto" w:fill="FFFFFF"/>
        <w:rPr>
          <w:ins w:id="12122" w:author="Manuel Hergenröder" w:date="2020-07-16T16:23:00Z"/>
          <w:rFonts w:ascii="Consolas" w:hAnsi="Consolas"/>
          <w:color w:val="000000"/>
          <w:sz w:val="18"/>
          <w:szCs w:val="18"/>
          <w:lang w:val="en-US"/>
          <w:rPrChange w:id="12123" w:author="Manuel Hergenröder" w:date="2020-07-16T16:26:00Z">
            <w:rPr>
              <w:ins w:id="12124" w:author="Manuel Hergenröder" w:date="2020-07-16T16:23:00Z"/>
              <w:rFonts w:ascii="Consolas" w:hAnsi="Consolas"/>
              <w:color w:val="000000"/>
            </w:rPr>
          </w:rPrChange>
        </w:rPr>
      </w:pPr>
      <w:ins w:id="12125" w:author="Manuel Hergenröder" w:date="2020-07-16T16:23:00Z">
        <w:r w:rsidRPr="00625FEA">
          <w:rPr>
            <w:rFonts w:ascii="Consolas" w:hAnsi="Consolas"/>
            <w:color w:val="000000"/>
            <w:sz w:val="18"/>
            <w:szCs w:val="18"/>
            <w:lang w:val="en-US"/>
            <w:rPrChange w:id="12126" w:author="Manuel Hergenröder" w:date="2020-07-16T16:26:00Z">
              <w:rPr>
                <w:rFonts w:ascii="Consolas" w:hAnsi="Consolas"/>
                <w:color w:val="000000"/>
              </w:rPr>
            </w:rPrChange>
          </w:rPr>
          <w:t xml:space="preserve"> </w:t>
        </w:r>
      </w:ins>
    </w:p>
    <w:p w14:paraId="0E9402C7" w14:textId="77777777" w:rsidR="008F67FA" w:rsidRPr="00625FEA" w:rsidRDefault="008F67FA" w:rsidP="008F67FA">
      <w:pPr>
        <w:pStyle w:val="HTMLPreformatted"/>
        <w:shd w:val="clear" w:color="auto" w:fill="FFFFFF"/>
        <w:rPr>
          <w:ins w:id="12127" w:author="Manuel Hergenröder" w:date="2020-07-16T16:23:00Z"/>
          <w:rFonts w:ascii="Consolas" w:hAnsi="Consolas"/>
          <w:color w:val="000000"/>
          <w:sz w:val="18"/>
          <w:szCs w:val="18"/>
          <w:lang w:val="en-US"/>
          <w:rPrChange w:id="12128" w:author="Manuel Hergenröder" w:date="2020-07-16T16:26:00Z">
            <w:rPr>
              <w:ins w:id="12129" w:author="Manuel Hergenröder" w:date="2020-07-16T16:23:00Z"/>
              <w:rFonts w:ascii="Consolas" w:hAnsi="Consolas"/>
              <w:color w:val="000000"/>
            </w:rPr>
          </w:rPrChange>
        </w:rPr>
      </w:pPr>
      <w:ins w:id="12130" w:author="Manuel Hergenröder" w:date="2020-07-16T16:23:00Z">
        <w:r w:rsidRPr="00625FEA">
          <w:rPr>
            <w:rFonts w:ascii="Consolas" w:hAnsi="Consolas"/>
            <w:color w:val="000000"/>
            <w:sz w:val="18"/>
            <w:szCs w:val="18"/>
            <w:lang w:val="en-US"/>
            <w:rPrChange w:id="12131" w:author="Manuel Hergenröder" w:date="2020-07-16T16:26:00Z">
              <w:rPr>
                <w:rFonts w:ascii="Consolas" w:hAnsi="Consolas"/>
                <w:color w:val="000000"/>
              </w:rPr>
            </w:rPrChange>
          </w:rPr>
          <w:t>[</w:t>
        </w:r>
        <w:r w:rsidRPr="00625FEA">
          <w:rPr>
            <w:rFonts w:ascii="Consolas" w:hAnsi="Consolas"/>
            <w:color w:val="2B91AF"/>
            <w:sz w:val="18"/>
            <w:szCs w:val="18"/>
            <w:lang w:val="en-US"/>
            <w:rPrChange w:id="12132" w:author="Manuel Hergenröder" w:date="2020-07-16T16:26:00Z">
              <w:rPr>
                <w:rFonts w:ascii="Consolas" w:hAnsi="Consolas"/>
                <w:color w:val="2B91AF"/>
              </w:rPr>
            </w:rPrChange>
          </w:rPr>
          <w:t>BurstCompile</w:t>
        </w:r>
        <w:r w:rsidRPr="00625FEA">
          <w:rPr>
            <w:rFonts w:ascii="Consolas" w:hAnsi="Consolas"/>
            <w:color w:val="000000"/>
            <w:sz w:val="18"/>
            <w:szCs w:val="18"/>
            <w:lang w:val="en-US"/>
            <w:rPrChange w:id="12133" w:author="Manuel Hergenröder" w:date="2020-07-16T16:26:00Z">
              <w:rPr>
                <w:rFonts w:ascii="Consolas" w:hAnsi="Consolas"/>
                <w:color w:val="000000"/>
              </w:rPr>
            </w:rPrChange>
          </w:rPr>
          <w:t>]</w:t>
        </w:r>
      </w:ins>
    </w:p>
    <w:p w14:paraId="5F3B49CF" w14:textId="77777777" w:rsidR="008F67FA" w:rsidRPr="00625FEA" w:rsidRDefault="008F67FA" w:rsidP="008F67FA">
      <w:pPr>
        <w:pStyle w:val="HTMLPreformatted"/>
        <w:shd w:val="clear" w:color="auto" w:fill="FFFFFF"/>
        <w:rPr>
          <w:ins w:id="12134" w:author="Manuel Hergenröder" w:date="2020-07-16T16:23:00Z"/>
          <w:rFonts w:ascii="Consolas" w:hAnsi="Consolas"/>
          <w:color w:val="000000"/>
          <w:sz w:val="18"/>
          <w:szCs w:val="18"/>
          <w:lang w:val="en-US"/>
          <w:rPrChange w:id="12135" w:author="Manuel Hergenröder" w:date="2020-07-16T16:26:00Z">
            <w:rPr>
              <w:ins w:id="12136" w:author="Manuel Hergenröder" w:date="2020-07-16T16:23:00Z"/>
              <w:rFonts w:ascii="Consolas" w:hAnsi="Consolas"/>
              <w:color w:val="000000"/>
            </w:rPr>
          </w:rPrChange>
        </w:rPr>
      </w:pPr>
      <w:ins w:id="12137" w:author="Manuel Hergenröder" w:date="2020-07-16T16:23:00Z">
        <w:r w:rsidRPr="00625FEA">
          <w:rPr>
            <w:rFonts w:ascii="Consolas" w:hAnsi="Consolas"/>
            <w:color w:val="0000FF"/>
            <w:sz w:val="18"/>
            <w:szCs w:val="18"/>
            <w:lang w:val="en-US"/>
            <w:rPrChange w:id="12138"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139" w:author="Manuel Hergenröder" w:date="2020-07-16T16:26:00Z">
              <w:rPr>
                <w:rFonts w:ascii="Consolas" w:hAnsi="Consolas"/>
                <w:color w:val="000000"/>
              </w:rPr>
            </w:rPrChange>
          </w:rPr>
          <w:t> </w:t>
        </w:r>
        <w:r w:rsidRPr="00625FEA">
          <w:rPr>
            <w:rFonts w:ascii="Consolas" w:hAnsi="Consolas"/>
            <w:color w:val="0000FF"/>
            <w:sz w:val="18"/>
            <w:szCs w:val="18"/>
            <w:lang w:val="en-US"/>
            <w:rPrChange w:id="12140" w:author="Manuel Hergenröder" w:date="2020-07-16T16:26:00Z">
              <w:rPr>
                <w:rFonts w:ascii="Consolas" w:hAnsi="Consolas"/>
                <w:color w:val="0000FF"/>
              </w:rPr>
            </w:rPrChange>
          </w:rPr>
          <w:t>struct</w:t>
        </w:r>
        <w:r w:rsidRPr="00625FEA">
          <w:rPr>
            <w:rFonts w:ascii="Consolas" w:hAnsi="Consolas"/>
            <w:color w:val="000000"/>
            <w:sz w:val="18"/>
            <w:szCs w:val="18"/>
            <w:lang w:val="en-US"/>
            <w:rPrChange w:id="12141" w:author="Manuel Hergenröder" w:date="2020-07-16T16:26:00Z">
              <w:rPr>
                <w:rFonts w:ascii="Consolas" w:hAnsi="Consolas"/>
                <w:color w:val="000000"/>
              </w:rPr>
            </w:rPrChange>
          </w:rPr>
          <w:t> </w:t>
        </w:r>
        <w:r w:rsidRPr="00625FEA">
          <w:rPr>
            <w:rFonts w:ascii="Consolas" w:hAnsi="Consolas"/>
            <w:color w:val="2B91AF"/>
            <w:sz w:val="18"/>
            <w:szCs w:val="18"/>
            <w:lang w:val="en-US"/>
            <w:rPrChange w:id="12142" w:author="Manuel Hergenröder" w:date="2020-07-16T16:26:00Z">
              <w:rPr>
                <w:rFonts w:ascii="Consolas" w:hAnsi="Consolas"/>
                <w:color w:val="2B91AF"/>
              </w:rPr>
            </w:rPrChange>
          </w:rPr>
          <w:t>FindPointsToUpdateJob</w:t>
        </w:r>
        <w:r w:rsidRPr="00625FEA">
          <w:rPr>
            <w:rFonts w:ascii="Consolas" w:hAnsi="Consolas"/>
            <w:color w:val="000000"/>
            <w:sz w:val="18"/>
            <w:szCs w:val="18"/>
            <w:lang w:val="en-US"/>
            <w:rPrChange w:id="12143" w:author="Manuel Hergenröder" w:date="2020-07-16T16:26:00Z">
              <w:rPr>
                <w:rFonts w:ascii="Consolas" w:hAnsi="Consolas"/>
                <w:color w:val="000000"/>
              </w:rPr>
            </w:rPrChange>
          </w:rPr>
          <w:t> : </w:t>
        </w:r>
        <w:r w:rsidRPr="00625FEA">
          <w:rPr>
            <w:rFonts w:ascii="Consolas" w:hAnsi="Consolas"/>
            <w:color w:val="2B91AF"/>
            <w:sz w:val="18"/>
            <w:szCs w:val="18"/>
            <w:lang w:val="en-US"/>
            <w:rPrChange w:id="12144" w:author="Manuel Hergenröder" w:date="2020-07-16T16:26:00Z">
              <w:rPr>
                <w:rFonts w:ascii="Consolas" w:hAnsi="Consolas"/>
                <w:color w:val="2B91AF"/>
              </w:rPr>
            </w:rPrChange>
          </w:rPr>
          <w:t>IJobParallelFor</w:t>
        </w:r>
      </w:ins>
    </w:p>
    <w:p w14:paraId="008B68EA" w14:textId="77777777" w:rsidR="008F67FA" w:rsidRPr="00625FEA" w:rsidRDefault="008F67FA" w:rsidP="008F67FA">
      <w:pPr>
        <w:pStyle w:val="HTMLPreformatted"/>
        <w:shd w:val="clear" w:color="auto" w:fill="FFFFFF"/>
        <w:rPr>
          <w:ins w:id="12145" w:author="Manuel Hergenröder" w:date="2020-07-16T16:23:00Z"/>
          <w:rFonts w:ascii="Consolas" w:hAnsi="Consolas"/>
          <w:color w:val="000000"/>
          <w:sz w:val="18"/>
          <w:szCs w:val="18"/>
          <w:lang w:val="en-US"/>
          <w:rPrChange w:id="12146" w:author="Manuel Hergenröder" w:date="2020-07-16T16:26:00Z">
            <w:rPr>
              <w:ins w:id="12147" w:author="Manuel Hergenröder" w:date="2020-07-16T16:23:00Z"/>
              <w:rFonts w:ascii="Consolas" w:hAnsi="Consolas"/>
              <w:color w:val="000000"/>
            </w:rPr>
          </w:rPrChange>
        </w:rPr>
      </w:pPr>
      <w:ins w:id="12148" w:author="Manuel Hergenröder" w:date="2020-07-16T16:23:00Z">
        <w:r w:rsidRPr="00625FEA">
          <w:rPr>
            <w:rFonts w:ascii="Consolas" w:hAnsi="Consolas"/>
            <w:color w:val="000000"/>
            <w:sz w:val="18"/>
            <w:szCs w:val="18"/>
            <w:lang w:val="en-US"/>
            <w:rPrChange w:id="12149" w:author="Manuel Hergenröder" w:date="2020-07-16T16:26:00Z">
              <w:rPr>
                <w:rFonts w:ascii="Consolas" w:hAnsi="Consolas"/>
                <w:color w:val="000000"/>
              </w:rPr>
            </w:rPrChange>
          </w:rPr>
          <w:t>{</w:t>
        </w:r>
      </w:ins>
    </w:p>
    <w:p w14:paraId="7F447CE5" w14:textId="77777777" w:rsidR="008F67FA" w:rsidRPr="00625FEA" w:rsidRDefault="008F67FA" w:rsidP="008F67FA">
      <w:pPr>
        <w:pStyle w:val="HTMLPreformatted"/>
        <w:shd w:val="clear" w:color="auto" w:fill="FFFFFF"/>
        <w:rPr>
          <w:ins w:id="12150" w:author="Manuel Hergenröder" w:date="2020-07-16T16:23:00Z"/>
          <w:rFonts w:ascii="Consolas" w:hAnsi="Consolas"/>
          <w:color w:val="000000"/>
          <w:sz w:val="18"/>
          <w:szCs w:val="18"/>
          <w:lang w:val="en-US"/>
          <w:rPrChange w:id="12151" w:author="Manuel Hergenröder" w:date="2020-07-16T16:26:00Z">
            <w:rPr>
              <w:ins w:id="12152" w:author="Manuel Hergenröder" w:date="2020-07-16T16:23:00Z"/>
              <w:rFonts w:ascii="Consolas" w:hAnsi="Consolas"/>
              <w:color w:val="000000"/>
            </w:rPr>
          </w:rPrChange>
        </w:rPr>
      </w:pPr>
      <w:ins w:id="12153" w:author="Manuel Hergenröder" w:date="2020-07-16T16:23:00Z">
        <w:r w:rsidRPr="00625FEA">
          <w:rPr>
            <w:rFonts w:ascii="Consolas" w:hAnsi="Consolas"/>
            <w:color w:val="000000"/>
            <w:sz w:val="18"/>
            <w:szCs w:val="18"/>
            <w:lang w:val="en-US"/>
            <w:rPrChange w:id="12154" w:author="Manuel Hergenröder" w:date="2020-07-16T16:26:00Z">
              <w:rPr>
                <w:rFonts w:ascii="Consolas" w:hAnsi="Consolas"/>
                <w:color w:val="000000"/>
              </w:rPr>
            </w:rPrChange>
          </w:rPr>
          <w:t>    [</w:t>
        </w:r>
        <w:r w:rsidRPr="00625FEA">
          <w:rPr>
            <w:rFonts w:ascii="Consolas" w:hAnsi="Consolas"/>
            <w:color w:val="2B91AF"/>
            <w:sz w:val="18"/>
            <w:szCs w:val="18"/>
            <w:lang w:val="en-US"/>
            <w:rPrChange w:id="12155" w:author="Manuel Hergenröder" w:date="2020-07-16T16:26:00Z">
              <w:rPr>
                <w:rFonts w:ascii="Consolas" w:hAnsi="Consolas"/>
                <w:color w:val="2B91AF"/>
              </w:rPr>
            </w:rPrChange>
          </w:rPr>
          <w:t>ReadOnly</w:t>
        </w:r>
        <w:r w:rsidRPr="00625FEA">
          <w:rPr>
            <w:rFonts w:ascii="Consolas" w:hAnsi="Consolas"/>
            <w:color w:val="000000"/>
            <w:sz w:val="18"/>
            <w:szCs w:val="18"/>
            <w:lang w:val="en-US"/>
            <w:rPrChange w:id="12156" w:author="Manuel Hergenröder" w:date="2020-07-16T16:26:00Z">
              <w:rPr>
                <w:rFonts w:ascii="Consolas" w:hAnsi="Consolas"/>
                <w:color w:val="000000"/>
              </w:rPr>
            </w:rPrChange>
          </w:rPr>
          <w:t>] </w:t>
        </w:r>
        <w:r w:rsidRPr="00625FEA">
          <w:rPr>
            <w:rFonts w:ascii="Consolas" w:hAnsi="Consolas"/>
            <w:color w:val="0000FF"/>
            <w:sz w:val="18"/>
            <w:szCs w:val="18"/>
            <w:lang w:val="en-US"/>
            <w:rPrChange w:id="12157"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158" w:author="Manuel Hergenröder" w:date="2020-07-16T16:26:00Z">
              <w:rPr>
                <w:rFonts w:ascii="Consolas" w:hAnsi="Consolas"/>
                <w:color w:val="000000"/>
              </w:rPr>
            </w:rPrChange>
          </w:rPr>
          <w:t> </w:t>
        </w:r>
        <w:r w:rsidRPr="00625FEA">
          <w:rPr>
            <w:rFonts w:ascii="Consolas" w:hAnsi="Consolas"/>
            <w:color w:val="0000FF"/>
            <w:sz w:val="18"/>
            <w:szCs w:val="18"/>
            <w:lang w:val="en-US"/>
            <w:rPrChange w:id="12159" w:author="Manuel Hergenröder" w:date="2020-07-16T16:26:00Z">
              <w:rPr>
                <w:rFonts w:ascii="Consolas" w:hAnsi="Consolas"/>
                <w:color w:val="0000FF"/>
              </w:rPr>
            </w:rPrChange>
          </w:rPr>
          <w:t>int</w:t>
        </w:r>
        <w:r w:rsidRPr="00625FEA">
          <w:rPr>
            <w:rFonts w:ascii="Consolas" w:hAnsi="Consolas"/>
            <w:color w:val="000000"/>
            <w:sz w:val="18"/>
            <w:szCs w:val="18"/>
            <w:lang w:val="en-US"/>
            <w:rPrChange w:id="12160" w:author="Manuel Hergenröder" w:date="2020-07-16T16:26:00Z">
              <w:rPr>
                <w:rFonts w:ascii="Consolas" w:hAnsi="Consolas"/>
                <w:color w:val="000000"/>
              </w:rPr>
            </w:rPrChange>
          </w:rPr>
          <w:t> meshIdx;</w:t>
        </w:r>
      </w:ins>
    </w:p>
    <w:p w14:paraId="01785DA0" w14:textId="77777777" w:rsidR="008F67FA" w:rsidRPr="00625FEA" w:rsidRDefault="008F67FA" w:rsidP="008F67FA">
      <w:pPr>
        <w:pStyle w:val="HTMLPreformatted"/>
        <w:shd w:val="clear" w:color="auto" w:fill="FFFFFF"/>
        <w:rPr>
          <w:ins w:id="12161" w:author="Manuel Hergenröder" w:date="2020-07-16T16:23:00Z"/>
          <w:rFonts w:ascii="Consolas" w:hAnsi="Consolas"/>
          <w:color w:val="000000"/>
          <w:sz w:val="18"/>
          <w:szCs w:val="18"/>
          <w:lang w:val="en-US"/>
          <w:rPrChange w:id="12162" w:author="Manuel Hergenröder" w:date="2020-07-16T16:26:00Z">
            <w:rPr>
              <w:ins w:id="12163" w:author="Manuel Hergenröder" w:date="2020-07-16T16:23:00Z"/>
              <w:rFonts w:ascii="Consolas" w:hAnsi="Consolas"/>
              <w:color w:val="000000"/>
            </w:rPr>
          </w:rPrChange>
        </w:rPr>
      </w:pPr>
      <w:ins w:id="12164" w:author="Manuel Hergenröder" w:date="2020-07-16T16:23:00Z">
        <w:r w:rsidRPr="00625FEA">
          <w:rPr>
            <w:rFonts w:ascii="Consolas" w:hAnsi="Consolas"/>
            <w:color w:val="000000"/>
            <w:sz w:val="18"/>
            <w:szCs w:val="18"/>
            <w:lang w:val="en-US"/>
            <w:rPrChange w:id="12165" w:author="Manuel Hergenröder" w:date="2020-07-16T16:26:00Z">
              <w:rPr>
                <w:rFonts w:ascii="Consolas" w:hAnsi="Consolas"/>
                <w:color w:val="000000"/>
              </w:rPr>
            </w:rPrChange>
          </w:rPr>
          <w:t>    [</w:t>
        </w:r>
        <w:r w:rsidRPr="00625FEA">
          <w:rPr>
            <w:rFonts w:ascii="Consolas" w:hAnsi="Consolas"/>
            <w:color w:val="2B91AF"/>
            <w:sz w:val="18"/>
            <w:szCs w:val="18"/>
            <w:lang w:val="en-US"/>
            <w:rPrChange w:id="12166" w:author="Manuel Hergenröder" w:date="2020-07-16T16:26:00Z">
              <w:rPr>
                <w:rFonts w:ascii="Consolas" w:hAnsi="Consolas"/>
                <w:color w:val="2B91AF"/>
              </w:rPr>
            </w:rPrChange>
          </w:rPr>
          <w:t>DeallocateOnJobCompletion</w:t>
        </w:r>
        <w:r w:rsidRPr="00625FEA">
          <w:rPr>
            <w:rFonts w:ascii="Consolas" w:hAnsi="Consolas"/>
            <w:color w:val="000000"/>
            <w:sz w:val="18"/>
            <w:szCs w:val="18"/>
            <w:lang w:val="en-US"/>
            <w:rPrChange w:id="12167" w:author="Manuel Hergenröder" w:date="2020-07-16T16:26:00Z">
              <w:rPr>
                <w:rFonts w:ascii="Consolas" w:hAnsi="Consolas"/>
                <w:color w:val="000000"/>
              </w:rPr>
            </w:rPrChange>
          </w:rPr>
          <w:t>] [</w:t>
        </w:r>
        <w:r w:rsidRPr="00625FEA">
          <w:rPr>
            <w:rFonts w:ascii="Consolas" w:hAnsi="Consolas"/>
            <w:color w:val="2B91AF"/>
            <w:sz w:val="18"/>
            <w:szCs w:val="18"/>
            <w:lang w:val="en-US"/>
            <w:rPrChange w:id="12168" w:author="Manuel Hergenröder" w:date="2020-07-16T16:26:00Z">
              <w:rPr>
                <w:rFonts w:ascii="Consolas" w:hAnsi="Consolas"/>
                <w:color w:val="2B91AF"/>
              </w:rPr>
            </w:rPrChange>
          </w:rPr>
          <w:t>ReadOnly</w:t>
        </w:r>
        <w:r w:rsidRPr="00625FEA">
          <w:rPr>
            <w:rFonts w:ascii="Consolas" w:hAnsi="Consolas"/>
            <w:color w:val="000000"/>
            <w:sz w:val="18"/>
            <w:szCs w:val="18"/>
            <w:lang w:val="en-US"/>
            <w:rPrChange w:id="12169" w:author="Manuel Hergenröder" w:date="2020-07-16T16:26:00Z">
              <w:rPr>
                <w:rFonts w:ascii="Consolas" w:hAnsi="Consolas"/>
                <w:color w:val="000000"/>
              </w:rPr>
            </w:rPrChange>
          </w:rPr>
          <w:t>] </w:t>
        </w:r>
        <w:r w:rsidRPr="00625FEA">
          <w:rPr>
            <w:rFonts w:ascii="Consolas" w:hAnsi="Consolas"/>
            <w:color w:val="0000FF"/>
            <w:sz w:val="18"/>
            <w:szCs w:val="18"/>
            <w:lang w:val="en-US"/>
            <w:rPrChange w:id="12170"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171" w:author="Manuel Hergenröder" w:date="2020-07-16T16:26:00Z">
              <w:rPr>
                <w:rFonts w:ascii="Consolas" w:hAnsi="Consolas"/>
                <w:color w:val="000000"/>
              </w:rPr>
            </w:rPrChange>
          </w:rPr>
          <w:t> </w:t>
        </w:r>
        <w:r w:rsidRPr="00625FEA">
          <w:rPr>
            <w:rFonts w:ascii="Consolas" w:hAnsi="Consolas"/>
            <w:color w:val="2B91AF"/>
            <w:sz w:val="18"/>
            <w:szCs w:val="18"/>
            <w:lang w:val="en-US"/>
            <w:rPrChange w:id="12172" w:author="Manuel Hergenröder" w:date="2020-07-16T16:26:00Z">
              <w:rPr>
                <w:rFonts w:ascii="Consolas" w:hAnsi="Consolas"/>
                <w:color w:val="2B91AF"/>
              </w:rPr>
            </w:rPrChange>
          </w:rPr>
          <w:t>NativeArray</w:t>
        </w:r>
        <w:r w:rsidRPr="00625FEA">
          <w:rPr>
            <w:rFonts w:ascii="Consolas" w:hAnsi="Consolas"/>
            <w:color w:val="000000"/>
            <w:sz w:val="18"/>
            <w:szCs w:val="18"/>
            <w:lang w:val="en-US"/>
            <w:rPrChange w:id="12173" w:author="Manuel Hergenröder" w:date="2020-07-16T16:26:00Z">
              <w:rPr>
                <w:rFonts w:ascii="Consolas" w:hAnsi="Consolas"/>
                <w:color w:val="000000"/>
              </w:rPr>
            </w:rPrChange>
          </w:rPr>
          <w:t>&lt;</w:t>
        </w:r>
        <w:r w:rsidRPr="00625FEA">
          <w:rPr>
            <w:rFonts w:ascii="Consolas" w:hAnsi="Consolas"/>
            <w:color w:val="2B91AF"/>
            <w:sz w:val="18"/>
            <w:szCs w:val="18"/>
            <w:lang w:val="en-US"/>
            <w:rPrChange w:id="12174"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2175" w:author="Manuel Hergenröder" w:date="2020-07-16T16:26:00Z">
              <w:rPr>
                <w:rFonts w:ascii="Consolas" w:hAnsi="Consolas"/>
                <w:color w:val="000000"/>
              </w:rPr>
            </w:rPrChange>
          </w:rPr>
          <w:t>&gt; vertices;</w:t>
        </w:r>
      </w:ins>
    </w:p>
    <w:p w14:paraId="01AC6885" w14:textId="77777777" w:rsidR="008F67FA" w:rsidRPr="00625FEA" w:rsidRDefault="008F67FA" w:rsidP="008F67FA">
      <w:pPr>
        <w:pStyle w:val="HTMLPreformatted"/>
        <w:shd w:val="clear" w:color="auto" w:fill="FFFFFF"/>
        <w:rPr>
          <w:ins w:id="12176" w:author="Manuel Hergenröder" w:date="2020-07-16T16:23:00Z"/>
          <w:rFonts w:ascii="Consolas" w:hAnsi="Consolas"/>
          <w:color w:val="000000"/>
          <w:sz w:val="18"/>
          <w:szCs w:val="18"/>
          <w:lang w:val="en-US"/>
          <w:rPrChange w:id="12177" w:author="Manuel Hergenröder" w:date="2020-07-16T16:26:00Z">
            <w:rPr>
              <w:ins w:id="12178" w:author="Manuel Hergenröder" w:date="2020-07-16T16:23:00Z"/>
              <w:rFonts w:ascii="Consolas" w:hAnsi="Consolas"/>
              <w:color w:val="000000"/>
            </w:rPr>
          </w:rPrChange>
        </w:rPr>
      </w:pPr>
      <w:ins w:id="12179" w:author="Manuel Hergenröder" w:date="2020-07-16T16:23:00Z">
        <w:r w:rsidRPr="00625FEA">
          <w:rPr>
            <w:rFonts w:ascii="Consolas" w:hAnsi="Consolas"/>
            <w:color w:val="000000"/>
            <w:sz w:val="18"/>
            <w:szCs w:val="18"/>
            <w:lang w:val="en-US"/>
            <w:rPrChange w:id="12180" w:author="Manuel Hergenröder" w:date="2020-07-16T16:26:00Z">
              <w:rPr>
                <w:rFonts w:ascii="Consolas" w:hAnsi="Consolas"/>
                <w:color w:val="000000"/>
              </w:rPr>
            </w:rPrChange>
          </w:rPr>
          <w:t>    [</w:t>
        </w:r>
        <w:r w:rsidRPr="00625FEA">
          <w:rPr>
            <w:rFonts w:ascii="Consolas" w:hAnsi="Consolas"/>
            <w:color w:val="2B91AF"/>
            <w:sz w:val="18"/>
            <w:szCs w:val="18"/>
            <w:lang w:val="en-US"/>
            <w:rPrChange w:id="12181" w:author="Manuel Hergenröder" w:date="2020-07-16T16:26:00Z">
              <w:rPr>
                <w:rFonts w:ascii="Consolas" w:hAnsi="Consolas"/>
                <w:color w:val="2B91AF"/>
              </w:rPr>
            </w:rPrChange>
          </w:rPr>
          <w:t>DeallocateOnJobCompletion</w:t>
        </w:r>
        <w:r w:rsidRPr="00625FEA">
          <w:rPr>
            <w:rFonts w:ascii="Consolas" w:hAnsi="Consolas"/>
            <w:color w:val="000000"/>
            <w:sz w:val="18"/>
            <w:szCs w:val="18"/>
            <w:lang w:val="en-US"/>
            <w:rPrChange w:id="12182" w:author="Manuel Hergenröder" w:date="2020-07-16T16:26:00Z">
              <w:rPr>
                <w:rFonts w:ascii="Consolas" w:hAnsi="Consolas"/>
                <w:color w:val="000000"/>
              </w:rPr>
            </w:rPrChange>
          </w:rPr>
          <w:t>] [</w:t>
        </w:r>
        <w:r w:rsidRPr="00625FEA">
          <w:rPr>
            <w:rFonts w:ascii="Consolas" w:hAnsi="Consolas"/>
            <w:color w:val="2B91AF"/>
            <w:sz w:val="18"/>
            <w:szCs w:val="18"/>
            <w:lang w:val="en-US"/>
            <w:rPrChange w:id="12183" w:author="Manuel Hergenröder" w:date="2020-07-16T16:26:00Z">
              <w:rPr>
                <w:rFonts w:ascii="Consolas" w:hAnsi="Consolas"/>
                <w:color w:val="2B91AF"/>
              </w:rPr>
            </w:rPrChange>
          </w:rPr>
          <w:t>ReadOnly</w:t>
        </w:r>
        <w:r w:rsidRPr="00625FEA">
          <w:rPr>
            <w:rFonts w:ascii="Consolas" w:hAnsi="Consolas"/>
            <w:color w:val="000000"/>
            <w:sz w:val="18"/>
            <w:szCs w:val="18"/>
            <w:lang w:val="en-US"/>
            <w:rPrChange w:id="12184" w:author="Manuel Hergenröder" w:date="2020-07-16T16:26:00Z">
              <w:rPr>
                <w:rFonts w:ascii="Consolas" w:hAnsi="Consolas"/>
                <w:color w:val="000000"/>
              </w:rPr>
            </w:rPrChange>
          </w:rPr>
          <w:t>] </w:t>
        </w:r>
        <w:r w:rsidRPr="00625FEA">
          <w:rPr>
            <w:rFonts w:ascii="Consolas" w:hAnsi="Consolas"/>
            <w:color w:val="0000FF"/>
            <w:sz w:val="18"/>
            <w:szCs w:val="18"/>
            <w:lang w:val="en-US"/>
            <w:rPrChange w:id="12185"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186" w:author="Manuel Hergenröder" w:date="2020-07-16T16:26:00Z">
              <w:rPr>
                <w:rFonts w:ascii="Consolas" w:hAnsi="Consolas"/>
                <w:color w:val="000000"/>
              </w:rPr>
            </w:rPrChange>
          </w:rPr>
          <w:t> </w:t>
        </w:r>
        <w:r w:rsidRPr="00625FEA">
          <w:rPr>
            <w:rFonts w:ascii="Consolas" w:hAnsi="Consolas"/>
            <w:color w:val="2B91AF"/>
            <w:sz w:val="18"/>
            <w:szCs w:val="18"/>
            <w:lang w:val="en-US"/>
            <w:rPrChange w:id="12187" w:author="Manuel Hergenröder" w:date="2020-07-16T16:26:00Z">
              <w:rPr>
                <w:rFonts w:ascii="Consolas" w:hAnsi="Consolas"/>
                <w:color w:val="2B91AF"/>
              </w:rPr>
            </w:rPrChange>
          </w:rPr>
          <w:t>NativeArray</w:t>
        </w:r>
        <w:r w:rsidRPr="00625FEA">
          <w:rPr>
            <w:rFonts w:ascii="Consolas" w:hAnsi="Consolas"/>
            <w:color w:val="000000"/>
            <w:sz w:val="18"/>
            <w:szCs w:val="18"/>
            <w:lang w:val="en-US"/>
            <w:rPrChange w:id="12188" w:author="Manuel Hergenröder" w:date="2020-07-16T16:26:00Z">
              <w:rPr>
                <w:rFonts w:ascii="Consolas" w:hAnsi="Consolas"/>
                <w:color w:val="000000"/>
              </w:rPr>
            </w:rPrChange>
          </w:rPr>
          <w:t>&lt;</w:t>
        </w:r>
        <w:r w:rsidRPr="00625FEA">
          <w:rPr>
            <w:rFonts w:ascii="Consolas" w:hAnsi="Consolas"/>
            <w:color w:val="2B91AF"/>
            <w:sz w:val="18"/>
            <w:szCs w:val="18"/>
            <w:lang w:val="en-US"/>
            <w:rPrChange w:id="12189"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2190" w:author="Manuel Hergenröder" w:date="2020-07-16T16:26:00Z">
              <w:rPr>
                <w:rFonts w:ascii="Consolas" w:hAnsi="Consolas"/>
                <w:color w:val="000000"/>
              </w:rPr>
            </w:rPrChange>
          </w:rPr>
          <w:t>&gt; points;</w:t>
        </w:r>
      </w:ins>
    </w:p>
    <w:p w14:paraId="4E325BEE" w14:textId="77777777" w:rsidR="008F67FA" w:rsidRPr="00625FEA" w:rsidRDefault="008F67FA" w:rsidP="008F67FA">
      <w:pPr>
        <w:pStyle w:val="HTMLPreformatted"/>
        <w:shd w:val="clear" w:color="auto" w:fill="FFFFFF"/>
        <w:rPr>
          <w:ins w:id="12191" w:author="Manuel Hergenröder" w:date="2020-07-16T16:23:00Z"/>
          <w:rFonts w:ascii="Consolas" w:hAnsi="Consolas"/>
          <w:color w:val="000000"/>
          <w:sz w:val="18"/>
          <w:szCs w:val="18"/>
          <w:lang w:val="en-US"/>
          <w:rPrChange w:id="12192" w:author="Manuel Hergenröder" w:date="2020-07-16T16:26:00Z">
            <w:rPr>
              <w:ins w:id="12193" w:author="Manuel Hergenröder" w:date="2020-07-16T16:23:00Z"/>
              <w:rFonts w:ascii="Consolas" w:hAnsi="Consolas"/>
              <w:color w:val="000000"/>
            </w:rPr>
          </w:rPrChange>
        </w:rPr>
      </w:pPr>
      <w:ins w:id="12194" w:author="Manuel Hergenröder" w:date="2020-07-16T16:23:00Z">
        <w:r w:rsidRPr="00625FEA">
          <w:rPr>
            <w:rFonts w:ascii="Consolas" w:hAnsi="Consolas"/>
            <w:color w:val="000000"/>
            <w:sz w:val="18"/>
            <w:szCs w:val="18"/>
            <w:lang w:val="en-US"/>
            <w:rPrChange w:id="12195" w:author="Manuel Hergenröder" w:date="2020-07-16T16:26:00Z">
              <w:rPr>
                <w:rFonts w:ascii="Consolas" w:hAnsi="Consolas"/>
                <w:color w:val="000000"/>
              </w:rPr>
            </w:rPrChange>
          </w:rPr>
          <w:t>    [</w:t>
        </w:r>
        <w:r w:rsidRPr="00625FEA">
          <w:rPr>
            <w:rFonts w:ascii="Consolas" w:hAnsi="Consolas"/>
            <w:color w:val="2B91AF"/>
            <w:sz w:val="18"/>
            <w:szCs w:val="18"/>
            <w:lang w:val="en-US"/>
            <w:rPrChange w:id="12196" w:author="Manuel Hergenröder" w:date="2020-07-16T16:26:00Z">
              <w:rPr>
                <w:rFonts w:ascii="Consolas" w:hAnsi="Consolas"/>
                <w:color w:val="2B91AF"/>
              </w:rPr>
            </w:rPrChange>
          </w:rPr>
          <w:t>ReadOnly</w:t>
        </w:r>
        <w:r w:rsidRPr="00625FEA">
          <w:rPr>
            <w:rFonts w:ascii="Consolas" w:hAnsi="Consolas"/>
            <w:color w:val="000000"/>
            <w:sz w:val="18"/>
            <w:szCs w:val="18"/>
            <w:lang w:val="en-US"/>
            <w:rPrChange w:id="12197" w:author="Manuel Hergenröder" w:date="2020-07-16T16:26:00Z">
              <w:rPr>
                <w:rFonts w:ascii="Consolas" w:hAnsi="Consolas"/>
                <w:color w:val="000000"/>
              </w:rPr>
            </w:rPrChange>
          </w:rPr>
          <w:t>] </w:t>
        </w:r>
        <w:r w:rsidRPr="00625FEA">
          <w:rPr>
            <w:rFonts w:ascii="Consolas" w:hAnsi="Consolas"/>
            <w:color w:val="0000FF"/>
            <w:sz w:val="18"/>
            <w:szCs w:val="18"/>
            <w:lang w:val="en-US"/>
            <w:rPrChange w:id="12198"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199" w:author="Manuel Hergenröder" w:date="2020-07-16T16:26:00Z">
              <w:rPr>
                <w:rFonts w:ascii="Consolas" w:hAnsi="Consolas"/>
                <w:color w:val="000000"/>
              </w:rPr>
            </w:rPrChange>
          </w:rPr>
          <w:t> </w:t>
        </w:r>
        <w:r w:rsidRPr="00625FEA">
          <w:rPr>
            <w:rFonts w:ascii="Consolas" w:hAnsi="Consolas"/>
            <w:color w:val="2B91AF"/>
            <w:sz w:val="18"/>
            <w:szCs w:val="18"/>
            <w:lang w:val="en-US"/>
            <w:rPrChange w:id="12200"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2201" w:author="Manuel Hergenröder" w:date="2020-07-16T16:26:00Z">
              <w:rPr>
                <w:rFonts w:ascii="Consolas" w:hAnsi="Consolas"/>
                <w:color w:val="000000"/>
              </w:rPr>
            </w:rPrChange>
          </w:rPr>
          <w:t> direction;</w:t>
        </w:r>
      </w:ins>
    </w:p>
    <w:p w14:paraId="7CFDA5D7" w14:textId="77777777" w:rsidR="008F67FA" w:rsidRPr="00625FEA" w:rsidRDefault="008F67FA" w:rsidP="008F67FA">
      <w:pPr>
        <w:pStyle w:val="HTMLPreformatted"/>
        <w:shd w:val="clear" w:color="auto" w:fill="FFFFFF"/>
        <w:rPr>
          <w:ins w:id="12202" w:author="Manuel Hergenröder" w:date="2020-07-16T16:23:00Z"/>
          <w:rFonts w:ascii="Consolas" w:hAnsi="Consolas"/>
          <w:color w:val="000000"/>
          <w:sz w:val="18"/>
          <w:szCs w:val="18"/>
          <w:lang w:val="en-US"/>
          <w:rPrChange w:id="12203" w:author="Manuel Hergenröder" w:date="2020-07-16T16:26:00Z">
            <w:rPr>
              <w:ins w:id="12204" w:author="Manuel Hergenröder" w:date="2020-07-16T16:23:00Z"/>
              <w:rFonts w:ascii="Consolas" w:hAnsi="Consolas"/>
              <w:color w:val="000000"/>
            </w:rPr>
          </w:rPrChange>
        </w:rPr>
      </w:pPr>
      <w:ins w:id="12205" w:author="Manuel Hergenröder" w:date="2020-07-16T16:23:00Z">
        <w:r w:rsidRPr="00625FEA">
          <w:rPr>
            <w:rFonts w:ascii="Consolas" w:hAnsi="Consolas"/>
            <w:color w:val="000000"/>
            <w:sz w:val="18"/>
            <w:szCs w:val="18"/>
            <w:lang w:val="en-US"/>
            <w:rPrChange w:id="12206" w:author="Manuel Hergenröder" w:date="2020-07-16T16:26:00Z">
              <w:rPr>
                <w:rFonts w:ascii="Consolas" w:hAnsi="Consolas"/>
                <w:color w:val="000000"/>
              </w:rPr>
            </w:rPrChange>
          </w:rPr>
          <w:t>    [</w:t>
        </w:r>
        <w:r w:rsidRPr="00625FEA">
          <w:rPr>
            <w:rFonts w:ascii="Consolas" w:hAnsi="Consolas"/>
            <w:color w:val="2B91AF"/>
            <w:sz w:val="18"/>
            <w:szCs w:val="18"/>
            <w:lang w:val="en-US"/>
            <w:rPrChange w:id="12207" w:author="Manuel Hergenröder" w:date="2020-07-16T16:26:00Z">
              <w:rPr>
                <w:rFonts w:ascii="Consolas" w:hAnsi="Consolas"/>
                <w:color w:val="2B91AF"/>
              </w:rPr>
            </w:rPrChange>
          </w:rPr>
          <w:t>ReadOnly</w:t>
        </w:r>
        <w:r w:rsidRPr="00625FEA">
          <w:rPr>
            <w:rFonts w:ascii="Consolas" w:hAnsi="Consolas"/>
            <w:color w:val="000000"/>
            <w:sz w:val="18"/>
            <w:szCs w:val="18"/>
            <w:lang w:val="en-US"/>
            <w:rPrChange w:id="12208" w:author="Manuel Hergenröder" w:date="2020-07-16T16:26:00Z">
              <w:rPr>
                <w:rFonts w:ascii="Consolas" w:hAnsi="Consolas"/>
                <w:color w:val="000000"/>
              </w:rPr>
            </w:rPrChange>
          </w:rPr>
          <w:t>] </w:t>
        </w:r>
        <w:r w:rsidRPr="00625FEA">
          <w:rPr>
            <w:rFonts w:ascii="Consolas" w:hAnsi="Consolas"/>
            <w:color w:val="0000FF"/>
            <w:sz w:val="18"/>
            <w:szCs w:val="18"/>
            <w:lang w:val="en-US"/>
            <w:rPrChange w:id="12209"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210" w:author="Manuel Hergenröder" w:date="2020-07-16T16:26:00Z">
              <w:rPr>
                <w:rFonts w:ascii="Consolas" w:hAnsi="Consolas"/>
                <w:color w:val="000000"/>
              </w:rPr>
            </w:rPrChange>
          </w:rPr>
          <w:t> </w:t>
        </w:r>
        <w:r w:rsidRPr="00625FEA">
          <w:rPr>
            <w:rFonts w:ascii="Consolas" w:hAnsi="Consolas"/>
            <w:color w:val="0000FF"/>
            <w:sz w:val="18"/>
            <w:szCs w:val="18"/>
            <w:lang w:val="en-US"/>
            <w:rPrChange w:id="12211"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2212" w:author="Manuel Hergenröder" w:date="2020-07-16T16:26:00Z">
              <w:rPr>
                <w:rFonts w:ascii="Consolas" w:hAnsi="Consolas"/>
                <w:color w:val="000000"/>
              </w:rPr>
            </w:rPrChange>
          </w:rPr>
          <w:t> deformFactor;</w:t>
        </w:r>
      </w:ins>
    </w:p>
    <w:p w14:paraId="29D01BAC" w14:textId="77777777" w:rsidR="008F67FA" w:rsidRPr="00625FEA" w:rsidRDefault="008F67FA" w:rsidP="008F67FA">
      <w:pPr>
        <w:pStyle w:val="HTMLPreformatted"/>
        <w:shd w:val="clear" w:color="auto" w:fill="FFFFFF"/>
        <w:rPr>
          <w:ins w:id="12213" w:author="Manuel Hergenröder" w:date="2020-07-16T16:23:00Z"/>
          <w:rFonts w:ascii="Consolas" w:hAnsi="Consolas"/>
          <w:color w:val="000000"/>
          <w:sz w:val="18"/>
          <w:szCs w:val="18"/>
          <w:lang w:val="en-US"/>
          <w:rPrChange w:id="12214" w:author="Manuel Hergenröder" w:date="2020-07-16T16:26:00Z">
            <w:rPr>
              <w:ins w:id="12215" w:author="Manuel Hergenröder" w:date="2020-07-16T16:23:00Z"/>
              <w:rFonts w:ascii="Consolas" w:hAnsi="Consolas"/>
              <w:color w:val="000000"/>
            </w:rPr>
          </w:rPrChange>
        </w:rPr>
      </w:pPr>
      <w:ins w:id="12216" w:author="Manuel Hergenröder" w:date="2020-07-16T16:23:00Z">
        <w:r w:rsidRPr="00625FEA">
          <w:rPr>
            <w:rFonts w:ascii="Consolas" w:hAnsi="Consolas"/>
            <w:color w:val="000000"/>
            <w:sz w:val="18"/>
            <w:szCs w:val="18"/>
            <w:lang w:val="en-US"/>
            <w:rPrChange w:id="12217" w:author="Manuel Hergenröder" w:date="2020-07-16T16:26:00Z">
              <w:rPr>
                <w:rFonts w:ascii="Consolas" w:hAnsi="Consolas"/>
                <w:color w:val="000000"/>
              </w:rPr>
            </w:rPrChange>
          </w:rPr>
          <w:t>    [</w:t>
        </w:r>
        <w:r w:rsidRPr="00625FEA">
          <w:rPr>
            <w:rFonts w:ascii="Consolas" w:hAnsi="Consolas"/>
            <w:color w:val="2B91AF"/>
            <w:sz w:val="18"/>
            <w:szCs w:val="18"/>
            <w:lang w:val="en-US"/>
            <w:rPrChange w:id="12218" w:author="Manuel Hergenröder" w:date="2020-07-16T16:26:00Z">
              <w:rPr>
                <w:rFonts w:ascii="Consolas" w:hAnsi="Consolas"/>
                <w:color w:val="2B91AF"/>
              </w:rPr>
            </w:rPrChange>
          </w:rPr>
          <w:t>ReadOnly</w:t>
        </w:r>
        <w:r w:rsidRPr="00625FEA">
          <w:rPr>
            <w:rFonts w:ascii="Consolas" w:hAnsi="Consolas"/>
            <w:color w:val="000000"/>
            <w:sz w:val="18"/>
            <w:szCs w:val="18"/>
            <w:lang w:val="en-US"/>
            <w:rPrChange w:id="12219" w:author="Manuel Hergenröder" w:date="2020-07-16T16:26:00Z">
              <w:rPr>
                <w:rFonts w:ascii="Consolas" w:hAnsi="Consolas"/>
                <w:color w:val="000000"/>
              </w:rPr>
            </w:rPrChange>
          </w:rPr>
          <w:t>] </w:t>
        </w:r>
        <w:r w:rsidRPr="00625FEA">
          <w:rPr>
            <w:rFonts w:ascii="Consolas" w:hAnsi="Consolas"/>
            <w:color w:val="0000FF"/>
            <w:sz w:val="18"/>
            <w:szCs w:val="18"/>
            <w:lang w:val="en-US"/>
            <w:rPrChange w:id="12220"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221" w:author="Manuel Hergenröder" w:date="2020-07-16T16:26:00Z">
              <w:rPr>
                <w:rFonts w:ascii="Consolas" w:hAnsi="Consolas"/>
                <w:color w:val="000000"/>
              </w:rPr>
            </w:rPrChange>
          </w:rPr>
          <w:t> </w:t>
        </w:r>
        <w:r w:rsidRPr="00625FEA">
          <w:rPr>
            <w:rFonts w:ascii="Consolas" w:hAnsi="Consolas"/>
            <w:color w:val="0000FF"/>
            <w:sz w:val="18"/>
            <w:szCs w:val="18"/>
            <w:lang w:val="en-US"/>
            <w:rPrChange w:id="12222"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2223" w:author="Manuel Hergenröder" w:date="2020-07-16T16:26:00Z">
              <w:rPr>
                <w:rFonts w:ascii="Consolas" w:hAnsi="Consolas"/>
                <w:color w:val="000000"/>
              </w:rPr>
            </w:rPrChange>
          </w:rPr>
          <w:t> absoluteValue;</w:t>
        </w:r>
      </w:ins>
    </w:p>
    <w:p w14:paraId="2FC264FC" w14:textId="77777777" w:rsidR="008F67FA" w:rsidRPr="00625FEA" w:rsidRDefault="008F67FA" w:rsidP="008F67FA">
      <w:pPr>
        <w:pStyle w:val="HTMLPreformatted"/>
        <w:shd w:val="clear" w:color="auto" w:fill="FFFFFF"/>
        <w:rPr>
          <w:ins w:id="12224" w:author="Manuel Hergenröder" w:date="2020-07-16T16:23:00Z"/>
          <w:rFonts w:ascii="Consolas" w:hAnsi="Consolas"/>
          <w:color w:val="000000"/>
          <w:sz w:val="18"/>
          <w:szCs w:val="18"/>
          <w:lang w:val="en-US"/>
          <w:rPrChange w:id="12225" w:author="Manuel Hergenröder" w:date="2020-07-16T16:26:00Z">
            <w:rPr>
              <w:ins w:id="12226" w:author="Manuel Hergenröder" w:date="2020-07-16T16:23:00Z"/>
              <w:rFonts w:ascii="Consolas" w:hAnsi="Consolas"/>
              <w:color w:val="000000"/>
            </w:rPr>
          </w:rPrChange>
        </w:rPr>
      </w:pPr>
      <w:ins w:id="12227" w:author="Manuel Hergenröder" w:date="2020-07-16T16:23:00Z">
        <w:r w:rsidRPr="00625FEA">
          <w:rPr>
            <w:rFonts w:ascii="Consolas" w:hAnsi="Consolas"/>
            <w:color w:val="000000"/>
            <w:sz w:val="18"/>
            <w:szCs w:val="18"/>
            <w:lang w:val="en-US"/>
            <w:rPrChange w:id="12228" w:author="Manuel Hergenröder" w:date="2020-07-16T16:26:00Z">
              <w:rPr>
                <w:rFonts w:ascii="Consolas" w:hAnsi="Consolas"/>
                <w:color w:val="000000"/>
              </w:rPr>
            </w:rPrChange>
          </w:rPr>
          <w:t>    [</w:t>
        </w:r>
        <w:r w:rsidRPr="00625FEA">
          <w:rPr>
            <w:rFonts w:ascii="Consolas" w:hAnsi="Consolas"/>
            <w:color w:val="2B91AF"/>
            <w:sz w:val="18"/>
            <w:szCs w:val="18"/>
            <w:lang w:val="en-US"/>
            <w:rPrChange w:id="12229" w:author="Manuel Hergenröder" w:date="2020-07-16T16:26:00Z">
              <w:rPr>
                <w:rFonts w:ascii="Consolas" w:hAnsi="Consolas"/>
                <w:color w:val="2B91AF"/>
              </w:rPr>
            </w:rPrChange>
          </w:rPr>
          <w:t>ReadOnly</w:t>
        </w:r>
        <w:r w:rsidRPr="00625FEA">
          <w:rPr>
            <w:rFonts w:ascii="Consolas" w:hAnsi="Consolas"/>
            <w:color w:val="000000"/>
            <w:sz w:val="18"/>
            <w:szCs w:val="18"/>
            <w:lang w:val="en-US"/>
            <w:rPrChange w:id="12230" w:author="Manuel Hergenröder" w:date="2020-07-16T16:26:00Z">
              <w:rPr>
                <w:rFonts w:ascii="Consolas" w:hAnsi="Consolas"/>
                <w:color w:val="000000"/>
              </w:rPr>
            </w:rPrChange>
          </w:rPr>
          <w:t>] </w:t>
        </w:r>
        <w:r w:rsidRPr="00625FEA">
          <w:rPr>
            <w:rFonts w:ascii="Consolas" w:hAnsi="Consolas"/>
            <w:color w:val="0000FF"/>
            <w:sz w:val="18"/>
            <w:szCs w:val="18"/>
            <w:lang w:val="en-US"/>
            <w:rPrChange w:id="12231"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232" w:author="Manuel Hergenröder" w:date="2020-07-16T16:26:00Z">
              <w:rPr>
                <w:rFonts w:ascii="Consolas" w:hAnsi="Consolas"/>
                <w:color w:val="000000"/>
              </w:rPr>
            </w:rPrChange>
          </w:rPr>
          <w:t> </w:t>
        </w:r>
        <w:r w:rsidRPr="00625FEA">
          <w:rPr>
            <w:rFonts w:ascii="Consolas" w:hAnsi="Consolas"/>
            <w:color w:val="0000FF"/>
            <w:sz w:val="18"/>
            <w:szCs w:val="18"/>
            <w:lang w:val="en-US"/>
            <w:rPrChange w:id="12233"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2234" w:author="Manuel Hergenröder" w:date="2020-07-16T16:26:00Z">
              <w:rPr>
                <w:rFonts w:ascii="Consolas" w:hAnsi="Consolas"/>
                <w:color w:val="000000"/>
              </w:rPr>
            </w:rPrChange>
          </w:rPr>
          <w:t> radius;</w:t>
        </w:r>
      </w:ins>
    </w:p>
    <w:p w14:paraId="4FA8E6AC" w14:textId="77777777" w:rsidR="008F67FA" w:rsidRPr="00625FEA" w:rsidRDefault="008F67FA" w:rsidP="008F67FA">
      <w:pPr>
        <w:pStyle w:val="HTMLPreformatted"/>
        <w:shd w:val="clear" w:color="auto" w:fill="FFFFFF"/>
        <w:rPr>
          <w:ins w:id="12235" w:author="Manuel Hergenröder" w:date="2020-07-16T16:23:00Z"/>
          <w:rFonts w:ascii="Consolas" w:hAnsi="Consolas"/>
          <w:color w:val="000000"/>
          <w:sz w:val="18"/>
          <w:szCs w:val="18"/>
          <w:rPrChange w:id="12236" w:author="Manuel Hergenröder" w:date="2020-07-16T16:26:00Z">
            <w:rPr>
              <w:ins w:id="12237" w:author="Manuel Hergenröder" w:date="2020-07-16T16:23:00Z"/>
              <w:rFonts w:ascii="Consolas" w:hAnsi="Consolas"/>
              <w:color w:val="000000"/>
            </w:rPr>
          </w:rPrChange>
        </w:rPr>
      </w:pPr>
      <w:ins w:id="12238" w:author="Manuel Hergenröder" w:date="2020-07-16T16:23:00Z">
        <w:r w:rsidRPr="00625FEA">
          <w:rPr>
            <w:rFonts w:ascii="Consolas" w:hAnsi="Consolas"/>
            <w:color w:val="000000"/>
            <w:sz w:val="18"/>
            <w:szCs w:val="18"/>
            <w:lang w:val="en-US"/>
            <w:rPrChange w:id="12239" w:author="Manuel Hergenröder" w:date="2020-07-16T16:26:00Z">
              <w:rPr>
                <w:rFonts w:ascii="Consolas" w:hAnsi="Consolas"/>
                <w:color w:val="000000"/>
              </w:rPr>
            </w:rPrChange>
          </w:rPr>
          <w:t>    </w:t>
        </w:r>
        <w:r w:rsidRPr="00625FEA">
          <w:rPr>
            <w:rFonts w:ascii="Consolas" w:hAnsi="Consolas"/>
            <w:color w:val="0000FF"/>
            <w:sz w:val="18"/>
            <w:szCs w:val="18"/>
            <w:rPrChange w:id="12240" w:author="Manuel Hergenröder" w:date="2020-07-16T16:26:00Z">
              <w:rPr>
                <w:rFonts w:ascii="Consolas" w:hAnsi="Consolas"/>
                <w:color w:val="0000FF"/>
              </w:rPr>
            </w:rPrChange>
          </w:rPr>
          <w:t>public</w:t>
        </w:r>
        <w:r w:rsidRPr="00625FEA">
          <w:rPr>
            <w:rFonts w:ascii="Consolas" w:hAnsi="Consolas"/>
            <w:color w:val="000000"/>
            <w:sz w:val="18"/>
            <w:szCs w:val="18"/>
            <w:rPrChange w:id="12241" w:author="Manuel Hergenröder" w:date="2020-07-16T16:26:00Z">
              <w:rPr>
                <w:rFonts w:ascii="Consolas" w:hAnsi="Consolas"/>
                <w:color w:val="000000"/>
              </w:rPr>
            </w:rPrChange>
          </w:rPr>
          <w:t> </w:t>
        </w:r>
        <w:r w:rsidRPr="00625FEA">
          <w:rPr>
            <w:rFonts w:ascii="Consolas" w:hAnsi="Consolas"/>
            <w:color w:val="2B91AF"/>
            <w:sz w:val="18"/>
            <w:szCs w:val="18"/>
            <w:rPrChange w:id="12242" w:author="Manuel Hergenröder" w:date="2020-07-16T16:26:00Z">
              <w:rPr>
                <w:rFonts w:ascii="Consolas" w:hAnsi="Consolas"/>
                <w:color w:val="2B91AF"/>
              </w:rPr>
            </w:rPrChange>
          </w:rPr>
          <w:t>NativeQueue</w:t>
        </w:r>
        <w:r w:rsidRPr="00625FEA">
          <w:rPr>
            <w:rFonts w:ascii="Consolas" w:hAnsi="Consolas"/>
            <w:color w:val="000000"/>
            <w:sz w:val="18"/>
            <w:szCs w:val="18"/>
            <w:rPrChange w:id="12243" w:author="Manuel Hergenröder" w:date="2020-07-16T16:26:00Z">
              <w:rPr>
                <w:rFonts w:ascii="Consolas" w:hAnsi="Consolas"/>
                <w:color w:val="000000"/>
              </w:rPr>
            </w:rPrChange>
          </w:rPr>
          <w:t>&lt;</w:t>
        </w:r>
        <w:r w:rsidRPr="00625FEA">
          <w:rPr>
            <w:rFonts w:ascii="Consolas" w:hAnsi="Consolas"/>
            <w:color w:val="2B91AF"/>
            <w:sz w:val="18"/>
            <w:szCs w:val="18"/>
            <w:rPrChange w:id="12244" w:author="Manuel Hergenröder" w:date="2020-07-16T16:26:00Z">
              <w:rPr>
                <w:rFonts w:ascii="Consolas" w:hAnsi="Consolas"/>
                <w:color w:val="2B91AF"/>
              </w:rPr>
            </w:rPrChange>
          </w:rPr>
          <w:t>VertexChange</w:t>
        </w:r>
        <w:r w:rsidRPr="00625FEA">
          <w:rPr>
            <w:rFonts w:ascii="Consolas" w:hAnsi="Consolas"/>
            <w:color w:val="000000"/>
            <w:sz w:val="18"/>
            <w:szCs w:val="18"/>
            <w:rPrChange w:id="12245" w:author="Manuel Hergenröder" w:date="2020-07-16T16:26:00Z">
              <w:rPr>
                <w:rFonts w:ascii="Consolas" w:hAnsi="Consolas"/>
                <w:color w:val="000000"/>
              </w:rPr>
            </w:rPrChange>
          </w:rPr>
          <w:t>&gt;.</w:t>
        </w:r>
        <w:r w:rsidRPr="00625FEA">
          <w:rPr>
            <w:rFonts w:ascii="Consolas" w:hAnsi="Consolas"/>
            <w:color w:val="2B91AF"/>
            <w:sz w:val="18"/>
            <w:szCs w:val="18"/>
            <w:rPrChange w:id="12246" w:author="Manuel Hergenröder" w:date="2020-07-16T16:26:00Z">
              <w:rPr>
                <w:rFonts w:ascii="Consolas" w:hAnsi="Consolas"/>
                <w:color w:val="2B91AF"/>
              </w:rPr>
            </w:rPrChange>
          </w:rPr>
          <w:t>ParallelWriter</w:t>
        </w:r>
        <w:r w:rsidRPr="00625FEA">
          <w:rPr>
            <w:rFonts w:ascii="Consolas" w:hAnsi="Consolas"/>
            <w:color w:val="000000"/>
            <w:sz w:val="18"/>
            <w:szCs w:val="18"/>
            <w:rPrChange w:id="12247" w:author="Manuel Hergenröder" w:date="2020-07-16T16:26:00Z">
              <w:rPr>
                <w:rFonts w:ascii="Consolas" w:hAnsi="Consolas"/>
                <w:color w:val="000000"/>
              </w:rPr>
            </w:rPrChange>
          </w:rPr>
          <w:t> vertexChanges;</w:t>
        </w:r>
      </w:ins>
    </w:p>
    <w:p w14:paraId="1DA62722" w14:textId="77777777" w:rsidR="008F67FA" w:rsidRPr="00625FEA" w:rsidRDefault="008F67FA" w:rsidP="008F67FA">
      <w:pPr>
        <w:pStyle w:val="HTMLPreformatted"/>
        <w:shd w:val="clear" w:color="auto" w:fill="FFFFFF"/>
        <w:rPr>
          <w:ins w:id="12248" w:author="Manuel Hergenröder" w:date="2020-07-16T16:23:00Z"/>
          <w:rFonts w:ascii="Consolas" w:hAnsi="Consolas"/>
          <w:color w:val="000000"/>
          <w:sz w:val="18"/>
          <w:szCs w:val="18"/>
          <w:lang w:val="en-US"/>
          <w:rPrChange w:id="12249" w:author="Manuel Hergenröder" w:date="2020-07-16T16:26:00Z">
            <w:rPr>
              <w:ins w:id="12250" w:author="Manuel Hergenröder" w:date="2020-07-16T16:23:00Z"/>
              <w:rFonts w:ascii="Consolas" w:hAnsi="Consolas"/>
              <w:color w:val="000000"/>
            </w:rPr>
          </w:rPrChange>
        </w:rPr>
      </w:pPr>
      <w:ins w:id="12251" w:author="Manuel Hergenröder" w:date="2020-07-16T16:23:00Z">
        <w:r w:rsidRPr="00625FEA">
          <w:rPr>
            <w:rFonts w:ascii="Consolas" w:hAnsi="Consolas"/>
            <w:color w:val="000000"/>
            <w:sz w:val="18"/>
            <w:szCs w:val="18"/>
            <w:rPrChange w:id="12252" w:author="Manuel Hergenröder" w:date="2020-07-16T16:26:00Z">
              <w:rPr>
                <w:rFonts w:ascii="Consolas" w:hAnsi="Consolas"/>
                <w:color w:val="000000"/>
              </w:rPr>
            </w:rPrChange>
          </w:rPr>
          <w:t>    </w:t>
        </w:r>
        <w:r w:rsidRPr="00625FEA">
          <w:rPr>
            <w:rFonts w:ascii="Consolas" w:hAnsi="Consolas"/>
            <w:color w:val="0000FF"/>
            <w:sz w:val="18"/>
            <w:szCs w:val="18"/>
            <w:lang w:val="en-US"/>
            <w:rPrChange w:id="12253"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254" w:author="Manuel Hergenröder" w:date="2020-07-16T16:26:00Z">
              <w:rPr>
                <w:rFonts w:ascii="Consolas" w:hAnsi="Consolas"/>
                <w:color w:val="000000"/>
              </w:rPr>
            </w:rPrChange>
          </w:rPr>
          <w:t> </w:t>
        </w:r>
        <w:r w:rsidRPr="00625FEA">
          <w:rPr>
            <w:rFonts w:ascii="Consolas" w:hAnsi="Consolas"/>
            <w:color w:val="0000FF"/>
            <w:sz w:val="18"/>
            <w:szCs w:val="18"/>
            <w:lang w:val="en-US"/>
            <w:rPrChange w:id="12255" w:author="Manuel Hergenröder" w:date="2020-07-16T16:26:00Z">
              <w:rPr>
                <w:rFonts w:ascii="Consolas" w:hAnsi="Consolas"/>
                <w:color w:val="0000FF"/>
              </w:rPr>
            </w:rPrChange>
          </w:rPr>
          <w:t>void</w:t>
        </w:r>
        <w:r w:rsidRPr="00625FEA">
          <w:rPr>
            <w:rFonts w:ascii="Consolas" w:hAnsi="Consolas"/>
            <w:color w:val="000000"/>
            <w:sz w:val="18"/>
            <w:szCs w:val="18"/>
            <w:lang w:val="en-US"/>
            <w:rPrChange w:id="12256" w:author="Manuel Hergenröder" w:date="2020-07-16T16:26:00Z">
              <w:rPr>
                <w:rFonts w:ascii="Consolas" w:hAnsi="Consolas"/>
                <w:color w:val="000000"/>
              </w:rPr>
            </w:rPrChange>
          </w:rPr>
          <w:t> </w:t>
        </w:r>
        <w:r w:rsidRPr="00625FEA">
          <w:rPr>
            <w:rFonts w:ascii="Consolas" w:hAnsi="Consolas"/>
            <w:color w:val="74531F"/>
            <w:sz w:val="18"/>
            <w:szCs w:val="18"/>
            <w:lang w:val="en-US"/>
            <w:rPrChange w:id="12257" w:author="Manuel Hergenröder" w:date="2020-07-16T16:26:00Z">
              <w:rPr>
                <w:rFonts w:ascii="Consolas" w:hAnsi="Consolas"/>
                <w:color w:val="74531F"/>
              </w:rPr>
            </w:rPrChange>
          </w:rPr>
          <w:t>Execute</w:t>
        </w:r>
        <w:r w:rsidRPr="00625FEA">
          <w:rPr>
            <w:rFonts w:ascii="Consolas" w:hAnsi="Consolas"/>
            <w:color w:val="000000"/>
            <w:sz w:val="18"/>
            <w:szCs w:val="18"/>
            <w:lang w:val="en-US"/>
            <w:rPrChange w:id="12258" w:author="Manuel Hergenröder" w:date="2020-07-16T16:26:00Z">
              <w:rPr>
                <w:rFonts w:ascii="Consolas" w:hAnsi="Consolas"/>
                <w:color w:val="000000"/>
              </w:rPr>
            </w:rPrChange>
          </w:rPr>
          <w:t>(</w:t>
        </w:r>
        <w:r w:rsidRPr="00625FEA">
          <w:rPr>
            <w:rFonts w:ascii="Consolas" w:hAnsi="Consolas"/>
            <w:color w:val="0000FF"/>
            <w:sz w:val="18"/>
            <w:szCs w:val="18"/>
            <w:lang w:val="en-US"/>
            <w:rPrChange w:id="12259" w:author="Manuel Hergenröder" w:date="2020-07-16T16:26:00Z">
              <w:rPr>
                <w:rFonts w:ascii="Consolas" w:hAnsi="Consolas"/>
                <w:color w:val="0000FF"/>
              </w:rPr>
            </w:rPrChange>
          </w:rPr>
          <w:t>int</w:t>
        </w:r>
        <w:r w:rsidRPr="00625FEA">
          <w:rPr>
            <w:rFonts w:ascii="Consolas" w:hAnsi="Consolas"/>
            <w:color w:val="000000"/>
            <w:sz w:val="18"/>
            <w:szCs w:val="18"/>
            <w:lang w:val="en-US"/>
            <w:rPrChange w:id="12260" w:author="Manuel Hergenröder" w:date="2020-07-16T16:26:00Z">
              <w:rPr>
                <w:rFonts w:ascii="Consolas" w:hAnsi="Consolas"/>
                <w:color w:val="000000"/>
              </w:rPr>
            </w:rPrChange>
          </w:rPr>
          <w:t> </w:t>
        </w:r>
        <w:r w:rsidRPr="00625FEA">
          <w:rPr>
            <w:rFonts w:ascii="Consolas" w:hAnsi="Consolas"/>
            <w:color w:val="1F377F"/>
            <w:sz w:val="18"/>
            <w:szCs w:val="18"/>
            <w:lang w:val="en-US"/>
            <w:rPrChange w:id="12261" w:author="Manuel Hergenröder" w:date="2020-07-16T16:26:00Z">
              <w:rPr>
                <w:rFonts w:ascii="Consolas" w:hAnsi="Consolas"/>
                <w:color w:val="1F377F"/>
              </w:rPr>
            </w:rPrChange>
          </w:rPr>
          <w:t>i</w:t>
        </w:r>
        <w:r w:rsidRPr="00625FEA">
          <w:rPr>
            <w:rFonts w:ascii="Consolas" w:hAnsi="Consolas"/>
            <w:color w:val="000000"/>
            <w:sz w:val="18"/>
            <w:szCs w:val="18"/>
            <w:lang w:val="en-US"/>
            <w:rPrChange w:id="12262" w:author="Manuel Hergenröder" w:date="2020-07-16T16:26:00Z">
              <w:rPr>
                <w:rFonts w:ascii="Consolas" w:hAnsi="Consolas"/>
                <w:color w:val="000000"/>
              </w:rPr>
            </w:rPrChange>
          </w:rPr>
          <w:t>)</w:t>
        </w:r>
      </w:ins>
    </w:p>
    <w:p w14:paraId="0A38043E" w14:textId="77777777" w:rsidR="008F67FA" w:rsidRPr="00625FEA" w:rsidRDefault="008F67FA" w:rsidP="008F67FA">
      <w:pPr>
        <w:pStyle w:val="HTMLPreformatted"/>
        <w:shd w:val="clear" w:color="auto" w:fill="FFFFFF"/>
        <w:rPr>
          <w:ins w:id="12263" w:author="Manuel Hergenröder" w:date="2020-07-16T16:23:00Z"/>
          <w:rFonts w:ascii="Consolas" w:hAnsi="Consolas"/>
          <w:color w:val="000000"/>
          <w:sz w:val="18"/>
          <w:szCs w:val="18"/>
          <w:lang w:val="en-US"/>
          <w:rPrChange w:id="12264" w:author="Manuel Hergenröder" w:date="2020-07-16T16:26:00Z">
            <w:rPr>
              <w:ins w:id="12265" w:author="Manuel Hergenröder" w:date="2020-07-16T16:23:00Z"/>
              <w:rFonts w:ascii="Consolas" w:hAnsi="Consolas"/>
              <w:color w:val="000000"/>
            </w:rPr>
          </w:rPrChange>
        </w:rPr>
      </w:pPr>
      <w:ins w:id="12266" w:author="Manuel Hergenröder" w:date="2020-07-16T16:23:00Z">
        <w:r w:rsidRPr="00625FEA">
          <w:rPr>
            <w:rFonts w:ascii="Consolas" w:hAnsi="Consolas"/>
            <w:color w:val="000000"/>
            <w:sz w:val="18"/>
            <w:szCs w:val="18"/>
            <w:lang w:val="en-US"/>
            <w:rPrChange w:id="12267" w:author="Manuel Hergenröder" w:date="2020-07-16T16:26:00Z">
              <w:rPr>
                <w:rFonts w:ascii="Consolas" w:hAnsi="Consolas"/>
                <w:color w:val="000000"/>
              </w:rPr>
            </w:rPrChange>
          </w:rPr>
          <w:t>    {</w:t>
        </w:r>
      </w:ins>
    </w:p>
    <w:p w14:paraId="22077D8A" w14:textId="77777777" w:rsidR="008F67FA" w:rsidRPr="00625FEA" w:rsidRDefault="008F67FA" w:rsidP="008F67FA">
      <w:pPr>
        <w:pStyle w:val="HTMLPreformatted"/>
        <w:shd w:val="clear" w:color="auto" w:fill="FFFFFF"/>
        <w:rPr>
          <w:ins w:id="12268" w:author="Manuel Hergenröder" w:date="2020-07-16T16:23:00Z"/>
          <w:rFonts w:ascii="Consolas" w:hAnsi="Consolas"/>
          <w:color w:val="000000"/>
          <w:sz w:val="18"/>
          <w:szCs w:val="18"/>
          <w:lang w:val="en-US"/>
          <w:rPrChange w:id="12269" w:author="Manuel Hergenröder" w:date="2020-07-16T16:26:00Z">
            <w:rPr>
              <w:ins w:id="12270" w:author="Manuel Hergenröder" w:date="2020-07-16T16:23:00Z"/>
              <w:rFonts w:ascii="Consolas" w:hAnsi="Consolas"/>
              <w:color w:val="000000"/>
            </w:rPr>
          </w:rPrChange>
        </w:rPr>
      </w:pPr>
      <w:ins w:id="12271" w:author="Manuel Hergenröder" w:date="2020-07-16T16:23:00Z">
        <w:r w:rsidRPr="00625FEA">
          <w:rPr>
            <w:rFonts w:ascii="Consolas" w:hAnsi="Consolas"/>
            <w:color w:val="000000"/>
            <w:sz w:val="18"/>
            <w:szCs w:val="18"/>
            <w:lang w:val="en-US"/>
            <w:rPrChange w:id="12272" w:author="Manuel Hergenröder" w:date="2020-07-16T16:26:00Z">
              <w:rPr>
                <w:rFonts w:ascii="Consolas" w:hAnsi="Consolas"/>
                <w:color w:val="000000"/>
              </w:rPr>
            </w:rPrChange>
          </w:rPr>
          <w:t>        </w:t>
        </w:r>
        <w:r w:rsidRPr="00625FEA">
          <w:rPr>
            <w:rFonts w:ascii="Consolas" w:hAnsi="Consolas"/>
            <w:color w:val="8F08C4"/>
            <w:sz w:val="18"/>
            <w:szCs w:val="18"/>
            <w:lang w:val="en-US"/>
            <w:rPrChange w:id="12273" w:author="Manuel Hergenröder" w:date="2020-07-16T16:26:00Z">
              <w:rPr>
                <w:rFonts w:ascii="Consolas" w:hAnsi="Consolas"/>
                <w:color w:val="8F08C4"/>
              </w:rPr>
            </w:rPrChange>
          </w:rPr>
          <w:t>for</w:t>
        </w:r>
        <w:r w:rsidRPr="00625FEA">
          <w:rPr>
            <w:rFonts w:ascii="Consolas" w:hAnsi="Consolas"/>
            <w:color w:val="000000"/>
            <w:sz w:val="18"/>
            <w:szCs w:val="18"/>
            <w:lang w:val="en-US"/>
            <w:rPrChange w:id="12274" w:author="Manuel Hergenröder" w:date="2020-07-16T16:26:00Z">
              <w:rPr>
                <w:rFonts w:ascii="Consolas" w:hAnsi="Consolas"/>
                <w:color w:val="000000"/>
              </w:rPr>
            </w:rPrChange>
          </w:rPr>
          <w:t> (</w:t>
        </w:r>
        <w:r w:rsidRPr="00625FEA">
          <w:rPr>
            <w:rFonts w:ascii="Consolas" w:hAnsi="Consolas"/>
            <w:color w:val="0000FF"/>
            <w:sz w:val="18"/>
            <w:szCs w:val="18"/>
            <w:lang w:val="en-US"/>
            <w:rPrChange w:id="12275" w:author="Manuel Hergenröder" w:date="2020-07-16T16:26:00Z">
              <w:rPr>
                <w:rFonts w:ascii="Consolas" w:hAnsi="Consolas"/>
                <w:color w:val="0000FF"/>
              </w:rPr>
            </w:rPrChange>
          </w:rPr>
          <w:t>int</w:t>
        </w:r>
        <w:r w:rsidRPr="00625FEA">
          <w:rPr>
            <w:rFonts w:ascii="Consolas" w:hAnsi="Consolas"/>
            <w:color w:val="000000"/>
            <w:sz w:val="18"/>
            <w:szCs w:val="18"/>
            <w:lang w:val="en-US"/>
            <w:rPrChange w:id="12276" w:author="Manuel Hergenröder" w:date="2020-07-16T16:26:00Z">
              <w:rPr>
                <w:rFonts w:ascii="Consolas" w:hAnsi="Consolas"/>
                <w:color w:val="000000"/>
              </w:rPr>
            </w:rPrChange>
          </w:rPr>
          <w:t> </w:t>
        </w:r>
        <w:r w:rsidRPr="00625FEA">
          <w:rPr>
            <w:rFonts w:ascii="Consolas" w:hAnsi="Consolas"/>
            <w:color w:val="1F377F"/>
            <w:sz w:val="18"/>
            <w:szCs w:val="18"/>
            <w:lang w:val="en-US"/>
            <w:rPrChange w:id="12277" w:author="Manuel Hergenröder" w:date="2020-07-16T16:26:00Z">
              <w:rPr>
                <w:rFonts w:ascii="Consolas" w:hAnsi="Consolas"/>
                <w:color w:val="1F377F"/>
              </w:rPr>
            </w:rPrChange>
          </w:rPr>
          <w:t>p</w:t>
        </w:r>
        <w:r w:rsidRPr="00625FEA">
          <w:rPr>
            <w:rFonts w:ascii="Consolas" w:hAnsi="Consolas"/>
            <w:color w:val="000000"/>
            <w:sz w:val="18"/>
            <w:szCs w:val="18"/>
            <w:lang w:val="en-US"/>
            <w:rPrChange w:id="12278" w:author="Manuel Hergenröder" w:date="2020-07-16T16:26:00Z">
              <w:rPr>
                <w:rFonts w:ascii="Consolas" w:hAnsi="Consolas"/>
                <w:color w:val="000000"/>
              </w:rPr>
            </w:rPrChange>
          </w:rPr>
          <w:t> = 0; </w:t>
        </w:r>
        <w:r w:rsidRPr="00625FEA">
          <w:rPr>
            <w:rFonts w:ascii="Consolas" w:hAnsi="Consolas"/>
            <w:color w:val="1F377F"/>
            <w:sz w:val="18"/>
            <w:szCs w:val="18"/>
            <w:lang w:val="en-US"/>
            <w:rPrChange w:id="12279" w:author="Manuel Hergenröder" w:date="2020-07-16T16:26:00Z">
              <w:rPr>
                <w:rFonts w:ascii="Consolas" w:hAnsi="Consolas"/>
                <w:color w:val="1F377F"/>
              </w:rPr>
            </w:rPrChange>
          </w:rPr>
          <w:t>p</w:t>
        </w:r>
        <w:r w:rsidRPr="00625FEA">
          <w:rPr>
            <w:rFonts w:ascii="Consolas" w:hAnsi="Consolas"/>
            <w:color w:val="000000"/>
            <w:sz w:val="18"/>
            <w:szCs w:val="18"/>
            <w:lang w:val="en-US"/>
            <w:rPrChange w:id="12280" w:author="Manuel Hergenröder" w:date="2020-07-16T16:26:00Z">
              <w:rPr>
                <w:rFonts w:ascii="Consolas" w:hAnsi="Consolas"/>
                <w:color w:val="000000"/>
              </w:rPr>
            </w:rPrChange>
          </w:rPr>
          <w:t> &lt; points.Length; </w:t>
        </w:r>
        <w:r w:rsidRPr="00625FEA">
          <w:rPr>
            <w:rFonts w:ascii="Consolas" w:hAnsi="Consolas"/>
            <w:color w:val="1F377F"/>
            <w:sz w:val="18"/>
            <w:szCs w:val="18"/>
            <w:lang w:val="en-US"/>
            <w:rPrChange w:id="12281" w:author="Manuel Hergenröder" w:date="2020-07-16T16:26:00Z">
              <w:rPr>
                <w:rFonts w:ascii="Consolas" w:hAnsi="Consolas"/>
                <w:color w:val="1F377F"/>
              </w:rPr>
            </w:rPrChange>
          </w:rPr>
          <w:t>p</w:t>
        </w:r>
        <w:r w:rsidRPr="00625FEA">
          <w:rPr>
            <w:rFonts w:ascii="Consolas" w:hAnsi="Consolas"/>
            <w:color w:val="000000"/>
            <w:sz w:val="18"/>
            <w:szCs w:val="18"/>
            <w:lang w:val="en-US"/>
            <w:rPrChange w:id="12282" w:author="Manuel Hergenröder" w:date="2020-07-16T16:26:00Z">
              <w:rPr>
                <w:rFonts w:ascii="Consolas" w:hAnsi="Consolas"/>
                <w:color w:val="000000"/>
              </w:rPr>
            </w:rPrChange>
          </w:rPr>
          <w:t>++)</w:t>
        </w:r>
      </w:ins>
    </w:p>
    <w:p w14:paraId="1467E7C2" w14:textId="77777777" w:rsidR="008F67FA" w:rsidRPr="00625FEA" w:rsidRDefault="008F67FA" w:rsidP="008F67FA">
      <w:pPr>
        <w:pStyle w:val="HTMLPreformatted"/>
        <w:shd w:val="clear" w:color="auto" w:fill="FFFFFF"/>
        <w:rPr>
          <w:ins w:id="12283" w:author="Manuel Hergenröder" w:date="2020-07-16T16:23:00Z"/>
          <w:rFonts w:ascii="Consolas" w:hAnsi="Consolas"/>
          <w:color w:val="000000"/>
          <w:sz w:val="18"/>
          <w:szCs w:val="18"/>
          <w:lang w:val="en-US"/>
          <w:rPrChange w:id="12284" w:author="Manuel Hergenröder" w:date="2020-07-16T16:26:00Z">
            <w:rPr>
              <w:ins w:id="12285" w:author="Manuel Hergenröder" w:date="2020-07-16T16:23:00Z"/>
              <w:rFonts w:ascii="Consolas" w:hAnsi="Consolas"/>
              <w:color w:val="000000"/>
            </w:rPr>
          </w:rPrChange>
        </w:rPr>
      </w:pPr>
      <w:ins w:id="12286" w:author="Manuel Hergenröder" w:date="2020-07-16T16:23:00Z">
        <w:r w:rsidRPr="00625FEA">
          <w:rPr>
            <w:rFonts w:ascii="Consolas" w:hAnsi="Consolas"/>
            <w:color w:val="000000"/>
            <w:sz w:val="18"/>
            <w:szCs w:val="18"/>
            <w:lang w:val="en-US"/>
            <w:rPrChange w:id="12287" w:author="Manuel Hergenröder" w:date="2020-07-16T16:26:00Z">
              <w:rPr>
                <w:rFonts w:ascii="Consolas" w:hAnsi="Consolas"/>
                <w:color w:val="000000"/>
              </w:rPr>
            </w:rPrChange>
          </w:rPr>
          <w:t>        {</w:t>
        </w:r>
      </w:ins>
    </w:p>
    <w:p w14:paraId="7132C209" w14:textId="77777777" w:rsidR="008F67FA" w:rsidRPr="00625FEA" w:rsidRDefault="008F67FA" w:rsidP="008F67FA">
      <w:pPr>
        <w:pStyle w:val="HTMLPreformatted"/>
        <w:shd w:val="clear" w:color="auto" w:fill="FFFFFF"/>
        <w:rPr>
          <w:ins w:id="12288" w:author="Manuel Hergenröder" w:date="2020-07-16T16:23:00Z"/>
          <w:rFonts w:ascii="Consolas" w:hAnsi="Consolas"/>
          <w:color w:val="000000"/>
          <w:sz w:val="18"/>
          <w:szCs w:val="18"/>
          <w:lang w:val="en-US"/>
          <w:rPrChange w:id="12289" w:author="Manuel Hergenröder" w:date="2020-07-16T16:26:00Z">
            <w:rPr>
              <w:ins w:id="12290" w:author="Manuel Hergenröder" w:date="2020-07-16T16:23:00Z"/>
              <w:rFonts w:ascii="Consolas" w:hAnsi="Consolas"/>
              <w:color w:val="000000"/>
            </w:rPr>
          </w:rPrChange>
        </w:rPr>
      </w:pPr>
      <w:ins w:id="12291" w:author="Manuel Hergenröder" w:date="2020-07-16T16:23:00Z">
        <w:r w:rsidRPr="00625FEA">
          <w:rPr>
            <w:rFonts w:ascii="Consolas" w:hAnsi="Consolas"/>
            <w:color w:val="000000"/>
            <w:sz w:val="18"/>
            <w:szCs w:val="18"/>
            <w:lang w:val="en-US"/>
            <w:rPrChange w:id="12292" w:author="Manuel Hergenröder" w:date="2020-07-16T16:26:00Z">
              <w:rPr>
                <w:rFonts w:ascii="Consolas" w:hAnsi="Consolas"/>
                <w:color w:val="000000"/>
              </w:rPr>
            </w:rPrChange>
          </w:rPr>
          <w:t>            </w:t>
        </w:r>
        <w:r w:rsidRPr="00625FEA">
          <w:rPr>
            <w:rFonts w:ascii="Consolas" w:hAnsi="Consolas"/>
            <w:color w:val="008000"/>
            <w:sz w:val="18"/>
            <w:szCs w:val="18"/>
            <w:lang w:val="en-US"/>
            <w:rPrChange w:id="12293" w:author="Manuel Hergenröder" w:date="2020-07-16T16:26:00Z">
              <w:rPr>
                <w:rFonts w:ascii="Consolas" w:hAnsi="Consolas"/>
                <w:color w:val="008000"/>
              </w:rPr>
            </w:rPrChange>
          </w:rPr>
          <w:t>// Ignore y-axis when determing points to be affected</w:t>
        </w:r>
      </w:ins>
    </w:p>
    <w:p w14:paraId="434AB4D4" w14:textId="77777777" w:rsidR="008F67FA" w:rsidRPr="00625FEA" w:rsidRDefault="008F67FA" w:rsidP="008F67FA">
      <w:pPr>
        <w:pStyle w:val="HTMLPreformatted"/>
        <w:shd w:val="clear" w:color="auto" w:fill="FFFFFF"/>
        <w:rPr>
          <w:ins w:id="12294" w:author="Manuel Hergenröder" w:date="2020-07-16T16:23:00Z"/>
          <w:rFonts w:ascii="Consolas" w:hAnsi="Consolas"/>
          <w:color w:val="000000"/>
          <w:sz w:val="18"/>
          <w:szCs w:val="18"/>
          <w:lang w:val="en-US"/>
          <w:rPrChange w:id="12295" w:author="Manuel Hergenröder" w:date="2020-07-16T16:26:00Z">
            <w:rPr>
              <w:ins w:id="12296" w:author="Manuel Hergenröder" w:date="2020-07-16T16:23:00Z"/>
              <w:rFonts w:ascii="Consolas" w:hAnsi="Consolas"/>
              <w:color w:val="000000"/>
            </w:rPr>
          </w:rPrChange>
        </w:rPr>
      </w:pPr>
      <w:ins w:id="12297" w:author="Manuel Hergenröder" w:date="2020-07-16T16:23:00Z">
        <w:r w:rsidRPr="00625FEA">
          <w:rPr>
            <w:rFonts w:ascii="Consolas" w:hAnsi="Consolas"/>
            <w:color w:val="000000"/>
            <w:sz w:val="18"/>
            <w:szCs w:val="18"/>
            <w:lang w:val="en-US"/>
            <w:rPrChange w:id="12298" w:author="Manuel Hergenröder" w:date="2020-07-16T16:26:00Z">
              <w:rPr>
                <w:rFonts w:ascii="Consolas" w:hAnsi="Consolas"/>
                <w:color w:val="000000"/>
              </w:rPr>
            </w:rPrChange>
          </w:rPr>
          <w:t>            </w:t>
        </w:r>
        <w:r w:rsidRPr="00625FEA">
          <w:rPr>
            <w:rFonts w:ascii="Consolas" w:hAnsi="Consolas"/>
            <w:color w:val="0000FF"/>
            <w:sz w:val="18"/>
            <w:szCs w:val="18"/>
            <w:lang w:val="en-US"/>
            <w:rPrChange w:id="12299" w:author="Manuel Hergenröder" w:date="2020-07-16T16:26:00Z">
              <w:rPr>
                <w:rFonts w:ascii="Consolas" w:hAnsi="Consolas"/>
                <w:color w:val="0000FF"/>
              </w:rPr>
            </w:rPrChange>
          </w:rPr>
          <w:t>var</w:t>
        </w:r>
        <w:r w:rsidRPr="00625FEA">
          <w:rPr>
            <w:rFonts w:ascii="Consolas" w:hAnsi="Consolas"/>
            <w:color w:val="000000"/>
            <w:sz w:val="18"/>
            <w:szCs w:val="18"/>
            <w:lang w:val="en-US"/>
            <w:rPrChange w:id="12300" w:author="Manuel Hergenröder" w:date="2020-07-16T16:26:00Z">
              <w:rPr>
                <w:rFonts w:ascii="Consolas" w:hAnsi="Consolas"/>
                <w:color w:val="000000"/>
              </w:rPr>
            </w:rPrChange>
          </w:rPr>
          <w:t> </w:t>
        </w:r>
        <w:r w:rsidRPr="00625FEA">
          <w:rPr>
            <w:rFonts w:ascii="Consolas" w:hAnsi="Consolas"/>
            <w:color w:val="1F377F"/>
            <w:sz w:val="18"/>
            <w:szCs w:val="18"/>
            <w:lang w:val="en-US"/>
            <w:rPrChange w:id="12301" w:author="Manuel Hergenröder" w:date="2020-07-16T16:26:00Z">
              <w:rPr>
                <w:rFonts w:ascii="Consolas" w:hAnsi="Consolas"/>
                <w:color w:val="1F377F"/>
              </w:rPr>
            </w:rPrChange>
          </w:rPr>
          <w:t>distance</w:t>
        </w:r>
        <w:r w:rsidRPr="00625FEA">
          <w:rPr>
            <w:rFonts w:ascii="Consolas" w:hAnsi="Consolas"/>
            <w:color w:val="000000"/>
            <w:sz w:val="18"/>
            <w:szCs w:val="18"/>
            <w:lang w:val="en-US"/>
            <w:rPrChange w:id="12302" w:author="Manuel Hergenröder" w:date="2020-07-16T16:26:00Z">
              <w:rPr>
                <w:rFonts w:ascii="Consolas" w:hAnsi="Consolas"/>
                <w:color w:val="000000"/>
              </w:rPr>
            </w:rPrChange>
          </w:rPr>
          <w:t> = (</w:t>
        </w:r>
        <w:r w:rsidRPr="00625FEA">
          <w:rPr>
            <w:rFonts w:ascii="Consolas" w:hAnsi="Consolas"/>
            <w:color w:val="0000FF"/>
            <w:sz w:val="18"/>
            <w:szCs w:val="18"/>
            <w:lang w:val="en-US"/>
            <w:rPrChange w:id="12303" w:author="Manuel Hergenröder" w:date="2020-07-16T16:26:00Z">
              <w:rPr>
                <w:rFonts w:ascii="Consolas" w:hAnsi="Consolas"/>
                <w:color w:val="0000FF"/>
              </w:rPr>
            </w:rPrChange>
          </w:rPr>
          <w:t>new</w:t>
        </w:r>
        <w:r w:rsidRPr="00625FEA">
          <w:rPr>
            <w:rFonts w:ascii="Consolas" w:hAnsi="Consolas"/>
            <w:color w:val="000000"/>
            <w:sz w:val="18"/>
            <w:szCs w:val="18"/>
            <w:lang w:val="en-US"/>
            <w:rPrChange w:id="12304" w:author="Manuel Hergenröder" w:date="2020-07-16T16:26:00Z">
              <w:rPr>
                <w:rFonts w:ascii="Consolas" w:hAnsi="Consolas"/>
                <w:color w:val="000000"/>
              </w:rPr>
            </w:rPrChange>
          </w:rPr>
          <w:t> </w:t>
        </w:r>
        <w:r w:rsidRPr="00625FEA">
          <w:rPr>
            <w:rFonts w:ascii="Consolas" w:hAnsi="Consolas"/>
            <w:color w:val="2B91AF"/>
            <w:sz w:val="18"/>
            <w:szCs w:val="18"/>
            <w:lang w:val="en-US"/>
            <w:rPrChange w:id="12305"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2306" w:author="Manuel Hergenröder" w:date="2020-07-16T16:26:00Z">
              <w:rPr>
                <w:rFonts w:ascii="Consolas" w:hAnsi="Consolas"/>
                <w:color w:val="000000"/>
              </w:rPr>
            </w:rPrChange>
          </w:rPr>
          <w:t>(points[</w:t>
        </w:r>
        <w:r w:rsidRPr="00625FEA">
          <w:rPr>
            <w:rFonts w:ascii="Consolas" w:hAnsi="Consolas"/>
            <w:color w:val="1F377F"/>
            <w:sz w:val="18"/>
            <w:szCs w:val="18"/>
            <w:lang w:val="en-US"/>
            <w:rPrChange w:id="12307" w:author="Manuel Hergenröder" w:date="2020-07-16T16:26:00Z">
              <w:rPr>
                <w:rFonts w:ascii="Consolas" w:hAnsi="Consolas"/>
                <w:color w:val="1F377F"/>
              </w:rPr>
            </w:rPrChange>
          </w:rPr>
          <w:t>p</w:t>
        </w:r>
        <w:r w:rsidRPr="00625FEA">
          <w:rPr>
            <w:rFonts w:ascii="Consolas" w:hAnsi="Consolas"/>
            <w:color w:val="000000"/>
            <w:sz w:val="18"/>
            <w:szCs w:val="18"/>
            <w:lang w:val="en-US"/>
            <w:rPrChange w:id="12308" w:author="Manuel Hergenröder" w:date="2020-07-16T16:26:00Z">
              <w:rPr>
                <w:rFonts w:ascii="Consolas" w:hAnsi="Consolas"/>
                <w:color w:val="000000"/>
              </w:rPr>
            </w:rPrChange>
          </w:rPr>
          <w:t>].x, 0, points[</w:t>
        </w:r>
        <w:r w:rsidRPr="00625FEA">
          <w:rPr>
            <w:rFonts w:ascii="Consolas" w:hAnsi="Consolas"/>
            <w:color w:val="1F377F"/>
            <w:sz w:val="18"/>
            <w:szCs w:val="18"/>
            <w:lang w:val="en-US"/>
            <w:rPrChange w:id="12309" w:author="Manuel Hergenröder" w:date="2020-07-16T16:26:00Z">
              <w:rPr>
                <w:rFonts w:ascii="Consolas" w:hAnsi="Consolas"/>
                <w:color w:val="1F377F"/>
              </w:rPr>
            </w:rPrChange>
          </w:rPr>
          <w:t>p</w:t>
        </w:r>
        <w:r w:rsidRPr="00625FEA">
          <w:rPr>
            <w:rFonts w:ascii="Consolas" w:hAnsi="Consolas"/>
            <w:color w:val="000000"/>
            <w:sz w:val="18"/>
            <w:szCs w:val="18"/>
            <w:lang w:val="en-US"/>
            <w:rPrChange w:id="12310" w:author="Manuel Hergenröder" w:date="2020-07-16T16:26:00Z">
              <w:rPr>
                <w:rFonts w:ascii="Consolas" w:hAnsi="Consolas"/>
                <w:color w:val="000000"/>
              </w:rPr>
            </w:rPrChange>
          </w:rPr>
          <w:t>].z) </w:t>
        </w:r>
        <w:r w:rsidRPr="00625FEA">
          <w:rPr>
            <w:rFonts w:ascii="Consolas" w:hAnsi="Consolas"/>
            <w:color w:val="74531F"/>
            <w:sz w:val="18"/>
            <w:szCs w:val="18"/>
            <w:lang w:val="en-US"/>
            <w:rPrChange w:id="12311" w:author="Manuel Hergenröder" w:date="2020-07-16T16:26:00Z">
              <w:rPr>
                <w:rFonts w:ascii="Consolas" w:hAnsi="Consolas"/>
                <w:color w:val="74531F"/>
              </w:rPr>
            </w:rPrChange>
          </w:rPr>
          <w:t>-</w:t>
        </w:r>
        <w:r w:rsidRPr="00625FEA">
          <w:rPr>
            <w:rFonts w:ascii="Consolas" w:hAnsi="Consolas"/>
            <w:color w:val="000000"/>
            <w:sz w:val="18"/>
            <w:szCs w:val="18"/>
            <w:lang w:val="en-US"/>
            <w:rPrChange w:id="12312" w:author="Manuel Hergenröder" w:date="2020-07-16T16:26:00Z">
              <w:rPr>
                <w:rFonts w:ascii="Consolas" w:hAnsi="Consolas"/>
                <w:color w:val="000000"/>
              </w:rPr>
            </w:rPrChange>
          </w:rPr>
          <w:t> </w:t>
        </w:r>
        <w:r w:rsidRPr="00625FEA">
          <w:rPr>
            <w:rFonts w:ascii="Consolas" w:hAnsi="Consolas"/>
            <w:color w:val="0000FF"/>
            <w:sz w:val="18"/>
            <w:szCs w:val="18"/>
            <w:lang w:val="en-US"/>
            <w:rPrChange w:id="12313" w:author="Manuel Hergenröder" w:date="2020-07-16T16:26:00Z">
              <w:rPr>
                <w:rFonts w:ascii="Consolas" w:hAnsi="Consolas"/>
                <w:color w:val="0000FF"/>
              </w:rPr>
            </w:rPrChange>
          </w:rPr>
          <w:t>new</w:t>
        </w:r>
        <w:r w:rsidRPr="00625FEA">
          <w:rPr>
            <w:rFonts w:ascii="Consolas" w:hAnsi="Consolas"/>
            <w:color w:val="000000"/>
            <w:sz w:val="18"/>
            <w:szCs w:val="18"/>
            <w:lang w:val="en-US"/>
            <w:rPrChange w:id="12314" w:author="Manuel Hergenröder" w:date="2020-07-16T16:26:00Z">
              <w:rPr>
                <w:rFonts w:ascii="Consolas" w:hAnsi="Consolas"/>
                <w:color w:val="000000"/>
              </w:rPr>
            </w:rPrChange>
          </w:rPr>
          <w:t> </w:t>
        </w:r>
        <w:r w:rsidRPr="00625FEA">
          <w:rPr>
            <w:rFonts w:ascii="Consolas" w:hAnsi="Consolas"/>
            <w:color w:val="2B91AF"/>
            <w:sz w:val="18"/>
            <w:szCs w:val="18"/>
            <w:lang w:val="en-US"/>
            <w:rPrChange w:id="12315"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2316" w:author="Manuel Hergenröder" w:date="2020-07-16T16:26:00Z">
              <w:rPr>
                <w:rFonts w:ascii="Consolas" w:hAnsi="Consolas"/>
                <w:color w:val="000000"/>
              </w:rPr>
            </w:rPrChange>
          </w:rPr>
          <w:t>(vertices[</w:t>
        </w:r>
        <w:r w:rsidRPr="00625FEA">
          <w:rPr>
            <w:rFonts w:ascii="Consolas" w:hAnsi="Consolas"/>
            <w:color w:val="1F377F"/>
            <w:sz w:val="18"/>
            <w:szCs w:val="18"/>
            <w:lang w:val="en-US"/>
            <w:rPrChange w:id="12317" w:author="Manuel Hergenröder" w:date="2020-07-16T16:26:00Z">
              <w:rPr>
                <w:rFonts w:ascii="Consolas" w:hAnsi="Consolas"/>
                <w:color w:val="1F377F"/>
              </w:rPr>
            </w:rPrChange>
          </w:rPr>
          <w:t>i</w:t>
        </w:r>
        <w:r w:rsidRPr="00625FEA">
          <w:rPr>
            <w:rFonts w:ascii="Consolas" w:hAnsi="Consolas"/>
            <w:color w:val="000000"/>
            <w:sz w:val="18"/>
            <w:szCs w:val="18"/>
            <w:lang w:val="en-US"/>
            <w:rPrChange w:id="12318" w:author="Manuel Hergenröder" w:date="2020-07-16T16:26:00Z">
              <w:rPr>
                <w:rFonts w:ascii="Consolas" w:hAnsi="Consolas"/>
                <w:color w:val="000000"/>
              </w:rPr>
            </w:rPrChange>
          </w:rPr>
          <w:t>].x, 0, vertices[</w:t>
        </w:r>
        <w:r w:rsidRPr="00625FEA">
          <w:rPr>
            <w:rFonts w:ascii="Consolas" w:hAnsi="Consolas"/>
            <w:color w:val="1F377F"/>
            <w:sz w:val="18"/>
            <w:szCs w:val="18"/>
            <w:lang w:val="en-US"/>
            <w:rPrChange w:id="12319" w:author="Manuel Hergenröder" w:date="2020-07-16T16:26:00Z">
              <w:rPr>
                <w:rFonts w:ascii="Consolas" w:hAnsi="Consolas"/>
                <w:color w:val="1F377F"/>
              </w:rPr>
            </w:rPrChange>
          </w:rPr>
          <w:t>i</w:t>
        </w:r>
        <w:r w:rsidRPr="00625FEA">
          <w:rPr>
            <w:rFonts w:ascii="Consolas" w:hAnsi="Consolas"/>
            <w:color w:val="000000"/>
            <w:sz w:val="18"/>
            <w:szCs w:val="18"/>
            <w:lang w:val="en-US"/>
            <w:rPrChange w:id="12320" w:author="Manuel Hergenröder" w:date="2020-07-16T16:26:00Z">
              <w:rPr>
                <w:rFonts w:ascii="Consolas" w:hAnsi="Consolas"/>
                <w:color w:val="000000"/>
              </w:rPr>
            </w:rPrChange>
          </w:rPr>
          <w:t>].z)).magnitude;</w:t>
        </w:r>
      </w:ins>
    </w:p>
    <w:p w14:paraId="2407EFAD" w14:textId="77777777" w:rsidR="008F67FA" w:rsidRPr="00625FEA" w:rsidRDefault="008F67FA" w:rsidP="008F67FA">
      <w:pPr>
        <w:pStyle w:val="HTMLPreformatted"/>
        <w:shd w:val="clear" w:color="auto" w:fill="FFFFFF"/>
        <w:rPr>
          <w:ins w:id="12321" w:author="Manuel Hergenröder" w:date="2020-07-16T16:23:00Z"/>
          <w:rFonts w:ascii="Consolas" w:hAnsi="Consolas"/>
          <w:color w:val="000000"/>
          <w:sz w:val="18"/>
          <w:szCs w:val="18"/>
          <w:lang w:val="en-US"/>
          <w:rPrChange w:id="12322" w:author="Manuel Hergenröder" w:date="2020-07-16T16:26:00Z">
            <w:rPr>
              <w:ins w:id="12323" w:author="Manuel Hergenröder" w:date="2020-07-16T16:23:00Z"/>
              <w:rFonts w:ascii="Consolas" w:hAnsi="Consolas"/>
              <w:color w:val="000000"/>
            </w:rPr>
          </w:rPrChange>
        </w:rPr>
      </w:pPr>
      <w:ins w:id="12324" w:author="Manuel Hergenröder" w:date="2020-07-16T16:23:00Z">
        <w:r w:rsidRPr="00625FEA">
          <w:rPr>
            <w:rFonts w:ascii="Consolas" w:hAnsi="Consolas"/>
            <w:color w:val="000000"/>
            <w:sz w:val="18"/>
            <w:szCs w:val="18"/>
            <w:lang w:val="en-US"/>
            <w:rPrChange w:id="12325" w:author="Manuel Hergenröder" w:date="2020-07-16T16:26:00Z">
              <w:rPr>
                <w:rFonts w:ascii="Consolas" w:hAnsi="Consolas"/>
                <w:color w:val="000000"/>
              </w:rPr>
            </w:rPrChange>
          </w:rPr>
          <w:t>            </w:t>
        </w:r>
        <w:r w:rsidRPr="00625FEA">
          <w:rPr>
            <w:rFonts w:ascii="Consolas" w:hAnsi="Consolas"/>
            <w:color w:val="8F08C4"/>
            <w:sz w:val="18"/>
            <w:szCs w:val="18"/>
            <w:lang w:val="en-US"/>
            <w:rPrChange w:id="12326" w:author="Manuel Hergenröder" w:date="2020-07-16T16:26:00Z">
              <w:rPr>
                <w:rFonts w:ascii="Consolas" w:hAnsi="Consolas"/>
                <w:color w:val="8F08C4"/>
              </w:rPr>
            </w:rPrChange>
          </w:rPr>
          <w:t>if</w:t>
        </w:r>
        <w:r w:rsidRPr="00625FEA">
          <w:rPr>
            <w:rFonts w:ascii="Consolas" w:hAnsi="Consolas"/>
            <w:color w:val="000000"/>
            <w:sz w:val="18"/>
            <w:szCs w:val="18"/>
            <w:lang w:val="en-US"/>
            <w:rPrChange w:id="12327" w:author="Manuel Hergenröder" w:date="2020-07-16T16:26:00Z">
              <w:rPr>
                <w:rFonts w:ascii="Consolas" w:hAnsi="Consolas"/>
                <w:color w:val="000000"/>
              </w:rPr>
            </w:rPrChange>
          </w:rPr>
          <w:t> (</w:t>
        </w:r>
        <w:r w:rsidRPr="00625FEA">
          <w:rPr>
            <w:rFonts w:ascii="Consolas" w:hAnsi="Consolas"/>
            <w:color w:val="1F377F"/>
            <w:sz w:val="18"/>
            <w:szCs w:val="18"/>
            <w:lang w:val="en-US"/>
            <w:rPrChange w:id="12328" w:author="Manuel Hergenröder" w:date="2020-07-16T16:26:00Z">
              <w:rPr>
                <w:rFonts w:ascii="Consolas" w:hAnsi="Consolas"/>
                <w:color w:val="1F377F"/>
              </w:rPr>
            </w:rPrChange>
          </w:rPr>
          <w:t>distance</w:t>
        </w:r>
        <w:r w:rsidRPr="00625FEA">
          <w:rPr>
            <w:rFonts w:ascii="Consolas" w:hAnsi="Consolas"/>
            <w:color w:val="000000"/>
            <w:sz w:val="18"/>
            <w:szCs w:val="18"/>
            <w:lang w:val="en-US"/>
            <w:rPrChange w:id="12329" w:author="Manuel Hergenröder" w:date="2020-07-16T16:26:00Z">
              <w:rPr>
                <w:rFonts w:ascii="Consolas" w:hAnsi="Consolas"/>
                <w:color w:val="000000"/>
              </w:rPr>
            </w:rPrChange>
          </w:rPr>
          <w:t> &lt; radius)</w:t>
        </w:r>
      </w:ins>
    </w:p>
    <w:p w14:paraId="5F827E56" w14:textId="77777777" w:rsidR="008F67FA" w:rsidRPr="00625FEA" w:rsidRDefault="008F67FA" w:rsidP="008F67FA">
      <w:pPr>
        <w:pStyle w:val="HTMLPreformatted"/>
        <w:shd w:val="clear" w:color="auto" w:fill="FFFFFF"/>
        <w:rPr>
          <w:ins w:id="12330" w:author="Manuel Hergenröder" w:date="2020-07-16T16:23:00Z"/>
          <w:rFonts w:ascii="Consolas" w:hAnsi="Consolas"/>
          <w:color w:val="000000"/>
          <w:sz w:val="18"/>
          <w:szCs w:val="18"/>
          <w:lang w:val="en-US"/>
          <w:rPrChange w:id="12331" w:author="Manuel Hergenröder" w:date="2020-07-16T16:26:00Z">
            <w:rPr>
              <w:ins w:id="12332" w:author="Manuel Hergenröder" w:date="2020-07-16T16:23:00Z"/>
              <w:rFonts w:ascii="Consolas" w:hAnsi="Consolas"/>
              <w:color w:val="000000"/>
            </w:rPr>
          </w:rPrChange>
        </w:rPr>
      </w:pPr>
      <w:ins w:id="12333" w:author="Manuel Hergenröder" w:date="2020-07-16T16:23:00Z">
        <w:r w:rsidRPr="00625FEA">
          <w:rPr>
            <w:rFonts w:ascii="Consolas" w:hAnsi="Consolas"/>
            <w:color w:val="000000"/>
            <w:sz w:val="18"/>
            <w:szCs w:val="18"/>
            <w:lang w:val="en-US"/>
            <w:rPrChange w:id="12334" w:author="Manuel Hergenröder" w:date="2020-07-16T16:26:00Z">
              <w:rPr>
                <w:rFonts w:ascii="Consolas" w:hAnsi="Consolas"/>
                <w:color w:val="000000"/>
              </w:rPr>
            </w:rPrChange>
          </w:rPr>
          <w:t>            {</w:t>
        </w:r>
      </w:ins>
    </w:p>
    <w:p w14:paraId="2C3595D1" w14:textId="77777777" w:rsidR="008F67FA" w:rsidRPr="00625FEA" w:rsidRDefault="008F67FA" w:rsidP="008F67FA">
      <w:pPr>
        <w:pStyle w:val="HTMLPreformatted"/>
        <w:shd w:val="clear" w:color="auto" w:fill="FFFFFF"/>
        <w:rPr>
          <w:ins w:id="12335" w:author="Manuel Hergenröder" w:date="2020-07-16T16:23:00Z"/>
          <w:rFonts w:ascii="Consolas" w:hAnsi="Consolas"/>
          <w:color w:val="000000"/>
          <w:sz w:val="18"/>
          <w:szCs w:val="18"/>
          <w:lang w:val="en-US"/>
          <w:rPrChange w:id="12336" w:author="Manuel Hergenröder" w:date="2020-07-16T16:26:00Z">
            <w:rPr>
              <w:ins w:id="12337" w:author="Manuel Hergenröder" w:date="2020-07-16T16:23:00Z"/>
              <w:rFonts w:ascii="Consolas" w:hAnsi="Consolas"/>
              <w:color w:val="000000"/>
            </w:rPr>
          </w:rPrChange>
        </w:rPr>
      </w:pPr>
      <w:ins w:id="12338" w:author="Manuel Hergenröder" w:date="2020-07-16T16:23:00Z">
        <w:r w:rsidRPr="00625FEA">
          <w:rPr>
            <w:rFonts w:ascii="Consolas" w:hAnsi="Consolas"/>
            <w:color w:val="000000"/>
            <w:sz w:val="18"/>
            <w:szCs w:val="18"/>
            <w:lang w:val="en-US"/>
            <w:rPrChange w:id="12339" w:author="Manuel Hergenröder" w:date="2020-07-16T16:26:00Z">
              <w:rPr>
                <w:rFonts w:ascii="Consolas" w:hAnsi="Consolas"/>
                <w:color w:val="000000"/>
              </w:rPr>
            </w:rPrChange>
          </w:rPr>
          <w:t>                </w:t>
        </w:r>
        <w:r w:rsidRPr="00625FEA">
          <w:rPr>
            <w:rFonts w:ascii="Consolas" w:hAnsi="Consolas"/>
            <w:color w:val="8F08C4"/>
            <w:sz w:val="18"/>
            <w:szCs w:val="18"/>
            <w:lang w:val="en-US"/>
            <w:rPrChange w:id="12340" w:author="Manuel Hergenröder" w:date="2020-07-16T16:26:00Z">
              <w:rPr>
                <w:rFonts w:ascii="Consolas" w:hAnsi="Consolas"/>
                <w:color w:val="8F08C4"/>
              </w:rPr>
            </w:rPrChange>
          </w:rPr>
          <w:t>if</w:t>
        </w:r>
        <w:r w:rsidRPr="00625FEA">
          <w:rPr>
            <w:rFonts w:ascii="Consolas" w:hAnsi="Consolas"/>
            <w:color w:val="000000"/>
            <w:sz w:val="18"/>
            <w:szCs w:val="18"/>
            <w:lang w:val="en-US"/>
            <w:rPrChange w:id="12341" w:author="Manuel Hergenröder" w:date="2020-07-16T16:26:00Z">
              <w:rPr>
                <w:rFonts w:ascii="Consolas" w:hAnsi="Consolas"/>
                <w:color w:val="000000"/>
              </w:rPr>
            </w:rPrChange>
          </w:rPr>
          <w:t> (absoluteValue == -1)</w:t>
        </w:r>
      </w:ins>
    </w:p>
    <w:p w14:paraId="1EC12DF9" w14:textId="77777777" w:rsidR="008F67FA" w:rsidRPr="00625FEA" w:rsidRDefault="008F67FA" w:rsidP="008F67FA">
      <w:pPr>
        <w:pStyle w:val="HTMLPreformatted"/>
        <w:shd w:val="clear" w:color="auto" w:fill="FFFFFF"/>
        <w:rPr>
          <w:ins w:id="12342" w:author="Manuel Hergenröder" w:date="2020-07-16T16:23:00Z"/>
          <w:rFonts w:ascii="Consolas" w:hAnsi="Consolas"/>
          <w:color w:val="000000"/>
          <w:sz w:val="18"/>
          <w:szCs w:val="18"/>
          <w:lang w:val="en-US"/>
          <w:rPrChange w:id="12343" w:author="Manuel Hergenröder" w:date="2020-07-16T16:26:00Z">
            <w:rPr>
              <w:ins w:id="12344" w:author="Manuel Hergenröder" w:date="2020-07-16T16:23:00Z"/>
              <w:rFonts w:ascii="Consolas" w:hAnsi="Consolas"/>
              <w:color w:val="000000"/>
            </w:rPr>
          </w:rPrChange>
        </w:rPr>
      </w:pPr>
      <w:ins w:id="12345" w:author="Manuel Hergenröder" w:date="2020-07-16T16:23:00Z">
        <w:r w:rsidRPr="00625FEA">
          <w:rPr>
            <w:rFonts w:ascii="Consolas" w:hAnsi="Consolas"/>
            <w:color w:val="000000"/>
            <w:sz w:val="18"/>
            <w:szCs w:val="18"/>
            <w:lang w:val="en-US"/>
            <w:rPrChange w:id="12346" w:author="Manuel Hergenröder" w:date="2020-07-16T16:26:00Z">
              <w:rPr>
                <w:rFonts w:ascii="Consolas" w:hAnsi="Consolas"/>
                <w:color w:val="000000"/>
              </w:rPr>
            </w:rPrChange>
          </w:rPr>
          <w:t>                    </w:t>
        </w:r>
        <w:r w:rsidRPr="00625FEA">
          <w:rPr>
            <w:rFonts w:ascii="Consolas" w:hAnsi="Consolas"/>
            <w:color w:val="008000"/>
            <w:sz w:val="18"/>
            <w:szCs w:val="18"/>
            <w:lang w:val="en-US"/>
            <w:rPrChange w:id="12347" w:author="Manuel Hergenröder" w:date="2020-07-16T16:26:00Z">
              <w:rPr>
                <w:rFonts w:ascii="Consolas" w:hAnsi="Consolas"/>
                <w:color w:val="008000"/>
              </w:rPr>
            </w:rPrChange>
          </w:rPr>
          <w:t>// use factor for changing of y-value</w:t>
        </w:r>
      </w:ins>
    </w:p>
    <w:p w14:paraId="740D6206" w14:textId="77777777" w:rsidR="008F67FA" w:rsidRPr="00625FEA" w:rsidRDefault="008F67FA" w:rsidP="008F67FA">
      <w:pPr>
        <w:pStyle w:val="HTMLPreformatted"/>
        <w:shd w:val="clear" w:color="auto" w:fill="FFFFFF"/>
        <w:rPr>
          <w:ins w:id="12348" w:author="Manuel Hergenröder" w:date="2020-07-16T16:23:00Z"/>
          <w:rFonts w:ascii="Consolas" w:hAnsi="Consolas"/>
          <w:color w:val="000000"/>
          <w:sz w:val="18"/>
          <w:szCs w:val="18"/>
          <w:rPrChange w:id="12349" w:author="Manuel Hergenröder" w:date="2020-07-16T16:26:00Z">
            <w:rPr>
              <w:ins w:id="12350" w:author="Manuel Hergenröder" w:date="2020-07-16T16:23:00Z"/>
              <w:rFonts w:ascii="Consolas" w:hAnsi="Consolas"/>
              <w:color w:val="000000"/>
            </w:rPr>
          </w:rPrChange>
        </w:rPr>
      </w:pPr>
      <w:ins w:id="12351" w:author="Manuel Hergenröder" w:date="2020-07-16T16:23:00Z">
        <w:r w:rsidRPr="00625FEA">
          <w:rPr>
            <w:rFonts w:ascii="Consolas" w:hAnsi="Consolas"/>
            <w:color w:val="000000"/>
            <w:sz w:val="18"/>
            <w:szCs w:val="18"/>
            <w:lang w:val="en-US"/>
            <w:rPrChange w:id="12352" w:author="Manuel Hergenröder" w:date="2020-07-16T16:26:00Z">
              <w:rPr>
                <w:rFonts w:ascii="Consolas" w:hAnsi="Consolas"/>
                <w:color w:val="000000"/>
              </w:rPr>
            </w:rPrChange>
          </w:rPr>
          <w:t>                    </w:t>
        </w:r>
        <w:r w:rsidRPr="00625FEA">
          <w:rPr>
            <w:rFonts w:ascii="Consolas" w:hAnsi="Consolas"/>
            <w:color w:val="000000"/>
            <w:sz w:val="18"/>
            <w:szCs w:val="18"/>
            <w:rPrChange w:id="12353" w:author="Manuel Hergenröder" w:date="2020-07-16T16:26:00Z">
              <w:rPr>
                <w:rFonts w:ascii="Consolas" w:hAnsi="Consolas"/>
                <w:color w:val="000000"/>
              </w:rPr>
            </w:rPrChange>
          </w:rPr>
          <w:t>vertexChanges.</w:t>
        </w:r>
        <w:r w:rsidRPr="00625FEA">
          <w:rPr>
            <w:rFonts w:ascii="Consolas" w:hAnsi="Consolas"/>
            <w:color w:val="74531F"/>
            <w:sz w:val="18"/>
            <w:szCs w:val="18"/>
            <w:rPrChange w:id="12354" w:author="Manuel Hergenröder" w:date="2020-07-16T16:26:00Z">
              <w:rPr>
                <w:rFonts w:ascii="Consolas" w:hAnsi="Consolas"/>
                <w:color w:val="74531F"/>
              </w:rPr>
            </w:rPrChange>
          </w:rPr>
          <w:t>Enqueue</w:t>
        </w:r>
        <w:r w:rsidRPr="00625FEA">
          <w:rPr>
            <w:rFonts w:ascii="Consolas" w:hAnsi="Consolas"/>
            <w:color w:val="000000"/>
            <w:sz w:val="18"/>
            <w:szCs w:val="18"/>
            <w:rPrChange w:id="12355" w:author="Manuel Hergenröder" w:date="2020-07-16T16:26:00Z">
              <w:rPr>
                <w:rFonts w:ascii="Consolas" w:hAnsi="Consolas"/>
                <w:color w:val="000000"/>
              </w:rPr>
            </w:rPrChange>
          </w:rPr>
          <w:t>(</w:t>
        </w:r>
        <w:r w:rsidRPr="00625FEA">
          <w:rPr>
            <w:rFonts w:ascii="Consolas" w:hAnsi="Consolas"/>
            <w:color w:val="0000FF"/>
            <w:sz w:val="18"/>
            <w:szCs w:val="18"/>
            <w:rPrChange w:id="12356" w:author="Manuel Hergenröder" w:date="2020-07-16T16:26:00Z">
              <w:rPr>
                <w:rFonts w:ascii="Consolas" w:hAnsi="Consolas"/>
                <w:color w:val="0000FF"/>
              </w:rPr>
            </w:rPrChange>
          </w:rPr>
          <w:t>new</w:t>
        </w:r>
        <w:r w:rsidRPr="00625FEA">
          <w:rPr>
            <w:rFonts w:ascii="Consolas" w:hAnsi="Consolas"/>
            <w:color w:val="000000"/>
            <w:sz w:val="18"/>
            <w:szCs w:val="18"/>
            <w:rPrChange w:id="12357" w:author="Manuel Hergenröder" w:date="2020-07-16T16:26:00Z">
              <w:rPr>
                <w:rFonts w:ascii="Consolas" w:hAnsi="Consolas"/>
                <w:color w:val="000000"/>
              </w:rPr>
            </w:rPrChange>
          </w:rPr>
          <w:t> </w:t>
        </w:r>
        <w:r w:rsidRPr="00625FEA">
          <w:rPr>
            <w:rFonts w:ascii="Consolas" w:hAnsi="Consolas"/>
            <w:color w:val="2B91AF"/>
            <w:sz w:val="18"/>
            <w:szCs w:val="18"/>
            <w:rPrChange w:id="12358" w:author="Manuel Hergenröder" w:date="2020-07-16T16:26:00Z">
              <w:rPr>
                <w:rFonts w:ascii="Consolas" w:hAnsi="Consolas"/>
                <w:color w:val="2B91AF"/>
              </w:rPr>
            </w:rPrChange>
          </w:rPr>
          <w:t>VertexChange</w:t>
        </w:r>
        <w:r w:rsidRPr="00625FEA">
          <w:rPr>
            <w:rFonts w:ascii="Consolas" w:hAnsi="Consolas"/>
            <w:color w:val="000000"/>
            <w:sz w:val="18"/>
            <w:szCs w:val="18"/>
            <w:rPrChange w:id="12359" w:author="Manuel Hergenröder" w:date="2020-07-16T16:26:00Z">
              <w:rPr>
                <w:rFonts w:ascii="Consolas" w:hAnsi="Consolas"/>
                <w:color w:val="000000"/>
              </w:rPr>
            </w:rPrChange>
          </w:rPr>
          <w:t>(</w:t>
        </w:r>
      </w:ins>
    </w:p>
    <w:p w14:paraId="407685B4" w14:textId="77777777" w:rsidR="008F67FA" w:rsidRPr="00625FEA" w:rsidRDefault="008F67FA" w:rsidP="008F67FA">
      <w:pPr>
        <w:pStyle w:val="HTMLPreformatted"/>
        <w:shd w:val="clear" w:color="auto" w:fill="FFFFFF"/>
        <w:rPr>
          <w:ins w:id="12360" w:author="Manuel Hergenröder" w:date="2020-07-16T16:23:00Z"/>
          <w:rFonts w:ascii="Consolas" w:hAnsi="Consolas"/>
          <w:color w:val="000000"/>
          <w:sz w:val="18"/>
          <w:szCs w:val="18"/>
          <w:rPrChange w:id="12361" w:author="Manuel Hergenröder" w:date="2020-07-16T16:26:00Z">
            <w:rPr>
              <w:ins w:id="12362" w:author="Manuel Hergenröder" w:date="2020-07-16T16:23:00Z"/>
              <w:rFonts w:ascii="Consolas" w:hAnsi="Consolas"/>
              <w:color w:val="000000"/>
            </w:rPr>
          </w:rPrChange>
        </w:rPr>
      </w:pPr>
      <w:ins w:id="12363" w:author="Manuel Hergenröder" w:date="2020-07-16T16:23:00Z">
        <w:r w:rsidRPr="00625FEA">
          <w:rPr>
            <w:rFonts w:ascii="Consolas" w:hAnsi="Consolas"/>
            <w:color w:val="000000"/>
            <w:sz w:val="18"/>
            <w:szCs w:val="18"/>
            <w:rPrChange w:id="12364" w:author="Manuel Hergenröder" w:date="2020-07-16T16:26:00Z">
              <w:rPr>
                <w:rFonts w:ascii="Consolas" w:hAnsi="Consolas"/>
                <w:color w:val="000000"/>
              </w:rPr>
            </w:rPrChange>
          </w:rPr>
          <w:t>                        meshIdx,</w:t>
        </w:r>
      </w:ins>
    </w:p>
    <w:p w14:paraId="1DF4183E" w14:textId="77777777" w:rsidR="008F67FA" w:rsidRPr="00625FEA" w:rsidRDefault="008F67FA" w:rsidP="008F67FA">
      <w:pPr>
        <w:pStyle w:val="HTMLPreformatted"/>
        <w:shd w:val="clear" w:color="auto" w:fill="FFFFFF"/>
        <w:rPr>
          <w:ins w:id="12365" w:author="Manuel Hergenröder" w:date="2020-07-16T16:23:00Z"/>
          <w:rFonts w:ascii="Consolas" w:hAnsi="Consolas"/>
          <w:color w:val="000000"/>
          <w:sz w:val="18"/>
          <w:szCs w:val="18"/>
          <w:lang w:val="en-US"/>
          <w:rPrChange w:id="12366" w:author="Manuel Hergenröder" w:date="2020-07-16T16:26:00Z">
            <w:rPr>
              <w:ins w:id="12367" w:author="Manuel Hergenröder" w:date="2020-07-16T16:23:00Z"/>
              <w:rFonts w:ascii="Consolas" w:hAnsi="Consolas"/>
              <w:color w:val="000000"/>
            </w:rPr>
          </w:rPrChange>
        </w:rPr>
      </w:pPr>
      <w:ins w:id="12368" w:author="Manuel Hergenröder" w:date="2020-07-16T16:23:00Z">
        <w:r w:rsidRPr="00625FEA">
          <w:rPr>
            <w:rFonts w:ascii="Consolas" w:hAnsi="Consolas"/>
            <w:color w:val="000000"/>
            <w:sz w:val="18"/>
            <w:szCs w:val="18"/>
            <w:rPrChange w:id="12369" w:author="Manuel Hergenröder" w:date="2020-07-16T16:26:00Z">
              <w:rPr>
                <w:rFonts w:ascii="Consolas" w:hAnsi="Consolas"/>
                <w:color w:val="000000"/>
              </w:rPr>
            </w:rPrChange>
          </w:rPr>
          <w:t>                        </w:t>
        </w:r>
        <w:r w:rsidRPr="00625FEA">
          <w:rPr>
            <w:rFonts w:ascii="Consolas" w:hAnsi="Consolas"/>
            <w:color w:val="1F377F"/>
            <w:sz w:val="18"/>
            <w:szCs w:val="18"/>
            <w:lang w:val="en-US"/>
            <w:rPrChange w:id="12370" w:author="Manuel Hergenröder" w:date="2020-07-16T16:26:00Z">
              <w:rPr>
                <w:rFonts w:ascii="Consolas" w:hAnsi="Consolas"/>
                <w:color w:val="1F377F"/>
              </w:rPr>
            </w:rPrChange>
          </w:rPr>
          <w:t>i</w:t>
        </w:r>
        <w:r w:rsidRPr="00625FEA">
          <w:rPr>
            <w:rFonts w:ascii="Consolas" w:hAnsi="Consolas"/>
            <w:color w:val="000000"/>
            <w:sz w:val="18"/>
            <w:szCs w:val="18"/>
            <w:lang w:val="en-US"/>
            <w:rPrChange w:id="12371" w:author="Manuel Hergenröder" w:date="2020-07-16T16:26:00Z">
              <w:rPr>
                <w:rFonts w:ascii="Consolas" w:hAnsi="Consolas"/>
                <w:color w:val="000000"/>
              </w:rPr>
            </w:rPrChange>
          </w:rPr>
          <w:t>,</w:t>
        </w:r>
      </w:ins>
    </w:p>
    <w:p w14:paraId="3852D1CC" w14:textId="77777777" w:rsidR="008F67FA" w:rsidRPr="00625FEA" w:rsidRDefault="008F67FA" w:rsidP="008F67FA">
      <w:pPr>
        <w:pStyle w:val="HTMLPreformatted"/>
        <w:shd w:val="clear" w:color="auto" w:fill="FFFFFF"/>
        <w:rPr>
          <w:ins w:id="12372" w:author="Manuel Hergenröder" w:date="2020-07-16T16:23:00Z"/>
          <w:rFonts w:ascii="Consolas" w:hAnsi="Consolas"/>
          <w:color w:val="000000"/>
          <w:sz w:val="18"/>
          <w:szCs w:val="18"/>
          <w:lang w:val="en-US"/>
          <w:rPrChange w:id="12373" w:author="Manuel Hergenröder" w:date="2020-07-16T16:26:00Z">
            <w:rPr>
              <w:ins w:id="12374" w:author="Manuel Hergenröder" w:date="2020-07-16T16:23:00Z"/>
              <w:rFonts w:ascii="Consolas" w:hAnsi="Consolas"/>
              <w:color w:val="000000"/>
            </w:rPr>
          </w:rPrChange>
        </w:rPr>
      </w:pPr>
      <w:ins w:id="12375" w:author="Manuel Hergenröder" w:date="2020-07-16T16:23:00Z">
        <w:r w:rsidRPr="00625FEA">
          <w:rPr>
            <w:rFonts w:ascii="Consolas" w:hAnsi="Consolas"/>
            <w:color w:val="000000"/>
            <w:sz w:val="18"/>
            <w:szCs w:val="18"/>
            <w:lang w:val="en-US"/>
            <w:rPrChange w:id="12376" w:author="Manuel Hergenröder" w:date="2020-07-16T16:26:00Z">
              <w:rPr>
                <w:rFonts w:ascii="Consolas" w:hAnsi="Consolas"/>
                <w:color w:val="000000"/>
              </w:rPr>
            </w:rPrChange>
          </w:rPr>
          <w:t>                        vertices[</w:t>
        </w:r>
        <w:r w:rsidRPr="00625FEA">
          <w:rPr>
            <w:rFonts w:ascii="Consolas" w:hAnsi="Consolas"/>
            <w:color w:val="1F377F"/>
            <w:sz w:val="18"/>
            <w:szCs w:val="18"/>
            <w:lang w:val="en-US"/>
            <w:rPrChange w:id="12377" w:author="Manuel Hergenröder" w:date="2020-07-16T16:26:00Z">
              <w:rPr>
                <w:rFonts w:ascii="Consolas" w:hAnsi="Consolas"/>
                <w:color w:val="1F377F"/>
              </w:rPr>
            </w:rPrChange>
          </w:rPr>
          <w:t>i</w:t>
        </w:r>
        <w:r w:rsidRPr="00625FEA">
          <w:rPr>
            <w:rFonts w:ascii="Consolas" w:hAnsi="Consolas"/>
            <w:color w:val="000000"/>
            <w:sz w:val="18"/>
            <w:szCs w:val="18"/>
            <w:lang w:val="en-US"/>
            <w:rPrChange w:id="12378" w:author="Manuel Hergenröder" w:date="2020-07-16T16:26:00Z">
              <w:rPr>
                <w:rFonts w:ascii="Consolas" w:hAnsi="Consolas"/>
                <w:color w:val="000000"/>
              </w:rPr>
            </w:rPrChange>
          </w:rPr>
          <w:t>].x + direction.x * deformFactor,</w:t>
        </w:r>
      </w:ins>
    </w:p>
    <w:p w14:paraId="5C475FB1" w14:textId="77777777" w:rsidR="008F67FA" w:rsidRPr="00625FEA" w:rsidRDefault="008F67FA" w:rsidP="008F67FA">
      <w:pPr>
        <w:pStyle w:val="HTMLPreformatted"/>
        <w:shd w:val="clear" w:color="auto" w:fill="FFFFFF"/>
        <w:rPr>
          <w:ins w:id="12379" w:author="Manuel Hergenröder" w:date="2020-07-16T16:23:00Z"/>
          <w:rFonts w:ascii="Consolas" w:hAnsi="Consolas"/>
          <w:color w:val="000000"/>
          <w:sz w:val="18"/>
          <w:szCs w:val="18"/>
          <w:lang w:val="en-US"/>
          <w:rPrChange w:id="12380" w:author="Manuel Hergenröder" w:date="2020-07-16T16:26:00Z">
            <w:rPr>
              <w:ins w:id="12381" w:author="Manuel Hergenröder" w:date="2020-07-16T16:23:00Z"/>
              <w:rFonts w:ascii="Consolas" w:hAnsi="Consolas"/>
              <w:color w:val="000000"/>
            </w:rPr>
          </w:rPrChange>
        </w:rPr>
      </w:pPr>
      <w:ins w:id="12382" w:author="Manuel Hergenröder" w:date="2020-07-16T16:23:00Z">
        <w:r w:rsidRPr="00625FEA">
          <w:rPr>
            <w:rFonts w:ascii="Consolas" w:hAnsi="Consolas"/>
            <w:color w:val="000000"/>
            <w:sz w:val="18"/>
            <w:szCs w:val="18"/>
            <w:lang w:val="en-US"/>
            <w:rPrChange w:id="12383" w:author="Manuel Hergenröder" w:date="2020-07-16T16:26:00Z">
              <w:rPr>
                <w:rFonts w:ascii="Consolas" w:hAnsi="Consolas"/>
                <w:color w:val="000000"/>
              </w:rPr>
            </w:rPrChange>
          </w:rPr>
          <w:t>                        (vertices[</w:t>
        </w:r>
        <w:r w:rsidRPr="00625FEA">
          <w:rPr>
            <w:rFonts w:ascii="Consolas" w:hAnsi="Consolas"/>
            <w:color w:val="1F377F"/>
            <w:sz w:val="18"/>
            <w:szCs w:val="18"/>
            <w:lang w:val="en-US"/>
            <w:rPrChange w:id="12384" w:author="Manuel Hergenröder" w:date="2020-07-16T16:26:00Z">
              <w:rPr>
                <w:rFonts w:ascii="Consolas" w:hAnsi="Consolas"/>
                <w:color w:val="1F377F"/>
              </w:rPr>
            </w:rPrChange>
          </w:rPr>
          <w:t>i</w:t>
        </w:r>
        <w:r w:rsidRPr="00625FEA">
          <w:rPr>
            <w:rFonts w:ascii="Consolas" w:hAnsi="Consolas"/>
            <w:color w:val="000000"/>
            <w:sz w:val="18"/>
            <w:szCs w:val="18"/>
            <w:lang w:val="en-US"/>
            <w:rPrChange w:id="12385" w:author="Manuel Hergenröder" w:date="2020-07-16T16:26:00Z">
              <w:rPr>
                <w:rFonts w:ascii="Consolas" w:hAnsi="Consolas"/>
                <w:color w:val="000000"/>
              </w:rPr>
            </w:rPrChange>
          </w:rPr>
          <w:t>].y + direction.y * deformFactor &gt;= 0) ? vertices[</w:t>
        </w:r>
        <w:r w:rsidRPr="00625FEA">
          <w:rPr>
            <w:rFonts w:ascii="Consolas" w:hAnsi="Consolas"/>
            <w:color w:val="1F377F"/>
            <w:sz w:val="18"/>
            <w:szCs w:val="18"/>
            <w:lang w:val="en-US"/>
            <w:rPrChange w:id="12386" w:author="Manuel Hergenröder" w:date="2020-07-16T16:26:00Z">
              <w:rPr>
                <w:rFonts w:ascii="Consolas" w:hAnsi="Consolas"/>
                <w:color w:val="1F377F"/>
              </w:rPr>
            </w:rPrChange>
          </w:rPr>
          <w:t>i</w:t>
        </w:r>
        <w:r w:rsidRPr="00625FEA">
          <w:rPr>
            <w:rFonts w:ascii="Consolas" w:hAnsi="Consolas"/>
            <w:color w:val="000000"/>
            <w:sz w:val="18"/>
            <w:szCs w:val="18"/>
            <w:lang w:val="en-US"/>
            <w:rPrChange w:id="12387" w:author="Manuel Hergenröder" w:date="2020-07-16T16:26:00Z">
              <w:rPr>
                <w:rFonts w:ascii="Consolas" w:hAnsi="Consolas"/>
                <w:color w:val="000000"/>
              </w:rPr>
            </w:rPrChange>
          </w:rPr>
          <w:t>].y + direction.y * deformFactor : 0f,</w:t>
        </w:r>
      </w:ins>
    </w:p>
    <w:p w14:paraId="392EE850" w14:textId="77777777" w:rsidR="008F67FA" w:rsidRPr="00625FEA" w:rsidRDefault="008F67FA" w:rsidP="008F67FA">
      <w:pPr>
        <w:pStyle w:val="HTMLPreformatted"/>
        <w:shd w:val="clear" w:color="auto" w:fill="FFFFFF"/>
        <w:rPr>
          <w:ins w:id="12388" w:author="Manuel Hergenröder" w:date="2020-07-16T16:23:00Z"/>
          <w:rFonts w:ascii="Consolas" w:hAnsi="Consolas"/>
          <w:color w:val="000000"/>
          <w:sz w:val="18"/>
          <w:szCs w:val="18"/>
          <w:lang w:val="en-US"/>
          <w:rPrChange w:id="12389" w:author="Manuel Hergenröder" w:date="2020-07-16T16:26:00Z">
            <w:rPr>
              <w:ins w:id="12390" w:author="Manuel Hergenröder" w:date="2020-07-16T16:23:00Z"/>
              <w:rFonts w:ascii="Consolas" w:hAnsi="Consolas"/>
              <w:color w:val="000000"/>
            </w:rPr>
          </w:rPrChange>
        </w:rPr>
      </w:pPr>
      <w:ins w:id="12391" w:author="Manuel Hergenröder" w:date="2020-07-16T16:23:00Z">
        <w:r w:rsidRPr="00625FEA">
          <w:rPr>
            <w:rFonts w:ascii="Consolas" w:hAnsi="Consolas"/>
            <w:color w:val="000000"/>
            <w:sz w:val="18"/>
            <w:szCs w:val="18"/>
            <w:lang w:val="en-US"/>
            <w:rPrChange w:id="12392" w:author="Manuel Hergenröder" w:date="2020-07-16T16:26:00Z">
              <w:rPr>
                <w:rFonts w:ascii="Consolas" w:hAnsi="Consolas"/>
                <w:color w:val="000000"/>
              </w:rPr>
            </w:rPrChange>
          </w:rPr>
          <w:lastRenderedPageBreak/>
          <w:t>                        vertices[</w:t>
        </w:r>
        <w:r w:rsidRPr="00625FEA">
          <w:rPr>
            <w:rFonts w:ascii="Consolas" w:hAnsi="Consolas"/>
            <w:color w:val="1F377F"/>
            <w:sz w:val="18"/>
            <w:szCs w:val="18"/>
            <w:lang w:val="en-US"/>
            <w:rPrChange w:id="12393" w:author="Manuel Hergenröder" w:date="2020-07-16T16:26:00Z">
              <w:rPr>
                <w:rFonts w:ascii="Consolas" w:hAnsi="Consolas"/>
                <w:color w:val="1F377F"/>
              </w:rPr>
            </w:rPrChange>
          </w:rPr>
          <w:t>i</w:t>
        </w:r>
        <w:r w:rsidRPr="00625FEA">
          <w:rPr>
            <w:rFonts w:ascii="Consolas" w:hAnsi="Consolas"/>
            <w:color w:val="000000"/>
            <w:sz w:val="18"/>
            <w:szCs w:val="18"/>
            <w:lang w:val="en-US"/>
            <w:rPrChange w:id="12394" w:author="Manuel Hergenröder" w:date="2020-07-16T16:26:00Z">
              <w:rPr>
                <w:rFonts w:ascii="Consolas" w:hAnsi="Consolas"/>
                <w:color w:val="000000"/>
              </w:rPr>
            </w:rPrChange>
          </w:rPr>
          <w:t>].z + direction.z * deformFactor));</w:t>
        </w:r>
      </w:ins>
    </w:p>
    <w:p w14:paraId="579304D3" w14:textId="77777777" w:rsidR="008F67FA" w:rsidRPr="00625FEA" w:rsidRDefault="008F67FA" w:rsidP="008F67FA">
      <w:pPr>
        <w:pStyle w:val="HTMLPreformatted"/>
        <w:shd w:val="clear" w:color="auto" w:fill="FFFFFF"/>
        <w:rPr>
          <w:ins w:id="12395" w:author="Manuel Hergenröder" w:date="2020-07-16T16:23:00Z"/>
          <w:rFonts w:ascii="Consolas" w:hAnsi="Consolas"/>
          <w:color w:val="000000"/>
          <w:sz w:val="18"/>
          <w:szCs w:val="18"/>
          <w:lang w:val="en-US"/>
          <w:rPrChange w:id="12396" w:author="Manuel Hergenröder" w:date="2020-07-16T16:26:00Z">
            <w:rPr>
              <w:ins w:id="12397" w:author="Manuel Hergenröder" w:date="2020-07-16T16:23:00Z"/>
              <w:rFonts w:ascii="Consolas" w:hAnsi="Consolas"/>
              <w:color w:val="000000"/>
            </w:rPr>
          </w:rPrChange>
        </w:rPr>
      </w:pPr>
      <w:ins w:id="12398" w:author="Manuel Hergenröder" w:date="2020-07-16T16:23:00Z">
        <w:r w:rsidRPr="00625FEA">
          <w:rPr>
            <w:rFonts w:ascii="Consolas" w:hAnsi="Consolas"/>
            <w:color w:val="000000"/>
            <w:sz w:val="18"/>
            <w:szCs w:val="18"/>
            <w:lang w:val="en-US"/>
            <w:rPrChange w:id="12399" w:author="Manuel Hergenröder" w:date="2020-07-16T16:26:00Z">
              <w:rPr>
                <w:rFonts w:ascii="Consolas" w:hAnsi="Consolas"/>
                <w:color w:val="000000"/>
              </w:rPr>
            </w:rPrChange>
          </w:rPr>
          <w:t>                </w:t>
        </w:r>
        <w:r w:rsidRPr="00625FEA">
          <w:rPr>
            <w:rFonts w:ascii="Consolas" w:hAnsi="Consolas"/>
            <w:color w:val="8F08C4"/>
            <w:sz w:val="18"/>
            <w:szCs w:val="18"/>
            <w:lang w:val="en-US"/>
            <w:rPrChange w:id="12400" w:author="Manuel Hergenröder" w:date="2020-07-16T16:26:00Z">
              <w:rPr>
                <w:rFonts w:ascii="Consolas" w:hAnsi="Consolas"/>
                <w:color w:val="8F08C4"/>
              </w:rPr>
            </w:rPrChange>
          </w:rPr>
          <w:t>else</w:t>
        </w:r>
      </w:ins>
    </w:p>
    <w:p w14:paraId="3E2D0298" w14:textId="77777777" w:rsidR="008F67FA" w:rsidRPr="00625FEA" w:rsidRDefault="008F67FA" w:rsidP="008F67FA">
      <w:pPr>
        <w:pStyle w:val="HTMLPreformatted"/>
        <w:shd w:val="clear" w:color="auto" w:fill="FFFFFF"/>
        <w:rPr>
          <w:ins w:id="12401" w:author="Manuel Hergenröder" w:date="2020-07-16T16:23:00Z"/>
          <w:rFonts w:ascii="Consolas" w:hAnsi="Consolas"/>
          <w:color w:val="000000"/>
          <w:sz w:val="18"/>
          <w:szCs w:val="18"/>
          <w:lang w:val="en-US"/>
          <w:rPrChange w:id="12402" w:author="Manuel Hergenröder" w:date="2020-07-16T16:26:00Z">
            <w:rPr>
              <w:ins w:id="12403" w:author="Manuel Hergenröder" w:date="2020-07-16T16:23:00Z"/>
              <w:rFonts w:ascii="Consolas" w:hAnsi="Consolas"/>
              <w:color w:val="000000"/>
            </w:rPr>
          </w:rPrChange>
        </w:rPr>
      </w:pPr>
      <w:ins w:id="12404" w:author="Manuel Hergenröder" w:date="2020-07-16T16:23:00Z">
        <w:r w:rsidRPr="00625FEA">
          <w:rPr>
            <w:rFonts w:ascii="Consolas" w:hAnsi="Consolas"/>
            <w:color w:val="000000"/>
            <w:sz w:val="18"/>
            <w:szCs w:val="18"/>
            <w:lang w:val="en-US"/>
            <w:rPrChange w:id="12405" w:author="Manuel Hergenröder" w:date="2020-07-16T16:26:00Z">
              <w:rPr>
                <w:rFonts w:ascii="Consolas" w:hAnsi="Consolas"/>
                <w:color w:val="000000"/>
              </w:rPr>
            </w:rPrChange>
          </w:rPr>
          <w:t>                    </w:t>
        </w:r>
        <w:r w:rsidRPr="00625FEA">
          <w:rPr>
            <w:rFonts w:ascii="Consolas" w:hAnsi="Consolas"/>
            <w:color w:val="008000"/>
            <w:sz w:val="18"/>
            <w:szCs w:val="18"/>
            <w:lang w:val="en-US"/>
            <w:rPrChange w:id="12406" w:author="Manuel Hergenröder" w:date="2020-07-16T16:26:00Z">
              <w:rPr>
                <w:rFonts w:ascii="Consolas" w:hAnsi="Consolas"/>
                <w:color w:val="008000"/>
              </w:rPr>
            </w:rPrChange>
          </w:rPr>
          <w:t>// use absolute value</w:t>
        </w:r>
      </w:ins>
    </w:p>
    <w:p w14:paraId="5FC9694B" w14:textId="77777777" w:rsidR="008F67FA" w:rsidRPr="00625FEA" w:rsidRDefault="008F67FA" w:rsidP="008F67FA">
      <w:pPr>
        <w:pStyle w:val="HTMLPreformatted"/>
        <w:shd w:val="clear" w:color="auto" w:fill="FFFFFF"/>
        <w:rPr>
          <w:ins w:id="12407" w:author="Manuel Hergenröder" w:date="2020-07-16T16:23:00Z"/>
          <w:rFonts w:ascii="Consolas" w:hAnsi="Consolas"/>
          <w:color w:val="000000"/>
          <w:sz w:val="18"/>
          <w:szCs w:val="18"/>
          <w:lang w:val="en-US"/>
          <w:rPrChange w:id="12408" w:author="Manuel Hergenröder" w:date="2020-07-16T16:26:00Z">
            <w:rPr>
              <w:ins w:id="12409" w:author="Manuel Hergenröder" w:date="2020-07-16T16:23:00Z"/>
              <w:rFonts w:ascii="Consolas" w:hAnsi="Consolas"/>
              <w:color w:val="000000"/>
            </w:rPr>
          </w:rPrChange>
        </w:rPr>
      </w:pPr>
      <w:ins w:id="12410" w:author="Manuel Hergenröder" w:date="2020-07-16T16:23:00Z">
        <w:r w:rsidRPr="00625FEA">
          <w:rPr>
            <w:rFonts w:ascii="Consolas" w:hAnsi="Consolas"/>
            <w:color w:val="000000"/>
            <w:sz w:val="18"/>
            <w:szCs w:val="18"/>
            <w:lang w:val="en-US"/>
            <w:rPrChange w:id="12411" w:author="Manuel Hergenröder" w:date="2020-07-16T16:26:00Z">
              <w:rPr>
                <w:rFonts w:ascii="Consolas" w:hAnsi="Consolas"/>
                <w:color w:val="000000"/>
              </w:rPr>
            </w:rPrChange>
          </w:rPr>
          <w:t>                    vertexChanges.</w:t>
        </w:r>
        <w:r w:rsidRPr="00625FEA">
          <w:rPr>
            <w:rFonts w:ascii="Consolas" w:hAnsi="Consolas"/>
            <w:color w:val="74531F"/>
            <w:sz w:val="18"/>
            <w:szCs w:val="18"/>
            <w:lang w:val="en-US"/>
            <w:rPrChange w:id="12412" w:author="Manuel Hergenröder" w:date="2020-07-16T16:26:00Z">
              <w:rPr>
                <w:rFonts w:ascii="Consolas" w:hAnsi="Consolas"/>
                <w:color w:val="74531F"/>
              </w:rPr>
            </w:rPrChange>
          </w:rPr>
          <w:t>Enqueue</w:t>
        </w:r>
        <w:r w:rsidRPr="00625FEA">
          <w:rPr>
            <w:rFonts w:ascii="Consolas" w:hAnsi="Consolas"/>
            <w:color w:val="000000"/>
            <w:sz w:val="18"/>
            <w:szCs w:val="18"/>
            <w:lang w:val="en-US"/>
            <w:rPrChange w:id="12413" w:author="Manuel Hergenröder" w:date="2020-07-16T16:26:00Z">
              <w:rPr>
                <w:rFonts w:ascii="Consolas" w:hAnsi="Consolas"/>
                <w:color w:val="000000"/>
              </w:rPr>
            </w:rPrChange>
          </w:rPr>
          <w:t>(</w:t>
        </w:r>
        <w:r w:rsidRPr="00625FEA">
          <w:rPr>
            <w:rFonts w:ascii="Consolas" w:hAnsi="Consolas"/>
            <w:color w:val="0000FF"/>
            <w:sz w:val="18"/>
            <w:szCs w:val="18"/>
            <w:lang w:val="en-US"/>
            <w:rPrChange w:id="12414" w:author="Manuel Hergenröder" w:date="2020-07-16T16:26:00Z">
              <w:rPr>
                <w:rFonts w:ascii="Consolas" w:hAnsi="Consolas"/>
                <w:color w:val="0000FF"/>
              </w:rPr>
            </w:rPrChange>
          </w:rPr>
          <w:t>new</w:t>
        </w:r>
        <w:r w:rsidRPr="00625FEA">
          <w:rPr>
            <w:rFonts w:ascii="Consolas" w:hAnsi="Consolas"/>
            <w:color w:val="000000"/>
            <w:sz w:val="18"/>
            <w:szCs w:val="18"/>
            <w:lang w:val="en-US"/>
            <w:rPrChange w:id="12415" w:author="Manuel Hergenröder" w:date="2020-07-16T16:26:00Z">
              <w:rPr>
                <w:rFonts w:ascii="Consolas" w:hAnsi="Consolas"/>
                <w:color w:val="000000"/>
              </w:rPr>
            </w:rPrChange>
          </w:rPr>
          <w:t> </w:t>
        </w:r>
        <w:r w:rsidRPr="00625FEA">
          <w:rPr>
            <w:rFonts w:ascii="Consolas" w:hAnsi="Consolas"/>
            <w:color w:val="2B91AF"/>
            <w:sz w:val="18"/>
            <w:szCs w:val="18"/>
            <w:lang w:val="en-US"/>
            <w:rPrChange w:id="12416" w:author="Manuel Hergenröder" w:date="2020-07-16T16:26:00Z">
              <w:rPr>
                <w:rFonts w:ascii="Consolas" w:hAnsi="Consolas"/>
                <w:color w:val="2B91AF"/>
              </w:rPr>
            </w:rPrChange>
          </w:rPr>
          <w:t>VertexChange</w:t>
        </w:r>
        <w:r w:rsidRPr="00625FEA">
          <w:rPr>
            <w:rFonts w:ascii="Consolas" w:hAnsi="Consolas"/>
            <w:color w:val="000000"/>
            <w:sz w:val="18"/>
            <w:szCs w:val="18"/>
            <w:lang w:val="en-US"/>
            <w:rPrChange w:id="12417" w:author="Manuel Hergenröder" w:date="2020-07-16T16:26:00Z">
              <w:rPr>
                <w:rFonts w:ascii="Consolas" w:hAnsi="Consolas"/>
                <w:color w:val="000000"/>
              </w:rPr>
            </w:rPrChange>
          </w:rPr>
          <w:t>(meshIdx, </w:t>
        </w:r>
        <w:r w:rsidRPr="00625FEA">
          <w:rPr>
            <w:rFonts w:ascii="Consolas" w:hAnsi="Consolas"/>
            <w:color w:val="1F377F"/>
            <w:sz w:val="18"/>
            <w:szCs w:val="18"/>
            <w:lang w:val="en-US"/>
            <w:rPrChange w:id="12418" w:author="Manuel Hergenröder" w:date="2020-07-16T16:26:00Z">
              <w:rPr>
                <w:rFonts w:ascii="Consolas" w:hAnsi="Consolas"/>
                <w:color w:val="1F377F"/>
              </w:rPr>
            </w:rPrChange>
          </w:rPr>
          <w:t>i</w:t>
        </w:r>
        <w:r w:rsidRPr="00625FEA">
          <w:rPr>
            <w:rFonts w:ascii="Consolas" w:hAnsi="Consolas"/>
            <w:color w:val="000000"/>
            <w:sz w:val="18"/>
            <w:szCs w:val="18"/>
            <w:lang w:val="en-US"/>
            <w:rPrChange w:id="12419" w:author="Manuel Hergenröder" w:date="2020-07-16T16:26:00Z">
              <w:rPr>
                <w:rFonts w:ascii="Consolas" w:hAnsi="Consolas"/>
                <w:color w:val="000000"/>
              </w:rPr>
            </w:rPrChange>
          </w:rPr>
          <w:t>, vertices[</w:t>
        </w:r>
        <w:r w:rsidRPr="00625FEA">
          <w:rPr>
            <w:rFonts w:ascii="Consolas" w:hAnsi="Consolas"/>
            <w:color w:val="1F377F"/>
            <w:sz w:val="18"/>
            <w:szCs w:val="18"/>
            <w:lang w:val="en-US"/>
            <w:rPrChange w:id="12420" w:author="Manuel Hergenröder" w:date="2020-07-16T16:26:00Z">
              <w:rPr>
                <w:rFonts w:ascii="Consolas" w:hAnsi="Consolas"/>
                <w:color w:val="1F377F"/>
              </w:rPr>
            </w:rPrChange>
          </w:rPr>
          <w:t>i</w:t>
        </w:r>
        <w:r w:rsidRPr="00625FEA">
          <w:rPr>
            <w:rFonts w:ascii="Consolas" w:hAnsi="Consolas"/>
            <w:color w:val="000000"/>
            <w:sz w:val="18"/>
            <w:szCs w:val="18"/>
            <w:lang w:val="en-US"/>
            <w:rPrChange w:id="12421" w:author="Manuel Hergenröder" w:date="2020-07-16T16:26:00Z">
              <w:rPr>
                <w:rFonts w:ascii="Consolas" w:hAnsi="Consolas"/>
                <w:color w:val="000000"/>
              </w:rPr>
            </w:rPrChange>
          </w:rPr>
          <w:t>].x, absoluteValue, vertices[</w:t>
        </w:r>
        <w:r w:rsidRPr="00625FEA">
          <w:rPr>
            <w:rFonts w:ascii="Consolas" w:hAnsi="Consolas"/>
            <w:color w:val="1F377F"/>
            <w:sz w:val="18"/>
            <w:szCs w:val="18"/>
            <w:lang w:val="en-US"/>
            <w:rPrChange w:id="12422" w:author="Manuel Hergenröder" w:date="2020-07-16T16:26:00Z">
              <w:rPr>
                <w:rFonts w:ascii="Consolas" w:hAnsi="Consolas"/>
                <w:color w:val="1F377F"/>
              </w:rPr>
            </w:rPrChange>
          </w:rPr>
          <w:t>i</w:t>
        </w:r>
        <w:r w:rsidRPr="00625FEA">
          <w:rPr>
            <w:rFonts w:ascii="Consolas" w:hAnsi="Consolas"/>
            <w:color w:val="000000"/>
            <w:sz w:val="18"/>
            <w:szCs w:val="18"/>
            <w:lang w:val="en-US"/>
            <w:rPrChange w:id="12423" w:author="Manuel Hergenröder" w:date="2020-07-16T16:26:00Z">
              <w:rPr>
                <w:rFonts w:ascii="Consolas" w:hAnsi="Consolas"/>
                <w:color w:val="000000"/>
              </w:rPr>
            </w:rPrChange>
          </w:rPr>
          <w:t>].z));</w:t>
        </w:r>
      </w:ins>
    </w:p>
    <w:p w14:paraId="4CD9478C" w14:textId="77777777" w:rsidR="008F67FA" w:rsidRPr="00625FEA" w:rsidRDefault="008F67FA" w:rsidP="008F67FA">
      <w:pPr>
        <w:pStyle w:val="HTMLPreformatted"/>
        <w:shd w:val="clear" w:color="auto" w:fill="FFFFFF"/>
        <w:rPr>
          <w:ins w:id="12424" w:author="Manuel Hergenröder" w:date="2020-07-16T16:23:00Z"/>
          <w:rFonts w:ascii="Consolas" w:hAnsi="Consolas"/>
          <w:color w:val="000000"/>
          <w:sz w:val="18"/>
          <w:szCs w:val="18"/>
          <w:rPrChange w:id="12425" w:author="Manuel Hergenröder" w:date="2020-07-16T16:26:00Z">
            <w:rPr>
              <w:ins w:id="12426" w:author="Manuel Hergenröder" w:date="2020-07-16T16:23:00Z"/>
              <w:rFonts w:ascii="Consolas" w:hAnsi="Consolas"/>
              <w:color w:val="000000"/>
            </w:rPr>
          </w:rPrChange>
        </w:rPr>
      </w:pPr>
      <w:ins w:id="12427" w:author="Manuel Hergenröder" w:date="2020-07-16T16:23:00Z">
        <w:r w:rsidRPr="00625FEA">
          <w:rPr>
            <w:rFonts w:ascii="Consolas" w:hAnsi="Consolas"/>
            <w:color w:val="000000"/>
            <w:sz w:val="18"/>
            <w:szCs w:val="18"/>
            <w:lang w:val="en-US"/>
            <w:rPrChange w:id="12428" w:author="Manuel Hergenröder" w:date="2020-07-16T16:26:00Z">
              <w:rPr>
                <w:rFonts w:ascii="Consolas" w:hAnsi="Consolas"/>
                <w:color w:val="000000"/>
              </w:rPr>
            </w:rPrChange>
          </w:rPr>
          <w:t>            </w:t>
        </w:r>
        <w:r w:rsidRPr="00625FEA">
          <w:rPr>
            <w:rFonts w:ascii="Consolas" w:hAnsi="Consolas"/>
            <w:color w:val="000000"/>
            <w:sz w:val="18"/>
            <w:szCs w:val="18"/>
            <w:rPrChange w:id="12429" w:author="Manuel Hergenröder" w:date="2020-07-16T16:26:00Z">
              <w:rPr>
                <w:rFonts w:ascii="Consolas" w:hAnsi="Consolas"/>
                <w:color w:val="000000"/>
              </w:rPr>
            </w:rPrChange>
          </w:rPr>
          <w:t>}</w:t>
        </w:r>
      </w:ins>
    </w:p>
    <w:p w14:paraId="469AB5E1" w14:textId="77777777" w:rsidR="008F67FA" w:rsidRPr="00625FEA" w:rsidRDefault="008F67FA" w:rsidP="008F67FA">
      <w:pPr>
        <w:pStyle w:val="HTMLPreformatted"/>
        <w:shd w:val="clear" w:color="auto" w:fill="FFFFFF"/>
        <w:rPr>
          <w:ins w:id="12430" w:author="Manuel Hergenröder" w:date="2020-07-16T16:23:00Z"/>
          <w:rFonts w:ascii="Consolas" w:hAnsi="Consolas"/>
          <w:color w:val="000000"/>
          <w:sz w:val="18"/>
          <w:szCs w:val="18"/>
          <w:rPrChange w:id="12431" w:author="Manuel Hergenröder" w:date="2020-07-16T16:26:00Z">
            <w:rPr>
              <w:ins w:id="12432" w:author="Manuel Hergenröder" w:date="2020-07-16T16:23:00Z"/>
              <w:rFonts w:ascii="Consolas" w:hAnsi="Consolas"/>
              <w:color w:val="000000"/>
            </w:rPr>
          </w:rPrChange>
        </w:rPr>
      </w:pPr>
      <w:ins w:id="12433" w:author="Manuel Hergenröder" w:date="2020-07-16T16:23:00Z">
        <w:r w:rsidRPr="00625FEA">
          <w:rPr>
            <w:rFonts w:ascii="Consolas" w:hAnsi="Consolas"/>
            <w:color w:val="000000"/>
            <w:sz w:val="18"/>
            <w:szCs w:val="18"/>
            <w:rPrChange w:id="12434" w:author="Manuel Hergenröder" w:date="2020-07-16T16:26:00Z">
              <w:rPr>
                <w:rFonts w:ascii="Consolas" w:hAnsi="Consolas"/>
                <w:color w:val="000000"/>
              </w:rPr>
            </w:rPrChange>
          </w:rPr>
          <w:t>        }</w:t>
        </w:r>
      </w:ins>
    </w:p>
    <w:p w14:paraId="3840416B" w14:textId="77777777" w:rsidR="008F67FA" w:rsidRPr="00625FEA" w:rsidRDefault="008F67FA" w:rsidP="008F67FA">
      <w:pPr>
        <w:pStyle w:val="HTMLPreformatted"/>
        <w:shd w:val="clear" w:color="auto" w:fill="FFFFFF"/>
        <w:rPr>
          <w:ins w:id="12435" w:author="Manuel Hergenröder" w:date="2020-07-16T16:23:00Z"/>
          <w:rFonts w:ascii="Consolas" w:hAnsi="Consolas"/>
          <w:color w:val="000000"/>
          <w:sz w:val="18"/>
          <w:szCs w:val="18"/>
          <w:rPrChange w:id="12436" w:author="Manuel Hergenröder" w:date="2020-07-16T16:26:00Z">
            <w:rPr>
              <w:ins w:id="12437" w:author="Manuel Hergenröder" w:date="2020-07-16T16:23:00Z"/>
              <w:rFonts w:ascii="Consolas" w:hAnsi="Consolas"/>
              <w:color w:val="000000"/>
            </w:rPr>
          </w:rPrChange>
        </w:rPr>
      </w:pPr>
      <w:ins w:id="12438" w:author="Manuel Hergenröder" w:date="2020-07-16T16:23:00Z">
        <w:r w:rsidRPr="00625FEA">
          <w:rPr>
            <w:rFonts w:ascii="Consolas" w:hAnsi="Consolas"/>
            <w:color w:val="000000"/>
            <w:sz w:val="18"/>
            <w:szCs w:val="18"/>
            <w:rPrChange w:id="12439" w:author="Manuel Hergenröder" w:date="2020-07-16T16:26:00Z">
              <w:rPr>
                <w:rFonts w:ascii="Consolas" w:hAnsi="Consolas"/>
                <w:color w:val="000000"/>
              </w:rPr>
            </w:rPrChange>
          </w:rPr>
          <w:t>    }</w:t>
        </w:r>
      </w:ins>
    </w:p>
    <w:p w14:paraId="141A870E" w14:textId="77777777" w:rsidR="008F67FA" w:rsidRPr="00625FEA" w:rsidRDefault="008F67FA" w:rsidP="008F67FA">
      <w:pPr>
        <w:pStyle w:val="HTMLPreformatted"/>
        <w:shd w:val="clear" w:color="auto" w:fill="FFFFFF"/>
        <w:rPr>
          <w:ins w:id="12440" w:author="Manuel Hergenröder" w:date="2020-07-16T16:23:00Z"/>
          <w:rFonts w:ascii="Consolas" w:hAnsi="Consolas"/>
          <w:color w:val="000000"/>
          <w:sz w:val="18"/>
          <w:szCs w:val="18"/>
          <w:rPrChange w:id="12441" w:author="Manuel Hergenröder" w:date="2020-07-16T16:26:00Z">
            <w:rPr>
              <w:ins w:id="12442" w:author="Manuel Hergenröder" w:date="2020-07-16T16:23:00Z"/>
              <w:rFonts w:ascii="Consolas" w:hAnsi="Consolas"/>
              <w:color w:val="000000"/>
            </w:rPr>
          </w:rPrChange>
        </w:rPr>
      </w:pPr>
      <w:ins w:id="12443" w:author="Manuel Hergenröder" w:date="2020-07-16T16:23:00Z">
        <w:r w:rsidRPr="00625FEA">
          <w:rPr>
            <w:rFonts w:ascii="Consolas" w:hAnsi="Consolas"/>
            <w:color w:val="000000"/>
            <w:sz w:val="18"/>
            <w:szCs w:val="18"/>
            <w:rPrChange w:id="12444" w:author="Manuel Hergenröder" w:date="2020-07-16T16:26:00Z">
              <w:rPr>
                <w:rFonts w:ascii="Consolas" w:hAnsi="Consolas"/>
                <w:color w:val="000000"/>
              </w:rPr>
            </w:rPrChange>
          </w:rPr>
          <w:t>}</w:t>
        </w:r>
      </w:ins>
    </w:p>
    <w:p w14:paraId="6AECE7C4" w14:textId="292205FC" w:rsidR="008F67FA" w:rsidRPr="00625FEA" w:rsidRDefault="008F67FA">
      <w:pPr>
        <w:tabs>
          <w:tab w:val="clear" w:pos="7200"/>
        </w:tabs>
        <w:spacing w:before="0" w:after="200" w:line="240" w:lineRule="auto"/>
        <w:jc w:val="left"/>
        <w:rPr>
          <w:ins w:id="12445" w:author="Manuel Hergenröder" w:date="2020-07-16T16:24:00Z"/>
          <w:rFonts w:ascii="Consolas" w:eastAsia="Times New Roman" w:hAnsi="Consolas" w:cs="Times New Roman"/>
          <w:b/>
          <w:bCs/>
          <w:color w:val="5C5C5C"/>
          <w:sz w:val="16"/>
          <w:szCs w:val="16"/>
          <w:lang w:val="de-DE" w:eastAsia="de-DE"/>
          <w14:ligatures w14:val="none"/>
          <w:rPrChange w:id="12446" w:author="Manuel Hergenröder" w:date="2020-07-16T16:26:00Z">
            <w:rPr>
              <w:ins w:id="12447" w:author="Manuel Hergenröder" w:date="2020-07-16T16:24:00Z"/>
              <w:rFonts w:ascii="Consolas" w:eastAsia="Times New Roman" w:hAnsi="Consolas" w:cs="Times New Roman"/>
              <w:b/>
              <w:bCs/>
              <w:color w:val="5C5C5C"/>
              <w:sz w:val="18"/>
              <w:szCs w:val="18"/>
              <w:lang w:val="de-DE" w:eastAsia="de-DE"/>
              <w14:ligatures w14:val="none"/>
            </w:rPr>
          </w:rPrChange>
        </w:rPr>
      </w:pPr>
      <w:ins w:id="12448" w:author="Manuel Hergenröder" w:date="2020-07-16T16:24:00Z">
        <w:r w:rsidRPr="00625FEA">
          <w:rPr>
            <w:rFonts w:ascii="Consolas" w:eastAsia="Times New Roman" w:hAnsi="Consolas" w:cs="Times New Roman"/>
            <w:b/>
            <w:bCs/>
            <w:color w:val="5C5C5C"/>
            <w:sz w:val="16"/>
            <w:szCs w:val="16"/>
            <w:lang w:val="de-DE" w:eastAsia="de-DE"/>
            <w14:ligatures w14:val="none"/>
            <w:rPrChange w:id="12449" w:author="Manuel Hergenröder" w:date="2020-07-16T16:26:00Z">
              <w:rPr>
                <w:rFonts w:ascii="Consolas" w:eastAsia="Times New Roman" w:hAnsi="Consolas" w:cs="Times New Roman"/>
                <w:b/>
                <w:bCs/>
                <w:color w:val="5C5C5C"/>
                <w:sz w:val="18"/>
                <w:szCs w:val="18"/>
                <w:lang w:val="de-DE" w:eastAsia="de-DE"/>
                <w14:ligatures w14:val="none"/>
              </w:rPr>
            </w:rPrChange>
          </w:rPr>
          <w:br w:type="page"/>
        </w:r>
      </w:ins>
    </w:p>
    <w:p w14:paraId="194C6D6A" w14:textId="274305AB" w:rsidR="008F67FA" w:rsidRPr="00625FEA" w:rsidRDefault="008F67FA" w:rsidP="008F67FA">
      <w:pPr>
        <w:jc w:val="right"/>
        <w:rPr>
          <w:ins w:id="12450" w:author="Manuel Hergenröder" w:date="2020-07-16T16:24:00Z"/>
          <w:rFonts w:ascii="Consolas" w:eastAsia="Times New Roman" w:hAnsi="Consolas" w:cs="Times New Roman"/>
          <w:b/>
          <w:bCs/>
          <w:color w:val="5C5C5C"/>
          <w:sz w:val="16"/>
          <w:szCs w:val="16"/>
          <w:lang w:val="de-DE" w:eastAsia="de-DE"/>
          <w14:ligatures w14:val="none"/>
          <w:rPrChange w:id="12451" w:author="Manuel Hergenröder" w:date="2020-07-16T16:26:00Z">
            <w:rPr>
              <w:ins w:id="12452" w:author="Manuel Hergenröder" w:date="2020-07-16T16:24:00Z"/>
              <w:rFonts w:ascii="Consolas" w:eastAsia="Times New Roman" w:hAnsi="Consolas" w:cs="Times New Roman"/>
              <w:b/>
              <w:bCs/>
              <w:color w:val="5C5C5C"/>
              <w:sz w:val="18"/>
              <w:szCs w:val="18"/>
              <w:lang w:val="de-DE" w:eastAsia="de-DE"/>
              <w14:ligatures w14:val="none"/>
            </w:rPr>
          </w:rPrChange>
        </w:rPr>
      </w:pPr>
      <w:ins w:id="12453" w:author="Manuel Hergenröder" w:date="2020-07-16T16:24:00Z">
        <w:r w:rsidRPr="00625FEA">
          <w:rPr>
            <w:rFonts w:ascii="Consolas" w:eastAsia="Times New Roman" w:hAnsi="Consolas" w:cs="Times New Roman"/>
            <w:b/>
            <w:bCs/>
            <w:color w:val="5C5C5C"/>
            <w:sz w:val="16"/>
            <w:szCs w:val="16"/>
            <w:lang w:val="de-DE" w:eastAsia="de-DE"/>
            <w14:ligatures w14:val="none"/>
            <w:rPrChange w:id="12454" w:author="Manuel Hergenröder" w:date="2020-07-16T16:26:00Z">
              <w:rPr>
                <w:rFonts w:ascii="Consolas" w:eastAsia="Times New Roman" w:hAnsi="Consolas" w:cs="Times New Roman"/>
                <w:b/>
                <w:bCs/>
                <w:color w:val="5C5C5C"/>
                <w:sz w:val="18"/>
                <w:szCs w:val="18"/>
                <w:lang w:val="de-DE" w:eastAsia="de-DE"/>
                <w14:ligatures w14:val="none"/>
              </w:rPr>
            </w:rPrChange>
          </w:rPr>
          <w:lastRenderedPageBreak/>
          <w:t>SpectrumFreqLegend.cs</w:t>
        </w:r>
      </w:ins>
    </w:p>
    <w:p w14:paraId="350CB92E" w14:textId="77777777" w:rsidR="008F67FA" w:rsidRPr="00625FEA" w:rsidRDefault="008F67FA" w:rsidP="008F67FA">
      <w:pPr>
        <w:pStyle w:val="HTMLPreformatted"/>
        <w:shd w:val="clear" w:color="auto" w:fill="FFFFFF"/>
        <w:rPr>
          <w:ins w:id="12455" w:author="Manuel Hergenröder" w:date="2020-07-16T16:24:00Z"/>
          <w:rFonts w:ascii="Consolas" w:hAnsi="Consolas"/>
          <w:color w:val="000000"/>
          <w:sz w:val="18"/>
          <w:szCs w:val="18"/>
          <w:lang w:val="en-US"/>
          <w:rPrChange w:id="12456" w:author="Manuel Hergenröder" w:date="2020-07-16T16:26:00Z">
            <w:rPr>
              <w:ins w:id="12457" w:author="Manuel Hergenröder" w:date="2020-07-16T16:24:00Z"/>
              <w:rFonts w:ascii="Consolas" w:hAnsi="Consolas"/>
              <w:color w:val="000000"/>
            </w:rPr>
          </w:rPrChange>
        </w:rPr>
      </w:pPr>
      <w:ins w:id="12458" w:author="Manuel Hergenröder" w:date="2020-07-16T16:24:00Z">
        <w:r w:rsidRPr="00625FEA">
          <w:rPr>
            <w:rFonts w:ascii="Consolas" w:hAnsi="Consolas"/>
            <w:color w:val="0000FF"/>
            <w:sz w:val="18"/>
            <w:szCs w:val="18"/>
            <w:lang w:val="en-US"/>
            <w:rPrChange w:id="12459"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2460" w:author="Manuel Hergenröder" w:date="2020-07-16T16:26:00Z">
              <w:rPr>
                <w:rFonts w:ascii="Consolas" w:hAnsi="Consolas"/>
                <w:color w:val="000000"/>
              </w:rPr>
            </w:rPrChange>
          </w:rPr>
          <w:t> System.Collections;</w:t>
        </w:r>
      </w:ins>
    </w:p>
    <w:p w14:paraId="4428F340" w14:textId="77777777" w:rsidR="008F67FA" w:rsidRPr="00625FEA" w:rsidRDefault="008F67FA" w:rsidP="008F67FA">
      <w:pPr>
        <w:pStyle w:val="HTMLPreformatted"/>
        <w:shd w:val="clear" w:color="auto" w:fill="FFFFFF"/>
        <w:rPr>
          <w:ins w:id="12461" w:author="Manuel Hergenröder" w:date="2020-07-16T16:24:00Z"/>
          <w:rFonts w:ascii="Consolas" w:hAnsi="Consolas"/>
          <w:color w:val="000000"/>
          <w:sz w:val="18"/>
          <w:szCs w:val="18"/>
          <w:lang w:val="en-US"/>
          <w:rPrChange w:id="12462" w:author="Manuel Hergenröder" w:date="2020-07-16T16:26:00Z">
            <w:rPr>
              <w:ins w:id="12463" w:author="Manuel Hergenröder" w:date="2020-07-16T16:24:00Z"/>
              <w:rFonts w:ascii="Consolas" w:hAnsi="Consolas"/>
              <w:color w:val="000000"/>
            </w:rPr>
          </w:rPrChange>
        </w:rPr>
      </w:pPr>
      <w:ins w:id="12464" w:author="Manuel Hergenröder" w:date="2020-07-16T16:24:00Z">
        <w:r w:rsidRPr="00625FEA">
          <w:rPr>
            <w:rFonts w:ascii="Consolas" w:hAnsi="Consolas"/>
            <w:color w:val="0000FF"/>
            <w:sz w:val="18"/>
            <w:szCs w:val="18"/>
            <w:lang w:val="en-US"/>
            <w:rPrChange w:id="12465"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2466" w:author="Manuel Hergenröder" w:date="2020-07-16T16:26:00Z">
              <w:rPr>
                <w:rFonts w:ascii="Consolas" w:hAnsi="Consolas"/>
                <w:color w:val="000000"/>
              </w:rPr>
            </w:rPrChange>
          </w:rPr>
          <w:t> System.Collections.Generic;</w:t>
        </w:r>
      </w:ins>
    </w:p>
    <w:p w14:paraId="7208BA69" w14:textId="77777777" w:rsidR="008F67FA" w:rsidRPr="00625FEA" w:rsidRDefault="008F67FA" w:rsidP="008F67FA">
      <w:pPr>
        <w:pStyle w:val="HTMLPreformatted"/>
        <w:shd w:val="clear" w:color="auto" w:fill="FFFFFF"/>
        <w:rPr>
          <w:ins w:id="12467" w:author="Manuel Hergenröder" w:date="2020-07-16T16:24:00Z"/>
          <w:rFonts w:ascii="Consolas" w:hAnsi="Consolas"/>
          <w:color w:val="000000"/>
          <w:sz w:val="18"/>
          <w:szCs w:val="18"/>
          <w:lang w:val="en-US"/>
          <w:rPrChange w:id="12468" w:author="Manuel Hergenröder" w:date="2020-07-16T16:26:00Z">
            <w:rPr>
              <w:ins w:id="12469" w:author="Manuel Hergenröder" w:date="2020-07-16T16:24:00Z"/>
              <w:rFonts w:ascii="Consolas" w:hAnsi="Consolas"/>
              <w:color w:val="000000"/>
            </w:rPr>
          </w:rPrChange>
        </w:rPr>
      </w:pPr>
      <w:ins w:id="12470" w:author="Manuel Hergenröder" w:date="2020-07-16T16:24:00Z">
        <w:r w:rsidRPr="00625FEA">
          <w:rPr>
            <w:rFonts w:ascii="Consolas" w:hAnsi="Consolas"/>
            <w:color w:val="0000FF"/>
            <w:sz w:val="18"/>
            <w:szCs w:val="18"/>
            <w:lang w:val="en-US"/>
            <w:rPrChange w:id="12471"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2472" w:author="Manuel Hergenröder" w:date="2020-07-16T16:26:00Z">
              <w:rPr>
                <w:rFonts w:ascii="Consolas" w:hAnsi="Consolas"/>
                <w:color w:val="000000"/>
              </w:rPr>
            </w:rPrChange>
          </w:rPr>
          <w:t> UnityEngine;</w:t>
        </w:r>
      </w:ins>
    </w:p>
    <w:p w14:paraId="53E43804" w14:textId="77777777" w:rsidR="008F67FA" w:rsidRPr="00625FEA" w:rsidRDefault="008F67FA" w:rsidP="008F67FA">
      <w:pPr>
        <w:pStyle w:val="HTMLPreformatted"/>
        <w:shd w:val="clear" w:color="auto" w:fill="FFFFFF"/>
        <w:rPr>
          <w:ins w:id="12473" w:author="Manuel Hergenröder" w:date="2020-07-16T16:24:00Z"/>
          <w:rFonts w:ascii="Consolas" w:hAnsi="Consolas"/>
          <w:color w:val="000000"/>
          <w:sz w:val="18"/>
          <w:szCs w:val="18"/>
          <w:lang w:val="en-US"/>
          <w:rPrChange w:id="12474" w:author="Manuel Hergenröder" w:date="2020-07-16T16:26:00Z">
            <w:rPr>
              <w:ins w:id="12475" w:author="Manuel Hergenröder" w:date="2020-07-16T16:24:00Z"/>
              <w:rFonts w:ascii="Consolas" w:hAnsi="Consolas"/>
              <w:color w:val="000000"/>
            </w:rPr>
          </w:rPrChange>
        </w:rPr>
      </w:pPr>
      <w:ins w:id="12476" w:author="Manuel Hergenröder" w:date="2020-07-16T16:24:00Z">
        <w:r w:rsidRPr="00625FEA">
          <w:rPr>
            <w:rFonts w:ascii="Consolas" w:hAnsi="Consolas"/>
            <w:color w:val="000000"/>
            <w:sz w:val="18"/>
            <w:szCs w:val="18"/>
            <w:lang w:val="en-US"/>
            <w:rPrChange w:id="12477" w:author="Manuel Hergenröder" w:date="2020-07-16T16:26:00Z">
              <w:rPr>
                <w:rFonts w:ascii="Consolas" w:hAnsi="Consolas"/>
                <w:color w:val="000000"/>
              </w:rPr>
            </w:rPrChange>
          </w:rPr>
          <w:t xml:space="preserve"> </w:t>
        </w:r>
      </w:ins>
    </w:p>
    <w:p w14:paraId="7545E49D" w14:textId="77777777" w:rsidR="008F67FA" w:rsidRPr="00625FEA" w:rsidRDefault="008F67FA" w:rsidP="008F67FA">
      <w:pPr>
        <w:pStyle w:val="HTMLPreformatted"/>
        <w:shd w:val="clear" w:color="auto" w:fill="FFFFFF"/>
        <w:rPr>
          <w:ins w:id="12478" w:author="Manuel Hergenröder" w:date="2020-07-16T16:24:00Z"/>
          <w:rFonts w:ascii="Consolas" w:hAnsi="Consolas"/>
          <w:color w:val="000000"/>
          <w:sz w:val="18"/>
          <w:szCs w:val="18"/>
          <w:lang w:val="en-US"/>
          <w:rPrChange w:id="12479" w:author="Manuel Hergenröder" w:date="2020-07-16T16:26:00Z">
            <w:rPr>
              <w:ins w:id="12480" w:author="Manuel Hergenröder" w:date="2020-07-16T16:24:00Z"/>
              <w:rFonts w:ascii="Consolas" w:hAnsi="Consolas"/>
              <w:color w:val="000000"/>
            </w:rPr>
          </w:rPrChange>
        </w:rPr>
      </w:pPr>
      <w:ins w:id="12481" w:author="Manuel Hergenröder" w:date="2020-07-16T16:24:00Z">
        <w:r w:rsidRPr="00625FEA">
          <w:rPr>
            <w:rFonts w:ascii="Consolas" w:hAnsi="Consolas"/>
            <w:color w:val="0000FF"/>
            <w:sz w:val="18"/>
            <w:szCs w:val="18"/>
            <w:lang w:val="en-US"/>
            <w:rPrChange w:id="12482"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483" w:author="Manuel Hergenröder" w:date="2020-07-16T16:26:00Z">
              <w:rPr>
                <w:rFonts w:ascii="Consolas" w:hAnsi="Consolas"/>
                <w:color w:val="000000"/>
              </w:rPr>
            </w:rPrChange>
          </w:rPr>
          <w:t> </w:t>
        </w:r>
        <w:r w:rsidRPr="00625FEA">
          <w:rPr>
            <w:rFonts w:ascii="Consolas" w:hAnsi="Consolas"/>
            <w:color w:val="0000FF"/>
            <w:sz w:val="18"/>
            <w:szCs w:val="18"/>
            <w:lang w:val="en-US"/>
            <w:rPrChange w:id="12484" w:author="Manuel Hergenröder" w:date="2020-07-16T16:26:00Z">
              <w:rPr>
                <w:rFonts w:ascii="Consolas" w:hAnsi="Consolas"/>
                <w:color w:val="0000FF"/>
              </w:rPr>
            </w:rPrChange>
          </w:rPr>
          <w:t>class</w:t>
        </w:r>
        <w:r w:rsidRPr="00625FEA">
          <w:rPr>
            <w:rFonts w:ascii="Consolas" w:hAnsi="Consolas"/>
            <w:color w:val="000000"/>
            <w:sz w:val="18"/>
            <w:szCs w:val="18"/>
            <w:lang w:val="en-US"/>
            <w:rPrChange w:id="12485" w:author="Manuel Hergenröder" w:date="2020-07-16T16:26:00Z">
              <w:rPr>
                <w:rFonts w:ascii="Consolas" w:hAnsi="Consolas"/>
                <w:color w:val="000000"/>
              </w:rPr>
            </w:rPrChange>
          </w:rPr>
          <w:t> </w:t>
        </w:r>
        <w:r w:rsidRPr="00625FEA">
          <w:rPr>
            <w:rFonts w:ascii="Consolas" w:hAnsi="Consolas"/>
            <w:color w:val="2B91AF"/>
            <w:sz w:val="18"/>
            <w:szCs w:val="18"/>
            <w:lang w:val="en-US"/>
            <w:rPrChange w:id="12486" w:author="Manuel Hergenröder" w:date="2020-07-16T16:26:00Z">
              <w:rPr>
                <w:rFonts w:ascii="Consolas" w:hAnsi="Consolas"/>
                <w:color w:val="2B91AF"/>
              </w:rPr>
            </w:rPrChange>
          </w:rPr>
          <w:t>SpectrumFreqLegend</w:t>
        </w:r>
        <w:r w:rsidRPr="00625FEA">
          <w:rPr>
            <w:rFonts w:ascii="Consolas" w:hAnsi="Consolas"/>
            <w:color w:val="000000"/>
            <w:sz w:val="18"/>
            <w:szCs w:val="18"/>
            <w:lang w:val="en-US"/>
            <w:rPrChange w:id="12487" w:author="Manuel Hergenröder" w:date="2020-07-16T16:26:00Z">
              <w:rPr>
                <w:rFonts w:ascii="Consolas" w:hAnsi="Consolas"/>
                <w:color w:val="000000"/>
              </w:rPr>
            </w:rPrChange>
          </w:rPr>
          <w:t> : </w:t>
        </w:r>
        <w:r w:rsidRPr="00625FEA">
          <w:rPr>
            <w:rFonts w:ascii="Consolas" w:hAnsi="Consolas"/>
            <w:color w:val="2B91AF"/>
            <w:sz w:val="18"/>
            <w:szCs w:val="18"/>
            <w:lang w:val="en-US"/>
            <w:rPrChange w:id="12488" w:author="Manuel Hergenröder" w:date="2020-07-16T16:26:00Z">
              <w:rPr>
                <w:rFonts w:ascii="Consolas" w:hAnsi="Consolas"/>
                <w:color w:val="2B91AF"/>
              </w:rPr>
            </w:rPrChange>
          </w:rPr>
          <w:t>MonoBehaviour</w:t>
        </w:r>
      </w:ins>
    </w:p>
    <w:p w14:paraId="15606235" w14:textId="77777777" w:rsidR="008F67FA" w:rsidRPr="00625FEA" w:rsidRDefault="008F67FA" w:rsidP="008F67FA">
      <w:pPr>
        <w:pStyle w:val="HTMLPreformatted"/>
        <w:shd w:val="clear" w:color="auto" w:fill="FFFFFF"/>
        <w:rPr>
          <w:ins w:id="12489" w:author="Manuel Hergenröder" w:date="2020-07-16T16:24:00Z"/>
          <w:rFonts w:ascii="Consolas" w:hAnsi="Consolas"/>
          <w:color w:val="000000"/>
          <w:sz w:val="18"/>
          <w:szCs w:val="18"/>
          <w:lang w:val="en-US"/>
          <w:rPrChange w:id="12490" w:author="Manuel Hergenröder" w:date="2020-07-16T16:26:00Z">
            <w:rPr>
              <w:ins w:id="12491" w:author="Manuel Hergenröder" w:date="2020-07-16T16:24:00Z"/>
              <w:rFonts w:ascii="Consolas" w:hAnsi="Consolas"/>
              <w:color w:val="000000"/>
            </w:rPr>
          </w:rPrChange>
        </w:rPr>
      </w:pPr>
      <w:ins w:id="12492" w:author="Manuel Hergenröder" w:date="2020-07-16T16:24:00Z">
        <w:r w:rsidRPr="00625FEA">
          <w:rPr>
            <w:rFonts w:ascii="Consolas" w:hAnsi="Consolas"/>
            <w:color w:val="000000"/>
            <w:sz w:val="18"/>
            <w:szCs w:val="18"/>
            <w:lang w:val="en-US"/>
            <w:rPrChange w:id="12493" w:author="Manuel Hergenröder" w:date="2020-07-16T16:26:00Z">
              <w:rPr>
                <w:rFonts w:ascii="Consolas" w:hAnsi="Consolas"/>
                <w:color w:val="000000"/>
              </w:rPr>
            </w:rPrChange>
          </w:rPr>
          <w:t>{</w:t>
        </w:r>
      </w:ins>
    </w:p>
    <w:p w14:paraId="2DA458CE" w14:textId="77777777" w:rsidR="008F67FA" w:rsidRPr="00625FEA" w:rsidRDefault="008F67FA" w:rsidP="008F67FA">
      <w:pPr>
        <w:pStyle w:val="HTMLPreformatted"/>
        <w:shd w:val="clear" w:color="auto" w:fill="FFFFFF"/>
        <w:rPr>
          <w:ins w:id="12494" w:author="Manuel Hergenröder" w:date="2020-07-16T16:24:00Z"/>
          <w:rFonts w:ascii="Consolas" w:hAnsi="Consolas"/>
          <w:color w:val="000000"/>
          <w:sz w:val="18"/>
          <w:szCs w:val="18"/>
          <w:lang w:val="en-US"/>
          <w:rPrChange w:id="12495" w:author="Manuel Hergenröder" w:date="2020-07-16T16:26:00Z">
            <w:rPr>
              <w:ins w:id="12496" w:author="Manuel Hergenröder" w:date="2020-07-16T16:24:00Z"/>
              <w:rFonts w:ascii="Consolas" w:hAnsi="Consolas"/>
              <w:color w:val="000000"/>
            </w:rPr>
          </w:rPrChange>
        </w:rPr>
      </w:pPr>
      <w:ins w:id="12497" w:author="Manuel Hergenröder" w:date="2020-07-16T16:24:00Z">
        <w:r w:rsidRPr="00625FEA">
          <w:rPr>
            <w:rFonts w:ascii="Consolas" w:hAnsi="Consolas"/>
            <w:color w:val="000000"/>
            <w:sz w:val="18"/>
            <w:szCs w:val="18"/>
            <w:lang w:val="en-US"/>
            <w:rPrChange w:id="12498" w:author="Manuel Hergenröder" w:date="2020-07-16T16:26:00Z">
              <w:rPr>
                <w:rFonts w:ascii="Consolas" w:hAnsi="Consolas"/>
                <w:color w:val="000000"/>
              </w:rPr>
            </w:rPrChange>
          </w:rPr>
          <w:t>    </w:t>
        </w:r>
        <w:r w:rsidRPr="00625FEA">
          <w:rPr>
            <w:rFonts w:ascii="Consolas" w:hAnsi="Consolas"/>
            <w:color w:val="0000FF"/>
            <w:sz w:val="18"/>
            <w:szCs w:val="18"/>
            <w:lang w:val="en-US"/>
            <w:rPrChange w:id="12499" w:author="Manuel Hergenröder" w:date="2020-07-16T16:26:00Z">
              <w:rPr>
                <w:rFonts w:ascii="Consolas" w:hAnsi="Consolas"/>
                <w:color w:val="0000FF"/>
              </w:rPr>
            </w:rPrChange>
          </w:rPr>
          <w:t>void</w:t>
        </w:r>
        <w:r w:rsidRPr="00625FEA">
          <w:rPr>
            <w:rFonts w:ascii="Consolas" w:hAnsi="Consolas"/>
            <w:color w:val="000000"/>
            <w:sz w:val="18"/>
            <w:szCs w:val="18"/>
            <w:lang w:val="en-US"/>
            <w:rPrChange w:id="12500" w:author="Manuel Hergenröder" w:date="2020-07-16T16:26:00Z">
              <w:rPr>
                <w:rFonts w:ascii="Consolas" w:hAnsi="Consolas"/>
                <w:color w:val="000000"/>
              </w:rPr>
            </w:rPrChange>
          </w:rPr>
          <w:t> </w:t>
        </w:r>
        <w:r w:rsidRPr="00625FEA">
          <w:rPr>
            <w:rFonts w:ascii="Consolas" w:hAnsi="Consolas"/>
            <w:color w:val="74531F"/>
            <w:sz w:val="18"/>
            <w:szCs w:val="18"/>
            <w:lang w:val="en-US"/>
            <w:rPrChange w:id="12501" w:author="Manuel Hergenröder" w:date="2020-07-16T16:26:00Z">
              <w:rPr>
                <w:rFonts w:ascii="Consolas" w:hAnsi="Consolas"/>
                <w:color w:val="74531F"/>
              </w:rPr>
            </w:rPrChange>
          </w:rPr>
          <w:t>Start</w:t>
        </w:r>
        <w:r w:rsidRPr="00625FEA">
          <w:rPr>
            <w:rFonts w:ascii="Consolas" w:hAnsi="Consolas"/>
            <w:color w:val="000000"/>
            <w:sz w:val="18"/>
            <w:szCs w:val="18"/>
            <w:lang w:val="en-US"/>
            <w:rPrChange w:id="12502" w:author="Manuel Hergenröder" w:date="2020-07-16T16:26:00Z">
              <w:rPr>
                <w:rFonts w:ascii="Consolas" w:hAnsi="Consolas"/>
                <w:color w:val="000000"/>
              </w:rPr>
            </w:rPrChange>
          </w:rPr>
          <w:t>()</w:t>
        </w:r>
      </w:ins>
    </w:p>
    <w:p w14:paraId="14EFB09A" w14:textId="77777777" w:rsidR="008F67FA" w:rsidRPr="00625FEA" w:rsidRDefault="008F67FA" w:rsidP="008F67FA">
      <w:pPr>
        <w:pStyle w:val="HTMLPreformatted"/>
        <w:shd w:val="clear" w:color="auto" w:fill="FFFFFF"/>
        <w:rPr>
          <w:ins w:id="12503" w:author="Manuel Hergenröder" w:date="2020-07-16T16:24:00Z"/>
          <w:rFonts w:ascii="Consolas" w:hAnsi="Consolas"/>
          <w:color w:val="000000"/>
          <w:sz w:val="18"/>
          <w:szCs w:val="18"/>
          <w:lang w:val="en-US"/>
          <w:rPrChange w:id="12504" w:author="Manuel Hergenröder" w:date="2020-07-16T16:26:00Z">
            <w:rPr>
              <w:ins w:id="12505" w:author="Manuel Hergenröder" w:date="2020-07-16T16:24:00Z"/>
              <w:rFonts w:ascii="Consolas" w:hAnsi="Consolas"/>
              <w:color w:val="000000"/>
            </w:rPr>
          </w:rPrChange>
        </w:rPr>
      </w:pPr>
      <w:ins w:id="12506" w:author="Manuel Hergenröder" w:date="2020-07-16T16:24:00Z">
        <w:r w:rsidRPr="00625FEA">
          <w:rPr>
            <w:rFonts w:ascii="Consolas" w:hAnsi="Consolas"/>
            <w:color w:val="000000"/>
            <w:sz w:val="18"/>
            <w:szCs w:val="18"/>
            <w:lang w:val="en-US"/>
            <w:rPrChange w:id="12507" w:author="Manuel Hergenröder" w:date="2020-07-16T16:26:00Z">
              <w:rPr>
                <w:rFonts w:ascii="Consolas" w:hAnsi="Consolas"/>
                <w:color w:val="000000"/>
              </w:rPr>
            </w:rPrChange>
          </w:rPr>
          <w:t>    {</w:t>
        </w:r>
      </w:ins>
    </w:p>
    <w:p w14:paraId="4A56CEA6" w14:textId="77777777" w:rsidR="008F67FA" w:rsidRPr="00625FEA" w:rsidRDefault="008F67FA" w:rsidP="008F67FA">
      <w:pPr>
        <w:pStyle w:val="HTMLPreformatted"/>
        <w:shd w:val="clear" w:color="auto" w:fill="FFFFFF"/>
        <w:rPr>
          <w:ins w:id="12508" w:author="Manuel Hergenröder" w:date="2020-07-16T16:24:00Z"/>
          <w:rFonts w:ascii="Consolas" w:hAnsi="Consolas"/>
          <w:color w:val="000000"/>
          <w:sz w:val="18"/>
          <w:szCs w:val="18"/>
          <w:lang w:val="en-US"/>
          <w:rPrChange w:id="12509" w:author="Manuel Hergenröder" w:date="2020-07-16T16:26:00Z">
            <w:rPr>
              <w:ins w:id="12510" w:author="Manuel Hergenröder" w:date="2020-07-16T16:24:00Z"/>
              <w:rFonts w:ascii="Consolas" w:hAnsi="Consolas"/>
              <w:color w:val="000000"/>
            </w:rPr>
          </w:rPrChange>
        </w:rPr>
      </w:pPr>
      <w:ins w:id="12511" w:author="Manuel Hergenröder" w:date="2020-07-16T16:24:00Z">
        <w:r w:rsidRPr="00625FEA">
          <w:rPr>
            <w:rFonts w:ascii="Consolas" w:hAnsi="Consolas"/>
            <w:color w:val="000000"/>
            <w:sz w:val="18"/>
            <w:szCs w:val="18"/>
            <w:lang w:val="en-US"/>
            <w:rPrChange w:id="12512" w:author="Manuel Hergenröder" w:date="2020-07-16T16:26:00Z">
              <w:rPr>
                <w:rFonts w:ascii="Consolas" w:hAnsi="Consolas"/>
                <w:color w:val="000000"/>
              </w:rPr>
            </w:rPrChange>
          </w:rPr>
          <w:t>        </w:t>
        </w:r>
      </w:ins>
    </w:p>
    <w:p w14:paraId="7F4293D0" w14:textId="77777777" w:rsidR="008F67FA" w:rsidRPr="00625FEA" w:rsidRDefault="008F67FA" w:rsidP="008F67FA">
      <w:pPr>
        <w:pStyle w:val="HTMLPreformatted"/>
        <w:shd w:val="clear" w:color="auto" w:fill="FFFFFF"/>
        <w:rPr>
          <w:ins w:id="12513" w:author="Manuel Hergenröder" w:date="2020-07-16T16:24:00Z"/>
          <w:rFonts w:ascii="Consolas" w:hAnsi="Consolas"/>
          <w:color w:val="000000"/>
          <w:sz w:val="18"/>
          <w:szCs w:val="18"/>
          <w:lang w:val="en-US"/>
          <w:rPrChange w:id="12514" w:author="Manuel Hergenröder" w:date="2020-07-16T16:26:00Z">
            <w:rPr>
              <w:ins w:id="12515" w:author="Manuel Hergenröder" w:date="2020-07-16T16:24:00Z"/>
              <w:rFonts w:ascii="Consolas" w:hAnsi="Consolas"/>
              <w:color w:val="000000"/>
            </w:rPr>
          </w:rPrChange>
        </w:rPr>
      </w:pPr>
      <w:ins w:id="12516" w:author="Manuel Hergenröder" w:date="2020-07-16T16:24:00Z">
        <w:r w:rsidRPr="00625FEA">
          <w:rPr>
            <w:rFonts w:ascii="Consolas" w:hAnsi="Consolas"/>
            <w:color w:val="000000"/>
            <w:sz w:val="18"/>
            <w:szCs w:val="18"/>
            <w:lang w:val="en-US"/>
            <w:rPrChange w:id="12517" w:author="Manuel Hergenröder" w:date="2020-07-16T16:26:00Z">
              <w:rPr>
                <w:rFonts w:ascii="Consolas" w:hAnsi="Consolas"/>
                <w:color w:val="000000"/>
              </w:rPr>
            </w:rPrChange>
          </w:rPr>
          <w:t>    }</w:t>
        </w:r>
      </w:ins>
    </w:p>
    <w:p w14:paraId="382D86C7" w14:textId="77777777" w:rsidR="008F67FA" w:rsidRPr="00625FEA" w:rsidRDefault="008F67FA" w:rsidP="008F67FA">
      <w:pPr>
        <w:pStyle w:val="HTMLPreformatted"/>
        <w:shd w:val="clear" w:color="auto" w:fill="FFFFFF"/>
        <w:rPr>
          <w:ins w:id="12518" w:author="Manuel Hergenröder" w:date="2020-07-16T16:24:00Z"/>
          <w:rFonts w:ascii="Consolas" w:hAnsi="Consolas"/>
          <w:color w:val="000000"/>
          <w:sz w:val="18"/>
          <w:szCs w:val="18"/>
          <w:lang w:val="en-US"/>
          <w:rPrChange w:id="12519" w:author="Manuel Hergenröder" w:date="2020-07-16T16:26:00Z">
            <w:rPr>
              <w:ins w:id="12520" w:author="Manuel Hergenröder" w:date="2020-07-16T16:24:00Z"/>
              <w:rFonts w:ascii="Consolas" w:hAnsi="Consolas"/>
              <w:color w:val="000000"/>
            </w:rPr>
          </w:rPrChange>
        </w:rPr>
      </w:pPr>
      <w:ins w:id="12521" w:author="Manuel Hergenröder" w:date="2020-07-16T16:24:00Z">
        <w:r w:rsidRPr="00625FEA">
          <w:rPr>
            <w:rFonts w:ascii="Consolas" w:hAnsi="Consolas"/>
            <w:color w:val="000000"/>
            <w:sz w:val="18"/>
            <w:szCs w:val="18"/>
            <w:lang w:val="en-US"/>
            <w:rPrChange w:id="12522" w:author="Manuel Hergenröder" w:date="2020-07-16T16:26:00Z">
              <w:rPr>
                <w:rFonts w:ascii="Consolas" w:hAnsi="Consolas"/>
                <w:color w:val="000000"/>
              </w:rPr>
            </w:rPrChange>
          </w:rPr>
          <w:t xml:space="preserve"> </w:t>
        </w:r>
      </w:ins>
    </w:p>
    <w:p w14:paraId="45984FA4" w14:textId="77777777" w:rsidR="008F67FA" w:rsidRPr="00625FEA" w:rsidRDefault="008F67FA" w:rsidP="008F67FA">
      <w:pPr>
        <w:pStyle w:val="HTMLPreformatted"/>
        <w:shd w:val="clear" w:color="auto" w:fill="FFFFFF"/>
        <w:rPr>
          <w:ins w:id="12523" w:author="Manuel Hergenröder" w:date="2020-07-16T16:24:00Z"/>
          <w:rFonts w:ascii="Consolas" w:hAnsi="Consolas"/>
          <w:color w:val="000000"/>
          <w:sz w:val="18"/>
          <w:szCs w:val="18"/>
          <w:lang w:val="en-US"/>
          <w:rPrChange w:id="12524" w:author="Manuel Hergenröder" w:date="2020-07-16T16:26:00Z">
            <w:rPr>
              <w:ins w:id="12525" w:author="Manuel Hergenröder" w:date="2020-07-16T16:24:00Z"/>
              <w:rFonts w:ascii="Consolas" w:hAnsi="Consolas"/>
              <w:color w:val="000000"/>
            </w:rPr>
          </w:rPrChange>
        </w:rPr>
      </w:pPr>
      <w:ins w:id="12526" w:author="Manuel Hergenröder" w:date="2020-07-16T16:24:00Z">
        <w:r w:rsidRPr="00625FEA">
          <w:rPr>
            <w:rFonts w:ascii="Consolas" w:hAnsi="Consolas"/>
            <w:color w:val="000000"/>
            <w:sz w:val="18"/>
            <w:szCs w:val="18"/>
            <w:lang w:val="en-US"/>
            <w:rPrChange w:id="12527" w:author="Manuel Hergenröder" w:date="2020-07-16T16:26:00Z">
              <w:rPr>
                <w:rFonts w:ascii="Consolas" w:hAnsi="Consolas"/>
                <w:color w:val="000000"/>
              </w:rPr>
            </w:rPrChange>
          </w:rPr>
          <w:t>    </w:t>
        </w:r>
        <w:r w:rsidRPr="00625FEA">
          <w:rPr>
            <w:rFonts w:ascii="Consolas" w:hAnsi="Consolas"/>
            <w:color w:val="0000FF"/>
            <w:sz w:val="18"/>
            <w:szCs w:val="18"/>
            <w:lang w:val="en-US"/>
            <w:rPrChange w:id="12528" w:author="Manuel Hergenröder" w:date="2020-07-16T16:26:00Z">
              <w:rPr>
                <w:rFonts w:ascii="Consolas" w:hAnsi="Consolas"/>
                <w:color w:val="0000FF"/>
              </w:rPr>
            </w:rPrChange>
          </w:rPr>
          <w:t>void</w:t>
        </w:r>
        <w:r w:rsidRPr="00625FEA">
          <w:rPr>
            <w:rFonts w:ascii="Consolas" w:hAnsi="Consolas"/>
            <w:color w:val="000000"/>
            <w:sz w:val="18"/>
            <w:szCs w:val="18"/>
            <w:lang w:val="en-US"/>
            <w:rPrChange w:id="12529" w:author="Manuel Hergenröder" w:date="2020-07-16T16:26:00Z">
              <w:rPr>
                <w:rFonts w:ascii="Consolas" w:hAnsi="Consolas"/>
                <w:color w:val="000000"/>
              </w:rPr>
            </w:rPrChange>
          </w:rPr>
          <w:t> </w:t>
        </w:r>
        <w:r w:rsidRPr="00625FEA">
          <w:rPr>
            <w:rFonts w:ascii="Consolas" w:hAnsi="Consolas"/>
            <w:color w:val="74531F"/>
            <w:sz w:val="18"/>
            <w:szCs w:val="18"/>
            <w:lang w:val="en-US"/>
            <w:rPrChange w:id="12530" w:author="Manuel Hergenröder" w:date="2020-07-16T16:26:00Z">
              <w:rPr>
                <w:rFonts w:ascii="Consolas" w:hAnsi="Consolas"/>
                <w:color w:val="74531F"/>
              </w:rPr>
            </w:rPrChange>
          </w:rPr>
          <w:t>Update</w:t>
        </w:r>
        <w:r w:rsidRPr="00625FEA">
          <w:rPr>
            <w:rFonts w:ascii="Consolas" w:hAnsi="Consolas"/>
            <w:color w:val="000000"/>
            <w:sz w:val="18"/>
            <w:szCs w:val="18"/>
            <w:lang w:val="en-US"/>
            <w:rPrChange w:id="12531" w:author="Manuel Hergenröder" w:date="2020-07-16T16:26:00Z">
              <w:rPr>
                <w:rFonts w:ascii="Consolas" w:hAnsi="Consolas"/>
                <w:color w:val="000000"/>
              </w:rPr>
            </w:rPrChange>
          </w:rPr>
          <w:t>()</w:t>
        </w:r>
      </w:ins>
    </w:p>
    <w:p w14:paraId="7F342E20" w14:textId="77777777" w:rsidR="008F67FA" w:rsidRPr="00625FEA" w:rsidRDefault="008F67FA" w:rsidP="008F67FA">
      <w:pPr>
        <w:pStyle w:val="HTMLPreformatted"/>
        <w:shd w:val="clear" w:color="auto" w:fill="FFFFFF"/>
        <w:rPr>
          <w:ins w:id="12532" w:author="Manuel Hergenröder" w:date="2020-07-16T16:24:00Z"/>
          <w:rFonts w:ascii="Consolas" w:hAnsi="Consolas"/>
          <w:color w:val="000000"/>
          <w:sz w:val="18"/>
          <w:szCs w:val="18"/>
          <w:lang w:val="en-US"/>
          <w:rPrChange w:id="12533" w:author="Manuel Hergenröder" w:date="2020-07-16T16:26:00Z">
            <w:rPr>
              <w:ins w:id="12534" w:author="Manuel Hergenröder" w:date="2020-07-16T16:24:00Z"/>
              <w:rFonts w:ascii="Consolas" w:hAnsi="Consolas"/>
              <w:color w:val="000000"/>
            </w:rPr>
          </w:rPrChange>
        </w:rPr>
      </w:pPr>
      <w:ins w:id="12535" w:author="Manuel Hergenröder" w:date="2020-07-16T16:24:00Z">
        <w:r w:rsidRPr="00625FEA">
          <w:rPr>
            <w:rFonts w:ascii="Consolas" w:hAnsi="Consolas"/>
            <w:color w:val="000000"/>
            <w:sz w:val="18"/>
            <w:szCs w:val="18"/>
            <w:lang w:val="en-US"/>
            <w:rPrChange w:id="12536" w:author="Manuel Hergenröder" w:date="2020-07-16T16:26:00Z">
              <w:rPr>
                <w:rFonts w:ascii="Consolas" w:hAnsi="Consolas"/>
                <w:color w:val="000000"/>
              </w:rPr>
            </w:rPrChange>
          </w:rPr>
          <w:t>    {</w:t>
        </w:r>
      </w:ins>
    </w:p>
    <w:p w14:paraId="0FDA82E1" w14:textId="77777777" w:rsidR="008F67FA" w:rsidRPr="00625FEA" w:rsidRDefault="008F67FA" w:rsidP="008F67FA">
      <w:pPr>
        <w:pStyle w:val="HTMLPreformatted"/>
        <w:shd w:val="clear" w:color="auto" w:fill="FFFFFF"/>
        <w:rPr>
          <w:ins w:id="12537" w:author="Manuel Hergenröder" w:date="2020-07-16T16:24:00Z"/>
          <w:rFonts w:ascii="Consolas" w:hAnsi="Consolas"/>
          <w:color w:val="000000"/>
          <w:sz w:val="18"/>
          <w:szCs w:val="18"/>
          <w:lang w:val="en-US"/>
          <w:rPrChange w:id="12538" w:author="Manuel Hergenröder" w:date="2020-07-16T16:26:00Z">
            <w:rPr>
              <w:ins w:id="12539" w:author="Manuel Hergenröder" w:date="2020-07-16T16:24:00Z"/>
              <w:rFonts w:ascii="Consolas" w:hAnsi="Consolas"/>
              <w:color w:val="000000"/>
            </w:rPr>
          </w:rPrChange>
        </w:rPr>
      </w:pPr>
      <w:ins w:id="12540" w:author="Manuel Hergenröder" w:date="2020-07-16T16:24:00Z">
        <w:r w:rsidRPr="00625FEA">
          <w:rPr>
            <w:rFonts w:ascii="Consolas" w:hAnsi="Consolas"/>
            <w:color w:val="000000"/>
            <w:sz w:val="18"/>
            <w:szCs w:val="18"/>
            <w:lang w:val="en-US"/>
            <w:rPrChange w:id="12541" w:author="Manuel Hergenröder" w:date="2020-07-16T16:26:00Z">
              <w:rPr>
                <w:rFonts w:ascii="Consolas" w:hAnsi="Consolas"/>
                <w:color w:val="000000"/>
              </w:rPr>
            </w:rPrChange>
          </w:rPr>
          <w:t>        </w:t>
        </w:r>
      </w:ins>
    </w:p>
    <w:p w14:paraId="4CDBB1F4" w14:textId="77777777" w:rsidR="008F67FA" w:rsidRPr="00625FEA" w:rsidRDefault="008F67FA" w:rsidP="008F67FA">
      <w:pPr>
        <w:pStyle w:val="HTMLPreformatted"/>
        <w:shd w:val="clear" w:color="auto" w:fill="FFFFFF"/>
        <w:rPr>
          <w:ins w:id="12542" w:author="Manuel Hergenröder" w:date="2020-07-16T16:24:00Z"/>
          <w:rFonts w:ascii="Consolas" w:hAnsi="Consolas"/>
          <w:color w:val="000000"/>
          <w:sz w:val="18"/>
          <w:szCs w:val="18"/>
          <w:lang w:val="en-US"/>
          <w:rPrChange w:id="12543" w:author="Manuel Hergenröder" w:date="2020-07-16T16:26:00Z">
            <w:rPr>
              <w:ins w:id="12544" w:author="Manuel Hergenröder" w:date="2020-07-16T16:24:00Z"/>
              <w:rFonts w:ascii="Consolas" w:hAnsi="Consolas"/>
              <w:color w:val="000000"/>
            </w:rPr>
          </w:rPrChange>
        </w:rPr>
      </w:pPr>
      <w:ins w:id="12545" w:author="Manuel Hergenröder" w:date="2020-07-16T16:24:00Z">
        <w:r w:rsidRPr="00625FEA">
          <w:rPr>
            <w:rFonts w:ascii="Consolas" w:hAnsi="Consolas"/>
            <w:color w:val="000000"/>
            <w:sz w:val="18"/>
            <w:szCs w:val="18"/>
            <w:lang w:val="en-US"/>
            <w:rPrChange w:id="12546" w:author="Manuel Hergenröder" w:date="2020-07-16T16:26:00Z">
              <w:rPr>
                <w:rFonts w:ascii="Consolas" w:hAnsi="Consolas"/>
                <w:color w:val="000000"/>
              </w:rPr>
            </w:rPrChange>
          </w:rPr>
          <w:t>    }</w:t>
        </w:r>
      </w:ins>
    </w:p>
    <w:p w14:paraId="2346AAAB" w14:textId="77777777" w:rsidR="008F67FA" w:rsidRPr="00625FEA" w:rsidRDefault="008F67FA" w:rsidP="008F67FA">
      <w:pPr>
        <w:pStyle w:val="HTMLPreformatted"/>
        <w:shd w:val="clear" w:color="auto" w:fill="FFFFFF"/>
        <w:rPr>
          <w:ins w:id="12547" w:author="Manuel Hergenröder" w:date="2020-07-16T16:24:00Z"/>
          <w:rFonts w:ascii="Consolas" w:hAnsi="Consolas"/>
          <w:color w:val="000000"/>
          <w:sz w:val="18"/>
          <w:szCs w:val="18"/>
          <w:lang w:val="en-US"/>
          <w:rPrChange w:id="12548" w:author="Manuel Hergenröder" w:date="2020-07-16T16:26:00Z">
            <w:rPr>
              <w:ins w:id="12549" w:author="Manuel Hergenröder" w:date="2020-07-16T16:24:00Z"/>
              <w:rFonts w:ascii="Consolas" w:hAnsi="Consolas"/>
              <w:color w:val="000000"/>
            </w:rPr>
          </w:rPrChange>
        </w:rPr>
      </w:pPr>
      <w:ins w:id="12550" w:author="Manuel Hergenröder" w:date="2020-07-16T16:24:00Z">
        <w:r w:rsidRPr="00625FEA">
          <w:rPr>
            <w:rFonts w:ascii="Consolas" w:hAnsi="Consolas"/>
            <w:color w:val="000000"/>
            <w:sz w:val="18"/>
            <w:szCs w:val="18"/>
            <w:lang w:val="en-US"/>
            <w:rPrChange w:id="12551" w:author="Manuel Hergenröder" w:date="2020-07-16T16:26:00Z">
              <w:rPr>
                <w:rFonts w:ascii="Consolas" w:hAnsi="Consolas"/>
                <w:color w:val="000000"/>
              </w:rPr>
            </w:rPrChange>
          </w:rPr>
          <w:t xml:space="preserve"> </w:t>
        </w:r>
      </w:ins>
    </w:p>
    <w:p w14:paraId="690E3178" w14:textId="77777777" w:rsidR="008F67FA" w:rsidRPr="00625FEA" w:rsidRDefault="008F67FA" w:rsidP="008F67FA">
      <w:pPr>
        <w:pStyle w:val="HTMLPreformatted"/>
        <w:shd w:val="clear" w:color="auto" w:fill="FFFFFF"/>
        <w:rPr>
          <w:ins w:id="12552" w:author="Manuel Hergenröder" w:date="2020-07-16T16:24:00Z"/>
          <w:rFonts w:ascii="Consolas" w:hAnsi="Consolas"/>
          <w:color w:val="000000"/>
          <w:sz w:val="18"/>
          <w:szCs w:val="18"/>
          <w:lang w:val="en-US"/>
          <w:rPrChange w:id="12553" w:author="Manuel Hergenröder" w:date="2020-07-16T16:26:00Z">
            <w:rPr>
              <w:ins w:id="12554" w:author="Manuel Hergenröder" w:date="2020-07-16T16:24:00Z"/>
              <w:rFonts w:ascii="Consolas" w:hAnsi="Consolas"/>
              <w:color w:val="000000"/>
            </w:rPr>
          </w:rPrChange>
        </w:rPr>
      </w:pPr>
      <w:ins w:id="12555" w:author="Manuel Hergenröder" w:date="2020-07-16T16:24:00Z">
        <w:r w:rsidRPr="00625FEA">
          <w:rPr>
            <w:rFonts w:ascii="Consolas" w:hAnsi="Consolas"/>
            <w:color w:val="000000"/>
            <w:sz w:val="18"/>
            <w:szCs w:val="18"/>
            <w:lang w:val="en-US"/>
            <w:rPrChange w:id="12556" w:author="Manuel Hergenröder" w:date="2020-07-16T16:26:00Z">
              <w:rPr>
                <w:rFonts w:ascii="Consolas" w:hAnsi="Consolas"/>
                <w:color w:val="000000"/>
              </w:rPr>
            </w:rPrChange>
          </w:rPr>
          <w:t>    </w:t>
        </w:r>
        <w:r w:rsidRPr="00625FEA">
          <w:rPr>
            <w:rFonts w:ascii="Consolas" w:hAnsi="Consolas"/>
            <w:color w:val="0000FF"/>
            <w:sz w:val="18"/>
            <w:szCs w:val="18"/>
            <w:lang w:val="en-US"/>
            <w:rPrChange w:id="12557"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558" w:author="Manuel Hergenröder" w:date="2020-07-16T16:26:00Z">
              <w:rPr>
                <w:rFonts w:ascii="Consolas" w:hAnsi="Consolas"/>
                <w:color w:val="000000"/>
              </w:rPr>
            </w:rPrChange>
          </w:rPr>
          <w:t> </w:t>
        </w:r>
        <w:r w:rsidRPr="00625FEA">
          <w:rPr>
            <w:rFonts w:ascii="Consolas" w:hAnsi="Consolas"/>
            <w:color w:val="0000FF"/>
            <w:sz w:val="18"/>
            <w:szCs w:val="18"/>
            <w:lang w:val="en-US"/>
            <w:rPrChange w:id="12559" w:author="Manuel Hergenröder" w:date="2020-07-16T16:26:00Z">
              <w:rPr>
                <w:rFonts w:ascii="Consolas" w:hAnsi="Consolas"/>
                <w:color w:val="0000FF"/>
              </w:rPr>
            </w:rPrChange>
          </w:rPr>
          <w:t>void</w:t>
        </w:r>
        <w:r w:rsidRPr="00625FEA">
          <w:rPr>
            <w:rFonts w:ascii="Consolas" w:hAnsi="Consolas"/>
            <w:color w:val="000000"/>
            <w:sz w:val="18"/>
            <w:szCs w:val="18"/>
            <w:lang w:val="en-US"/>
            <w:rPrChange w:id="12560" w:author="Manuel Hergenröder" w:date="2020-07-16T16:26:00Z">
              <w:rPr>
                <w:rFonts w:ascii="Consolas" w:hAnsi="Consolas"/>
                <w:color w:val="000000"/>
              </w:rPr>
            </w:rPrChange>
          </w:rPr>
          <w:t> </w:t>
        </w:r>
        <w:r w:rsidRPr="00625FEA">
          <w:rPr>
            <w:rFonts w:ascii="Consolas" w:hAnsi="Consolas"/>
            <w:color w:val="74531F"/>
            <w:sz w:val="18"/>
            <w:szCs w:val="18"/>
            <w:lang w:val="en-US"/>
            <w:rPrChange w:id="12561" w:author="Manuel Hergenröder" w:date="2020-07-16T16:26:00Z">
              <w:rPr>
                <w:rFonts w:ascii="Consolas" w:hAnsi="Consolas"/>
                <w:color w:val="74531F"/>
              </w:rPr>
            </w:rPrChange>
          </w:rPr>
          <w:t>SetFreqLegend</w:t>
        </w:r>
        <w:r w:rsidRPr="00625FEA">
          <w:rPr>
            <w:rFonts w:ascii="Consolas" w:hAnsi="Consolas"/>
            <w:color w:val="000000"/>
            <w:sz w:val="18"/>
            <w:szCs w:val="18"/>
            <w:lang w:val="en-US"/>
            <w:rPrChange w:id="12562" w:author="Manuel Hergenröder" w:date="2020-07-16T16:26:00Z">
              <w:rPr>
                <w:rFonts w:ascii="Consolas" w:hAnsi="Consolas"/>
                <w:color w:val="000000"/>
              </w:rPr>
            </w:rPrChange>
          </w:rPr>
          <w:t>(</w:t>
        </w:r>
        <w:r w:rsidRPr="00625FEA">
          <w:rPr>
            <w:rFonts w:ascii="Consolas" w:hAnsi="Consolas"/>
            <w:color w:val="0000FF"/>
            <w:sz w:val="18"/>
            <w:szCs w:val="18"/>
            <w:lang w:val="en-US"/>
            <w:rPrChange w:id="12563" w:author="Manuel Hergenröder" w:date="2020-07-16T16:26:00Z">
              <w:rPr>
                <w:rFonts w:ascii="Consolas" w:hAnsi="Consolas"/>
                <w:color w:val="0000FF"/>
              </w:rPr>
            </w:rPrChange>
          </w:rPr>
          <w:t>double</w:t>
        </w:r>
        <w:r w:rsidRPr="00625FEA">
          <w:rPr>
            <w:rFonts w:ascii="Consolas" w:hAnsi="Consolas"/>
            <w:color w:val="000000"/>
            <w:sz w:val="18"/>
            <w:szCs w:val="18"/>
            <w:lang w:val="en-US"/>
            <w:rPrChange w:id="12564" w:author="Manuel Hergenröder" w:date="2020-07-16T16:26:00Z">
              <w:rPr>
                <w:rFonts w:ascii="Consolas" w:hAnsi="Consolas"/>
                <w:color w:val="000000"/>
              </w:rPr>
            </w:rPrChange>
          </w:rPr>
          <w:t>[] </w:t>
        </w:r>
        <w:r w:rsidRPr="00625FEA">
          <w:rPr>
            <w:rFonts w:ascii="Consolas" w:hAnsi="Consolas"/>
            <w:color w:val="1F377F"/>
            <w:sz w:val="18"/>
            <w:szCs w:val="18"/>
            <w:lang w:val="en-US"/>
            <w:rPrChange w:id="12565" w:author="Manuel Hergenröder" w:date="2020-07-16T16:26:00Z">
              <w:rPr>
                <w:rFonts w:ascii="Consolas" w:hAnsi="Consolas"/>
                <w:color w:val="1F377F"/>
              </w:rPr>
            </w:rPrChange>
          </w:rPr>
          <w:t>freq</w:t>
        </w:r>
        <w:r w:rsidRPr="00625FEA">
          <w:rPr>
            <w:rFonts w:ascii="Consolas" w:hAnsi="Consolas"/>
            <w:color w:val="000000"/>
            <w:sz w:val="18"/>
            <w:szCs w:val="18"/>
            <w:lang w:val="en-US"/>
            <w:rPrChange w:id="12566" w:author="Manuel Hergenröder" w:date="2020-07-16T16:26:00Z">
              <w:rPr>
                <w:rFonts w:ascii="Consolas" w:hAnsi="Consolas"/>
                <w:color w:val="000000"/>
              </w:rPr>
            </w:rPrChange>
          </w:rPr>
          <w:t>, </w:t>
        </w:r>
        <w:r w:rsidRPr="00625FEA">
          <w:rPr>
            <w:rFonts w:ascii="Consolas" w:hAnsi="Consolas"/>
            <w:color w:val="0000FF"/>
            <w:sz w:val="18"/>
            <w:szCs w:val="18"/>
            <w:lang w:val="en-US"/>
            <w:rPrChange w:id="12567"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2568" w:author="Manuel Hergenröder" w:date="2020-07-16T16:26:00Z">
              <w:rPr>
                <w:rFonts w:ascii="Consolas" w:hAnsi="Consolas"/>
                <w:color w:val="000000"/>
              </w:rPr>
            </w:rPrChange>
          </w:rPr>
          <w:t> </w:t>
        </w:r>
        <w:r w:rsidRPr="00625FEA">
          <w:rPr>
            <w:rFonts w:ascii="Consolas" w:hAnsi="Consolas"/>
            <w:color w:val="1F377F"/>
            <w:sz w:val="18"/>
            <w:szCs w:val="18"/>
            <w:lang w:val="en-US"/>
            <w:rPrChange w:id="12569" w:author="Manuel Hergenröder" w:date="2020-07-16T16:26:00Z">
              <w:rPr>
                <w:rFonts w:ascii="Consolas" w:hAnsi="Consolas"/>
                <w:color w:val="1F377F"/>
              </w:rPr>
            </w:rPrChange>
          </w:rPr>
          <w:t>edgeLength</w:t>
        </w:r>
        <w:r w:rsidRPr="00625FEA">
          <w:rPr>
            <w:rFonts w:ascii="Consolas" w:hAnsi="Consolas"/>
            <w:color w:val="000000"/>
            <w:sz w:val="18"/>
            <w:szCs w:val="18"/>
            <w:lang w:val="en-US"/>
            <w:rPrChange w:id="12570" w:author="Manuel Hergenröder" w:date="2020-07-16T16:26:00Z">
              <w:rPr>
                <w:rFonts w:ascii="Consolas" w:hAnsi="Consolas"/>
                <w:color w:val="000000"/>
              </w:rPr>
            </w:rPrChange>
          </w:rPr>
          <w:t>)</w:t>
        </w:r>
      </w:ins>
    </w:p>
    <w:p w14:paraId="608CB025" w14:textId="77777777" w:rsidR="008F67FA" w:rsidRPr="00625FEA" w:rsidRDefault="008F67FA" w:rsidP="008F67FA">
      <w:pPr>
        <w:pStyle w:val="HTMLPreformatted"/>
        <w:shd w:val="clear" w:color="auto" w:fill="FFFFFF"/>
        <w:rPr>
          <w:ins w:id="12571" w:author="Manuel Hergenröder" w:date="2020-07-16T16:24:00Z"/>
          <w:rFonts w:ascii="Consolas" w:hAnsi="Consolas"/>
          <w:color w:val="000000"/>
          <w:sz w:val="18"/>
          <w:szCs w:val="18"/>
          <w:lang w:val="en-US"/>
          <w:rPrChange w:id="12572" w:author="Manuel Hergenröder" w:date="2020-07-16T16:26:00Z">
            <w:rPr>
              <w:ins w:id="12573" w:author="Manuel Hergenröder" w:date="2020-07-16T16:24:00Z"/>
              <w:rFonts w:ascii="Consolas" w:hAnsi="Consolas"/>
              <w:color w:val="000000"/>
            </w:rPr>
          </w:rPrChange>
        </w:rPr>
      </w:pPr>
      <w:ins w:id="12574" w:author="Manuel Hergenröder" w:date="2020-07-16T16:24:00Z">
        <w:r w:rsidRPr="00625FEA">
          <w:rPr>
            <w:rFonts w:ascii="Consolas" w:hAnsi="Consolas"/>
            <w:color w:val="000000"/>
            <w:sz w:val="18"/>
            <w:szCs w:val="18"/>
            <w:lang w:val="en-US"/>
            <w:rPrChange w:id="12575" w:author="Manuel Hergenröder" w:date="2020-07-16T16:26:00Z">
              <w:rPr>
                <w:rFonts w:ascii="Consolas" w:hAnsi="Consolas"/>
                <w:color w:val="000000"/>
              </w:rPr>
            </w:rPrChange>
          </w:rPr>
          <w:t>    {</w:t>
        </w:r>
      </w:ins>
    </w:p>
    <w:p w14:paraId="104E5655" w14:textId="77777777" w:rsidR="008F67FA" w:rsidRPr="00625FEA" w:rsidRDefault="008F67FA" w:rsidP="008F67FA">
      <w:pPr>
        <w:pStyle w:val="HTMLPreformatted"/>
        <w:shd w:val="clear" w:color="auto" w:fill="FFFFFF"/>
        <w:rPr>
          <w:ins w:id="12576" w:author="Manuel Hergenröder" w:date="2020-07-16T16:24:00Z"/>
          <w:rFonts w:ascii="Consolas" w:hAnsi="Consolas"/>
          <w:color w:val="000000"/>
          <w:sz w:val="18"/>
          <w:szCs w:val="18"/>
          <w:lang w:val="en-US"/>
          <w:rPrChange w:id="12577" w:author="Manuel Hergenröder" w:date="2020-07-16T16:26:00Z">
            <w:rPr>
              <w:ins w:id="12578" w:author="Manuel Hergenröder" w:date="2020-07-16T16:24:00Z"/>
              <w:rFonts w:ascii="Consolas" w:hAnsi="Consolas"/>
              <w:color w:val="000000"/>
            </w:rPr>
          </w:rPrChange>
        </w:rPr>
      </w:pPr>
      <w:ins w:id="12579" w:author="Manuel Hergenröder" w:date="2020-07-16T16:24:00Z">
        <w:r w:rsidRPr="00625FEA">
          <w:rPr>
            <w:rFonts w:ascii="Consolas" w:hAnsi="Consolas"/>
            <w:color w:val="000000"/>
            <w:sz w:val="18"/>
            <w:szCs w:val="18"/>
            <w:lang w:val="en-US"/>
            <w:rPrChange w:id="12580" w:author="Manuel Hergenröder" w:date="2020-07-16T16:26:00Z">
              <w:rPr>
                <w:rFonts w:ascii="Consolas" w:hAnsi="Consolas"/>
                <w:color w:val="000000"/>
              </w:rPr>
            </w:rPrChange>
          </w:rPr>
          <w:t>        </w:t>
        </w:r>
        <w:r w:rsidRPr="00625FEA">
          <w:rPr>
            <w:rFonts w:ascii="Consolas" w:hAnsi="Consolas"/>
            <w:color w:val="0000FF"/>
            <w:sz w:val="18"/>
            <w:szCs w:val="18"/>
            <w:lang w:val="en-US"/>
            <w:rPrChange w:id="12581" w:author="Manuel Hergenröder" w:date="2020-07-16T16:26:00Z">
              <w:rPr>
                <w:rFonts w:ascii="Consolas" w:hAnsi="Consolas"/>
                <w:color w:val="0000FF"/>
              </w:rPr>
            </w:rPrChange>
          </w:rPr>
          <w:t>int</w:t>
        </w:r>
        <w:r w:rsidRPr="00625FEA">
          <w:rPr>
            <w:rFonts w:ascii="Consolas" w:hAnsi="Consolas"/>
            <w:color w:val="000000"/>
            <w:sz w:val="18"/>
            <w:szCs w:val="18"/>
            <w:lang w:val="en-US"/>
            <w:rPrChange w:id="12582" w:author="Manuel Hergenröder" w:date="2020-07-16T16:26:00Z">
              <w:rPr>
                <w:rFonts w:ascii="Consolas" w:hAnsi="Consolas"/>
                <w:color w:val="000000"/>
              </w:rPr>
            </w:rPrChange>
          </w:rPr>
          <w:t> </w:t>
        </w:r>
        <w:r w:rsidRPr="00625FEA">
          <w:rPr>
            <w:rFonts w:ascii="Consolas" w:hAnsi="Consolas"/>
            <w:color w:val="1F377F"/>
            <w:sz w:val="18"/>
            <w:szCs w:val="18"/>
            <w:lang w:val="en-US"/>
            <w:rPrChange w:id="12583" w:author="Manuel Hergenröder" w:date="2020-07-16T16:26:00Z">
              <w:rPr>
                <w:rFonts w:ascii="Consolas" w:hAnsi="Consolas"/>
                <w:color w:val="1F377F"/>
              </w:rPr>
            </w:rPrChange>
          </w:rPr>
          <w:t>bins</w:t>
        </w:r>
        <w:r w:rsidRPr="00625FEA">
          <w:rPr>
            <w:rFonts w:ascii="Consolas" w:hAnsi="Consolas"/>
            <w:color w:val="000000"/>
            <w:sz w:val="18"/>
            <w:szCs w:val="18"/>
            <w:lang w:val="en-US"/>
            <w:rPrChange w:id="12584" w:author="Manuel Hergenröder" w:date="2020-07-16T16:26:00Z">
              <w:rPr>
                <w:rFonts w:ascii="Consolas" w:hAnsi="Consolas"/>
                <w:color w:val="000000"/>
              </w:rPr>
            </w:rPrChange>
          </w:rPr>
          <w:t> = </w:t>
        </w:r>
        <w:r w:rsidRPr="00625FEA">
          <w:rPr>
            <w:rFonts w:ascii="Consolas" w:hAnsi="Consolas"/>
            <w:color w:val="1F377F"/>
            <w:sz w:val="18"/>
            <w:szCs w:val="18"/>
            <w:lang w:val="en-US"/>
            <w:rPrChange w:id="12585" w:author="Manuel Hergenröder" w:date="2020-07-16T16:26:00Z">
              <w:rPr>
                <w:rFonts w:ascii="Consolas" w:hAnsi="Consolas"/>
                <w:color w:val="1F377F"/>
              </w:rPr>
            </w:rPrChange>
          </w:rPr>
          <w:t>freq</w:t>
        </w:r>
        <w:r w:rsidRPr="00625FEA">
          <w:rPr>
            <w:rFonts w:ascii="Consolas" w:hAnsi="Consolas"/>
            <w:color w:val="000000"/>
            <w:sz w:val="18"/>
            <w:szCs w:val="18"/>
            <w:lang w:val="en-US"/>
            <w:rPrChange w:id="12586" w:author="Manuel Hergenröder" w:date="2020-07-16T16:26:00Z">
              <w:rPr>
                <w:rFonts w:ascii="Consolas" w:hAnsi="Consolas"/>
                <w:color w:val="000000"/>
              </w:rPr>
            </w:rPrChange>
          </w:rPr>
          <w:t>.Length;</w:t>
        </w:r>
      </w:ins>
    </w:p>
    <w:p w14:paraId="2852BB05" w14:textId="77777777" w:rsidR="008F67FA" w:rsidRPr="00625FEA" w:rsidRDefault="008F67FA" w:rsidP="008F67FA">
      <w:pPr>
        <w:pStyle w:val="HTMLPreformatted"/>
        <w:shd w:val="clear" w:color="auto" w:fill="FFFFFF"/>
        <w:rPr>
          <w:ins w:id="12587" w:author="Manuel Hergenröder" w:date="2020-07-16T16:24:00Z"/>
          <w:rFonts w:ascii="Consolas" w:hAnsi="Consolas"/>
          <w:color w:val="000000"/>
          <w:sz w:val="18"/>
          <w:szCs w:val="18"/>
          <w:lang w:val="en-US"/>
          <w:rPrChange w:id="12588" w:author="Manuel Hergenröder" w:date="2020-07-16T16:26:00Z">
            <w:rPr>
              <w:ins w:id="12589" w:author="Manuel Hergenröder" w:date="2020-07-16T16:24:00Z"/>
              <w:rFonts w:ascii="Consolas" w:hAnsi="Consolas"/>
              <w:color w:val="000000"/>
            </w:rPr>
          </w:rPrChange>
        </w:rPr>
      </w:pPr>
      <w:ins w:id="12590" w:author="Manuel Hergenröder" w:date="2020-07-16T16:24:00Z">
        <w:r w:rsidRPr="00625FEA">
          <w:rPr>
            <w:rFonts w:ascii="Consolas" w:hAnsi="Consolas"/>
            <w:color w:val="000000"/>
            <w:sz w:val="18"/>
            <w:szCs w:val="18"/>
            <w:lang w:val="en-US"/>
            <w:rPrChange w:id="12591" w:author="Manuel Hergenröder" w:date="2020-07-16T16:26:00Z">
              <w:rPr>
                <w:rFonts w:ascii="Consolas" w:hAnsi="Consolas"/>
                <w:color w:val="000000"/>
              </w:rPr>
            </w:rPrChange>
          </w:rPr>
          <w:t>        </w:t>
        </w:r>
        <w:r w:rsidRPr="00625FEA">
          <w:rPr>
            <w:rFonts w:ascii="Consolas" w:hAnsi="Consolas"/>
            <w:color w:val="2B91AF"/>
            <w:sz w:val="18"/>
            <w:szCs w:val="18"/>
            <w:lang w:val="en-US"/>
            <w:rPrChange w:id="12592"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2593" w:author="Manuel Hergenröder" w:date="2020-07-16T16:26:00Z">
              <w:rPr>
                <w:rFonts w:ascii="Consolas" w:hAnsi="Consolas"/>
                <w:color w:val="000000"/>
              </w:rPr>
            </w:rPrChange>
          </w:rPr>
          <w:t> </w:t>
        </w:r>
        <w:r w:rsidRPr="00625FEA">
          <w:rPr>
            <w:rFonts w:ascii="Consolas" w:hAnsi="Consolas"/>
            <w:color w:val="1F377F"/>
            <w:sz w:val="18"/>
            <w:szCs w:val="18"/>
            <w:lang w:val="en-US"/>
            <w:rPrChange w:id="12594" w:author="Manuel Hergenröder" w:date="2020-07-16T16:26:00Z">
              <w:rPr>
                <w:rFonts w:ascii="Consolas" w:hAnsi="Consolas"/>
                <w:color w:val="1F377F"/>
              </w:rPr>
            </w:rPrChange>
          </w:rPr>
          <w:t>spectrumPos</w:t>
        </w:r>
        <w:r w:rsidRPr="00625FEA">
          <w:rPr>
            <w:rFonts w:ascii="Consolas" w:hAnsi="Consolas"/>
            <w:color w:val="000000"/>
            <w:sz w:val="18"/>
            <w:szCs w:val="18"/>
            <w:lang w:val="en-US"/>
            <w:rPrChange w:id="12595" w:author="Manuel Hergenröder" w:date="2020-07-16T16:26:00Z">
              <w:rPr>
                <w:rFonts w:ascii="Consolas" w:hAnsi="Consolas"/>
                <w:color w:val="000000"/>
              </w:rPr>
            </w:rPrChange>
          </w:rPr>
          <w:t> = </w:t>
        </w:r>
        <w:r w:rsidRPr="00625FEA">
          <w:rPr>
            <w:rFonts w:ascii="Consolas" w:hAnsi="Consolas"/>
            <w:color w:val="2B91AF"/>
            <w:sz w:val="18"/>
            <w:szCs w:val="18"/>
            <w:lang w:val="en-US"/>
            <w:rPrChange w:id="12596"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12597" w:author="Manuel Hergenröder" w:date="2020-07-16T16:26:00Z">
              <w:rPr>
                <w:rFonts w:ascii="Consolas" w:hAnsi="Consolas"/>
                <w:color w:val="000000"/>
              </w:rPr>
            </w:rPrChange>
          </w:rPr>
          <w:t>.</w:t>
        </w:r>
        <w:r w:rsidRPr="00625FEA">
          <w:rPr>
            <w:rFonts w:ascii="Consolas" w:hAnsi="Consolas"/>
            <w:color w:val="74531F"/>
            <w:sz w:val="18"/>
            <w:szCs w:val="18"/>
            <w:lang w:val="en-US"/>
            <w:rPrChange w:id="12598" w:author="Manuel Hergenröder" w:date="2020-07-16T16:26:00Z">
              <w:rPr>
                <w:rFonts w:ascii="Consolas" w:hAnsi="Consolas"/>
                <w:color w:val="74531F"/>
              </w:rPr>
            </w:rPrChange>
          </w:rPr>
          <w:t>Find</w:t>
        </w:r>
        <w:r w:rsidRPr="00625FEA">
          <w:rPr>
            <w:rFonts w:ascii="Consolas" w:hAnsi="Consolas"/>
            <w:color w:val="000000"/>
            <w:sz w:val="18"/>
            <w:szCs w:val="18"/>
            <w:lang w:val="en-US"/>
            <w:rPrChange w:id="12599" w:author="Manuel Hergenröder" w:date="2020-07-16T16:26:00Z">
              <w:rPr>
                <w:rFonts w:ascii="Consolas" w:hAnsi="Consolas"/>
                <w:color w:val="000000"/>
              </w:rPr>
            </w:rPrChange>
          </w:rPr>
          <w:t>(</w:t>
        </w:r>
        <w:r w:rsidRPr="00625FEA">
          <w:rPr>
            <w:rFonts w:ascii="Consolas" w:hAnsi="Consolas"/>
            <w:color w:val="A31515"/>
            <w:sz w:val="18"/>
            <w:szCs w:val="18"/>
            <w:lang w:val="en-US"/>
            <w:rPrChange w:id="12600" w:author="Manuel Hergenröder" w:date="2020-07-16T16:26:00Z">
              <w:rPr>
                <w:rFonts w:ascii="Consolas" w:hAnsi="Consolas"/>
                <w:color w:val="A31515"/>
              </w:rPr>
            </w:rPrChange>
          </w:rPr>
          <w:t>"SpectrumMesh"</w:t>
        </w:r>
        <w:r w:rsidRPr="00625FEA">
          <w:rPr>
            <w:rFonts w:ascii="Consolas" w:hAnsi="Consolas"/>
            <w:color w:val="000000"/>
            <w:sz w:val="18"/>
            <w:szCs w:val="18"/>
            <w:lang w:val="en-US"/>
            <w:rPrChange w:id="12601" w:author="Manuel Hergenröder" w:date="2020-07-16T16:26:00Z">
              <w:rPr>
                <w:rFonts w:ascii="Consolas" w:hAnsi="Consolas"/>
                <w:color w:val="000000"/>
              </w:rPr>
            </w:rPrChange>
          </w:rPr>
          <w:t>).transform.position;</w:t>
        </w:r>
      </w:ins>
    </w:p>
    <w:p w14:paraId="08DD74E1" w14:textId="77777777" w:rsidR="008F67FA" w:rsidRPr="00625FEA" w:rsidRDefault="008F67FA" w:rsidP="008F67FA">
      <w:pPr>
        <w:pStyle w:val="HTMLPreformatted"/>
        <w:shd w:val="clear" w:color="auto" w:fill="FFFFFF"/>
        <w:rPr>
          <w:ins w:id="12602" w:author="Manuel Hergenröder" w:date="2020-07-16T16:24:00Z"/>
          <w:rFonts w:ascii="Consolas" w:hAnsi="Consolas"/>
          <w:color w:val="000000"/>
          <w:sz w:val="18"/>
          <w:szCs w:val="18"/>
          <w:lang w:val="en-US"/>
          <w:rPrChange w:id="12603" w:author="Manuel Hergenröder" w:date="2020-07-16T16:26:00Z">
            <w:rPr>
              <w:ins w:id="12604" w:author="Manuel Hergenröder" w:date="2020-07-16T16:24:00Z"/>
              <w:rFonts w:ascii="Consolas" w:hAnsi="Consolas"/>
              <w:color w:val="000000"/>
            </w:rPr>
          </w:rPrChange>
        </w:rPr>
      </w:pPr>
      <w:ins w:id="12605" w:author="Manuel Hergenröder" w:date="2020-07-16T16:24:00Z">
        <w:r w:rsidRPr="00625FEA">
          <w:rPr>
            <w:rFonts w:ascii="Consolas" w:hAnsi="Consolas"/>
            <w:color w:val="000000"/>
            <w:sz w:val="18"/>
            <w:szCs w:val="18"/>
            <w:lang w:val="en-US"/>
            <w:rPrChange w:id="12606" w:author="Manuel Hergenröder" w:date="2020-07-16T16:26:00Z">
              <w:rPr>
                <w:rFonts w:ascii="Consolas" w:hAnsi="Consolas"/>
                <w:color w:val="000000"/>
              </w:rPr>
            </w:rPrChange>
          </w:rPr>
          <w:t xml:space="preserve"> </w:t>
        </w:r>
      </w:ins>
    </w:p>
    <w:p w14:paraId="32D988D9" w14:textId="77777777" w:rsidR="008F67FA" w:rsidRPr="00625FEA" w:rsidRDefault="008F67FA" w:rsidP="008F67FA">
      <w:pPr>
        <w:pStyle w:val="HTMLPreformatted"/>
        <w:shd w:val="clear" w:color="auto" w:fill="FFFFFF"/>
        <w:rPr>
          <w:ins w:id="12607" w:author="Manuel Hergenröder" w:date="2020-07-16T16:24:00Z"/>
          <w:rFonts w:ascii="Consolas" w:hAnsi="Consolas"/>
          <w:color w:val="000000"/>
          <w:sz w:val="18"/>
          <w:szCs w:val="18"/>
          <w:lang w:val="en-US"/>
          <w:rPrChange w:id="12608" w:author="Manuel Hergenröder" w:date="2020-07-16T16:26:00Z">
            <w:rPr>
              <w:ins w:id="12609" w:author="Manuel Hergenröder" w:date="2020-07-16T16:24:00Z"/>
              <w:rFonts w:ascii="Consolas" w:hAnsi="Consolas"/>
              <w:color w:val="000000"/>
            </w:rPr>
          </w:rPrChange>
        </w:rPr>
      </w:pPr>
      <w:ins w:id="12610" w:author="Manuel Hergenröder" w:date="2020-07-16T16:24:00Z">
        <w:r w:rsidRPr="00625FEA">
          <w:rPr>
            <w:rFonts w:ascii="Consolas" w:hAnsi="Consolas"/>
            <w:color w:val="000000"/>
            <w:sz w:val="18"/>
            <w:szCs w:val="18"/>
            <w:lang w:val="en-US"/>
            <w:rPrChange w:id="12611" w:author="Manuel Hergenröder" w:date="2020-07-16T16:26:00Z">
              <w:rPr>
                <w:rFonts w:ascii="Consolas" w:hAnsi="Consolas"/>
                <w:color w:val="000000"/>
              </w:rPr>
            </w:rPrChange>
          </w:rPr>
          <w:t>        </w:t>
        </w:r>
        <w:r w:rsidRPr="00625FEA">
          <w:rPr>
            <w:rFonts w:ascii="Consolas" w:hAnsi="Consolas"/>
            <w:color w:val="2B91AF"/>
            <w:sz w:val="18"/>
            <w:szCs w:val="18"/>
            <w:lang w:val="en-US"/>
            <w:rPrChange w:id="12612"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12613" w:author="Manuel Hergenröder" w:date="2020-07-16T16:26:00Z">
              <w:rPr>
                <w:rFonts w:ascii="Consolas" w:hAnsi="Consolas"/>
                <w:color w:val="000000"/>
              </w:rPr>
            </w:rPrChange>
          </w:rPr>
          <w:t>[] </w:t>
        </w:r>
        <w:r w:rsidRPr="00625FEA">
          <w:rPr>
            <w:rFonts w:ascii="Consolas" w:hAnsi="Consolas"/>
            <w:color w:val="1F377F"/>
            <w:sz w:val="18"/>
            <w:szCs w:val="18"/>
            <w:lang w:val="en-US"/>
            <w:rPrChange w:id="12614" w:author="Manuel Hergenröder" w:date="2020-07-16T16:26:00Z">
              <w:rPr>
                <w:rFonts w:ascii="Consolas" w:hAnsi="Consolas"/>
                <w:color w:val="1F377F"/>
              </w:rPr>
            </w:rPrChange>
          </w:rPr>
          <w:t>textObj</w:t>
        </w:r>
        <w:r w:rsidRPr="00625FEA">
          <w:rPr>
            <w:rFonts w:ascii="Consolas" w:hAnsi="Consolas"/>
            <w:color w:val="000000"/>
            <w:sz w:val="18"/>
            <w:szCs w:val="18"/>
            <w:lang w:val="en-US"/>
            <w:rPrChange w:id="12615" w:author="Manuel Hergenröder" w:date="2020-07-16T16:26:00Z">
              <w:rPr>
                <w:rFonts w:ascii="Consolas" w:hAnsi="Consolas"/>
                <w:color w:val="000000"/>
              </w:rPr>
            </w:rPrChange>
          </w:rPr>
          <w:t> = </w:t>
        </w:r>
        <w:r w:rsidRPr="00625FEA">
          <w:rPr>
            <w:rFonts w:ascii="Consolas" w:hAnsi="Consolas"/>
            <w:color w:val="0000FF"/>
            <w:sz w:val="18"/>
            <w:szCs w:val="18"/>
            <w:lang w:val="en-US"/>
            <w:rPrChange w:id="12616" w:author="Manuel Hergenröder" w:date="2020-07-16T16:26:00Z">
              <w:rPr>
                <w:rFonts w:ascii="Consolas" w:hAnsi="Consolas"/>
                <w:color w:val="0000FF"/>
              </w:rPr>
            </w:rPrChange>
          </w:rPr>
          <w:t>new</w:t>
        </w:r>
        <w:r w:rsidRPr="00625FEA">
          <w:rPr>
            <w:rFonts w:ascii="Consolas" w:hAnsi="Consolas"/>
            <w:color w:val="000000"/>
            <w:sz w:val="18"/>
            <w:szCs w:val="18"/>
            <w:lang w:val="en-US"/>
            <w:rPrChange w:id="12617" w:author="Manuel Hergenröder" w:date="2020-07-16T16:26:00Z">
              <w:rPr>
                <w:rFonts w:ascii="Consolas" w:hAnsi="Consolas"/>
                <w:color w:val="000000"/>
              </w:rPr>
            </w:rPrChange>
          </w:rPr>
          <w:t> </w:t>
        </w:r>
        <w:r w:rsidRPr="00625FEA">
          <w:rPr>
            <w:rFonts w:ascii="Consolas" w:hAnsi="Consolas"/>
            <w:color w:val="2B91AF"/>
            <w:sz w:val="18"/>
            <w:szCs w:val="18"/>
            <w:lang w:val="en-US"/>
            <w:rPrChange w:id="12618"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12619" w:author="Manuel Hergenröder" w:date="2020-07-16T16:26:00Z">
              <w:rPr>
                <w:rFonts w:ascii="Consolas" w:hAnsi="Consolas"/>
                <w:color w:val="000000"/>
              </w:rPr>
            </w:rPrChange>
          </w:rPr>
          <w:t>[</w:t>
        </w:r>
        <w:r w:rsidRPr="00625FEA">
          <w:rPr>
            <w:rFonts w:ascii="Consolas" w:hAnsi="Consolas"/>
            <w:color w:val="1F377F"/>
            <w:sz w:val="18"/>
            <w:szCs w:val="18"/>
            <w:lang w:val="en-US"/>
            <w:rPrChange w:id="12620" w:author="Manuel Hergenröder" w:date="2020-07-16T16:26:00Z">
              <w:rPr>
                <w:rFonts w:ascii="Consolas" w:hAnsi="Consolas"/>
                <w:color w:val="1F377F"/>
              </w:rPr>
            </w:rPrChange>
          </w:rPr>
          <w:t>bins</w:t>
        </w:r>
        <w:r w:rsidRPr="00625FEA">
          <w:rPr>
            <w:rFonts w:ascii="Consolas" w:hAnsi="Consolas"/>
            <w:color w:val="000000"/>
            <w:sz w:val="18"/>
            <w:szCs w:val="18"/>
            <w:lang w:val="en-US"/>
            <w:rPrChange w:id="12621" w:author="Manuel Hergenröder" w:date="2020-07-16T16:26:00Z">
              <w:rPr>
                <w:rFonts w:ascii="Consolas" w:hAnsi="Consolas"/>
                <w:color w:val="000000"/>
              </w:rPr>
            </w:rPrChange>
          </w:rPr>
          <w:t>];</w:t>
        </w:r>
      </w:ins>
    </w:p>
    <w:p w14:paraId="5E63ADA5" w14:textId="77777777" w:rsidR="008F67FA" w:rsidRPr="00625FEA" w:rsidRDefault="008F67FA" w:rsidP="008F67FA">
      <w:pPr>
        <w:pStyle w:val="HTMLPreformatted"/>
        <w:shd w:val="clear" w:color="auto" w:fill="FFFFFF"/>
        <w:rPr>
          <w:ins w:id="12622" w:author="Manuel Hergenröder" w:date="2020-07-16T16:24:00Z"/>
          <w:rFonts w:ascii="Consolas" w:hAnsi="Consolas"/>
          <w:color w:val="000000"/>
          <w:sz w:val="18"/>
          <w:szCs w:val="18"/>
          <w:rPrChange w:id="12623" w:author="Manuel Hergenröder" w:date="2020-07-16T16:26:00Z">
            <w:rPr>
              <w:ins w:id="12624" w:author="Manuel Hergenröder" w:date="2020-07-16T16:24:00Z"/>
              <w:rFonts w:ascii="Consolas" w:hAnsi="Consolas"/>
              <w:color w:val="000000"/>
            </w:rPr>
          </w:rPrChange>
        </w:rPr>
      </w:pPr>
      <w:ins w:id="12625" w:author="Manuel Hergenröder" w:date="2020-07-16T16:24:00Z">
        <w:r w:rsidRPr="00625FEA">
          <w:rPr>
            <w:rFonts w:ascii="Consolas" w:hAnsi="Consolas"/>
            <w:color w:val="000000"/>
            <w:sz w:val="18"/>
            <w:szCs w:val="18"/>
            <w:lang w:val="en-US"/>
            <w:rPrChange w:id="12626" w:author="Manuel Hergenröder" w:date="2020-07-16T16:26:00Z">
              <w:rPr>
                <w:rFonts w:ascii="Consolas" w:hAnsi="Consolas"/>
                <w:color w:val="000000"/>
              </w:rPr>
            </w:rPrChange>
          </w:rPr>
          <w:t>        </w:t>
        </w:r>
        <w:r w:rsidRPr="00625FEA">
          <w:rPr>
            <w:rFonts w:ascii="Consolas" w:hAnsi="Consolas"/>
            <w:color w:val="2B91AF"/>
            <w:sz w:val="18"/>
            <w:szCs w:val="18"/>
            <w:rPrChange w:id="12627" w:author="Manuel Hergenröder" w:date="2020-07-16T16:26:00Z">
              <w:rPr>
                <w:rFonts w:ascii="Consolas" w:hAnsi="Consolas"/>
                <w:color w:val="2B91AF"/>
              </w:rPr>
            </w:rPrChange>
          </w:rPr>
          <w:t>MeshRenderer</w:t>
        </w:r>
        <w:r w:rsidRPr="00625FEA">
          <w:rPr>
            <w:rFonts w:ascii="Consolas" w:hAnsi="Consolas"/>
            <w:color w:val="000000"/>
            <w:sz w:val="18"/>
            <w:szCs w:val="18"/>
            <w:rPrChange w:id="12628" w:author="Manuel Hergenröder" w:date="2020-07-16T16:26:00Z">
              <w:rPr>
                <w:rFonts w:ascii="Consolas" w:hAnsi="Consolas"/>
                <w:color w:val="000000"/>
              </w:rPr>
            </w:rPrChange>
          </w:rPr>
          <w:t>[] </w:t>
        </w:r>
        <w:r w:rsidRPr="00625FEA">
          <w:rPr>
            <w:rFonts w:ascii="Consolas" w:hAnsi="Consolas"/>
            <w:color w:val="1F377F"/>
            <w:sz w:val="18"/>
            <w:szCs w:val="18"/>
            <w:rPrChange w:id="12629" w:author="Manuel Hergenröder" w:date="2020-07-16T16:26:00Z">
              <w:rPr>
                <w:rFonts w:ascii="Consolas" w:hAnsi="Consolas"/>
                <w:color w:val="1F377F"/>
              </w:rPr>
            </w:rPrChange>
          </w:rPr>
          <w:t>textRenderer</w:t>
        </w:r>
        <w:r w:rsidRPr="00625FEA">
          <w:rPr>
            <w:rFonts w:ascii="Consolas" w:hAnsi="Consolas"/>
            <w:color w:val="000000"/>
            <w:sz w:val="18"/>
            <w:szCs w:val="18"/>
            <w:rPrChange w:id="12630" w:author="Manuel Hergenröder" w:date="2020-07-16T16:26:00Z">
              <w:rPr>
                <w:rFonts w:ascii="Consolas" w:hAnsi="Consolas"/>
                <w:color w:val="000000"/>
              </w:rPr>
            </w:rPrChange>
          </w:rPr>
          <w:t> = </w:t>
        </w:r>
        <w:r w:rsidRPr="00625FEA">
          <w:rPr>
            <w:rFonts w:ascii="Consolas" w:hAnsi="Consolas"/>
            <w:color w:val="0000FF"/>
            <w:sz w:val="18"/>
            <w:szCs w:val="18"/>
            <w:rPrChange w:id="12631" w:author="Manuel Hergenröder" w:date="2020-07-16T16:26:00Z">
              <w:rPr>
                <w:rFonts w:ascii="Consolas" w:hAnsi="Consolas"/>
                <w:color w:val="0000FF"/>
              </w:rPr>
            </w:rPrChange>
          </w:rPr>
          <w:t>new</w:t>
        </w:r>
        <w:r w:rsidRPr="00625FEA">
          <w:rPr>
            <w:rFonts w:ascii="Consolas" w:hAnsi="Consolas"/>
            <w:color w:val="000000"/>
            <w:sz w:val="18"/>
            <w:szCs w:val="18"/>
            <w:rPrChange w:id="12632" w:author="Manuel Hergenröder" w:date="2020-07-16T16:26:00Z">
              <w:rPr>
                <w:rFonts w:ascii="Consolas" w:hAnsi="Consolas"/>
                <w:color w:val="000000"/>
              </w:rPr>
            </w:rPrChange>
          </w:rPr>
          <w:t> </w:t>
        </w:r>
        <w:r w:rsidRPr="00625FEA">
          <w:rPr>
            <w:rFonts w:ascii="Consolas" w:hAnsi="Consolas"/>
            <w:color w:val="2B91AF"/>
            <w:sz w:val="18"/>
            <w:szCs w:val="18"/>
            <w:rPrChange w:id="12633" w:author="Manuel Hergenröder" w:date="2020-07-16T16:26:00Z">
              <w:rPr>
                <w:rFonts w:ascii="Consolas" w:hAnsi="Consolas"/>
                <w:color w:val="2B91AF"/>
              </w:rPr>
            </w:rPrChange>
          </w:rPr>
          <w:t>MeshRenderer</w:t>
        </w:r>
        <w:r w:rsidRPr="00625FEA">
          <w:rPr>
            <w:rFonts w:ascii="Consolas" w:hAnsi="Consolas"/>
            <w:color w:val="000000"/>
            <w:sz w:val="18"/>
            <w:szCs w:val="18"/>
            <w:rPrChange w:id="12634" w:author="Manuel Hergenröder" w:date="2020-07-16T16:26:00Z">
              <w:rPr>
                <w:rFonts w:ascii="Consolas" w:hAnsi="Consolas"/>
                <w:color w:val="000000"/>
              </w:rPr>
            </w:rPrChange>
          </w:rPr>
          <w:t>[</w:t>
        </w:r>
        <w:r w:rsidRPr="00625FEA">
          <w:rPr>
            <w:rFonts w:ascii="Consolas" w:hAnsi="Consolas"/>
            <w:color w:val="1F377F"/>
            <w:sz w:val="18"/>
            <w:szCs w:val="18"/>
            <w:rPrChange w:id="12635" w:author="Manuel Hergenröder" w:date="2020-07-16T16:26:00Z">
              <w:rPr>
                <w:rFonts w:ascii="Consolas" w:hAnsi="Consolas"/>
                <w:color w:val="1F377F"/>
              </w:rPr>
            </w:rPrChange>
          </w:rPr>
          <w:t>bins</w:t>
        </w:r>
        <w:r w:rsidRPr="00625FEA">
          <w:rPr>
            <w:rFonts w:ascii="Consolas" w:hAnsi="Consolas"/>
            <w:color w:val="000000"/>
            <w:sz w:val="18"/>
            <w:szCs w:val="18"/>
            <w:rPrChange w:id="12636" w:author="Manuel Hergenröder" w:date="2020-07-16T16:26:00Z">
              <w:rPr>
                <w:rFonts w:ascii="Consolas" w:hAnsi="Consolas"/>
                <w:color w:val="000000"/>
              </w:rPr>
            </w:rPrChange>
          </w:rPr>
          <w:t>];</w:t>
        </w:r>
      </w:ins>
    </w:p>
    <w:p w14:paraId="3109715A" w14:textId="77777777" w:rsidR="008F67FA" w:rsidRPr="00625FEA" w:rsidRDefault="008F67FA" w:rsidP="008F67FA">
      <w:pPr>
        <w:pStyle w:val="HTMLPreformatted"/>
        <w:shd w:val="clear" w:color="auto" w:fill="FFFFFF"/>
        <w:rPr>
          <w:ins w:id="12637" w:author="Manuel Hergenröder" w:date="2020-07-16T16:24:00Z"/>
          <w:rFonts w:ascii="Consolas" w:hAnsi="Consolas"/>
          <w:color w:val="000000"/>
          <w:sz w:val="18"/>
          <w:szCs w:val="18"/>
          <w:lang w:val="en-US"/>
          <w:rPrChange w:id="12638" w:author="Manuel Hergenröder" w:date="2020-07-16T16:26:00Z">
            <w:rPr>
              <w:ins w:id="12639" w:author="Manuel Hergenröder" w:date="2020-07-16T16:24:00Z"/>
              <w:rFonts w:ascii="Consolas" w:hAnsi="Consolas"/>
              <w:color w:val="000000"/>
            </w:rPr>
          </w:rPrChange>
        </w:rPr>
      </w:pPr>
      <w:ins w:id="12640" w:author="Manuel Hergenröder" w:date="2020-07-16T16:24:00Z">
        <w:r w:rsidRPr="00625FEA">
          <w:rPr>
            <w:rFonts w:ascii="Consolas" w:hAnsi="Consolas"/>
            <w:color w:val="000000"/>
            <w:sz w:val="18"/>
            <w:szCs w:val="18"/>
            <w:rPrChange w:id="12641" w:author="Manuel Hergenröder" w:date="2020-07-16T16:26:00Z">
              <w:rPr>
                <w:rFonts w:ascii="Consolas" w:hAnsi="Consolas"/>
                <w:color w:val="000000"/>
              </w:rPr>
            </w:rPrChange>
          </w:rPr>
          <w:t>        </w:t>
        </w:r>
        <w:r w:rsidRPr="00625FEA">
          <w:rPr>
            <w:rFonts w:ascii="Consolas" w:hAnsi="Consolas"/>
            <w:color w:val="2B91AF"/>
            <w:sz w:val="18"/>
            <w:szCs w:val="18"/>
            <w:lang w:val="en-US"/>
            <w:rPrChange w:id="12642" w:author="Manuel Hergenröder" w:date="2020-07-16T16:26:00Z">
              <w:rPr>
                <w:rFonts w:ascii="Consolas" w:hAnsi="Consolas"/>
                <w:color w:val="2B91AF"/>
              </w:rPr>
            </w:rPrChange>
          </w:rPr>
          <w:t>TextMesh</w:t>
        </w:r>
        <w:r w:rsidRPr="00625FEA">
          <w:rPr>
            <w:rFonts w:ascii="Consolas" w:hAnsi="Consolas"/>
            <w:color w:val="000000"/>
            <w:sz w:val="18"/>
            <w:szCs w:val="18"/>
            <w:lang w:val="en-US"/>
            <w:rPrChange w:id="12643" w:author="Manuel Hergenröder" w:date="2020-07-16T16:26:00Z">
              <w:rPr>
                <w:rFonts w:ascii="Consolas" w:hAnsi="Consolas"/>
                <w:color w:val="000000"/>
              </w:rPr>
            </w:rPrChange>
          </w:rPr>
          <w:t>[] </w:t>
        </w:r>
        <w:r w:rsidRPr="00625FEA">
          <w:rPr>
            <w:rFonts w:ascii="Consolas" w:hAnsi="Consolas"/>
            <w:color w:val="1F377F"/>
            <w:sz w:val="18"/>
            <w:szCs w:val="18"/>
            <w:lang w:val="en-US"/>
            <w:rPrChange w:id="12644" w:author="Manuel Hergenröder" w:date="2020-07-16T16:26:00Z">
              <w:rPr>
                <w:rFonts w:ascii="Consolas" w:hAnsi="Consolas"/>
                <w:color w:val="1F377F"/>
              </w:rPr>
            </w:rPrChange>
          </w:rPr>
          <w:t>textMesh</w:t>
        </w:r>
        <w:r w:rsidRPr="00625FEA">
          <w:rPr>
            <w:rFonts w:ascii="Consolas" w:hAnsi="Consolas"/>
            <w:color w:val="000000"/>
            <w:sz w:val="18"/>
            <w:szCs w:val="18"/>
            <w:lang w:val="en-US"/>
            <w:rPrChange w:id="12645" w:author="Manuel Hergenröder" w:date="2020-07-16T16:26:00Z">
              <w:rPr>
                <w:rFonts w:ascii="Consolas" w:hAnsi="Consolas"/>
                <w:color w:val="000000"/>
              </w:rPr>
            </w:rPrChange>
          </w:rPr>
          <w:t> = </w:t>
        </w:r>
        <w:r w:rsidRPr="00625FEA">
          <w:rPr>
            <w:rFonts w:ascii="Consolas" w:hAnsi="Consolas"/>
            <w:color w:val="0000FF"/>
            <w:sz w:val="18"/>
            <w:szCs w:val="18"/>
            <w:lang w:val="en-US"/>
            <w:rPrChange w:id="12646" w:author="Manuel Hergenröder" w:date="2020-07-16T16:26:00Z">
              <w:rPr>
                <w:rFonts w:ascii="Consolas" w:hAnsi="Consolas"/>
                <w:color w:val="0000FF"/>
              </w:rPr>
            </w:rPrChange>
          </w:rPr>
          <w:t>new</w:t>
        </w:r>
        <w:r w:rsidRPr="00625FEA">
          <w:rPr>
            <w:rFonts w:ascii="Consolas" w:hAnsi="Consolas"/>
            <w:color w:val="000000"/>
            <w:sz w:val="18"/>
            <w:szCs w:val="18"/>
            <w:lang w:val="en-US"/>
            <w:rPrChange w:id="12647" w:author="Manuel Hergenröder" w:date="2020-07-16T16:26:00Z">
              <w:rPr>
                <w:rFonts w:ascii="Consolas" w:hAnsi="Consolas"/>
                <w:color w:val="000000"/>
              </w:rPr>
            </w:rPrChange>
          </w:rPr>
          <w:t> </w:t>
        </w:r>
        <w:r w:rsidRPr="00625FEA">
          <w:rPr>
            <w:rFonts w:ascii="Consolas" w:hAnsi="Consolas"/>
            <w:color w:val="2B91AF"/>
            <w:sz w:val="18"/>
            <w:szCs w:val="18"/>
            <w:lang w:val="en-US"/>
            <w:rPrChange w:id="12648" w:author="Manuel Hergenröder" w:date="2020-07-16T16:26:00Z">
              <w:rPr>
                <w:rFonts w:ascii="Consolas" w:hAnsi="Consolas"/>
                <w:color w:val="2B91AF"/>
              </w:rPr>
            </w:rPrChange>
          </w:rPr>
          <w:t>TextMesh</w:t>
        </w:r>
        <w:r w:rsidRPr="00625FEA">
          <w:rPr>
            <w:rFonts w:ascii="Consolas" w:hAnsi="Consolas"/>
            <w:color w:val="000000"/>
            <w:sz w:val="18"/>
            <w:szCs w:val="18"/>
            <w:lang w:val="en-US"/>
            <w:rPrChange w:id="12649" w:author="Manuel Hergenröder" w:date="2020-07-16T16:26:00Z">
              <w:rPr>
                <w:rFonts w:ascii="Consolas" w:hAnsi="Consolas"/>
                <w:color w:val="000000"/>
              </w:rPr>
            </w:rPrChange>
          </w:rPr>
          <w:t>[</w:t>
        </w:r>
        <w:r w:rsidRPr="00625FEA">
          <w:rPr>
            <w:rFonts w:ascii="Consolas" w:hAnsi="Consolas"/>
            <w:color w:val="1F377F"/>
            <w:sz w:val="18"/>
            <w:szCs w:val="18"/>
            <w:lang w:val="en-US"/>
            <w:rPrChange w:id="12650" w:author="Manuel Hergenröder" w:date="2020-07-16T16:26:00Z">
              <w:rPr>
                <w:rFonts w:ascii="Consolas" w:hAnsi="Consolas"/>
                <w:color w:val="1F377F"/>
              </w:rPr>
            </w:rPrChange>
          </w:rPr>
          <w:t>bins</w:t>
        </w:r>
        <w:r w:rsidRPr="00625FEA">
          <w:rPr>
            <w:rFonts w:ascii="Consolas" w:hAnsi="Consolas"/>
            <w:color w:val="000000"/>
            <w:sz w:val="18"/>
            <w:szCs w:val="18"/>
            <w:lang w:val="en-US"/>
            <w:rPrChange w:id="12651" w:author="Manuel Hergenröder" w:date="2020-07-16T16:26:00Z">
              <w:rPr>
                <w:rFonts w:ascii="Consolas" w:hAnsi="Consolas"/>
                <w:color w:val="000000"/>
              </w:rPr>
            </w:rPrChange>
          </w:rPr>
          <w:t>];</w:t>
        </w:r>
      </w:ins>
    </w:p>
    <w:p w14:paraId="524E5E70" w14:textId="77777777" w:rsidR="008F67FA" w:rsidRPr="00625FEA" w:rsidRDefault="008F67FA" w:rsidP="008F67FA">
      <w:pPr>
        <w:pStyle w:val="HTMLPreformatted"/>
        <w:shd w:val="clear" w:color="auto" w:fill="FFFFFF"/>
        <w:rPr>
          <w:ins w:id="12652" w:author="Manuel Hergenröder" w:date="2020-07-16T16:24:00Z"/>
          <w:rFonts w:ascii="Consolas" w:hAnsi="Consolas"/>
          <w:color w:val="000000"/>
          <w:sz w:val="18"/>
          <w:szCs w:val="18"/>
          <w:lang w:val="en-US"/>
          <w:rPrChange w:id="12653" w:author="Manuel Hergenröder" w:date="2020-07-16T16:26:00Z">
            <w:rPr>
              <w:ins w:id="12654" w:author="Manuel Hergenröder" w:date="2020-07-16T16:24:00Z"/>
              <w:rFonts w:ascii="Consolas" w:hAnsi="Consolas"/>
              <w:color w:val="000000"/>
            </w:rPr>
          </w:rPrChange>
        </w:rPr>
      </w:pPr>
      <w:ins w:id="12655" w:author="Manuel Hergenröder" w:date="2020-07-16T16:24:00Z">
        <w:r w:rsidRPr="00625FEA">
          <w:rPr>
            <w:rFonts w:ascii="Consolas" w:hAnsi="Consolas"/>
            <w:color w:val="000000"/>
            <w:sz w:val="18"/>
            <w:szCs w:val="18"/>
            <w:lang w:val="en-US"/>
            <w:rPrChange w:id="12656" w:author="Manuel Hergenröder" w:date="2020-07-16T16:26:00Z">
              <w:rPr>
                <w:rFonts w:ascii="Consolas" w:hAnsi="Consolas"/>
                <w:color w:val="000000"/>
              </w:rPr>
            </w:rPrChange>
          </w:rPr>
          <w:t xml:space="preserve"> </w:t>
        </w:r>
      </w:ins>
    </w:p>
    <w:p w14:paraId="2389D93D" w14:textId="77777777" w:rsidR="008F67FA" w:rsidRPr="00625FEA" w:rsidRDefault="008F67FA" w:rsidP="008F67FA">
      <w:pPr>
        <w:pStyle w:val="HTMLPreformatted"/>
        <w:shd w:val="clear" w:color="auto" w:fill="FFFFFF"/>
        <w:rPr>
          <w:ins w:id="12657" w:author="Manuel Hergenröder" w:date="2020-07-16T16:24:00Z"/>
          <w:rFonts w:ascii="Consolas" w:hAnsi="Consolas"/>
          <w:color w:val="000000"/>
          <w:sz w:val="18"/>
          <w:szCs w:val="18"/>
          <w:lang w:val="en-US"/>
          <w:rPrChange w:id="12658" w:author="Manuel Hergenröder" w:date="2020-07-16T16:26:00Z">
            <w:rPr>
              <w:ins w:id="12659" w:author="Manuel Hergenröder" w:date="2020-07-16T16:24:00Z"/>
              <w:rFonts w:ascii="Consolas" w:hAnsi="Consolas"/>
              <w:color w:val="000000"/>
            </w:rPr>
          </w:rPrChange>
        </w:rPr>
      </w:pPr>
      <w:ins w:id="12660" w:author="Manuel Hergenröder" w:date="2020-07-16T16:24:00Z">
        <w:r w:rsidRPr="00625FEA">
          <w:rPr>
            <w:rFonts w:ascii="Consolas" w:hAnsi="Consolas"/>
            <w:color w:val="000000"/>
            <w:sz w:val="18"/>
            <w:szCs w:val="18"/>
            <w:lang w:val="en-US"/>
            <w:rPrChange w:id="12661" w:author="Manuel Hergenröder" w:date="2020-07-16T16:26:00Z">
              <w:rPr>
                <w:rFonts w:ascii="Consolas" w:hAnsi="Consolas"/>
                <w:color w:val="000000"/>
              </w:rPr>
            </w:rPrChange>
          </w:rPr>
          <w:t>        </w:t>
        </w:r>
        <w:r w:rsidRPr="00625FEA">
          <w:rPr>
            <w:rFonts w:ascii="Consolas" w:hAnsi="Consolas"/>
            <w:color w:val="8F08C4"/>
            <w:sz w:val="18"/>
            <w:szCs w:val="18"/>
            <w:lang w:val="en-US"/>
            <w:rPrChange w:id="12662" w:author="Manuel Hergenröder" w:date="2020-07-16T16:26:00Z">
              <w:rPr>
                <w:rFonts w:ascii="Consolas" w:hAnsi="Consolas"/>
                <w:color w:val="8F08C4"/>
              </w:rPr>
            </w:rPrChange>
          </w:rPr>
          <w:t>for</w:t>
        </w:r>
        <w:r w:rsidRPr="00625FEA">
          <w:rPr>
            <w:rFonts w:ascii="Consolas" w:hAnsi="Consolas"/>
            <w:color w:val="000000"/>
            <w:sz w:val="18"/>
            <w:szCs w:val="18"/>
            <w:lang w:val="en-US"/>
            <w:rPrChange w:id="12663" w:author="Manuel Hergenröder" w:date="2020-07-16T16:26:00Z">
              <w:rPr>
                <w:rFonts w:ascii="Consolas" w:hAnsi="Consolas"/>
                <w:color w:val="000000"/>
              </w:rPr>
            </w:rPrChange>
          </w:rPr>
          <w:t> (</w:t>
        </w:r>
        <w:r w:rsidRPr="00625FEA">
          <w:rPr>
            <w:rFonts w:ascii="Consolas" w:hAnsi="Consolas"/>
            <w:color w:val="0000FF"/>
            <w:sz w:val="18"/>
            <w:szCs w:val="18"/>
            <w:lang w:val="en-US"/>
            <w:rPrChange w:id="12664" w:author="Manuel Hergenröder" w:date="2020-07-16T16:26:00Z">
              <w:rPr>
                <w:rFonts w:ascii="Consolas" w:hAnsi="Consolas"/>
                <w:color w:val="0000FF"/>
              </w:rPr>
            </w:rPrChange>
          </w:rPr>
          <w:t>int</w:t>
        </w:r>
        <w:r w:rsidRPr="00625FEA">
          <w:rPr>
            <w:rFonts w:ascii="Consolas" w:hAnsi="Consolas"/>
            <w:color w:val="000000"/>
            <w:sz w:val="18"/>
            <w:szCs w:val="18"/>
            <w:lang w:val="en-US"/>
            <w:rPrChange w:id="12665" w:author="Manuel Hergenröder" w:date="2020-07-16T16:26:00Z">
              <w:rPr>
                <w:rFonts w:ascii="Consolas" w:hAnsi="Consolas"/>
                <w:color w:val="000000"/>
              </w:rPr>
            </w:rPrChange>
          </w:rPr>
          <w:t> </w:t>
        </w:r>
        <w:r w:rsidRPr="00625FEA">
          <w:rPr>
            <w:rFonts w:ascii="Consolas" w:hAnsi="Consolas"/>
            <w:color w:val="1F377F"/>
            <w:sz w:val="18"/>
            <w:szCs w:val="18"/>
            <w:lang w:val="en-US"/>
            <w:rPrChange w:id="12666" w:author="Manuel Hergenröder" w:date="2020-07-16T16:26:00Z">
              <w:rPr>
                <w:rFonts w:ascii="Consolas" w:hAnsi="Consolas"/>
                <w:color w:val="1F377F"/>
              </w:rPr>
            </w:rPrChange>
          </w:rPr>
          <w:t>f</w:t>
        </w:r>
        <w:r w:rsidRPr="00625FEA">
          <w:rPr>
            <w:rFonts w:ascii="Consolas" w:hAnsi="Consolas"/>
            <w:color w:val="000000"/>
            <w:sz w:val="18"/>
            <w:szCs w:val="18"/>
            <w:lang w:val="en-US"/>
            <w:rPrChange w:id="12667" w:author="Manuel Hergenröder" w:date="2020-07-16T16:26:00Z">
              <w:rPr>
                <w:rFonts w:ascii="Consolas" w:hAnsi="Consolas"/>
                <w:color w:val="000000"/>
              </w:rPr>
            </w:rPrChange>
          </w:rPr>
          <w:t> = 0; </w:t>
        </w:r>
        <w:r w:rsidRPr="00625FEA">
          <w:rPr>
            <w:rFonts w:ascii="Consolas" w:hAnsi="Consolas"/>
            <w:color w:val="1F377F"/>
            <w:sz w:val="18"/>
            <w:szCs w:val="18"/>
            <w:lang w:val="en-US"/>
            <w:rPrChange w:id="12668" w:author="Manuel Hergenröder" w:date="2020-07-16T16:26:00Z">
              <w:rPr>
                <w:rFonts w:ascii="Consolas" w:hAnsi="Consolas"/>
                <w:color w:val="1F377F"/>
              </w:rPr>
            </w:rPrChange>
          </w:rPr>
          <w:t>f</w:t>
        </w:r>
        <w:r w:rsidRPr="00625FEA">
          <w:rPr>
            <w:rFonts w:ascii="Consolas" w:hAnsi="Consolas"/>
            <w:color w:val="000000"/>
            <w:sz w:val="18"/>
            <w:szCs w:val="18"/>
            <w:lang w:val="en-US"/>
            <w:rPrChange w:id="12669" w:author="Manuel Hergenröder" w:date="2020-07-16T16:26:00Z">
              <w:rPr>
                <w:rFonts w:ascii="Consolas" w:hAnsi="Consolas"/>
                <w:color w:val="000000"/>
              </w:rPr>
            </w:rPrChange>
          </w:rPr>
          <w:t> &lt; </w:t>
        </w:r>
        <w:r w:rsidRPr="00625FEA">
          <w:rPr>
            <w:rFonts w:ascii="Consolas" w:hAnsi="Consolas"/>
            <w:color w:val="1F377F"/>
            <w:sz w:val="18"/>
            <w:szCs w:val="18"/>
            <w:lang w:val="en-US"/>
            <w:rPrChange w:id="12670" w:author="Manuel Hergenröder" w:date="2020-07-16T16:26:00Z">
              <w:rPr>
                <w:rFonts w:ascii="Consolas" w:hAnsi="Consolas"/>
                <w:color w:val="1F377F"/>
              </w:rPr>
            </w:rPrChange>
          </w:rPr>
          <w:t>bins</w:t>
        </w:r>
        <w:r w:rsidRPr="00625FEA">
          <w:rPr>
            <w:rFonts w:ascii="Consolas" w:hAnsi="Consolas"/>
            <w:color w:val="000000"/>
            <w:sz w:val="18"/>
            <w:szCs w:val="18"/>
            <w:lang w:val="en-US"/>
            <w:rPrChange w:id="12671" w:author="Manuel Hergenröder" w:date="2020-07-16T16:26:00Z">
              <w:rPr>
                <w:rFonts w:ascii="Consolas" w:hAnsi="Consolas"/>
                <w:color w:val="000000"/>
              </w:rPr>
            </w:rPrChange>
          </w:rPr>
          <w:t>; </w:t>
        </w:r>
        <w:r w:rsidRPr="00625FEA">
          <w:rPr>
            <w:rFonts w:ascii="Consolas" w:hAnsi="Consolas"/>
            <w:color w:val="1F377F"/>
            <w:sz w:val="18"/>
            <w:szCs w:val="18"/>
            <w:lang w:val="en-US"/>
            <w:rPrChange w:id="12672" w:author="Manuel Hergenröder" w:date="2020-07-16T16:26:00Z">
              <w:rPr>
                <w:rFonts w:ascii="Consolas" w:hAnsi="Consolas"/>
                <w:color w:val="1F377F"/>
              </w:rPr>
            </w:rPrChange>
          </w:rPr>
          <w:t>f</w:t>
        </w:r>
        <w:r w:rsidRPr="00625FEA">
          <w:rPr>
            <w:rFonts w:ascii="Consolas" w:hAnsi="Consolas"/>
            <w:color w:val="000000"/>
            <w:sz w:val="18"/>
            <w:szCs w:val="18"/>
            <w:lang w:val="en-US"/>
            <w:rPrChange w:id="12673" w:author="Manuel Hergenröder" w:date="2020-07-16T16:26:00Z">
              <w:rPr>
                <w:rFonts w:ascii="Consolas" w:hAnsi="Consolas"/>
                <w:color w:val="000000"/>
              </w:rPr>
            </w:rPrChange>
          </w:rPr>
          <w:t>++)</w:t>
        </w:r>
      </w:ins>
    </w:p>
    <w:p w14:paraId="7A5FB7DF" w14:textId="77777777" w:rsidR="008F67FA" w:rsidRPr="00625FEA" w:rsidRDefault="008F67FA" w:rsidP="008F67FA">
      <w:pPr>
        <w:pStyle w:val="HTMLPreformatted"/>
        <w:shd w:val="clear" w:color="auto" w:fill="FFFFFF"/>
        <w:rPr>
          <w:ins w:id="12674" w:author="Manuel Hergenröder" w:date="2020-07-16T16:24:00Z"/>
          <w:rFonts w:ascii="Consolas" w:hAnsi="Consolas"/>
          <w:color w:val="000000"/>
          <w:sz w:val="18"/>
          <w:szCs w:val="18"/>
          <w:lang w:val="en-US"/>
          <w:rPrChange w:id="12675" w:author="Manuel Hergenröder" w:date="2020-07-16T16:26:00Z">
            <w:rPr>
              <w:ins w:id="12676" w:author="Manuel Hergenröder" w:date="2020-07-16T16:24:00Z"/>
              <w:rFonts w:ascii="Consolas" w:hAnsi="Consolas"/>
              <w:color w:val="000000"/>
            </w:rPr>
          </w:rPrChange>
        </w:rPr>
      </w:pPr>
      <w:ins w:id="12677" w:author="Manuel Hergenröder" w:date="2020-07-16T16:24:00Z">
        <w:r w:rsidRPr="00625FEA">
          <w:rPr>
            <w:rFonts w:ascii="Consolas" w:hAnsi="Consolas"/>
            <w:color w:val="000000"/>
            <w:sz w:val="18"/>
            <w:szCs w:val="18"/>
            <w:lang w:val="en-US"/>
            <w:rPrChange w:id="12678" w:author="Manuel Hergenröder" w:date="2020-07-16T16:26:00Z">
              <w:rPr>
                <w:rFonts w:ascii="Consolas" w:hAnsi="Consolas"/>
                <w:color w:val="000000"/>
              </w:rPr>
            </w:rPrChange>
          </w:rPr>
          <w:t>        {</w:t>
        </w:r>
      </w:ins>
    </w:p>
    <w:p w14:paraId="451DE77D" w14:textId="77777777" w:rsidR="008F67FA" w:rsidRPr="00625FEA" w:rsidRDefault="008F67FA" w:rsidP="008F67FA">
      <w:pPr>
        <w:pStyle w:val="HTMLPreformatted"/>
        <w:shd w:val="clear" w:color="auto" w:fill="FFFFFF"/>
        <w:rPr>
          <w:ins w:id="12679" w:author="Manuel Hergenröder" w:date="2020-07-16T16:24:00Z"/>
          <w:rFonts w:ascii="Consolas" w:hAnsi="Consolas"/>
          <w:color w:val="000000"/>
          <w:sz w:val="18"/>
          <w:szCs w:val="18"/>
          <w:lang w:val="en-US"/>
          <w:rPrChange w:id="12680" w:author="Manuel Hergenröder" w:date="2020-07-16T16:26:00Z">
            <w:rPr>
              <w:ins w:id="12681" w:author="Manuel Hergenröder" w:date="2020-07-16T16:24:00Z"/>
              <w:rFonts w:ascii="Consolas" w:hAnsi="Consolas"/>
              <w:color w:val="000000"/>
            </w:rPr>
          </w:rPrChange>
        </w:rPr>
      </w:pPr>
      <w:ins w:id="12682" w:author="Manuel Hergenröder" w:date="2020-07-16T16:24:00Z">
        <w:r w:rsidRPr="00625FEA">
          <w:rPr>
            <w:rFonts w:ascii="Consolas" w:hAnsi="Consolas"/>
            <w:color w:val="000000"/>
            <w:sz w:val="18"/>
            <w:szCs w:val="18"/>
            <w:lang w:val="en-US"/>
            <w:rPrChange w:id="12683" w:author="Manuel Hergenröder" w:date="2020-07-16T16:26:00Z">
              <w:rPr>
                <w:rFonts w:ascii="Consolas" w:hAnsi="Consolas"/>
                <w:color w:val="000000"/>
              </w:rPr>
            </w:rPrChange>
          </w:rPr>
          <w:t>            </w:t>
        </w:r>
        <w:r w:rsidRPr="00625FEA">
          <w:rPr>
            <w:rFonts w:ascii="Consolas" w:hAnsi="Consolas"/>
            <w:color w:val="1F377F"/>
            <w:sz w:val="18"/>
            <w:szCs w:val="18"/>
            <w:lang w:val="en-US"/>
            <w:rPrChange w:id="12684" w:author="Manuel Hergenröder" w:date="2020-07-16T16:26:00Z">
              <w:rPr>
                <w:rFonts w:ascii="Consolas" w:hAnsi="Consolas"/>
                <w:color w:val="1F377F"/>
              </w:rPr>
            </w:rPrChange>
          </w:rPr>
          <w:t>textObj</w:t>
        </w:r>
        <w:r w:rsidRPr="00625FEA">
          <w:rPr>
            <w:rFonts w:ascii="Consolas" w:hAnsi="Consolas"/>
            <w:color w:val="000000"/>
            <w:sz w:val="18"/>
            <w:szCs w:val="18"/>
            <w:lang w:val="en-US"/>
            <w:rPrChange w:id="12685" w:author="Manuel Hergenröder" w:date="2020-07-16T16:26:00Z">
              <w:rPr>
                <w:rFonts w:ascii="Consolas" w:hAnsi="Consolas"/>
                <w:color w:val="000000"/>
              </w:rPr>
            </w:rPrChange>
          </w:rPr>
          <w:t>[</w:t>
        </w:r>
        <w:r w:rsidRPr="00625FEA">
          <w:rPr>
            <w:rFonts w:ascii="Consolas" w:hAnsi="Consolas"/>
            <w:color w:val="1F377F"/>
            <w:sz w:val="18"/>
            <w:szCs w:val="18"/>
            <w:lang w:val="en-US"/>
            <w:rPrChange w:id="12686" w:author="Manuel Hergenröder" w:date="2020-07-16T16:26:00Z">
              <w:rPr>
                <w:rFonts w:ascii="Consolas" w:hAnsi="Consolas"/>
                <w:color w:val="1F377F"/>
              </w:rPr>
            </w:rPrChange>
          </w:rPr>
          <w:t>f</w:t>
        </w:r>
        <w:r w:rsidRPr="00625FEA">
          <w:rPr>
            <w:rFonts w:ascii="Consolas" w:hAnsi="Consolas"/>
            <w:color w:val="000000"/>
            <w:sz w:val="18"/>
            <w:szCs w:val="18"/>
            <w:lang w:val="en-US"/>
            <w:rPrChange w:id="12687" w:author="Manuel Hergenröder" w:date="2020-07-16T16:26:00Z">
              <w:rPr>
                <w:rFonts w:ascii="Consolas" w:hAnsi="Consolas"/>
                <w:color w:val="000000"/>
              </w:rPr>
            </w:rPrChange>
          </w:rPr>
          <w:t>] = </w:t>
        </w:r>
        <w:r w:rsidRPr="00625FEA">
          <w:rPr>
            <w:rFonts w:ascii="Consolas" w:hAnsi="Consolas"/>
            <w:color w:val="0000FF"/>
            <w:sz w:val="18"/>
            <w:szCs w:val="18"/>
            <w:lang w:val="en-US"/>
            <w:rPrChange w:id="12688" w:author="Manuel Hergenröder" w:date="2020-07-16T16:26:00Z">
              <w:rPr>
                <w:rFonts w:ascii="Consolas" w:hAnsi="Consolas"/>
                <w:color w:val="0000FF"/>
              </w:rPr>
            </w:rPrChange>
          </w:rPr>
          <w:t>new</w:t>
        </w:r>
        <w:r w:rsidRPr="00625FEA">
          <w:rPr>
            <w:rFonts w:ascii="Consolas" w:hAnsi="Consolas"/>
            <w:color w:val="000000"/>
            <w:sz w:val="18"/>
            <w:szCs w:val="18"/>
            <w:lang w:val="en-US"/>
            <w:rPrChange w:id="12689" w:author="Manuel Hergenröder" w:date="2020-07-16T16:26:00Z">
              <w:rPr>
                <w:rFonts w:ascii="Consolas" w:hAnsi="Consolas"/>
                <w:color w:val="000000"/>
              </w:rPr>
            </w:rPrChange>
          </w:rPr>
          <w:t> </w:t>
        </w:r>
        <w:r w:rsidRPr="00625FEA">
          <w:rPr>
            <w:rFonts w:ascii="Consolas" w:hAnsi="Consolas"/>
            <w:color w:val="2B91AF"/>
            <w:sz w:val="18"/>
            <w:szCs w:val="18"/>
            <w:lang w:val="en-US"/>
            <w:rPrChange w:id="12690"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12691" w:author="Manuel Hergenröder" w:date="2020-07-16T16:26:00Z">
              <w:rPr>
                <w:rFonts w:ascii="Consolas" w:hAnsi="Consolas"/>
                <w:color w:val="000000"/>
              </w:rPr>
            </w:rPrChange>
          </w:rPr>
          <w:t>(</w:t>
        </w:r>
        <w:r w:rsidRPr="00625FEA">
          <w:rPr>
            <w:rFonts w:ascii="Consolas" w:hAnsi="Consolas"/>
            <w:color w:val="A31515"/>
            <w:sz w:val="18"/>
            <w:szCs w:val="18"/>
            <w:lang w:val="en-US"/>
            <w:rPrChange w:id="12692" w:author="Manuel Hergenröder" w:date="2020-07-16T16:26:00Z">
              <w:rPr>
                <w:rFonts w:ascii="Consolas" w:hAnsi="Consolas"/>
                <w:color w:val="A31515"/>
              </w:rPr>
            </w:rPrChange>
          </w:rPr>
          <w:t>"Freq"</w:t>
        </w:r>
        <w:r w:rsidRPr="00625FEA">
          <w:rPr>
            <w:rFonts w:ascii="Consolas" w:hAnsi="Consolas"/>
            <w:color w:val="000000"/>
            <w:sz w:val="18"/>
            <w:szCs w:val="18"/>
            <w:lang w:val="en-US"/>
            <w:rPrChange w:id="12693" w:author="Manuel Hergenröder" w:date="2020-07-16T16:26:00Z">
              <w:rPr>
                <w:rFonts w:ascii="Consolas" w:hAnsi="Consolas"/>
                <w:color w:val="000000"/>
              </w:rPr>
            </w:rPrChange>
          </w:rPr>
          <w:t> + </w:t>
        </w:r>
        <w:r w:rsidRPr="00625FEA">
          <w:rPr>
            <w:rFonts w:ascii="Consolas" w:hAnsi="Consolas"/>
            <w:color w:val="1F377F"/>
            <w:sz w:val="18"/>
            <w:szCs w:val="18"/>
            <w:lang w:val="en-US"/>
            <w:rPrChange w:id="12694" w:author="Manuel Hergenröder" w:date="2020-07-16T16:26:00Z">
              <w:rPr>
                <w:rFonts w:ascii="Consolas" w:hAnsi="Consolas"/>
                <w:color w:val="1F377F"/>
              </w:rPr>
            </w:rPrChange>
          </w:rPr>
          <w:t>f</w:t>
        </w:r>
        <w:r w:rsidRPr="00625FEA">
          <w:rPr>
            <w:rFonts w:ascii="Consolas" w:hAnsi="Consolas"/>
            <w:color w:val="000000"/>
            <w:sz w:val="18"/>
            <w:szCs w:val="18"/>
            <w:lang w:val="en-US"/>
            <w:rPrChange w:id="12695" w:author="Manuel Hergenröder" w:date="2020-07-16T16:26:00Z">
              <w:rPr>
                <w:rFonts w:ascii="Consolas" w:hAnsi="Consolas"/>
                <w:color w:val="000000"/>
              </w:rPr>
            </w:rPrChange>
          </w:rPr>
          <w:t>.</w:t>
        </w:r>
        <w:r w:rsidRPr="00625FEA">
          <w:rPr>
            <w:rFonts w:ascii="Consolas" w:hAnsi="Consolas"/>
            <w:color w:val="74531F"/>
            <w:sz w:val="18"/>
            <w:szCs w:val="18"/>
            <w:lang w:val="en-US"/>
            <w:rPrChange w:id="12696" w:author="Manuel Hergenröder" w:date="2020-07-16T16:26:00Z">
              <w:rPr>
                <w:rFonts w:ascii="Consolas" w:hAnsi="Consolas"/>
                <w:color w:val="74531F"/>
              </w:rPr>
            </w:rPrChange>
          </w:rPr>
          <w:t>ToString</w:t>
        </w:r>
        <w:r w:rsidRPr="00625FEA">
          <w:rPr>
            <w:rFonts w:ascii="Consolas" w:hAnsi="Consolas"/>
            <w:color w:val="000000"/>
            <w:sz w:val="18"/>
            <w:szCs w:val="18"/>
            <w:lang w:val="en-US"/>
            <w:rPrChange w:id="12697" w:author="Manuel Hergenröder" w:date="2020-07-16T16:26:00Z">
              <w:rPr>
                <w:rFonts w:ascii="Consolas" w:hAnsi="Consolas"/>
                <w:color w:val="000000"/>
              </w:rPr>
            </w:rPrChange>
          </w:rPr>
          <w:t>());</w:t>
        </w:r>
      </w:ins>
    </w:p>
    <w:p w14:paraId="27467B75" w14:textId="77777777" w:rsidR="008F67FA" w:rsidRPr="00625FEA" w:rsidRDefault="008F67FA" w:rsidP="008F67FA">
      <w:pPr>
        <w:pStyle w:val="HTMLPreformatted"/>
        <w:shd w:val="clear" w:color="auto" w:fill="FFFFFF"/>
        <w:rPr>
          <w:ins w:id="12698" w:author="Manuel Hergenröder" w:date="2020-07-16T16:24:00Z"/>
          <w:rFonts w:ascii="Consolas" w:hAnsi="Consolas"/>
          <w:color w:val="000000"/>
          <w:sz w:val="18"/>
          <w:szCs w:val="18"/>
          <w:lang w:val="en-US"/>
          <w:rPrChange w:id="12699" w:author="Manuel Hergenröder" w:date="2020-07-16T16:26:00Z">
            <w:rPr>
              <w:ins w:id="12700" w:author="Manuel Hergenröder" w:date="2020-07-16T16:24:00Z"/>
              <w:rFonts w:ascii="Consolas" w:hAnsi="Consolas"/>
              <w:color w:val="000000"/>
            </w:rPr>
          </w:rPrChange>
        </w:rPr>
      </w:pPr>
      <w:ins w:id="12701" w:author="Manuel Hergenröder" w:date="2020-07-16T16:24:00Z">
        <w:r w:rsidRPr="00625FEA">
          <w:rPr>
            <w:rFonts w:ascii="Consolas" w:hAnsi="Consolas"/>
            <w:color w:val="000000"/>
            <w:sz w:val="18"/>
            <w:szCs w:val="18"/>
            <w:lang w:val="en-US"/>
            <w:rPrChange w:id="12702" w:author="Manuel Hergenröder" w:date="2020-07-16T16:26:00Z">
              <w:rPr>
                <w:rFonts w:ascii="Consolas" w:hAnsi="Consolas"/>
                <w:color w:val="000000"/>
              </w:rPr>
            </w:rPrChange>
          </w:rPr>
          <w:t>            </w:t>
        </w:r>
        <w:r w:rsidRPr="00625FEA">
          <w:rPr>
            <w:rFonts w:ascii="Consolas" w:hAnsi="Consolas"/>
            <w:color w:val="1F377F"/>
            <w:sz w:val="18"/>
            <w:szCs w:val="18"/>
            <w:lang w:val="en-US"/>
            <w:rPrChange w:id="12703" w:author="Manuel Hergenröder" w:date="2020-07-16T16:26:00Z">
              <w:rPr>
                <w:rFonts w:ascii="Consolas" w:hAnsi="Consolas"/>
                <w:color w:val="1F377F"/>
              </w:rPr>
            </w:rPrChange>
          </w:rPr>
          <w:t>textObj</w:t>
        </w:r>
        <w:r w:rsidRPr="00625FEA">
          <w:rPr>
            <w:rFonts w:ascii="Consolas" w:hAnsi="Consolas"/>
            <w:color w:val="000000"/>
            <w:sz w:val="18"/>
            <w:szCs w:val="18"/>
            <w:lang w:val="en-US"/>
            <w:rPrChange w:id="12704" w:author="Manuel Hergenröder" w:date="2020-07-16T16:26:00Z">
              <w:rPr>
                <w:rFonts w:ascii="Consolas" w:hAnsi="Consolas"/>
                <w:color w:val="000000"/>
              </w:rPr>
            </w:rPrChange>
          </w:rPr>
          <w:t>[</w:t>
        </w:r>
        <w:r w:rsidRPr="00625FEA">
          <w:rPr>
            <w:rFonts w:ascii="Consolas" w:hAnsi="Consolas"/>
            <w:color w:val="1F377F"/>
            <w:sz w:val="18"/>
            <w:szCs w:val="18"/>
            <w:lang w:val="en-US"/>
            <w:rPrChange w:id="12705" w:author="Manuel Hergenröder" w:date="2020-07-16T16:26:00Z">
              <w:rPr>
                <w:rFonts w:ascii="Consolas" w:hAnsi="Consolas"/>
                <w:color w:val="1F377F"/>
              </w:rPr>
            </w:rPrChange>
          </w:rPr>
          <w:t>f</w:t>
        </w:r>
        <w:r w:rsidRPr="00625FEA">
          <w:rPr>
            <w:rFonts w:ascii="Consolas" w:hAnsi="Consolas"/>
            <w:color w:val="000000"/>
            <w:sz w:val="18"/>
            <w:szCs w:val="18"/>
            <w:lang w:val="en-US"/>
            <w:rPrChange w:id="12706" w:author="Manuel Hergenröder" w:date="2020-07-16T16:26:00Z">
              <w:rPr>
                <w:rFonts w:ascii="Consolas" w:hAnsi="Consolas"/>
                <w:color w:val="000000"/>
              </w:rPr>
            </w:rPrChange>
          </w:rPr>
          <w:t>].transform.parent = </w:t>
        </w:r>
        <w:r w:rsidRPr="00625FEA">
          <w:rPr>
            <w:rFonts w:ascii="Consolas" w:hAnsi="Consolas"/>
            <w:color w:val="0000FF"/>
            <w:sz w:val="18"/>
            <w:szCs w:val="18"/>
            <w:lang w:val="en-US"/>
            <w:rPrChange w:id="1270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708" w:author="Manuel Hergenröder" w:date="2020-07-16T16:26:00Z">
              <w:rPr>
                <w:rFonts w:ascii="Consolas" w:hAnsi="Consolas"/>
                <w:color w:val="000000"/>
              </w:rPr>
            </w:rPrChange>
          </w:rPr>
          <w:t>.transform;</w:t>
        </w:r>
      </w:ins>
    </w:p>
    <w:p w14:paraId="55FAF133" w14:textId="77777777" w:rsidR="008F67FA" w:rsidRPr="00625FEA" w:rsidRDefault="008F67FA" w:rsidP="008F67FA">
      <w:pPr>
        <w:pStyle w:val="HTMLPreformatted"/>
        <w:shd w:val="clear" w:color="auto" w:fill="FFFFFF"/>
        <w:rPr>
          <w:ins w:id="12709" w:author="Manuel Hergenröder" w:date="2020-07-16T16:24:00Z"/>
          <w:rFonts w:ascii="Consolas" w:hAnsi="Consolas"/>
          <w:color w:val="000000"/>
          <w:sz w:val="18"/>
          <w:szCs w:val="18"/>
          <w:lang w:val="en-US"/>
          <w:rPrChange w:id="12710" w:author="Manuel Hergenröder" w:date="2020-07-16T16:26:00Z">
            <w:rPr>
              <w:ins w:id="12711" w:author="Manuel Hergenröder" w:date="2020-07-16T16:24:00Z"/>
              <w:rFonts w:ascii="Consolas" w:hAnsi="Consolas"/>
              <w:color w:val="000000"/>
            </w:rPr>
          </w:rPrChange>
        </w:rPr>
      </w:pPr>
      <w:ins w:id="12712" w:author="Manuel Hergenröder" w:date="2020-07-16T16:24:00Z">
        <w:r w:rsidRPr="00625FEA">
          <w:rPr>
            <w:rFonts w:ascii="Consolas" w:hAnsi="Consolas"/>
            <w:color w:val="000000"/>
            <w:sz w:val="18"/>
            <w:szCs w:val="18"/>
            <w:lang w:val="en-US"/>
            <w:rPrChange w:id="12713" w:author="Manuel Hergenröder" w:date="2020-07-16T16:26:00Z">
              <w:rPr>
                <w:rFonts w:ascii="Consolas" w:hAnsi="Consolas"/>
                <w:color w:val="000000"/>
              </w:rPr>
            </w:rPrChange>
          </w:rPr>
          <w:t>            </w:t>
        </w:r>
        <w:r w:rsidRPr="00625FEA">
          <w:rPr>
            <w:rFonts w:ascii="Consolas" w:hAnsi="Consolas"/>
            <w:color w:val="1F377F"/>
            <w:sz w:val="18"/>
            <w:szCs w:val="18"/>
            <w:lang w:val="en-US"/>
            <w:rPrChange w:id="12714" w:author="Manuel Hergenröder" w:date="2020-07-16T16:26:00Z">
              <w:rPr>
                <w:rFonts w:ascii="Consolas" w:hAnsi="Consolas"/>
                <w:color w:val="1F377F"/>
              </w:rPr>
            </w:rPrChange>
          </w:rPr>
          <w:t>textObj</w:t>
        </w:r>
        <w:r w:rsidRPr="00625FEA">
          <w:rPr>
            <w:rFonts w:ascii="Consolas" w:hAnsi="Consolas"/>
            <w:color w:val="000000"/>
            <w:sz w:val="18"/>
            <w:szCs w:val="18"/>
            <w:lang w:val="en-US"/>
            <w:rPrChange w:id="12715" w:author="Manuel Hergenröder" w:date="2020-07-16T16:26:00Z">
              <w:rPr>
                <w:rFonts w:ascii="Consolas" w:hAnsi="Consolas"/>
                <w:color w:val="000000"/>
              </w:rPr>
            </w:rPrChange>
          </w:rPr>
          <w:t>[</w:t>
        </w:r>
        <w:r w:rsidRPr="00625FEA">
          <w:rPr>
            <w:rFonts w:ascii="Consolas" w:hAnsi="Consolas"/>
            <w:color w:val="1F377F"/>
            <w:sz w:val="18"/>
            <w:szCs w:val="18"/>
            <w:lang w:val="en-US"/>
            <w:rPrChange w:id="12716" w:author="Manuel Hergenröder" w:date="2020-07-16T16:26:00Z">
              <w:rPr>
                <w:rFonts w:ascii="Consolas" w:hAnsi="Consolas"/>
                <w:color w:val="1F377F"/>
              </w:rPr>
            </w:rPrChange>
          </w:rPr>
          <w:t>f</w:t>
        </w:r>
        <w:r w:rsidRPr="00625FEA">
          <w:rPr>
            <w:rFonts w:ascii="Consolas" w:hAnsi="Consolas"/>
            <w:color w:val="000000"/>
            <w:sz w:val="18"/>
            <w:szCs w:val="18"/>
            <w:lang w:val="en-US"/>
            <w:rPrChange w:id="12717" w:author="Manuel Hergenröder" w:date="2020-07-16T16:26:00Z">
              <w:rPr>
                <w:rFonts w:ascii="Consolas" w:hAnsi="Consolas"/>
                <w:color w:val="000000"/>
              </w:rPr>
            </w:rPrChange>
          </w:rPr>
          <w:t>].transform.position = </w:t>
        </w:r>
        <w:r w:rsidRPr="00625FEA">
          <w:rPr>
            <w:rFonts w:ascii="Consolas" w:hAnsi="Consolas"/>
            <w:color w:val="0000FF"/>
            <w:sz w:val="18"/>
            <w:szCs w:val="18"/>
            <w:lang w:val="en-US"/>
            <w:rPrChange w:id="12718" w:author="Manuel Hergenröder" w:date="2020-07-16T16:26:00Z">
              <w:rPr>
                <w:rFonts w:ascii="Consolas" w:hAnsi="Consolas"/>
                <w:color w:val="0000FF"/>
              </w:rPr>
            </w:rPrChange>
          </w:rPr>
          <w:t>new</w:t>
        </w:r>
        <w:r w:rsidRPr="00625FEA">
          <w:rPr>
            <w:rFonts w:ascii="Consolas" w:hAnsi="Consolas"/>
            <w:color w:val="000000"/>
            <w:sz w:val="18"/>
            <w:szCs w:val="18"/>
            <w:lang w:val="en-US"/>
            <w:rPrChange w:id="12719" w:author="Manuel Hergenröder" w:date="2020-07-16T16:26:00Z">
              <w:rPr>
                <w:rFonts w:ascii="Consolas" w:hAnsi="Consolas"/>
                <w:color w:val="000000"/>
              </w:rPr>
            </w:rPrChange>
          </w:rPr>
          <w:t> </w:t>
        </w:r>
        <w:r w:rsidRPr="00625FEA">
          <w:rPr>
            <w:rFonts w:ascii="Consolas" w:hAnsi="Consolas"/>
            <w:color w:val="2B91AF"/>
            <w:sz w:val="18"/>
            <w:szCs w:val="18"/>
            <w:lang w:val="en-US"/>
            <w:rPrChange w:id="12720"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2721" w:author="Manuel Hergenröder" w:date="2020-07-16T16:26:00Z">
              <w:rPr>
                <w:rFonts w:ascii="Consolas" w:hAnsi="Consolas"/>
                <w:color w:val="000000"/>
              </w:rPr>
            </w:rPrChange>
          </w:rPr>
          <w:t>(</w:t>
        </w:r>
        <w:r w:rsidRPr="00625FEA">
          <w:rPr>
            <w:rFonts w:ascii="Consolas" w:hAnsi="Consolas"/>
            <w:color w:val="1F377F"/>
            <w:sz w:val="18"/>
            <w:szCs w:val="18"/>
            <w:lang w:val="en-US"/>
            <w:rPrChange w:id="12722" w:author="Manuel Hergenröder" w:date="2020-07-16T16:26:00Z">
              <w:rPr>
                <w:rFonts w:ascii="Consolas" w:hAnsi="Consolas"/>
                <w:color w:val="1F377F"/>
              </w:rPr>
            </w:rPrChange>
          </w:rPr>
          <w:t>spectrumPos</w:t>
        </w:r>
        <w:r w:rsidRPr="00625FEA">
          <w:rPr>
            <w:rFonts w:ascii="Consolas" w:hAnsi="Consolas"/>
            <w:color w:val="000000"/>
            <w:sz w:val="18"/>
            <w:szCs w:val="18"/>
            <w:lang w:val="en-US"/>
            <w:rPrChange w:id="12723" w:author="Manuel Hergenröder" w:date="2020-07-16T16:26:00Z">
              <w:rPr>
                <w:rFonts w:ascii="Consolas" w:hAnsi="Consolas"/>
                <w:color w:val="000000"/>
              </w:rPr>
            </w:rPrChange>
          </w:rPr>
          <w:t>.x + </w:t>
        </w:r>
        <w:r w:rsidRPr="00625FEA">
          <w:rPr>
            <w:rFonts w:ascii="Consolas" w:hAnsi="Consolas"/>
            <w:color w:val="1F377F"/>
            <w:sz w:val="18"/>
            <w:szCs w:val="18"/>
            <w:lang w:val="en-US"/>
            <w:rPrChange w:id="12724" w:author="Manuel Hergenröder" w:date="2020-07-16T16:26:00Z">
              <w:rPr>
                <w:rFonts w:ascii="Consolas" w:hAnsi="Consolas"/>
                <w:color w:val="1F377F"/>
              </w:rPr>
            </w:rPrChange>
          </w:rPr>
          <w:t>f</w:t>
        </w:r>
        <w:r w:rsidRPr="00625FEA">
          <w:rPr>
            <w:rFonts w:ascii="Consolas" w:hAnsi="Consolas"/>
            <w:color w:val="000000"/>
            <w:sz w:val="18"/>
            <w:szCs w:val="18"/>
            <w:lang w:val="en-US"/>
            <w:rPrChange w:id="12725" w:author="Manuel Hergenröder" w:date="2020-07-16T16:26:00Z">
              <w:rPr>
                <w:rFonts w:ascii="Consolas" w:hAnsi="Consolas"/>
                <w:color w:val="000000"/>
              </w:rPr>
            </w:rPrChange>
          </w:rPr>
          <w:t> * </w:t>
        </w:r>
        <w:r w:rsidRPr="00625FEA">
          <w:rPr>
            <w:rFonts w:ascii="Consolas" w:hAnsi="Consolas"/>
            <w:color w:val="1F377F"/>
            <w:sz w:val="18"/>
            <w:szCs w:val="18"/>
            <w:lang w:val="en-US"/>
            <w:rPrChange w:id="12726" w:author="Manuel Hergenröder" w:date="2020-07-16T16:26:00Z">
              <w:rPr>
                <w:rFonts w:ascii="Consolas" w:hAnsi="Consolas"/>
                <w:color w:val="1F377F"/>
              </w:rPr>
            </w:rPrChange>
          </w:rPr>
          <w:t>edgeLength</w:t>
        </w:r>
        <w:r w:rsidRPr="00625FEA">
          <w:rPr>
            <w:rFonts w:ascii="Consolas" w:hAnsi="Consolas"/>
            <w:color w:val="000000"/>
            <w:sz w:val="18"/>
            <w:szCs w:val="18"/>
            <w:lang w:val="en-US"/>
            <w:rPrChange w:id="12727" w:author="Manuel Hergenröder" w:date="2020-07-16T16:26:00Z">
              <w:rPr>
                <w:rFonts w:ascii="Consolas" w:hAnsi="Consolas"/>
                <w:color w:val="000000"/>
              </w:rPr>
            </w:rPrChange>
          </w:rPr>
          <w:t>, </w:t>
        </w:r>
        <w:r w:rsidRPr="00625FEA">
          <w:rPr>
            <w:rFonts w:ascii="Consolas" w:hAnsi="Consolas"/>
            <w:color w:val="1F377F"/>
            <w:sz w:val="18"/>
            <w:szCs w:val="18"/>
            <w:lang w:val="en-US"/>
            <w:rPrChange w:id="12728" w:author="Manuel Hergenröder" w:date="2020-07-16T16:26:00Z">
              <w:rPr>
                <w:rFonts w:ascii="Consolas" w:hAnsi="Consolas"/>
                <w:color w:val="1F377F"/>
              </w:rPr>
            </w:rPrChange>
          </w:rPr>
          <w:t>spectrumPos</w:t>
        </w:r>
        <w:r w:rsidRPr="00625FEA">
          <w:rPr>
            <w:rFonts w:ascii="Consolas" w:hAnsi="Consolas"/>
            <w:color w:val="000000"/>
            <w:sz w:val="18"/>
            <w:szCs w:val="18"/>
            <w:lang w:val="en-US"/>
            <w:rPrChange w:id="12729" w:author="Manuel Hergenröder" w:date="2020-07-16T16:26:00Z">
              <w:rPr>
                <w:rFonts w:ascii="Consolas" w:hAnsi="Consolas"/>
                <w:color w:val="000000"/>
              </w:rPr>
            </w:rPrChange>
          </w:rPr>
          <w:t>.y, </w:t>
        </w:r>
        <w:r w:rsidRPr="00625FEA">
          <w:rPr>
            <w:rFonts w:ascii="Consolas" w:hAnsi="Consolas"/>
            <w:color w:val="1F377F"/>
            <w:sz w:val="18"/>
            <w:szCs w:val="18"/>
            <w:lang w:val="en-US"/>
            <w:rPrChange w:id="12730" w:author="Manuel Hergenröder" w:date="2020-07-16T16:26:00Z">
              <w:rPr>
                <w:rFonts w:ascii="Consolas" w:hAnsi="Consolas"/>
                <w:color w:val="1F377F"/>
              </w:rPr>
            </w:rPrChange>
          </w:rPr>
          <w:t>spectrumPos</w:t>
        </w:r>
        <w:r w:rsidRPr="00625FEA">
          <w:rPr>
            <w:rFonts w:ascii="Consolas" w:hAnsi="Consolas"/>
            <w:color w:val="000000"/>
            <w:sz w:val="18"/>
            <w:szCs w:val="18"/>
            <w:lang w:val="en-US"/>
            <w:rPrChange w:id="12731" w:author="Manuel Hergenröder" w:date="2020-07-16T16:26:00Z">
              <w:rPr>
                <w:rFonts w:ascii="Consolas" w:hAnsi="Consolas"/>
                <w:color w:val="000000"/>
              </w:rPr>
            </w:rPrChange>
          </w:rPr>
          <w:t>.z);</w:t>
        </w:r>
      </w:ins>
    </w:p>
    <w:p w14:paraId="17040620" w14:textId="77777777" w:rsidR="008F67FA" w:rsidRPr="00625FEA" w:rsidRDefault="008F67FA" w:rsidP="008F67FA">
      <w:pPr>
        <w:pStyle w:val="HTMLPreformatted"/>
        <w:shd w:val="clear" w:color="auto" w:fill="FFFFFF"/>
        <w:rPr>
          <w:ins w:id="12732" w:author="Manuel Hergenröder" w:date="2020-07-16T16:24:00Z"/>
          <w:rFonts w:ascii="Consolas" w:hAnsi="Consolas"/>
          <w:color w:val="000000"/>
          <w:sz w:val="18"/>
          <w:szCs w:val="18"/>
          <w:lang w:val="en-US"/>
          <w:rPrChange w:id="12733" w:author="Manuel Hergenröder" w:date="2020-07-16T16:26:00Z">
            <w:rPr>
              <w:ins w:id="12734" w:author="Manuel Hergenröder" w:date="2020-07-16T16:24:00Z"/>
              <w:rFonts w:ascii="Consolas" w:hAnsi="Consolas"/>
              <w:color w:val="000000"/>
            </w:rPr>
          </w:rPrChange>
        </w:rPr>
      </w:pPr>
      <w:ins w:id="12735" w:author="Manuel Hergenröder" w:date="2020-07-16T16:24:00Z">
        <w:r w:rsidRPr="00625FEA">
          <w:rPr>
            <w:rFonts w:ascii="Consolas" w:hAnsi="Consolas"/>
            <w:color w:val="000000"/>
            <w:sz w:val="18"/>
            <w:szCs w:val="18"/>
            <w:lang w:val="en-US"/>
            <w:rPrChange w:id="12736" w:author="Manuel Hergenröder" w:date="2020-07-16T16:26:00Z">
              <w:rPr>
                <w:rFonts w:ascii="Consolas" w:hAnsi="Consolas"/>
                <w:color w:val="000000"/>
              </w:rPr>
            </w:rPrChange>
          </w:rPr>
          <w:t>            </w:t>
        </w:r>
        <w:r w:rsidRPr="00625FEA">
          <w:rPr>
            <w:rFonts w:ascii="Consolas" w:hAnsi="Consolas"/>
            <w:color w:val="1F377F"/>
            <w:sz w:val="18"/>
            <w:szCs w:val="18"/>
            <w:lang w:val="en-US"/>
            <w:rPrChange w:id="12737" w:author="Manuel Hergenröder" w:date="2020-07-16T16:26:00Z">
              <w:rPr>
                <w:rFonts w:ascii="Consolas" w:hAnsi="Consolas"/>
                <w:color w:val="1F377F"/>
              </w:rPr>
            </w:rPrChange>
          </w:rPr>
          <w:t>textObj</w:t>
        </w:r>
        <w:r w:rsidRPr="00625FEA">
          <w:rPr>
            <w:rFonts w:ascii="Consolas" w:hAnsi="Consolas"/>
            <w:color w:val="000000"/>
            <w:sz w:val="18"/>
            <w:szCs w:val="18"/>
            <w:lang w:val="en-US"/>
            <w:rPrChange w:id="12738" w:author="Manuel Hergenröder" w:date="2020-07-16T16:26:00Z">
              <w:rPr>
                <w:rFonts w:ascii="Consolas" w:hAnsi="Consolas"/>
                <w:color w:val="000000"/>
              </w:rPr>
            </w:rPrChange>
          </w:rPr>
          <w:t>[</w:t>
        </w:r>
        <w:r w:rsidRPr="00625FEA">
          <w:rPr>
            <w:rFonts w:ascii="Consolas" w:hAnsi="Consolas"/>
            <w:color w:val="1F377F"/>
            <w:sz w:val="18"/>
            <w:szCs w:val="18"/>
            <w:lang w:val="en-US"/>
            <w:rPrChange w:id="12739" w:author="Manuel Hergenröder" w:date="2020-07-16T16:26:00Z">
              <w:rPr>
                <w:rFonts w:ascii="Consolas" w:hAnsi="Consolas"/>
                <w:color w:val="1F377F"/>
              </w:rPr>
            </w:rPrChange>
          </w:rPr>
          <w:t>f</w:t>
        </w:r>
        <w:r w:rsidRPr="00625FEA">
          <w:rPr>
            <w:rFonts w:ascii="Consolas" w:hAnsi="Consolas"/>
            <w:color w:val="000000"/>
            <w:sz w:val="18"/>
            <w:szCs w:val="18"/>
            <w:lang w:val="en-US"/>
            <w:rPrChange w:id="12740" w:author="Manuel Hergenröder" w:date="2020-07-16T16:26:00Z">
              <w:rPr>
                <w:rFonts w:ascii="Consolas" w:hAnsi="Consolas"/>
                <w:color w:val="000000"/>
              </w:rPr>
            </w:rPrChange>
          </w:rPr>
          <w:t>].transform.localEulerAngles = </w:t>
        </w:r>
        <w:r w:rsidRPr="00625FEA">
          <w:rPr>
            <w:rFonts w:ascii="Consolas" w:hAnsi="Consolas"/>
            <w:color w:val="0000FF"/>
            <w:sz w:val="18"/>
            <w:szCs w:val="18"/>
            <w:lang w:val="en-US"/>
            <w:rPrChange w:id="12741" w:author="Manuel Hergenröder" w:date="2020-07-16T16:26:00Z">
              <w:rPr>
                <w:rFonts w:ascii="Consolas" w:hAnsi="Consolas"/>
                <w:color w:val="0000FF"/>
              </w:rPr>
            </w:rPrChange>
          </w:rPr>
          <w:t>new</w:t>
        </w:r>
        <w:r w:rsidRPr="00625FEA">
          <w:rPr>
            <w:rFonts w:ascii="Consolas" w:hAnsi="Consolas"/>
            <w:color w:val="000000"/>
            <w:sz w:val="18"/>
            <w:szCs w:val="18"/>
            <w:lang w:val="en-US"/>
            <w:rPrChange w:id="12742" w:author="Manuel Hergenröder" w:date="2020-07-16T16:26:00Z">
              <w:rPr>
                <w:rFonts w:ascii="Consolas" w:hAnsi="Consolas"/>
                <w:color w:val="000000"/>
              </w:rPr>
            </w:rPrChange>
          </w:rPr>
          <w:t> </w:t>
        </w:r>
        <w:r w:rsidRPr="00625FEA">
          <w:rPr>
            <w:rFonts w:ascii="Consolas" w:hAnsi="Consolas"/>
            <w:color w:val="2B91AF"/>
            <w:sz w:val="18"/>
            <w:szCs w:val="18"/>
            <w:lang w:val="en-US"/>
            <w:rPrChange w:id="12743"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2744" w:author="Manuel Hergenröder" w:date="2020-07-16T16:26:00Z">
              <w:rPr>
                <w:rFonts w:ascii="Consolas" w:hAnsi="Consolas"/>
                <w:color w:val="000000"/>
              </w:rPr>
            </w:rPrChange>
          </w:rPr>
          <w:t>(90f, 90f, 0f);</w:t>
        </w:r>
      </w:ins>
    </w:p>
    <w:p w14:paraId="106BAFE0" w14:textId="77777777" w:rsidR="008F67FA" w:rsidRPr="00625FEA" w:rsidRDefault="008F67FA" w:rsidP="008F67FA">
      <w:pPr>
        <w:pStyle w:val="HTMLPreformatted"/>
        <w:shd w:val="clear" w:color="auto" w:fill="FFFFFF"/>
        <w:rPr>
          <w:ins w:id="12745" w:author="Manuel Hergenröder" w:date="2020-07-16T16:24:00Z"/>
          <w:rFonts w:ascii="Consolas" w:hAnsi="Consolas"/>
          <w:color w:val="000000"/>
          <w:sz w:val="18"/>
          <w:szCs w:val="18"/>
          <w:lang w:val="en-US"/>
          <w:rPrChange w:id="12746" w:author="Manuel Hergenröder" w:date="2020-07-16T16:26:00Z">
            <w:rPr>
              <w:ins w:id="12747" w:author="Manuel Hergenröder" w:date="2020-07-16T16:24:00Z"/>
              <w:rFonts w:ascii="Consolas" w:hAnsi="Consolas"/>
              <w:color w:val="000000"/>
            </w:rPr>
          </w:rPrChange>
        </w:rPr>
      </w:pPr>
      <w:ins w:id="12748" w:author="Manuel Hergenröder" w:date="2020-07-16T16:24:00Z">
        <w:r w:rsidRPr="00625FEA">
          <w:rPr>
            <w:rFonts w:ascii="Consolas" w:hAnsi="Consolas"/>
            <w:color w:val="000000"/>
            <w:sz w:val="18"/>
            <w:szCs w:val="18"/>
            <w:lang w:val="en-US"/>
            <w:rPrChange w:id="12749" w:author="Manuel Hergenröder" w:date="2020-07-16T16:26:00Z">
              <w:rPr>
                <w:rFonts w:ascii="Consolas" w:hAnsi="Consolas"/>
                <w:color w:val="000000"/>
              </w:rPr>
            </w:rPrChange>
          </w:rPr>
          <w:t>            </w:t>
        </w:r>
        <w:r w:rsidRPr="00625FEA">
          <w:rPr>
            <w:rFonts w:ascii="Consolas" w:hAnsi="Consolas"/>
            <w:color w:val="1F377F"/>
            <w:sz w:val="18"/>
            <w:szCs w:val="18"/>
            <w:lang w:val="en-US"/>
            <w:rPrChange w:id="12750" w:author="Manuel Hergenröder" w:date="2020-07-16T16:26:00Z">
              <w:rPr>
                <w:rFonts w:ascii="Consolas" w:hAnsi="Consolas"/>
                <w:color w:val="1F377F"/>
              </w:rPr>
            </w:rPrChange>
          </w:rPr>
          <w:t>textObj</w:t>
        </w:r>
        <w:r w:rsidRPr="00625FEA">
          <w:rPr>
            <w:rFonts w:ascii="Consolas" w:hAnsi="Consolas"/>
            <w:color w:val="000000"/>
            <w:sz w:val="18"/>
            <w:szCs w:val="18"/>
            <w:lang w:val="en-US"/>
            <w:rPrChange w:id="12751" w:author="Manuel Hergenröder" w:date="2020-07-16T16:26:00Z">
              <w:rPr>
                <w:rFonts w:ascii="Consolas" w:hAnsi="Consolas"/>
                <w:color w:val="000000"/>
              </w:rPr>
            </w:rPrChange>
          </w:rPr>
          <w:t>[</w:t>
        </w:r>
        <w:r w:rsidRPr="00625FEA">
          <w:rPr>
            <w:rFonts w:ascii="Consolas" w:hAnsi="Consolas"/>
            <w:color w:val="1F377F"/>
            <w:sz w:val="18"/>
            <w:szCs w:val="18"/>
            <w:lang w:val="en-US"/>
            <w:rPrChange w:id="12752" w:author="Manuel Hergenröder" w:date="2020-07-16T16:26:00Z">
              <w:rPr>
                <w:rFonts w:ascii="Consolas" w:hAnsi="Consolas"/>
                <w:color w:val="1F377F"/>
              </w:rPr>
            </w:rPrChange>
          </w:rPr>
          <w:t>f</w:t>
        </w:r>
        <w:r w:rsidRPr="00625FEA">
          <w:rPr>
            <w:rFonts w:ascii="Consolas" w:hAnsi="Consolas"/>
            <w:color w:val="000000"/>
            <w:sz w:val="18"/>
            <w:szCs w:val="18"/>
            <w:lang w:val="en-US"/>
            <w:rPrChange w:id="12753" w:author="Manuel Hergenröder" w:date="2020-07-16T16:26:00Z">
              <w:rPr>
                <w:rFonts w:ascii="Consolas" w:hAnsi="Consolas"/>
                <w:color w:val="000000"/>
              </w:rPr>
            </w:rPrChange>
          </w:rPr>
          <w:t>].transform.localScale = </w:t>
        </w:r>
        <w:r w:rsidRPr="00625FEA">
          <w:rPr>
            <w:rFonts w:ascii="Consolas" w:hAnsi="Consolas"/>
            <w:color w:val="0000FF"/>
            <w:sz w:val="18"/>
            <w:szCs w:val="18"/>
            <w:lang w:val="en-US"/>
            <w:rPrChange w:id="12754" w:author="Manuel Hergenröder" w:date="2020-07-16T16:26:00Z">
              <w:rPr>
                <w:rFonts w:ascii="Consolas" w:hAnsi="Consolas"/>
                <w:color w:val="0000FF"/>
              </w:rPr>
            </w:rPrChange>
          </w:rPr>
          <w:t>new</w:t>
        </w:r>
        <w:r w:rsidRPr="00625FEA">
          <w:rPr>
            <w:rFonts w:ascii="Consolas" w:hAnsi="Consolas"/>
            <w:color w:val="000000"/>
            <w:sz w:val="18"/>
            <w:szCs w:val="18"/>
            <w:lang w:val="en-US"/>
            <w:rPrChange w:id="12755" w:author="Manuel Hergenröder" w:date="2020-07-16T16:26:00Z">
              <w:rPr>
                <w:rFonts w:ascii="Consolas" w:hAnsi="Consolas"/>
                <w:color w:val="000000"/>
              </w:rPr>
            </w:rPrChange>
          </w:rPr>
          <w:t> </w:t>
        </w:r>
        <w:r w:rsidRPr="00625FEA">
          <w:rPr>
            <w:rFonts w:ascii="Consolas" w:hAnsi="Consolas"/>
            <w:color w:val="2B91AF"/>
            <w:sz w:val="18"/>
            <w:szCs w:val="18"/>
            <w:lang w:val="en-US"/>
            <w:rPrChange w:id="12756"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2757" w:author="Manuel Hergenröder" w:date="2020-07-16T16:26:00Z">
              <w:rPr>
                <w:rFonts w:ascii="Consolas" w:hAnsi="Consolas"/>
                <w:color w:val="000000"/>
              </w:rPr>
            </w:rPrChange>
          </w:rPr>
          <w:t>(0.001f, 0.001f, 0.001f);</w:t>
        </w:r>
      </w:ins>
    </w:p>
    <w:p w14:paraId="0E46EB56" w14:textId="77777777" w:rsidR="008F67FA" w:rsidRPr="00625FEA" w:rsidRDefault="008F67FA" w:rsidP="008F67FA">
      <w:pPr>
        <w:pStyle w:val="HTMLPreformatted"/>
        <w:shd w:val="clear" w:color="auto" w:fill="FFFFFF"/>
        <w:rPr>
          <w:ins w:id="12758" w:author="Manuel Hergenröder" w:date="2020-07-16T16:24:00Z"/>
          <w:rFonts w:ascii="Consolas" w:hAnsi="Consolas"/>
          <w:color w:val="000000"/>
          <w:sz w:val="18"/>
          <w:szCs w:val="18"/>
          <w:lang w:val="en-US"/>
          <w:rPrChange w:id="12759" w:author="Manuel Hergenröder" w:date="2020-07-16T16:26:00Z">
            <w:rPr>
              <w:ins w:id="12760" w:author="Manuel Hergenröder" w:date="2020-07-16T16:24:00Z"/>
              <w:rFonts w:ascii="Consolas" w:hAnsi="Consolas"/>
              <w:color w:val="000000"/>
            </w:rPr>
          </w:rPrChange>
        </w:rPr>
      </w:pPr>
      <w:ins w:id="12761" w:author="Manuel Hergenröder" w:date="2020-07-16T16:24:00Z">
        <w:r w:rsidRPr="00625FEA">
          <w:rPr>
            <w:rFonts w:ascii="Consolas" w:hAnsi="Consolas"/>
            <w:color w:val="000000"/>
            <w:sz w:val="18"/>
            <w:szCs w:val="18"/>
            <w:lang w:val="en-US"/>
            <w:rPrChange w:id="12762" w:author="Manuel Hergenröder" w:date="2020-07-16T16:26:00Z">
              <w:rPr>
                <w:rFonts w:ascii="Consolas" w:hAnsi="Consolas"/>
                <w:color w:val="000000"/>
              </w:rPr>
            </w:rPrChange>
          </w:rPr>
          <w:t xml:space="preserve"> </w:t>
        </w:r>
      </w:ins>
    </w:p>
    <w:p w14:paraId="51BEF63E" w14:textId="77777777" w:rsidR="008F67FA" w:rsidRPr="00625FEA" w:rsidRDefault="008F67FA" w:rsidP="008F67FA">
      <w:pPr>
        <w:pStyle w:val="HTMLPreformatted"/>
        <w:shd w:val="clear" w:color="auto" w:fill="FFFFFF"/>
        <w:rPr>
          <w:ins w:id="12763" w:author="Manuel Hergenröder" w:date="2020-07-16T16:24:00Z"/>
          <w:rFonts w:ascii="Consolas" w:hAnsi="Consolas"/>
          <w:color w:val="000000"/>
          <w:sz w:val="18"/>
          <w:szCs w:val="18"/>
          <w:rPrChange w:id="12764" w:author="Manuel Hergenröder" w:date="2020-07-16T16:26:00Z">
            <w:rPr>
              <w:ins w:id="12765" w:author="Manuel Hergenröder" w:date="2020-07-16T16:24:00Z"/>
              <w:rFonts w:ascii="Consolas" w:hAnsi="Consolas"/>
              <w:color w:val="000000"/>
            </w:rPr>
          </w:rPrChange>
        </w:rPr>
      </w:pPr>
      <w:ins w:id="12766" w:author="Manuel Hergenröder" w:date="2020-07-16T16:24:00Z">
        <w:r w:rsidRPr="00625FEA">
          <w:rPr>
            <w:rFonts w:ascii="Consolas" w:hAnsi="Consolas"/>
            <w:color w:val="000000"/>
            <w:sz w:val="18"/>
            <w:szCs w:val="18"/>
            <w:lang w:val="en-US"/>
            <w:rPrChange w:id="12767" w:author="Manuel Hergenröder" w:date="2020-07-16T16:26:00Z">
              <w:rPr>
                <w:rFonts w:ascii="Consolas" w:hAnsi="Consolas"/>
                <w:color w:val="000000"/>
              </w:rPr>
            </w:rPrChange>
          </w:rPr>
          <w:t>            </w:t>
        </w:r>
        <w:r w:rsidRPr="00625FEA">
          <w:rPr>
            <w:rFonts w:ascii="Consolas" w:hAnsi="Consolas"/>
            <w:color w:val="1F377F"/>
            <w:sz w:val="18"/>
            <w:szCs w:val="18"/>
            <w:rPrChange w:id="12768" w:author="Manuel Hergenröder" w:date="2020-07-16T16:26:00Z">
              <w:rPr>
                <w:rFonts w:ascii="Consolas" w:hAnsi="Consolas"/>
                <w:color w:val="1F377F"/>
              </w:rPr>
            </w:rPrChange>
          </w:rPr>
          <w:t>textRenderer</w:t>
        </w:r>
        <w:r w:rsidRPr="00625FEA">
          <w:rPr>
            <w:rFonts w:ascii="Consolas" w:hAnsi="Consolas"/>
            <w:color w:val="000000"/>
            <w:sz w:val="18"/>
            <w:szCs w:val="18"/>
            <w:rPrChange w:id="12769" w:author="Manuel Hergenröder" w:date="2020-07-16T16:26:00Z">
              <w:rPr>
                <w:rFonts w:ascii="Consolas" w:hAnsi="Consolas"/>
                <w:color w:val="000000"/>
              </w:rPr>
            </w:rPrChange>
          </w:rPr>
          <w:t>[</w:t>
        </w:r>
        <w:r w:rsidRPr="00625FEA">
          <w:rPr>
            <w:rFonts w:ascii="Consolas" w:hAnsi="Consolas"/>
            <w:color w:val="1F377F"/>
            <w:sz w:val="18"/>
            <w:szCs w:val="18"/>
            <w:rPrChange w:id="12770" w:author="Manuel Hergenröder" w:date="2020-07-16T16:26:00Z">
              <w:rPr>
                <w:rFonts w:ascii="Consolas" w:hAnsi="Consolas"/>
                <w:color w:val="1F377F"/>
              </w:rPr>
            </w:rPrChange>
          </w:rPr>
          <w:t>f</w:t>
        </w:r>
        <w:r w:rsidRPr="00625FEA">
          <w:rPr>
            <w:rFonts w:ascii="Consolas" w:hAnsi="Consolas"/>
            <w:color w:val="000000"/>
            <w:sz w:val="18"/>
            <w:szCs w:val="18"/>
            <w:rPrChange w:id="12771" w:author="Manuel Hergenröder" w:date="2020-07-16T16:26:00Z">
              <w:rPr>
                <w:rFonts w:ascii="Consolas" w:hAnsi="Consolas"/>
                <w:color w:val="000000"/>
              </w:rPr>
            </w:rPrChange>
          </w:rPr>
          <w:t>] = </w:t>
        </w:r>
        <w:r w:rsidRPr="00625FEA">
          <w:rPr>
            <w:rFonts w:ascii="Consolas" w:hAnsi="Consolas"/>
            <w:color w:val="1F377F"/>
            <w:sz w:val="18"/>
            <w:szCs w:val="18"/>
            <w:rPrChange w:id="12772" w:author="Manuel Hergenröder" w:date="2020-07-16T16:26:00Z">
              <w:rPr>
                <w:rFonts w:ascii="Consolas" w:hAnsi="Consolas"/>
                <w:color w:val="1F377F"/>
              </w:rPr>
            </w:rPrChange>
          </w:rPr>
          <w:t>textObj</w:t>
        </w:r>
        <w:r w:rsidRPr="00625FEA">
          <w:rPr>
            <w:rFonts w:ascii="Consolas" w:hAnsi="Consolas"/>
            <w:color w:val="000000"/>
            <w:sz w:val="18"/>
            <w:szCs w:val="18"/>
            <w:rPrChange w:id="12773" w:author="Manuel Hergenröder" w:date="2020-07-16T16:26:00Z">
              <w:rPr>
                <w:rFonts w:ascii="Consolas" w:hAnsi="Consolas"/>
                <w:color w:val="000000"/>
              </w:rPr>
            </w:rPrChange>
          </w:rPr>
          <w:t>[</w:t>
        </w:r>
        <w:r w:rsidRPr="00625FEA">
          <w:rPr>
            <w:rFonts w:ascii="Consolas" w:hAnsi="Consolas"/>
            <w:color w:val="1F377F"/>
            <w:sz w:val="18"/>
            <w:szCs w:val="18"/>
            <w:rPrChange w:id="12774" w:author="Manuel Hergenröder" w:date="2020-07-16T16:26:00Z">
              <w:rPr>
                <w:rFonts w:ascii="Consolas" w:hAnsi="Consolas"/>
                <w:color w:val="1F377F"/>
              </w:rPr>
            </w:rPrChange>
          </w:rPr>
          <w:t>f</w:t>
        </w:r>
        <w:r w:rsidRPr="00625FEA">
          <w:rPr>
            <w:rFonts w:ascii="Consolas" w:hAnsi="Consolas"/>
            <w:color w:val="000000"/>
            <w:sz w:val="18"/>
            <w:szCs w:val="18"/>
            <w:rPrChange w:id="12775" w:author="Manuel Hergenröder" w:date="2020-07-16T16:26:00Z">
              <w:rPr>
                <w:rFonts w:ascii="Consolas" w:hAnsi="Consolas"/>
                <w:color w:val="000000"/>
              </w:rPr>
            </w:rPrChange>
          </w:rPr>
          <w:t>].</w:t>
        </w:r>
        <w:r w:rsidRPr="00625FEA">
          <w:rPr>
            <w:rFonts w:ascii="Consolas" w:hAnsi="Consolas"/>
            <w:color w:val="74531F"/>
            <w:sz w:val="18"/>
            <w:szCs w:val="18"/>
            <w:rPrChange w:id="12776" w:author="Manuel Hergenröder" w:date="2020-07-16T16:26:00Z">
              <w:rPr>
                <w:rFonts w:ascii="Consolas" w:hAnsi="Consolas"/>
                <w:color w:val="74531F"/>
              </w:rPr>
            </w:rPrChange>
          </w:rPr>
          <w:t>AddComponent</w:t>
        </w:r>
        <w:r w:rsidRPr="00625FEA">
          <w:rPr>
            <w:rFonts w:ascii="Consolas" w:hAnsi="Consolas"/>
            <w:color w:val="000000"/>
            <w:sz w:val="18"/>
            <w:szCs w:val="18"/>
            <w:rPrChange w:id="12777" w:author="Manuel Hergenröder" w:date="2020-07-16T16:26:00Z">
              <w:rPr>
                <w:rFonts w:ascii="Consolas" w:hAnsi="Consolas"/>
                <w:color w:val="000000"/>
              </w:rPr>
            </w:rPrChange>
          </w:rPr>
          <w:t>&lt;</w:t>
        </w:r>
        <w:r w:rsidRPr="00625FEA">
          <w:rPr>
            <w:rFonts w:ascii="Consolas" w:hAnsi="Consolas"/>
            <w:color w:val="2B91AF"/>
            <w:sz w:val="18"/>
            <w:szCs w:val="18"/>
            <w:rPrChange w:id="12778" w:author="Manuel Hergenröder" w:date="2020-07-16T16:26:00Z">
              <w:rPr>
                <w:rFonts w:ascii="Consolas" w:hAnsi="Consolas"/>
                <w:color w:val="2B91AF"/>
              </w:rPr>
            </w:rPrChange>
          </w:rPr>
          <w:t>MeshRenderer</w:t>
        </w:r>
        <w:r w:rsidRPr="00625FEA">
          <w:rPr>
            <w:rFonts w:ascii="Consolas" w:hAnsi="Consolas"/>
            <w:color w:val="000000"/>
            <w:sz w:val="18"/>
            <w:szCs w:val="18"/>
            <w:rPrChange w:id="12779" w:author="Manuel Hergenröder" w:date="2020-07-16T16:26:00Z">
              <w:rPr>
                <w:rFonts w:ascii="Consolas" w:hAnsi="Consolas"/>
                <w:color w:val="000000"/>
              </w:rPr>
            </w:rPrChange>
          </w:rPr>
          <w:t>&gt;();</w:t>
        </w:r>
      </w:ins>
    </w:p>
    <w:p w14:paraId="25F9849D" w14:textId="77777777" w:rsidR="008F67FA" w:rsidRPr="00625FEA" w:rsidRDefault="008F67FA" w:rsidP="008F67FA">
      <w:pPr>
        <w:pStyle w:val="HTMLPreformatted"/>
        <w:shd w:val="clear" w:color="auto" w:fill="FFFFFF"/>
        <w:rPr>
          <w:ins w:id="12780" w:author="Manuel Hergenröder" w:date="2020-07-16T16:24:00Z"/>
          <w:rFonts w:ascii="Consolas" w:hAnsi="Consolas"/>
          <w:color w:val="000000"/>
          <w:sz w:val="18"/>
          <w:szCs w:val="18"/>
          <w:lang w:val="en-US"/>
          <w:rPrChange w:id="12781" w:author="Manuel Hergenröder" w:date="2020-07-16T16:26:00Z">
            <w:rPr>
              <w:ins w:id="12782" w:author="Manuel Hergenröder" w:date="2020-07-16T16:24:00Z"/>
              <w:rFonts w:ascii="Consolas" w:hAnsi="Consolas"/>
              <w:color w:val="000000"/>
            </w:rPr>
          </w:rPrChange>
        </w:rPr>
      </w:pPr>
      <w:ins w:id="12783" w:author="Manuel Hergenröder" w:date="2020-07-16T16:24:00Z">
        <w:r w:rsidRPr="00625FEA">
          <w:rPr>
            <w:rFonts w:ascii="Consolas" w:hAnsi="Consolas"/>
            <w:color w:val="000000"/>
            <w:sz w:val="18"/>
            <w:szCs w:val="18"/>
            <w:rPrChange w:id="12784" w:author="Manuel Hergenröder" w:date="2020-07-16T16:26:00Z">
              <w:rPr>
                <w:rFonts w:ascii="Consolas" w:hAnsi="Consolas"/>
                <w:color w:val="000000"/>
              </w:rPr>
            </w:rPrChange>
          </w:rPr>
          <w:t>            </w:t>
        </w:r>
        <w:r w:rsidRPr="00625FEA">
          <w:rPr>
            <w:rFonts w:ascii="Consolas" w:hAnsi="Consolas"/>
            <w:color w:val="1F377F"/>
            <w:sz w:val="18"/>
            <w:szCs w:val="18"/>
            <w:lang w:val="en-US"/>
            <w:rPrChange w:id="12785" w:author="Manuel Hergenröder" w:date="2020-07-16T16:26:00Z">
              <w:rPr>
                <w:rFonts w:ascii="Consolas" w:hAnsi="Consolas"/>
                <w:color w:val="1F377F"/>
              </w:rPr>
            </w:rPrChange>
          </w:rPr>
          <w:t>textMesh</w:t>
        </w:r>
        <w:r w:rsidRPr="00625FEA">
          <w:rPr>
            <w:rFonts w:ascii="Consolas" w:hAnsi="Consolas"/>
            <w:color w:val="000000"/>
            <w:sz w:val="18"/>
            <w:szCs w:val="18"/>
            <w:lang w:val="en-US"/>
            <w:rPrChange w:id="12786" w:author="Manuel Hergenröder" w:date="2020-07-16T16:26:00Z">
              <w:rPr>
                <w:rFonts w:ascii="Consolas" w:hAnsi="Consolas"/>
                <w:color w:val="000000"/>
              </w:rPr>
            </w:rPrChange>
          </w:rPr>
          <w:t>[</w:t>
        </w:r>
        <w:r w:rsidRPr="00625FEA">
          <w:rPr>
            <w:rFonts w:ascii="Consolas" w:hAnsi="Consolas"/>
            <w:color w:val="1F377F"/>
            <w:sz w:val="18"/>
            <w:szCs w:val="18"/>
            <w:lang w:val="en-US"/>
            <w:rPrChange w:id="12787" w:author="Manuel Hergenröder" w:date="2020-07-16T16:26:00Z">
              <w:rPr>
                <w:rFonts w:ascii="Consolas" w:hAnsi="Consolas"/>
                <w:color w:val="1F377F"/>
              </w:rPr>
            </w:rPrChange>
          </w:rPr>
          <w:t>f</w:t>
        </w:r>
        <w:r w:rsidRPr="00625FEA">
          <w:rPr>
            <w:rFonts w:ascii="Consolas" w:hAnsi="Consolas"/>
            <w:color w:val="000000"/>
            <w:sz w:val="18"/>
            <w:szCs w:val="18"/>
            <w:lang w:val="en-US"/>
            <w:rPrChange w:id="12788" w:author="Manuel Hergenröder" w:date="2020-07-16T16:26:00Z">
              <w:rPr>
                <w:rFonts w:ascii="Consolas" w:hAnsi="Consolas"/>
                <w:color w:val="000000"/>
              </w:rPr>
            </w:rPrChange>
          </w:rPr>
          <w:t>] = </w:t>
        </w:r>
        <w:r w:rsidRPr="00625FEA">
          <w:rPr>
            <w:rFonts w:ascii="Consolas" w:hAnsi="Consolas"/>
            <w:color w:val="1F377F"/>
            <w:sz w:val="18"/>
            <w:szCs w:val="18"/>
            <w:lang w:val="en-US"/>
            <w:rPrChange w:id="12789" w:author="Manuel Hergenröder" w:date="2020-07-16T16:26:00Z">
              <w:rPr>
                <w:rFonts w:ascii="Consolas" w:hAnsi="Consolas"/>
                <w:color w:val="1F377F"/>
              </w:rPr>
            </w:rPrChange>
          </w:rPr>
          <w:t>textObj</w:t>
        </w:r>
        <w:r w:rsidRPr="00625FEA">
          <w:rPr>
            <w:rFonts w:ascii="Consolas" w:hAnsi="Consolas"/>
            <w:color w:val="000000"/>
            <w:sz w:val="18"/>
            <w:szCs w:val="18"/>
            <w:lang w:val="en-US"/>
            <w:rPrChange w:id="12790" w:author="Manuel Hergenröder" w:date="2020-07-16T16:26:00Z">
              <w:rPr>
                <w:rFonts w:ascii="Consolas" w:hAnsi="Consolas"/>
                <w:color w:val="000000"/>
              </w:rPr>
            </w:rPrChange>
          </w:rPr>
          <w:t>[</w:t>
        </w:r>
        <w:r w:rsidRPr="00625FEA">
          <w:rPr>
            <w:rFonts w:ascii="Consolas" w:hAnsi="Consolas"/>
            <w:color w:val="1F377F"/>
            <w:sz w:val="18"/>
            <w:szCs w:val="18"/>
            <w:lang w:val="en-US"/>
            <w:rPrChange w:id="12791" w:author="Manuel Hergenröder" w:date="2020-07-16T16:26:00Z">
              <w:rPr>
                <w:rFonts w:ascii="Consolas" w:hAnsi="Consolas"/>
                <w:color w:val="1F377F"/>
              </w:rPr>
            </w:rPrChange>
          </w:rPr>
          <w:t>f</w:t>
        </w:r>
        <w:r w:rsidRPr="00625FEA">
          <w:rPr>
            <w:rFonts w:ascii="Consolas" w:hAnsi="Consolas"/>
            <w:color w:val="000000"/>
            <w:sz w:val="18"/>
            <w:szCs w:val="18"/>
            <w:lang w:val="en-US"/>
            <w:rPrChange w:id="12792" w:author="Manuel Hergenröder" w:date="2020-07-16T16:26:00Z">
              <w:rPr>
                <w:rFonts w:ascii="Consolas" w:hAnsi="Consolas"/>
                <w:color w:val="000000"/>
              </w:rPr>
            </w:rPrChange>
          </w:rPr>
          <w:t>].</w:t>
        </w:r>
        <w:r w:rsidRPr="00625FEA">
          <w:rPr>
            <w:rFonts w:ascii="Consolas" w:hAnsi="Consolas"/>
            <w:color w:val="74531F"/>
            <w:sz w:val="18"/>
            <w:szCs w:val="18"/>
            <w:lang w:val="en-US"/>
            <w:rPrChange w:id="12793" w:author="Manuel Hergenröder" w:date="2020-07-16T16:26:00Z">
              <w:rPr>
                <w:rFonts w:ascii="Consolas" w:hAnsi="Consolas"/>
                <w:color w:val="74531F"/>
              </w:rPr>
            </w:rPrChange>
          </w:rPr>
          <w:t>AddComponent</w:t>
        </w:r>
        <w:r w:rsidRPr="00625FEA">
          <w:rPr>
            <w:rFonts w:ascii="Consolas" w:hAnsi="Consolas"/>
            <w:color w:val="000000"/>
            <w:sz w:val="18"/>
            <w:szCs w:val="18"/>
            <w:lang w:val="en-US"/>
            <w:rPrChange w:id="12794" w:author="Manuel Hergenröder" w:date="2020-07-16T16:26:00Z">
              <w:rPr>
                <w:rFonts w:ascii="Consolas" w:hAnsi="Consolas"/>
                <w:color w:val="000000"/>
              </w:rPr>
            </w:rPrChange>
          </w:rPr>
          <w:t>&lt;</w:t>
        </w:r>
        <w:r w:rsidRPr="00625FEA">
          <w:rPr>
            <w:rFonts w:ascii="Consolas" w:hAnsi="Consolas"/>
            <w:color w:val="2B91AF"/>
            <w:sz w:val="18"/>
            <w:szCs w:val="18"/>
            <w:lang w:val="en-US"/>
            <w:rPrChange w:id="12795" w:author="Manuel Hergenröder" w:date="2020-07-16T16:26:00Z">
              <w:rPr>
                <w:rFonts w:ascii="Consolas" w:hAnsi="Consolas"/>
                <w:color w:val="2B91AF"/>
              </w:rPr>
            </w:rPrChange>
          </w:rPr>
          <w:t>TextMesh</w:t>
        </w:r>
        <w:r w:rsidRPr="00625FEA">
          <w:rPr>
            <w:rFonts w:ascii="Consolas" w:hAnsi="Consolas"/>
            <w:color w:val="000000"/>
            <w:sz w:val="18"/>
            <w:szCs w:val="18"/>
            <w:lang w:val="en-US"/>
            <w:rPrChange w:id="12796" w:author="Manuel Hergenröder" w:date="2020-07-16T16:26:00Z">
              <w:rPr>
                <w:rFonts w:ascii="Consolas" w:hAnsi="Consolas"/>
                <w:color w:val="000000"/>
              </w:rPr>
            </w:rPrChange>
          </w:rPr>
          <w:t>&gt;();</w:t>
        </w:r>
      </w:ins>
    </w:p>
    <w:p w14:paraId="70613793" w14:textId="77777777" w:rsidR="008F67FA" w:rsidRPr="00625FEA" w:rsidRDefault="008F67FA" w:rsidP="008F67FA">
      <w:pPr>
        <w:pStyle w:val="HTMLPreformatted"/>
        <w:shd w:val="clear" w:color="auto" w:fill="FFFFFF"/>
        <w:rPr>
          <w:ins w:id="12797" w:author="Manuel Hergenröder" w:date="2020-07-16T16:24:00Z"/>
          <w:rFonts w:ascii="Consolas" w:hAnsi="Consolas"/>
          <w:color w:val="000000"/>
          <w:sz w:val="18"/>
          <w:szCs w:val="18"/>
          <w:lang w:val="en-US"/>
          <w:rPrChange w:id="12798" w:author="Manuel Hergenröder" w:date="2020-07-16T16:26:00Z">
            <w:rPr>
              <w:ins w:id="12799" w:author="Manuel Hergenröder" w:date="2020-07-16T16:24:00Z"/>
              <w:rFonts w:ascii="Consolas" w:hAnsi="Consolas"/>
              <w:color w:val="000000"/>
            </w:rPr>
          </w:rPrChange>
        </w:rPr>
      </w:pPr>
      <w:ins w:id="12800" w:author="Manuel Hergenröder" w:date="2020-07-16T16:24:00Z">
        <w:r w:rsidRPr="00625FEA">
          <w:rPr>
            <w:rFonts w:ascii="Consolas" w:hAnsi="Consolas"/>
            <w:color w:val="000000"/>
            <w:sz w:val="18"/>
            <w:szCs w:val="18"/>
            <w:lang w:val="en-US"/>
            <w:rPrChange w:id="12801" w:author="Manuel Hergenröder" w:date="2020-07-16T16:26:00Z">
              <w:rPr>
                <w:rFonts w:ascii="Consolas" w:hAnsi="Consolas"/>
                <w:color w:val="000000"/>
              </w:rPr>
            </w:rPrChange>
          </w:rPr>
          <w:t xml:space="preserve"> </w:t>
        </w:r>
      </w:ins>
    </w:p>
    <w:p w14:paraId="5C9DF99D" w14:textId="77777777" w:rsidR="008F67FA" w:rsidRPr="00625FEA" w:rsidRDefault="008F67FA" w:rsidP="008F67FA">
      <w:pPr>
        <w:pStyle w:val="HTMLPreformatted"/>
        <w:shd w:val="clear" w:color="auto" w:fill="FFFFFF"/>
        <w:rPr>
          <w:ins w:id="12802" w:author="Manuel Hergenröder" w:date="2020-07-16T16:24:00Z"/>
          <w:rFonts w:ascii="Consolas" w:hAnsi="Consolas"/>
          <w:color w:val="000000"/>
          <w:sz w:val="18"/>
          <w:szCs w:val="18"/>
          <w:lang w:val="en-US"/>
          <w:rPrChange w:id="12803" w:author="Manuel Hergenröder" w:date="2020-07-16T16:26:00Z">
            <w:rPr>
              <w:ins w:id="12804" w:author="Manuel Hergenröder" w:date="2020-07-16T16:24:00Z"/>
              <w:rFonts w:ascii="Consolas" w:hAnsi="Consolas"/>
              <w:color w:val="000000"/>
            </w:rPr>
          </w:rPrChange>
        </w:rPr>
      </w:pPr>
      <w:ins w:id="12805" w:author="Manuel Hergenröder" w:date="2020-07-16T16:24:00Z">
        <w:r w:rsidRPr="00625FEA">
          <w:rPr>
            <w:rFonts w:ascii="Consolas" w:hAnsi="Consolas"/>
            <w:color w:val="000000"/>
            <w:sz w:val="18"/>
            <w:szCs w:val="18"/>
            <w:lang w:val="en-US"/>
            <w:rPrChange w:id="12806" w:author="Manuel Hergenröder" w:date="2020-07-16T16:26:00Z">
              <w:rPr>
                <w:rFonts w:ascii="Consolas" w:hAnsi="Consolas"/>
                <w:color w:val="000000"/>
              </w:rPr>
            </w:rPrChange>
          </w:rPr>
          <w:t>            </w:t>
        </w:r>
        <w:r w:rsidRPr="00625FEA">
          <w:rPr>
            <w:rFonts w:ascii="Consolas" w:hAnsi="Consolas"/>
            <w:color w:val="1F377F"/>
            <w:sz w:val="18"/>
            <w:szCs w:val="18"/>
            <w:lang w:val="en-US"/>
            <w:rPrChange w:id="12807" w:author="Manuel Hergenröder" w:date="2020-07-16T16:26:00Z">
              <w:rPr>
                <w:rFonts w:ascii="Consolas" w:hAnsi="Consolas"/>
                <w:color w:val="1F377F"/>
              </w:rPr>
            </w:rPrChange>
          </w:rPr>
          <w:t>textMesh</w:t>
        </w:r>
        <w:r w:rsidRPr="00625FEA">
          <w:rPr>
            <w:rFonts w:ascii="Consolas" w:hAnsi="Consolas"/>
            <w:color w:val="000000"/>
            <w:sz w:val="18"/>
            <w:szCs w:val="18"/>
            <w:lang w:val="en-US"/>
            <w:rPrChange w:id="12808" w:author="Manuel Hergenröder" w:date="2020-07-16T16:26:00Z">
              <w:rPr>
                <w:rFonts w:ascii="Consolas" w:hAnsi="Consolas"/>
                <w:color w:val="000000"/>
              </w:rPr>
            </w:rPrChange>
          </w:rPr>
          <w:t>[</w:t>
        </w:r>
        <w:r w:rsidRPr="00625FEA">
          <w:rPr>
            <w:rFonts w:ascii="Consolas" w:hAnsi="Consolas"/>
            <w:color w:val="1F377F"/>
            <w:sz w:val="18"/>
            <w:szCs w:val="18"/>
            <w:lang w:val="en-US"/>
            <w:rPrChange w:id="12809" w:author="Manuel Hergenröder" w:date="2020-07-16T16:26:00Z">
              <w:rPr>
                <w:rFonts w:ascii="Consolas" w:hAnsi="Consolas"/>
                <w:color w:val="1F377F"/>
              </w:rPr>
            </w:rPrChange>
          </w:rPr>
          <w:t>f</w:t>
        </w:r>
        <w:r w:rsidRPr="00625FEA">
          <w:rPr>
            <w:rFonts w:ascii="Consolas" w:hAnsi="Consolas"/>
            <w:color w:val="000000"/>
            <w:sz w:val="18"/>
            <w:szCs w:val="18"/>
            <w:lang w:val="en-US"/>
            <w:rPrChange w:id="12810" w:author="Manuel Hergenröder" w:date="2020-07-16T16:26:00Z">
              <w:rPr>
                <w:rFonts w:ascii="Consolas" w:hAnsi="Consolas"/>
                <w:color w:val="000000"/>
              </w:rPr>
            </w:rPrChange>
          </w:rPr>
          <w:t>].text = System.</w:t>
        </w:r>
        <w:r w:rsidRPr="00625FEA">
          <w:rPr>
            <w:rFonts w:ascii="Consolas" w:hAnsi="Consolas"/>
            <w:color w:val="2B91AF"/>
            <w:sz w:val="18"/>
            <w:szCs w:val="18"/>
            <w:lang w:val="en-US"/>
            <w:rPrChange w:id="12811" w:author="Manuel Hergenröder" w:date="2020-07-16T16:26:00Z">
              <w:rPr>
                <w:rFonts w:ascii="Consolas" w:hAnsi="Consolas"/>
                <w:color w:val="2B91AF"/>
              </w:rPr>
            </w:rPrChange>
          </w:rPr>
          <w:t>Math</w:t>
        </w:r>
        <w:r w:rsidRPr="00625FEA">
          <w:rPr>
            <w:rFonts w:ascii="Consolas" w:hAnsi="Consolas"/>
            <w:color w:val="000000"/>
            <w:sz w:val="18"/>
            <w:szCs w:val="18"/>
            <w:lang w:val="en-US"/>
            <w:rPrChange w:id="12812" w:author="Manuel Hergenröder" w:date="2020-07-16T16:26:00Z">
              <w:rPr>
                <w:rFonts w:ascii="Consolas" w:hAnsi="Consolas"/>
                <w:color w:val="000000"/>
              </w:rPr>
            </w:rPrChange>
          </w:rPr>
          <w:t>.</w:t>
        </w:r>
        <w:r w:rsidRPr="00625FEA">
          <w:rPr>
            <w:rFonts w:ascii="Consolas" w:hAnsi="Consolas"/>
            <w:color w:val="74531F"/>
            <w:sz w:val="18"/>
            <w:szCs w:val="18"/>
            <w:lang w:val="en-US"/>
            <w:rPrChange w:id="12813" w:author="Manuel Hergenröder" w:date="2020-07-16T16:26:00Z">
              <w:rPr>
                <w:rFonts w:ascii="Consolas" w:hAnsi="Consolas"/>
                <w:color w:val="74531F"/>
              </w:rPr>
            </w:rPrChange>
          </w:rPr>
          <w:t>Round</w:t>
        </w:r>
        <w:r w:rsidRPr="00625FEA">
          <w:rPr>
            <w:rFonts w:ascii="Consolas" w:hAnsi="Consolas"/>
            <w:color w:val="000000"/>
            <w:sz w:val="18"/>
            <w:szCs w:val="18"/>
            <w:lang w:val="en-US"/>
            <w:rPrChange w:id="12814" w:author="Manuel Hergenröder" w:date="2020-07-16T16:26:00Z">
              <w:rPr>
                <w:rFonts w:ascii="Consolas" w:hAnsi="Consolas"/>
                <w:color w:val="000000"/>
              </w:rPr>
            </w:rPrChange>
          </w:rPr>
          <w:t>(</w:t>
        </w:r>
        <w:r w:rsidRPr="00625FEA">
          <w:rPr>
            <w:rFonts w:ascii="Consolas" w:hAnsi="Consolas"/>
            <w:color w:val="1F377F"/>
            <w:sz w:val="18"/>
            <w:szCs w:val="18"/>
            <w:lang w:val="en-US"/>
            <w:rPrChange w:id="12815" w:author="Manuel Hergenröder" w:date="2020-07-16T16:26:00Z">
              <w:rPr>
                <w:rFonts w:ascii="Consolas" w:hAnsi="Consolas"/>
                <w:color w:val="1F377F"/>
              </w:rPr>
            </w:rPrChange>
          </w:rPr>
          <w:t>freq</w:t>
        </w:r>
        <w:r w:rsidRPr="00625FEA">
          <w:rPr>
            <w:rFonts w:ascii="Consolas" w:hAnsi="Consolas"/>
            <w:color w:val="000000"/>
            <w:sz w:val="18"/>
            <w:szCs w:val="18"/>
            <w:lang w:val="en-US"/>
            <w:rPrChange w:id="12816" w:author="Manuel Hergenröder" w:date="2020-07-16T16:26:00Z">
              <w:rPr>
                <w:rFonts w:ascii="Consolas" w:hAnsi="Consolas"/>
                <w:color w:val="000000"/>
              </w:rPr>
            </w:rPrChange>
          </w:rPr>
          <w:t>[</w:t>
        </w:r>
        <w:r w:rsidRPr="00625FEA">
          <w:rPr>
            <w:rFonts w:ascii="Consolas" w:hAnsi="Consolas"/>
            <w:color w:val="1F377F"/>
            <w:sz w:val="18"/>
            <w:szCs w:val="18"/>
            <w:lang w:val="en-US"/>
            <w:rPrChange w:id="12817" w:author="Manuel Hergenröder" w:date="2020-07-16T16:26:00Z">
              <w:rPr>
                <w:rFonts w:ascii="Consolas" w:hAnsi="Consolas"/>
                <w:color w:val="1F377F"/>
              </w:rPr>
            </w:rPrChange>
          </w:rPr>
          <w:t>f</w:t>
        </w:r>
        <w:r w:rsidRPr="00625FEA">
          <w:rPr>
            <w:rFonts w:ascii="Consolas" w:hAnsi="Consolas"/>
            <w:color w:val="000000"/>
            <w:sz w:val="18"/>
            <w:szCs w:val="18"/>
            <w:lang w:val="en-US"/>
            <w:rPrChange w:id="12818" w:author="Manuel Hergenröder" w:date="2020-07-16T16:26:00Z">
              <w:rPr>
                <w:rFonts w:ascii="Consolas" w:hAnsi="Consolas"/>
                <w:color w:val="000000"/>
              </w:rPr>
            </w:rPrChange>
          </w:rPr>
          <w:t>], 2).</w:t>
        </w:r>
        <w:r w:rsidRPr="00625FEA">
          <w:rPr>
            <w:rFonts w:ascii="Consolas" w:hAnsi="Consolas"/>
            <w:color w:val="74531F"/>
            <w:sz w:val="18"/>
            <w:szCs w:val="18"/>
            <w:lang w:val="en-US"/>
            <w:rPrChange w:id="12819" w:author="Manuel Hergenröder" w:date="2020-07-16T16:26:00Z">
              <w:rPr>
                <w:rFonts w:ascii="Consolas" w:hAnsi="Consolas"/>
                <w:color w:val="74531F"/>
              </w:rPr>
            </w:rPrChange>
          </w:rPr>
          <w:t>ToString</w:t>
        </w:r>
        <w:r w:rsidRPr="00625FEA">
          <w:rPr>
            <w:rFonts w:ascii="Consolas" w:hAnsi="Consolas"/>
            <w:color w:val="000000"/>
            <w:sz w:val="18"/>
            <w:szCs w:val="18"/>
            <w:lang w:val="en-US"/>
            <w:rPrChange w:id="12820" w:author="Manuel Hergenröder" w:date="2020-07-16T16:26:00Z">
              <w:rPr>
                <w:rFonts w:ascii="Consolas" w:hAnsi="Consolas"/>
                <w:color w:val="000000"/>
              </w:rPr>
            </w:rPrChange>
          </w:rPr>
          <w:t>() + </w:t>
        </w:r>
        <w:r w:rsidRPr="00625FEA">
          <w:rPr>
            <w:rFonts w:ascii="Consolas" w:hAnsi="Consolas"/>
            <w:color w:val="A31515"/>
            <w:sz w:val="18"/>
            <w:szCs w:val="18"/>
            <w:lang w:val="en-US"/>
            <w:rPrChange w:id="12821" w:author="Manuel Hergenröder" w:date="2020-07-16T16:26:00Z">
              <w:rPr>
                <w:rFonts w:ascii="Consolas" w:hAnsi="Consolas"/>
                <w:color w:val="A31515"/>
              </w:rPr>
            </w:rPrChange>
          </w:rPr>
          <w:t>" Hz</w:t>
        </w:r>
        <w:r w:rsidRPr="00625FEA">
          <w:rPr>
            <w:rFonts w:ascii="Consolas" w:hAnsi="Consolas"/>
            <w:color w:val="B776FB"/>
            <w:sz w:val="18"/>
            <w:szCs w:val="18"/>
            <w:lang w:val="en-US"/>
            <w:rPrChange w:id="12822" w:author="Manuel Hergenröder" w:date="2020-07-16T16:26:00Z">
              <w:rPr>
                <w:rFonts w:ascii="Consolas" w:hAnsi="Consolas"/>
                <w:color w:val="B776FB"/>
              </w:rPr>
            </w:rPrChange>
          </w:rPr>
          <w:t>\n</w:t>
        </w:r>
        <w:r w:rsidRPr="00625FEA">
          <w:rPr>
            <w:rFonts w:ascii="Consolas" w:hAnsi="Consolas"/>
            <w:color w:val="A31515"/>
            <w:sz w:val="18"/>
            <w:szCs w:val="18"/>
            <w:lang w:val="en-US"/>
            <w:rPrChange w:id="12823" w:author="Manuel Hergenröder" w:date="2020-07-16T16:26:00Z">
              <w:rPr>
                <w:rFonts w:ascii="Consolas" w:hAnsi="Consolas"/>
                <w:color w:val="A31515"/>
              </w:rPr>
            </w:rPrChange>
          </w:rPr>
          <w:t>"</w:t>
        </w:r>
        <w:r w:rsidRPr="00625FEA">
          <w:rPr>
            <w:rFonts w:ascii="Consolas" w:hAnsi="Consolas"/>
            <w:color w:val="000000"/>
            <w:sz w:val="18"/>
            <w:szCs w:val="18"/>
            <w:lang w:val="en-US"/>
            <w:rPrChange w:id="12824" w:author="Manuel Hergenröder" w:date="2020-07-16T16:26:00Z">
              <w:rPr>
                <w:rFonts w:ascii="Consolas" w:hAnsi="Consolas"/>
                <w:color w:val="000000"/>
              </w:rPr>
            </w:rPrChange>
          </w:rPr>
          <w:t>;</w:t>
        </w:r>
      </w:ins>
    </w:p>
    <w:p w14:paraId="337DD593" w14:textId="77777777" w:rsidR="008F67FA" w:rsidRPr="00625FEA" w:rsidRDefault="008F67FA" w:rsidP="008F67FA">
      <w:pPr>
        <w:pStyle w:val="HTMLPreformatted"/>
        <w:shd w:val="clear" w:color="auto" w:fill="FFFFFF"/>
        <w:rPr>
          <w:ins w:id="12825" w:author="Manuel Hergenröder" w:date="2020-07-16T16:24:00Z"/>
          <w:rFonts w:ascii="Consolas" w:hAnsi="Consolas"/>
          <w:color w:val="000000"/>
          <w:sz w:val="18"/>
          <w:szCs w:val="18"/>
          <w:lang w:val="en-US"/>
          <w:rPrChange w:id="12826" w:author="Manuel Hergenröder" w:date="2020-07-16T16:26:00Z">
            <w:rPr>
              <w:ins w:id="12827" w:author="Manuel Hergenröder" w:date="2020-07-16T16:24:00Z"/>
              <w:rFonts w:ascii="Consolas" w:hAnsi="Consolas"/>
              <w:color w:val="000000"/>
            </w:rPr>
          </w:rPrChange>
        </w:rPr>
      </w:pPr>
      <w:ins w:id="12828" w:author="Manuel Hergenröder" w:date="2020-07-16T16:24:00Z">
        <w:r w:rsidRPr="00625FEA">
          <w:rPr>
            <w:rFonts w:ascii="Consolas" w:hAnsi="Consolas"/>
            <w:color w:val="000000"/>
            <w:sz w:val="18"/>
            <w:szCs w:val="18"/>
            <w:lang w:val="en-US"/>
            <w:rPrChange w:id="12829" w:author="Manuel Hergenröder" w:date="2020-07-16T16:26:00Z">
              <w:rPr>
                <w:rFonts w:ascii="Consolas" w:hAnsi="Consolas"/>
                <w:color w:val="000000"/>
              </w:rPr>
            </w:rPrChange>
          </w:rPr>
          <w:t>            </w:t>
        </w:r>
        <w:r w:rsidRPr="00625FEA">
          <w:rPr>
            <w:rFonts w:ascii="Consolas" w:hAnsi="Consolas"/>
            <w:color w:val="1F377F"/>
            <w:sz w:val="18"/>
            <w:szCs w:val="18"/>
            <w:lang w:val="en-US"/>
            <w:rPrChange w:id="12830" w:author="Manuel Hergenröder" w:date="2020-07-16T16:26:00Z">
              <w:rPr>
                <w:rFonts w:ascii="Consolas" w:hAnsi="Consolas"/>
                <w:color w:val="1F377F"/>
              </w:rPr>
            </w:rPrChange>
          </w:rPr>
          <w:t>textMesh</w:t>
        </w:r>
        <w:r w:rsidRPr="00625FEA">
          <w:rPr>
            <w:rFonts w:ascii="Consolas" w:hAnsi="Consolas"/>
            <w:color w:val="000000"/>
            <w:sz w:val="18"/>
            <w:szCs w:val="18"/>
            <w:lang w:val="en-US"/>
            <w:rPrChange w:id="12831" w:author="Manuel Hergenröder" w:date="2020-07-16T16:26:00Z">
              <w:rPr>
                <w:rFonts w:ascii="Consolas" w:hAnsi="Consolas"/>
                <w:color w:val="000000"/>
              </w:rPr>
            </w:rPrChange>
          </w:rPr>
          <w:t>[</w:t>
        </w:r>
        <w:r w:rsidRPr="00625FEA">
          <w:rPr>
            <w:rFonts w:ascii="Consolas" w:hAnsi="Consolas"/>
            <w:color w:val="1F377F"/>
            <w:sz w:val="18"/>
            <w:szCs w:val="18"/>
            <w:lang w:val="en-US"/>
            <w:rPrChange w:id="12832" w:author="Manuel Hergenröder" w:date="2020-07-16T16:26:00Z">
              <w:rPr>
                <w:rFonts w:ascii="Consolas" w:hAnsi="Consolas"/>
                <w:color w:val="1F377F"/>
              </w:rPr>
            </w:rPrChange>
          </w:rPr>
          <w:t>f</w:t>
        </w:r>
        <w:r w:rsidRPr="00625FEA">
          <w:rPr>
            <w:rFonts w:ascii="Consolas" w:hAnsi="Consolas"/>
            <w:color w:val="000000"/>
            <w:sz w:val="18"/>
            <w:szCs w:val="18"/>
            <w:lang w:val="en-US"/>
            <w:rPrChange w:id="12833" w:author="Manuel Hergenröder" w:date="2020-07-16T16:26:00Z">
              <w:rPr>
                <w:rFonts w:ascii="Consolas" w:hAnsi="Consolas"/>
                <w:color w:val="000000"/>
              </w:rPr>
            </w:rPrChange>
          </w:rPr>
          <w:t>].alignment = </w:t>
        </w:r>
        <w:r w:rsidRPr="00625FEA">
          <w:rPr>
            <w:rFonts w:ascii="Consolas" w:hAnsi="Consolas"/>
            <w:color w:val="2B91AF"/>
            <w:sz w:val="18"/>
            <w:szCs w:val="18"/>
            <w:lang w:val="en-US"/>
            <w:rPrChange w:id="12834" w:author="Manuel Hergenröder" w:date="2020-07-16T16:26:00Z">
              <w:rPr>
                <w:rFonts w:ascii="Consolas" w:hAnsi="Consolas"/>
                <w:color w:val="2B91AF"/>
              </w:rPr>
            </w:rPrChange>
          </w:rPr>
          <w:t>TextAlignment</w:t>
        </w:r>
        <w:r w:rsidRPr="00625FEA">
          <w:rPr>
            <w:rFonts w:ascii="Consolas" w:hAnsi="Consolas"/>
            <w:color w:val="000000"/>
            <w:sz w:val="18"/>
            <w:szCs w:val="18"/>
            <w:lang w:val="en-US"/>
            <w:rPrChange w:id="12835" w:author="Manuel Hergenröder" w:date="2020-07-16T16:26:00Z">
              <w:rPr>
                <w:rFonts w:ascii="Consolas" w:hAnsi="Consolas"/>
                <w:color w:val="000000"/>
              </w:rPr>
            </w:rPrChange>
          </w:rPr>
          <w:t>.Right;</w:t>
        </w:r>
      </w:ins>
    </w:p>
    <w:p w14:paraId="7D774490" w14:textId="77777777" w:rsidR="008F67FA" w:rsidRPr="00625FEA" w:rsidRDefault="008F67FA" w:rsidP="008F67FA">
      <w:pPr>
        <w:pStyle w:val="HTMLPreformatted"/>
        <w:shd w:val="clear" w:color="auto" w:fill="FFFFFF"/>
        <w:rPr>
          <w:ins w:id="12836" w:author="Manuel Hergenröder" w:date="2020-07-16T16:24:00Z"/>
          <w:rFonts w:ascii="Consolas" w:hAnsi="Consolas"/>
          <w:color w:val="000000"/>
          <w:sz w:val="18"/>
          <w:szCs w:val="18"/>
          <w:lang w:val="en-US"/>
          <w:rPrChange w:id="12837" w:author="Manuel Hergenröder" w:date="2020-07-16T16:26:00Z">
            <w:rPr>
              <w:ins w:id="12838" w:author="Manuel Hergenröder" w:date="2020-07-16T16:24:00Z"/>
              <w:rFonts w:ascii="Consolas" w:hAnsi="Consolas"/>
              <w:color w:val="000000"/>
            </w:rPr>
          </w:rPrChange>
        </w:rPr>
      </w:pPr>
      <w:ins w:id="12839" w:author="Manuel Hergenröder" w:date="2020-07-16T16:24:00Z">
        <w:r w:rsidRPr="00625FEA">
          <w:rPr>
            <w:rFonts w:ascii="Consolas" w:hAnsi="Consolas"/>
            <w:color w:val="000000"/>
            <w:sz w:val="18"/>
            <w:szCs w:val="18"/>
            <w:lang w:val="en-US"/>
            <w:rPrChange w:id="12840" w:author="Manuel Hergenröder" w:date="2020-07-16T16:26:00Z">
              <w:rPr>
                <w:rFonts w:ascii="Consolas" w:hAnsi="Consolas"/>
                <w:color w:val="000000"/>
              </w:rPr>
            </w:rPrChange>
          </w:rPr>
          <w:t>            </w:t>
        </w:r>
        <w:r w:rsidRPr="00625FEA">
          <w:rPr>
            <w:rFonts w:ascii="Consolas" w:hAnsi="Consolas"/>
            <w:color w:val="1F377F"/>
            <w:sz w:val="18"/>
            <w:szCs w:val="18"/>
            <w:lang w:val="en-US"/>
            <w:rPrChange w:id="12841" w:author="Manuel Hergenröder" w:date="2020-07-16T16:26:00Z">
              <w:rPr>
                <w:rFonts w:ascii="Consolas" w:hAnsi="Consolas"/>
                <w:color w:val="1F377F"/>
              </w:rPr>
            </w:rPrChange>
          </w:rPr>
          <w:t>textMesh</w:t>
        </w:r>
        <w:r w:rsidRPr="00625FEA">
          <w:rPr>
            <w:rFonts w:ascii="Consolas" w:hAnsi="Consolas"/>
            <w:color w:val="000000"/>
            <w:sz w:val="18"/>
            <w:szCs w:val="18"/>
            <w:lang w:val="en-US"/>
            <w:rPrChange w:id="12842" w:author="Manuel Hergenröder" w:date="2020-07-16T16:26:00Z">
              <w:rPr>
                <w:rFonts w:ascii="Consolas" w:hAnsi="Consolas"/>
                <w:color w:val="000000"/>
              </w:rPr>
            </w:rPrChange>
          </w:rPr>
          <w:t>[</w:t>
        </w:r>
        <w:r w:rsidRPr="00625FEA">
          <w:rPr>
            <w:rFonts w:ascii="Consolas" w:hAnsi="Consolas"/>
            <w:color w:val="1F377F"/>
            <w:sz w:val="18"/>
            <w:szCs w:val="18"/>
            <w:lang w:val="en-US"/>
            <w:rPrChange w:id="12843" w:author="Manuel Hergenröder" w:date="2020-07-16T16:26:00Z">
              <w:rPr>
                <w:rFonts w:ascii="Consolas" w:hAnsi="Consolas"/>
                <w:color w:val="1F377F"/>
              </w:rPr>
            </w:rPrChange>
          </w:rPr>
          <w:t>f</w:t>
        </w:r>
        <w:r w:rsidRPr="00625FEA">
          <w:rPr>
            <w:rFonts w:ascii="Consolas" w:hAnsi="Consolas"/>
            <w:color w:val="000000"/>
            <w:sz w:val="18"/>
            <w:szCs w:val="18"/>
            <w:lang w:val="en-US"/>
            <w:rPrChange w:id="12844" w:author="Manuel Hergenröder" w:date="2020-07-16T16:26:00Z">
              <w:rPr>
                <w:rFonts w:ascii="Consolas" w:hAnsi="Consolas"/>
                <w:color w:val="000000"/>
              </w:rPr>
            </w:rPrChange>
          </w:rPr>
          <w:t>].fontSize = 70;</w:t>
        </w:r>
      </w:ins>
    </w:p>
    <w:p w14:paraId="638E322F" w14:textId="77777777" w:rsidR="008F67FA" w:rsidRPr="00625FEA" w:rsidRDefault="008F67FA" w:rsidP="008F67FA">
      <w:pPr>
        <w:pStyle w:val="HTMLPreformatted"/>
        <w:shd w:val="clear" w:color="auto" w:fill="FFFFFF"/>
        <w:rPr>
          <w:ins w:id="12845" w:author="Manuel Hergenröder" w:date="2020-07-16T16:24:00Z"/>
          <w:rFonts w:ascii="Consolas" w:hAnsi="Consolas"/>
          <w:color w:val="000000"/>
          <w:sz w:val="18"/>
          <w:szCs w:val="18"/>
          <w:lang w:val="en-US"/>
          <w:rPrChange w:id="12846" w:author="Manuel Hergenröder" w:date="2020-07-16T16:26:00Z">
            <w:rPr>
              <w:ins w:id="12847" w:author="Manuel Hergenröder" w:date="2020-07-16T16:24:00Z"/>
              <w:rFonts w:ascii="Consolas" w:hAnsi="Consolas"/>
              <w:color w:val="000000"/>
            </w:rPr>
          </w:rPrChange>
        </w:rPr>
      </w:pPr>
      <w:ins w:id="12848" w:author="Manuel Hergenröder" w:date="2020-07-16T16:24:00Z">
        <w:r w:rsidRPr="00625FEA">
          <w:rPr>
            <w:rFonts w:ascii="Consolas" w:hAnsi="Consolas"/>
            <w:color w:val="000000"/>
            <w:sz w:val="18"/>
            <w:szCs w:val="18"/>
            <w:lang w:val="en-US"/>
            <w:rPrChange w:id="12849" w:author="Manuel Hergenröder" w:date="2020-07-16T16:26:00Z">
              <w:rPr>
                <w:rFonts w:ascii="Consolas" w:hAnsi="Consolas"/>
                <w:color w:val="000000"/>
              </w:rPr>
            </w:rPrChange>
          </w:rPr>
          <w:t>            </w:t>
        </w:r>
        <w:r w:rsidRPr="00625FEA">
          <w:rPr>
            <w:rFonts w:ascii="Consolas" w:hAnsi="Consolas"/>
            <w:color w:val="1F377F"/>
            <w:sz w:val="18"/>
            <w:szCs w:val="18"/>
            <w:lang w:val="en-US"/>
            <w:rPrChange w:id="12850" w:author="Manuel Hergenröder" w:date="2020-07-16T16:26:00Z">
              <w:rPr>
                <w:rFonts w:ascii="Consolas" w:hAnsi="Consolas"/>
                <w:color w:val="1F377F"/>
              </w:rPr>
            </w:rPrChange>
          </w:rPr>
          <w:t>textMesh</w:t>
        </w:r>
        <w:r w:rsidRPr="00625FEA">
          <w:rPr>
            <w:rFonts w:ascii="Consolas" w:hAnsi="Consolas"/>
            <w:color w:val="000000"/>
            <w:sz w:val="18"/>
            <w:szCs w:val="18"/>
            <w:lang w:val="en-US"/>
            <w:rPrChange w:id="12851" w:author="Manuel Hergenröder" w:date="2020-07-16T16:26:00Z">
              <w:rPr>
                <w:rFonts w:ascii="Consolas" w:hAnsi="Consolas"/>
                <w:color w:val="000000"/>
              </w:rPr>
            </w:rPrChange>
          </w:rPr>
          <w:t>[</w:t>
        </w:r>
        <w:r w:rsidRPr="00625FEA">
          <w:rPr>
            <w:rFonts w:ascii="Consolas" w:hAnsi="Consolas"/>
            <w:color w:val="1F377F"/>
            <w:sz w:val="18"/>
            <w:szCs w:val="18"/>
            <w:lang w:val="en-US"/>
            <w:rPrChange w:id="12852" w:author="Manuel Hergenröder" w:date="2020-07-16T16:26:00Z">
              <w:rPr>
                <w:rFonts w:ascii="Consolas" w:hAnsi="Consolas"/>
                <w:color w:val="1F377F"/>
              </w:rPr>
            </w:rPrChange>
          </w:rPr>
          <w:t>f</w:t>
        </w:r>
        <w:r w:rsidRPr="00625FEA">
          <w:rPr>
            <w:rFonts w:ascii="Consolas" w:hAnsi="Consolas"/>
            <w:color w:val="000000"/>
            <w:sz w:val="18"/>
            <w:szCs w:val="18"/>
            <w:lang w:val="en-US"/>
            <w:rPrChange w:id="12853" w:author="Manuel Hergenröder" w:date="2020-07-16T16:26:00Z">
              <w:rPr>
                <w:rFonts w:ascii="Consolas" w:hAnsi="Consolas"/>
                <w:color w:val="000000"/>
              </w:rPr>
            </w:rPrChange>
          </w:rPr>
          <w:t>].color = </w:t>
        </w:r>
        <w:r w:rsidRPr="00625FEA">
          <w:rPr>
            <w:rFonts w:ascii="Consolas" w:hAnsi="Consolas"/>
            <w:color w:val="2B91AF"/>
            <w:sz w:val="18"/>
            <w:szCs w:val="18"/>
            <w:lang w:val="en-US"/>
            <w:rPrChange w:id="12854" w:author="Manuel Hergenröder" w:date="2020-07-16T16:26:00Z">
              <w:rPr>
                <w:rFonts w:ascii="Consolas" w:hAnsi="Consolas"/>
                <w:color w:val="2B91AF"/>
              </w:rPr>
            </w:rPrChange>
          </w:rPr>
          <w:t>Color</w:t>
        </w:r>
        <w:r w:rsidRPr="00625FEA">
          <w:rPr>
            <w:rFonts w:ascii="Consolas" w:hAnsi="Consolas"/>
            <w:color w:val="000000"/>
            <w:sz w:val="18"/>
            <w:szCs w:val="18"/>
            <w:lang w:val="en-US"/>
            <w:rPrChange w:id="12855" w:author="Manuel Hergenröder" w:date="2020-07-16T16:26:00Z">
              <w:rPr>
                <w:rFonts w:ascii="Consolas" w:hAnsi="Consolas"/>
                <w:color w:val="000000"/>
              </w:rPr>
            </w:rPrChange>
          </w:rPr>
          <w:t>.white;</w:t>
        </w:r>
      </w:ins>
    </w:p>
    <w:p w14:paraId="6128283D" w14:textId="77777777" w:rsidR="008F67FA" w:rsidRPr="00625FEA" w:rsidRDefault="008F67FA" w:rsidP="008F67FA">
      <w:pPr>
        <w:pStyle w:val="HTMLPreformatted"/>
        <w:shd w:val="clear" w:color="auto" w:fill="FFFFFF"/>
        <w:rPr>
          <w:ins w:id="12856" w:author="Manuel Hergenröder" w:date="2020-07-16T16:24:00Z"/>
          <w:rFonts w:ascii="Consolas" w:hAnsi="Consolas"/>
          <w:color w:val="000000"/>
          <w:sz w:val="18"/>
          <w:szCs w:val="18"/>
          <w:rPrChange w:id="12857" w:author="Manuel Hergenröder" w:date="2020-07-16T16:26:00Z">
            <w:rPr>
              <w:ins w:id="12858" w:author="Manuel Hergenröder" w:date="2020-07-16T16:24:00Z"/>
              <w:rFonts w:ascii="Consolas" w:hAnsi="Consolas"/>
              <w:color w:val="000000"/>
            </w:rPr>
          </w:rPrChange>
        </w:rPr>
      </w:pPr>
      <w:ins w:id="12859" w:author="Manuel Hergenröder" w:date="2020-07-16T16:24:00Z">
        <w:r w:rsidRPr="00625FEA">
          <w:rPr>
            <w:rFonts w:ascii="Consolas" w:hAnsi="Consolas"/>
            <w:color w:val="000000"/>
            <w:sz w:val="18"/>
            <w:szCs w:val="18"/>
            <w:lang w:val="en-US"/>
            <w:rPrChange w:id="12860" w:author="Manuel Hergenröder" w:date="2020-07-16T16:26:00Z">
              <w:rPr>
                <w:rFonts w:ascii="Consolas" w:hAnsi="Consolas"/>
                <w:color w:val="000000"/>
              </w:rPr>
            </w:rPrChange>
          </w:rPr>
          <w:t>        </w:t>
        </w:r>
        <w:r w:rsidRPr="00625FEA">
          <w:rPr>
            <w:rFonts w:ascii="Consolas" w:hAnsi="Consolas"/>
            <w:color w:val="000000"/>
            <w:sz w:val="18"/>
            <w:szCs w:val="18"/>
            <w:rPrChange w:id="12861" w:author="Manuel Hergenröder" w:date="2020-07-16T16:26:00Z">
              <w:rPr>
                <w:rFonts w:ascii="Consolas" w:hAnsi="Consolas"/>
                <w:color w:val="000000"/>
              </w:rPr>
            </w:rPrChange>
          </w:rPr>
          <w:t>}</w:t>
        </w:r>
      </w:ins>
    </w:p>
    <w:p w14:paraId="5C9C8CF7" w14:textId="77777777" w:rsidR="008F67FA" w:rsidRPr="00625FEA" w:rsidRDefault="008F67FA" w:rsidP="008F67FA">
      <w:pPr>
        <w:pStyle w:val="HTMLPreformatted"/>
        <w:shd w:val="clear" w:color="auto" w:fill="FFFFFF"/>
        <w:rPr>
          <w:ins w:id="12862" w:author="Manuel Hergenröder" w:date="2020-07-16T16:24:00Z"/>
          <w:rFonts w:ascii="Consolas" w:hAnsi="Consolas"/>
          <w:color w:val="000000"/>
          <w:sz w:val="18"/>
          <w:szCs w:val="18"/>
          <w:rPrChange w:id="12863" w:author="Manuel Hergenröder" w:date="2020-07-16T16:26:00Z">
            <w:rPr>
              <w:ins w:id="12864" w:author="Manuel Hergenröder" w:date="2020-07-16T16:24:00Z"/>
              <w:rFonts w:ascii="Consolas" w:hAnsi="Consolas"/>
              <w:color w:val="000000"/>
            </w:rPr>
          </w:rPrChange>
        </w:rPr>
      </w:pPr>
      <w:ins w:id="12865" w:author="Manuel Hergenröder" w:date="2020-07-16T16:24:00Z">
        <w:r w:rsidRPr="00625FEA">
          <w:rPr>
            <w:rFonts w:ascii="Consolas" w:hAnsi="Consolas"/>
            <w:color w:val="000000"/>
            <w:sz w:val="18"/>
            <w:szCs w:val="18"/>
            <w:rPrChange w:id="12866" w:author="Manuel Hergenröder" w:date="2020-07-16T16:26:00Z">
              <w:rPr>
                <w:rFonts w:ascii="Consolas" w:hAnsi="Consolas"/>
                <w:color w:val="000000"/>
              </w:rPr>
            </w:rPrChange>
          </w:rPr>
          <w:t>    }</w:t>
        </w:r>
      </w:ins>
    </w:p>
    <w:p w14:paraId="7CD8D3A4" w14:textId="77777777" w:rsidR="008F67FA" w:rsidRPr="00625FEA" w:rsidRDefault="008F67FA" w:rsidP="008F67FA">
      <w:pPr>
        <w:pStyle w:val="HTMLPreformatted"/>
        <w:shd w:val="clear" w:color="auto" w:fill="FFFFFF"/>
        <w:rPr>
          <w:ins w:id="12867" w:author="Manuel Hergenröder" w:date="2020-07-16T16:24:00Z"/>
          <w:rFonts w:ascii="Consolas" w:hAnsi="Consolas"/>
          <w:color w:val="000000"/>
          <w:sz w:val="18"/>
          <w:szCs w:val="18"/>
          <w:rPrChange w:id="12868" w:author="Manuel Hergenröder" w:date="2020-07-16T16:26:00Z">
            <w:rPr>
              <w:ins w:id="12869" w:author="Manuel Hergenröder" w:date="2020-07-16T16:24:00Z"/>
              <w:rFonts w:ascii="Consolas" w:hAnsi="Consolas"/>
              <w:color w:val="000000"/>
            </w:rPr>
          </w:rPrChange>
        </w:rPr>
      </w:pPr>
      <w:ins w:id="12870" w:author="Manuel Hergenröder" w:date="2020-07-16T16:24:00Z">
        <w:r w:rsidRPr="00625FEA">
          <w:rPr>
            <w:rFonts w:ascii="Consolas" w:hAnsi="Consolas"/>
            <w:color w:val="000000"/>
            <w:sz w:val="18"/>
            <w:szCs w:val="18"/>
            <w:rPrChange w:id="12871" w:author="Manuel Hergenröder" w:date="2020-07-16T16:26:00Z">
              <w:rPr>
                <w:rFonts w:ascii="Consolas" w:hAnsi="Consolas"/>
                <w:color w:val="000000"/>
              </w:rPr>
            </w:rPrChange>
          </w:rPr>
          <w:t>}</w:t>
        </w:r>
      </w:ins>
    </w:p>
    <w:p w14:paraId="513D4005" w14:textId="42A88261" w:rsidR="008F67FA" w:rsidRPr="00625FEA" w:rsidRDefault="008F67FA">
      <w:pPr>
        <w:tabs>
          <w:tab w:val="clear" w:pos="7200"/>
        </w:tabs>
        <w:spacing w:before="0" w:after="200" w:line="240" w:lineRule="auto"/>
        <w:jc w:val="left"/>
        <w:rPr>
          <w:ins w:id="12872" w:author="Manuel Hergenröder" w:date="2020-07-16T16:24:00Z"/>
          <w:rFonts w:ascii="Consolas" w:eastAsia="Times New Roman" w:hAnsi="Consolas" w:cs="Times New Roman"/>
          <w:b/>
          <w:bCs/>
          <w:color w:val="5C5C5C"/>
          <w:sz w:val="16"/>
          <w:szCs w:val="16"/>
          <w:lang w:val="de-DE" w:eastAsia="de-DE"/>
          <w14:ligatures w14:val="none"/>
          <w:rPrChange w:id="12873" w:author="Manuel Hergenröder" w:date="2020-07-16T16:26:00Z">
            <w:rPr>
              <w:ins w:id="12874" w:author="Manuel Hergenröder" w:date="2020-07-16T16:24:00Z"/>
              <w:rFonts w:ascii="Consolas" w:eastAsia="Times New Roman" w:hAnsi="Consolas" w:cs="Times New Roman"/>
              <w:b/>
              <w:bCs/>
              <w:color w:val="5C5C5C"/>
              <w:sz w:val="18"/>
              <w:szCs w:val="18"/>
              <w:lang w:val="de-DE" w:eastAsia="de-DE"/>
              <w14:ligatures w14:val="none"/>
            </w:rPr>
          </w:rPrChange>
        </w:rPr>
      </w:pPr>
      <w:ins w:id="12875" w:author="Manuel Hergenröder" w:date="2020-07-16T16:24:00Z">
        <w:r w:rsidRPr="00625FEA">
          <w:rPr>
            <w:rFonts w:ascii="Consolas" w:eastAsia="Times New Roman" w:hAnsi="Consolas" w:cs="Times New Roman"/>
            <w:b/>
            <w:bCs/>
            <w:color w:val="5C5C5C"/>
            <w:sz w:val="16"/>
            <w:szCs w:val="16"/>
            <w:lang w:val="de-DE" w:eastAsia="de-DE"/>
            <w14:ligatures w14:val="none"/>
            <w:rPrChange w:id="12876" w:author="Manuel Hergenröder" w:date="2020-07-16T16:26:00Z">
              <w:rPr>
                <w:rFonts w:ascii="Consolas" w:eastAsia="Times New Roman" w:hAnsi="Consolas" w:cs="Times New Roman"/>
                <w:b/>
                <w:bCs/>
                <w:color w:val="5C5C5C"/>
                <w:sz w:val="18"/>
                <w:szCs w:val="18"/>
                <w:lang w:val="de-DE" w:eastAsia="de-DE"/>
                <w14:ligatures w14:val="none"/>
              </w:rPr>
            </w:rPrChange>
          </w:rPr>
          <w:br w:type="page"/>
        </w:r>
      </w:ins>
    </w:p>
    <w:p w14:paraId="559E9043" w14:textId="4D98FCF9" w:rsidR="008F67FA" w:rsidRPr="00625FEA" w:rsidRDefault="008F67FA" w:rsidP="008F67FA">
      <w:pPr>
        <w:jc w:val="right"/>
        <w:rPr>
          <w:ins w:id="12877" w:author="Manuel Hergenröder" w:date="2020-07-16T16:24:00Z"/>
          <w:rFonts w:ascii="Consolas" w:eastAsia="Times New Roman" w:hAnsi="Consolas" w:cs="Times New Roman"/>
          <w:color w:val="5C5C5C"/>
          <w:sz w:val="16"/>
          <w:szCs w:val="16"/>
          <w:lang w:val="de-DE" w:eastAsia="de-DE"/>
          <w14:ligatures w14:val="none"/>
          <w:rPrChange w:id="12878" w:author="Manuel Hergenröder" w:date="2020-07-16T16:26:00Z">
            <w:rPr>
              <w:ins w:id="12879" w:author="Manuel Hergenröder" w:date="2020-07-16T16:24:00Z"/>
              <w:rFonts w:ascii="Consolas" w:eastAsia="Times New Roman" w:hAnsi="Consolas" w:cs="Times New Roman"/>
              <w:color w:val="5C5C5C"/>
              <w:sz w:val="18"/>
              <w:szCs w:val="18"/>
              <w:lang w:val="de-DE" w:eastAsia="de-DE"/>
              <w14:ligatures w14:val="none"/>
            </w:rPr>
          </w:rPrChange>
        </w:rPr>
      </w:pPr>
      <w:ins w:id="12880" w:author="Manuel Hergenröder" w:date="2020-07-16T16:24:00Z">
        <w:r w:rsidRPr="00625FEA">
          <w:rPr>
            <w:rFonts w:ascii="Consolas" w:eastAsia="Times New Roman" w:hAnsi="Consolas" w:cs="Times New Roman"/>
            <w:b/>
            <w:bCs/>
            <w:color w:val="5C5C5C"/>
            <w:sz w:val="16"/>
            <w:szCs w:val="16"/>
            <w:lang w:val="de-DE" w:eastAsia="de-DE"/>
            <w14:ligatures w14:val="none"/>
            <w:rPrChange w:id="12881" w:author="Manuel Hergenröder" w:date="2020-07-16T16:26:00Z">
              <w:rPr>
                <w:rFonts w:ascii="Consolas" w:eastAsia="Times New Roman" w:hAnsi="Consolas" w:cs="Times New Roman"/>
                <w:b/>
                <w:bCs/>
                <w:color w:val="5C5C5C"/>
                <w:sz w:val="18"/>
                <w:szCs w:val="18"/>
                <w:lang w:val="de-DE" w:eastAsia="de-DE"/>
                <w14:ligatures w14:val="none"/>
              </w:rPr>
            </w:rPrChange>
          </w:rPr>
          <w:lastRenderedPageBreak/>
          <w:t>SpectrumHelper.cs</w:t>
        </w:r>
      </w:ins>
    </w:p>
    <w:p w14:paraId="23201DE0" w14:textId="77777777" w:rsidR="008F67FA" w:rsidRPr="00625FEA" w:rsidRDefault="008F67FA" w:rsidP="008F67FA">
      <w:pPr>
        <w:pStyle w:val="HTMLPreformatted"/>
        <w:shd w:val="clear" w:color="auto" w:fill="FFFFFF"/>
        <w:rPr>
          <w:ins w:id="12882" w:author="Manuel Hergenröder" w:date="2020-07-16T16:24:00Z"/>
          <w:rFonts w:ascii="Consolas" w:hAnsi="Consolas"/>
          <w:color w:val="000000"/>
          <w:sz w:val="18"/>
          <w:szCs w:val="18"/>
          <w:lang w:val="en-US"/>
          <w:rPrChange w:id="12883" w:author="Manuel Hergenröder" w:date="2020-07-16T16:26:00Z">
            <w:rPr>
              <w:ins w:id="12884" w:author="Manuel Hergenröder" w:date="2020-07-16T16:24:00Z"/>
              <w:rFonts w:ascii="Consolas" w:hAnsi="Consolas"/>
              <w:color w:val="000000"/>
            </w:rPr>
          </w:rPrChange>
        </w:rPr>
      </w:pPr>
      <w:ins w:id="12885" w:author="Manuel Hergenröder" w:date="2020-07-16T16:24:00Z">
        <w:r w:rsidRPr="00625FEA">
          <w:rPr>
            <w:rFonts w:ascii="Consolas" w:hAnsi="Consolas"/>
            <w:color w:val="0000FF"/>
            <w:sz w:val="18"/>
            <w:szCs w:val="18"/>
            <w:lang w:val="en-US"/>
            <w:rPrChange w:id="12886"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2887" w:author="Manuel Hergenröder" w:date="2020-07-16T16:26:00Z">
              <w:rPr>
                <w:rFonts w:ascii="Consolas" w:hAnsi="Consolas"/>
                <w:color w:val="000000"/>
              </w:rPr>
            </w:rPrChange>
          </w:rPr>
          <w:t> System.Collections;</w:t>
        </w:r>
      </w:ins>
    </w:p>
    <w:p w14:paraId="2226CD8E" w14:textId="77777777" w:rsidR="008F67FA" w:rsidRPr="00625FEA" w:rsidRDefault="008F67FA" w:rsidP="008F67FA">
      <w:pPr>
        <w:pStyle w:val="HTMLPreformatted"/>
        <w:shd w:val="clear" w:color="auto" w:fill="FFFFFF"/>
        <w:rPr>
          <w:ins w:id="12888" w:author="Manuel Hergenröder" w:date="2020-07-16T16:24:00Z"/>
          <w:rFonts w:ascii="Consolas" w:hAnsi="Consolas"/>
          <w:color w:val="000000"/>
          <w:sz w:val="18"/>
          <w:szCs w:val="18"/>
          <w:lang w:val="en-US"/>
          <w:rPrChange w:id="12889" w:author="Manuel Hergenröder" w:date="2020-07-16T16:26:00Z">
            <w:rPr>
              <w:ins w:id="12890" w:author="Manuel Hergenröder" w:date="2020-07-16T16:24:00Z"/>
              <w:rFonts w:ascii="Consolas" w:hAnsi="Consolas"/>
              <w:color w:val="000000"/>
            </w:rPr>
          </w:rPrChange>
        </w:rPr>
      </w:pPr>
      <w:ins w:id="12891" w:author="Manuel Hergenröder" w:date="2020-07-16T16:24:00Z">
        <w:r w:rsidRPr="00625FEA">
          <w:rPr>
            <w:rFonts w:ascii="Consolas" w:hAnsi="Consolas"/>
            <w:color w:val="0000FF"/>
            <w:sz w:val="18"/>
            <w:szCs w:val="18"/>
            <w:lang w:val="en-US"/>
            <w:rPrChange w:id="12892"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2893" w:author="Manuel Hergenröder" w:date="2020-07-16T16:26:00Z">
              <w:rPr>
                <w:rFonts w:ascii="Consolas" w:hAnsi="Consolas"/>
                <w:color w:val="000000"/>
              </w:rPr>
            </w:rPrChange>
          </w:rPr>
          <w:t> System.Collections.Generic;</w:t>
        </w:r>
      </w:ins>
    </w:p>
    <w:p w14:paraId="45A87662" w14:textId="77777777" w:rsidR="008F67FA" w:rsidRPr="00625FEA" w:rsidRDefault="008F67FA" w:rsidP="008F67FA">
      <w:pPr>
        <w:pStyle w:val="HTMLPreformatted"/>
        <w:shd w:val="clear" w:color="auto" w:fill="FFFFFF"/>
        <w:rPr>
          <w:ins w:id="12894" w:author="Manuel Hergenröder" w:date="2020-07-16T16:24:00Z"/>
          <w:rFonts w:ascii="Consolas" w:hAnsi="Consolas"/>
          <w:color w:val="000000"/>
          <w:sz w:val="18"/>
          <w:szCs w:val="18"/>
          <w:lang w:val="en-US"/>
          <w:rPrChange w:id="12895" w:author="Manuel Hergenröder" w:date="2020-07-16T16:26:00Z">
            <w:rPr>
              <w:ins w:id="12896" w:author="Manuel Hergenröder" w:date="2020-07-16T16:24:00Z"/>
              <w:rFonts w:ascii="Consolas" w:hAnsi="Consolas"/>
              <w:color w:val="000000"/>
            </w:rPr>
          </w:rPrChange>
        </w:rPr>
      </w:pPr>
      <w:ins w:id="12897" w:author="Manuel Hergenröder" w:date="2020-07-16T16:24:00Z">
        <w:r w:rsidRPr="00625FEA">
          <w:rPr>
            <w:rFonts w:ascii="Consolas" w:hAnsi="Consolas"/>
            <w:color w:val="0000FF"/>
            <w:sz w:val="18"/>
            <w:szCs w:val="18"/>
            <w:lang w:val="en-US"/>
            <w:rPrChange w:id="12898"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2899" w:author="Manuel Hergenröder" w:date="2020-07-16T16:26:00Z">
              <w:rPr>
                <w:rFonts w:ascii="Consolas" w:hAnsi="Consolas"/>
                <w:color w:val="000000"/>
              </w:rPr>
            </w:rPrChange>
          </w:rPr>
          <w:t> UnityEngine;</w:t>
        </w:r>
      </w:ins>
    </w:p>
    <w:p w14:paraId="6AD27779" w14:textId="77777777" w:rsidR="008F67FA" w:rsidRPr="00625FEA" w:rsidRDefault="008F67FA" w:rsidP="008F67FA">
      <w:pPr>
        <w:pStyle w:val="HTMLPreformatted"/>
        <w:shd w:val="clear" w:color="auto" w:fill="FFFFFF"/>
        <w:rPr>
          <w:ins w:id="12900" w:author="Manuel Hergenröder" w:date="2020-07-16T16:24:00Z"/>
          <w:rFonts w:ascii="Consolas" w:hAnsi="Consolas"/>
          <w:color w:val="000000"/>
          <w:sz w:val="18"/>
          <w:szCs w:val="18"/>
          <w:lang w:val="en-US"/>
          <w:rPrChange w:id="12901" w:author="Manuel Hergenröder" w:date="2020-07-16T16:26:00Z">
            <w:rPr>
              <w:ins w:id="12902" w:author="Manuel Hergenröder" w:date="2020-07-16T16:24:00Z"/>
              <w:rFonts w:ascii="Consolas" w:hAnsi="Consolas"/>
              <w:color w:val="000000"/>
            </w:rPr>
          </w:rPrChange>
        </w:rPr>
      </w:pPr>
      <w:ins w:id="12903" w:author="Manuel Hergenröder" w:date="2020-07-16T16:24:00Z">
        <w:r w:rsidRPr="00625FEA">
          <w:rPr>
            <w:rFonts w:ascii="Consolas" w:hAnsi="Consolas"/>
            <w:color w:val="000000"/>
            <w:sz w:val="18"/>
            <w:szCs w:val="18"/>
            <w:lang w:val="en-US"/>
            <w:rPrChange w:id="12904" w:author="Manuel Hergenröder" w:date="2020-07-16T16:26:00Z">
              <w:rPr>
                <w:rFonts w:ascii="Consolas" w:hAnsi="Consolas"/>
                <w:color w:val="000000"/>
              </w:rPr>
            </w:rPrChange>
          </w:rPr>
          <w:t xml:space="preserve"> </w:t>
        </w:r>
      </w:ins>
    </w:p>
    <w:p w14:paraId="273E500C" w14:textId="77777777" w:rsidR="008F67FA" w:rsidRPr="00625FEA" w:rsidRDefault="008F67FA" w:rsidP="008F67FA">
      <w:pPr>
        <w:pStyle w:val="HTMLPreformatted"/>
        <w:shd w:val="clear" w:color="auto" w:fill="FFFFFF"/>
        <w:rPr>
          <w:ins w:id="12905" w:author="Manuel Hergenröder" w:date="2020-07-16T16:24:00Z"/>
          <w:rFonts w:ascii="Consolas" w:hAnsi="Consolas"/>
          <w:color w:val="000000"/>
          <w:sz w:val="18"/>
          <w:szCs w:val="18"/>
          <w:lang w:val="en-US"/>
          <w:rPrChange w:id="12906" w:author="Manuel Hergenröder" w:date="2020-07-16T16:26:00Z">
            <w:rPr>
              <w:ins w:id="12907" w:author="Manuel Hergenröder" w:date="2020-07-16T16:24:00Z"/>
              <w:rFonts w:ascii="Consolas" w:hAnsi="Consolas"/>
              <w:color w:val="000000"/>
            </w:rPr>
          </w:rPrChange>
        </w:rPr>
      </w:pPr>
      <w:ins w:id="12908" w:author="Manuel Hergenröder" w:date="2020-07-16T16:24:00Z">
        <w:r w:rsidRPr="00625FEA">
          <w:rPr>
            <w:rFonts w:ascii="Consolas" w:hAnsi="Consolas"/>
            <w:color w:val="0000FF"/>
            <w:sz w:val="18"/>
            <w:szCs w:val="18"/>
            <w:lang w:val="en-US"/>
            <w:rPrChange w:id="12909"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2910" w:author="Manuel Hergenröder" w:date="2020-07-16T16:26:00Z">
              <w:rPr>
                <w:rFonts w:ascii="Consolas" w:hAnsi="Consolas"/>
                <w:color w:val="000000"/>
              </w:rPr>
            </w:rPrChange>
          </w:rPr>
          <w:t> </w:t>
        </w:r>
        <w:r w:rsidRPr="00625FEA">
          <w:rPr>
            <w:rFonts w:ascii="Consolas" w:hAnsi="Consolas"/>
            <w:color w:val="0000FF"/>
            <w:sz w:val="18"/>
            <w:szCs w:val="18"/>
            <w:lang w:val="en-US"/>
            <w:rPrChange w:id="12911" w:author="Manuel Hergenröder" w:date="2020-07-16T16:26:00Z">
              <w:rPr>
                <w:rFonts w:ascii="Consolas" w:hAnsi="Consolas"/>
                <w:color w:val="0000FF"/>
              </w:rPr>
            </w:rPrChange>
          </w:rPr>
          <w:t>class</w:t>
        </w:r>
        <w:r w:rsidRPr="00625FEA">
          <w:rPr>
            <w:rFonts w:ascii="Consolas" w:hAnsi="Consolas"/>
            <w:color w:val="000000"/>
            <w:sz w:val="18"/>
            <w:szCs w:val="18"/>
            <w:lang w:val="en-US"/>
            <w:rPrChange w:id="12912" w:author="Manuel Hergenröder" w:date="2020-07-16T16:26:00Z">
              <w:rPr>
                <w:rFonts w:ascii="Consolas" w:hAnsi="Consolas"/>
                <w:color w:val="000000"/>
              </w:rPr>
            </w:rPrChange>
          </w:rPr>
          <w:t> </w:t>
        </w:r>
        <w:r w:rsidRPr="00625FEA">
          <w:rPr>
            <w:rFonts w:ascii="Consolas" w:hAnsi="Consolas"/>
            <w:color w:val="2B91AF"/>
            <w:sz w:val="18"/>
            <w:szCs w:val="18"/>
            <w:lang w:val="en-US"/>
            <w:rPrChange w:id="12913" w:author="Manuel Hergenröder" w:date="2020-07-16T16:26:00Z">
              <w:rPr>
                <w:rFonts w:ascii="Consolas" w:hAnsi="Consolas"/>
                <w:color w:val="2B91AF"/>
              </w:rPr>
            </w:rPrChange>
          </w:rPr>
          <w:t>SpectrumHelper</w:t>
        </w:r>
        <w:r w:rsidRPr="00625FEA">
          <w:rPr>
            <w:rFonts w:ascii="Consolas" w:hAnsi="Consolas"/>
            <w:color w:val="000000"/>
            <w:sz w:val="18"/>
            <w:szCs w:val="18"/>
            <w:lang w:val="en-US"/>
            <w:rPrChange w:id="12914" w:author="Manuel Hergenröder" w:date="2020-07-16T16:26:00Z">
              <w:rPr>
                <w:rFonts w:ascii="Consolas" w:hAnsi="Consolas"/>
                <w:color w:val="000000"/>
              </w:rPr>
            </w:rPrChange>
          </w:rPr>
          <w:t> : </w:t>
        </w:r>
        <w:r w:rsidRPr="00625FEA">
          <w:rPr>
            <w:rFonts w:ascii="Consolas" w:hAnsi="Consolas"/>
            <w:color w:val="2B91AF"/>
            <w:sz w:val="18"/>
            <w:szCs w:val="18"/>
            <w:lang w:val="en-US"/>
            <w:rPrChange w:id="12915" w:author="Manuel Hergenröder" w:date="2020-07-16T16:26:00Z">
              <w:rPr>
                <w:rFonts w:ascii="Consolas" w:hAnsi="Consolas"/>
                <w:color w:val="2B91AF"/>
              </w:rPr>
            </w:rPrChange>
          </w:rPr>
          <w:t>MonoBehaviour</w:t>
        </w:r>
      </w:ins>
    </w:p>
    <w:p w14:paraId="1C91B633" w14:textId="77777777" w:rsidR="008F67FA" w:rsidRPr="00625FEA" w:rsidRDefault="008F67FA" w:rsidP="008F67FA">
      <w:pPr>
        <w:pStyle w:val="HTMLPreformatted"/>
        <w:shd w:val="clear" w:color="auto" w:fill="FFFFFF"/>
        <w:rPr>
          <w:ins w:id="12916" w:author="Manuel Hergenröder" w:date="2020-07-16T16:24:00Z"/>
          <w:rFonts w:ascii="Consolas" w:hAnsi="Consolas"/>
          <w:color w:val="000000"/>
          <w:sz w:val="18"/>
          <w:szCs w:val="18"/>
          <w:lang w:val="en-US"/>
          <w:rPrChange w:id="12917" w:author="Manuel Hergenröder" w:date="2020-07-16T16:26:00Z">
            <w:rPr>
              <w:ins w:id="12918" w:author="Manuel Hergenröder" w:date="2020-07-16T16:24:00Z"/>
              <w:rFonts w:ascii="Consolas" w:hAnsi="Consolas"/>
              <w:color w:val="000000"/>
            </w:rPr>
          </w:rPrChange>
        </w:rPr>
      </w:pPr>
      <w:ins w:id="12919" w:author="Manuel Hergenröder" w:date="2020-07-16T16:24:00Z">
        <w:r w:rsidRPr="00625FEA">
          <w:rPr>
            <w:rFonts w:ascii="Consolas" w:hAnsi="Consolas"/>
            <w:color w:val="000000"/>
            <w:sz w:val="18"/>
            <w:szCs w:val="18"/>
            <w:lang w:val="en-US"/>
            <w:rPrChange w:id="12920" w:author="Manuel Hergenröder" w:date="2020-07-16T16:26:00Z">
              <w:rPr>
                <w:rFonts w:ascii="Consolas" w:hAnsi="Consolas"/>
                <w:color w:val="000000"/>
              </w:rPr>
            </w:rPrChange>
          </w:rPr>
          <w:t>{</w:t>
        </w:r>
      </w:ins>
    </w:p>
    <w:p w14:paraId="1D079434" w14:textId="77777777" w:rsidR="008F67FA" w:rsidRPr="00625FEA" w:rsidRDefault="008F67FA" w:rsidP="008F67FA">
      <w:pPr>
        <w:pStyle w:val="HTMLPreformatted"/>
        <w:shd w:val="clear" w:color="auto" w:fill="FFFFFF"/>
        <w:rPr>
          <w:ins w:id="12921" w:author="Manuel Hergenröder" w:date="2020-07-16T16:24:00Z"/>
          <w:rFonts w:ascii="Consolas" w:hAnsi="Consolas"/>
          <w:color w:val="000000"/>
          <w:sz w:val="18"/>
          <w:szCs w:val="18"/>
          <w:lang w:val="en-US"/>
          <w:rPrChange w:id="12922" w:author="Manuel Hergenröder" w:date="2020-07-16T16:26:00Z">
            <w:rPr>
              <w:ins w:id="12923" w:author="Manuel Hergenröder" w:date="2020-07-16T16:24:00Z"/>
              <w:rFonts w:ascii="Consolas" w:hAnsi="Consolas"/>
              <w:color w:val="000000"/>
            </w:rPr>
          </w:rPrChange>
        </w:rPr>
      </w:pPr>
      <w:ins w:id="12924" w:author="Manuel Hergenröder" w:date="2020-07-16T16:24:00Z">
        <w:r w:rsidRPr="00625FEA">
          <w:rPr>
            <w:rFonts w:ascii="Consolas" w:hAnsi="Consolas"/>
            <w:color w:val="000000"/>
            <w:sz w:val="18"/>
            <w:szCs w:val="18"/>
            <w:lang w:val="en-US"/>
            <w:rPrChange w:id="12925" w:author="Manuel Hergenröder" w:date="2020-07-16T16:26:00Z">
              <w:rPr>
                <w:rFonts w:ascii="Consolas" w:hAnsi="Consolas"/>
                <w:color w:val="000000"/>
              </w:rPr>
            </w:rPrChange>
          </w:rPr>
          <w:t xml:space="preserve"> </w:t>
        </w:r>
      </w:ins>
    </w:p>
    <w:p w14:paraId="46CD41EB" w14:textId="77777777" w:rsidR="008F67FA" w:rsidRPr="00625FEA" w:rsidRDefault="008F67FA" w:rsidP="008F67FA">
      <w:pPr>
        <w:pStyle w:val="HTMLPreformatted"/>
        <w:shd w:val="clear" w:color="auto" w:fill="FFFFFF"/>
        <w:rPr>
          <w:ins w:id="12926" w:author="Manuel Hergenröder" w:date="2020-07-16T16:24:00Z"/>
          <w:rFonts w:ascii="Consolas" w:hAnsi="Consolas"/>
          <w:color w:val="000000"/>
          <w:sz w:val="18"/>
          <w:szCs w:val="18"/>
          <w:lang w:val="en-US"/>
          <w:rPrChange w:id="12927" w:author="Manuel Hergenröder" w:date="2020-07-16T16:26:00Z">
            <w:rPr>
              <w:ins w:id="12928" w:author="Manuel Hergenröder" w:date="2020-07-16T16:24:00Z"/>
              <w:rFonts w:ascii="Consolas" w:hAnsi="Consolas"/>
              <w:color w:val="000000"/>
            </w:rPr>
          </w:rPrChange>
        </w:rPr>
      </w:pPr>
      <w:ins w:id="12929" w:author="Manuel Hergenröder" w:date="2020-07-16T16:24:00Z">
        <w:r w:rsidRPr="00625FEA">
          <w:rPr>
            <w:rFonts w:ascii="Consolas" w:hAnsi="Consolas"/>
            <w:color w:val="000000"/>
            <w:sz w:val="18"/>
            <w:szCs w:val="18"/>
            <w:lang w:val="en-US"/>
            <w:rPrChange w:id="12930" w:author="Manuel Hergenröder" w:date="2020-07-16T16:26:00Z">
              <w:rPr>
                <w:rFonts w:ascii="Consolas" w:hAnsi="Consolas"/>
                <w:color w:val="000000"/>
              </w:rPr>
            </w:rPrChange>
          </w:rPr>
          <w:t>    </w:t>
        </w:r>
        <w:r w:rsidRPr="00625FEA">
          <w:rPr>
            <w:rFonts w:ascii="Consolas" w:hAnsi="Consolas"/>
            <w:color w:val="0000FF"/>
            <w:sz w:val="18"/>
            <w:szCs w:val="18"/>
            <w:lang w:val="en-US"/>
            <w:rPrChange w:id="12931"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2932" w:author="Manuel Hergenröder" w:date="2020-07-16T16:26:00Z">
              <w:rPr>
                <w:rFonts w:ascii="Consolas" w:hAnsi="Consolas"/>
                <w:color w:val="000000"/>
              </w:rPr>
            </w:rPrChange>
          </w:rPr>
          <w:t> </w:t>
        </w:r>
        <w:r w:rsidRPr="00625FEA">
          <w:rPr>
            <w:rFonts w:ascii="Consolas" w:hAnsi="Consolas"/>
            <w:color w:val="2B91AF"/>
            <w:sz w:val="18"/>
            <w:szCs w:val="18"/>
            <w:lang w:val="en-US"/>
            <w:rPrChange w:id="12933"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12934" w:author="Manuel Hergenröder" w:date="2020-07-16T16:26:00Z">
              <w:rPr>
                <w:rFonts w:ascii="Consolas" w:hAnsi="Consolas"/>
                <w:color w:val="000000"/>
              </w:rPr>
            </w:rPrChange>
          </w:rPr>
          <w:t> toolValueIndicator;</w:t>
        </w:r>
      </w:ins>
    </w:p>
    <w:p w14:paraId="4B66A299" w14:textId="77777777" w:rsidR="008F67FA" w:rsidRPr="00625FEA" w:rsidRDefault="008F67FA" w:rsidP="008F67FA">
      <w:pPr>
        <w:pStyle w:val="HTMLPreformatted"/>
        <w:shd w:val="clear" w:color="auto" w:fill="FFFFFF"/>
        <w:rPr>
          <w:ins w:id="12935" w:author="Manuel Hergenröder" w:date="2020-07-16T16:24:00Z"/>
          <w:rFonts w:ascii="Consolas" w:hAnsi="Consolas"/>
          <w:color w:val="000000"/>
          <w:sz w:val="18"/>
          <w:szCs w:val="18"/>
          <w:lang w:val="en-US"/>
          <w:rPrChange w:id="12936" w:author="Manuel Hergenröder" w:date="2020-07-16T16:26:00Z">
            <w:rPr>
              <w:ins w:id="12937" w:author="Manuel Hergenröder" w:date="2020-07-16T16:24:00Z"/>
              <w:rFonts w:ascii="Consolas" w:hAnsi="Consolas"/>
              <w:color w:val="000000"/>
            </w:rPr>
          </w:rPrChange>
        </w:rPr>
      </w:pPr>
      <w:ins w:id="12938" w:author="Manuel Hergenröder" w:date="2020-07-16T16:24:00Z">
        <w:r w:rsidRPr="00625FEA">
          <w:rPr>
            <w:rFonts w:ascii="Consolas" w:hAnsi="Consolas"/>
            <w:color w:val="000000"/>
            <w:sz w:val="18"/>
            <w:szCs w:val="18"/>
            <w:lang w:val="en-US"/>
            <w:rPrChange w:id="12939" w:author="Manuel Hergenröder" w:date="2020-07-16T16:26:00Z">
              <w:rPr>
                <w:rFonts w:ascii="Consolas" w:hAnsi="Consolas"/>
                <w:color w:val="000000"/>
              </w:rPr>
            </w:rPrChange>
          </w:rPr>
          <w:t>    </w:t>
        </w:r>
        <w:r w:rsidRPr="00625FEA">
          <w:rPr>
            <w:rFonts w:ascii="Consolas" w:hAnsi="Consolas"/>
            <w:color w:val="0000FF"/>
            <w:sz w:val="18"/>
            <w:szCs w:val="18"/>
            <w:lang w:val="en-US"/>
            <w:rPrChange w:id="12940"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2941" w:author="Manuel Hergenröder" w:date="2020-07-16T16:26:00Z">
              <w:rPr>
                <w:rFonts w:ascii="Consolas" w:hAnsi="Consolas"/>
                <w:color w:val="000000"/>
              </w:rPr>
            </w:rPrChange>
          </w:rPr>
          <w:t> </w:t>
        </w:r>
        <w:r w:rsidRPr="00625FEA">
          <w:rPr>
            <w:rFonts w:ascii="Consolas" w:hAnsi="Consolas"/>
            <w:color w:val="0000FF"/>
            <w:sz w:val="18"/>
            <w:szCs w:val="18"/>
            <w:lang w:val="en-US"/>
            <w:rPrChange w:id="12942" w:author="Manuel Hergenröder" w:date="2020-07-16T16:26:00Z">
              <w:rPr>
                <w:rFonts w:ascii="Consolas" w:hAnsi="Consolas"/>
                <w:color w:val="0000FF"/>
              </w:rPr>
            </w:rPrChange>
          </w:rPr>
          <w:t>int</w:t>
        </w:r>
        <w:r w:rsidRPr="00625FEA">
          <w:rPr>
            <w:rFonts w:ascii="Consolas" w:hAnsi="Consolas"/>
            <w:color w:val="000000"/>
            <w:sz w:val="18"/>
            <w:szCs w:val="18"/>
            <w:lang w:val="en-US"/>
            <w:rPrChange w:id="12943" w:author="Manuel Hergenröder" w:date="2020-07-16T16:26:00Z">
              <w:rPr>
                <w:rFonts w:ascii="Consolas" w:hAnsi="Consolas"/>
                <w:color w:val="000000"/>
              </w:rPr>
            </w:rPrChange>
          </w:rPr>
          <w:t> toolValueIndicatorFramesToShow;</w:t>
        </w:r>
      </w:ins>
    </w:p>
    <w:p w14:paraId="3B789356" w14:textId="77777777" w:rsidR="008F67FA" w:rsidRPr="00625FEA" w:rsidRDefault="008F67FA" w:rsidP="008F67FA">
      <w:pPr>
        <w:pStyle w:val="HTMLPreformatted"/>
        <w:shd w:val="clear" w:color="auto" w:fill="FFFFFF"/>
        <w:rPr>
          <w:ins w:id="12944" w:author="Manuel Hergenröder" w:date="2020-07-16T16:24:00Z"/>
          <w:rFonts w:ascii="Consolas" w:hAnsi="Consolas"/>
          <w:color w:val="000000"/>
          <w:sz w:val="18"/>
          <w:szCs w:val="18"/>
          <w:lang w:val="en-US"/>
          <w:rPrChange w:id="12945" w:author="Manuel Hergenröder" w:date="2020-07-16T16:26:00Z">
            <w:rPr>
              <w:ins w:id="12946" w:author="Manuel Hergenröder" w:date="2020-07-16T16:24:00Z"/>
              <w:rFonts w:ascii="Consolas" w:hAnsi="Consolas"/>
              <w:color w:val="000000"/>
            </w:rPr>
          </w:rPrChange>
        </w:rPr>
      </w:pPr>
      <w:ins w:id="12947" w:author="Manuel Hergenröder" w:date="2020-07-16T16:24:00Z">
        <w:r w:rsidRPr="00625FEA">
          <w:rPr>
            <w:rFonts w:ascii="Consolas" w:hAnsi="Consolas"/>
            <w:color w:val="000000"/>
            <w:sz w:val="18"/>
            <w:szCs w:val="18"/>
            <w:lang w:val="en-US"/>
            <w:rPrChange w:id="12948" w:author="Manuel Hergenröder" w:date="2020-07-16T16:26:00Z">
              <w:rPr>
                <w:rFonts w:ascii="Consolas" w:hAnsi="Consolas"/>
                <w:color w:val="000000"/>
              </w:rPr>
            </w:rPrChange>
          </w:rPr>
          <w:t xml:space="preserve"> </w:t>
        </w:r>
      </w:ins>
    </w:p>
    <w:p w14:paraId="1BB91639" w14:textId="77777777" w:rsidR="008F67FA" w:rsidRPr="00625FEA" w:rsidRDefault="008F67FA" w:rsidP="008F67FA">
      <w:pPr>
        <w:pStyle w:val="HTMLPreformatted"/>
        <w:shd w:val="clear" w:color="auto" w:fill="FFFFFF"/>
        <w:rPr>
          <w:ins w:id="12949" w:author="Manuel Hergenröder" w:date="2020-07-16T16:24:00Z"/>
          <w:rFonts w:ascii="Consolas" w:hAnsi="Consolas"/>
          <w:color w:val="000000"/>
          <w:sz w:val="18"/>
          <w:szCs w:val="18"/>
          <w:lang w:val="en-US"/>
          <w:rPrChange w:id="12950" w:author="Manuel Hergenröder" w:date="2020-07-16T16:26:00Z">
            <w:rPr>
              <w:ins w:id="12951" w:author="Manuel Hergenröder" w:date="2020-07-16T16:24:00Z"/>
              <w:rFonts w:ascii="Consolas" w:hAnsi="Consolas"/>
              <w:color w:val="000000"/>
            </w:rPr>
          </w:rPrChange>
        </w:rPr>
      </w:pPr>
      <w:ins w:id="12952" w:author="Manuel Hergenröder" w:date="2020-07-16T16:24:00Z">
        <w:r w:rsidRPr="00625FEA">
          <w:rPr>
            <w:rFonts w:ascii="Consolas" w:hAnsi="Consolas"/>
            <w:color w:val="000000"/>
            <w:sz w:val="18"/>
            <w:szCs w:val="18"/>
            <w:lang w:val="en-US"/>
            <w:rPrChange w:id="12953" w:author="Manuel Hergenröder" w:date="2020-07-16T16:26:00Z">
              <w:rPr>
                <w:rFonts w:ascii="Consolas" w:hAnsi="Consolas"/>
                <w:color w:val="000000"/>
              </w:rPr>
            </w:rPrChange>
          </w:rPr>
          <w:t>    </w:t>
        </w:r>
        <w:r w:rsidRPr="00625FEA">
          <w:rPr>
            <w:rFonts w:ascii="Consolas" w:hAnsi="Consolas"/>
            <w:color w:val="0000FF"/>
            <w:sz w:val="18"/>
            <w:szCs w:val="18"/>
            <w:lang w:val="en-US"/>
            <w:rPrChange w:id="12954"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2955" w:author="Manuel Hergenröder" w:date="2020-07-16T16:26:00Z">
              <w:rPr>
                <w:rFonts w:ascii="Consolas" w:hAnsi="Consolas"/>
                <w:color w:val="000000"/>
              </w:rPr>
            </w:rPrChange>
          </w:rPr>
          <w:t> </w:t>
        </w:r>
        <w:r w:rsidRPr="00625FEA">
          <w:rPr>
            <w:rFonts w:ascii="Consolas" w:hAnsi="Consolas"/>
            <w:color w:val="0000FF"/>
            <w:sz w:val="18"/>
            <w:szCs w:val="18"/>
            <w:lang w:val="en-US"/>
            <w:rPrChange w:id="12956" w:author="Manuel Hergenröder" w:date="2020-07-16T16:26:00Z">
              <w:rPr>
                <w:rFonts w:ascii="Consolas" w:hAnsi="Consolas"/>
                <w:color w:val="0000FF"/>
              </w:rPr>
            </w:rPrChange>
          </w:rPr>
          <w:t>void</w:t>
        </w:r>
        <w:r w:rsidRPr="00625FEA">
          <w:rPr>
            <w:rFonts w:ascii="Consolas" w:hAnsi="Consolas"/>
            <w:color w:val="000000"/>
            <w:sz w:val="18"/>
            <w:szCs w:val="18"/>
            <w:lang w:val="en-US"/>
            <w:rPrChange w:id="12957" w:author="Manuel Hergenröder" w:date="2020-07-16T16:26:00Z">
              <w:rPr>
                <w:rFonts w:ascii="Consolas" w:hAnsi="Consolas"/>
                <w:color w:val="000000"/>
              </w:rPr>
            </w:rPrChange>
          </w:rPr>
          <w:t> </w:t>
        </w:r>
        <w:r w:rsidRPr="00625FEA">
          <w:rPr>
            <w:rFonts w:ascii="Consolas" w:hAnsi="Consolas"/>
            <w:color w:val="0000FF"/>
            <w:sz w:val="18"/>
            <w:szCs w:val="18"/>
            <w:lang w:val="en-US"/>
            <w:rPrChange w:id="12958" w:author="Manuel Hergenröder" w:date="2020-07-16T16:26:00Z">
              <w:rPr>
                <w:rFonts w:ascii="Consolas" w:hAnsi="Consolas"/>
                <w:color w:val="0000FF"/>
              </w:rPr>
            </w:rPrChange>
          </w:rPr>
          <w:t>Awake</w:t>
        </w:r>
        <w:r w:rsidRPr="00625FEA">
          <w:rPr>
            <w:rFonts w:ascii="Consolas" w:hAnsi="Consolas"/>
            <w:color w:val="000000"/>
            <w:sz w:val="18"/>
            <w:szCs w:val="18"/>
            <w:lang w:val="en-US"/>
            <w:rPrChange w:id="12959" w:author="Manuel Hergenröder" w:date="2020-07-16T16:26:00Z">
              <w:rPr>
                <w:rFonts w:ascii="Consolas" w:hAnsi="Consolas"/>
                <w:color w:val="000000"/>
              </w:rPr>
            </w:rPrChange>
          </w:rPr>
          <w:t>()</w:t>
        </w:r>
      </w:ins>
    </w:p>
    <w:p w14:paraId="2696433A" w14:textId="77777777" w:rsidR="008F67FA" w:rsidRPr="00625FEA" w:rsidRDefault="008F67FA" w:rsidP="008F67FA">
      <w:pPr>
        <w:pStyle w:val="HTMLPreformatted"/>
        <w:shd w:val="clear" w:color="auto" w:fill="FFFFFF"/>
        <w:rPr>
          <w:ins w:id="12960" w:author="Manuel Hergenröder" w:date="2020-07-16T16:24:00Z"/>
          <w:rFonts w:ascii="Consolas" w:hAnsi="Consolas"/>
          <w:color w:val="000000"/>
          <w:sz w:val="18"/>
          <w:szCs w:val="18"/>
          <w:lang w:val="en-US"/>
          <w:rPrChange w:id="12961" w:author="Manuel Hergenröder" w:date="2020-07-16T16:26:00Z">
            <w:rPr>
              <w:ins w:id="12962" w:author="Manuel Hergenröder" w:date="2020-07-16T16:24:00Z"/>
              <w:rFonts w:ascii="Consolas" w:hAnsi="Consolas"/>
              <w:color w:val="000000"/>
            </w:rPr>
          </w:rPrChange>
        </w:rPr>
      </w:pPr>
      <w:ins w:id="12963" w:author="Manuel Hergenröder" w:date="2020-07-16T16:24:00Z">
        <w:r w:rsidRPr="00625FEA">
          <w:rPr>
            <w:rFonts w:ascii="Consolas" w:hAnsi="Consolas"/>
            <w:color w:val="000000"/>
            <w:sz w:val="18"/>
            <w:szCs w:val="18"/>
            <w:lang w:val="en-US"/>
            <w:rPrChange w:id="12964" w:author="Manuel Hergenröder" w:date="2020-07-16T16:26:00Z">
              <w:rPr>
                <w:rFonts w:ascii="Consolas" w:hAnsi="Consolas"/>
                <w:color w:val="000000"/>
              </w:rPr>
            </w:rPrChange>
          </w:rPr>
          <w:t>    {</w:t>
        </w:r>
      </w:ins>
    </w:p>
    <w:p w14:paraId="6D9DDC96" w14:textId="77777777" w:rsidR="008F67FA" w:rsidRPr="00625FEA" w:rsidRDefault="008F67FA" w:rsidP="008F67FA">
      <w:pPr>
        <w:pStyle w:val="HTMLPreformatted"/>
        <w:shd w:val="clear" w:color="auto" w:fill="FFFFFF"/>
        <w:rPr>
          <w:ins w:id="12965" w:author="Manuel Hergenröder" w:date="2020-07-16T16:24:00Z"/>
          <w:rFonts w:ascii="Consolas" w:hAnsi="Consolas"/>
          <w:color w:val="000000"/>
          <w:sz w:val="18"/>
          <w:szCs w:val="18"/>
          <w:lang w:val="en-US"/>
          <w:rPrChange w:id="12966" w:author="Manuel Hergenröder" w:date="2020-07-16T16:26:00Z">
            <w:rPr>
              <w:ins w:id="12967" w:author="Manuel Hergenröder" w:date="2020-07-16T16:24:00Z"/>
              <w:rFonts w:ascii="Consolas" w:hAnsi="Consolas"/>
              <w:color w:val="000000"/>
            </w:rPr>
          </w:rPrChange>
        </w:rPr>
      </w:pPr>
      <w:ins w:id="12968" w:author="Manuel Hergenröder" w:date="2020-07-16T16:24:00Z">
        <w:r w:rsidRPr="00625FEA">
          <w:rPr>
            <w:rFonts w:ascii="Consolas" w:hAnsi="Consolas"/>
            <w:color w:val="000000"/>
            <w:sz w:val="18"/>
            <w:szCs w:val="18"/>
            <w:lang w:val="en-US"/>
            <w:rPrChange w:id="12969" w:author="Manuel Hergenröder" w:date="2020-07-16T16:26:00Z">
              <w:rPr>
                <w:rFonts w:ascii="Consolas" w:hAnsi="Consolas"/>
                <w:color w:val="000000"/>
              </w:rPr>
            </w:rPrChange>
          </w:rPr>
          <w:t>        </w:t>
        </w:r>
        <w:r w:rsidRPr="00625FEA">
          <w:rPr>
            <w:rFonts w:ascii="Consolas" w:hAnsi="Consolas"/>
            <w:color w:val="0000FF"/>
            <w:sz w:val="18"/>
            <w:szCs w:val="18"/>
            <w:lang w:val="en-US"/>
            <w:rPrChange w:id="1297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2971" w:author="Manuel Hergenröder" w:date="2020-07-16T16:26:00Z">
              <w:rPr>
                <w:rFonts w:ascii="Consolas" w:hAnsi="Consolas"/>
                <w:color w:val="000000"/>
              </w:rPr>
            </w:rPrChange>
          </w:rPr>
          <w:t>.toolValueIndicator = </w:t>
        </w:r>
        <w:r w:rsidRPr="00625FEA">
          <w:rPr>
            <w:rFonts w:ascii="Consolas" w:hAnsi="Consolas"/>
            <w:color w:val="2B91AF"/>
            <w:sz w:val="18"/>
            <w:szCs w:val="18"/>
            <w:lang w:val="en-US"/>
            <w:rPrChange w:id="12972"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12973" w:author="Manuel Hergenröder" w:date="2020-07-16T16:26:00Z">
              <w:rPr>
                <w:rFonts w:ascii="Consolas" w:hAnsi="Consolas"/>
                <w:color w:val="000000"/>
              </w:rPr>
            </w:rPrChange>
          </w:rPr>
          <w:t>.</w:t>
        </w:r>
        <w:r w:rsidRPr="00625FEA">
          <w:rPr>
            <w:rFonts w:ascii="Consolas" w:hAnsi="Consolas"/>
            <w:color w:val="74531F"/>
            <w:sz w:val="18"/>
            <w:szCs w:val="18"/>
            <w:lang w:val="en-US"/>
            <w:rPrChange w:id="12974" w:author="Manuel Hergenröder" w:date="2020-07-16T16:26:00Z">
              <w:rPr>
                <w:rFonts w:ascii="Consolas" w:hAnsi="Consolas"/>
                <w:color w:val="74531F"/>
              </w:rPr>
            </w:rPrChange>
          </w:rPr>
          <w:t>Find</w:t>
        </w:r>
        <w:r w:rsidRPr="00625FEA">
          <w:rPr>
            <w:rFonts w:ascii="Consolas" w:hAnsi="Consolas"/>
            <w:color w:val="000000"/>
            <w:sz w:val="18"/>
            <w:szCs w:val="18"/>
            <w:lang w:val="en-US"/>
            <w:rPrChange w:id="12975" w:author="Manuel Hergenröder" w:date="2020-07-16T16:26:00Z">
              <w:rPr>
                <w:rFonts w:ascii="Consolas" w:hAnsi="Consolas"/>
                <w:color w:val="000000"/>
              </w:rPr>
            </w:rPrChange>
          </w:rPr>
          <w:t>(</w:t>
        </w:r>
        <w:r w:rsidRPr="00625FEA">
          <w:rPr>
            <w:rFonts w:ascii="Consolas" w:hAnsi="Consolas"/>
            <w:color w:val="A31515"/>
            <w:sz w:val="18"/>
            <w:szCs w:val="18"/>
            <w:lang w:val="en-US"/>
            <w:rPrChange w:id="12976" w:author="Manuel Hergenröder" w:date="2020-07-16T16:26:00Z">
              <w:rPr>
                <w:rFonts w:ascii="Consolas" w:hAnsi="Consolas"/>
                <w:color w:val="A31515"/>
              </w:rPr>
            </w:rPrChange>
          </w:rPr>
          <w:t>"ToolValueIndicator"</w:t>
        </w:r>
        <w:r w:rsidRPr="00625FEA">
          <w:rPr>
            <w:rFonts w:ascii="Consolas" w:hAnsi="Consolas"/>
            <w:color w:val="000000"/>
            <w:sz w:val="18"/>
            <w:szCs w:val="18"/>
            <w:lang w:val="en-US"/>
            <w:rPrChange w:id="12977" w:author="Manuel Hergenröder" w:date="2020-07-16T16:26:00Z">
              <w:rPr>
                <w:rFonts w:ascii="Consolas" w:hAnsi="Consolas"/>
                <w:color w:val="000000"/>
              </w:rPr>
            </w:rPrChange>
          </w:rPr>
          <w:t>);</w:t>
        </w:r>
      </w:ins>
    </w:p>
    <w:p w14:paraId="5C24627F" w14:textId="77777777" w:rsidR="008F67FA" w:rsidRPr="00625FEA" w:rsidRDefault="008F67FA" w:rsidP="008F67FA">
      <w:pPr>
        <w:pStyle w:val="HTMLPreformatted"/>
        <w:shd w:val="clear" w:color="auto" w:fill="FFFFFF"/>
        <w:rPr>
          <w:ins w:id="12978" w:author="Manuel Hergenröder" w:date="2020-07-16T16:24:00Z"/>
          <w:rFonts w:ascii="Consolas" w:hAnsi="Consolas"/>
          <w:color w:val="000000"/>
          <w:sz w:val="18"/>
          <w:szCs w:val="18"/>
          <w:lang w:val="en-US"/>
          <w:rPrChange w:id="12979" w:author="Manuel Hergenröder" w:date="2020-07-16T16:26:00Z">
            <w:rPr>
              <w:ins w:id="12980" w:author="Manuel Hergenröder" w:date="2020-07-16T16:24:00Z"/>
              <w:rFonts w:ascii="Consolas" w:hAnsi="Consolas"/>
              <w:color w:val="000000"/>
            </w:rPr>
          </w:rPrChange>
        </w:rPr>
      </w:pPr>
      <w:ins w:id="12981" w:author="Manuel Hergenröder" w:date="2020-07-16T16:24:00Z">
        <w:r w:rsidRPr="00625FEA">
          <w:rPr>
            <w:rFonts w:ascii="Consolas" w:hAnsi="Consolas"/>
            <w:color w:val="000000"/>
            <w:sz w:val="18"/>
            <w:szCs w:val="18"/>
            <w:lang w:val="en-US"/>
            <w:rPrChange w:id="12982" w:author="Manuel Hergenröder" w:date="2020-07-16T16:26:00Z">
              <w:rPr>
                <w:rFonts w:ascii="Consolas" w:hAnsi="Consolas"/>
                <w:color w:val="000000"/>
              </w:rPr>
            </w:rPrChange>
          </w:rPr>
          <w:t>    }</w:t>
        </w:r>
      </w:ins>
    </w:p>
    <w:p w14:paraId="7AE393A6" w14:textId="77777777" w:rsidR="008F67FA" w:rsidRPr="00625FEA" w:rsidRDefault="008F67FA" w:rsidP="008F67FA">
      <w:pPr>
        <w:pStyle w:val="HTMLPreformatted"/>
        <w:shd w:val="clear" w:color="auto" w:fill="FFFFFF"/>
        <w:rPr>
          <w:ins w:id="12983" w:author="Manuel Hergenröder" w:date="2020-07-16T16:24:00Z"/>
          <w:rFonts w:ascii="Consolas" w:hAnsi="Consolas"/>
          <w:color w:val="000000"/>
          <w:sz w:val="18"/>
          <w:szCs w:val="18"/>
          <w:lang w:val="en-US"/>
          <w:rPrChange w:id="12984" w:author="Manuel Hergenröder" w:date="2020-07-16T16:26:00Z">
            <w:rPr>
              <w:ins w:id="12985" w:author="Manuel Hergenröder" w:date="2020-07-16T16:24:00Z"/>
              <w:rFonts w:ascii="Consolas" w:hAnsi="Consolas"/>
              <w:color w:val="000000"/>
            </w:rPr>
          </w:rPrChange>
        </w:rPr>
      </w:pPr>
      <w:ins w:id="12986" w:author="Manuel Hergenröder" w:date="2020-07-16T16:24:00Z">
        <w:r w:rsidRPr="00625FEA">
          <w:rPr>
            <w:rFonts w:ascii="Consolas" w:hAnsi="Consolas"/>
            <w:color w:val="000000"/>
            <w:sz w:val="18"/>
            <w:szCs w:val="18"/>
            <w:lang w:val="en-US"/>
            <w:rPrChange w:id="12987" w:author="Manuel Hergenröder" w:date="2020-07-16T16:26:00Z">
              <w:rPr>
                <w:rFonts w:ascii="Consolas" w:hAnsi="Consolas"/>
                <w:color w:val="000000"/>
              </w:rPr>
            </w:rPrChange>
          </w:rPr>
          <w:t>    </w:t>
        </w:r>
        <w:r w:rsidRPr="00625FEA">
          <w:rPr>
            <w:rFonts w:ascii="Consolas" w:hAnsi="Consolas"/>
            <w:color w:val="0000FF"/>
            <w:sz w:val="18"/>
            <w:szCs w:val="18"/>
            <w:lang w:val="en-US"/>
            <w:rPrChange w:id="12988"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2989" w:author="Manuel Hergenröder" w:date="2020-07-16T16:26:00Z">
              <w:rPr>
                <w:rFonts w:ascii="Consolas" w:hAnsi="Consolas"/>
                <w:color w:val="000000"/>
              </w:rPr>
            </w:rPrChange>
          </w:rPr>
          <w:t> </w:t>
        </w:r>
        <w:r w:rsidRPr="00625FEA">
          <w:rPr>
            <w:rFonts w:ascii="Consolas" w:hAnsi="Consolas"/>
            <w:color w:val="0000FF"/>
            <w:sz w:val="18"/>
            <w:szCs w:val="18"/>
            <w:lang w:val="en-US"/>
            <w:rPrChange w:id="12990" w:author="Manuel Hergenröder" w:date="2020-07-16T16:26:00Z">
              <w:rPr>
                <w:rFonts w:ascii="Consolas" w:hAnsi="Consolas"/>
                <w:color w:val="0000FF"/>
              </w:rPr>
            </w:rPrChange>
          </w:rPr>
          <w:t>void</w:t>
        </w:r>
        <w:r w:rsidRPr="00625FEA">
          <w:rPr>
            <w:rFonts w:ascii="Consolas" w:hAnsi="Consolas"/>
            <w:color w:val="000000"/>
            <w:sz w:val="18"/>
            <w:szCs w:val="18"/>
            <w:lang w:val="en-US"/>
            <w:rPrChange w:id="12991" w:author="Manuel Hergenröder" w:date="2020-07-16T16:26:00Z">
              <w:rPr>
                <w:rFonts w:ascii="Consolas" w:hAnsi="Consolas"/>
                <w:color w:val="000000"/>
              </w:rPr>
            </w:rPrChange>
          </w:rPr>
          <w:t> </w:t>
        </w:r>
        <w:r w:rsidRPr="00625FEA">
          <w:rPr>
            <w:rFonts w:ascii="Consolas" w:hAnsi="Consolas"/>
            <w:color w:val="0000FF"/>
            <w:sz w:val="18"/>
            <w:szCs w:val="18"/>
            <w:lang w:val="en-US"/>
            <w:rPrChange w:id="12992" w:author="Manuel Hergenröder" w:date="2020-07-16T16:26:00Z">
              <w:rPr>
                <w:rFonts w:ascii="Consolas" w:hAnsi="Consolas"/>
                <w:color w:val="0000FF"/>
              </w:rPr>
            </w:rPrChange>
          </w:rPr>
          <w:t>Start</w:t>
        </w:r>
        <w:r w:rsidRPr="00625FEA">
          <w:rPr>
            <w:rFonts w:ascii="Consolas" w:hAnsi="Consolas"/>
            <w:color w:val="000000"/>
            <w:sz w:val="18"/>
            <w:szCs w:val="18"/>
            <w:lang w:val="en-US"/>
            <w:rPrChange w:id="12993" w:author="Manuel Hergenröder" w:date="2020-07-16T16:26:00Z">
              <w:rPr>
                <w:rFonts w:ascii="Consolas" w:hAnsi="Consolas"/>
                <w:color w:val="000000"/>
              </w:rPr>
            </w:rPrChange>
          </w:rPr>
          <w:t>()</w:t>
        </w:r>
      </w:ins>
    </w:p>
    <w:p w14:paraId="07A44EA1" w14:textId="77777777" w:rsidR="008F67FA" w:rsidRPr="00625FEA" w:rsidRDefault="008F67FA" w:rsidP="008F67FA">
      <w:pPr>
        <w:pStyle w:val="HTMLPreformatted"/>
        <w:shd w:val="clear" w:color="auto" w:fill="FFFFFF"/>
        <w:rPr>
          <w:ins w:id="12994" w:author="Manuel Hergenröder" w:date="2020-07-16T16:24:00Z"/>
          <w:rFonts w:ascii="Consolas" w:hAnsi="Consolas"/>
          <w:color w:val="000000"/>
          <w:sz w:val="18"/>
          <w:szCs w:val="18"/>
          <w:lang w:val="en-US"/>
          <w:rPrChange w:id="12995" w:author="Manuel Hergenröder" w:date="2020-07-16T16:26:00Z">
            <w:rPr>
              <w:ins w:id="12996" w:author="Manuel Hergenröder" w:date="2020-07-16T16:24:00Z"/>
              <w:rFonts w:ascii="Consolas" w:hAnsi="Consolas"/>
              <w:color w:val="000000"/>
            </w:rPr>
          </w:rPrChange>
        </w:rPr>
      </w:pPr>
      <w:ins w:id="12997" w:author="Manuel Hergenröder" w:date="2020-07-16T16:24:00Z">
        <w:r w:rsidRPr="00625FEA">
          <w:rPr>
            <w:rFonts w:ascii="Consolas" w:hAnsi="Consolas"/>
            <w:color w:val="000000"/>
            <w:sz w:val="18"/>
            <w:szCs w:val="18"/>
            <w:lang w:val="en-US"/>
            <w:rPrChange w:id="12998" w:author="Manuel Hergenröder" w:date="2020-07-16T16:26:00Z">
              <w:rPr>
                <w:rFonts w:ascii="Consolas" w:hAnsi="Consolas"/>
                <w:color w:val="000000"/>
              </w:rPr>
            </w:rPrChange>
          </w:rPr>
          <w:t>    {</w:t>
        </w:r>
      </w:ins>
    </w:p>
    <w:p w14:paraId="45692BC3" w14:textId="77777777" w:rsidR="008F67FA" w:rsidRPr="00625FEA" w:rsidRDefault="008F67FA" w:rsidP="008F67FA">
      <w:pPr>
        <w:pStyle w:val="HTMLPreformatted"/>
        <w:shd w:val="clear" w:color="auto" w:fill="FFFFFF"/>
        <w:rPr>
          <w:ins w:id="12999" w:author="Manuel Hergenröder" w:date="2020-07-16T16:24:00Z"/>
          <w:rFonts w:ascii="Consolas" w:hAnsi="Consolas"/>
          <w:color w:val="000000"/>
          <w:sz w:val="18"/>
          <w:szCs w:val="18"/>
          <w:lang w:val="en-US"/>
          <w:rPrChange w:id="13000" w:author="Manuel Hergenröder" w:date="2020-07-16T16:26:00Z">
            <w:rPr>
              <w:ins w:id="13001" w:author="Manuel Hergenröder" w:date="2020-07-16T16:24:00Z"/>
              <w:rFonts w:ascii="Consolas" w:hAnsi="Consolas"/>
              <w:color w:val="000000"/>
            </w:rPr>
          </w:rPrChange>
        </w:rPr>
      </w:pPr>
      <w:ins w:id="13002" w:author="Manuel Hergenröder" w:date="2020-07-16T16:24:00Z">
        <w:r w:rsidRPr="00625FEA">
          <w:rPr>
            <w:rFonts w:ascii="Consolas" w:hAnsi="Consolas"/>
            <w:color w:val="000000"/>
            <w:sz w:val="18"/>
            <w:szCs w:val="18"/>
            <w:lang w:val="en-US"/>
            <w:rPrChange w:id="13003" w:author="Manuel Hergenröder" w:date="2020-07-16T16:26:00Z">
              <w:rPr>
                <w:rFonts w:ascii="Consolas" w:hAnsi="Consolas"/>
                <w:color w:val="000000"/>
              </w:rPr>
            </w:rPrChange>
          </w:rPr>
          <w:t>        </w:t>
        </w:r>
        <w:r w:rsidRPr="00625FEA">
          <w:rPr>
            <w:rFonts w:ascii="Consolas" w:hAnsi="Consolas"/>
            <w:color w:val="008000"/>
            <w:sz w:val="18"/>
            <w:szCs w:val="18"/>
            <w:lang w:val="en-US"/>
            <w:rPrChange w:id="13004" w:author="Manuel Hergenröder" w:date="2020-07-16T16:26:00Z">
              <w:rPr>
                <w:rFonts w:ascii="Consolas" w:hAnsi="Consolas"/>
                <w:color w:val="008000"/>
              </w:rPr>
            </w:rPrChange>
          </w:rPr>
          <w:t>// Set size &amp; position of tool value plane to spectrum dimensions</w:t>
        </w:r>
      </w:ins>
    </w:p>
    <w:p w14:paraId="6EC0B74C" w14:textId="77777777" w:rsidR="008F67FA" w:rsidRPr="00625FEA" w:rsidRDefault="008F67FA" w:rsidP="008F67FA">
      <w:pPr>
        <w:pStyle w:val="HTMLPreformatted"/>
        <w:shd w:val="clear" w:color="auto" w:fill="FFFFFF"/>
        <w:rPr>
          <w:ins w:id="13005" w:author="Manuel Hergenröder" w:date="2020-07-16T16:24:00Z"/>
          <w:rFonts w:ascii="Consolas" w:hAnsi="Consolas"/>
          <w:color w:val="000000"/>
          <w:sz w:val="18"/>
          <w:szCs w:val="18"/>
          <w:lang w:val="en-US"/>
          <w:rPrChange w:id="13006" w:author="Manuel Hergenröder" w:date="2020-07-16T16:26:00Z">
            <w:rPr>
              <w:ins w:id="13007" w:author="Manuel Hergenröder" w:date="2020-07-16T16:24:00Z"/>
              <w:rFonts w:ascii="Consolas" w:hAnsi="Consolas"/>
              <w:color w:val="000000"/>
            </w:rPr>
          </w:rPrChange>
        </w:rPr>
      </w:pPr>
      <w:ins w:id="13008" w:author="Manuel Hergenröder" w:date="2020-07-16T16:24:00Z">
        <w:r w:rsidRPr="00625FEA">
          <w:rPr>
            <w:rFonts w:ascii="Consolas" w:hAnsi="Consolas"/>
            <w:color w:val="000000"/>
            <w:sz w:val="18"/>
            <w:szCs w:val="18"/>
            <w:lang w:val="en-US"/>
            <w:rPrChange w:id="13009" w:author="Manuel Hergenröder" w:date="2020-07-16T16:26:00Z">
              <w:rPr>
                <w:rFonts w:ascii="Consolas" w:hAnsi="Consolas"/>
                <w:color w:val="000000"/>
              </w:rPr>
            </w:rPrChange>
          </w:rPr>
          <w:t>        </w:t>
        </w:r>
        <w:r w:rsidRPr="00625FEA">
          <w:rPr>
            <w:rFonts w:ascii="Consolas" w:hAnsi="Consolas"/>
            <w:color w:val="2B91AF"/>
            <w:sz w:val="18"/>
            <w:szCs w:val="18"/>
            <w:lang w:val="en-US"/>
            <w:rPrChange w:id="13010"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3011" w:author="Manuel Hergenröder" w:date="2020-07-16T16:26:00Z">
              <w:rPr>
                <w:rFonts w:ascii="Consolas" w:hAnsi="Consolas"/>
                <w:color w:val="000000"/>
              </w:rPr>
            </w:rPrChange>
          </w:rPr>
          <w:t> </w:t>
        </w:r>
        <w:r w:rsidRPr="00625FEA">
          <w:rPr>
            <w:rFonts w:ascii="Consolas" w:hAnsi="Consolas"/>
            <w:color w:val="1F377F"/>
            <w:sz w:val="18"/>
            <w:szCs w:val="18"/>
            <w:lang w:val="en-US"/>
            <w:rPrChange w:id="13012" w:author="Manuel Hergenröder" w:date="2020-07-16T16:26:00Z">
              <w:rPr>
                <w:rFonts w:ascii="Consolas" w:hAnsi="Consolas"/>
                <w:color w:val="1F377F"/>
              </w:rPr>
            </w:rPrChange>
          </w:rPr>
          <w:t>tScale</w:t>
        </w:r>
        <w:r w:rsidRPr="00625FEA">
          <w:rPr>
            <w:rFonts w:ascii="Consolas" w:hAnsi="Consolas"/>
            <w:color w:val="000000"/>
            <w:sz w:val="18"/>
            <w:szCs w:val="18"/>
            <w:lang w:val="en-US"/>
            <w:rPrChange w:id="13013" w:author="Manuel Hergenröder" w:date="2020-07-16T16:26:00Z">
              <w:rPr>
                <w:rFonts w:ascii="Consolas" w:hAnsi="Consolas"/>
                <w:color w:val="000000"/>
              </w:rPr>
            </w:rPrChange>
          </w:rPr>
          <w:t> = </w:t>
        </w:r>
        <w:r w:rsidRPr="00625FEA">
          <w:rPr>
            <w:rFonts w:ascii="Consolas" w:hAnsi="Consolas"/>
            <w:color w:val="0000FF"/>
            <w:sz w:val="18"/>
            <w:szCs w:val="18"/>
            <w:lang w:val="en-US"/>
            <w:rPrChange w:id="1301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3015" w:author="Manuel Hergenröder" w:date="2020-07-16T16:26:00Z">
              <w:rPr>
                <w:rFonts w:ascii="Consolas" w:hAnsi="Consolas"/>
                <w:color w:val="000000"/>
              </w:rPr>
            </w:rPrChange>
          </w:rPr>
          <w:t>.toolValueIndicator.transform.localScale;</w:t>
        </w:r>
      </w:ins>
    </w:p>
    <w:p w14:paraId="7244C82E" w14:textId="77777777" w:rsidR="008F67FA" w:rsidRPr="00625FEA" w:rsidRDefault="008F67FA" w:rsidP="008F67FA">
      <w:pPr>
        <w:pStyle w:val="HTMLPreformatted"/>
        <w:shd w:val="clear" w:color="auto" w:fill="FFFFFF"/>
        <w:rPr>
          <w:ins w:id="13016" w:author="Manuel Hergenröder" w:date="2020-07-16T16:24:00Z"/>
          <w:rFonts w:ascii="Consolas" w:hAnsi="Consolas"/>
          <w:color w:val="000000"/>
          <w:sz w:val="18"/>
          <w:szCs w:val="18"/>
          <w:lang w:val="en-US"/>
          <w:rPrChange w:id="13017" w:author="Manuel Hergenröder" w:date="2020-07-16T16:26:00Z">
            <w:rPr>
              <w:ins w:id="13018" w:author="Manuel Hergenröder" w:date="2020-07-16T16:24:00Z"/>
              <w:rFonts w:ascii="Consolas" w:hAnsi="Consolas"/>
              <w:color w:val="000000"/>
            </w:rPr>
          </w:rPrChange>
        </w:rPr>
      </w:pPr>
      <w:ins w:id="13019" w:author="Manuel Hergenröder" w:date="2020-07-16T16:24:00Z">
        <w:r w:rsidRPr="00625FEA">
          <w:rPr>
            <w:rFonts w:ascii="Consolas" w:hAnsi="Consolas"/>
            <w:color w:val="000000"/>
            <w:sz w:val="18"/>
            <w:szCs w:val="18"/>
            <w:lang w:val="en-US"/>
            <w:rPrChange w:id="13020" w:author="Manuel Hergenröder" w:date="2020-07-16T16:26:00Z">
              <w:rPr>
                <w:rFonts w:ascii="Consolas" w:hAnsi="Consolas"/>
                <w:color w:val="000000"/>
              </w:rPr>
            </w:rPrChange>
          </w:rPr>
          <w:t>        </w:t>
        </w:r>
        <w:r w:rsidRPr="00625FEA">
          <w:rPr>
            <w:rFonts w:ascii="Consolas" w:hAnsi="Consolas"/>
            <w:color w:val="2B91AF"/>
            <w:sz w:val="18"/>
            <w:szCs w:val="18"/>
            <w:lang w:val="en-US"/>
            <w:rPrChange w:id="13021" w:author="Manuel Hergenröder" w:date="2020-07-16T16:26:00Z">
              <w:rPr>
                <w:rFonts w:ascii="Consolas" w:hAnsi="Consolas"/>
                <w:color w:val="2B91AF"/>
              </w:rPr>
            </w:rPrChange>
          </w:rPr>
          <w:t>Bounds</w:t>
        </w:r>
        <w:r w:rsidRPr="00625FEA">
          <w:rPr>
            <w:rFonts w:ascii="Consolas" w:hAnsi="Consolas"/>
            <w:color w:val="000000"/>
            <w:sz w:val="18"/>
            <w:szCs w:val="18"/>
            <w:lang w:val="en-US"/>
            <w:rPrChange w:id="13022" w:author="Manuel Hergenröder" w:date="2020-07-16T16:26:00Z">
              <w:rPr>
                <w:rFonts w:ascii="Consolas" w:hAnsi="Consolas"/>
                <w:color w:val="000000"/>
              </w:rPr>
            </w:rPrChange>
          </w:rPr>
          <w:t> </w:t>
        </w:r>
        <w:r w:rsidRPr="00625FEA">
          <w:rPr>
            <w:rFonts w:ascii="Consolas" w:hAnsi="Consolas"/>
            <w:color w:val="1F377F"/>
            <w:sz w:val="18"/>
            <w:szCs w:val="18"/>
            <w:lang w:val="en-US"/>
            <w:rPrChange w:id="13023" w:author="Manuel Hergenröder" w:date="2020-07-16T16:26:00Z">
              <w:rPr>
                <w:rFonts w:ascii="Consolas" w:hAnsi="Consolas"/>
                <w:color w:val="1F377F"/>
              </w:rPr>
            </w:rPrChange>
          </w:rPr>
          <w:t>tBounds</w:t>
        </w:r>
        <w:r w:rsidRPr="00625FEA">
          <w:rPr>
            <w:rFonts w:ascii="Consolas" w:hAnsi="Consolas"/>
            <w:color w:val="000000"/>
            <w:sz w:val="18"/>
            <w:szCs w:val="18"/>
            <w:lang w:val="en-US"/>
            <w:rPrChange w:id="13024" w:author="Manuel Hergenröder" w:date="2020-07-16T16:26:00Z">
              <w:rPr>
                <w:rFonts w:ascii="Consolas" w:hAnsi="Consolas"/>
                <w:color w:val="000000"/>
              </w:rPr>
            </w:rPrChange>
          </w:rPr>
          <w:t> = </w:t>
        </w:r>
        <w:r w:rsidRPr="00625FEA">
          <w:rPr>
            <w:rFonts w:ascii="Consolas" w:hAnsi="Consolas"/>
            <w:color w:val="0000FF"/>
            <w:sz w:val="18"/>
            <w:szCs w:val="18"/>
            <w:lang w:val="en-US"/>
            <w:rPrChange w:id="1302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3026" w:author="Manuel Hergenröder" w:date="2020-07-16T16:26:00Z">
              <w:rPr>
                <w:rFonts w:ascii="Consolas" w:hAnsi="Consolas"/>
                <w:color w:val="000000"/>
              </w:rPr>
            </w:rPrChange>
          </w:rPr>
          <w:t>.toolValueIndicator.</w:t>
        </w:r>
        <w:r w:rsidRPr="00625FEA">
          <w:rPr>
            <w:rFonts w:ascii="Consolas" w:hAnsi="Consolas"/>
            <w:color w:val="74531F"/>
            <w:sz w:val="18"/>
            <w:szCs w:val="18"/>
            <w:lang w:val="en-US"/>
            <w:rPrChange w:id="13027"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13028" w:author="Manuel Hergenröder" w:date="2020-07-16T16:26:00Z">
              <w:rPr>
                <w:rFonts w:ascii="Consolas" w:hAnsi="Consolas"/>
                <w:color w:val="000000"/>
              </w:rPr>
            </w:rPrChange>
          </w:rPr>
          <w:t>&lt;</w:t>
        </w:r>
        <w:r w:rsidRPr="00625FEA">
          <w:rPr>
            <w:rFonts w:ascii="Consolas" w:hAnsi="Consolas"/>
            <w:color w:val="2B91AF"/>
            <w:sz w:val="18"/>
            <w:szCs w:val="18"/>
            <w:lang w:val="en-US"/>
            <w:rPrChange w:id="13029" w:author="Manuel Hergenröder" w:date="2020-07-16T16:26:00Z">
              <w:rPr>
                <w:rFonts w:ascii="Consolas" w:hAnsi="Consolas"/>
                <w:color w:val="2B91AF"/>
              </w:rPr>
            </w:rPrChange>
          </w:rPr>
          <w:t>MeshFilter</w:t>
        </w:r>
        <w:r w:rsidRPr="00625FEA">
          <w:rPr>
            <w:rFonts w:ascii="Consolas" w:hAnsi="Consolas"/>
            <w:color w:val="000000"/>
            <w:sz w:val="18"/>
            <w:szCs w:val="18"/>
            <w:lang w:val="en-US"/>
            <w:rPrChange w:id="13030" w:author="Manuel Hergenröder" w:date="2020-07-16T16:26:00Z">
              <w:rPr>
                <w:rFonts w:ascii="Consolas" w:hAnsi="Consolas"/>
                <w:color w:val="000000"/>
              </w:rPr>
            </w:rPrChange>
          </w:rPr>
          <w:t>&gt;().mesh.bounds;</w:t>
        </w:r>
      </w:ins>
    </w:p>
    <w:p w14:paraId="53C08A5D" w14:textId="77777777" w:rsidR="008F67FA" w:rsidRPr="00625FEA" w:rsidRDefault="008F67FA" w:rsidP="008F67FA">
      <w:pPr>
        <w:pStyle w:val="HTMLPreformatted"/>
        <w:shd w:val="clear" w:color="auto" w:fill="FFFFFF"/>
        <w:rPr>
          <w:ins w:id="13031" w:author="Manuel Hergenröder" w:date="2020-07-16T16:24:00Z"/>
          <w:rFonts w:ascii="Consolas" w:hAnsi="Consolas"/>
          <w:color w:val="000000"/>
          <w:sz w:val="18"/>
          <w:szCs w:val="18"/>
          <w:lang w:val="en-US"/>
          <w:rPrChange w:id="13032" w:author="Manuel Hergenröder" w:date="2020-07-16T16:26:00Z">
            <w:rPr>
              <w:ins w:id="13033" w:author="Manuel Hergenröder" w:date="2020-07-16T16:24:00Z"/>
              <w:rFonts w:ascii="Consolas" w:hAnsi="Consolas"/>
              <w:color w:val="000000"/>
            </w:rPr>
          </w:rPrChange>
        </w:rPr>
      </w:pPr>
      <w:ins w:id="13034" w:author="Manuel Hergenröder" w:date="2020-07-16T16:24:00Z">
        <w:r w:rsidRPr="00625FEA">
          <w:rPr>
            <w:rFonts w:ascii="Consolas" w:hAnsi="Consolas"/>
            <w:color w:val="000000"/>
            <w:sz w:val="18"/>
            <w:szCs w:val="18"/>
            <w:lang w:val="en-US"/>
            <w:rPrChange w:id="13035" w:author="Manuel Hergenröder" w:date="2020-07-16T16:26:00Z">
              <w:rPr>
                <w:rFonts w:ascii="Consolas" w:hAnsi="Consolas"/>
                <w:color w:val="000000"/>
              </w:rPr>
            </w:rPrChange>
          </w:rPr>
          <w:t>        </w:t>
        </w:r>
        <w:r w:rsidRPr="00625FEA">
          <w:rPr>
            <w:rFonts w:ascii="Consolas" w:hAnsi="Consolas"/>
            <w:color w:val="2B91AF"/>
            <w:sz w:val="18"/>
            <w:szCs w:val="18"/>
            <w:lang w:val="en-US"/>
            <w:rPrChange w:id="13036" w:author="Manuel Hergenröder" w:date="2020-07-16T16:26:00Z">
              <w:rPr>
                <w:rFonts w:ascii="Consolas" w:hAnsi="Consolas"/>
                <w:color w:val="2B91AF"/>
              </w:rPr>
            </w:rPrChange>
          </w:rPr>
          <w:t>Bounds</w:t>
        </w:r>
        <w:r w:rsidRPr="00625FEA">
          <w:rPr>
            <w:rFonts w:ascii="Consolas" w:hAnsi="Consolas"/>
            <w:color w:val="000000"/>
            <w:sz w:val="18"/>
            <w:szCs w:val="18"/>
            <w:lang w:val="en-US"/>
            <w:rPrChange w:id="13037" w:author="Manuel Hergenröder" w:date="2020-07-16T16:26:00Z">
              <w:rPr>
                <w:rFonts w:ascii="Consolas" w:hAnsi="Consolas"/>
                <w:color w:val="000000"/>
              </w:rPr>
            </w:rPrChange>
          </w:rPr>
          <w:t> </w:t>
        </w:r>
        <w:r w:rsidRPr="00625FEA">
          <w:rPr>
            <w:rFonts w:ascii="Consolas" w:hAnsi="Consolas"/>
            <w:color w:val="1F377F"/>
            <w:sz w:val="18"/>
            <w:szCs w:val="18"/>
            <w:lang w:val="en-US"/>
            <w:rPrChange w:id="13038" w:author="Manuel Hergenröder" w:date="2020-07-16T16:26:00Z">
              <w:rPr>
                <w:rFonts w:ascii="Consolas" w:hAnsi="Consolas"/>
                <w:color w:val="1F377F"/>
              </w:rPr>
            </w:rPrChange>
          </w:rPr>
          <w:t>spectrumBounds</w:t>
        </w:r>
        <w:r w:rsidRPr="00625FEA">
          <w:rPr>
            <w:rFonts w:ascii="Consolas" w:hAnsi="Consolas"/>
            <w:color w:val="000000"/>
            <w:sz w:val="18"/>
            <w:szCs w:val="18"/>
            <w:lang w:val="en-US"/>
            <w:rPrChange w:id="13039" w:author="Manuel Hergenröder" w:date="2020-07-16T16:26:00Z">
              <w:rPr>
                <w:rFonts w:ascii="Consolas" w:hAnsi="Consolas"/>
                <w:color w:val="000000"/>
              </w:rPr>
            </w:rPrChange>
          </w:rPr>
          <w:t> = </w:t>
        </w:r>
        <w:r w:rsidRPr="00625FEA">
          <w:rPr>
            <w:rFonts w:ascii="Consolas" w:hAnsi="Consolas"/>
            <w:color w:val="0000FF"/>
            <w:sz w:val="18"/>
            <w:szCs w:val="18"/>
            <w:lang w:val="en-US"/>
            <w:rPrChange w:id="1304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3041" w:author="Manuel Hergenröder" w:date="2020-07-16T16:26:00Z">
              <w:rPr>
                <w:rFonts w:ascii="Consolas" w:hAnsi="Consolas"/>
                <w:color w:val="000000"/>
              </w:rPr>
            </w:rPrChange>
          </w:rPr>
          <w:t>.</w:t>
        </w:r>
        <w:r w:rsidRPr="00625FEA">
          <w:rPr>
            <w:rFonts w:ascii="Consolas" w:hAnsi="Consolas"/>
            <w:color w:val="74531F"/>
            <w:sz w:val="18"/>
            <w:szCs w:val="18"/>
            <w:lang w:val="en-US"/>
            <w:rPrChange w:id="13042" w:author="Manuel Hergenröder" w:date="2020-07-16T16:26:00Z">
              <w:rPr>
                <w:rFonts w:ascii="Consolas" w:hAnsi="Consolas"/>
                <w:color w:val="74531F"/>
              </w:rPr>
            </w:rPrChange>
          </w:rPr>
          <w:t>GetSpectrumBounds</w:t>
        </w:r>
        <w:r w:rsidRPr="00625FEA">
          <w:rPr>
            <w:rFonts w:ascii="Consolas" w:hAnsi="Consolas"/>
            <w:color w:val="000000"/>
            <w:sz w:val="18"/>
            <w:szCs w:val="18"/>
            <w:lang w:val="en-US"/>
            <w:rPrChange w:id="13043" w:author="Manuel Hergenröder" w:date="2020-07-16T16:26:00Z">
              <w:rPr>
                <w:rFonts w:ascii="Consolas" w:hAnsi="Consolas"/>
                <w:color w:val="000000"/>
              </w:rPr>
            </w:rPrChange>
          </w:rPr>
          <w:t>();</w:t>
        </w:r>
      </w:ins>
    </w:p>
    <w:p w14:paraId="1C890327" w14:textId="77777777" w:rsidR="008F67FA" w:rsidRPr="00625FEA" w:rsidRDefault="008F67FA" w:rsidP="008F67FA">
      <w:pPr>
        <w:pStyle w:val="HTMLPreformatted"/>
        <w:shd w:val="clear" w:color="auto" w:fill="FFFFFF"/>
        <w:rPr>
          <w:ins w:id="13044" w:author="Manuel Hergenröder" w:date="2020-07-16T16:24:00Z"/>
          <w:rFonts w:ascii="Consolas" w:hAnsi="Consolas"/>
          <w:color w:val="000000"/>
          <w:sz w:val="18"/>
          <w:szCs w:val="18"/>
          <w:lang w:val="en-US"/>
          <w:rPrChange w:id="13045" w:author="Manuel Hergenröder" w:date="2020-07-16T16:26:00Z">
            <w:rPr>
              <w:ins w:id="13046" w:author="Manuel Hergenröder" w:date="2020-07-16T16:24:00Z"/>
              <w:rFonts w:ascii="Consolas" w:hAnsi="Consolas"/>
              <w:color w:val="000000"/>
            </w:rPr>
          </w:rPrChange>
        </w:rPr>
      </w:pPr>
      <w:ins w:id="13047" w:author="Manuel Hergenröder" w:date="2020-07-16T16:24:00Z">
        <w:r w:rsidRPr="00625FEA">
          <w:rPr>
            <w:rFonts w:ascii="Consolas" w:hAnsi="Consolas"/>
            <w:color w:val="000000"/>
            <w:sz w:val="18"/>
            <w:szCs w:val="18"/>
            <w:lang w:val="en-US"/>
            <w:rPrChange w:id="13048" w:author="Manuel Hergenröder" w:date="2020-07-16T16:26:00Z">
              <w:rPr>
                <w:rFonts w:ascii="Consolas" w:hAnsi="Consolas"/>
                <w:color w:val="000000"/>
              </w:rPr>
            </w:rPrChange>
          </w:rPr>
          <w:t>        </w:t>
        </w:r>
        <w:r w:rsidRPr="00625FEA">
          <w:rPr>
            <w:rFonts w:ascii="Consolas" w:hAnsi="Consolas"/>
            <w:color w:val="1F377F"/>
            <w:sz w:val="18"/>
            <w:szCs w:val="18"/>
            <w:lang w:val="en-US"/>
            <w:rPrChange w:id="13049" w:author="Manuel Hergenröder" w:date="2020-07-16T16:26:00Z">
              <w:rPr>
                <w:rFonts w:ascii="Consolas" w:hAnsi="Consolas"/>
                <w:color w:val="1F377F"/>
              </w:rPr>
            </w:rPrChange>
          </w:rPr>
          <w:t>tScale</w:t>
        </w:r>
        <w:r w:rsidRPr="00625FEA">
          <w:rPr>
            <w:rFonts w:ascii="Consolas" w:hAnsi="Consolas"/>
            <w:color w:val="000000"/>
            <w:sz w:val="18"/>
            <w:szCs w:val="18"/>
            <w:lang w:val="en-US"/>
            <w:rPrChange w:id="13050" w:author="Manuel Hergenröder" w:date="2020-07-16T16:26:00Z">
              <w:rPr>
                <w:rFonts w:ascii="Consolas" w:hAnsi="Consolas"/>
                <w:color w:val="000000"/>
              </w:rPr>
            </w:rPrChange>
          </w:rPr>
          <w:t>.x = (</w:t>
        </w:r>
        <w:r w:rsidRPr="00625FEA">
          <w:rPr>
            <w:rFonts w:ascii="Consolas" w:hAnsi="Consolas"/>
            <w:color w:val="1F377F"/>
            <w:sz w:val="18"/>
            <w:szCs w:val="18"/>
            <w:lang w:val="en-US"/>
            <w:rPrChange w:id="13051" w:author="Manuel Hergenröder" w:date="2020-07-16T16:26:00Z">
              <w:rPr>
                <w:rFonts w:ascii="Consolas" w:hAnsi="Consolas"/>
                <w:color w:val="1F377F"/>
              </w:rPr>
            </w:rPrChange>
          </w:rPr>
          <w:t>spectrumBounds</w:t>
        </w:r>
        <w:r w:rsidRPr="00625FEA">
          <w:rPr>
            <w:rFonts w:ascii="Consolas" w:hAnsi="Consolas"/>
            <w:color w:val="000000"/>
            <w:sz w:val="18"/>
            <w:szCs w:val="18"/>
            <w:lang w:val="en-US"/>
            <w:rPrChange w:id="13052" w:author="Manuel Hergenröder" w:date="2020-07-16T16:26:00Z">
              <w:rPr>
                <w:rFonts w:ascii="Consolas" w:hAnsi="Consolas"/>
                <w:color w:val="000000"/>
              </w:rPr>
            </w:rPrChange>
          </w:rPr>
          <w:t>.size.x * </w:t>
        </w:r>
        <w:r w:rsidRPr="00625FEA">
          <w:rPr>
            <w:rFonts w:ascii="Consolas" w:hAnsi="Consolas"/>
            <w:color w:val="1F377F"/>
            <w:sz w:val="18"/>
            <w:szCs w:val="18"/>
            <w:lang w:val="en-US"/>
            <w:rPrChange w:id="13053" w:author="Manuel Hergenröder" w:date="2020-07-16T16:26:00Z">
              <w:rPr>
                <w:rFonts w:ascii="Consolas" w:hAnsi="Consolas"/>
                <w:color w:val="1F377F"/>
              </w:rPr>
            </w:rPrChange>
          </w:rPr>
          <w:t>tScale</w:t>
        </w:r>
        <w:r w:rsidRPr="00625FEA">
          <w:rPr>
            <w:rFonts w:ascii="Consolas" w:hAnsi="Consolas"/>
            <w:color w:val="000000"/>
            <w:sz w:val="18"/>
            <w:szCs w:val="18"/>
            <w:lang w:val="en-US"/>
            <w:rPrChange w:id="13054" w:author="Manuel Hergenröder" w:date="2020-07-16T16:26:00Z">
              <w:rPr>
                <w:rFonts w:ascii="Consolas" w:hAnsi="Consolas"/>
                <w:color w:val="000000"/>
              </w:rPr>
            </w:rPrChange>
          </w:rPr>
          <w:t>.x / </w:t>
        </w:r>
        <w:r w:rsidRPr="00625FEA">
          <w:rPr>
            <w:rFonts w:ascii="Consolas" w:hAnsi="Consolas"/>
            <w:color w:val="1F377F"/>
            <w:sz w:val="18"/>
            <w:szCs w:val="18"/>
            <w:lang w:val="en-US"/>
            <w:rPrChange w:id="13055" w:author="Manuel Hergenröder" w:date="2020-07-16T16:26:00Z">
              <w:rPr>
                <w:rFonts w:ascii="Consolas" w:hAnsi="Consolas"/>
                <w:color w:val="1F377F"/>
              </w:rPr>
            </w:rPrChange>
          </w:rPr>
          <w:t>tBounds</w:t>
        </w:r>
        <w:r w:rsidRPr="00625FEA">
          <w:rPr>
            <w:rFonts w:ascii="Consolas" w:hAnsi="Consolas"/>
            <w:color w:val="000000"/>
            <w:sz w:val="18"/>
            <w:szCs w:val="18"/>
            <w:lang w:val="en-US"/>
            <w:rPrChange w:id="13056" w:author="Manuel Hergenröder" w:date="2020-07-16T16:26:00Z">
              <w:rPr>
                <w:rFonts w:ascii="Consolas" w:hAnsi="Consolas"/>
                <w:color w:val="000000"/>
              </w:rPr>
            </w:rPrChange>
          </w:rPr>
          <w:t>.size.x);</w:t>
        </w:r>
      </w:ins>
    </w:p>
    <w:p w14:paraId="4F4AC230" w14:textId="77777777" w:rsidR="008F67FA" w:rsidRPr="00625FEA" w:rsidRDefault="008F67FA" w:rsidP="008F67FA">
      <w:pPr>
        <w:pStyle w:val="HTMLPreformatted"/>
        <w:shd w:val="clear" w:color="auto" w:fill="FFFFFF"/>
        <w:rPr>
          <w:ins w:id="13057" w:author="Manuel Hergenröder" w:date="2020-07-16T16:24:00Z"/>
          <w:rFonts w:ascii="Consolas" w:hAnsi="Consolas"/>
          <w:color w:val="000000"/>
          <w:sz w:val="18"/>
          <w:szCs w:val="18"/>
          <w:lang w:val="en-US"/>
          <w:rPrChange w:id="13058" w:author="Manuel Hergenröder" w:date="2020-07-16T16:26:00Z">
            <w:rPr>
              <w:ins w:id="13059" w:author="Manuel Hergenröder" w:date="2020-07-16T16:24:00Z"/>
              <w:rFonts w:ascii="Consolas" w:hAnsi="Consolas"/>
              <w:color w:val="000000"/>
            </w:rPr>
          </w:rPrChange>
        </w:rPr>
      </w:pPr>
      <w:ins w:id="13060" w:author="Manuel Hergenröder" w:date="2020-07-16T16:24:00Z">
        <w:r w:rsidRPr="00625FEA">
          <w:rPr>
            <w:rFonts w:ascii="Consolas" w:hAnsi="Consolas"/>
            <w:color w:val="000000"/>
            <w:sz w:val="18"/>
            <w:szCs w:val="18"/>
            <w:lang w:val="en-US"/>
            <w:rPrChange w:id="13061" w:author="Manuel Hergenröder" w:date="2020-07-16T16:26:00Z">
              <w:rPr>
                <w:rFonts w:ascii="Consolas" w:hAnsi="Consolas"/>
                <w:color w:val="000000"/>
              </w:rPr>
            </w:rPrChange>
          </w:rPr>
          <w:t>        </w:t>
        </w:r>
        <w:r w:rsidRPr="00625FEA">
          <w:rPr>
            <w:rFonts w:ascii="Consolas" w:hAnsi="Consolas"/>
            <w:color w:val="1F377F"/>
            <w:sz w:val="18"/>
            <w:szCs w:val="18"/>
            <w:lang w:val="en-US"/>
            <w:rPrChange w:id="13062" w:author="Manuel Hergenröder" w:date="2020-07-16T16:26:00Z">
              <w:rPr>
                <w:rFonts w:ascii="Consolas" w:hAnsi="Consolas"/>
                <w:color w:val="1F377F"/>
              </w:rPr>
            </w:rPrChange>
          </w:rPr>
          <w:t>tScale</w:t>
        </w:r>
        <w:r w:rsidRPr="00625FEA">
          <w:rPr>
            <w:rFonts w:ascii="Consolas" w:hAnsi="Consolas"/>
            <w:color w:val="000000"/>
            <w:sz w:val="18"/>
            <w:szCs w:val="18"/>
            <w:lang w:val="en-US"/>
            <w:rPrChange w:id="13063" w:author="Manuel Hergenröder" w:date="2020-07-16T16:26:00Z">
              <w:rPr>
                <w:rFonts w:ascii="Consolas" w:hAnsi="Consolas"/>
                <w:color w:val="000000"/>
              </w:rPr>
            </w:rPrChange>
          </w:rPr>
          <w:t>.z = (</w:t>
        </w:r>
        <w:r w:rsidRPr="00625FEA">
          <w:rPr>
            <w:rFonts w:ascii="Consolas" w:hAnsi="Consolas"/>
            <w:color w:val="1F377F"/>
            <w:sz w:val="18"/>
            <w:szCs w:val="18"/>
            <w:lang w:val="en-US"/>
            <w:rPrChange w:id="13064" w:author="Manuel Hergenröder" w:date="2020-07-16T16:26:00Z">
              <w:rPr>
                <w:rFonts w:ascii="Consolas" w:hAnsi="Consolas"/>
                <w:color w:val="1F377F"/>
              </w:rPr>
            </w:rPrChange>
          </w:rPr>
          <w:t>spectrumBounds</w:t>
        </w:r>
        <w:r w:rsidRPr="00625FEA">
          <w:rPr>
            <w:rFonts w:ascii="Consolas" w:hAnsi="Consolas"/>
            <w:color w:val="000000"/>
            <w:sz w:val="18"/>
            <w:szCs w:val="18"/>
            <w:lang w:val="en-US"/>
            <w:rPrChange w:id="13065" w:author="Manuel Hergenröder" w:date="2020-07-16T16:26:00Z">
              <w:rPr>
                <w:rFonts w:ascii="Consolas" w:hAnsi="Consolas"/>
                <w:color w:val="000000"/>
              </w:rPr>
            </w:rPrChange>
          </w:rPr>
          <w:t>.size.z * </w:t>
        </w:r>
        <w:r w:rsidRPr="00625FEA">
          <w:rPr>
            <w:rFonts w:ascii="Consolas" w:hAnsi="Consolas"/>
            <w:color w:val="1F377F"/>
            <w:sz w:val="18"/>
            <w:szCs w:val="18"/>
            <w:lang w:val="en-US"/>
            <w:rPrChange w:id="13066" w:author="Manuel Hergenröder" w:date="2020-07-16T16:26:00Z">
              <w:rPr>
                <w:rFonts w:ascii="Consolas" w:hAnsi="Consolas"/>
                <w:color w:val="1F377F"/>
              </w:rPr>
            </w:rPrChange>
          </w:rPr>
          <w:t>tScale</w:t>
        </w:r>
        <w:r w:rsidRPr="00625FEA">
          <w:rPr>
            <w:rFonts w:ascii="Consolas" w:hAnsi="Consolas"/>
            <w:color w:val="000000"/>
            <w:sz w:val="18"/>
            <w:szCs w:val="18"/>
            <w:lang w:val="en-US"/>
            <w:rPrChange w:id="13067" w:author="Manuel Hergenröder" w:date="2020-07-16T16:26:00Z">
              <w:rPr>
                <w:rFonts w:ascii="Consolas" w:hAnsi="Consolas"/>
                <w:color w:val="000000"/>
              </w:rPr>
            </w:rPrChange>
          </w:rPr>
          <w:t>.z / </w:t>
        </w:r>
        <w:r w:rsidRPr="00625FEA">
          <w:rPr>
            <w:rFonts w:ascii="Consolas" w:hAnsi="Consolas"/>
            <w:color w:val="1F377F"/>
            <w:sz w:val="18"/>
            <w:szCs w:val="18"/>
            <w:lang w:val="en-US"/>
            <w:rPrChange w:id="13068" w:author="Manuel Hergenröder" w:date="2020-07-16T16:26:00Z">
              <w:rPr>
                <w:rFonts w:ascii="Consolas" w:hAnsi="Consolas"/>
                <w:color w:val="1F377F"/>
              </w:rPr>
            </w:rPrChange>
          </w:rPr>
          <w:t>tBounds</w:t>
        </w:r>
        <w:r w:rsidRPr="00625FEA">
          <w:rPr>
            <w:rFonts w:ascii="Consolas" w:hAnsi="Consolas"/>
            <w:color w:val="000000"/>
            <w:sz w:val="18"/>
            <w:szCs w:val="18"/>
            <w:lang w:val="en-US"/>
            <w:rPrChange w:id="13069" w:author="Manuel Hergenröder" w:date="2020-07-16T16:26:00Z">
              <w:rPr>
                <w:rFonts w:ascii="Consolas" w:hAnsi="Consolas"/>
                <w:color w:val="000000"/>
              </w:rPr>
            </w:rPrChange>
          </w:rPr>
          <w:t>.size.z);</w:t>
        </w:r>
      </w:ins>
    </w:p>
    <w:p w14:paraId="02088F2C" w14:textId="77777777" w:rsidR="008F67FA" w:rsidRPr="00625FEA" w:rsidRDefault="008F67FA" w:rsidP="008F67FA">
      <w:pPr>
        <w:pStyle w:val="HTMLPreformatted"/>
        <w:shd w:val="clear" w:color="auto" w:fill="FFFFFF"/>
        <w:rPr>
          <w:ins w:id="13070" w:author="Manuel Hergenröder" w:date="2020-07-16T16:24:00Z"/>
          <w:rFonts w:ascii="Consolas" w:hAnsi="Consolas"/>
          <w:color w:val="000000"/>
          <w:sz w:val="18"/>
          <w:szCs w:val="18"/>
          <w:lang w:val="en-US"/>
          <w:rPrChange w:id="13071" w:author="Manuel Hergenröder" w:date="2020-07-16T16:26:00Z">
            <w:rPr>
              <w:ins w:id="13072" w:author="Manuel Hergenröder" w:date="2020-07-16T16:24:00Z"/>
              <w:rFonts w:ascii="Consolas" w:hAnsi="Consolas"/>
              <w:color w:val="000000"/>
            </w:rPr>
          </w:rPrChange>
        </w:rPr>
      </w:pPr>
      <w:ins w:id="13073" w:author="Manuel Hergenröder" w:date="2020-07-16T16:24:00Z">
        <w:r w:rsidRPr="00625FEA">
          <w:rPr>
            <w:rFonts w:ascii="Consolas" w:hAnsi="Consolas"/>
            <w:color w:val="000000"/>
            <w:sz w:val="18"/>
            <w:szCs w:val="18"/>
            <w:lang w:val="en-US"/>
            <w:rPrChange w:id="13074" w:author="Manuel Hergenröder" w:date="2020-07-16T16:26:00Z">
              <w:rPr>
                <w:rFonts w:ascii="Consolas" w:hAnsi="Consolas"/>
                <w:color w:val="000000"/>
              </w:rPr>
            </w:rPrChange>
          </w:rPr>
          <w:t xml:space="preserve"> </w:t>
        </w:r>
      </w:ins>
    </w:p>
    <w:p w14:paraId="1D693565" w14:textId="77777777" w:rsidR="008F67FA" w:rsidRPr="00625FEA" w:rsidRDefault="008F67FA" w:rsidP="008F67FA">
      <w:pPr>
        <w:pStyle w:val="HTMLPreformatted"/>
        <w:shd w:val="clear" w:color="auto" w:fill="FFFFFF"/>
        <w:rPr>
          <w:ins w:id="13075" w:author="Manuel Hergenröder" w:date="2020-07-16T16:24:00Z"/>
          <w:rFonts w:ascii="Consolas" w:hAnsi="Consolas"/>
          <w:color w:val="000000"/>
          <w:sz w:val="18"/>
          <w:szCs w:val="18"/>
          <w:lang w:val="en-US"/>
          <w:rPrChange w:id="13076" w:author="Manuel Hergenröder" w:date="2020-07-16T16:26:00Z">
            <w:rPr>
              <w:ins w:id="13077" w:author="Manuel Hergenröder" w:date="2020-07-16T16:24:00Z"/>
              <w:rFonts w:ascii="Consolas" w:hAnsi="Consolas"/>
              <w:color w:val="000000"/>
            </w:rPr>
          </w:rPrChange>
        </w:rPr>
      </w:pPr>
      <w:ins w:id="13078" w:author="Manuel Hergenröder" w:date="2020-07-16T16:24:00Z">
        <w:r w:rsidRPr="00625FEA">
          <w:rPr>
            <w:rFonts w:ascii="Consolas" w:hAnsi="Consolas"/>
            <w:color w:val="000000"/>
            <w:sz w:val="18"/>
            <w:szCs w:val="18"/>
            <w:lang w:val="en-US"/>
            <w:rPrChange w:id="13079" w:author="Manuel Hergenröder" w:date="2020-07-16T16:26:00Z">
              <w:rPr>
                <w:rFonts w:ascii="Consolas" w:hAnsi="Consolas"/>
                <w:color w:val="000000"/>
              </w:rPr>
            </w:rPrChange>
          </w:rPr>
          <w:t>        </w:t>
        </w:r>
        <w:r w:rsidRPr="00625FEA">
          <w:rPr>
            <w:rFonts w:ascii="Consolas" w:hAnsi="Consolas"/>
            <w:color w:val="0000FF"/>
            <w:sz w:val="18"/>
            <w:szCs w:val="18"/>
            <w:lang w:val="en-US"/>
            <w:rPrChange w:id="1308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3081" w:author="Manuel Hergenröder" w:date="2020-07-16T16:26:00Z">
              <w:rPr>
                <w:rFonts w:ascii="Consolas" w:hAnsi="Consolas"/>
                <w:color w:val="000000"/>
              </w:rPr>
            </w:rPrChange>
          </w:rPr>
          <w:t>.toolValueIndicator.transform.localScale = </w:t>
        </w:r>
        <w:r w:rsidRPr="00625FEA">
          <w:rPr>
            <w:rFonts w:ascii="Consolas" w:hAnsi="Consolas"/>
            <w:color w:val="1F377F"/>
            <w:sz w:val="18"/>
            <w:szCs w:val="18"/>
            <w:lang w:val="en-US"/>
            <w:rPrChange w:id="13082" w:author="Manuel Hergenröder" w:date="2020-07-16T16:26:00Z">
              <w:rPr>
                <w:rFonts w:ascii="Consolas" w:hAnsi="Consolas"/>
                <w:color w:val="1F377F"/>
              </w:rPr>
            </w:rPrChange>
          </w:rPr>
          <w:t>tScale</w:t>
        </w:r>
        <w:r w:rsidRPr="00625FEA">
          <w:rPr>
            <w:rFonts w:ascii="Consolas" w:hAnsi="Consolas"/>
            <w:color w:val="000000"/>
            <w:sz w:val="18"/>
            <w:szCs w:val="18"/>
            <w:lang w:val="en-US"/>
            <w:rPrChange w:id="13083" w:author="Manuel Hergenröder" w:date="2020-07-16T16:26:00Z">
              <w:rPr>
                <w:rFonts w:ascii="Consolas" w:hAnsi="Consolas"/>
                <w:color w:val="000000"/>
              </w:rPr>
            </w:rPrChange>
          </w:rPr>
          <w:t>;</w:t>
        </w:r>
      </w:ins>
    </w:p>
    <w:p w14:paraId="68323630" w14:textId="77777777" w:rsidR="008F67FA" w:rsidRPr="00625FEA" w:rsidRDefault="008F67FA" w:rsidP="008F67FA">
      <w:pPr>
        <w:pStyle w:val="HTMLPreformatted"/>
        <w:shd w:val="clear" w:color="auto" w:fill="FFFFFF"/>
        <w:rPr>
          <w:ins w:id="13084" w:author="Manuel Hergenröder" w:date="2020-07-16T16:24:00Z"/>
          <w:rFonts w:ascii="Consolas" w:hAnsi="Consolas"/>
          <w:color w:val="000000"/>
          <w:sz w:val="18"/>
          <w:szCs w:val="18"/>
          <w:lang w:val="en-US"/>
          <w:rPrChange w:id="13085" w:author="Manuel Hergenröder" w:date="2020-07-16T16:26:00Z">
            <w:rPr>
              <w:ins w:id="13086" w:author="Manuel Hergenröder" w:date="2020-07-16T16:24:00Z"/>
              <w:rFonts w:ascii="Consolas" w:hAnsi="Consolas"/>
              <w:color w:val="000000"/>
            </w:rPr>
          </w:rPrChange>
        </w:rPr>
      </w:pPr>
      <w:ins w:id="13087" w:author="Manuel Hergenröder" w:date="2020-07-16T16:24:00Z">
        <w:r w:rsidRPr="00625FEA">
          <w:rPr>
            <w:rFonts w:ascii="Consolas" w:hAnsi="Consolas"/>
            <w:color w:val="000000"/>
            <w:sz w:val="18"/>
            <w:szCs w:val="18"/>
            <w:lang w:val="en-US"/>
            <w:rPrChange w:id="13088" w:author="Manuel Hergenröder" w:date="2020-07-16T16:26:00Z">
              <w:rPr>
                <w:rFonts w:ascii="Consolas" w:hAnsi="Consolas"/>
                <w:color w:val="000000"/>
              </w:rPr>
            </w:rPrChange>
          </w:rPr>
          <w:t>        </w:t>
        </w:r>
        <w:r w:rsidRPr="00625FEA">
          <w:rPr>
            <w:rFonts w:ascii="Consolas" w:hAnsi="Consolas"/>
            <w:color w:val="0000FF"/>
            <w:sz w:val="18"/>
            <w:szCs w:val="18"/>
            <w:lang w:val="en-US"/>
            <w:rPrChange w:id="1308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3090" w:author="Manuel Hergenröder" w:date="2020-07-16T16:26:00Z">
              <w:rPr>
                <w:rFonts w:ascii="Consolas" w:hAnsi="Consolas"/>
                <w:color w:val="000000"/>
              </w:rPr>
            </w:rPrChange>
          </w:rPr>
          <w:t>.toolValueIndicator.transform.position = </w:t>
        </w:r>
        <w:r w:rsidRPr="00625FEA">
          <w:rPr>
            <w:rFonts w:ascii="Consolas" w:hAnsi="Consolas"/>
            <w:color w:val="1F377F"/>
            <w:sz w:val="18"/>
            <w:szCs w:val="18"/>
            <w:lang w:val="en-US"/>
            <w:rPrChange w:id="13091" w:author="Manuel Hergenröder" w:date="2020-07-16T16:26:00Z">
              <w:rPr>
                <w:rFonts w:ascii="Consolas" w:hAnsi="Consolas"/>
                <w:color w:val="1F377F"/>
              </w:rPr>
            </w:rPrChange>
          </w:rPr>
          <w:t>spectrumBounds</w:t>
        </w:r>
        <w:r w:rsidRPr="00625FEA">
          <w:rPr>
            <w:rFonts w:ascii="Consolas" w:hAnsi="Consolas"/>
            <w:color w:val="000000"/>
            <w:sz w:val="18"/>
            <w:szCs w:val="18"/>
            <w:lang w:val="en-US"/>
            <w:rPrChange w:id="13092" w:author="Manuel Hergenröder" w:date="2020-07-16T16:26:00Z">
              <w:rPr>
                <w:rFonts w:ascii="Consolas" w:hAnsi="Consolas"/>
                <w:color w:val="000000"/>
              </w:rPr>
            </w:rPrChange>
          </w:rPr>
          <w:t>.center;</w:t>
        </w:r>
      </w:ins>
    </w:p>
    <w:p w14:paraId="6955BFC1" w14:textId="77777777" w:rsidR="008F67FA" w:rsidRPr="00625FEA" w:rsidRDefault="008F67FA" w:rsidP="008F67FA">
      <w:pPr>
        <w:pStyle w:val="HTMLPreformatted"/>
        <w:shd w:val="clear" w:color="auto" w:fill="FFFFFF"/>
        <w:rPr>
          <w:ins w:id="13093" w:author="Manuel Hergenröder" w:date="2020-07-16T16:24:00Z"/>
          <w:rFonts w:ascii="Consolas" w:hAnsi="Consolas"/>
          <w:color w:val="000000"/>
          <w:sz w:val="18"/>
          <w:szCs w:val="18"/>
          <w:lang w:val="en-US"/>
          <w:rPrChange w:id="13094" w:author="Manuel Hergenröder" w:date="2020-07-16T16:26:00Z">
            <w:rPr>
              <w:ins w:id="13095" w:author="Manuel Hergenröder" w:date="2020-07-16T16:24:00Z"/>
              <w:rFonts w:ascii="Consolas" w:hAnsi="Consolas"/>
              <w:color w:val="000000"/>
            </w:rPr>
          </w:rPrChange>
        </w:rPr>
      </w:pPr>
      <w:ins w:id="13096" w:author="Manuel Hergenröder" w:date="2020-07-16T16:24:00Z">
        <w:r w:rsidRPr="00625FEA">
          <w:rPr>
            <w:rFonts w:ascii="Consolas" w:hAnsi="Consolas"/>
            <w:color w:val="000000"/>
            <w:sz w:val="18"/>
            <w:szCs w:val="18"/>
            <w:lang w:val="en-US"/>
            <w:rPrChange w:id="13097" w:author="Manuel Hergenröder" w:date="2020-07-16T16:26:00Z">
              <w:rPr>
                <w:rFonts w:ascii="Consolas" w:hAnsi="Consolas"/>
                <w:color w:val="000000"/>
              </w:rPr>
            </w:rPrChange>
          </w:rPr>
          <w:t>        </w:t>
        </w:r>
        <w:r w:rsidRPr="00625FEA">
          <w:rPr>
            <w:rFonts w:ascii="Consolas" w:hAnsi="Consolas"/>
            <w:color w:val="0000FF"/>
            <w:sz w:val="18"/>
            <w:szCs w:val="18"/>
            <w:lang w:val="en-US"/>
            <w:rPrChange w:id="13098" w:author="Manuel Hergenröder" w:date="2020-07-16T16:26:00Z">
              <w:rPr>
                <w:rFonts w:ascii="Consolas" w:hAnsi="Consolas"/>
                <w:color w:val="0000FF"/>
              </w:rPr>
            </w:rPrChange>
          </w:rPr>
          <w:t>this</w:t>
        </w:r>
        <w:r w:rsidRPr="00625FEA">
          <w:rPr>
            <w:rFonts w:ascii="Consolas" w:hAnsi="Consolas"/>
            <w:color w:val="000000"/>
            <w:sz w:val="18"/>
            <w:szCs w:val="18"/>
            <w:lang w:val="en-US"/>
            <w:rPrChange w:id="13099" w:author="Manuel Hergenröder" w:date="2020-07-16T16:26:00Z">
              <w:rPr>
                <w:rFonts w:ascii="Consolas" w:hAnsi="Consolas"/>
                <w:color w:val="000000"/>
              </w:rPr>
            </w:rPrChange>
          </w:rPr>
          <w:t>.toolValueIndicator.</w:t>
        </w:r>
        <w:r w:rsidRPr="00625FEA">
          <w:rPr>
            <w:rFonts w:ascii="Consolas" w:hAnsi="Consolas"/>
            <w:color w:val="74531F"/>
            <w:sz w:val="18"/>
            <w:szCs w:val="18"/>
            <w:lang w:val="en-US"/>
            <w:rPrChange w:id="13100" w:author="Manuel Hergenröder" w:date="2020-07-16T16:26:00Z">
              <w:rPr>
                <w:rFonts w:ascii="Consolas" w:hAnsi="Consolas"/>
                <w:color w:val="74531F"/>
              </w:rPr>
            </w:rPrChange>
          </w:rPr>
          <w:t>SetActive</w:t>
        </w:r>
        <w:r w:rsidRPr="00625FEA">
          <w:rPr>
            <w:rFonts w:ascii="Consolas" w:hAnsi="Consolas"/>
            <w:color w:val="000000"/>
            <w:sz w:val="18"/>
            <w:szCs w:val="18"/>
            <w:lang w:val="en-US"/>
            <w:rPrChange w:id="13101" w:author="Manuel Hergenröder" w:date="2020-07-16T16:26:00Z">
              <w:rPr>
                <w:rFonts w:ascii="Consolas" w:hAnsi="Consolas"/>
                <w:color w:val="000000"/>
              </w:rPr>
            </w:rPrChange>
          </w:rPr>
          <w:t>(</w:t>
        </w:r>
        <w:r w:rsidRPr="00625FEA">
          <w:rPr>
            <w:rFonts w:ascii="Consolas" w:hAnsi="Consolas"/>
            <w:color w:val="0000FF"/>
            <w:sz w:val="18"/>
            <w:szCs w:val="18"/>
            <w:lang w:val="en-US"/>
            <w:rPrChange w:id="13102" w:author="Manuel Hergenröder" w:date="2020-07-16T16:26:00Z">
              <w:rPr>
                <w:rFonts w:ascii="Consolas" w:hAnsi="Consolas"/>
                <w:color w:val="0000FF"/>
              </w:rPr>
            </w:rPrChange>
          </w:rPr>
          <w:t>false</w:t>
        </w:r>
        <w:r w:rsidRPr="00625FEA">
          <w:rPr>
            <w:rFonts w:ascii="Consolas" w:hAnsi="Consolas"/>
            <w:color w:val="000000"/>
            <w:sz w:val="18"/>
            <w:szCs w:val="18"/>
            <w:lang w:val="en-US"/>
            <w:rPrChange w:id="13103" w:author="Manuel Hergenröder" w:date="2020-07-16T16:26:00Z">
              <w:rPr>
                <w:rFonts w:ascii="Consolas" w:hAnsi="Consolas"/>
                <w:color w:val="000000"/>
              </w:rPr>
            </w:rPrChange>
          </w:rPr>
          <w:t>);</w:t>
        </w:r>
      </w:ins>
    </w:p>
    <w:p w14:paraId="19AA33AB" w14:textId="77777777" w:rsidR="008F67FA" w:rsidRPr="00625FEA" w:rsidRDefault="008F67FA" w:rsidP="008F67FA">
      <w:pPr>
        <w:pStyle w:val="HTMLPreformatted"/>
        <w:shd w:val="clear" w:color="auto" w:fill="FFFFFF"/>
        <w:rPr>
          <w:ins w:id="13104" w:author="Manuel Hergenröder" w:date="2020-07-16T16:24:00Z"/>
          <w:rFonts w:ascii="Consolas" w:hAnsi="Consolas"/>
          <w:color w:val="000000"/>
          <w:sz w:val="18"/>
          <w:szCs w:val="18"/>
          <w:lang w:val="en-US"/>
          <w:rPrChange w:id="13105" w:author="Manuel Hergenröder" w:date="2020-07-16T16:26:00Z">
            <w:rPr>
              <w:ins w:id="13106" w:author="Manuel Hergenröder" w:date="2020-07-16T16:24:00Z"/>
              <w:rFonts w:ascii="Consolas" w:hAnsi="Consolas"/>
              <w:color w:val="000000"/>
            </w:rPr>
          </w:rPrChange>
        </w:rPr>
      </w:pPr>
      <w:ins w:id="13107" w:author="Manuel Hergenröder" w:date="2020-07-16T16:24:00Z">
        <w:r w:rsidRPr="00625FEA">
          <w:rPr>
            <w:rFonts w:ascii="Consolas" w:hAnsi="Consolas"/>
            <w:color w:val="000000"/>
            <w:sz w:val="18"/>
            <w:szCs w:val="18"/>
            <w:lang w:val="en-US"/>
            <w:rPrChange w:id="13108" w:author="Manuel Hergenröder" w:date="2020-07-16T16:26:00Z">
              <w:rPr>
                <w:rFonts w:ascii="Consolas" w:hAnsi="Consolas"/>
                <w:color w:val="000000"/>
              </w:rPr>
            </w:rPrChange>
          </w:rPr>
          <w:t>    }</w:t>
        </w:r>
      </w:ins>
    </w:p>
    <w:p w14:paraId="318CF7D2" w14:textId="77777777" w:rsidR="008F67FA" w:rsidRPr="00625FEA" w:rsidRDefault="008F67FA" w:rsidP="008F67FA">
      <w:pPr>
        <w:pStyle w:val="HTMLPreformatted"/>
        <w:shd w:val="clear" w:color="auto" w:fill="FFFFFF"/>
        <w:rPr>
          <w:ins w:id="13109" w:author="Manuel Hergenröder" w:date="2020-07-16T16:24:00Z"/>
          <w:rFonts w:ascii="Consolas" w:hAnsi="Consolas"/>
          <w:color w:val="000000"/>
          <w:sz w:val="18"/>
          <w:szCs w:val="18"/>
          <w:lang w:val="en-US"/>
          <w:rPrChange w:id="13110" w:author="Manuel Hergenröder" w:date="2020-07-16T16:26:00Z">
            <w:rPr>
              <w:ins w:id="13111" w:author="Manuel Hergenröder" w:date="2020-07-16T16:24:00Z"/>
              <w:rFonts w:ascii="Consolas" w:hAnsi="Consolas"/>
              <w:color w:val="000000"/>
            </w:rPr>
          </w:rPrChange>
        </w:rPr>
      </w:pPr>
      <w:ins w:id="13112" w:author="Manuel Hergenröder" w:date="2020-07-16T16:24:00Z">
        <w:r w:rsidRPr="00625FEA">
          <w:rPr>
            <w:rFonts w:ascii="Consolas" w:hAnsi="Consolas"/>
            <w:color w:val="000000"/>
            <w:sz w:val="18"/>
            <w:szCs w:val="18"/>
            <w:lang w:val="en-US"/>
            <w:rPrChange w:id="13113" w:author="Manuel Hergenröder" w:date="2020-07-16T16:26:00Z">
              <w:rPr>
                <w:rFonts w:ascii="Consolas" w:hAnsi="Consolas"/>
                <w:color w:val="000000"/>
              </w:rPr>
            </w:rPrChange>
          </w:rPr>
          <w:t xml:space="preserve"> </w:t>
        </w:r>
      </w:ins>
    </w:p>
    <w:p w14:paraId="080BFED2" w14:textId="77777777" w:rsidR="008F67FA" w:rsidRPr="00625FEA" w:rsidRDefault="008F67FA" w:rsidP="008F67FA">
      <w:pPr>
        <w:pStyle w:val="HTMLPreformatted"/>
        <w:shd w:val="clear" w:color="auto" w:fill="FFFFFF"/>
        <w:rPr>
          <w:ins w:id="13114" w:author="Manuel Hergenröder" w:date="2020-07-16T16:24:00Z"/>
          <w:rFonts w:ascii="Consolas" w:hAnsi="Consolas"/>
          <w:color w:val="000000"/>
          <w:sz w:val="18"/>
          <w:szCs w:val="18"/>
          <w:lang w:val="en-US"/>
          <w:rPrChange w:id="13115" w:author="Manuel Hergenröder" w:date="2020-07-16T16:26:00Z">
            <w:rPr>
              <w:ins w:id="13116" w:author="Manuel Hergenröder" w:date="2020-07-16T16:24:00Z"/>
              <w:rFonts w:ascii="Consolas" w:hAnsi="Consolas"/>
              <w:color w:val="000000"/>
            </w:rPr>
          </w:rPrChange>
        </w:rPr>
      </w:pPr>
      <w:ins w:id="13117" w:author="Manuel Hergenröder" w:date="2020-07-16T16:24:00Z">
        <w:r w:rsidRPr="00625FEA">
          <w:rPr>
            <w:rFonts w:ascii="Consolas" w:hAnsi="Consolas"/>
            <w:color w:val="000000"/>
            <w:sz w:val="18"/>
            <w:szCs w:val="18"/>
            <w:lang w:val="en-US"/>
            <w:rPrChange w:id="13118" w:author="Manuel Hergenröder" w:date="2020-07-16T16:26:00Z">
              <w:rPr>
                <w:rFonts w:ascii="Consolas" w:hAnsi="Consolas"/>
                <w:color w:val="000000"/>
              </w:rPr>
            </w:rPrChange>
          </w:rPr>
          <w:t>    </w:t>
        </w:r>
        <w:r w:rsidRPr="00625FEA">
          <w:rPr>
            <w:rFonts w:ascii="Consolas" w:hAnsi="Consolas"/>
            <w:color w:val="0000FF"/>
            <w:sz w:val="18"/>
            <w:szCs w:val="18"/>
            <w:lang w:val="en-US"/>
            <w:rPrChange w:id="13119"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3120" w:author="Manuel Hergenröder" w:date="2020-07-16T16:26:00Z">
              <w:rPr>
                <w:rFonts w:ascii="Consolas" w:hAnsi="Consolas"/>
                <w:color w:val="000000"/>
              </w:rPr>
            </w:rPrChange>
          </w:rPr>
          <w:t> </w:t>
        </w:r>
        <w:r w:rsidRPr="00625FEA">
          <w:rPr>
            <w:rFonts w:ascii="Consolas" w:hAnsi="Consolas"/>
            <w:color w:val="0000FF"/>
            <w:sz w:val="18"/>
            <w:szCs w:val="18"/>
            <w:lang w:val="en-US"/>
            <w:rPrChange w:id="13121" w:author="Manuel Hergenröder" w:date="2020-07-16T16:26:00Z">
              <w:rPr>
                <w:rFonts w:ascii="Consolas" w:hAnsi="Consolas"/>
                <w:color w:val="0000FF"/>
              </w:rPr>
            </w:rPrChange>
          </w:rPr>
          <w:t>void</w:t>
        </w:r>
        <w:r w:rsidRPr="00625FEA">
          <w:rPr>
            <w:rFonts w:ascii="Consolas" w:hAnsi="Consolas"/>
            <w:color w:val="000000"/>
            <w:sz w:val="18"/>
            <w:szCs w:val="18"/>
            <w:lang w:val="en-US"/>
            <w:rPrChange w:id="13122" w:author="Manuel Hergenröder" w:date="2020-07-16T16:26:00Z">
              <w:rPr>
                <w:rFonts w:ascii="Consolas" w:hAnsi="Consolas"/>
                <w:color w:val="000000"/>
              </w:rPr>
            </w:rPrChange>
          </w:rPr>
          <w:t> </w:t>
        </w:r>
        <w:r w:rsidRPr="00625FEA">
          <w:rPr>
            <w:rFonts w:ascii="Consolas" w:hAnsi="Consolas"/>
            <w:color w:val="0000FF"/>
            <w:sz w:val="18"/>
            <w:szCs w:val="18"/>
            <w:lang w:val="en-US"/>
            <w:rPrChange w:id="13123" w:author="Manuel Hergenröder" w:date="2020-07-16T16:26:00Z">
              <w:rPr>
                <w:rFonts w:ascii="Consolas" w:hAnsi="Consolas"/>
                <w:color w:val="0000FF"/>
              </w:rPr>
            </w:rPrChange>
          </w:rPr>
          <w:t>Update</w:t>
        </w:r>
        <w:r w:rsidRPr="00625FEA">
          <w:rPr>
            <w:rFonts w:ascii="Consolas" w:hAnsi="Consolas"/>
            <w:color w:val="000000"/>
            <w:sz w:val="18"/>
            <w:szCs w:val="18"/>
            <w:lang w:val="en-US"/>
            <w:rPrChange w:id="13124" w:author="Manuel Hergenröder" w:date="2020-07-16T16:26:00Z">
              <w:rPr>
                <w:rFonts w:ascii="Consolas" w:hAnsi="Consolas"/>
                <w:color w:val="000000"/>
              </w:rPr>
            </w:rPrChange>
          </w:rPr>
          <w:t>()</w:t>
        </w:r>
      </w:ins>
    </w:p>
    <w:p w14:paraId="4F3B755C" w14:textId="77777777" w:rsidR="008F67FA" w:rsidRPr="00625FEA" w:rsidRDefault="008F67FA" w:rsidP="008F67FA">
      <w:pPr>
        <w:pStyle w:val="HTMLPreformatted"/>
        <w:shd w:val="clear" w:color="auto" w:fill="FFFFFF"/>
        <w:rPr>
          <w:ins w:id="13125" w:author="Manuel Hergenröder" w:date="2020-07-16T16:24:00Z"/>
          <w:rFonts w:ascii="Consolas" w:hAnsi="Consolas"/>
          <w:color w:val="000000"/>
          <w:sz w:val="18"/>
          <w:szCs w:val="18"/>
          <w:lang w:val="en-US"/>
          <w:rPrChange w:id="13126" w:author="Manuel Hergenröder" w:date="2020-07-16T16:26:00Z">
            <w:rPr>
              <w:ins w:id="13127" w:author="Manuel Hergenröder" w:date="2020-07-16T16:24:00Z"/>
              <w:rFonts w:ascii="Consolas" w:hAnsi="Consolas"/>
              <w:color w:val="000000"/>
            </w:rPr>
          </w:rPrChange>
        </w:rPr>
      </w:pPr>
      <w:ins w:id="13128" w:author="Manuel Hergenröder" w:date="2020-07-16T16:24:00Z">
        <w:r w:rsidRPr="00625FEA">
          <w:rPr>
            <w:rFonts w:ascii="Consolas" w:hAnsi="Consolas"/>
            <w:color w:val="000000"/>
            <w:sz w:val="18"/>
            <w:szCs w:val="18"/>
            <w:lang w:val="en-US"/>
            <w:rPrChange w:id="13129" w:author="Manuel Hergenröder" w:date="2020-07-16T16:26:00Z">
              <w:rPr>
                <w:rFonts w:ascii="Consolas" w:hAnsi="Consolas"/>
                <w:color w:val="000000"/>
              </w:rPr>
            </w:rPrChange>
          </w:rPr>
          <w:t>    {</w:t>
        </w:r>
      </w:ins>
    </w:p>
    <w:p w14:paraId="371237AB" w14:textId="77777777" w:rsidR="008F67FA" w:rsidRPr="00625FEA" w:rsidRDefault="008F67FA" w:rsidP="008F67FA">
      <w:pPr>
        <w:pStyle w:val="HTMLPreformatted"/>
        <w:shd w:val="clear" w:color="auto" w:fill="FFFFFF"/>
        <w:rPr>
          <w:ins w:id="13130" w:author="Manuel Hergenröder" w:date="2020-07-16T16:24:00Z"/>
          <w:rFonts w:ascii="Consolas" w:hAnsi="Consolas"/>
          <w:color w:val="000000"/>
          <w:sz w:val="18"/>
          <w:szCs w:val="18"/>
          <w:lang w:val="en-US"/>
          <w:rPrChange w:id="13131" w:author="Manuel Hergenröder" w:date="2020-07-16T16:26:00Z">
            <w:rPr>
              <w:ins w:id="13132" w:author="Manuel Hergenröder" w:date="2020-07-16T16:24:00Z"/>
              <w:rFonts w:ascii="Consolas" w:hAnsi="Consolas"/>
              <w:color w:val="000000"/>
            </w:rPr>
          </w:rPrChange>
        </w:rPr>
      </w:pPr>
      <w:ins w:id="13133" w:author="Manuel Hergenröder" w:date="2020-07-16T16:24:00Z">
        <w:r w:rsidRPr="00625FEA">
          <w:rPr>
            <w:rFonts w:ascii="Consolas" w:hAnsi="Consolas"/>
            <w:color w:val="000000"/>
            <w:sz w:val="18"/>
            <w:szCs w:val="18"/>
            <w:lang w:val="en-US"/>
            <w:rPrChange w:id="13134" w:author="Manuel Hergenröder" w:date="2020-07-16T16:26:00Z">
              <w:rPr>
                <w:rFonts w:ascii="Consolas" w:hAnsi="Consolas"/>
                <w:color w:val="000000"/>
              </w:rPr>
            </w:rPrChange>
          </w:rPr>
          <w:t>        </w:t>
        </w:r>
        <w:r w:rsidRPr="00625FEA">
          <w:rPr>
            <w:rFonts w:ascii="Consolas" w:hAnsi="Consolas"/>
            <w:color w:val="8F08C4"/>
            <w:sz w:val="18"/>
            <w:szCs w:val="18"/>
            <w:lang w:val="en-US"/>
            <w:rPrChange w:id="13135" w:author="Manuel Hergenröder" w:date="2020-07-16T16:26:00Z">
              <w:rPr>
                <w:rFonts w:ascii="Consolas" w:hAnsi="Consolas"/>
                <w:color w:val="8F08C4"/>
              </w:rPr>
            </w:rPrChange>
          </w:rPr>
          <w:t>if</w:t>
        </w:r>
        <w:r w:rsidRPr="00625FEA">
          <w:rPr>
            <w:rFonts w:ascii="Consolas" w:hAnsi="Consolas"/>
            <w:color w:val="000000"/>
            <w:sz w:val="18"/>
            <w:szCs w:val="18"/>
            <w:lang w:val="en-US"/>
            <w:rPrChange w:id="13136" w:author="Manuel Hergenröder" w:date="2020-07-16T16:26:00Z">
              <w:rPr>
                <w:rFonts w:ascii="Consolas" w:hAnsi="Consolas"/>
                <w:color w:val="000000"/>
              </w:rPr>
            </w:rPrChange>
          </w:rPr>
          <w:t> (transform.hasChanged)</w:t>
        </w:r>
      </w:ins>
    </w:p>
    <w:p w14:paraId="50EE6E84" w14:textId="77777777" w:rsidR="008F67FA" w:rsidRPr="00625FEA" w:rsidRDefault="008F67FA" w:rsidP="008F67FA">
      <w:pPr>
        <w:pStyle w:val="HTMLPreformatted"/>
        <w:shd w:val="clear" w:color="auto" w:fill="FFFFFF"/>
        <w:rPr>
          <w:ins w:id="13137" w:author="Manuel Hergenröder" w:date="2020-07-16T16:24:00Z"/>
          <w:rFonts w:ascii="Consolas" w:hAnsi="Consolas"/>
          <w:color w:val="000000"/>
          <w:sz w:val="18"/>
          <w:szCs w:val="18"/>
          <w:lang w:val="en-US"/>
          <w:rPrChange w:id="13138" w:author="Manuel Hergenröder" w:date="2020-07-16T16:26:00Z">
            <w:rPr>
              <w:ins w:id="13139" w:author="Manuel Hergenröder" w:date="2020-07-16T16:24:00Z"/>
              <w:rFonts w:ascii="Consolas" w:hAnsi="Consolas"/>
              <w:color w:val="000000"/>
            </w:rPr>
          </w:rPrChange>
        </w:rPr>
      </w:pPr>
      <w:ins w:id="13140" w:author="Manuel Hergenröder" w:date="2020-07-16T16:24:00Z">
        <w:r w:rsidRPr="00625FEA">
          <w:rPr>
            <w:rFonts w:ascii="Consolas" w:hAnsi="Consolas"/>
            <w:color w:val="000000"/>
            <w:sz w:val="18"/>
            <w:szCs w:val="18"/>
            <w:lang w:val="en-US"/>
            <w:rPrChange w:id="13141" w:author="Manuel Hergenröder" w:date="2020-07-16T16:26:00Z">
              <w:rPr>
                <w:rFonts w:ascii="Consolas" w:hAnsi="Consolas"/>
                <w:color w:val="000000"/>
              </w:rPr>
            </w:rPrChange>
          </w:rPr>
          <w:t>        {</w:t>
        </w:r>
      </w:ins>
    </w:p>
    <w:p w14:paraId="66129E29" w14:textId="77777777" w:rsidR="008F67FA" w:rsidRPr="00625FEA" w:rsidRDefault="008F67FA" w:rsidP="008F67FA">
      <w:pPr>
        <w:pStyle w:val="HTMLPreformatted"/>
        <w:shd w:val="clear" w:color="auto" w:fill="FFFFFF"/>
        <w:rPr>
          <w:ins w:id="13142" w:author="Manuel Hergenröder" w:date="2020-07-16T16:24:00Z"/>
          <w:rFonts w:ascii="Consolas" w:hAnsi="Consolas"/>
          <w:color w:val="000000"/>
          <w:sz w:val="18"/>
          <w:szCs w:val="18"/>
          <w:lang w:val="en-US"/>
          <w:rPrChange w:id="13143" w:author="Manuel Hergenröder" w:date="2020-07-16T16:26:00Z">
            <w:rPr>
              <w:ins w:id="13144" w:author="Manuel Hergenröder" w:date="2020-07-16T16:24:00Z"/>
              <w:rFonts w:ascii="Consolas" w:hAnsi="Consolas"/>
              <w:color w:val="000000"/>
            </w:rPr>
          </w:rPrChange>
        </w:rPr>
      </w:pPr>
      <w:ins w:id="13145" w:author="Manuel Hergenröder" w:date="2020-07-16T16:24:00Z">
        <w:r w:rsidRPr="00625FEA">
          <w:rPr>
            <w:rFonts w:ascii="Consolas" w:hAnsi="Consolas"/>
            <w:color w:val="000000"/>
            <w:sz w:val="18"/>
            <w:szCs w:val="18"/>
            <w:lang w:val="en-US"/>
            <w:rPrChange w:id="13146" w:author="Manuel Hergenröder" w:date="2020-07-16T16:26:00Z">
              <w:rPr>
                <w:rFonts w:ascii="Consolas" w:hAnsi="Consolas"/>
                <w:color w:val="000000"/>
              </w:rPr>
            </w:rPrChange>
          </w:rPr>
          <w:t>            </w:t>
        </w:r>
        <w:r w:rsidRPr="00625FEA">
          <w:rPr>
            <w:rFonts w:ascii="Consolas" w:hAnsi="Consolas"/>
            <w:color w:val="008000"/>
            <w:sz w:val="18"/>
            <w:szCs w:val="18"/>
            <w:lang w:val="en-US"/>
            <w:rPrChange w:id="13147" w:author="Manuel Hergenröder" w:date="2020-07-16T16:26:00Z">
              <w:rPr>
                <w:rFonts w:ascii="Consolas" w:hAnsi="Consolas"/>
                <w:color w:val="008000"/>
              </w:rPr>
            </w:rPrChange>
          </w:rPr>
          <w:t>// dirty hack for now as GameObject.Find() doesn't find inactive objects.</w:t>
        </w:r>
      </w:ins>
    </w:p>
    <w:p w14:paraId="734A6D6C" w14:textId="77777777" w:rsidR="008F67FA" w:rsidRPr="00625FEA" w:rsidRDefault="008F67FA" w:rsidP="008F67FA">
      <w:pPr>
        <w:pStyle w:val="HTMLPreformatted"/>
        <w:shd w:val="clear" w:color="auto" w:fill="FFFFFF"/>
        <w:rPr>
          <w:ins w:id="13148" w:author="Manuel Hergenröder" w:date="2020-07-16T16:24:00Z"/>
          <w:rFonts w:ascii="Consolas" w:hAnsi="Consolas"/>
          <w:color w:val="000000"/>
          <w:sz w:val="18"/>
          <w:szCs w:val="18"/>
          <w:lang w:val="en-US"/>
          <w:rPrChange w:id="13149" w:author="Manuel Hergenröder" w:date="2020-07-16T16:26:00Z">
            <w:rPr>
              <w:ins w:id="13150" w:author="Manuel Hergenröder" w:date="2020-07-16T16:24:00Z"/>
              <w:rFonts w:ascii="Consolas" w:hAnsi="Consolas"/>
              <w:color w:val="000000"/>
            </w:rPr>
          </w:rPrChange>
        </w:rPr>
      </w:pPr>
      <w:ins w:id="13151" w:author="Manuel Hergenröder" w:date="2020-07-16T16:24:00Z">
        <w:r w:rsidRPr="00625FEA">
          <w:rPr>
            <w:rFonts w:ascii="Consolas" w:hAnsi="Consolas"/>
            <w:color w:val="000000"/>
            <w:sz w:val="18"/>
            <w:szCs w:val="18"/>
            <w:lang w:val="en-US"/>
            <w:rPrChange w:id="13152" w:author="Manuel Hergenröder" w:date="2020-07-16T16:26:00Z">
              <w:rPr>
                <w:rFonts w:ascii="Consolas" w:hAnsi="Consolas"/>
                <w:color w:val="000000"/>
              </w:rPr>
            </w:rPrChange>
          </w:rPr>
          <w:t>            </w:t>
        </w:r>
        <w:r w:rsidRPr="00625FEA">
          <w:rPr>
            <w:rFonts w:ascii="Consolas" w:hAnsi="Consolas"/>
            <w:color w:val="008000"/>
            <w:sz w:val="18"/>
            <w:szCs w:val="18"/>
            <w:lang w:val="en-US"/>
            <w:rPrChange w:id="13153" w:author="Manuel Hergenröder" w:date="2020-07-16T16:26:00Z">
              <w:rPr>
                <w:rFonts w:ascii="Consolas" w:hAnsi="Consolas"/>
                <w:color w:val="008000"/>
              </w:rPr>
            </w:rPrChange>
          </w:rPr>
          <w:t>// Due to the teleportation steam VR script, floor is only enabled during teleportation phase</w:t>
        </w:r>
      </w:ins>
    </w:p>
    <w:p w14:paraId="0954C2F8" w14:textId="77777777" w:rsidR="008F67FA" w:rsidRPr="00625FEA" w:rsidRDefault="008F67FA" w:rsidP="008F67FA">
      <w:pPr>
        <w:pStyle w:val="HTMLPreformatted"/>
        <w:shd w:val="clear" w:color="auto" w:fill="FFFFFF"/>
        <w:rPr>
          <w:ins w:id="13154" w:author="Manuel Hergenröder" w:date="2020-07-16T16:24:00Z"/>
          <w:rFonts w:ascii="Consolas" w:hAnsi="Consolas"/>
          <w:color w:val="000000"/>
          <w:sz w:val="18"/>
          <w:szCs w:val="18"/>
          <w:lang w:val="en-US"/>
          <w:rPrChange w:id="13155" w:author="Manuel Hergenröder" w:date="2020-07-16T16:26:00Z">
            <w:rPr>
              <w:ins w:id="13156" w:author="Manuel Hergenröder" w:date="2020-07-16T16:24:00Z"/>
              <w:rFonts w:ascii="Consolas" w:hAnsi="Consolas"/>
              <w:color w:val="000000"/>
            </w:rPr>
          </w:rPrChange>
        </w:rPr>
      </w:pPr>
      <w:ins w:id="13157" w:author="Manuel Hergenröder" w:date="2020-07-16T16:24:00Z">
        <w:r w:rsidRPr="00625FEA">
          <w:rPr>
            <w:rFonts w:ascii="Consolas" w:hAnsi="Consolas"/>
            <w:color w:val="000000"/>
            <w:sz w:val="18"/>
            <w:szCs w:val="18"/>
            <w:lang w:val="en-US"/>
            <w:rPrChange w:id="13158" w:author="Manuel Hergenröder" w:date="2020-07-16T16:26:00Z">
              <w:rPr>
                <w:rFonts w:ascii="Consolas" w:hAnsi="Consolas"/>
                <w:color w:val="000000"/>
              </w:rPr>
            </w:rPrChange>
          </w:rPr>
          <w:t>            </w:t>
        </w:r>
        <w:r w:rsidRPr="00625FEA">
          <w:rPr>
            <w:rFonts w:ascii="Consolas" w:hAnsi="Consolas"/>
            <w:color w:val="2B91AF"/>
            <w:sz w:val="18"/>
            <w:szCs w:val="18"/>
            <w:lang w:val="en-US"/>
            <w:rPrChange w:id="13159" w:author="Manuel Hergenröder" w:date="2020-07-16T16:26:00Z">
              <w:rPr>
                <w:rFonts w:ascii="Consolas" w:hAnsi="Consolas"/>
                <w:color w:val="2B91AF"/>
              </w:rPr>
            </w:rPrChange>
          </w:rPr>
          <w:t>FloorHelper</w:t>
        </w:r>
        <w:r w:rsidRPr="00625FEA">
          <w:rPr>
            <w:rFonts w:ascii="Consolas" w:hAnsi="Consolas"/>
            <w:color w:val="000000"/>
            <w:sz w:val="18"/>
            <w:szCs w:val="18"/>
            <w:lang w:val="en-US"/>
            <w:rPrChange w:id="13160" w:author="Manuel Hergenröder" w:date="2020-07-16T16:26:00Z">
              <w:rPr>
                <w:rFonts w:ascii="Consolas" w:hAnsi="Consolas"/>
                <w:color w:val="000000"/>
              </w:rPr>
            </w:rPrChange>
          </w:rPr>
          <w:t> </w:t>
        </w:r>
        <w:r w:rsidRPr="00625FEA">
          <w:rPr>
            <w:rFonts w:ascii="Consolas" w:hAnsi="Consolas"/>
            <w:color w:val="1F377F"/>
            <w:sz w:val="18"/>
            <w:szCs w:val="18"/>
            <w:lang w:val="en-US"/>
            <w:rPrChange w:id="13161" w:author="Manuel Hergenröder" w:date="2020-07-16T16:26:00Z">
              <w:rPr>
                <w:rFonts w:ascii="Consolas" w:hAnsi="Consolas"/>
                <w:color w:val="1F377F"/>
              </w:rPr>
            </w:rPrChange>
          </w:rPr>
          <w:t>floor</w:t>
        </w:r>
        <w:r w:rsidRPr="00625FEA">
          <w:rPr>
            <w:rFonts w:ascii="Consolas" w:hAnsi="Consolas"/>
            <w:color w:val="000000"/>
            <w:sz w:val="18"/>
            <w:szCs w:val="18"/>
            <w:lang w:val="en-US"/>
            <w:rPrChange w:id="13162" w:author="Manuel Hergenröder" w:date="2020-07-16T16:26:00Z">
              <w:rPr>
                <w:rFonts w:ascii="Consolas" w:hAnsi="Consolas"/>
                <w:color w:val="000000"/>
              </w:rPr>
            </w:rPrChange>
          </w:rPr>
          <w:t> = </w:t>
        </w:r>
        <w:r w:rsidRPr="00625FEA">
          <w:rPr>
            <w:rFonts w:ascii="Consolas" w:hAnsi="Consolas"/>
            <w:color w:val="2B91AF"/>
            <w:sz w:val="18"/>
            <w:szCs w:val="18"/>
            <w:lang w:val="en-US"/>
            <w:rPrChange w:id="13163" w:author="Manuel Hergenröder" w:date="2020-07-16T16:26:00Z">
              <w:rPr>
                <w:rFonts w:ascii="Consolas" w:hAnsi="Consolas"/>
                <w:color w:val="2B91AF"/>
              </w:rPr>
            </w:rPrChange>
          </w:rPr>
          <w:t>Resources</w:t>
        </w:r>
        <w:r w:rsidRPr="00625FEA">
          <w:rPr>
            <w:rFonts w:ascii="Consolas" w:hAnsi="Consolas"/>
            <w:color w:val="000000"/>
            <w:sz w:val="18"/>
            <w:szCs w:val="18"/>
            <w:lang w:val="en-US"/>
            <w:rPrChange w:id="13164" w:author="Manuel Hergenröder" w:date="2020-07-16T16:26:00Z">
              <w:rPr>
                <w:rFonts w:ascii="Consolas" w:hAnsi="Consolas"/>
                <w:color w:val="000000"/>
              </w:rPr>
            </w:rPrChange>
          </w:rPr>
          <w:t>.</w:t>
        </w:r>
        <w:r w:rsidRPr="00625FEA">
          <w:rPr>
            <w:rFonts w:ascii="Consolas" w:hAnsi="Consolas"/>
            <w:color w:val="74531F"/>
            <w:sz w:val="18"/>
            <w:szCs w:val="18"/>
            <w:lang w:val="en-US"/>
            <w:rPrChange w:id="13165" w:author="Manuel Hergenröder" w:date="2020-07-16T16:26:00Z">
              <w:rPr>
                <w:rFonts w:ascii="Consolas" w:hAnsi="Consolas"/>
                <w:color w:val="74531F"/>
              </w:rPr>
            </w:rPrChange>
          </w:rPr>
          <w:t>FindObjectsOfTypeAll</w:t>
        </w:r>
        <w:r w:rsidRPr="00625FEA">
          <w:rPr>
            <w:rFonts w:ascii="Consolas" w:hAnsi="Consolas"/>
            <w:color w:val="000000"/>
            <w:sz w:val="18"/>
            <w:szCs w:val="18"/>
            <w:lang w:val="en-US"/>
            <w:rPrChange w:id="13166" w:author="Manuel Hergenröder" w:date="2020-07-16T16:26:00Z">
              <w:rPr>
                <w:rFonts w:ascii="Consolas" w:hAnsi="Consolas"/>
                <w:color w:val="000000"/>
              </w:rPr>
            </w:rPrChange>
          </w:rPr>
          <w:t>&lt;</w:t>
        </w:r>
        <w:r w:rsidRPr="00625FEA">
          <w:rPr>
            <w:rFonts w:ascii="Consolas" w:hAnsi="Consolas"/>
            <w:color w:val="2B91AF"/>
            <w:sz w:val="18"/>
            <w:szCs w:val="18"/>
            <w:lang w:val="en-US"/>
            <w:rPrChange w:id="13167" w:author="Manuel Hergenröder" w:date="2020-07-16T16:26:00Z">
              <w:rPr>
                <w:rFonts w:ascii="Consolas" w:hAnsi="Consolas"/>
                <w:color w:val="2B91AF"/>
              </w:rPr>
            </w:rPrChange>
          </w:rPr>
          <w:t>FloorHelper</w:t>
        </w:r>
        <w:r w:rsidRPr="00625FEA">
          <w:rPr>
            <w:rFonts w:ascii="Consolas" w:hAnsi="Consolas"/>
            <w:color w:val="000000"/>
            <w:sz w:val="18"/>
            <w:szCs w:val="18"/>
            <w:lang w:val="en-US"/>
            <w:rPrChange w:id="13168" w:author="Manuel Hergenröder" w:date="2020-07-16T16:26:00Z">
              <w:rPr>
                <w:rFonts w:ascii="Consolas" w:hAnsi="Consolas"/>
                <w:color w:val="000000"/>
              </w:rPr>
            </w:rPrChange>
          </w:rPr>
          <w:t>&gt;()[0]; </w:t>
        </w:r>
      </w:ins>
    </w:p>
    <w:p w14:paraId="13C86BF4" w14:textId="77777777" w:rsidR="008F67FA" w:rsidRPr="00625FEA" w:rsidRDefault="008F67FA" w:rsidP="008F67FA">
      <w:pPr>
        <w:pStyle w:val="HTMLPreformatted"/>
        <w:shd w:val="clear" w:color="auto" w:fill="FFFFFF"/>
        <w:rPr>
          <w:ins w:id="13169" w:author="Manuel Hergenröder" w:date="2020-07-16T16:24:00Z"/>
          <w:rFonts w:ascii="Consolas" w:hAnsi="Consolas"/>
          <w:color w:val="000000"/>
          <w:sz w:val="18"/>
          <w:szCs w:val="18"/>
          <w:lang w:val="en-US"/>
          <w:rPrChange w:id="13170" w:author="Manuel Hergenröder" w:date="2020-07-16T16:26:00Z">
            <w:rPr>
              <w:ins w:id="13171" w:author="Manuel Hergenröder" w:date="2020-07-16T16:24:00Z"/>
              <w:rFonts w:ascii="Consolas" w:hAnsi="Consolas"/>
              <w:color w:val="000000"/>
            </w:rPr>
          </w:rPrChange>
        </w:rPr>
      </w:pPr>
      <w:ins w:id="13172" w:author="Manuel Hergenröder" w:date="2020-07-16T16:24:00Z">
        <w:r w:rsidRPr="00625FEA">
          <w:rPr>
            <w:rFonts w:ascii="Consolas" w:hAnsi="Consolas"/>
            <w:color w:val="000000"/>
            <w:sz w:val="18"/>
            <w:szCs w:val="18"/>
            <w:lang w:val="en-US"/>
            <w:rPrChange w:id="13173" w:author="Manuel Hergenröder" w:date="2020-07-16T16:26:00Z">
              <w:rPr>
                <w:rFonts w:ascii="Consolas" w:hAnsi="Consolas"/>
                <w:color w:val="000000"/>
              </w:rPr>
            </w:rPrChange>
          </w:rPr>
          <w:t xml:space="preserve"> </w:t>
        </w:r>
      </w:ins>
    </w:p>
    <w:p w14:paraId="0AE22A8A" w14:textId="77777777" w:rsidR="008F67FA" w:rsidRPr="00625FEA" w:rsidRDefault="008F67FA" w:rsidP="008F67FA">
      <w:pPr>
        <w:pStyle w:val="HTMLPreformatted"/>
        <w:shd w:val="clear" w:color="auto" w:fill="FFFFFF"/>
        <w:rPr>
          <w:ins w:id="13174" w:author="Manuel Hergenröder" w:date="2020-07-16T16:24:00Z"/>
          <w:rFonts w:ascii="Consolas" w:hAnsi="Consolas"/>
          <w:color w:val="000000"/>
          <w:sz w:val="18"/>
          <w:szCs w:val="18"/>
          <w:lang w:val="en-US"/>
          <w:rPrChange w:id="13175" w:author="Manuel Hergenröder" w:date="2020-07-16T16:26:00Z">
            <w:rPr>
              <w:ins w:id="13176" w:author="Manuel Hergenröder" w:date="2020-07-16T16:24:00Z"/>
              <w:rFonts w:ascii="Consolas" w:hAnsi="Consolas"/>
              <w:color w:val="000000"/>
            </w:rPr>
          </w:rPrChange>
        </w:rPr>
      </w:pPr>
      <w:ins w:id="13177" w:author="Manuel Hergenröder" w:date="2020-07-16T16:24:00Z">
        <w:r w:rsidRPr="00625FEA">
          <w:rPr>
            <w:rFonts w:ascii="Consolas" w:hAnsi="Consolas"/>
            <w:color w:val="000000"/>
            <w:sz w:val="18"/>
            <w:szCs w:val="18"/>
            <w:lang w:val="en-US"/>
            <w:rPrChange w:id="13178" w:author="Manuel Hergenröder" w:date="2020-07-16T16:26:00Z">
              <w:rPr>
                <w:rFonts w:ascii="Consolas" w:hAnsi="Consolas"/>
                <w:color w:val="000000"/>
              </w:rPr>
            </w:rPrChange>
          </w:rPr>
          <w:t>            </w:t>
        </w:r>
        <w:r w:rsidRPr="00625FEA">
          <w:rPr>
            <w:rFonts w:ascii="Consolas" w:hAnsi="Consolas"/>
            <w:color w:val="1F377F"/>
            <w:sz w:val="18"/>
            <w:szCs w:val="18"/>
            <w:lang w:val="en-US"/>
            <w:rPrChange w:id="13179" w:author="Manuel Hergenröder" w:date="2020-07-16T16:26:00Z">
              <w:rPr>
                <w:rFonts w:ascii="Consolas" w:hAnsi="Consolas"/>
                <w:color w:val="1F377F"/>
              </w:rPr>
            </w:rPrChange>
          </w:rPr>
          <w:t>floor</w:t>
        </w:r>
        <w:r w:rsidRPr="00625FEA">
          <w:rPr>
            <w:rFonts w:ascii="Consolas" w:hAnsi="Consolas"/>
            <w:color w:val="000000"/>
            <w:sz w:val="18"/>
            <w:szCs w:val="18"/>
            <w:lang w:val="en-US"/>
            <w:rPrChange w:id="13180" w:author="Manuel Hergenröder" w:date="2020-07-16T16:26:00Z">
              <w:rPr>
                <w:rFonts w:ascii="Consolas" w:hAnsi="Consolas"/>
                <w:color w:val="000000"/>
              </w:rPr>
            </w:rPrChange>
          </w:rPr>
          <w:t>.</w:t>
        </w:r>
        <w:r w:rsidRPr="00625FEA">
          <w:rPr>
            <w:rFonts w:ascii="Consolas" w:hAnsi="Consolas"/>
            <w:color w:val="74531F"/>
            <w:sz w:val="18"/>
            <w:szCs w:val="18"/>
            <w:lang w:val="en-US"/>
            <w:rPrChange w:id="13181" w:author="Manuel Hergenröder" w:date="2020-07-16T16:26:00Z">
              <w:rPr>
                <w:rFonts w:ascii="Consolas" w:hAnsi="Consolas"/>
                <w:color w:val="74531F"/>
              </w:rPr>
            </w:rPrChange>
          </w:rPr>
          <w:t>FitFloorToBounds</w:t>
        </w:r>
        <w:r w:rsidRPr="00625FEA">
          <w:rPr>
            <w:rFonts w:ascii="Consolas" w:hAnsi="Consolas"/>
            <w:color w:val="000000"/>
            <w:sz w:val="18"/>
            <w:szCs w:val="18"/>
            <w:lang w:val="en-US"/>
            <w:rPrChange w:id="13182" w:author="Manuel Hergenröder" w:date="2020-07-16T16:26:00Z">
              <w:rPr>
                <w:rFonts w:ascii="Consolas" w:hAnsi="Consolas"/>
                <w:color w:val="000000"/>
              </w:rPr>
            </w:rPrChange>
          </w:rPr>
          <w:t>(</w:t>
        </w:r>
        <w:r w:rsidRPr="00625FEA">
          <w:rPr>
            <w:rFonts w:ascii="Consolas" w:hAnsi="Consolas"/>
            <w:color w:val="0000FF"/>
            <w:sz w:val="18"/>
            <w:szCs w:val="18"/>
            <w:lang w:val="en-US"/>
            <w:rPrChange w:id="1318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3184" w:author="Manuel Hergenröder" w:date="2020-07-16T16:26:00Z">
              <w:rPr>
                <w:rFonts w:ascii="Consolas" w:hAnsi="Consolas"/>
                <w:color w:val="000000"/>
              </w:rPr>
            </w:rPrChange>
          </w:rPr>
          <w:t>.</w:t>
        </w:r>
        <w:r w:rsidRPr="00625FEA">
          <w:rPr>
            <w:rFonts w:ascii="Consolas" w:hAnsi="Consolas"/>
            <w:color w:val="74531F"/>
            <w:sz w:val="18"/>
            <w:szCs w:val="18"/>
            <w:lang w:val="en-US"/>
            <w:rPrChange w:id="13185" w:author="Manuel Hergenröder" w:date="2020-07-16T16:26:00Z">
              <w:rPr>
                <w:rFonts w:ascii="Consolas" w:hAnsi="Consolas"/>
                <w:color w:val="74531F"/>
              </w:rPr>
            </w:rPrChange>
          </w:rPr>
          <w:t>GetSpectrumBounds</w:t>
        </w:r>
        <w:r w:rsidRPr="00625FEA">
          <w:rPr>
            <w:rFonts w:ascii="Consolas" w:hAnsi="Consolas"/>
            <w:color w:val="000000"/>
            <w:sz w:val="18"/>
            <w:szCs w:val="18"/>
            <w:lang w:val="en-US"/>
            <w:rPrChange w:id="13186" w:author="Manuel Hergenröder" w:date="2020-07-16T16:26:00Z">
              <w:rPr>
                <w:rFonts w:ascii="Consolas" w:hAnsi="Consolas"/>
                <w:color w:val="000000"/>
              </w:rPr>
            </w:rPrChange>
          </w:rPr>
          <w:t>());</w:t>
        </w:r>
      </w:ins>
    </w:p>
    <w:p w14:paraId="21869AC5" w14:textId="77777777" w:rsidR="008F67FA" w:rsidRPr="00625FEA" w:rsidRDefault="008F67FA" w:rsidP="008F67FA">
      <w:pPr>
        <w:pStyle w:val="HTMLPreformatted"/>
        <w:shd w:val="clear" w:color="auto" w:fill="FFFFFF"/>
        <w:rPr>
          <w:ins w:id="13187" w:author="Manuel Hergenröder" w:date="2020-07-16T16:24:00Z"/>
          <w:rFonts w:ascii="Consolas" w:hAnsi="Consolas"/>
          <w:color w:val="000000"/>
          <w:sz w:val="18"/>
          <w:szCs w:val="18"/>
          <w:lang w:val="en-US"/>
          <w:rPrChange w:id="13188" w:author="Manuel Hergenröder" w:date="2020-07-16T16:26:00Z">
            <w:rPr>
              <w:ins w:id="13189" w:author="Manuel Hergenröder" w:date="2020-07-16T16:24:00Z"/>
              <w:rFonts w:ascii="Consolas" w:hAnsi="Consolas"/>
              <w:color w:val="000000"/>
            </w:rPr>
          </w:rPrChange>
        </w:rPr>
      </w:pPr>
      <w:ins w:id="13190" w:author="Manuel Hergenröder" w:date="2020-07-16T16:24:00Z">
        <w:r w:rsidRPr="00625FEA">
          <w:rPr>
            <w:rFonts w:ascii="Consolas" w:hAnsi="Consolas"/>
            <w:color w:val="000000"/>
            <w:sz w:val="18"/>
            <w:szCs w:val="18"/>
            <w:lang w:val="en-US"/>
            <w:rPrChange w:id="13191" w:author="Manuel Hergenröder" w:date="2020-07-16T16:26:00Z">
              <w:rPr>
                <w:rFonts w:ascii="Consolas" w:hAnsi="Consolas"/>
                <w:color w:val="000000"/>
              </w:rPr>
            </w:rPrChange>
          </w:rPr>
          <w:t>            transform.hasChanged = </w:t>
        </w:r>
        <w:r w:rsidRPr="00625FEA">
          <w:rPr>
            <w:rFonts w:ascii="Consolas" w:hAnsi="Consolas"/>
            <w:color w:val="0000FF"/>
            <w:sz w:val="18"/>
            <w:szCs w:val="18"/>
            <w:lang w:val="en-US"/>
            <w:rPrChange w:id="13192" w:author="Manuel Hergenröder" w:date="2020-07-16T16:26:00Z">
              <w:rPr>
                <w:rFonts w:ascii="Consolas" w:hAnsi="Consolas"/>
                <w:color w:val="0000FF"/>
              </w:rPr>
            </w:rPrChange>
          </w:rPr>
          <w:t>false</w:t>
        </w:r>
        <w:r w:rsidRPr="00625FEA">
          <w:rPr>
            <w:rFonts w:ascii="Consolas" w:hAnsi="Consolas"/>
            <w:color w:val="000000"/>
            <w:sz w:val="18"/>
            <w:szCs w:val="18"/>
            <w:lang w:val="en-US"/>
            <w:rPrChange w:id="13193" w:author="Manuel Hergenröder" w:date="2020-07-16T16:26:00Z">
              <w:rPr>
                <w:rFonts w:ascii="Consolas" w:hAnsi="Consolas"/>
                <w:color w:val="000000"/>
              </w:rPr>
            </w:rPrChange>
          </w:rPr>
          <w:t>;</w:t>
        </w:r>
      </w:ins>
    </w:p>
    <w:p w14:paraId="43EC389B" w14:textId="77777777" w:rsidR="008F67FA" w:rsidRPr="00625FEA" w:rsidRDefault="008F67FA" w:rsidP="008F67FA">
      <w:pPr>
        <w:pStyle w:val="HTMLPreformatted"/>
        <w:shd w:val="clear" w:color="auto" w:fill="FFFFFF"/>
        <w:rPr>
          <w:ins w:id="13194" w:author="Manuel Hergenröder" w:date="2020-07-16T16:24:00Z"/>
          <w:rFonts w:ascii="Consolas" w:hAnsi="Consolas"/>
          <w:color w:val="000000"/>
          <w:sz w:val="18"/>
          <w:szCs w:val="18"/>
          <w:lang w:val="en-US"/>
          <w:rPrChange w:id="13195" w:author="Manuel Hergenröder" w:date="2020-07-16T16:26:00Z">
            <w:rPr>
              <w:ins w:id="13196" w:author="Manuel Hergenröder" w:date="2020-07-16T16:24:00Z"/>
              <w:rFonts w:ascii="Consolas" w:hAnsi="Consolas"/>
              <w:color w:val="000000"/>
            </w:rPr>
          </w:rPrChange>
        </w:rPr>
      </w:pPr>
      <w:ins w:id="13197" w:author="Manuel Hergenröder" w:date="2020-07-16T16:24:00Z">
        <w:r w:rsidRPr="00625FEA">
          <w:rPr>
            <w:rFonts w:ascii="Consolas" w:hAnsi="Consolas"/>
            <w:color w:val="000000"/>
            <w:sz w:val="18"/>
            <w:szCs w:val="18"/>
            <w:lang w:val="en-US"/>
            <w:rPrChange w:id="13198" w:author="Manuel Hergenröder" w:date="2020-07-16T16:26:00Z">
              <w:rPr>
                <w:rFonts w:ascii="Consolas" w:hAnsi="Consolas"/>
                <w:color w:val="000000"/>
              </w:rPr>
            </w:rPrChange>
          </w:rPr>
          <w:t>        }</w:t>
        </w:r>
      </w:ins>
    </w:p>
    <w:p w14:paraId="58445F42" w14:textId="77777777" w:rsidR="008F67FA" w:rsidRPr="00625FEA" w:rsidRDefault="008F67FA" w:rsidP="008F67FA">
      <w:pPr>
        <w:pStyle w:val="HTMLPreformatted"/>
        <w:shd w:val="clear" w:color="auto" w:fill="FFFFFF"/>
        <w:rPr>
          <w:ins w:id="13199" w:author="Manuel Hergenröder" w:date="2020-07-16T16:24:00Z"/>
          <w:rFonts w:ascii="Consolas" w:hAnsi="Consolas"/>
          <w:color w:val="000000"/>
          <w:sz w:val="18"/>
          <w:szCs w:val="18"/>
          <w:lang w:val="en-US"/>
          <w:rPrChange w:id="13200" w:author="Manuel Hergenröder" w:date="2020-07-16T16:26:00Z">
            <w:rPr>
              <w:ins w:id="13201" w:author="Manuel Hergenröder" w:date="2020-07-16T16:24:00Z"/>
              <w:rFonts w:ascii="Consolas" w:hAnsi="Consolas"/>
              <w:color w:val="000000"/>
            </w:rPr>
          </w:rPrChange>
        </w:rPr>
      </w:pPr>
      <w:ins w:id="13202" w:author="Manuel Hergenröder" w:date="2020-07-16T16:24:00Z">
        <w:r w:rsidRPr="00625FEA">
          <w:rPr>
            <w:rFonts w:ascii="Consolas" w:hAnsi="Consolas"/>
            <w:color w:val="000000"/>
            <w:sz w:val="18"/>
            <w:szCs w:val="18"/>
            <w:lang w:val="en-US"/>
            <w:rPrChange w:id="13203" w:author="Manuel Hergenröder" w:date="2020-07-16T16:26:00Z">
              <w:rPr>
                <w:rFonts w:ascii="Consolas" w:hAnsi="Consolas"/>
                <w:color w:val="000000"/>
              </w:rPr>
            </w:rPrChange>
          </w:rPr>
          <w:t xml:space="preserve"> </w:t>
        </w:r>
      </w:ins>
    </w:p>
    <w:p w14:paraId="520755B8" w14:textId="77777777" w:rsidR="008F67FA" w:rsidRPr="00625FEA" w:rsidRDefault="008F67FA" w:rsidP="008F67FA">
      <w:pPr>
        <w:pStyle w:val="HTMLPreformatted"/>
        <w:shd w:val="clear" w:color="auto" w:fill="FFFFFF"/>
        <w:rPr>
          <w:ins w:id="13204" w:author="Manuel Hergenröder" w:date="2020-07-16T16:24:00Z"/>
          <w:rFonts w:ascii="Consolas" w:hAnsi="Consolas"/>
          <w:color w:val="000000"/>
          <w:sz w:val="18"/>
          <w:szCs w:val="18"/>
          <w:lang w:val="en-US"/>
          <w:rPrChange w:id="13205" w:author="Manuel Hergenröder" w:date="2020-07-16T16:26:00Z">
            <w:rPr>
              <w:ins w:id="13206" w:author="Manuel Hergenröder" w:date="2020-07-16T16:24:00Z"/>
              <w:rFonts w:ascii="Consolas" w:hAnsi="Consolas"/>
              <w:color w:val="000000"/>
            </w:rPr>
          </w:rPrChange>
        </w:rPr>
      </w:pPr>
      <w:ins w:id="13207" w:author="Manuel Hergenröder" w:date="2020-07-16T16:24:00Z">
        <w:r w:rsidRPr="00625FEA">
          <w:rPr>
            <w:rFonts w:ascii="Consolas" w:hAnsi="Consolas"/>
            <w:color w:val="000000"/>
            <w:sz w:val="18"/>
            <w:szCs w:val="18"/>
            <w:lang w:val="en-US"/>
            <w:rPrChange w:id="13208" w:author="Manuel Hergenröder" w:date="2020-07-16T16:26:00Z">
              <w:rPr>
                <w:rFonts w:ascii="Consolas" w:hAnsi="Consolas"/>
                <w:color w:val="000000"/>
              </w:rPr>
            </w:rPrChange>
          </w:rPr>
          <w:t>        </w:t>
        </w:r>
        <w:r w:rsidRPr="00625FEA">
          <w:rPr>
            <w:rFonts w:ascii="Consolas" w:hAnsi="Consolas"/>
            <w:color w:val="008000"/>
            <w:sz w:val="18"/>
            <w:szCs w:val="18"/>
            <w:lang w:val="en-US"/>
            <w:rPrChange w:id="13209" w:author="Manuel Hergenröder" w:date="2020-07-16T16:26:00Z">
              <w:rPr>
                <w:rFonts w:ascii="Consolas" w:hAnsi="Consolas"/>
                <w:color w:val="008000"/>
              </w:rPr>
            </w:rPrChange>
          </w:rPr>
          <w:t>// Show indicator plane for tool value change</w:t>
        </w:r>
      </w:ins>
    </w:p>
    <w:p w14:paraId="7E705F83" w14:textId="77777777" w:rsidR="008F67FA" w:rsidRPr="00625FEA" w:rsidRDefault="008F67FA" w:rsidP="008F67FA">
      <w:pPr>
        <w:pStyle w:val="HTMLPreformatted"/>
        <w:shd w:val="clear" w:color="auto" w:fill="FFFFFF"/>
        <w:rPr>
          <w:ins w:id="13210" w:author="Manuel Hergenröder" w:date="2020-07-16T16:24:00Z"/>
          <w:rFonts w:ascii="Consolas" w:hAnsi="Consolas"/>
          <w:color w:val="000000"/>
          <w:sz w:val="18"/>
          <w:szCs w:val="18"/>
          <w:rPrChange w:id="13211" w:author="Manuel Hergenröder" w:date="2020-07-16T16:26:00Z">
            <w:rPr>
              <w:ins w:id="13212" w:author="Manuel Hergenröder" w:date="2020-07-16T16:24:00Z"/>
              <w:rFonts w:ascii="Consolas" w:hAnsi="Consolas"/>
              <w:color w:val="000000"/>
            </w:rPr>
          </w:rPrChange>
        </w:rPr>
      </w:pPr>
      <w:ins w:id="13213" w:author="Manuel Hergenröder" w:date="2020-07-16T16:24:00Z">
        <w:r w:rsidRPr="00625FEA">
          <w:rPr>
            <w:rFonts w:ascii="Consolas" w:hAnsi="Consolas"/>
            <w:color w:val="000000"/>
            <w:sz w:val="18"/>
            <w:szCs w:val="18"/>
            <w:lang w:val="en-US"/>
            <w:rPrChange w:id="13214" w:author="Manuel Hergenröder" w:date="2020-07-16T16:26:00Z">
              <w:rPr>
                <w:rFonts w:ascii="Consolas" w:hAnsi="Consolas"/>
                <w:color w:val="000000"/>
              </w:rPr>
            </w:rPrChange>
          </w:rPr>
          <w:t>        </w:t>
        </w:r>
        <w:r w:rsidRPr="00625FEA">
          <w:rPr>
            <w:rFonts w:ascii="Consolas" w:hAnsi="Consolas"/>
            <w:color w:val="8F08C4"/>
            <w:sz w:val="18"/>
            <w:szCs w:val="18"/>
            <w:rPrChange w:id="13215" w:author="Manuel Hergenröder" w:date="2020-07-16T16:26:00Z">
              <w:rPr>
                <w:rFonts w:ascii="Consolas" w:hAnsi="Consolas"/>
                <w:color w:val="8F08C4"/>
              </w:rPr>
            </w:rPrChange>
          </w:rPr>
          <w:t>if</w:t>
        </w:r>
        <w:r w:rsidRPr="00625FEA">
          <w:rPr>
            <w:rFonts w:ascii="Consolas" w:hAnsi="Consolas"/>
            <w:color w:val="000000"/>
            <w:sz w:val="18"/>
            <w:szCs w:val="18"/>
            <w:rPrChange w:id="13216" w:author="Manuel Hergenröder" w:date="2020-07-16T16:26:00Z">
              <w:rPr>
                <w:rFonts w:ascii="Consolas" w:hAnsi="Consolas"/>
                <w:color w:val="000000"/>
              </w:rPr>
            </w:rPrChange>
          </w:rPr>
          <w:t> (</w:t>
        </w:r>
        <w:r w:rsidRPr="00625FEA">
          <w:rPr>
            <w:rFonts w:ascii="Consolas" w:hAnsi="Consolas"/>
            <w:color w:val="0000FF"/>
            <w:sz w:val="18"/>
            <w:szCs w:val="18"/>
            <w:rPrChange w:id="13217" w:author="Manuel Hergenröder" w:date="2020-07-16T16:26:00Z">
              <w:rPr>
                <w:rFonts w:ascii="Consolas" w:hAnsi="Consolas"/>
                <w:color w:val="0000FF"/>
              </w:rPr>
            </w:rPrChange>
          </w:rPr>
          <w:t>this</w:t>
        </w:r>
        <w:r w:rsidRPr="00625FEA">
          <w:rPr>
            <w:rFonts w:ascii="Consolas" w:hAnsi="Consolas"/>
            <w:color w:val="000000"/>
            <w:sz w:val="18"/>
            <w:szCs w:val="18"/>
            <w:rPrChange w:id="13218" w:author="Manuel Hergenröder" w:date="2020-07-16T16:26:00Z">
              <w:rPr>
                <w:rFonts w:ascii="Consolas" w:hAnsi="Consolas"/>
                <w:color w:val="000000"/>
              </w:rPr>
            </w:rPrChange>
          </w:rPr>
          <w:t>.toolValueIndicatorFramesToShow &gt; 0)</w:t>
        </w:r>
      </w:ins>
    </w:p>
    <w:p w14:paraId="380D2578" w14:textId="77777777" w:rsidR="008F67FA" w:rsidRPr="00625FEA" w:rsidRDefault="008F67FA" w:rsidP="008F67FA">
      <w:pPr>
        <w:pStyle w:val="HTMLPreformatted"/>
        <w:shd w:val="clear" w:color="auto" w:fill="FFFFFF"/>
        <w:rPr>
          <w:ins w:id="13219" w:author="Manuel Hergenröder" w:date="2020-07-16T16:24:00Z"/>
          <w:rFonts w:ascii="Consolas" w:hAnsi="Consolas"/>
          <w:color w:val="000000"/>
          <w:sz w:val="18"/>
          <w:szCs w:val="18"/>
          <w:rPrChange w:id="13220" w:author="Manuel Hergenröder" w:date="2020-07-16T16:26:00Z">
            <w:rPr>
              <w:ins w:id="13221" w:author="Manuel Hergenröder" w:date="2020-07-16T16:24:00Z"/>
              <w:rFonts w:ascii="Consolas" w:hAnsi="Consolas"/>
              <w:color w:val="000000"/>
            </w:rPr>
          </w:rPrChange>
        </w:rPr>
      </w:pPr>
      <w:ins w:id="13222" w:author="Manuel Hergenröder" w:date="2020-07-16T16:24:00Z">
        <w:r w:rsidRPr="00625FEA">
          <w:rPr>
            <w:rFonts w:ascii="Consolas" w:hAnsi="Consolas"/>
            <w:color w:val="000000"/>
            <w:sz w:val="18"/>
            <w:szCs w:val="18"/>
            <w:rPrChange w:id="13223" w:author="Manuel Hergenröder" w:date="2020-07-16T16:26:00Z">
              <w:rPr>
                <w:rFonts w:ascii="Consolas" w:hAnsi="Consolas"/>
                <w:color w:val="000000"/>
              </w:rPr>
            </w:rPrChange>
          </w:rPr>
          <w:t>        {</w:t>
        </w:r>
      </w:ins>
    </w:p>
    <w:p w14:paraId="6B633040" w14:textId="77777777" w:rsidR="008F67FA" w:rsidRPr="00625FEA" w:rsidRDefault="008F67FA" w:rsidP="008F67FA">
      <w:pPr>
        <w:pStyle w:val="HTMLPreformatted"/>
        <w:shd w:val="clear" w:color="auto" w:fill="FFFFFF"/>
        <w:rPr>
          <w:ins w:id="13224" w:author="Manuel Hergenröder" w:date="2020-07-16T16:24:00Z"/>
          <w:rFonts w:ascii="Consolas" w:hAnsi="Consolas"/>
          <w:color w:val="000000"/>
          <w:sz w:val="18"/>
          <w:szCs w:val="18"/>
          <w:lang w:val="en-US"/>
          <w:rPrChange w:id="13225" w:author="Manuel Hergenröder" w:date="2020-07-16T16:26:00Z">
            <w:rPr>
              <w:ins w:id="13226" w:author="Manuel Hergenröder" w:date="2020-07-16T16:24:00Z"/>
              <w:rFonts w:ascii="Consolas" w:hAnsi="Consolas"/>
              <w:color w:val="000000"/>
            </w:rPr>
          </w:rPrChange>
        </w:rPr>
      </w:pPr>
      <w:ins w:id="13227" w:author="Manuel Hergenröder" w:date="2020-07-16T16:24:00Z">
        <w:r w:rsidRPr="00625FEA">
          <w:rPr>
            <w:rFonts w:ascii="Consolas" w:hAnsi="Consolas"/>
            <w:color w:val="000000"/>
            <w:sz w:val="18"/>
            <w:szCs w:val="18"/>
            <w:rPrChange w:id="13228" w:author="Manuel Hergenröder" w:date="2020-07-16T16:26:00Z">
              <w:rPr>
                <w:rFonts w:ascii="Consolas" w:hAnsi="Consolas"/>
                <w:color w:val="000000"/>
              </w:rPr>
            </w:rPrChange>
          </w:rPr>
          <w:t>            </w:t>
        </w:r>
        <w:r w:rsidRPr="00625FEA">
          <w:rPr>
            <w:rFonts w:ascii="Consolas" w:hAnsi="Consolas"/>
            <w:color w:val="8F08C4"/>
            <w:sz w:val="18"/>
            <w:szCs w:val="18"/>
            <w:lang w:val="en-US"/>
            <w:rPrChange w:id="13229" w:author="Manuel Hergenröder" w:date="2020-07-16T16:26:00Z">
              <w:rPr>
                <w:rFonts w:ascii="Consolas" w:hAnsi="Consolas"/>
                <w:color w:val="8F08C4"/>
              </w:rPr>
            </w:rPrChange>
          </w:rPr>
          <w:t>if</w:t>
        </w:r>
        <w:r w:rsidRPr="00625FEA">
          <w:rPr>
            <w:rFonts w:ascii="Consolas" w:hAnsi="Consolas"/>
            <w:color w:val="000000"/>
            <w:sz w:val="18"/>
            <w:szCs w:val="18"/>
            <w:lang w:val="en-US"/>
            <w:rPrChange w:id="13230" w:author="Manuel Hergenröder" w:date="2020-07-16T16:26:00Z">
              <w:rPr>
                <w:rFonts w:ascii="Consolas" w:hAnsi="Consolas"/>
                <w:color w:val="000000"/>
              </w:rPr>
            </w:rPrChange>
          </w:rPr>
          <w:t> (</w:t>
        </w:r>
        <w:r w:rsidRPr="00625FEA">
          <w:rPr>
            <w:rFonts w:ascii="Consolas" w:hAnsi="Consolas"/>
            <w:color w:val="0000FF"/>
            <w:sz w:val="18"/>
            <w:szCs w:val="18"/>
            <w:lang w:val="en-US"/>
            <w:rPrChange w:id="1323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3232" w:author="Manuel Hergenröder" w:date="2020-07-16T16:26:00Z">
              <w:rPr>
                <w:rFonts w:ascii="Consolas" w:hAnsi="Consolas"/>
                <w:color w:val="000000"/>
              </w:rPr>
            </w:rPrChange>
          </w:rPr>
          <w:t>.toolValueIndicatorFramesToShow == 1)</w:t>
        </w:r>
      </w:ins>
    </w:p>
    <w:p w14:paraId="573F0847" w14:textId="77777777" w:rsidR="008F67FA" w:rsidRPr="00625FEA" w:rsidRDefault="008F67FA" w:rsidP="008F67FA">
      <w:pPr>
        <w:pStyle w:val="HTMLPreformatted"/>
        <w:shd w:val="clear" w:color="auto" w:fill="FFFFFF"/>
        <w:rPr>
          <w:ins w:id="13233" w:author="Manuel Hergenröder" w:date="2020-07-16T16:24:00Z"/>
          <w:rFonts w:ascii="Consolas" w:hAnsi="Consolas"/>
          <w:color w:val="000000"/>
          <w:sz w:val="18"/>
          <w:szCs w:val="18"/>
          <w:lang w:val="en-US"/>
          <w:rPrChange w:id="13234" w:author="Manuel Hergenröder" w:date="2020-07-16T16:26:00Z">
            <w:rPr>
              <w:ins w:id="13235" w:author="Manuel Hergenröder" w:date="2020-07-16T16:24:00Z"/>
              <w:rFonts w:ascii="Consolas" w:hAnsi="Consolas"/>
              <w:color w:val="000000"/>
            </w:rPr>
          </w:rPrChange>
        </w:rPr>
      </w:pPr>
      <w:ins w:id="13236" w:author="Manuel Hergenröder" w:date="2020-07-16T16:24:00Z">
        <w:r w:rsidRPr="00625FEA">
          <w:rPr>
            <w:rFonts w:ascii="Consolas" w:hAnsi="Consolas"/>
            <w:color w:val="000000"/>
            <w:sz w:val="18"/>
            <w:szCs w:val="18"/>
            <w:lang w:val="en-US"/>
            <w:rPrChange w:id="13237" w:author="Manuel Hergenröder" w:date="2020-07-16T16:26:00Z">
              <w:rPr>
                <w:rFonts w:ascii="Consolas" w:hAnsi="Consolas"/>
                <w:color w:val="000000"/>
              </w:rPr>
            </w:rPrChange>
          </w:rPr>
          <w:t>                </w:t>
        </w:r>
        <w:r w:rsidRPr="00625FEA">
          <w:rPr>
            <w:rFonts w:ascii="Consolas" w:hAnsi="Consolas"/>
            <w:color w:val="0000FF"/>
            <w:sz w:val="18"/>
            <w:szCs w:val="18"/>
            <w:lang w:val="en-US"/>
            <w:rPrChange w:id="13238" w:author="Manuel Hergenröder" w:date="2020-07-16T16:26:00Z">
              <w:rPr>
                <w:rFonts w:ascii="Consolas" w:hAnsi="Consolas"/>
                <w:color w:val="0000FF"/>
              </w:rPr>
            </w:rPrChange>
          </w:rPr>
          <w:t>this</w:t>
        </w:r>
        <w:r w:rsidRPr="00625FEA">
          <w:rPr>
            <w:rFonts w:ascii="Consolas" w:hAnsi="Consolas"/>
            <w:color w:val="000000"/>
            <w:sz w:val="18"/>
            <w:szCs w:val="18"/>
            <w:lang w:val="en-US"/>
            <w:rPrChange w:id="13239" w:author="Manuel Hergenröder" w:date="2020-07-16T16:26:00Z">
              <w:rPr>
                <w:rFonts w:ascii="Consolas" w:hAnsi="Consolas"/>
                <w:color w:val="000000"/>
              </w:rPr>
            </w:rPrChange>
          </w:rPr>
          <w:t>.toolValueIndicator.</w:t>
        </w:r>
        <w:r w:rsidRPr="00625FEA">
          <w:rPr>
            <w:rFonts w:ascii="Consolas" w:hAnsi="Consolas"/>
            <w:color w:val="74531F"/>
            <w:sz w:val="18"/>
            <w:szCs w:val="18"/>
            <w:lang w:val="en-US"/>
            <w:rPrChange w:id="13240" w:author="Manuel Hergenröder" w:date="2020-07-16T16:26:00Z">
              <w:rPr>
                <w:rFonts w:ascii="Consolas" w:hAnsi="Consolas"/>
                <w:color w:val="74531F"/>
              </w:rPr>
            </w:rPrChange>
          </w:rPr>
          <w:t>SetActive</w:t>
        </w:r>
        <w:r w:rsidRPr="00625FEA">
          <w:rPr>
            <w:rFonts w:ascii="Consolas" w:hAnsi="Consolas"/>
            <w:color w:val="000000"/>
            <w:sz w:val="18"/>
            <w:szCs w:val="18"/>
            <w:lang w:val="en-US"/>
            <w:rPrChange w:id="13241" w:author="Manuel Hergenröder" w:date="2020-07-16T16:26:00Z">
              <w:rPr>
                <w:rFonts w:ascii="Consolas" w:hAnsi="Consolas"/>
                <w:color w:val="000000"/>
              </w:rPr>
            </w:rPrChange>
          </w:rPr>
          <w:t>(</w:t>
        </w:r>
        <w:r w:rsidRPr="00625FEA">
          <w:rPr>
            <w:rFonts w:ascii="Consolas" w:hAnsi="Consolas"/>
            <w:color w:val="0000FF"/>
            <w:sz w:val="18"/>
            <w:szCs w:val="18"/>
            <w:lang w:val="en-US"/>
            <w:rPrChange w:id="13242" w:author="Manuel Hergenröder" w:date="2020-07-16T16:26:00Z">
              <w:rPr>
                <w:rFonts w:ascii="Consolas" w:hAnsi="Consolas"/>
                <w:color w:val="0000FF"/>
              </w:rPr>
            </w:rPrChange>
          </w:rPr>
          <w:t>false</w:t>
        </w:r>
        <w:r w:rsidRPr="00625FEA">
          <w:rPr>
            <w:rFonts w:ascii="Consolas" w:hAnsi="Consolas"/>
            <w:color w:val="000000"/>
            <w:sz w:val="18"/>
            <w:szCs w:val="18"/>
            <w:lang w:val="en-US"/>
            <w:rPrChange w:id="13243" w:author="Manuel Hergenröder" w:date="2020-07-16T16:26:00Z">
              <w:rPr>
                <w:rFonts w:ascii="Consolas" w:hAnsi="Consolas"/>
                <w:color w:val="000000"/>
              </w:rPr>
            </w:rPrChange>
          </w:rPr>
          <w:t>);</w:t>
        </w:r>
      </w:ins>
    </w:p>
    <w:p w14:paraId="282D5D8B" w14:textId="77777777" w:rsidR="008F67FA" w:rsidRPr="00625FEA" w:rsidRDefault="008F67FA" w:rsidP="008F67FA">
      <w:pPr>
        <w:pStyle w:val="HTMLPreformatted"/>
        <w:shd w:val="clear" w:color="auto" w:fill="FFFFFF"/>
        <w:rPr>
          <w:ins w:id="13244" w:author="Manuel Hergenröder" w:date="2020-07-16T16:24:00Z"/>
          <w:rFonts w:ascii="Consolas" w:hAnsi="Consolas"/>
          <w:color w:val="000000"/>
          <w:sz w:val="18"/>
          <w:szCs w:val="18"/>
          <w:lang w:val="en-US"/>
          <w:rPrChange w:id="13245" w:author="Manuel Hergenröder" w:date="2020-07-16T16:26:00Z">
            <w:rPr>
              <w:ins w:id="13246" w:author="Manuel Hergenröder" w:date="2020-07-16T16:24:00Z"/>
              <w:rFonts w:ascii="Consolas" w:hAnsi="Consolas"/>
              <w:color w:val="000000"/>
            </w:rPr>
          </w:rPrChange>
        </w:rPr>
      </w:pPr>
      <w:ins w:id="13247" w:author="Manuel Hergenröder" w:date="2020-07-16T16:24:00Z">
        <w:r w:rsidRPr="00625FEA">
          <w:rPr>
            <w:rFonts w:ascii="Consolas" w:hAnsi="Consolas"/>
            <w:color w:val="000000"/>
            <w:sz w:val="18"/>
            <w:szCs w:val="18"/>
            <w:lang w:val="en-US"/>
            <w:rPrChange w:id="13248" w:author="Manuel Hergenröder" w:date="2020-07-16T16:26:00Z">
              <w:rPr>
                <w:rFonts w:ascii="Consolas" w:hAnsi="Consolas"/>
                <w:color w:val="000000"/>
              </w:rPr>
            </w:rPrChange>
          </w:rPr>
          <w:t>            </w:t>
        </w:r>
        <w:r w:rsidRPr="00625FEA">
          <w:rPr>
            <w:rFonts w:ascii="Consolas" w:hAnsi="Consolas"/>
            <w:color w:val="0000FF"/>
            <w:sz w:val="18"/>
            <w:szCs w:val="18"/>
            <w:lang w:val="en-US"/>
            <w:rPrChange w:id="1324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3250" w:author="Manuel Hergenröder" w:date="2020-07-16T16:26:00Z">
              <w:rPr>
                <w:rFonts w:ascii="Consolas" w:hAnsi="Consolas"/>
                <w:color w:val="000000"/>
              </w:rPr>
            </w:rPrChange>
          </w:rPr>
          <w:t>.toolValueIndicatorFramesToShow--;</w:t>
        </w:r>
      </w:ins>
    </w:p>
    <w:p w14:paraId="6F6A577D" w14:textId="77777777" w:rsidR="008F67FA" w:rsidRPr="00625FEA" w:rsidRDefault="008F67FA" w:rsidP="008F67FA">
      <w:pPr>
        <w:pStyle w:val="HTMLPreformatted"/>
        <w:shd w:val="clear" w:color="auto" w:fill="FFFFFF"/>
        <w:rPr>
          <w:ins w:id="13251" w:author="Manuel Hergenröder" w:date="2020-07-16T16:24:00Z"/>
          <w:rFonts w:ascii="Consolas" w:hAnsi="Consolas"/>
          <w:color w:val="000000"/>
          <w:sz w:val="18"/>
          <w:szCs w:val="18"/>
          <w:lang w:val="en-US"/>
          <w:rPrChange w:id="13252" w:author="Manuel Hergenröder" w:date="2020-07-16T16:26:00Z">
            <w:rPr>
              <w:ins w:id="13253" w:author="Manuel Hergenröder" w:date="2020-07-16T16:24:00Z"/>
              <w:rFonts w:ascii="Consolas" w:hAnsi="Consolas"/>
              <w:color w:val="000000"/>
            </w:rPr>
          </w:rPrChange>
        </w:rPr>
      </w:pPr>
      <w:ins w:id="13254" w:author="Manuel Hergenröder" w:date="2020-07-16T16:24:00Z">
        <w:r w:rsidRPr="00625FEA">
          <w:rPr>
            <w:rFonts w:ascii="Consolas" w:hAnsi="Consolas"/>
            <w:color w:val="000000"/>
            <w:sz w:val="18"/>
            <w:szCs w:val="18"/>
            <w:lang w:val="en-US"/>
            <w:rPrChange w:id="13255" w:author="Manuel Hergenröder" w:date="2020-07-16T16:26:00Z">
              <w:rPr>
                <w:rFonts w:ascii="Consolas" w:hAnsi="Consolas"/>
                <w:color w:val="000000"/>
              </w:rPr>
            </w:rPrChange>
          </w:rPr>
          <w:t>        }</w:t>
        </w:r>
      </w:ins>
    </w:p>
    <w:p w14:paraId="5DAB46E0" w14:textId="77777777" w:rsidR="008F67FA" w:rsidRPr="00625FEA" w:rsidRDefault="008F67FA" w:rsidP="008F67FA">
      <w:pPr>
        <w:pStyle w:val="HTMLPreformatted"/>
        <w:shd w:val="clear" w:color="auto" w:fill="FFFFFF"/>
        <w:rPr>
          <w:ins w:id="13256" w:author="Manuel Hergenröder" w:date="2020-07-16T16:24:00Z"/>
          <w:rFonts w:ascii="Consolas" w:hAnsi="Consolas"/>
          <w:color w:val="000000"/>
          <w:sz w:val="18"/>
          <w:szCs w:val="18"/>
          <w:lang w:val="en-US"/>
          <w:rPrChange w:id="13257" w:author="Manuel Hergenröder" w:date="2020-07-16T16:26:00Z">
            <w:rPr>
              <w:ins w:id="13258" w:author="Manuel Hergenröder" w:date="2020-07-16T16:24:00Z"/>
              <w:rFonts w:ascii="Consolas" w:hAnsi="Consolas"/>
              <w:color w:val="000000"/>
            </w:rPr>
          </w:rPrChange>
        </w:rPr>
      </w:pPr>
      <w:ins w:id="13259" w:author="Manuel Hergenröder" w:date="2020-07-16T16:24:00Z">
        <w:r w:rsidRPr="00625FEA">
          <w:rPr>
            <w:rFonts w:ascii="Consolas" w:hAnsi="Consolas"/>
            <w:color w:val="000000"/>
            <w:sz w:val="18"/>
            <w:szCs w:val="18"/>
            <w:lang w:val="en-US"/>
            <w:rPrChange w:id="13260" w:author="Manuel Hergenröder" w:date="2020-07-16T16:26:00Z">
              <w:rPr>
                <w:rFonts w:ascii="Consolas" w:hAnsi="Consolas"/>
                <w:color w:val="000000"/>
              </w:rPr>
            </w:rPrChange>
          </w:rPr>
          <w:t>            </w:t>
        </w:r>
      </w:ins>
    </w:p>
    <w:p w14:paraId="0ECAF1F2" w14:textId="77777777" w:rsidR="008F67FA" w:rsidRPr="00625FEA" w:rsidRDefault="008F67FA" w:rsidP="008F67FA">
      <w:pPr>
        <w:pStyle w:val="HTMLPreformatted"/>
        <w:shd w:val="clear" w:color="auto" w:fill="FFFFFF"/>
        <w:rPr>
          <w:ins w:id="13261" w:author="Manuel Hergenröder" w:date="2020-07-16T16:24:00Z"/>
          <w:rFonts w:ascii="Consolas" w:hAnsi="Consolas"/>
          <w:color w:val="000000"/>
          <w:sz w:val="18"/>
          <w:szCs w:val="18"/>
          <w:lang w:val="en-US"/>
          <w:rPrChange w:id="13262" w:author="Manuel Hergenröder" w:date="2020-07-16T16:26:00Z">
            <w:rPr>
              <w:ins w:id="13263" w:author="Manuel Hergenröder" w:date="2020-07-16T16:24:00Z"/>
              <w:rFonts w:ascii="Consolas" w:hAnsi="Consolas"/>
              <w:color w:val="000000"/>
            </w:rPr>
          </w:rPrChange>
        </w:rPr>
      </w:pPr>
      <w:ins w:id="13264" w:author="Manuel Hergenröder" w:date="2020-07-16T16:24:00Z">
        <w:r w:rsidRPr="00625FEA">
          <w:rPr>
            <w:rFonts w:ascii="Consolas" w:hAnsi="Consolas"/>
            <w:color w:val="000000"/>
            <w:sz w:val="18"/>
            <w:szCs w:val="18"/>
            <w:lang w:val="en-US"/>
            <w:rPrChange w:id="13265" w:author="Manuel Hergenröder" w:date="2020-07-16T16:26:00Z">
              <w:rPr>
                <w:rFonts w:ascii="Consolas" w:hAnsi="Consolas"/>
                <w:color w:val="000000"/>
              </w:rPr>
            </w:rPrChange>
          </w:rPr>
          <w:t>    }</w:t>
        </w:r>
      </w:ins>
    </w:p>
    <w:p w14:paraId="1AB079FA" w14:textId="77777777" w:rsidR="008F67FA" w:rsidRPr="00625FEA" w:rsidRDefault="008F67FA" w:rsidP="008F67FA">
      <w:pPr>
        <w:pStyle w:val="HTMLPreformatted"/>
        <w:shd w:val="clear" w:color="auto" w:fill="FFFFFF"/>
        <w:rPr>
          <w:ins w:id="13266" w:author="Manuel Hergenröder" w:date="2020-07-16T16:24:00Z"/>
          <w:rFonts w:ascii="Consolas" w:hAnsi="Consolas"/>
          <w:color w:val="000000"/>
          <w:sz w:val="18"/>
          <w:szCs w:val="18"/>
          <w:lang w:val="en-US"/>
          <w:rPrChange w:id="13267" w:author="Manuel Hergenröder" w:date="2020-07-16T16:26:00Z">
            <w:rPr>
              <w:ins w:id="13268" w:author="Manuel Hergenröder" w:date="2020-07-16T16:24:00Z"/>
              <w:rFonts w:ascii="Consolas" w:hAnsi="Consolas"/>
              <w:color w:val="000000"/>
            </w:rPr>
          </w:rPrChange>
        </w:rPr>
      </w:pPr>
      <w:ins w:id="13269" w:author="Manuel Hergenröder" w:date="2020-07-16T16:24:00Z">
        <w:r w:rsidRPr="00625FEA">
          <w:rPr>
            <w:rFonts w:ascii="Consolas" w:hAnsi="Consolas"/>
            <w:color w:val="000000"/>
            <w:sz w:val="18"/>
            <w:szCs w:val="18"/>
            <w:lang w:val="en-US"/>
            <w:rPrChange w:id="13270" w:author="Manuel Hergenröder" w:date="2020-07-16T16:26:00Z">
              <w:rPr>
                <w:rFonts w:ascii="Consolas" w:hAnsi="Consolas"/>
                <w:color w:val="000000"/>
              </w:rPr>
            </w:rPrChange>
          </w:rPr>
          <w:t xml:space="preserve"> </w:t>
        </w:r>
      </w:ins>
    </w:p>
    <w:p w14:paraId="7F4433F9" w14:textId="77777777" w:rsidR="008F67FA" w:rsidRPr="00625FEA" w:rsidRDefault="008F67FA" w:rsidP="008F67FA">
      <w:pPr>
        <w:pStyle w:val="HTMLPreformatted"/>
        <w:shd w:val="clear" w:color="auto" w:fill="FFFFFF"/>
        <w:rPr>
          <w:ins w:id="13271" w:author="Manuel Hergenröder" w:date="2020-07-16T16:24:00Z"/>
          <w:rFonts w:ascii="Consolas" w:hAnsi="Consolas"/>
          <w:color w:val="000000"/>
          <w:sz w:val="18"/>
          <w:szCs w:val="18"/>
          <w:lang w:val="en-US"/>
          <w:rPrChange w:id="13272" w:author="Manuel Hergenröder" w:date="2020-07-16T16:26:00Z">
            <w:rPr>
              <w:ins w:id="13273" w:author="Manuel Hergenröder" w:date="2020-07-16T16:24:00Z"/>
              <w:rFonts w:ascii="Consolas" w:hAnsi="Consolas"/>
              <w:color w:val="000000"/>
            </w:rPr>
          </w:rPrChange>
        </w:rPr>
      </w:pPr>
      <w:ins w:id="13274" w:author="Manuel Hergenröder" w:date="2020-07-16T16:24:00Z">
        <w:r w:rsidRPr="00625FEA">
          <w:rPr>
            <w:rFonts w:ascii="Consolas" w:hAnsi="Consolas"/>
            <w:color w:val="000000"/>
            <w:sz w:val="18"/>
            <w:szCs w:val="18"/>
            <w:lang w:val="en-US"/>
            <w:rPrChange w:id="13275" w:author="Manuel Hergenröder" w:date="2020-07-16T16:26:00Z">
              <w:rPr>
                <w:rFonts w:ascii="Consolas" w:hAnsi="Consolas"/>
                <w:color w:val="000000"/>
              </w:rPr>
            </w:rPrChange>
          </w:rPr>
          <w:t>    </w:t>
        </w:r>
        <w:r w:rsidRPr="00625FEA">
          <w:rPr>
            <w:rFonts w:ascii="Consolas" w:hAnsi="Consolas"/>
            <w:color w:val="0000FF"/>
            <w:sz w:val="18"/>
            <w:szCs w:val="18"/>
            <w:lang w:val="en-US"/>
            <w:rPrChange w:id="13276"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3277" w:author="Manuel Hergenröder" w:date="2020-07-16T16:26:00Z">
              <w:rPr>
                <w:rFonts w:ascii="Consolas" w:hAnsi="Consolas"/>
                <w:color w:val="000000"/>
              </w:rPr>
            </w:rPrChange>
          </w:rPr>
          <w:t> </w:t>
        </w:r>
        <w:r w:rsidRPr="00625FEA">
          <w:rPr>
            <w:rFonts w:ascii="Consolas" w:hAnsi="Consolas"/>
            <w:color w:val="0000FF"/>
            <w:sz w:val="18"/>
            <w:szCs w:val="18"/>
            <w:lang w:val="en-US"/>
            <w:rPrChange w:id="13278" w:author="Manuel Hergenröder" w:date="2020-07-16T16:26:00Z">
              <w:rPr>
                <w:rFonts w:ascii="Consolas" w:hAnsi="Consolas"/>
                <w:color w:val="0000FF"/>
              </w:rPr>
            </w:rPrChange>
          </w:rPr>
          <w:t>void</w:t>
        </w:r>
        <w:r w:rsidRPr="00625FEA">
          <w:rPr>
            <w:rFonts w:ascii="Consolas" w:hAnsi="Consolas"/>
            <w:color w:val="000000"/>
            <w:sz w:val="18"/>
            <w:szCs w:val="18"/>
            <w:lang w:val="en-US"/>
            <w:rPrChange w:id="13279" w:author="Manuel Hergenröder" w:date="2020-07-16T16:26:00Z">
              <w:rPr>
                <w:rFonts w:ascii="Consolas" w:hAnsi="Consolas"/>
                <w:color w:val="000000"/>
              </w:rPr>
            </w:rPrChange>
          </w:rPr>
          <w:t> </w:t>
        </w:r>
        <w:r w:rsidRPr="00625FEA">
          <w:rPr>
            <w:rFonts w:ascii="Consolas" w:hAnsi="Consolas"/>
            <w:color w:val="74531F"/>
            <w:sz w:val="18"/>
            <w:szCs w:val="18"/>
            <w:lang w:val="en-US"/>
            <w:rPrChange w:id="13280" w:author="Manuel Hergenröder" w:date="2020-07-16T16:26:00Z">
              <w:rPr>
                <w:rFonts w:ascii="Consolas" w:hAnsi="Consolas"/>
                <w:color w:val="74531F"/>
              </w:rPr>
            </w:rPrChange>
          </w:rPr>
          <w:t>ShowToolValueIndicator</w:t>
        </w:r>
        <w:r w:rsidRPr="00625FEA">
          <w:rPr>
            <w:rFonts w:ascii="Consolas" w:hAnsi="Consolas"/>
            <w:color w:val="000000"/>
            <w:sz w:val="18"/>
            <w:szCs w:val="18"/>
            <w:lang w:val="en-US"/>
            <w:rPrChange w:id="13281" w:author="Manuel Hergenröder" w:date="2020-07-16T16:26:00Z">
              <w:rPr>
                <w:rFonts w:ascii="Consolas" w:hAnsi="Consolas"/>
                <w:color w:val="000000"/>
              </w:rPr>
            </w:rPrChange>
          </w:rPr>
          <w:t>(</w:t>
        </w:r>
        <w:r w:rsidRPr="00625FEA">
          <w:rPr>
            <w:rFonts w:ascii="Consolas" w:hAnsi="Consolas"/>
            <w:color w:val="0000FF"/>
            <w:sz w:val="18"/>
            <w:szCs w:val="18"/>
            <w:lang w:val="en-US"/>
            <w:rPrChange w:id="13282" w:author="Manuel Hergenröder" w:date="2020-07-16T16:26:00Z">
              <w:rPr>
                <w:rFonts w:ascii="Consolas" w:hAnsi="Consolas"/>
                <w:color w:val="0000FF"/>
              </w:rPr>
            </w:rPrChange>
          </w:rPr>
          <w:t>int</w:t>
        </w:r>
        <w:r w:rsidRPr="00625FEA">
          <w:rPr>
            <w:rFonts w:ascii="Consolas" w:hAnsi="Consolas"/>
            <w:color w:val="000000"/>
            <w:sz w:val="18"/>
            <w:szCs w:val="18"/>
            <w:lang w:val="en-US"/>
            <w:rPrChange w:id="13283" w:author="Manuel Hergenröder" w:date="2020-07-16T16:26:00Z">
              <w:rPr>
                <w:rFonts w:ascii="Consolas" w:hAnsi="Consolas"/>
                <w:color w:val="000000"/>
              </w:rPr>
            </w:rPrChange>
          </w:rPr>
          <w:t> </w:t>
        </w:r>
        <w:r w:rsidRPr="00625FEA">
          <w:rPr>
            <w:rFonts w:ascii="Consolas" w:hAnsi="Consolas"/>
            <w:color w:val="1F377F"/>
            <w:sz w:val="18"/>
            <w:szCs w:val="18"/>
            <w:lang w:val="en-US"/>
            <w:rPrChange w:id="13284" w:author="Manuel Hergenröder" w:date="2020-07-16T16:26:00Z">
              <w:rPr>
                <w:rFonts w:ascii="Consolas" w:hAnsi="Consolas"/>
                <w:color w:val="1F377F"/>
              </w:rPr>
            </w:rPrChange>
          </w:rPr>
          <w:t>framesCount</w:t>
        </w:r>
        <w:r w:rsidRPr="00625FEA">
          <w:rPr>
            <w:rFonts w:ascii="Consolas" w:hAnsi="Consolas"/>
            <w:color w:val="000000"/>
            <w:sz w:val="18"/>
            <w:szCs w:val="18"/>
            <w:lang w:val="en-US"/>
            <w:rPrChange w:id="13285" w:author="Manuel Hergenröder" w:date="2020-07-16T16:26:00Z">
              <w:rPr>
                <w:rFonts w:ascii="Consolas" w:hAnsi="Consolas"/>
                <w:color w:val="000000"/>
              </w:rPr>
            </w:rPrChange>
          </w:rPr>
          <w:t>, </w:t>
        </w:r>
        <w:r w:rsidRPr="00625FEA">
          <w:rPr>
            <w:rFonts w:ascii="Consolas" w:hAnsi="Consolas"/>
            <w:color w:val="0000FF"/>
            <w:sz w:val="18"/>
            <w:szCs w:val="18"/>
            <w:lang w:val="en-US"/>
            <w:rPrChange w:id="13286"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3287" w:author="Manuel Hergenröder" w:date="2020-07-16T16:26:00Z">
              <w:rPr>
                <w:rFonts w:ascii="Consolas" w:hAnsi="Consolas"/>
                <w:color w:val="000000"/>
              </w:rPr>
            </w:rPrChange>
          </w:rPr>
          <w:t> </w:t>
        </w:r>
        <w:r w:rsidRPr="00625FEA">
          <w:rPr>
            <w:rFonts w:ascii="Consolas" w:hAnsi="Consolas"/>
            <w:color w:val="1F377F"/>
            <w:sz w:val="18"/>
            <w:szCs w:val="18"/>
            <w:lang w:val="en-US"/>
            <w:rPrChange w:id="13288" w:author="Manuel Hergenröder" w:date="2020-07-16T16:26:00Z">
              <w:rPr>
                <w:rFonts w:ascii="Consolas" w:hAnsi="Consolas"/>
                <w:color w:val="1F377F"/>
              </w:rPr>
            </w:rPrChange>
          </w:rPr>
          <w:t>y</w:t>
        </w:r>
        <w:r w:rsidRPr="00625FEA">
          <w:rPr>
            <w:rFonts w:ascii="Consolas" w:hAnsi="Consolas"/>
            <w:color w:val="000000"/>
            <w:sz w:val="18"/>
            <w:szCs w:val="18"/>
            <w:lang w:val="en-US"/>
            <w:rPrChange w:id="13289" w:author="Manuel Hergenröder" w:date="2020-07-16T16:26:00Z">
              <w:rPr>
                <w:rFonts w:ascii="Consolas" w:hAnsi="Consolas"/>
                <w:color w:val="000000"/>
              </w:rPr>
            </w:rPrChange>
          </w:rPr>
          <w:t>)</w:t>
        </w:r>
      </w:ins>
    </w:p>
    <w:p w14:paraId="768AD496" w14:textId="77777777" w:rsidR="008F67FA" w:rsidRPr="00625FEA" w:rsidRDefault="008F67FA" w:rsidP="008F67FA">
      <w:pPr>
        <w:pStyle w:val="HTMLPreformatted"/>
        <w:shd w:val="clear" w:color="auto" w:fill="FFFFFF"/>
        <w:rPr>
          <w:ins w:id="13290" w:author="Manuel Hergenröder" w:date="2020-07-16T16:24:00Z"/>
          <w:rFonts w:ascii="Consolas" w:hAnsi="Consolas"/>
          <w:color w:val="000000"/>
          <w:sz w:val="18"/>
          <w:szCs w:val="18"/>
          <w:lang w:val="en-US"/>
          <w:rPrChange w:id="13291" w:author="Manuel Hergenröder" w:date="2020-07-16T16:26:00Z">
            <w:rPr>
              <w:ins w:id="13292" w:author="Manuel Hergenröder" w:date="2020-07-16T16:24:00Z"/>
              <w:rFonts w:ascii="Consolas" w:hAnsi="Consolas"/>
              <w:color w:val="000000"/>
            </w:rPr>
          </w:rPrChange>
        </w:rPr>
      </w:pPr>
      <w:ins w:id="13293" w:author="Manuel Hergenröder" w:date="2020-07-16T16:24:00Z">
        <w:r w:rsidRPr="00625FEA">
          <w:rPr>
            <w:rFonts w:ascii="Consolas" w:hAnsi="Consolas"/>
            <w:color w:val="000000"/>
            <w:sz w:val="18"/>
            <w:szCs w:val="18"/>
            <w:lang w:val="en-US"/>
            <w:rPrChange w:id="13294" w:author="Manuel Hergenröder" w:date="2020-07-16T16:26:00Z">
              <w:rPr>
                <w:rFonts w:ascii="Consolas" w:hAnsi="Consolas"/>
                <w:color w:val="000000"/>
              </w:rPr>
            </w:rPrChange>
          </w:rPr>
          <w:t>    {</w:t>
        </w:r>
      </w:ins>
    </w:p>
    <w:p w14:paraId="470A6585" w14:textId="77777777" w:rsidR="008F67FA" w:rsidRPr="00625FEA" w:rsidRDefault="008F67FA" w:rsidP="008F67FA">
      <w:pPr>
        <w:pStyle w:val="HTMLPreformatted"/>
        <w:shd w:val="clear" w:color="auto" w:fill="FFFFFF"/>
        <w:rPr>
          <w:ins w:id="13295" w:author="Manuel Hergenröder" w:date="2020-07-16T16:24:00Z"/>
          <w:rFonts w:ascii="Consolas" w:hAnsi="Consolas"/>
          <w:color w:val="000000"/>
          <w:sz w:val="18"/>
          <w:szCs w:val="18"/>
          <w:lang w:val="en-US"/>
          <w:rPrChange w:id="13296" w:author="Manuel Hergenröder" w:date="2020-07-16T16:26:00Z">
            <w:rPr>
              <w:ins w:id="13297" w:author="Manuel Hergenröder" w:date="2020-07-16T16:24:00Z"/>
              <w:rFonts w:ascii="Consolas" w:hAnsi="Consolas"/>
              <w:color w:val="000000"/>
            </w:rPr>
          </w:rPrChange>
        </w:rPr>
      </w:pPr>
      <w:ins w:id="13298" w:author="Manuel Hergenröder" w:date="2020-07-16T16:24:00Z">
        <w:r w:rsidRPr="00625FEA">
          <w:rPr>
            <w:rFonts w:ascii="Consolas" w:hAnsi="Consolas"/>
            <w:color w:val="000000"/>
            <w:sz w:val="18"/>
            <w:szCs w:val="18"/>
            <w:lang w:val="en-US"/>
            <w:rPrChange w:id="13299" w:author="Manuel Hergenröder" w:date="2020-07-16T16:26:00Z">
              <w:rPr>
                <w:rFonts w:ascii="Consolas" w:hAnsi="Consolas"/>
                <w:color w:val="000000"/>
              </w:rPr>
            </w:rPrChange>
          </w:rPr>
          <w:t>        </w:t>
        </w:r>
        <w:r w:rsidRPr="00625FEA">
          <w:rPr>
            <w:rFonts w:ascii="Consolas" w:hAnsi="Consolas"/>
            <w:color w:val="0000FF"/>
            <w:sz w:val="18"/>
            <w:szCs w:val="18"/>
            <w:lang w:val="en-US"/>
            <w:rPrChange w:id="1330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3301" w:author="Manuel Hergenröder" w:date="2020-07-16T16:26:00Z">
              <w:rPr>
                <w:rFonts w:ascii="Consolas" w:hAnsi="Consolas"/>
                <w:color w:val="000000"/>
              </w:rPr>
            </w:rPrChange>
          </w:rPr>
          <w:t>.toolValueIndicator.transform.</w:t>
        </w:r>
        <w:r w:rsidRPr="00625FEA">
          <w:rPr>
            <w:rFonts w:ascii="Consolas" w:hAnsi="Consolas"/>
            <w:color w:val="74531F"/>
            <w:sz w:val="18"/>
            <w:szCs w:val="18"/>
            <w:lang w:val="en-US"/>
            <w:rPrChange w:id="13302" w:author="Manuel Hergenröder" w:date="2020-07-16T16:26:00Z">
              <w:rPr>
                <w:rFonts w:ascii="Consolas" w:hAnsi="Consolas"/>
                <w:color w:val="74531F"/>
              </w:rPr>
            </w:rPrChange>
          </w:rPr>
          <w:t>SetPositionAndRotation</w:t>
        </w:r>
        <w:r w:rsidRPr="00625FEA">
          <w:rPr>
            <w:rFonts w:ascii="Consolas" w:hAnsi="Consolas"/>
            <w:color w:val="000000"/>
            <w:sz w:val="18"/>
            <w:szCs w:val="18"/>
            <w:lang w:val="en-US"/>
            <w:rPrChange w:id="13303" w:author="Manuel Hergenröder" w:date="2020-07-16T16:26:00Z">
              <w:rPr>
                <w:rFonts w:ascii="Consolas" w:hAnsi="Consolas"/>
                <w:color w:val="000000"/>
              </w:rPr>
            </w:rPrChange>
          </w:rPr>
          <w:t>(</w:t>
        </w:r>
        <w:r w:rsidRPr="00625FEA">
          <w:rPr>
            <w:rFonts w:ascii="Consolas" w:hAnsi="Consolas"/>
            <w:color w:val="0000FF"/>
            <w:sz w:val="18"/>
            <w:szCs w:val="18"/>
            <w:lang w:val="en-US"/>
            <w:rPrChange w:id="13304" w:author="Manuel Hergenröder" w:date="2020-07-16T16:26:00Z">
              <w:rPr>
                <w:rFonts w:ascii="Consolas" w:hAnsi="Consolas"/>
                <w:color w:val="0000FF"/>
              </w:rPr>
            </w:rPrChange>
          </w:rPr>
          <w:t>new</w:t>
        </w:r>
        <w:r w:rsidRPr="00625FEA">
          <w:rPr>
            <w:rFonts w:ascii="Consolas" w:hAnsi="Consolas"/>
            <w:color w:val="000000"/>
            <w:sz w:val="18"/>
            <w:szCs w:val="18"/>
            <w:lang w:val="en-US"/>
            <w:rPrChange w:id="13305" w:author="Manuel Hergenröder" w:date="2020-07-16T16:26:00Z">
              <w:rPr>
                <w:rFonts w:ascii="Consolas" w:hAnsi="Consolas"/>
                <w:color w:val="000000"/>
              </w:rPr>
            </w:rPrChange>
          </w:rPr>
          <w:t> </w:t>
        </w:r>
        <w:r w:rsidRPr="00625FEA">
          <w:rPr>
            <w:rFonts w:ascii="Consolas" w:hAnsi="Consolas"/>
            <w:color w:val="2B91AF"/>
            <w:sz w:val="18"/>
            <w:szCs w:val="18"/>
            <w:lang w:val="en-US"/>
            <w:rPrChange w:id="13306"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3307" w:author="Manuel Hergenröder" w:date="2020-07-16T16:26:00Z">
              <w:rPr>
                <w:rFonts w:ascii="Consolas" w:hAnsi="Consolas"/>
                <w:color w:val="000000"/>
              </w:rPr>
            </w:rPrChange>
          </w:rPr>
          <w:t>(</w:t>
        </w:r>
        <w:r w:rsidRPr="00625FEA">
          <w:rPr>
            <w:rFonts w:ascii="Consolas" w:hAnsi="Consolas"/>
            <w:color w:val="0000FF"/>
            <w:sz w:val="18"/>
            <w:szCs w:val="18"/>
            <w:lang w:val="en-US"/>
            <w:rPrChange w:id="13308" w:author="Manuel Hergenröder" w:date="2020-07-16T16:26:00Z">
              <w:rPr>
                <w:rFonts w:ascii="Consolas" w:hAnsi="Consolas"/>
                <w:color w:val="0000FF"/>
              </w:rPr>
            </w:rPrChange>
          </w:rPr>
          <w:t>this</w:t>
        </w:r>
        <w:r w:rsidRPr="00625FEA">
          <w:rPr>
            <w:rFonts w:ascii="Consolas" w:hAnsi="Consolas"/>
            <w:color w:val="000000"/>
            <w:sz w:val="18"/>
            <w:szCs w:val="18"/>
            <w:lang w:val="en-US"/>
            <w:rPrChange w:id="13309" w:author="Manuel Hergenröder" w:date="2020-07-16T16:26:00Z">
              <w:rPr>
                <w:rFonts w:ascii="Consolas" w:hAnsi="Consolas"/>
                <w:color w:val="000000"/>
              </w:rPr>
            </w:rPrChange>
          </w:rPr>
          <w:t>.toolValueIndicator.transform.position.x, </w:t>
        </w:r>
        <w:r w:rsidRPr="00625FEA">
          <w:rPr>
            <w:rFonts w:ascii="Consolas" w:hAnsi="Consolas"/>
            <w:color w:val="1F377F"/>
            <w:sz w:val="18"/>
            <w:szCs w:val="18"/>
            <w:lang w:val="en-US"/>
            <w:rPrChange w:id="13310" w:author="Manuel Hergenröder" w:date="2020-07-16T16:26:00Z">
              <w:rPr>
                <w:rFonts w:ascii="Consolas" w:hAnsi="Consolas"/>
                <w:color w:val="1F377F"/>
              </w:rPr>
            </w:rPrChange>
          </w:rPr>
          <w:t>y</w:t>
        </w:r>
        <w:r w:rsidRPr="00625FEA">
          <w:rPr>
            <w:rFonts w:ascii="Consolas" w:hAnsi="Consolas"/>
            <w:color w:val="000000"/>
            <w:sz w:val="18"/>
            <w:szCs w:val="18"/>
            <w:lang w:val="en-US"/>
            <w:rPrChange w:id="13311" w:author="Manuel Hergenröder" w:date="2020-07-16T16:26:00Z">
              <w:rPr>
                <w:rFonts w:ascii="Consolas" w:hAnsi="Consolas"/>
                <w:color w:val="000000"/>
              </w:rPr>
            </w:rPrChange>
          </w:rPr>
          <w:t>, </w:t>
        </w:r>
        <w:r w:rsidRPr="00625FEA">
          <w:rPr>
            <w:rFonts w:ascii="Consolas" w:hAnsi="Consolas"/>
            <w:color w:val="0000FF"/>
            <w:sz w:val="18"/>
            <w:szCs w:val="18"/>
            <w:lang w:val="en-US"/>
            <w:rPrChange w:id="1331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3313" w:author="Manuel Hergenröder" w:date="2020-07-16T16:26:00Z">
              <w:rPr>
                <w:rFonts w:ascii="Consolas" w:hAnsi="Consolas"/>
                <w:color w:val="000000"/>
              </w:rPr>
            </w:rPrChange>
          </w:rPr>
          <w:t>.toolValueIndicator.transform.position.z), </w:t>
        </w:r>
        <w:r w:rsidRPr="00625FEA">
          <w:rPr>
            <w:rFonts w:ascii="Consolas" w:hAnsi="Consolas"/>
            <w:color w:val="0000FF"/>
            <w:sz w:val="18"/>
            <w:szCs w:val="18"/>
            <w:lang w:val="en-US"/>
            <w:rPrChange w:id="1331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3315" w:author="Manuel Hergenröder" w:date="2020-07-16T16:26:00Z">
              <w:rPr>
                <w:rFonts w:ascii="Consolas" w:hAnsi="Consolas"/>
                <w:color w:val="000000"/>
              </w:rPr>
            </w:rPrChange>
          </w:rPr>
          <w:t>.toolValueIndicator.transform.rotation);</w:t>
        </w:r>
      </w:ins>
    </w:p>
    <w:p w14:paraId="74E56FDD" w14:textId="77777777" w:rsidR="008F67FA" w:rsidRPr="00625FEA" w:rsidRDefault="008F67FA" w:rsidP="008F67FA">
      <w:pPr>
        <w:pStyle w:val="HTMLPreformatted"/>
        <w:shd w:val="clear" w:color="auto" w:fill="FFFFFF"/>
        <w:rPr>
          <w:ins w:id="13316" w:author="Manuel Hergenröder" w:date="2020-07-16T16:24:00Z"/>
          <w:rFonts w:ascii="Consolas" w:hAnsi="Consolas"/>
          <w:color w:val="000000"/>
          <w:sz w:val="18"/>
          <w:szCs w:val="18"/>
          <w:lang w:val="en-US"/>
          <w:rPrChange w:id="13317" w:author="Manuel Hergenröder" w:date="2020-07-16T16:26:00Z">
            <w:rPr>
              <w:ins w:id="13318" w:author="Manuel Hergenröder" w:date="2020-07-16T16:24:00Z"/>
              <w:rFonts w:ascii="Consolas" w:hAnsi="Consolas"/>
              <w:color w:val="000000"/>
            </w:rPr>
          </w:rPrChange>
        </w:rPr>
      </w:pPr>
      <w:ins w:id="13319" w:author="Manuel Hergenröder" w:date="2020-07-16T16:24:00Z">
        <w:r w:rsidRPr="00625FEA">
          <w:rPr>
            <w:rFonts w:ascii="Consolas" w:hAnsi="Consolas"/>
            <w:color w:val="000000"/>
            <w:sz w:val="18"/>
            <w:szCs w:val="18"/>
            <w:lang w:val="en-US"/>
            <w:rPrChange w:id="13320" w:author="Manuel Hergenröder" w:date="2020-07-16T16:26:00Z">
              <w:rPr>
                <w:rFonts w:ascii="Consolas" w:hAnsi="Consolas"/>
                <w:color w:val="000000"/>
              </w:rPr>
            </w:rPrChange>
          </w:rPr>
          <w:t>        </w:t>
        </w:r>
        <w:r w:rsidRPr="00625FEA">
          <w:rPr>
            <w:rFonts w:ascii="Consolas" w:hAnsi="Consolas"/>
            <w:color w:val="0000FF"/>
            <w:sz w:val="18"/>
            <w:szCs w:val="18"/>
            <w:lang w:val="en-US"/>
            <w:rPrChange w:id="1332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3322" w:author="Manuel Hergenröder" w:date="2020-07-16T16:26:00Z">
              <w:rPr>
                <w:rFonts w:ascii="Consolas" w:hAnsi="Consolas"/>
                <w:color w:val="000000"/>
              </w:rPr>
            </w:rPrChange>
          </w:rPr>
          <w:t>.toolValueIndicator.</w:t>
        </w:r>
        <w:r w:rsidRPr="00625FEA">
          <w:rPr>
            <w:rFonts w:ascii="Consolas" w:hAnsi="Consolas"/>
            <w:color w:val="74531F"/>
            <w:sz w:val="18"/>
            <w:szCs w:val="18"/>
            <w:lang w:val="en-US"/>
            <w:rPrChange w:id="13323" w:author="Manuel Hergenröder" w:date="2020-07-16T16:26:00Z">
              <w:rPr>
                <w:rFonts w:ascii="Consolas" w:hAnsi="Consolas"/>
                <w:color w:val="74531F"/>
              </w:rPr>
            </w:rPrChange>
          </w:rPr>
          <w:t>SetActive</w:t>
        </w:r>
        <w:r w:rsidRPr="00625FEA">
          <w:rPr>
            <w:rFonts w:ascii="Consolas" w:hAnsi="Consolas"/>
            <w:color w:val="000000"/>
            <w:sz w:val="18"/>
            <w:szCs w:val="18"/>
            <w:lang w:val="en-US"/>
            <w:rPrChange w:id="13324" w:author="Manuel Hergenröder" w:date="2020-07-16T16:26:00Z">
              <w:rPr>
                <w:rFonts w:ascii="Consolas" w:hAnsi="Consolas"/>
                <w:color w:val="000000"/>
              </w:rPr>
            </w:rPrChange>
          </w:rPr>
          <w:t>(</w:t>
        </w:r>
        <w:r w:rsidRPr="00625FEA">
          <w:rPr>
            <w:rFonts w:ascii="Consolas" w:hAnsi="Consolas"/>
            <w:color w:val="0000FF"/>
            <w:sz w:val="18"/>
            <w:szCs w:val="18"/>
            <w:lang w:val="en-US"/>
            <w:rPrChange w:id="13325" w:author="Manuel Hergenröder" w:date="2020-07-16T16:26:00Z">
              <w:rPr>
                <w:rFonts w:ascii="Consolas" w:hAnsi="Consolas"/>
                <w:color w:val="0000FF"/>
              </w:rPr>
            </w:rPrChange>
          </w:rPr>
          <w:t>true</w:t>
        </w:r>
        <w:r w:rsidRPr="00625FEA">
          <w:rPr>
            <w:rFonts w:ascii="Consolas" w:hAnsi="Consolas"/>
            <w:color w:val="000000"/>
            <w:sz w:val="18"/>
            <w:szCs w:val="18"/>
            <w:lang w:val="en-US"/>
            <w:rPrChange w:id="13326" w:author="Manuel Hergenröder" w:date="2020-07-16T16:26:00Z">
              <w:rPr>
                <w:rFonts w:ascii="Consolas" w:hAnsi="Consolas"/>
                <w:color w:val="000000"/>
              </w:rPr>
            </w:rPrChange>
          </w:rPr>
          <w:t>);</w:t>
        </w:r>
      </w:ins>
    </w:p>
    <w:p w14:paraId="2101553E" w14:textId="77777777" w:rsidR="008F67FA" w:rsidRPr="00625FEA" w:rsidRDefault="008F67FA" w:rsidP="008F67FA">
      <w:pPr>
        <w:pStyle w:val="HTMLPreformatted"/>
        <w:shd w:val="clear" w:color="auto" w:fill="FFFFFF"/>
        <w:rPr>
          <w:ins w:id="13327" w:author="Manuel Hergenröder" w:date="2020-07-16T16:24:00Z"/>
          <w:rFonts w:ascii="Consolas" w:hAnsi="Consolas"/>
          <w:color w:val="000000"/>
          <w:sz w:val="18"/>
          <w:szCs w:val="18"/>
          <w:lang w:val="en-US"/>
          <w:rPrChange w:id="13328" w:author="Manuel Hergenröder" w:date="2020-07-16T16:26:00Z">
            <w:rPr>
              <w:ins w:id="13329" w:author="Manuel Hergenröder" w:date="2020-07-16T16:24:00Z"/>
              <w:rFonts w:ascii="Consolas" w:hAnsi="Consolas"/>
              <w:color w:val="000000"/>
            </w:rPr>
          </w:rPrChange>
        </w:rPr>
      </w:pPr>
      <w:ins w:id="13330" w:author="Manuel Hergenröder" w:date="2020-07-16T16:24:00Z">
        <w:r w:rsidRPr="00625FEA">
          <w:rPr>
            <w:rFonts w:ascii="Consolas" w:hAnsi="Consolas"/>
            <w:color w:val="000000"/>
            <w:sz w:val="18"/>
            <w:szCs w:val="18"/>
            <w:lang w:val="en-US"/>
            <w:rPrChange w:id="13331" w:author="Manuel Hergenröder" w:date="2020-07-16T16:26:00Z">
              <w:rPr>
                <w:rFonts w:ascii="Consolas" w:hAnsi="Consolas"/>
                <w:color w:val="000000"/>
              </w:rPr>
            </w:rPrChange>
          </w:rPr>
          <w:t>        </w:t>
        </w:r>
        <w:r w:rsidRPr="00625FEA">
          <w:rPr>
            <w:rFonts w:ascii="Consolas" w:hAnsi="Consolas"/>
            <w:color w:val="0000FF"/>
            <w:sz w:val="18"/>
            <w:szCs w:val="18"/>
            <w:lang w:val="en-US"/>
            <w:rPrChange w:id="1333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3333" w:author="Manuel Hergenröder" w:date="2020-07-16T16:26:00Z">
              <w:rPr>
                <w:rFonts w:ascii="Consolas" w:hAnsi="Consolas"/>
                <w:color w:val="000000"/>
              </w:rPr>
            </w:rPrChange>
          </w:rPr>
          <w:t>.toolValueIndicatorFramesToShow = </w:t>
        </w:r>
        <w:r w:rsidRPr="00625FEA">
          <w:rPr>
            <w:rFonts w:ascii="Consolas" w:hAnsi="Consolas"/>
            <w:color w:val="1F377F"/>
            <w:sz w:val="18"/>
            <w:szCs w:val="18"/>
            <w:lang w:val="en-US"/>
            <w:rPrChange w:id="13334" w:author="Manuel Hergenröder" w:date="2020-07-16T16:26:00Z">
              <w:rPr>
                <w:rFonts w:ascii="Consolas" w:hAnsi="Consolas"/>
                <w:color w:val="1F377F"/>
              </w:rPr>
            </w:rPrChange>
          </w:rPr>
          <w:t>framesCount</w:t>
        </w:r>
        <w:r w:rsidRPr="00625FEA">
          <w:rPr>
            <w:rFonts w:ascii="Consolas" w:hAnsi="Consolas"/>
            <w:color w:val="000000"/>
            <w:sz w:val="18"/>
            <w:szCs w:val="18"/>
            <w:lang w:val="en-US"/>
            <w:rPrChange w:id="13335" w:author="Manuel Hergenröder" w:date="2020-07-16T16:26:00Z">
              <w:rPr>
                <w:rFonts w:ascii="Consolas" w:hAnsi="Consolas"/>
                <w:color w:val="000000"/>
              </w:rPr>
            </w:rPrChange>
          </w:rPr>
          <w:t>;</w:t>
        </w:r>
      </w:ins>
    </w:p>
    <w:p w14:paraId="4B2FEAFD" w14:textId="77777777" w:rsidR="008F67FA" w:rsidRPr="00625FEA" w:rsidRDefault="008F67FA" w:rsidP="008F67FA">
      <w:pPr>
        <w:pStyle w:val="HTMLPreformatted"/>
        <w:shd w:val="clear" w:color="auto" w:fill="FFFFFF"/>
        <w:rPr>
          <w:ins w:id="13336" w:author="Manuel Hergenröder" w:date="2020-07-16T16:24:00Z"/>
          <w:rFonts w:ascii="Consolas" w:hAnsi="Consolas"/>
          <w:color w:val="000000"/>
          <w:sz w:val="18"/>
          <w:szCs w:val="18"/>
          <w:lang w:val="en-US"/>
          <w:rPrChange w:id="13337" w:author="Manuel Hergenröder" w:date="2020-07-16T16:26:00Z">
            <w:rPr>
              <w:ins w:id="13338" w:author="Manuel Hergenröder" w:date="2020-07-16T16:24:00Z"/>
              <w:rFonts w:ascii="Consolas" w:hAnsi="Consolas"/>
              <w:color w:val="000000"/>
            </w:rPr>
          </w:rPrChange>
        </w:rPr>
      </w:pPr>
      <w:ins w:id="13339" w:author="Manuel Hergenröder" w:date="2020-07-16T16:24:00Z">
        <w:r w:rsidRPr="00625FEA">
          <w:rPr>
            <w:rFonts w:ascii="Consolas" w:hAnsi="Consolas"/>
            <w:color w:val="000000"/>
            <w:sz w:val="18"/>
            <w:szCs w:val="18"/>
            <w:lang w:val="en-US"/>
            <w:rPrChange w:id="13340" w:author="Manuel Hergenröder" w:date="2020-07-16T16:26:00Z">
              <w:rPr>
                <w:rFonts w:ascii="Consolas" w:hAnsi="Consolas"/>
                <w:color w:val="000000"/>
              </w:rPr>
            </w:rPrChange>
          </w:rPr>
          <w:t>    }</w:t>
        </w:r>
      </w:ins>
    </w:p>
    <w:p w14:paraId="0856BFFC" w14:textId="77777777" w:rsidR="008F67FA" w:rsidRPr="00625FEA" w:rsidRDefault="008F67FA" w:rsidP="008F67FA">
      <w:pPr>
        <w:pStyle w:val="HTMLPreformatted"/>
        <w:shd w:val="clear" w:color="auto" w:fill="FFFFFF"/>
        <w:rPr>
          <w:ins w:id="13341" w:author="Manuel Hergenröder" w:date="2020-07-16T16:24:00Z"/>
          <w:rFonts w:ascii="Consolas" w:hAnsi="Consolas"/>
          <w:color w:val="000000"/>
          <w:sz w:val="18"/>
          <w:szCs w:val="18"/>
          <w:lang w:val="en-US"/>
          <w:rPrChange w:id="13342" w:author="Manuel Hergenröder" w:date="2020-07-16T16:26:00Z">
            <w:rPr>
              <w:ins w:id="13343" w:author="Manuel Hergenröder" w:date="2020-07-16T16:24:00Z"/>
              <w:rFonts w:ascii="Consolas" w:hAnsi="Consolas"/>
              <w:color w:val="000000"/>
            </w:rPr>
          </w:rPrChange>
        </w:rPr>
      </w:pPr>
      <w:ins w:id="13344" w:author="Manuel Hergenröder" w:date="2020-07-16T16:24:00Z">
        <w:r w:rsidRPr="00625FEA">
          <w:rPr>
            <w:rFonts w:ascii="Consolas" w:hAnsi="Consolas"/>
            <w:color w:val="000000"/>
            <w:sz w:val="18"/>
            <w:szCs w:val="18"/>
            <w:lang w:val="en-US"/>
            <w:rPrChange w:id="13345" w:author="Manuel Hergenröder" w:date="2020-07-16T16:26:00Z">
              <w:rPr>
                <w:rFonts w:ascii="Consolas" w:hAnsi="Consolas"/>
                <w:color w:val="000000"/>
              </w:rPr>
            </w:rPrChange>
          </w:rPr>
          <w:t xml:space="preserve"> </w:t>
        </w:r>
      </w:ins>
    </w:p>
    <w:p w14:paraId="030FD262" w14:textId="77777777" w:rsidR="008F67FA" w:rsidRPr="00625FEA" w:rsidRDefault="008F67FA" w:rsidP="008F67FA">
      <w:pPr>
        <w:pStyle w:val="HTMLPreformatted"/>
        <w:shd w:val="clear" w:color="auto" w:fill="FFFFFF"/>
        <w:rPr>
          <w:ins w:id="13346" w:author="Manuel Hergenröder" w:date="2020-07-16T16:24:00Z"/>
          <w:rFonts w:ascii="Consolas" w:hAnsi="Consolas"/>
          <w:color w:val="000000"/>
          <w:sz w:val="18"/>
          <w:szCs w:val="18"/>
          <w:lang w:val="en-US"/>
          <w:rPrChange w:id="13347" w:author="Manuel Hergenröder" w:date="2020-07-16T16:26:00Z">
            <w:rPr>
              <w:ins w:id="13348" w:author="Manuel Hergenröder" w:date="2020-07-16T16:24:00Z"/>
              <w:rFonts w:ascii="Consolas" w:hAnsi="Consolas"/>
              <w:color w:val="000000"/>
            </w:rPr>
          </w:rPrChange>
        </w:rPr>
      </w:pPr>
      <w:ins w:id="13349" w:author="Manuel Hergenröder" w:date="2020-07-16T16:24:00Z">
        <w:r w:rsidRPr="00625FEA">
          <w:rPr>
            <w:rFonts w:ascii="Consolas" w:hAnsi="Consolas"/>
            <w:color w:val="000000"/>
            <w:sz w:val="18"/>
            <w:szCs w:val="18"/>
            <w:lang w:val="en-US"/>
            <w:rPrChange w:id="13350" w:author="Manuel Hergenröder" w:date="2020-07-16T16:26:00Z">
              <w:rPr>
                <w:rFonts w:ascii="Consolas" w:hAnsi="Consolas"/>
                <w:color w:val="000000"/>
              </w:rPr>
            </w:rPrChange>
          </w:rPr>
          <w:t>    </w:t>
        </w:r>
        <w:r w:rsidRPr="00625FEA">
          <w:rPr>
            <w:rFonts w:ascii="Consolas" w:hAnsi="Consolas"/>
            <w:color w:val="808080"/>
            <w:sz w:val="18"/>
            <w:szCs w:val="18"/>
            <w:lang w:val="en-US"/>
            <w:rPrChange w:id="13351" w:author="Manuel Hergenröder" w:date="2020-07-16T16:26:00Z">
              <w:rPr>
                <w:rFonts w:ascii="Consolas" w:hAnsi="Consolas"/>
                <w:color w:val="808080"/>
              </w:rPr>
            </w:rPrChange>
          </w:rPr>
          <w:t>///</w:t>
        </w:r>
        <w:r w:rsidRPr="00625FEA">
          <w:rPr>
            <w:rFonts w:ascii="Consolas" w:hAnsi="Consolas"/>
            <w:color w:val="008000"/>
            <w:sz w:val="18"/>
            <w:szCs w:val="18"/>
            <w:lang w:val="en-US"/>
            <w:rPrChange w:id="13352" w:author="Manuel Hergenröder" w:date="2020-07-16T16:26:00Z">
              <w:rPr>
                <w:rFonts w:ascii="Consolas" w:hAnsi="Consolas"/>
                <w:color w:val="008000"/>
              </w:rPr>
            </w:rPrChange>
          </w:rPr>
          <w:t> </w:t>
        </w:r>
        <w:r w:rsidRPr="00625FEA">
          <w:rPr>
            <w:rFonts w:ascii="Consolas" w:hAnsi="Consolas"/>
            <w:color w:val="808080"/>
            <w:sz w:val="18"/>
            <w:szCs w:val="18"/>
            <w:lang w:val="en-US"/>
            <w:rPrChange w:id="13353" w:author="Manuel Hergenröder" w:date="2020-07-16T16:26:00Z">
              <w:rPr>
                <w:rFonts w:ascii="Consolas" w:hAnsi="Consolas"/>
                <w:color w:val="808080"/>
              </w:rPr>
            </w:rPrChange>
          </w:rPr>
          <w:t>&lt;summary&gt;</w:t>
        </w:r>
      </w:ins>
    </w:p>
    <w:p w14:paraId="1106B70C" w14:textId="77777777" w:rsidR="008F67FA" w:rsidRPr="00625FEA" w:rsidRDefault="008F67FA" w:rsidP="008F67FA">
      <w:pPr>
        <w:pStyle w:val="HTMLPreformatted"/>
        <w:shd w:val="clear" w:color="auto" w:fill="FFFFFF"/>
        <w:rPr>
          <w:ins w:id="13354" w:author="Manuel Hergenröder" w:date="2020-07-16T16:24:00Z"/>
          <w:rFonts w:ascii="Consolas" w:hAnsi="Consolas"/>
          <w:color w:val="000000"/>
          <w:sz w:val="18"/>
          <w:szCs w:val="18"/>
          <w:lang w:val="en-US"/>
          <w:rPrChange w:id="13355" w:author="Manuel Hergenröder" w:date="2020-07-16T16:26:00Z">
            <w:rPr>
              <w:ins w:id="13356" w:author="Manuel Hergenröder" w:date="2020-07-16T16:24:00Z"/>
              <w:rFonts w:ascii="Consolas" w:hAnsi="Consolas"/>
              <w:color w:val="000000"/>
            </w:rPr>
          </w:rPrChange>
        </w:rPr>
      </w:pPr>
      <w:ins w:id="13357" w:author="Manuel Hergenröder" w:date="2020-07-16T16:24:00Z">
        <w:r w:rsidRPr="00625FEA">
          <w:rPr>
            <w:rFonts w:ascii="Consolas" w:hAnsi="Consolas"/>
            <w:color w:val="000000"/>
            <w:sz w:val="18"/>
            <w:szCs w:val="18"/>
            <w:lang w:val="en-US"/>
            <w:rPrChange w:id="13358" w:author="Manuel Hergenröder" w:date="2020-07-16T16:26:00Z">
              <w:rPr>
                <w:rFonts w:ascii="Consolas" w:hAnsi="Consolas"/>
                <w:color w:val="000000"/>
              </w:rPr>
            </w:rPrChange>
          </w:rPr>
          <w:t>    </w:t>
        </w:r>
        <w:r w:rsidRPr="00625FEA">
          <w:rPr>
            <w:rFonts w:ascii="Consolas" w:hAnsi="Consolas"/>
            <w:color w:val="808080"/>
            <w:sz w:val="18"/>
            <w:szCs w:val="18"/>
            <w:lang w:val="en-US"/>
            <w:rPrChange w:id="13359" w:author="Manuel Hergenröder" w:date="2020-07-16T16:26:00Z">
              <w:rPr>
                <w:rFonts w:ascii="Consolas" w:hAnsi="Consolas"/>
                <w:color w:val="808080"/>
              </w:rPr>
            </w:rPrChange>
          </w:rPr>
          <w:t>///</w:t>
        </w:r>
        <w:r w:rsidRPr="00625FEA">
          <w:rPr>
            <w:rFonts w:ascii="Consolas" w:hAnsi="Consolas"/>
            <w:color w:val="008000"/>
            <w:sz w:val="18"/>
            <w:szCs w:val="18"/>
            <w:lang w:val="en-US"/>
            <w:rPrChange w:id="13360" w:author="Manuel Hergenröder" w:date="2020-07-16T16:26:00Z">
              <w:rPr>
                <w:rFonts w:ascii="Consolas" w:hAnsi="Consolas"/>
                <w:color w:val="008000"/>
              </w:rPr>
            </w:rPrChange>
          </w:rPr>
          <w:t> Calculates combined bounds of all mesh renderers combined</w:t>
        </w:r>
      </w:ins>
    </w:p>
    <w:p w14:paraId="49A8F8BD" w14:textId="77777777" w:rsidR="008F67FA" w:rsidRPr="00625FEA" w:rsidRDefault="008F67FA" w:rsidP="008F67FA">
      <w:pPr>
        <w:pStyle w:val="HTMLPreformatted"/>
        <w:shd w:val="clear" w:color="auto" w:fill="FFFFFF"/>
        <w:rPr>
          <w:ins w:id="13361" w:author="Manuel Hergenröder" w:date="2020-07-16T16:24:00Z"/>
          <w:rFonts w:ascii="Consolas" w:hAnsi="Consolas"/>
          <w:color w:val="000000"/>
          <w:sz w:val="18"/>
          <w:szCs w:val="18"/>
          <w:lang w:val="en-US"/>
          <w:rPrChange w:id="13362" w:author="Manuel Hergenröder" w:date="2020-07-16T16:26:00Z">
            <w:rPr>
              <w:ins w:id="13363" w:author="Manuel Hergenröder" w:date="2020-07-16T16:24:00Z"/>
              <w:rFonts w:ascii="Consolas" w:hAnsi="Consolas"/>
              <w:color w:val="000000"/>
            </w:rPr>
          </w:rPrChange>
        </w:rPr>
      </w:pPr>
      <w:ins w:id="13364" w:author="Manuel Hergenröder" w:date="2020-07-16T16:24:00Z">
        <w:r w:rsidRPr="00625FEA">
          <w:rPr>
            <w:rFonts w:ascii="Consolas" w:hAnsi="Consolas"/>
            <w:color w:val="000000"/>
            <w:sz w:val="18"/>
            <w:szCs w:val="18"/>
            <w:lang w:val="en-US"/>
            <w:rPrChange w:id="13365" w:author="Manuel Hergenröder" w:date="2020-07-16T16:26:00Z">
              <w:rPr>
                <w:rFonts w:ascii="Consolas" w:hAnsi="Consolas"/>
                <w:color w:val="000000"/>
              </w:rPr>
            </w:rPrChange>
          </w:rPr>
          <w:t>    </w:t>
        </w:r>
        <w:r w:rsidRPr="00625FEA">
          <w:rPr>
            <w:rFonts w:ascii="Consolas" w:hAnsi="Consolas"/>
            <w:color w:val="808080"/>
            <w:sz w:val="18"/>
            <w:szCs w:val="18"/>
            <w:lang w:val="en-US"/>
            <w:rPrChange w:id="13366" w:author="Manuel Hergenröder" w:date="2020-07-16T16:26:00Z">
              <w:rPr>
                <w:rFonts w:ascii="Consolas" w:hAnsi="Consolas"/>
                <w:color w:val="808080"/>
              </w:rPr>
            </w:rPrChange>
          </w:rPr>
          <w:t>///</w:t>
        </w:r>
        <w:r w:rsidRPr="00625FEA">
          <w:rPr>
            <w:rFonts w:ascii="Consolas" w:hAnsi="Consolas"/>
            <w:color w:val="008000"/>
            <w:sz w:val="18"/>
            <w:szCs w:val="18"/>
            <w:lang w:val="en-US"/>
            <w:rPrChange w:id="13367" w:author="Manuel Hergenröder" w:date="2020-07-16T16:26:00Z">
              <w:rPr>
                <w:rFonts w:ascii="Consolas" w:hAnsi="Consolas"/>
                <w:color w:val="008000"/>
              </w:rPr>
            </w:rPrChange>
          </w:rPr>
          <w:t> </w:t>
        </w:r>
        <w:r w:rsidRPr="00625FEA">
          <w:rPr>
            <w:rFonts w:ascii="Consolas" w:hAnsi="Consolas"/>
            <w:color w:val="808080"/>
            <w:sz w:val="18"/>
            <w:szCs w:val="18"/>
            <w:lang w:val="en-US"/>
            <w:rPrChange w:id="13368" w:author="Manuel Hergenröder" w:date="2020-07-16T16:26:00Z">
              <w:rPr>
                <w:rFonts w:ascii="Consolas" w:hAnsi="Consolas"/>
                <w:color w:val="808080"/>
              </w:rPr>
            </w:rPrChange>
          </w:rPr>
          <w:t>&lt;/summary&gt;</w:t>
        </w:r>
      </w:ins>
    </w:p>
    <w:p w14:paraId="725B5009" w14:textId="77777777" w:rsidR="008F67FA" w:rsidRPr="00625FEA" w:rsidRDefault="008F67FA" w:rsidP="008F67FA">
      <w:pPr>
        <w:pStyle w:val="HTMLPreformatted"/>
        <w:shd w:val="clear" w:color="auto" w:fill="FFFFFF"/>
        <w:rPr>
          <w:ins w:id="13369" w:author="Manuel Hergenröder" w:date="2020-07-16T16:24:00Z"/>
          <w:rFonts w:ascii="Consolas" w:hAnsi="Consolas"/>
          <w:color w:val="000000"/>
          <w:sz w:val="18"/>
          <w:szCs w:val="18"/>
          <w:lang w:val="en-US"/>
          <w:rPrChange w:id="13370" w:author="Manuel Hergenröder" w:date="2020-07-16T16:26:00Z">
            <w:rPr>
              <w:ins w:id="13371" w:author="Manuel Hergenröder" w:date="2020-07-16T16:24:00Z"/>
              <w:rFonts w:ascii="Consolas" w:hAnsi="Consolas"/>
              <w:color w:val="000000"/>
            </w:rPr>
          </w:rPrChange>
        </w:rPr>
      </w:pPr>
      <w:ins w:id="13372" w:author="Manuel Hergenröder" w:date="2020-07-16T16:24:00Z">
        <w:r w:rsidRPr="00625FEA">
          <w:rPr>
            <w:rFonts w:ascii="Consolas" w:hAnsi="Consolas"/>
            <w:color w:val="000000"/>
            <w:sz w:val="18"/>
            <w:szCs w:val="18"/>
            <w:lang w:val="en-US"/>
            <w:rPrChange w:id="13373" w:author="Manuel Hergenröder" w:date="2020-07-16T16:26:00Z">
              <w:rPr>
                <w:rFonts w:ascii="Consolas" w:hAnsi="Consolas"/>
                <w:color w:val="000000"/>
              </w:rPr>
            </w:rPrChange>
          </w:rPr>
          <w:lastRenderedPageBreak/>
          <w:t>    </w:t>
        </w:r>
        <w:r w:rsidRPr="00625FEA">
          <w:rPr>
            <w:rFonts w:ascii="Consolas" w:hAnsi="Consolas"/>
            <w:color w:val="808080"/>
            <w:sz w:val="18"/>
            <w:szCs w:val="18"/>
            <w:lang w:val="en-US"/>
            <w:rPrChange w:id="13374" w:author="Manuel Hergenröder" w:date="2020-07-16T16:26:00Z">
              <w:rPr>
                <w:rFonts w:ascii="Consolas" w:hAnsi="Consolas"/>
                <w:color w:val="808080"/>
              </w:rPr>
            </w:rPrChange>
          </w:rPr>
          <w:t>///</w:t>
        </w:r>
        <w:r w:rsidRPr="00625FEA">
          <w:rPr>
            <w:rFonts w:ascii="Consolas" w:hAnsi="Consolas"/>
            <w:color w:val="008000"/>
            <w:sz w:val="18"/>
            <w:szCs w:val="18"/>
            <w:lang w:val="en-US"/>
            <w:rPrChange w:id="13375" w:author="Manuel Hergenröder" w:date="2020-07-16T16:26:00Z">
              <w:rPr>
                <w:rFonts w:ascii="Consolas" w:hAnsi="Consolas"/>
                <w:color w:val="008000"/>
              </w:rPr>
            </w:rPrChange>
          </w:rPr>
          <w:t> </w:t>
        </w:r>
        <w:r w:rsidRPr="00625FEA">
          <w:rPr>
            <w:rFonts w:ascii="Consolas" w:hAnsi="Consolas"/>
            <w:color w:val="808080"/>
            <w:sz w:val="18"/>
            <w:szCs w:val="18"/>
            <w:lang w:val="en-US"/>
            <w:rPrChange w:id="13376" w:author="Manuel Hergenröder" w:date="2020-07-16T16:26:00Z">
              <w:rPr>
                <w:rFonts w:ascii="Consolas" w:hAnsi="Consolas"/>
                <w:color w:val="808080"/>
              </w:rPr>
            </w:rPrChange>
          </w:rPr>
          <w:t>&lt;returns&gt;</w:t>
        </w:r>
        <w:r w:rsidRPr="00625FEA">
          <w:rPr>
            <w:rFonts w:ascii="Consolas" w:hAnsi="Consolas"/>
            <w:color w:val="008000"/>
            <w:sz w:val="18"/>
            <w:szCs w:val="18"/>
            <w:lang w:val="en-US"/>
            <w:rPrChange w:id="13377" w:author="Manuel Hergenröder" w:date="2020-07-16T16:26:00Z">
              <w:rPr>
                <w:rFonts w:ascii="Consolas" w:hAnsi="Consolas"/>
                <w:color w:val="008000"/>
              </w:rPr>
            </w:rPrChange>
          </w:rPr>
          <w:t>Combined bounds of all mesh renderers</w:t>
        </w:r>
        <w:r w:rsidRPr="00625FEA">
          <w:rPr>
            <w:rFonts w:ascii="Consolas" w:hAnsi="Consolas"/>
            <w:color w:val="808080"/>
            <w:sz w:val="18"/>
            <w:szCs w:val="18"/>
            <w:lang w:val="en-US"/>
            <w:rPrChange w:id="13378" w:author="Manuel Hergenröder" w:date="2020-07-16T16:26:00Z">
              <w:rPr>
                <w:rFonts w:ascii="Consolas" w:hAnsi="Consolas"/>
                <w:color w:val="808080"/>
              </w:rPr>
            </w:rPrChange>
          </w:rPr>
          <w:t>&lt;/returns&gt;</w:t>
        </w:r>
      </w:ins>
    </w:p>
    <w:p w14:paraId="341A6042" w14:textId="77777777" w:rsidR="008F67FA" w:rsidRPr="00625FEA" w:rsidRDefault="008F67FA" w:rsidP="008F67FA">
      <w:pPr>
        <w:pStyle w:val="HTMLPreformatted"/>
        <w:shd w:val="clear" w:color="auto" w:fill="FFFFFF"/>
        <w:rPr>
          <w:ins w:id="13379" w:author="Manuel Hergenröder" w:date="2020-07-16T16:24:00Z"/>
          <w:rFonts w:ascii="Consolas" w:hAnsi="Consolas"/>
          <w:color w:val="000000"/>
          <w:sz w:val="18"/>
          <w:szCs w:val="18"/>
          <w:lang w:val="en-US"/>
          <w:rPrChange w:id="13380" w:author="Manuel Hergenröder" w:date="2020-07-16T16:26:00Z">
            <w:rPr>
              <w:ins w:id="13381" w:author="Manuel Hergenröder" w:date="2020-07-16T16:24:00Z"/>
              <w:rFonts w:ascii="Consolas" w:hAnsi="Consolas"/>
              <w:color w:val="000000"/>
            </w:rPr>
          </w:rPrChange>
        </w:rPr>
      </w:pPr>
      <w:ins w:id="13382" w:author="Manuel Hergenröder" w:date="2020-07-16T16:24:00Z">
        <w:r w:rsidRPr="00625FEA">
          <w:rPr>
            <w:rFonts w:ascii="Consolas" w:hAnsi="Consolas"/>
            <w:color w:val="000000"/>
            <w:sz w:val="18"/>
            <w:szCs w:val="18"/>
            <w:lang w:val="en-US"/>
            <w:rPrChange w:id="13383" w:author="Manuel Hergenröder" w:date="2020-07-16T16:26:00Z">
              <w:rPr>
                <w:rFonts w:ascii="Consolas" w:hAnsi="Consolas"/>
                <w:color w:val="000000"/>
              </w:rPr>
            </w:rPrChange>
          </w:rPr>
          <w:t>    </w:t>
        </w:r>
        <w:r w:rsidRPr="00625FEA">
          <w:rPr>
            <w:rFonts w:ascii="Consolas" w:hAnsi="Consolas"/>
            <w:color w:val="0000FF"/>
            <w:sz w:val="18"/>
            <w:szCs w:val="18"/>
            <w:lang w:val="en-US"/>
            <w:rPrChange w:id="13384"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3385" w:author="Manuel Hergenröder" w:date="2020-07-16T16:26:00Z">
              <w:rPr>
                <w:rFonts w:ascii="Consolas" w:hAnsi="Consolas"/>
                <w:color w:val="000000"/>
              </w:rPr>
            </w:rPrChange>
          </w:rPr>
          <w:t> </w:t>
        </w:r>
        <w:r w:rsidRPr="00625FEA">
          <w:rPr>
            <w:rFonts w:ascii="Consolas" w:hAnsi="Consolas"/>
            <w:color w:val="2B91AF"/>
            <w:sz w:val="18"/>
            <w:szCs w:val="18"/>
            <w:lang w:val="en-US"/>
            <w:rPrChange w:id="13386" w:author="Manuel Hergenröder" w:date="2020-07-16T16:26:00Z">
              <w:rPr>
                <w:rFonts w:ascii="Consolas" w:hAnsi="Consolas"/>
                <w:color w:val="2B91AF"/>
              </w:rPr>
            </w:rPrChange>
          </w:rPr>
          <w:t>Bounds</w:t>
        </w:r>
        <w:r w:rsidRPr="00625FEA">
          <w:rPr>
            <w:rFonts w:ascii="Consolas" w:hAnsi="Consolas"/>
            <w:color w:val="000000"/>
            <w:sz w:val="18"/>
            <w:szCs w:val="18"/>
            <w:lang w:val="en-US"/>
            <w:rPrChange w:id="13387" w:author="Manuel Hergenröder" w:date="2020-07-16T16:26:00Z">
              <w:rPr>
                <w:rFonts w:ascii="Consolas" w:hAnsi="Consolas"/>
                <w:color w:val="000000"/>
              </w:rPr>
            </w:rPrChange>
          </w:rPr>
          <w:t> </w:t>
        </w:r>
        <w:r w:rsidRPr="00625FEA">
          <w:rPr>
            <w:rFonts w:ascii="Consolas" w:hAnsi="Consolas"/>
            <w:color w:val="74531F"/>
            <w:sz w:val="18"/>
            <w:szCs w:val="18"/>
            <w:lang w:val="en-US"/>
            <w:rPrChange w:id="13388" w:author="Manuel Hergenröder" w:date="2020-07-16T16:26:00Z">
              <w:rPr>
                <w:rFonts w:ascii="Consolas" w:hAnsi="Consolas"/>
                <w:color w:val="74531F"/>
              </w:rPr>
            </w:rPrChange>
          </w:rPr>
          <w:t>GetSpectrumBounds</w:t>
        </w:r>
        <w:r w:rsidRPr="00625FEA">
          <w:rPr>
            <w:rFonts w:ascii="Consolas" w:hAnsi="Consolas"/>
            <w:color w:val="000000"/>
            <w:sz w:val="18"/>
            <w:szCs w:val="18"/>
            <w:lang w:val="en-US"/>
            <w:rPrChange w:id="13389" w:author="Manuel Hergenröder" w:date="2020-07-16T16:26:00Z">
              <w:rPr>
                <w:rFonts w:ascii="Consolas" w:hAnsi="Consolas"/>
                <w:color w:val="000000"/>
              </w:rPr>
            </w:rPrChange>
          </w:rPr>
          <w:t>()</w:t>
        </w:r>
      </w:ins>
    </w:p>
    <w:p w14:paraId="72EB8888" w14:textId="77777777" w:rsidR="008F67FA" w:rsidRPr="00625FEA" w:rsidRDefault="008F67FA" w:rsidP="008F67FA">
      <w:pPr>
        <w:pStyle w:val="HTMLPreformatted"/>
        <w:shd w:val="clear" w:color="auto" w:fill="FFFFFF"/>
        <w:rPr>
          <w:ins w:id="13390" w:author="Manuel Hergenröder" w:date="2020-07-16T16:24:00Z"/>
          <w:rFonts w:ascii="Consolas" w:hAnsi="Consolas"/>
          <w:color w:val="000000"/>
          <w:sz w:val="18"/>
          <w:szCs w:val="18"/>
          <w:lang w:val="en-US"/>
          <w:rPrChange w:id="13391" w:author="Manuel Hergenröder" w:date="2020-07-16T16:26:00Z">
            <w:rPr>
              <w:ins w:id="13392" w:author="Manuel Hergenröder" w:date="2020-07-16T16:24:00Z"/>
              <w:rFonts w:ascii="Consolas" w:hAnsi="Consolas"/>
              <w:color w:val="000000"/>
            </w:rPr>
          </w:rPrChange>
        </w:rPr>
      </w:pPr>
      <w:ins w:id="13393" w:author="Manuel Hergenröder" w:date="2020-07-16T16:24:00Z">
        <w:r w:rsidRPr="00625FEA">
          <w:rPr>
            <w:rFonts w:ascii="Consolas" w:hAnsi="Consolas"/>
            <w:color w:val="000000"/>
            <w:sz w:val="18"/>
            <w:szCs w:val="18"/>
            <w:lang w:val="en-US"/>
            <w:rPrChange w:id="13394" w:author="Manuel Hergenröder" w:date="2020-07-16T16:26:00Z">
              <w:rPr>
                <w:rFonts w:ascii="Consolas" w:hAnsi="Consolas"/>
                <w:color w:val="000000"/>
              </w:rPr>
            </w:rPrChange>
          </w:rPr>
          <w:t>    {</w:t>
        </w:r>
      </w:ins>
    </w:p>
    <w:p w14:paraId="50E1D153" w14:textId="77777777" w:rsidR="008F67FA" w:rsidRPr="00625FEA" w:rsidRDefault="008F67FA" w:rsidP="008F67FA">
      <w:pPr>
        <w:pStyle w:val="HTMLPreformatted"/>
        <w:shd w:val="clear" w:color="auto" w:fill="FFFFFF"/>
        <w:rPr>
          <w:ins w:id="13395" w:author="Manuel Hergenröder" w:date="2020-07-16T16:24:00Z"/>
          <w:rFonts w:ascii="Consolas" w:hAnsi="Consolas"/>
          <w:color w:val="000000"/>
          <w:sz w:val="18"/>
          <w:szCs w:val="18"/>
          <w:lang w:val="en-US"/>
          <w:rPrChange w:id="13396" w:author="Manuel Hergenröder" w:date="2020-07-16T16:26:00Z">
            <w:rPr>
              <w:ins w:id="13397" w:author="Manuel Hergenröder" w:date="2020-07-16T16:24:00Z"/>
              <w:rFonts w:ascii="Consolas" w:hAnsi="Consolas"/>
              <w:color w:val="000000"/>
            </w:rPr>
          </w:rPrChange>
        </w:rPr>
      </w:pPr>
      <w:ins w:id="13398" w:author="Manuel Hergenröder" w:date="2020-07-16T16:24:00Z">
        <w:r w:rsidRPr="00625FEA">
          <w:rPr>
            <w:rFonts w:ascii="Consolas" w:hAnsi="Consolas"/>
            <w:color w:val="000000"/>
            <w:sz w:val="18"/>
            <w:szCs w:val="18"/>
            <w:lang w:val="en-US"/>
            <w:rPrChange w:id="13399" w:author="Manuel Hergenröder" w:date="2020-07-16T16:26:00Z">
              <w:rPr>
                <w:rFonts w:ascii="Consolas" w:hAnsi="Consolas"/>
                <w:color w:val="000000"/>
              </w:rPr>
            </w:rPrChange>
          </w:rPr>
          <w:t>        </w:t>
        </w:r>
        <w:r w:rsidRPr="00625FEA">
          <w:rPr>
            <w:rFonts w:ascii="Consolas" w:hAnsi="Consolas"/>
            <w:color w:val="2B91AF"/>
            <w:sz w:val="18"/>
            <w:szCs w:val="18"/>
            <w:lang w:val="en-US"/>
            <w:rPrChange w:id="13400" w:author="Manuel Hergenröder" w:date="2020-07-16T16:26:00Z">
              <w:rPr>
                <w:rFonts w:ascii="Consolas" w:hAnsi="Consolas"/>
                <w:color w:val="2B91AF"/>
              </w:rPr>
            </w:rPrChange>
          </w:rPr>
          <w:t>Renderer</w:t>
        </w:r>
        <w:r w:rsidRPr="00625FEA">
          <w:rPr>
            <w:rFonts w:ascii="Consolas" w:hAnsi="Consolas"/>
            <w:color w:val="000000"/>
            <w:sz w:val="18"/>
            <w:szCs w:val="18"/>
            <w:lang w:val="en-US"/>
            <w:rPrChange w:id="13401" w:author="Manuel Hergenröder" w:date="2020-07-16T16:26:00Z">
              <w:rPr>
                <w:rFonts w:ascii="Consolas" w:hAnsi="Consolas"/>
                <w:color w:val="000000"/>
              </w:rPr>
            </w:rPrChange>
          </w:rPr>
          <w:t>[] </w:t>
        </w:r>
        <w:r w:rsidRPr="00625FEA">
          <w:rPr>
            <w:rFonts w:ascii="Consolas" w:hAnsi="Consolas"/>
            <w:color w:val="1F377F"/>
            <w:sz w:val="18"/>
            <w:szCs w:val="18"/>
            <w:lang w:val="en-US"/>
            <w:rPrChange w:id="13402" w:author="Manuel Hergenröder" w:date="2020-07-16T16:26:00Z">
              <w:rPr>
                <w:rFonts w:ascii="Consolas" w:hAnsi="Consolas"/>
                <w:color w:val="1F377F"/>
              </w:rPr>
            </w:rPrChange>
          </w:rPr>
          <w:t>renderers</w:t>
        </w:r>
        <w:r w:rsidRPr="00625FEA">
          <w:rPr>
            <w:rFonts w:ascii="Consolas" w:hAnsi="Consolas"/>
            <w:color w:val="000000"/>
            <w:sz w:val="18"/>
            <w:szCs w:val="18"/>
            <w:lang w:val="en-US"/>
            <w:rPrChange w:id="13403" w:author="Manuel Hergenröder" w:date="2020-07-16T16:26:00Z">
              <w:rPr>
                <w:rFonts w:ascii="Consolas" w:hAnsi="Consolas"/>
                <w:color w:val="000000"/>
              </w:rPr>
            </w:rPrChange>
          </w:rPr>
          <w:t> = </w:t>
        </w:r>
        <w:r w:rsidRPr="00625FEA">
          <w:rPr>
            <w:rFonts w:ascii="Consolas" w:hAnsi="Consolas"/>
            <w:color w:val="2B91AF"/>
            <w:sz w:val="18"/>
            <w:szCs w:val="18"/>
            <w:lang w:val="en-US"/>
            <w:rPrChange w:id="13404"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13405" w:author="Manuel Hergenröder" w:date="2020-07-16T16:26:00Z">
              <w:rPr>
                <w:rFonts w:ascii="Consolas" w:hAnsi="Consolas"/>
                <w:color w:val="000000"/>
              </w:rPr>
            </w:rPrChange>
          </w:rPr>
          <w:t>.</w:t>
        </w:r>
        <w:r w:rsidRPr="00625FEA">
          <w:rPr>
            <w:rFonts w:ascii="Consolas" w:hAnsi="Consolas"/>
            <w:color w:val="74531F"/>
            <w:sz w:val="18"/>
            <w:szCs w:val="18"/>
            <w:lang w:val="en-US"/>
            <w:rPrChange w:id="13406" w:author="Manuel Hergenröder" w:date="2020-07-16T16:26:00Z">
              <w:rPr>
                <w:rFonts w:ascii="Consolas" w:hAnsi="Consolas"/>
                <w:color w:val="74531F"/>
              </w:rPr>
            </w:rPrChange>
          </w:rPr>
          <w:t>Find</w:t>
        </w:r>
        <w:r w:rsidRPr="00625FEA">
          <w:rPr>
            <w:rFonts w:ascii="Consolas" w:hAnsi="Consolas"/>
            <w:color w:val="000000"/>
            <w:sz w:val="18"/>
            <w:szCs w:val="18"/>
            <w:lang w:val="en-US"/>
            <w:rPrChange w:id="13407" w:author="Manuel Hergenröder" w:date="2020-07-16T16:26:00Z">
              <w:rPr>
                <w:rFonts w:ascii="Consolas" w:hAnsi="Consolas"/>
                <w:color w:val="000000"/>
              </w:rPr>
            </w:rPrChange>
          </w:rPr>
          <w:t>(</w:t>
        </w:r>
        <w:r w:rsidRPr="00625FEA">
          <w:rPr>
            <w:rFonts w:ascii="Consolas" w:hAnsi="Consolas"/>
            <w:color w:val="A31515"/>
            <w:sz w:val="18"/>
            <w:szCs w:val="18"/>
            <w:lang w:val="en-US"/>
            <w:rPrChange w:id="13408" w:author="Manuel Hergenröder" w:date="2020-07-16T16:26:00Z">
              <w:rPr>
                <w:rFonts w:ascii="Consolas" w:hAnsi="Consolas"/>
                <w:color w:val="A31515"/>
              </w:rPr>
            </w:rPrChange>
          </w:rPr>
          <w:t>"SpectrumMesh"</w:t>
        </w:r>
        <w:r w:rsidRPr="00625FEA">
          <w:rPr>
            <w:rFonts w:ascii="Consolas" w:hAnsi="Consolas"/>
            <w:color w:val="000000"/>
            <w:sz w:val="18"/>
            <w:szCs w:val="18"/>
            <w:lang w:val="en-US"/>
            <w:rPrChange w:id="13409" w:author="Manuel Hergenröder" w:date="2020-07-16T16:26:00Z">
              <w:rPr>
                <w:rFonts w:ascii="Consolas" w:hAnsi="Consolas"/>
                <w:color w:val="000000"/>
              </w:rPr>
            </w:rPrChange>
          </w:rPr>
          <w:t>).</w:t>
        </w:r>
        <w:r w:rsidRPr="00625FEA">
          <w:rPr>
            <w:rFonts w:ascii="Consolas" w:hAnsi="Consolas"/>
            <w:color w:val="74531F"/>
            <w:sz w:val="18"/>
            <w:szCs w:val="18"/>
            <w:lang w:val="en-US"/>
            <w:rPrChange w:id="13410" w:author="Manuel Hergenröder" w:date="2020-07-16T16:26:00Z">
              <w:rPr>
                <w:rFonts w:ascii="Consolas" w:hAnsi="Consolas"/>
                <w:color w:val="74531F"/>
              </w:rPr>
            </w:rPrChange>
          </w:rPr>
          <w:t>GetComponentsInChildren</w:t>
        </w:r>
        <w:r w:rsidRPr="00625FEA">
          <w:rPr>
            <w:rFonts w:ascii="Consolas" w:hAnsi="Consolas"/>
            <w:color w:val="000000"/>
            <w:sz w:val="18"/>
            <w:szCs w:val="18"/>
            <w:lang w:val="en-US"/>
            <w:rPrChange w:id="13411" w:author="Manuel Hergenröder" w:date="2020-07-16T16:26:00Z">
              <w:rPr>
                <w:rFonts w:ascii="Consolas" w:hAnsi="Consolas"/>
                <w:color w:val="000000"/>
              </w:rPr>
            </w:rPrChange>
          </w:rPr>
          <w:t>&lt;</w:t>
        </w:r>
        <w:r w:rsidRPr="00625FEA">
          <w:rPr>
            <w:rFonts w:ascii="Consolas" w:hAnsi="Consolas"/>
            <w:color w:val="2B91AF"/>
            <w:sz w:val="18"/>
            <w:szCs w:val="18"/>
            <w:lang w:val="en-US"/>
            <w:rPrChange w:id="13412" w:author="Manuel Hergenröder" w:date="2020-07-16T16:26:00Z">
              <w:rPr>
                <w:rFonts w:ascii="Consolas" w:hAnsi="Consolas"/>
                <w:color w:val="2B91AF"/>
              </w:rPr>
            </w:rPrChange>
          </w:rPr>
          <w:t>Renderer</w:t>
        </w:r>
        <w:r w:rsidRPr="00625FEA">
          <w:rPr>
            <w:rFonts w:ascii="Consolas" w:hAnsi="Consolas"/>
            <w:color w:val="000000"/>
            <w:sz w:val="18"/>
            <w:szCs w:val="18"/>
            <w:lang w:val="en-US"/>
            <w:rPrChange w:id="13413" w:author="Manuel Hergenröder" w:date="2020-07-16T16:26:00Z">
              <w:rPr>
                <w:rFonts w:ascii="Consolas" w:hAnsi="Consolas"/>
                <w:color w:val="000000"/>
              </w:rPr>
            </w:rPrChange>
          </w:rPr>
          <w:t>&gt;();</w:t>
        </w:r>
      </w:ins>
    </w:p>
    <w:p w14:paraId="02284A2D" w14:textId="77777777" w:rsidR="008F67FA" w:rsidRPr="00625FEA" w:rsidRDefault="008F67FA" w:rsidP="008F67FA">
      <w:pPr>
        <w:pStyle w:val="HTMLPreformatted"/>
        <w:shd w:val="clear" w:color="auto" w:fill="FFFFFF"/>
        <w:rPr>
          <w:ins w:id="13414" w:author="Manuel Hergenröder" w:date="2020-07-16T16:24:00Z"/>
          <w:rFonts w:ascii="Consolas" w:hAnsi="Consolas"/>
          <w:color w:val="000000"/>
          <w:sz w:val="18"/>
          <w:szCs w:val="18"/>
          <w:lang w:val="en-US"/>
          <w:rPrChange w:id="13415" w:author="Manuel Hergenröder" w:date="2020-07-16T16:26:00Z">
            <w:rPr>
              <w:ins w:id="13416" w:author="Manuel Hergenröder" w:date="2020-07-16T16:24:00Z"/>
              <w:rFonts w:ascii="Consolas" w:hAnsi="Consolas"/>
              <w:color w:val="000000"/>
            </w:rPr>
          </w:rPrChange>
        </w:rPr>
      </w:pPr>
      <w:ins w:id="13417" w:author="Manuel Hergenröder" w:date="2020-07-16T16:24:00Z">
        <w:r w:rsidRPr="00625FEA">
          <w:rPr>
            <w:rFonts w:ascii="Consolas" w:hAnsi="Consolas"/>
            <w:color w:val="000000"/>
            <w:sz w:val="18"/>
            <w:szCs w:val="18"/>
            <w:lang w:val="en-US"/>
            <w:rPrChange w:id="13418" w:author="Manuel Hergenröder" w:date="2020-07-16T16:26:00Z">
              <w:rPr>
                <w:rFonts w:ascii="Consolas" w:hAnsi="Consolas"/>
                <w:color w:val="000000"/>
              </w:rPr>
            </w:rPrChange>
          </w:rPr>
          <w:t>        </w:t>
        </w:r>
        <w:r w:rsidRPr="00625FEA">
          <w:rPr>
            <w:rFonts w:ascii="Consolas" w:hAnsi="Consolas"/>
            <w:color w:val="2B91AF"/>
            <w:sz w:val="18"/>
            <w:szCs w:val="18"/>
            <w:lang w:val="en-US"/>
            <w:rPrChange w:id="13419" w:author="Manuel Hergenröder" w:date="2020-07-16T16:26:00Z">
              <w:rPr>
                <w:rFonts w:ascii="Consolas" w:hAnsi="Consolas"/>
                <w:color w:val="2B91AF"/>
              </w:rPr>
            </w:rPrChange>
          </w:rPr>
          <w:t>Bounds</w:t>
        </w:r>
        <w:r w:rsidRPr="00625FEA">
          <w:rPr>
            <w:rFonts w:ascii="Consolas" w:hAnsi="Consolas"/>
            <w:color w:val="000000"/>
            <w:sz w:val="18"/>
            <w:szCs w:val="18"/>
            <w:lang w:val="en-US"/>
            <w:rPrChange w:id="13420" w:author="Manuel Hergenröder" w:date="2020-07-16T16:26:00Z">
              <w:rPr>
                <w:rFonts w:ascii="Consolas" w:hAnsi="Consolas"/>
                <w:color w:val="000000"/>
              </w:rPr>
            </w:rPrChange>
          </w:rPr>
          <w:t> </w:t>
        </w:r>
        <w:r w:rsidRPr="00625FEA">
          <w:rPr>
            <w:rFonts w:ascii="Consolas" w:hAnsi="Consolas"/>
            <w:color w:val="1F377F"/>
            <w:sz w:val="18"/>
            <w:szCs w:val="18"/>
            <w:lang w:val="en-US"/>
            <w:rPrChange w:id="13421" w:author="Manuel Hergenröder" w:date="2020-07-16T16:26:00Z">
              <w:rPr>
                <w:rFonts w:ascii="Consolas" w:hAnsi="Consolas"/>
                <w:color w:val="1F377F"/>
              </w:rPr>
            </w:rPrChange>
          </w:rPr>
          <w:t>combinedBounds</w:t>
        </w:r>
        <w:r w:rsidRPr="00625FEA">
          <w:rPr>
            <w:rFonts w:ascii="Consolas" w:hAnsi="Consolas"/>
            <w:color w:val="000000"/>
            <w:sz w:val="18"/>
            <w:szCs w:val="18"/>
            <w:lang w:val="en-US"/>
            <w:rPrChange w:id="13422" w:author="Manuel Hergenröder" w:date="2020-07-16T16:26:00Z">
              <w:rPr>
                <w:rFonts w:ascii="Consolas" w:hAnsi="Consolas"/>
                <w:color w:val="000000"/>
              </w:rPr>
            </w:rPrChange>
          </w:rPr>
          <w:t> = </w:t>
        </w:r>
        <w:r w:rsidRPr="00625FEA">
          <w:rPr>
            <w:rFonts w:ascii="Consolas" w:hAnsi="Consolas"/>
            <w:color w:val="0000FF"/>
            <w:sz w:val="18"/>
            <w:szCs w:val="18"/>
            <w:lang w:val="en-US"/>
            <w:rPrChange w:id="13423" w:author="Manuel Hergenröder" w:date="2020-07-16T16:26:00Z">
              <w:rPr>
                <w:rFonts w:ascii="Consolas" w:hAnsi="Consolas"/>
                <w:color w:val="0000FF"/>
              </w:rPr>
            </w:rPrChange>
          </w:rPr>
          <w:t>new</w:t>
        </w:r>
        <w:r w:rsidRPr="00625FEA">
          <w:rPr>
            <w:rFonts w:ascii="Consolas" w:hAnsi="Consolas"/>
            <w:color w:val="000000"/>
            <w:sz w:val="18"/>
            <w:szCs w:val="18"/>
            <w:lang w:val="en-US"/>
            <w:rPrChange w:id="13424" w:author="Manuel Hergenröder" w:date="2020-07-16T16:26:00Z">
              <w:rPr>
                <w:rFonts w:ascii="Consolas" w:hAnsi="Consolas"/>
                <w:color w:val="000000"/>
              </w:rPr>
            </w:rPrChange>
          </w:rPr>
          <w:t> </w:t>
        </w:r>
        <w:r w:rsidRPr="00625FEA">
          <w:rPr>
            <w:rFonts w:ascii="Consolas" w:hAnsi="Consolas"/>
            <w:color w:val="2B91AF"/>
            <w:sz w:val="18"/>
            <w:szCs w:val="18"/>
            <w:lang w:val="en-US"/>
            <w:rPrChange w:id="13425" w:author="Manuel Hergenröder" w:date="2020-07-16T16:26:00Z">
              <w:rPr>
                <w:rFonts w:ascii="Consolas" w:hAnsi="Consolas"/>
                <w:color w:val="2B91AF"/>
              </w:rPr>
            </w:rPrChange>
          </w:rPr>
          <w:t>Bounds</w:t>
        </w:r>
        <w:r w:rsidRPr="00625FEA">
          <w:rPr>
            <w:rFonts w:ascii="Consolas" w:hAnsi="Consolas"/>
            <w:color w:val="000000"/>
            <w:sz w:val="18"/>
            <w:szCs w:val="18"/>
            <w:lang w:val="en-US"/>
            <w:rPrChange w:id="13426" w:author="Manuel Hergenröder" w:date="2020-07-16T16:26:00Z">
              <w:rPr>
                <w:rFonts w:ascii="Consolas" w:hAnsi="Consolas"/>
                <w:color w:val="000000"/>
              </w:rPr>
            </w:rPrChange>
          </w:rPr>
          <w:t>();</w:t>
        </w:r>
      </w:ins>
    </w:p>
    <w:p w14:paraId="5EB25ED6" w14:textId="77777777" w:rsidR="008F67FA" w:rsidRPr="00625FEA" w:rsidRDefault="008F67FA" w:rsidP="008F67FA">
      <w:pPr>
        <w:pStyle w:val="HTMLPreformatted"/>
        <w:shd w:val="clear" w:color="auto" w:fill="FFFFFF"/>
        <w:rPr>
          <w:ins w:id="13427" w:author="Manuel Hergenröder" w:date="2020-07-16T16:24:00Z"/>
          <w:rFonts w:ascii="Consolas" w:hAnsi="Consolas"/>
          <w:color w:val="000000"/>
          <w:sz w:val="18"/>
          <w:szCs w:val="18"/>
          <w:lang w:val="en-US"/>
          <w:rPrChange w:id="13428" w:author="Manuel Hergenröder" w:date="2020-07-16T16:26:00Z">
            <w:rPr>
              <w:ins w:id="13429" w:author="Manuel Hergenröder" w:date="2020-07-16T16:24:00Z"/>
              <w:rFonts w:ascii="Consolas" w:hAnsi="Consolas"/>
              <w:color w:val="000000"/>
            </w:rPr>
          </w:rPrChange>
        </w:rPr>
      </w:pPr>
      <w:ins w:id="13430" w:author="Manuel Hergenröder" w:date="2020-07-16T16:24:00Z">
        <w:r w:rsidRPr="00625FEA">
          <w:rPr>
            <w:rFonts w:ascii="Consolas" w:hAnsi="Consolas"/>
            <w:color w:val="000000"/>
            <w:sz w:val="18"/>
            <w:szCs w:val="18"/>
            <w:lang w:val="en-US"/>
            <w:rPrChange w:id="13431" w:author="Manuel Hergenröder" w:date="2020-07-16T16:26:00Z">
              <w:rPr>
                <w:rFonts w:ascii="Consolas" w:hAnsi="Consolas"/>
                <w:color w:val="000000"/>
              </w:rPr>
            </w:rPrChange>
          </w:rPr>
          <w:t xml:space="preserve"> </w:t>
        </w:r>
      </w:ins>
    </w:p>
    <w:p w14:paraId="7BED2450" w14:textId="77777777" w:rsidR="008F67FA" w:rsidRPr="00625FEA" w:rsidRDefault="008F67FA" w:rsidP="008F67FA">
      <w:pPr>
        <w:pStyle w:val="HTMLPreformatted"/>
        <w:shd w:val="clear" w:color="auto" w:fill="FFFFFF"/>
        <w:rPr>
          <w:ins w:id="13432" w:author="Manuel Hergenröder" w:date="2020-07-16T16:24:00Z"/>
          <w:rFonts w:ascii="Consolas" w:hAnsi="Consolas"/>
          <w:color w:val="000000"/>
          <w:sz w:val="18"/>
          <w:szCs w:val="18"/>
          <w:lang w:val="en-US"/>
          <w:rPrChange w:id="13433" w:author="Manuel Hergenröder" w:date="2020-07-16T16:26:00Z">
            <w:rPr>
              <w:ins w:id="13434" w:author="Manuel Hergenröder" w:date="2020-07-16T16:24:00Z"/>
              <w:rFonts w:ascii="Consolas" w:hAnsi="Consolas"/>
              <w:color w:val="000000"/>
            </w:rPr>
          </w:rPrChange>
        </w:rPr>
      </w:pPr>
      <w:ins w:id="13435" w:author="Manuel Hergenröder" w:date="2020-07-16T16:24:00Z">
        <w:r w:rsidRPr="00625FEA">
          <w:rPr>
            <w:rFonts w:ascii="Consolas" w:hAnsi="Consolas"/>
            <w:color w:val="000000"/>
            <w:sz w:val="18"/>
            <w:szCs w:val="18"/>
            <w:lang w:val="en-US"/>
            <w:rPrChange w:id="13436" w:author="Manuel Hergenröder" w:date="2020-07-16T16:26:00Z">
              <w:rPr>
                <w:rFonts w:ascii="Consolas" w:hAnsi="Consolas"/>
                <w:color w:val="000000"/>
              </w:rPr>
            </w:rPrChange>
          </w:rPr>
          <w:t>        </w:t>
        </w:r>
        <w:r w:rsidRPr="00625FEA">
          <w:rPr>
            <w:rFonts w:ascii="Consolas" w:hAnsi="Consolas"/>
            <w:color w:val="8F08C4"/>
            <w:sz w:val="18"/>
            <w:szCs w:val="18"/>
            <w:lang w:val="en-US"/>
            <w:rPrChange w:id="13437" w:author="Manuel Hergenröder" w:date="2020-07-16T16:26:00Z">
              <w:rPr>
                <w:rFonts w:ascii="Consolas" w:hAnsi="Consolas"/>
                <w:color w:val="8F08C4"/>
              </w:rPr>
            </w:rPrChange>
          </w:rPr>
          <w:t>for</w:t>
        </w:r>
        <w:r w:rsidRPr="00625FEA">
          <w:rPr>
            <w:rFonts w:ascii="Consolas" w:hAnsi="Consolas"/>
            <w:color w:val="000000"/>
            <w:sz w:val="18"/>
            <w:szCs w:val="18"/>
            <w:lang w:val="en-US"/>
            <w:rPrChange w:id="13438" w:author="Manuel Hergenröder" w:date="2020-07-16T16:26:00Z">
              <w:rPr>
                <w:rFonts w:ascii="Consolas" w:hAnsi="Consolas"/>
                <w:color w:val="000000"/>
              </w:rPr>
            </w:rPrChange>
          </w:rPr>
          <w:t> (</w:t>
        </w:r>
        <w:r w:rsidRPr="00625FEA">
          <w:rPr>
            <w:rFonts w:ascii="Consolas" w:hAnsi="Consolas"/>
            <w:color w:val="0000FF"/>
            <w:sz w:val="18"/>
            <w:szCs w:val="18"/>
            <w:lang w:val="en-US"/>
            <w:rPrChange w:id="13439" w:author="Manuel Hergenröder" w:date="2020-07-16T16:26:00Z">
              <w:rPr>
                <w:rFonts w:ascii="Consolas" w:hAnsi="Consolas"/>
                <w:color w:val="0000FF"/>
              </w:rPr>
            </w:rPrChange>
          </w:rPr>
          <w:t>int</w:t>
        </w:r>
        <w:r w:rsidRPr="00625FEA">
          <w:rPr>
            <w:rFonts w:ascii="Consolas" w:hAnsi="Consolas"/>
            <w:color w:val="000000"/>
            <w:sz w:val="18"/>
            <w:szCs w:val="18"/>
            <w:lang w:val="en-US"/>
            <w:rPrChange w:id="13440" w:author="Manuel Hergenröder" w:date="2020-07-16T16:26:00Z">
              <w:rPr>
                <w:rFonts w:ascii="Consolas" w:hAnsi="Consolas"/>
                <w:color w:val="000000"/>
              </w:rPr>
            </w:rPrChange>
          </w:rPr>
          <w:t> </w:t>
        </w:r>
        <w:r w:rsidRPr="00625FEA">
          <w:rPr>
            <w:rFonts w:ascii="Consolas" w:hAnsi="Consolas"/>
            <w:color w:val="1F377F"/>
            <w:sz w:val="18"/>
            <w:szCs w:val="18"/>
            <w:lang w:val="en-US"/>
            <w:rPrChange w:id="13441" w:author="Manuel Hergenröder" w:date="2020-07-16T16:26:00Z">
              <w:rPr>
                <w:rFonts w:ascii="Consolas" w:hAnsi="Consolas"/>
                <w:color w:val="1F377F"/>
              </w:rPr>
            </w:rPrChange>
          </w:rPr>
          <w:t>i</w:t>
        </w:r>
        <w:r w:rsidRPr="00625FEA">
          <w:rPr>
            <w:rFonts w:ascii="Consolas" w:hAnsi="Consolas"/>
            <w:color w:val="000000"/>
            <w:sz w:val="18"/>
            <w:szCs w:val="18"/>
            <w:lang w:val="en-US"/>
            <w:rPrChange w:id="13442" w:author="Manuel Hergenröder" w:date="2020-07-16T16:26:00Z">
              <w:rPr>
                <w:rFonts w:ascii="Consolas" w:hAnsi="Consolas"/>
                <w:color w:val="000000"/>
              </w:rPr>
            </w:rPrChange>
          </w:rPr>
          <w:t> = 0; </w:t>
        </w:r>
        <w:r w:rsidRPr="00625FEA">
          <w:rPr>
            <w:rFonts w:ascii="Consolas" w:hAnsi="Consolas"/>
            <w:color w:val="1F377F"/>
            <w:sz w:val="18"/>
            <w:szCs w:val="18"/>
            <w:lang w:val="en-US"/>
            <w:rPrChange w:id="13443" w:author="Manuel Hergenröder" w:date="2020-07-16T16:26:00Z">
              <w:rPr>
                <w:rFonts w:ascii="Consolas" w:hAnsi="Consolas"/>
                <w:color w:val="1F377F"/>
              </w:rPr>
            </w:rPrChange>
          </w:rPr>
          <w:t>i</w:t>
        </w:r>
        <w:r w:rsidRPr="00625FEA">
          <w:rPr>
            <w:rFonts w:ascii="Consolas" w:hAnsi="Consolas"/>
            <w:color w:val="000000"/>
            <w:sz w:val="18"/>
            <w:szCs w:val="18"/>
            <w:lang w:val="en-US"/>
            <w:rPrChange w:id="13444" w:author="Manuel Hergenröder" w:date="2020-07-16T16:26:00Z">
              <w:rPr>
                <w:rFonts w:ascii="Consolas" w:hAnsi="Consolas"/>
                <w:color w:val="000000"/>
              </w:rPr>
            </w:rPrChange>
          </w:rPr>
          <w:t> &lt; </w:t>
        </w:r>
        <w:r w:rsidRPr="00625FEA">
          <w:rPr>
            <w:rFonts w:ascii="Consolas" w:hAnsi="Consolas"/>
            <w:color w:val="1F377F"/>
            <w:sz w:val="18"/>
            <w:szCs w:val="18"/>
            <w:lang w:val="en-US"/>
            <w:rPrChange w:id="13445" w:author="Manuel Hergenröder" w:date="2020-07-16T16:26:00Z">
              <w:rPr>
                <w:rFonts w:ascii="Consolas" w:hAnsi="Consolas"/>
                <w:color w:val="1F377F"/>
              </w:rPr>
            </w:rPrChange>
          </w:rPr>
          <w:t>renderers</w:t>
        </w:r>
        <w:r w:rsidRPr="00625FEA">
          <w:rPr>
            <w:rFonts w:ascii="Consolas" w:hAnsi="Consolas"/>
            <w:color w:val="000000"/>
            <w:sz w:val="18"/>
            <w:szCs w:val="18"/>
            <w:lang w:val="en-US"/>
            <w:rPrChange w:id="13446" w:author="Manuel Hergenröder" w:date="2020-07-16T16:26:00Z">
              <w:rPr>
                <w:rFonts w:ascii="Consolas" w:hAnsi="Consolas"/>
                <w:color w:val="000000"/>
              </w:rPr>
            </w:rPrChange>
          </w:rPr>
          <w:t>.Length; </w:t>
        </w:r>
        <w:r w:rsidRPr="00625FEA">
          <w:rPr>
            <w:rFonts w:ascii="Consolas" w:hAnsi="Consolas"/>
            <w:color w:val="1F377F"/>
            <w:sz w:val="18"/>
            <w:szCs w:val="18"/>
            <w:lang w:val="en-US"/>
            <w:rPrChange w:id="13447" w:author="Manuel Hergenröder" w:date="2020-07-16T16:26:00Z">
              <w:rPr>
                <w:rFonts w:ascii="Consolas" w:hAnsi="Consolas"/>
                <w:color w:val="1F377F"/>
              </w:rPr>
            </w:rPrChange>
          </w:rPr>
          <w:t>i</w:t>
        </w:r>
        <w:r w:rsidRPr="00625FEA">
          <w:rPr>
            <w:rFonts w:ascii="Consolas" w:hAnsi="Consolas"/>
            <w:color w:val="000000"/>
            <w:sz w:val="18"/>
            <w:szCs w:val="18"/>
            <w:lang w:val="en-US"/>
            <w:rPrChange w:id="13448" w:author="Manuel Hergenröder" w:date="2020-07-16T16:26:00Z">
              <w:rPr>
                <w:rFonts w:ascii="Consolas" w:hAnsi="Consolas"/>
                <w:color w:val="000000"/>
              </w:rPr>
            </w:rPrChange>
          </w:rPr>
          <w:t>++)</w:t>
        </w:r>
      </w:ins>
    </w:p>
    <w:p w14:paraId="53970979" w14:textId="77777777" w:rsidR="008F67FA" w:rsidRPr="00625FEA" w:rsidRDefault="008F67FA" w:rsidP="008F67FA">
      <w:pPr>
        <w:pStyle w:val="HTMLPreformatted"/>
        <w:shd w:val="clear" w:color="auto" w:fill="FFFFFF"/>
        <w:rPr>
          <w:ins w:id="13449" w:author="Manuel Hergenröder" w:date="2020-07-16T16:24:00Z"/>
          <w:rFonts w:ascii="Consolas" w:hAnsi="Consolas"/>
          <w:color w:val="000000"/>
          <w:sz w:val="18"/>
          <w:szCs w:val="18"/>
          <w:lang w:val="en-US"/>
          <w:rPrChange w:id="13450" w:author="Manuel Hergenröder" w:date="2020-07-16T16:26:00Z">
            <w:rPr>
              <w:ins w:id="13451" w:author="Manuel Hergenröder" w:date="2020-07-16T16:24:00Z"/>
              <w:rFonts w:ascii="Consolas" w:hAnsi="Consolas"/>
              <w:color w:val="000000"/>
            </w:rPr>
          </w:rPrChange>
        </w:rPr>
      </w:pPr>
      <w:ins w:id="13452" w:author="Manuel Hergenröder" w:date="2020-07-16T16:24:00Z">
        <w:r w:rsidRPr="00625FEA">
          <w:rPr>
            <w:rFonts w:ascii="Consolas" w:hAnsi="Consolas"/>
            <w:color w:val="000000"/>
            <w:sz w:val="18"/>
            <w:szCs w:val="18"/>
            <w:lang w:val="en-US"/>
            <w:rPrChange w:id="13453" w:author="Manuel Hergenröder" w:date="2020-07-16T16:26:00Z">
              <w:rPr>
                <w:rFonts w:ascii="Consolas" w:hAnsi="Consolas"/>
                <w:color w:val="000000"/>
              </w:rPr>
            </w:rPrChange>
          </w:rPr>
          <w:t>        {</w:t>
        </w:r>
      </w:ins>
    </w:p>
    <w:p w14:paraId="64533CE6" w14:textId="77777777" w:rsidR="008F67FA" w:rsidRPr="00625FEA" w:rsidRDefault="008F67FA" w:rsidP="008F67FA">
      <w:pPr>
        <w:pStyle w:val="HTMLPreformatted"/>
        <w:shd w:val="clear" w:color="auto" w:fill="FFFFFF"/>
        <w:rPr>
          <w:ins w:id="13454" w:author="Manuel Hergenröder" w:date="2020-07-16T16:24:00Z"/>
          <w:rFonts w:ascii="Consolas" w:hAnsi="Consolas"/>
          <w:color w:val="000000"/>
          <w:sz w:val="18"/>
          <w:szCs w:val="18"/>
          <w:lang w:val="en-US"/>
          <w:rPrChange w:id="13455" w:author="Manuel Hergenröder" w:date="2020-07-16T16:26:00Z">
            <w:rPr>
              <w:ins w:id="13456" w:author="Manuel Hergenröder" w:date="2020-07-16T16:24:00Z"/>
              <w:rFonts w:ascii="Consolas" w:hAnsi="Consolas"/>
              <w:color w:val="000000"/>
            </w:rPr>
          </w:rPrChange>
        </w:rPr>
      </w:pPr>
      <w:ins w:id="13457" w:author="Manuel Hergenröder" w:date="2020-07-16T16:24:00Z">
        <w:r w:rsidRPr="00625FEA">
          <w:rPr>
            <w:rFonts w:ascii="Consolas" w:hAnsi="Consolas"/>
            <w:color w:val="000000"/>
            <w:sz w:val="18"/>
            <w:szCs w:val="18"/>
            <w:lang w:val="en-US"/>
            <w:rPrChange w:id="13458" w:author="Manuel Hergenröder" w:date="2020-07-16T16:26:00Z">
              <w:rPr>
                <w:rFonts w:ascii="Consolas" w:hAnsi="Consolas"/>
                <w:color w:val="000000"/>
              </w:rPr>
            </w:rPrChange>
          </w:rPr>
          <w:t>            </w:t>
        </w:r>
        <w:r w:rsidRPr="00625FEA">
          <w:rPr>
            <w:rFonts w:ascii="Consolas" w:hAnsi="Consolas"/>
            <w:color w:val="1F377F"/>
            <w:sz w:val="18"/>
            <w:szCs w:val="18"/>
            <w:lang w:val="en-US"/>
            <w:rPrChange w:id="13459" w:author="Manuel Hergenröder" w:date="2020-07-16T16:26:00Z">
              <w:rPr>
                <w:rFonts w:ascii="Consolas" w:hAnsi="Consolas"/>
                <w:color w:val="1F377F"/>
              </w:rPr>
            </w:rPrChange>
          </w:rPr>
          <w:t>combinedBounds</w:t>
        </w:r>
        <w:r w:rsidRPr="00625FEA">
          <w:rPr>
            <w:rFonts w:ascii="Consolas" w:hAnsi="Consolas"/>
            <w:color w:val="000000"/>
            <w:sz w:val="18"/>
            <w:szCs w:val="18"/>
            <w:lang w:val="en-US"/>
            <w:rPrChange w:id="13460" w:author="Manuel Hergenröder" w:date="2020-07-16T16:26:00Z">
              <w:rPr>
                <w:rFonts w:ascii="Consolas" w:hAnsi="Consolas"/>
                <w:color w:val="000000"/>
              </w:rPr>
            </w:rPrChange>
          </w:rPr>
          <w:t>.</w:t>
        </w:r>
        <w:r w:rsidRPr="00625FEA">
          <w:rPr>
            <w:rFonts w:ascii="Consolas" w:hAnsi="Consolas"/>
            <w:color w:val="74531F"/>
            <w:sz w:val="18"/>
            <w:szCs w:val="18"/>
            <w:lang w:val="en-US"/>
            <w:rPrChange w:id="13461" w:author="Manuel Hergenröder" w:date="2020-07-16T16:26:00Z">
              <w:rPr>
                <w:rFonts w:ascii="Consolas" w:hAnsi="Consolas"/>
                <w:color w:val="74531F"/>
              </w:rPr>
            </w:rPrChange>
          </w:rPr>
          <w:t>Encapsulate</w:t>
        </w:r>
        <w:r w:rsidRPr="00625FEA">
          <w:rPr>
            <w:rFonts w:ascii="Consolas" w:hAnsi="Consolas"/>
            <w:color w:val="000000"/>
            <w:sz w:val="18"/>
            <w:szCs w:val="18"/>
            <w:lang w:val="en-US"/>
            <w:rPrChange w:id="13462" w:author="Manuel Hergenröder" w:date="2020-07-16T16:26:00Z">
              <w:rPr>
                <w:rFonts w:ascii="Consolas" w:hAnsi="Consolas"/>
                <w:color w:val="000000"/>
              </w:rPr>
            </w:rPrChange>
          </w:rPr>
          <w:t>(</w:t>
        </w:r>
        <w:r w:rsidRPr="00625FEA">
          <w:rPr>
            <w:rFonts w:ascii="Consolas" w:hAnsi="Consolas"/>
            <w:color w:val="1F377F"/>
            <w:sz w:val="18"/>
            <w:szCs w:val="18"/>
            <w:lang w:val="en-US"/>
            <w:rPrChange w:id="13463" w:author="Manuel Hergenröder" w:date="2020-07-16T16:26:00Z">
              <w:rPr>
                <w:rFonts w:ascii="Consolas" w:hAnsi="Consolas"/>
                <w:color w:val="1F377F"/>
              </w:rPr>
            </w:rPrChange>
          </w:rPr>
          <w:t>renderers</w:t>
        </w:r>
        <w:r w:rsidRPr="00625FEA">
          <w:rPr>
            <w:rFonts w:ascii="Consolas" w:hAnsi="Consolas"/>
            <w:color w:val="000000"/>
            <w:sz w:val="18"/>
            <w:szCs w:val="18"/>
            <w:lang w:val="en-US"/>
            <w:rPrChange w:id="13464" w:author="Manuel Hergenröder" w:date="2020-07-16T16:26:00Z">
              <w:rPr>
                <w:rFonts w:ascii="Consolas" w:hAnsi="Consolas"/>
                <w:color w:val="000000"/>
              </w:rPr>
            </w:rPrChange>
          </w:rPr>
          <w:t>[</w:t>
        </w:r>
        <w:r w:rsidRPr="00625FEA">
          <w:rPr>
            <w:rFonts w:ascii="Consolas" w:hAnsi="Consolas"/>
            <w:color w:val="1F377F"/>
            <w:sz w:val="18"/>
            <w:szCs w:val="18"/>
            <w:lang w:val="en-US"/>
            <w:rPrChange w:id="13465" w:author="Manuel Hergenröder" w:date="2020-07-16T16:26:00Z">
              <w:rPr>
                <w:rFonts w:ascii="Consolas" w:hAnsi="Consolas"/>
                <w:color w:val="1F377F"/>
              </w:rPr>
            </w:rPrChange>
          </w:rPr>
          <w:t>i</w:t>
        </w:r>
        <w:r w:rsidRPr="00625FEA">
          <w:rPr>
            <w:rFonts w:ascii="Consolas" w:hAnsi="Consolas"/>
            <w:color w:val="000000"/>
            <w:sz w:val="18"/>
            <w:szCs w:val="18"/>
            <w:lang w:val="en-US"/>
            <w:rPrChange w:id="13466" w:author="Manuel Hergenröder" w:date="2020-07-16T16:26:00Z">
              <w:rPr>
                <w:rFonts w:ascii="Consolas" w:hAnsi="Consolas"/>
                <w:color w:val="000000"/>
              </w:rPr>
            </w:rPrChange>
          </w:rPr>
          <w:t>].bounds);</w:t>
        </w:r>
      </w:ins>
    </w:p>
    <w:p w14:paraId="68542A81" w14:textId="77777777" w:rsidR="008F67FA" w:rsidRPr="00625FEA" w:rsidRDefault="008F67FA" w:rsidP="008F67FA">
      <w:pPr>
        <w:pStyle w:val="HTMLPreformatted"/>
        <w:shd w:val="clear" w:color="auto" w:fill="FFFFFF"/>
        <w:rPr>
          <w:ins w:id="13467" w:author="Manuel Hergenröder" w:date="2020-07-16T16:24:00Z"/>
          <w:rFonts w:ascii="Consolas" w:hAnsi="Consolas"/>
          <w:color w:val="000000"/>
          <w:sz w:val="18"/>
          <w:szCs w:val="18"/>
          <w:rPrChange w:id="13468" w:author="Manuel Hergenröder" w:date="2020-07-16T16:26:00Z">
            <w:rPr>
              <w:ins w:id="13469" w:author="Manuel Hergenröder" w:date="2020-07-16T16:24:00Z"/>
              <w:rFonts w:ascii="Consolas" w:hAnsi="Consolas"/>
              <w:color w:val="000000"/>
            </w:rPr>
          </w:rPrChange>
        </w:rPr>
      </w:pPr>
      <w:ins w:id="13470" w:author="Manuel Hergenröder" w:date="2020-07-16T16:24:00Z">
        <w:r w:rsidRPr="00625FEA">
          <w:rPr>
            <w:rFonts w:ascii="Consolas" w:hAnsi="Consolas"/>
            <w:color w:val="000000"/>
            <w:sz w:val="18"/>
            <w:szCs w:val="18"/>
            <w:lang w:val="en-US"/>
            <w:rPrChange w:id="13471" w:author="Manuel Hergenröder" w:date="2020-07-16T16:26:00Z">
              <w:rPr>
                <w:rFonts w:ascii="Consolas" w:hAnsi="Consolas"/>
                <w:color w:val="000000"/>
              </w:rPr>
            </w:rPrChange>
          </w:rPr>
          <w:t>        </w:t>
        </w:r>
        <w:r w:rsidRPr="00625FEA">
          <w:rPr>
            <w:rFonts w:ascii="Consolas" w:hAnsi="Consolas"/>
            <w:color w:val="000000"/>
            <w:sz w:val="18"/>
            <w:szCs w:val="18"/>
            <w:rPrChange w:id="13472" w:author="Manuel Hergenröder" w:date="2020-07-16T16:26:00Z">
              <w:rPr>
                <w:rFonts w:ascii="Consolas" w:hAnsi="Consolas"/>
                <w:color w:val="000000"/>
              </w:rPr>
            </w:rPrChange>
          </w:rPr>
          <w:t>}</w:t>
        </w:r>
      </w:ins>
    </w:p>
    <w:p w14:paraId="7FEF86BA" w14:textId="77777777" w:rsidR="008F67FA" w:rsidRPr="00625FEA" w:rsidRDefault="008F67FA" w:rsidP="008F67FA">
      <w:pPr>
        <w:pStyle w:val="HTMLPreformatted"/>
        <w:shd w:val="clear" w:color="auto" w:fill="FFFFFF"/>
        <w:rPr>
          <w:ins w:id="13473" w:author="Manuel Hergenröder" w:date="2020-07-16T16:24:00Z"/>
          <w:rFonts w:ascii="Consolas" w:hAnsi="Consolas"/>
          <w:color w:val="000000"/>
          <w:sz w:val="18"/>
          <w:szCs w:val="18"/>
          <w:rPrChange w:id="13474" w:author="Manuel Hergenröder" w:date="2020-07-16T16:26:00Z">
            <w:rPr>
              <w:ins w:id="13475" w:author="Manuel Hergenröder" w:date="2020-07-16T16:24:00Z"/>
              <w:rFonts w:ascii="Consolas" w:hAnsi="Consolas"/>
              <w:color w:val="000000"/>
            </w:rPr>
          </w:rPrChange>
        </w:rPr>
      </w:pPr>
      <w:ins w:id="13476" w:author="Manuel Hergenröder" w:date="2020-07-16T16:24:00Z">
        <w:r w:rsidRPr="00625FEA">
          <w:rPr>
            <w:rFonts w:ascii="Consolas" w:hAnsi="Consolas"/>
            <w:color w:val="000000"/>
            <w:sz w:val="18"/>
            <w:szCs w:val="18"/>
            <w:rPrChange w:id="13477" w:author="Manuel Hergenröder" w:date="2020-07-16T16:26:00Z">
              <w:rPr>
                <w:rFonts w:ascii="Consolas" w:hAnsi="Consolas"/>
                <w:color w:val="000000"/>
              </w:rPr>
            </w:rPrChange>
          </w:rPr>
          <w:t xml:space="preserve"> </w:t>
        </w:r>
      </w:ins>
    </w:p>
    <w:p w14:paraId="2310950B" w14:textId="77777777" w:rsidR="008F67FA" w:rsidRPr="00625FEA" w:rsidRDefault="008F67FA" w:rsidP="008F67FA">
      <w:pPr>
        <w:pStyle w:val="HTMLPreformatted"/>
        <w:shd w:val="clear" w:color="auto" w:fill="FFFFFF"/>
        <w:rPr>
          <w:ins w:id="13478" w:author="Manuel Hergenröder" w:date="2020-07-16T16:24:00Z"/>
          <w:rFonts w:ascii="Consolas" w:hAnsi="Consolas"/>
          <w:color w:val="000000"/>
          <w:sz w:val="18"/>
          <w:szCs w:val="18"/>
          <w:rPrChange w:id="13479" w:author="Manuel Hergenröder" w:date="2020-07-16T16:26:00Z">
            <w:rPr>
              <w:ins w:id="13480" w:author="Manuel Hergenröder" w:date="2020-07-16T16:24:00Z"/>
              <w:rFonts w:ascii="Consolas" w:hAnsi="Consolas"/>
              <w:color w:val="000000"/>
            </w:rPr>
          </w:rPrChange>
        </w:rPr>
      </w:pPr>
      <w:ins w:id="13481" w:author="Manuel Hergenröder" w:date="2020-07-16T16:24:00Z">
        <w:r w:rsidRPr="00625FEA">
          <w:rPr>
            <w:rFonts w:ascii="Consolas" w:hAnsi="Consolas"/>
            <w:color w:val="000000"/>
            <w:sz w:val="18"/>
            <w:szCs w:val="18"/>
            <w:rPrChange w:id="13482" w:author="Manuel Hergenröder" w:date="2020-07-16T16:26:00Z">
              <w:rPr>
                <w:rFonts w:ascii="Consolas" w:hAnsi="Consolas"/>
                <w:color w:val="000000"/>
              </w:rPr>
            </w:rPrChange>
          </w:rPr>
          <w:t>        </w:t>
        </w:r>
        <w:r w:rsidRPr="00625FEA">
          <w:rPr>
            <w:rFonts w:ascii="Consolas" w:hAnsi="Consolas"/>
            <w:color w:val="8F08C4"/>
            <w:sz w:val="18"/>
            <w:szCs w:val="18"/>
            <w:rPrChange w:id="13483" w:author="Manuel Hergenröder" w:date="2020-07-16T16:26:00Z">
              <w:rPr>
                <w:rFonts w:ascii="Consolas" w:hAnsi="Consolas"/>
                <w:color w:val="8F08C4"/>
              </w:rPr>
            </w:rPrChange>
          </w:rPr>
          <w:t>return</w:t>
        </w:r>
        <w:r w:rsidRPr="00625FEA">
          <w:rPr>
            <w:rFonts w:ascii="Consolas" w:hAnsi="Consolas"/>
            <w:color w:val="000000"/>
            <w:sz w:val="18"/>
            <w:szCs w:val="18"/>
            <w:rPrChange w:id="13484" w:author="Manuel Hergenröder" w:date="2020-07-16T16:26:00Z">
              <w:rPr>
                <w:rFonts w:ascii="Consolas" w:hAnsi="Consolas"/>
                <w:color w:val="000000"/>
              </w:rPr>
            </w:rPrChange>
          </w:rPr>
          <w:t> </w:t>
        </w:r>
        <w:r w:rsidRPr="00625FEA">
          <w:rPr>
            <w:rFonts w:ascii="Consolas" w:hAnsi="Consolas"/>
            <w:color w:val="1F377F"/>
            <w:sz w:val="18"/>
            <w:szCs w:val="18"/>
            <w:rPrChange w:id="13485" w:author="Manuel Hergenröder" w:date="2020-07-16T16:26:00Z">
              <w:rPr>
                <w:rFonts w:ascii="Consolas" w:hAnsi="Consolas"/>
                <w:color w:val="1F377F"/>
              </w:rPr>
            </w:rPrChange>
          </w:rPr>
          <w:t>combinedBounds</w:t>
        </w:r>
        <w:r w:rsidRPr="00625FEA">
          <w:rPr>
            <w:rFonts w:ascii="Consolas" w:hAnsi="Consolas"/>
            <w:color w:val="000000"/>
            <w:sz w:val="18"/>
            <w:szCs w:val="18"/>
            <w:rPrChange w:id="13486" w:author="Manuel Hergenröder" w:date="2020-07-16T16:26:00Z">
              <w:rPr>
                <w:rFonts w:ascii="Consolas" w:hAnsi="Consolas"/>
                <w:color w:val="000000"/>
              </w:rPr>
            </w:rPrChange>
          </w:rPr>
          <w:t>;</w:t>
        </w:r>
      </w:ins>
    </w:p>
    <w:p w14:paraId="4E328A0E" w14:textId="77777777" w:rsidR="008F67FA" w:rsidRPr="00625FEA" w:rsidRDefault="008F67FA" w:rsidP="008F67FA">
      <w:pPr>
        <w:pStyle w:val="HTMLPreformatted"/>
        <w:shd w:val="clear" w:color="auto" w:fill="FFFFFF"/>
        <w:rPr>
          <w:ins w:id="13487" w:author="Manuel Hergenröder" w:date="2020-07-16T16:24:00Z"/>
          <w:rFonts w:ascii="Consolas" w:hAnsi="Consolas"/>
          <w:color w:val="000000"/>
          <w:sz w:val="18"/>
          <w:szCs w:val="18"/>
          <w:rPrChange w:id="13488" w:author="Manuel Hergenröder" w:date="2020-07-16T16:26:00Z">
            <w:rPr>
              <w:ins w:id="13489" w:author="Manuel Hergenröder" w:date="2020-07-16T16:24:00Z"/>
              <w:rFonts w:ascii="Consolas" w:hAnsi="Consolas"/>
              <w:color w:val="000000"/>
            </w:rPr>
          </w:rPrChange>
        </w:rPr>
      </w:pPr>
      <w:ins w:id="13490" w:author="Manuel Hergenröder" w:date="2020-07-16T16:24:00Z">
        <w:r w:rsidRPr="00625FEA">
          <w:rPr>
            <w:rFonts w:ascii="Consolas" w:hAnsi="Consolas"/>
            <w:color w:val="000000"/>
            <w:sz w:val="18"/>
            <w:szCs w:val="18"/>
            <w:rPrChange w:id="13491" w:author="Manuel Hergenröder" w:date="2020-07-16T16:26:00Z">
              <w:rPr>
                <w:rFonts w:ascii="Consolas" w:hAnsi="Consolas"/>
                <w:color w:val="000000"/>
              </w:rPr>
            </w:rPrChange>
          </w:rPr>
          <w:t>    }</w:t>
        </w:r>
      </w:ins>
    </w:p>
    <w:p w14:paraId="03E72ABC" w14:textId="77777777" w:rsidR="008F67FA" w:rsidRPr="00625FEA" w:rsidRDefault="008F67FA" w:rsidP="008F67FA">
      <w:pPr>
        <w:pStyle w:val="HTMLPreformatted"/>
        <w:shd w:val="clear" w:color="auto" w:fill="FFFFFF"/>
        <w:rPr>
          <w:ins w:id="13492" w:author="Manuel Hergenröder" w:date="2020-07-16T16:24:00Z"/>
          <w:rFonts w:ascii="Consolas" w:hAnsi="Consolas"/>
          <w:color w:val="000000"/>
          <w:sz w:val="18"/>
          <w:szCs w:val="18"/>
          <w:rPrChange w:id="13493" w:author="Manuel Hergenröder" w:date="2020-07-16T16:26:00Z">
            <w:rPr>
              <w:ins w:id="13494" w:author="Manuel Hergenröder" w:date="2020-07-16T16:24:00Z"/>
              <w:rFonts w:ascii="Consolas" w:hAnsi="Consolas"/>
              <w:color w:val="000000"/>
            </w:rPr>
          </w:rPrChange>
        </w:rPr>
      </w:pPr>
      <w:ins w:id="13495" w:author="Manuel Hergenröder" w:date="2020-07-16T16:24:00Z">
        <w:r w:rsidRPr="00625FEA">
          <w:rPr>
            <w:rFonts w:ascii="Consolas" w:hAnsi="Consolas"/>
            <w:color w:val="000000"/>
            <w:sz w:val="18"/>
            <w:szCs w:val="18"/>
            <w:rPrChange w:id="13496" w:author="Manuel Hergenröder" w:date="2020-07-16T16:26:00Z">
              <w:rPr>
                <w:rFonts w:ascii="Consolas" w:hAnsi="Consolas"/>
                <w:color w:val="000000"/>
              </w:rPr>
            </w:rPrChange>
          </w:rPr>
          <w:t>}</w:t>
        </w:r>
      </w:ins>
    </w:p>
    <w:p w14:paraId="012DB840" w14:textId="7E651570" w:rsidR="008F67FA" w:rsidRPr="00625FEA" w:rsidRDefault="008F67FA">
      <w:pPr>
        <w:tabs>
          <w:tab w:val="clear" w:pos="7200"/>
        </w:tabs>
        <w:spacing w:before="0" w:after="200" w:line="240" w:lineRule="auto"/>
        <w:jc w:val="left"/>
        <w:rPr>
          <w:ins w:id="13497" w:author="Manuel Hergenröder" w:date="2020-07-16T16:25:00Z"/>
          <w:rFonts w:ascii="Consolas" w:eastAsia="Times New Roman" w:hAnsi="Consolas" w:cs="Times New Roman"/>
          <w:color w:val="5C5C5C"/>
          <w:sz w:val="16"/>
          <w:szCs w:val="16"/>
          <w:lang w:val="de-DE" w:eastAsia="de-DE"/>
          <w14:ligatures w14:val="none"/>
          <w:rPrChange w:id="13498" w:author="Manuel Hergenröder" w:date="2020-07-16T16:26:00Z">
            <w:rPr>
              <w:ins w:id="13499" w:author="Manuel Hergenröder" w:date="2020-07-16T16:25:00Z"/>
              <w:rFonts w:ascii="Consolas" w:eastAsia="Times New Roman" w:hAnsi="Consolas" w:cs="Times New Roman"/>
              <w:color w:val="5C5C5C"/>
              <w:sz w:val="18"/>
              <w:szCs w:val="18"/>
              <w:lang w:val="de-DE" w:eastAsia="de-DE"/>
              <w14:ligatures w14:val="none"/>
            </w:rPr>
          </w:rPrChange>
        </w:rPr>
      </w:pPr>
      <w:ins w:id="13500" w:author="Manuel Hergenröder" w:date="2020-07-16T16:25:00Z">
        <w:r w:rsidRPr="00625FEA">
          <w:rPr>
            <w:rFonts w:ascii="Consolas" w:eastAsia="Times New Roman" w:hAnsi="Consolas" w:cs="Times New Roman"/>
            <w:color w:val="5C5C5C"/>
            <w:sz w:val="16"/>
            <w:szCs w:val="16"/>
            <w:lang w:val="de-DE" w:eastAsia="de-DE"/>
            <w14:ligatures w14:val="none"/>
            <w:rPrChange w:id="13501" w:author="Manuel Hergenröder" w:date="2020-07-16T16:26:00Z">
              <w:rPr>
                <w:rFonts w:ascii="Consolas" w:eastAsia="Times New Roman" w:hAnsi="Consolas" w:cs="Times New Roman"/>
                <w:color w:val="5C5C5C"/>
                <w:sz w:val="18"/>
                <w:szCs w:val="18"/>
                <w:lang w:val="de-DE" w:eastAsia="de-DE"/>
                <w14:ligatures w14:val="none"/>
              </w:rPr>
            </w:rPrChange>
          </w:rPr>
          <w:br w:type="page"/>
        </w:r>
      </w:ins>
    </w:p>
    <w:p w14:paraId="06F46E17" w14:textId="3B99A342" w:rsidR="008F67FA" w:rsidRPr="00625FEA" w:rsidRDefault="008F67FA" w:rsidP="008F67FA">
      <w:pPr>
        <w:jc w:val="right"/>
        <w:rPr>
          <w:ins w:id="13502" w:author="Manuel Hergenröder" w:date="2020-07-16T16:25:00Z"/>
          <w:rFonts w:ascii="Consolas" w:eastAsia="Times New Roman" w:hAnsi="Consolas" w:cs="Times New Roman"/>
          <w:b/>
          <w:bCs/>
          <w:color w:val="5C5C5C"/>
          <w:sz w:val="16"/>
          <w:szCs w:val="16"/>
          <w:lang w:val="de-DE" w:eastAsia="de-DE"/>
          <w14:ligatures w14:val="none"/>
          <w:rPrChange w:id="13503" w:author="Manuel Hergenröder" w:date="2020-07-16T16:26:00Z">
            <w:rPr>
              <w:ins w:id="13504" w:author="Manuel Hergenröder" w:date="2020-07-16T16:25:00Z"/>
              <w:rFonts w:ascii="Consolas" w:eastAsia="Times New Roman" w:hAnsi="Consolas" w:cs="Times New Roman"/>
              <w:b/>
              <w:bCs/>
              <w:color w:val="5C5C5C"/>
              <w:sz w:val="18"/>
              <w:szCs w:val="18"/>
              <w:lang w:val="de-DE" w:eastAsia="de-DE"/>
              <w14:ligatures w14:val="none"/>
            </w:rPr>
          </w:rPrChange>
        </w:rPr>
      </w:pPr>
      <w:ins w:id="13505" w:author="Manuel Hergenröder" w:date="2020-07-16T16:25:00Z">
        <w:r w:rsidRPr="00625FEA">
          <w:rPr>
            <w:rFonts w:ascii="Consolas" w:eastAsia="Times New Roman" w:hAnsi="Consolas" w:cs="Times New Roman"/>
            <w:b/>
            <w:bCs/>
            <w:color w:val="5C5C5C"/>
            <w:sz w:val="16"/>
            <w:szCs w:val="16"/>
            <w:lang w:val="de-DE" w:eastAsia="de-DE"/>
            <w14:ligatures w14:val="none"/>
            <w:rPrChange w:id="13506" w:author="Manuel Hergenröder" w:date="2020-07-16T16:26:00Z">
              <w:rPr>
                <w:rFonts w:ascii="Consolas" w:eastAsia="Times New Roman" w:hAnsi="Consolas" w:cs="Times New Roman"/>
                <w:b/>
                <w:bCs/>
                <w:color w:val="5C5C5C"/>
                <w:sz w:val="18"/>
                <w:szCs w:val="18"/>
                <w:lang w:val="de-DE" w:eastAsia="de-DE"/>
                <w14:ligatures w14:val="none"/>
              </w:rPr>
            </w:rPrChange>
          </w:rPr>
          <w:lastRenderedPageBreak/>
          <w:t>SpectrumMeshGenerator.cs</w:t>
        </w:r>
      </w:ins>
    </w:p>
    <w:p w14:paraId="7DAD43A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507" w:author="Manuel Hergenröder" w:date="2020-07-16T16:25:00Z"/>
          <w:rFonts w:ascii="Consolas" w:eastAsia="Times New Roman" w:hAnsi="Consolas" w:cs="Courier New"/>
          <w:color w:val="000000"/>
          <w:sz w:val="18"/>
          <w:szCs w:val="18"/>
          <w:lang w:eastAsia="de-DE"/>
          <w14:ligatures w14:val="none"/>
          <w:rPrChange w:id="13508" w:author="Manuel Hergenröder" w:date="2020-07-16T16:26:00Z">
            <w:rPr>
              <w:ins w:id="13509" w:author="Manuel Hergenröder" w:date="2020-07-16T16:25:00Z"/>
              <w:rFonts w:ascii="Consolas" w:eastAsia="Times New Roman" w:hAnsi="Consolas" w:cs="Courier New"/>
              <w:color w:val="000000"/>
              <w:sz w:val="20"/>
              <w:szCs w:val="20"/>
              <w:lang w:val="de-DE" w:eastAsia="de-DE"/>
              <w14:ligatures w14:val="none"/>
            </w:rPr>
          </w:rPrChange>
        </w:rPr>
      </w:pPr>
      <w:ins w:id="13510" w:author="Manuel Hergenröder" w:date="2020-07-16T16:25:00Z">
        <w:r w:rsidRPr="00625FEA">
          <w:rPr>
            <w:rFonts w:ascii="Consolas" w:eastAsia="Times New Roman" w:hAnsi="Consolas" w:cs="Courier New"/>
            <w:color w:val="0000FF"/>
            <w:sz w:val="18"/>
            <w:szCs w:val="18"/>
            <w:lang w:eastAsia="de-DE"/>
            <w14:ligatures w14:val="none"/>
            <w:rPrChange w:id="13511"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13512" w:author="Manuel Hergenröder" w:date="2020-07-16T16:26:00Z">
              <w:rPr>
                <w:rFonts w:ascii="Consolas" w:eastAsia="Times New Roman" w:hAnsi="Consolas" w:cs="Courier New"/>
                <w:color w:val="000000"/>
                <w:sz w:val="20"/>
                <w:szCs w:val="20"/>
                <w:lang w:val="de-DE" w:eastAsia="de-DE"/>
                <w14:ligatures w14:val="none"/>
              </w:rPr>
            </w:rPrChange>
          </w:rPr>
          <w:t> System.Collections;</w:t>
        </w:r>
      </w:ins>
    </w:p>
    <w:p w14:paraId="7B09270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513" w:author="Manuel Hergenröder" w:date="2020-07-16T16:25:00Z"/>
          <w:rFonts w:ascii="Consolas" w:eastAsia="Times New Roman" w:hAnsi="Consolas" w:cs="Courier New"/>
          <w:color w:val="000000"/>
          <w:sz w:val="18"/>
          <w:szCs w:val="18"/>
          <w:lang w:eastAsia="de-DE"/>
          <w14:ligatures w14:val="none"/>
          <w:rPrChange w:id="13514" w:author="Manuel Hergenröder" w:date="2020-07-16T16:26:00Z">
            <w:rPr>
              <w:ins w:id="13515" w:author="Manuel Hergenröder" w:date="2020-07-16T16:25:00Z"/>
              <w:rFonts w:ascii="Consolas" w:eastAsia="Times New Roman" w:hAnsi="Consolas" w:cs="Courier New"/>
              <w:color w:val="000000"/>
              <w:sz w:val="20"/>
              <w:szCs w:val="20"/>
              <w:lang w:val="de-DE" w:eastAsia="de-DE"/>
              <w14:ligatures w14:val="none"/>
            </w:rPr>
          </w:rPrChange>
        </w:rPr>
      </w:pPr>
      <w:ins w:id="13516" w:author="Manuel Hergenröder" w:date="2020-07-16T16:25:00Z">
        <w:r w:rsidRPr="00625FEA">
          <w:rPr>
            <w:rFonts w:ascii="Consolas" w:eastAsia="Times New Roman" w:hAnsi="Consolas" w:cs="Courier New"/>
            <w:color w:val="0000FF"/>
            <w:sz w:val="18"/>
            <w:szCs w:val="18"/>
            <w:lang w:eastAsia="de-DE"/>
            <w14:ligatures w14:val="none"/>
            <w:rPrChange w:id="13517"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13518" w:author="Manuel Hergenröder" w:date="2020-07-16T16:26:00Z">
              <w:rPr>
                <w:rFonts w:ascii="Consolas" w:eastAsia="Times New Roman" w:hAnsi="Consolas" w:cs="Courier New"/>
                <w:color w:val="000000"/>
                <w:sz w:val="20"/>
                <w:szCs w:val="20"/>
                <w:lang w:val="de-DE" w:eastAsia="de-DE"/>
                <w14:ligatures w14:val="none"/>
              </w:rPr>
            </w:rPrChange>
          </w:rPr>
          <w:t> System.Collections.Generic;</w:t>
        </w:r>
      </w:ins>
    </w:p>
    <w:p w14:paraId="292AE46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519" w:author="Manuel Hergenröder" w:date="2020-07-16T16:25:00Z"/>
          <w:rFonts w:ascii="Consolas" w:eastAsia="Times New Roman" w:hAnsi="Consolas" w:cs="Courier New"/>
          <w:color w:val="000000"/>
          <w:sz w:val="18"/>
          <w:szCs w:val="18"/>
          <w:lang w:eastAsia="de-DE"/>
          <w14:ligatures w14:val="none"/>
          <w:rPrChange w:id="13520" w:author="Manuel Hergenröder" w:date="2020-07-16T16:26:00Z">
            <w:rPr>
              <w:ins w:id="13521" w:author="Manuel Hergenröder" w:date="2020-07-16T16:25:00Z"/>
              <w:rFonts w:ascii="Consolas" w:eastAsia="Times New Roman" w:hAnsi="Consolas" w:cs="Courier New"/>
              <w:color w:val="000000"/>
              <w:sz w:val="20"/>
              <w:szCs w:val="20"/>
              <w:lang w:val="de-DE" w:eastAsia="de-DE"/>
              <w14:ligatures w14:val="none"/>
            </w:rPr>
          </w:rPrChange>
        </w:rPr>
      </w:pPr>
      <w:ins w:id="13522" w:author="Manuel Hergenröder" w:date="2020-07-16T16:25:00Z">
        <w:r w:rsidRPr="00625FEA">
          <w:rPr>
            <w:rFonts w:ascii="Consolas" w:eastAsia="Times New Roman" w:hAnsi="Consolas" w:cs="Courier New"/>
            <w:color w:val="0000FF"/>
            <w:sz w:val="18"/>
            <w:szCs w:val="18"/>
            <w:lang w:eastAsia="de-DE"/>
            <w14:ligatures w14:val="none"/>
            <w:rPrChange w:id="13523"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13524" w:author="Manuel Hergenröder" w:date="2020-07-16T16:26:00Z">
              <w:rPr>
                <w:rFonts w:ascii="Consolas" w:eastAsia="Times New Roman" w:hAnsi="Consolas" w:cs="Courier New"/>
                <w:color w:val="000000"/>
                <w:sz w:val="20"/>
                <w:szCs w:val="20"/>
                <w:lang w:val="de-DE" w:eastAsia="de-DE"/>
                <w14:ligatures w14:val="none"/>
              </w:rPr>
            </w:rPrChange>
          </w:rPr>
          <w:t> System.Diagnostics;</w:t>
        </w:r>
      </w:ins>
    </w:p>
    <w:p w14:paraId="6D89FBF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525" w:author="Manuel Hergenröder" w:date="2020-07-16T16:25:00Z"/>
          <w:rFonts w:ascii="Consolas" w:eastAsia="Times New Roman" w:hAnsi="Consolas" w:cs="Courier New"/>
          <w:color w:val="000000"/>
          <w:sz w:val="18"/>
          <w:szCs w:val="18"/>
          <w:lang w:eastAsia="de-DE"/>
          <w14:ligatures w14:val="none"/>
          <w:rPrChange w:id="13526" w:author="Manuel Hergenröder" w:date="2020-07-16T16:26:00Z">
            <w:rPr>
              <w:ins w:id="13527" w:author="Manuel Hergenröder" w:date="2020-07-16T16:25:00Z"/>
              <w:rFonts w:ascii="Consolas" w:eastAsia="Times New Roman" w:hAnsi="Consolas" w:cs="Courier New"/>
              <w:color w:val="000000"/>
              <w:sz w:val="20"/>
              <w:szCs w:val="20"/>
              <w:lang w:val="de-DE" w:eastAsia="de-DE"/>
              <w14:ligatures w14:val="none"/>
            </w:rPr>
          </w:rPrChange>
        </w:rPr>
      </w:pPr>
      <w:ins w:id="13528" w:author="Manuel Hergenröder" w:date="2020-07-16T16:25:00Z">
        <w:r w:rsidRPr="00625FEA">
          <w:rPr>
            <w:rFonts w:ascii="Consolas" w:eastAsia="Times New Roman" w:hAnsi="Consolas" w:cs="Courier New"/>
            <w:color w:val="0000FF"/>
            <w:sz w:val="18"/>
            <w:szCs w:val="18"/>
            <w:lang w:eastAsia="de-DE"/>
            <w14:ligatures w14:val="none"/>
            <w:rPrChange w:id="13529"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13530" w:author="Manuel Hergenröder" w:date="2020-07-16T16:26:00Z">
              <w:rPr>
                <w:rFonts w:ascii="Consolas" w:eastAsia="Times New Roman" w:hAnsi="Consolas" w:cs="Courier New"/>
                <w:color w:val="000000"/>
                <w:sz w:val="20"/>
                <w:szCs w:val="20"/>
                <w:lang w:val="de-DE" w:eastAsia="de-DE"/>
                <w14:ligatures w14:val="none"/>
              </w:rPr>
            </w:rPrChange>
          </w:rPr>
          <w:t> UnityEngine;</w:t>
        </w:r>
      </w:ins>
    </w:p>
    <w:p w14:paraId="61933E4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531" w:author="Manuel Hergenröder" w:date="2020-07-16T16:25:00Z"/>
          <w:rFonts w:ascii="Consolas" w:eastAsia="Times New Roman" w:hAnsi="Consolas" w:cs="Courier New"/>
          <w:color w:val="000000"/>
          <w:sz w:val="18"/>
          <w:szCs w:val="18"/>
          <w:lang w:eastAsia="de-DE"/>
          <w14:ligatures w14:val="none"/>
          <w:rPrChange w:id="13532" w:author="Manuel Hergenröder" w:date="2020-07-16T16:26:00Z">
            <w:rPr>
              <w:ins w:id="13533" w:author="Manuel Hergenröder" w:date="2020-07-16T16:25:00Z"/>
              <w:rFonts w:ascii="Consolas" w:eastAsia="Times New Roman" w:hAnsi="Consolas" w:cs="Courier New"/>
              <w:color w:val="000000"/>
              <w:sz w:val="20"/>
              <w:szCs w:val="20"/>
              <w:lang w:val="de-DE" w:eastAsia="de-DE"/>
              <w14:ligatures w14:val="none"/>
            </w:rPr>
          </w:rPrChange>
        </w:rPr>
      </w:pPr>
      <w:ins w:id="13534" w:author="Manuel Hergenröder" w:date="2020-07-16T16:25:00Z">
        <w:r w:rsidRPr="00625FEA">
          <w:rPr>
            <w:rFonts w:ascii="Consolas" w:eastAsia="Times New Roman" w:hAnsi="Consolas" w:cs="Courier New"/>
            <w:color w:val="0000FF"/>
            <w:sz w:val="18"/>
            <w:szCs w:val="18"/>
            <w:lang w:eastAsia="de-DE"/>
            <w14:ligatures w14:val="none"/>
            <w:rPrChange w:id="13535" w:author="Manuel Hergenröder" w:date="2020-07-16T16:26:00Z">
              <w:rPr>
                <w:rFonts w:ascii="Consolas" w:eastAsia="Times New Roman" w:hAnsi="Consolas" w:cs="Courier New"/>
                <w:color w:val="0000FF"/>
                <w:sz w:val="20"/>
                <w:szCs w:val="20"/>
                <w:lang w:val="de-DE" w:eastAsia="de-DE"/>
                <w14:ligatures w14:val="none"/>
              </w:rPr>
            </w:rPrChange>
          </w:rPr>
          <w:t>using</w:t>
        </w:r>
        <w:r w:rsidRPr="00625FEA">
          <w:rPr>
            <w:rFonts w:ascii="Consolas" w:eastAsia="Times New Roman" w:hAnsi="Consolas" w:cs="Courier New"/>
            <w:color w:val="000000"/>
            <w:sz w:val="18"/>
            <w:szCs w:val="18"/>
            <w:lang w:eastAsia="de-DE"/>
            <w14:ligatures w14:val="none"/>
            <w:rPrChange w:id="13536" w:author="Manuel Hergenröder" w:date="2020-07-16T16:26:00Z">
              <w:rPr>
                <w:rFonts w:ascii="Consolas" w:eastAsia="Times New Roman" w:hAnsi="Consolas" w:cs="Courier New"/>
                <w:color w:val="000000"/>
                <w:sz w:val="20"/>
                <w:szCs w:val="20"/>
                <w:lang w:val="de-DE" w:eastAsia="de-DE"/>
                <w14:ligatures w14:val="none"/>
              </w:rPr>
            </w:rPrChange>
          </w:rPr>
          <w:t> Valve.VR.InteractionSystem;</w:t>
        </w:r>
      </w:ins>
    </w:p>
    <w:p w14:paraId="68C992E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537" w:author="Manuel Hergenröder" w:date="2020-07-16T16:25:00Z"/>
          <w:rFonts w:ascii="Consolas" w:eastAsia="Times New Roman" w:hAnsi="Consolas" w:cs="Courier New"/>
          <w:color w:val="000000"/>
          <w:sz w:val="18"/>
          <w:szCs w:val="18"/>
          <w:lang w:eastAsia="de-DE"/>
          <w14:ligatures w14:val="none"/>
          <w:rPrChange w:id="13538" w:author="Manuel Hergenröder" w:date="2020-07-16T16:26:00Z">
            <w:rPr>
              <w:ins w:id="13539" w:author="Manuel Hergenröder" w:date="2020-07-16T16:25:00Z"/>
              <w:rFonts w:ascii="Consolas" w:eastAsia="Times New Roman" w:hAnsi="Consolas" w:cs="Courier New"/>
              <w:color w:val="000000"/>
              <w:sz w:val="20"/>
              <w:szCs w:val="20"/>
              <w:lang w:val="de-DE" w:eastAsia="de-DE"/>
              <w14:ligatures w14:val="none"/>
            </w:rPr>
          </w:rPrChange>
        </w:rPr>
      </w:pPr>
      <w:ins w:id="13540" w:author="Manuel Hergenröder" w:date="2020-07-16T16:25:00Z">
        <w:r w:rsidRPr="00625FEA">
          <w:rPr>
            <w:rFonts w:ascii="Consolas" w:eastAsia="Times New Roman" w:hAnsi="Consolas" w:cs="Courier New"/>
            <w:color w:val="000000"/>
            <w:sz w:val="18"/>
            <w:szCs w:val="18"/>
            <w:lang w:eastAsia="de-DE"/>
            <w14:ligatures w14:val="none"/>
            <w:rPrChange w:id="1354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815384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542" w:author="Manuel Hergenröder" w:date="2020-07-16T16:25:00Z"/>
          <w:rFonts w:ascii="Consolas" w:eastAsia="Times New Roman" w:hAnsi="Consolas" w:cs="Courier New"/>
          <w:color w:val="000000"/>
          <w:sz w:val="18"/>
          <w:szCs w:val="18"/>
          <w:lang w:eastAsia="de-DE"/>
          <w14:ligatures w14:val="none"/>
          <w:rPrChange w:id="13543" w:author="Manuel Hergenröder" w:date="2020-07-16T16:26:00Z">
            <w:rPr>
              <w:ins w:id="13544" w:author="Manuel Hergenröder" w:date="2020-07-16T16:25:00Z"/>
              <w:rFonts w:ascii="Consolas" w:eastAsia="Times New Roman" w:hAnsi="Consolas" w:cs="Courier New"/>
              <w:color w:val="000000"/>
              <w:sz w:val="20"/>
              <w:szCs w:val="20"/>
              <w:lang w:val="de-DE" w:eastAsia="de-DE"/>
              <w14:ligatures w14:val="none"/>
            </w:rPr>
          </w:rPrChange>
        </w:rPr>
      </w:pPr>
      <w:ins w:id="13545" w:author="Manuel Hergenröder" w:date="2020-07-16T16:25:00Z">
        <w:r w:rsidRPr="00625FEA">
          <w:rPr>
            <w:rFonts w:ascii="Consolas" w:eastAsia="Times New Roman" w:hAnsi="Consolas" w:cs="Courier New"/>
            <w:color w:val="0000FF"/>
            <w:sz w:val="18"/>
            <w:szCs w:val="18"/>
            <w:lang w:eastAsia="de-DE"/>
            <w14:ligatures w14:val="none"/>
            <w:rPrChange w:id="13546"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354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548" w:author="Manuel Hergenröder" w:date="2020-07-16T16:26:00Z">
              <w:rPr>
                <w:rFonts w:ascii="Consolas" w:eastAsia="Times New Roman" w:hAnsi="Consolas" w:cs="Courier New"/>
                <w:color w:val="0000FF"/>
                <w:sz w:val="20"/>
                <w:szCs w:val="20"/>
                <w:lang w:val="de-DE" w:eastAsia="de-DE"/>
                <w14:ligatures w14:val="none"/>
              </w:rPr>
            </w:rPrChange>
          </w:rPr>
          <w:t>class</w:t>
        </w:r>
        <w:r w:rsidRPr="00625FEA">
          <w:rPr>
            <w:rFonts w:ascii="Consolas" w:eastAsia="Times New Roman" w:hAnsi="Consolas" w:cs="Courier New"/>
            <w:color w:val="000000"/>
            <w:sz w:val="18"/>
            <w:szCs w:val="18"/>
            <w:lang w:eastAsia="de-DE"/>
            <w14:ligatures w14:val="none"/>
            <w:rPrChange w:id="1354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3550" w:author="Manuel Hergenröder" w:date="2020-07-16T16:26:00Z">
              <w:rPr>
                <w:rFonts w:ascii="Consolas" w:eastAsia="Times New Roman" w:hAnsi="Consolas" w:cs="Courier New"/>
                <w:color w:val="2B91AF"/>
                <w:sz w:val="20"/>
                <w:szCs w:val="20"/>
                <w:lang w:val="de-DE" w:eastAsia="de-DE"/>
                <w14:ligatures w14:val="none"/>
              </w:rPr>
            </w:rPrChange>
          </w:rPr>
          <w:t>SpectrumMeshGenerator</w:t>
        </w:r>
        <w:r w:rsidRPr="00625FEA">
          <w:rPr>
            <w:rFonts w:ascii="Consolas" w:eastAsia="Times New Roman" w:hAnsi="Consolas" w:cs="Courier New"/>
            <w:color w:val="000000"/>
            <w:sz w:val="18"/>
            <w:szCs w:val="18"/>
            <w:lang w:eastAsia="de-DE"/>
            <w14:ligatures w14:val="none"/>
            <w:rPrChange w:id="13551"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13552" w:author="Manuel Hergenröder" w:date="2020-07-16T16:26:00Z">
              <w:rPr>
                <w:rFonts w:ascii="Consolas" w:eastAsia="Times New Roman" w:hAnsi="Consolas" w:cs="Courier New"/>
                <w:color w:val="2B91AF"/>
                <w:sz w:val="20"/>
                <w:szCs w:val="20"/>
                <w:lang w:val="de-DE" w:eastAsia="de-DE"/>
                <w14:ligatures w14:val="none"/>
              </w:rPr>
            </w:rPrChange>
          </w:rPr>
          <w:t>MonoBehaviour</w:t>
        </w:r>
      </w:ins>
    </w:p>
    <w:p w14:paraId="011BE00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553" w:author="Manuel Hergenröder" w:date="2020-07-16T16:25:00Z"/>
          <w:rFonts w:ascii="Consolas" w:eastAsia="Times New Roman" w:hAnsi="Consolas" w:cs="Courier New"/>
          <w:color w:val="000000"/>
          <w:sz w:val="18"/>
          <w:szCs w:val="18"/>
          <w:lang w:eastAsia="de-DE"/>
          <w14:ligatures w14:val="none"/>
          <w:rPrChange w:id="13554" w:author="Manuel Hergenröder" w:date="2020-07-16T16:26:00Z">
            <w:rPr>
              <w:ins w:id="13555" w:author="Manuel Hergenröder" w:date="2020-07-16T16:25:00Z"/>
              <w:rFonts w:ascii="Consolas" w:eastAsia="Times New Roman" w:hAnsi="Consolas" w:cs="Courier New"/>
              <w:color w:val="000000"/>
              <w:sz w:val="20"/>
              <w:szCs w:val="20"/>
              <w:lang w:val="de-DE" w:eastAsia="de-DE"/>
              <w14:ligatures w14:val="none"/>
            </w:rPr>
          </w:rPrChange>
        </w:rPr>
      </w:pPr>
      <w:ins w:id="13556" w:author="Manuel Hergenröder" w:date="2020-07-16T16:25:00Z">
        <w:r w:rsidRPr="00625FEA">
          <w:rPr>
            <w:rFonts w:ascii="Consolas" w:eastAsia="Times New Roman" w:hAnsi="Consolas" w:cs="Courier New"/>
            <w:color w:val="000000"/>
            <w:sz w:val="18"/>
            <w:szCs w:val="18"/>
            <w:lang w:eastAsia="de-DE"/>
            <w14:ligatures w14:val="none"/>
            <w:rPrChange w:id="13557" w:author="Manuel Hergenröder" w:date="2020-07-16T16:26:00Z">
              <w:rPr>
                <w:rFonts w:ascii="Consolas" w:eastAsia="Times New Roman" w:hAnsi="Consolas" w:cs="Courier New"/>
                <w:color w:val="000000"/>
                <w:sz w:val="20"/>
                <w:szCs w:val="20"/>
                <w:lang w:val="de-DE" w:eastAsia="de-DE"/>
                <w14:ligatures w14:val="none"/>
              </w:rPr>
            </w:rPrChange>
          </w:rPr>
          <w:t>{</w:t>
        </w:r>
      </w:ins>
    </w:p>
    <w:p w14:paraId="256DE17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558" w:author="Manuel Hergenröder" w:date="2020-07-16T16:25:00Z"/>
          <w:rFonts w:ascii="Consolas" w:eastAsia="Times New Roman" w:hAnsi="Consolas" w:cs="Courier New"/>
          <w:color w:val="000000"/>
          <w:sz w:val="18"/>
          <w:szCs w:val="18"/>
          <w:lang w:eastAsia="de-DE"/>
          <w14:ligatures w14:val="none"/>
          <w:rPrChange w:id="13559" w:author="Manuel Hergenröder" w:date="2020-07-16T16:26:00Z">
            <w:rPr>
              <w:ins w:id="13560" w:author="Manuel Hergenröder" w:date="2020-07-16T16:25:00Z"/>
              <w:rFonts w:ascii="Consolas" w:eastAsia="Times New Roman" w:hAnsi="Consolas" w:cs="Courier New"/>
              <w:color w:val="000000"/>
              <w:sz w:val="20"/>
              <w:szCs w:val="20"/>
              <w:lang w:val="de-DE" w:eastAsia="de-DE"/>
              <w14:ligatures w14:val="none"/>
            </w:rPr>
          </w:rPrChange>
        </w:rPr>
      </w:pPr>
      <w:ins w:id="13561" w:author="Manuel Hergenröder" w:date="2020-07-16T16:25:00Z">
        <w:r w:rsidRPr="00625FEA">
          <w:rPr>
            <w:rFonts w:ascii="Consolas" w:eastAsia="Times New Roman" w:hAnsi="Consolas" w:cs="Courier New"/>
            <w:color w:val="000000"/>
            <w:sz w:val="18"/>
            <w:szCs w:val="18"/>
            <w:lang w:eastAsia="de-DE"/>
            <w14:ligatures w14:val="none"/>
            <w:rPrChange w:id="1356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563"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356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565"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13566" w:author="Manuel Hergenröder" w:date="2020-07-16T16:26:00Z">
              <w:rPr>
                <w:rFonts w:ascii="Consolas" w:eastAsia="Times New Roman" w:hAnsi="Consolas" w:cs="Courier New"/>
                <w:color w:val="000000"/>
                <w:sz w:val="20"/>
                <w:szCs w:val="20"/>
                <w:lang w:val="de-DE" w:eastAsia="de-DE"/>
                <w14:ligatures w14:val="none"/>
              </w:rPr>
            </w:rPrChange>
          </w:rPr>
          <w:t> edgeLengthOfRaster;</w:t>
        </w:r>
      </w:ins>
    </w:p>
    <w:p w14:paraId="036EFD7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567" w:author="Manuel Hergenröder" w:date="2020-07-16T16:25:00Z"/>
          <w:rFonts w:ascii="Consolas" w:eastAsia="Times New Roman" w:hAnsi="Consolas" w:cs="Courier New"/>
          <w:color w:val="000000"/>
          <w:sz w:val="18"/>
          <w:szCs w:val="18"/>
          <w:lang w:eastAsia="de-DE"/>
          <w14:ligatures w14:val="none"/>
          <w:rPrChange w:id="13568" w:author="Manuel Hergenröder" w:date="2020-07-16T16:26:00Z">
            <w:rPr>
              <w:ins w:id="13569" w:author="Manuel Hergenröder" w:date="2020-07-16T16:25:00Z"/>
              <w:rFonts w:ascii="Consolas" w:eastAsia="Times New Roman" w:hAnsi="Consolas" w:cs="Courier New"/>
              <w:color w:val="000000"/>
              <w:sz w:val="20"/>
              <w:szCs w:val="20"/>
              <w:lang w:val="de-DE" w:eastAsia="de-DE"/>
              <w14:ligatures w14:val="none"/>
            </w:rPr>
          </w:rPrChange>
        </w:rPr>
      </w:pPr>
      <w:ins w:id="13570" w:author="Manuel Hergenröder" w:date="2020-07-16T16:25:00Z">
        <w:r w:rsidRPr="00625FEA">
          <w:rPr>
            <w:rFonts w:ascii="Consolas" w:eastAsia="Times New Roman" w:hAnsi="Consolas" w:cs="Courier New"/>
            <w:color w:val="000000"/>
            <w:sz w:val="18"/>
            <w:szCs w:val="18"/>
            <w:lang w:eastAsia="de-DE"/>
            <w14:ligatures w14:val="none"/>
            <w:rPrChange w:id="1357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572"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357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574"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13575" w:author="Manuel Hergenröder" w:date="2020-07-16T16:26:00Z">
              <w:rPr>
                <w:rFonts w:ascii="Consolas" w:eastAsia="Times New Roman" w:hAnsi="Consolas" w:cs="Courier New"/>
                <w:color w:val="000000"/>
                <w:sz w:val="20"/>
                <w:szCs w:val="20"/>
                <w:lang w:val="de-DE" w:eastAsia="de-DE"/>
                <w14:ligatures w14:val="none"/>
              </w:rPr>
            </w:rPrChange>
          </w:rPr>
          <w:t> fftScalingFactor;</w:t>
        </w:r>
      </w:ins>
    </w:p>
    <w:p w14:paraId="53FF0A9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576" w:author="Manuel Hergenröder" w:date="2020-07-16T16:25:00Z"/>
          <w:rFonts w:ascii="Consolas" w:eastAsia="Times New Roman" w:hAnsi="Consolas" w:cs="Courier New"/>
          <w:color w:val="000000"/>
          <w:sz w:val="18"/>
          <w:szCs w:val="18"/>
          <w:lang w:eastAsia="de-DE"/>
          <w14:ligatures w14:val="none"/>
          <w:rPrChange w:id="13577" w:author="Manuel Hergenröder" w:date="2020-07-16T16:26:00Z">
            <w:rPr>
              <w:ins w:id="13578" w:author="Manuel Hergenröder" w:date="2020-07-16T16:25:00Z"/>
              <w:rFonts w:ascii="Consolas" w:eastAsia="Times New Roman" w:hAnsi="Consolas" w:cs="Courier New"/>
              <w:color w:val="000000"/>
              <w:sz w:val="20"/>
              <w:szCs w:val="20"/>
              <w:lang w:val="de-DE" w:eastAsia="de-DE"/>
              <w14:ligatures w14:val="none"/>
            </w:rPr>
          </w:rPrChange>
        </w:rPr>
      </w:pPr>
      <w:ins w:id="13579" w:author="Manuel Hergenröder" w:date="2020-07-16T16:25:00Z">
        <w:r w:rsidRPr="00625FEA">
          <w:rPr>
            <w:rFonts w:ascii="Consolas" w:eastAsia="Times New Roman" w:hAnsi="Consolas" w:cs="Courier New"/>
            <w:color w:val="000000"/>
            <w:sz w:val="18"/>
            <w:szCs w:val="18"/>
            <w:lang w:eastAsia="de-DE"/>
            <w14:ligatures w14:val="none"/>
            <w:rPrChange w:id="13580"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A46668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581" w:author="Manuel Hergenröder" w:date="2020-07-16T16:25:00Z"/>
          <w:rFonts w:ascii="Consolas" w:eastAsia="Times New Roman" w:hAnsi="Consolas" w:cs="Courier New"/>
          <w:color w:val="000000"/>
          <w:sz w:val="18"/>
          <w:szCs w:val="18"/>
          <w:lang w:eastAsia="de-DE"/>
          <w14:ligatures w14:val="none"/>
          <w:rPrChange w:id="13582" w:author="Manuel Hergenröder" w:date="2020-07-16T16:26:00Z">
            <w:rPr>
              <w:ins w:id="13583" w:author="Manuel Hergenröder" w:date="2020-07-16T16:25:00Z"/>
              <w:rFonts w:ascii="Consolas" w:eastAsia="Times New Roman" w:hAnsi="Consolas" w:cs="Courier New"/>
              <w:color w:val="000000"/>
              <w:sz w:val="20"/>
              <w:szCs w:val="20"/>
              <w:lang w:val="de-DE" w:eastAsia="de-DE"/>
              <w14:ligatures w14:val="none"/>
            </w:rPr>
          </w:rPrChange>
        </w:rPr>
      </w:pPr>
      <w:ins w:id="13584" w:author="Manuel Hergenröder" w:date="2020-07-16T16:25:00Z">
        <w:r w:rsidRPr="00625FEA">
          <w:rPr>
            <w:rFonts w:ascii="Consolas" w:eastAsia="Times New Roman" w:hAnsi="Consolas" w:cs="Courier New"/>
            <w:color w:val="000000"/>
            <w:sz w:val="18"/>
            <w:szCs w:val="18"/>
            <w:lang w:eastAsia="de-DE"/>
            <w14:ligatures w14:val="none"/>
            <w:rPrChange w:id="1358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586"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358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3588" w:author="Manuel Hergenröder" w:date="2020-07-16T16:26:00Z">
              <w:rPr>
                <w:rFonts w:ascii="Consolas" w:eastAsia="Times New Roman" w:hAnsi="Consolas" w:cs="Courier New"/>
                <w:color w:val="2B91AF"/>
                <w:sz w:val="20"/>
                <w:szCs w:val="20"/>
                <w:lang w:val="de-DE" w:eastAsia="de-DE"/>
                <w14:ligatures w14:val="none"/>
              </w:rPr>
            </w:rPrChange>
          </w:rPr>
          <w:t>AudioEngine</w:t>
        </w:r>
        <w:r w:rsidRPr="00625FEA">
          <w:rPr>
            <w:rFonts w:ascii="Consolas" w:eastAsia="Times New Roman" w:hAnsi="Consolas" w:cs="Courier New"/>
            <w:color w:val="000000"/>
            <w:sz w:val="18"/>
            <w:szCs w:val="18"/>
            <w:lang w:eastAsia="de-DE"/>
            <w14:ligatures w14:val="none"/>
            <w:rPrChange w:id="13589" w:author="Manuel Hergenröder" w:date="2020-07-16T16:26:00Z">
              <w:rPr>
                <w:rFonts w:ascii="Consolas" w:eastAsia="Times New Roman" w:hAnsi="Consolas" w:cs="Courier New"/>
                <w:color w:val="000000"/>
                <w:sz w:val="20"/>
                <w:szCs w:val="20"/>
                <w:lang w:val="de-DE" w:eastAsia="de-DE"/>
                <w14:ligatures w14:val="none"/>
              </w:rPr>
            </w:rPrChange>
          </w:rPr>
          <w:t> audioEngine;</w:t>
        </w:r>
      </w:ins>
    </w:p>
    <w:p w14:paraId="79D87AE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590" w:author="Manuel Hergenröder" w:date="2020-07-16T16:25:00Z"/>
          <w:rFonts w:ascii="Consolas" w:eastAsia="Times New Roman" w:hAnsi="Consolas" w:cs="Courier New"/>
          <w:color w:val="000000"/>
          <w:sz w:val="18"/>
          <w:szCs w:val="18"/>
          <w:lang w:eastAsia="de-DE"/>
          <w14:ligatures w14:val="none"/>
          <w:rPrChange w:id="13591" w:author="Manuel Hergenröder" w:date="2020-07-16T16:26:00Z">
            <w:rPr>
              <w:ins w:id="13592" w:author="Manuel Hergenröder" w:date="2020-07-16T16:25:00Z"/>
              <w:rFonts w:ascii="Consolas" w:eastAsia="Times New Roman" w:hAnsi="Consolas" w:cs="Courier New"/>
              <w:color w:val="000000"/>
              <w:sz w:val="20"/>
              <w:szCs w:val="20"/>
              <w:lang w:val="de-DE" w:eastAsia="de-DE"/>
              <w14:ligatures w14:val="none"/>
            </w:rPr>
          </w:rPrChange>
        </w:rPr>
      </w:pPr>
      <w:ins w:id="13593" w:author="Manuel Hergenröder" w:date="2020-07-16T16:25:00Z">
        <w:r w:rsidRPr="00625FEA">
          <w:rPr>
            <w:rFonts w:ascii="Consolas" w:eastAsia="Times New Roman" w:hAnsi="Consolas" w:cs="Courier New"/>
            <w:color w:val="000000"/>
            <w:sz w:val="18"/>
            <w:szCs w:val="18"/>
            <w:lang w:eastAsia="de-DE"/>
            <w14:ligatures w14:val="none"/>
            <w:rPrChange w:id="1359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595"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359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3597" w:author="Manuel Hergenröder" w:date="2020-07-16T16:26:00Z">
              <w:rPr>
                <w:rFonts w:ascii="Consolas" w:eastAsia="Times New Roman" w:hAnsi="Consolas" w:cs="Courier New"/>
                <w:color w:val="2B91AF"/>
                <w:sz w:val="20"/>
                <w:szCs w:val="20"/>
                <w:lang w:val="de-DE" w:eastAsia="de-DE"/>
                <w14:ligatures w14:val="none"/>
              </w:rPr>
            </w:rPrChange>
          </w:rPr>
          <w:t>SpectrumDeformer</w:t>
        </w:r>
        <w:r w:rsidRPr="00625FEA">
          <w:rPr>
            <w:rFonts w:ascii="Consolas" w:eastAsia="Times New Roman" w:hAnsi="Consolas" w:cs="Courier New"/>
            <w:color w:val="000000"/>
            <w:sz w:val="18"/>
            <w:szCs w:val="18"/>
            <w:lang w:eastAsia="de-DE"/>
            <w14:ligatures w14:val="none"/>
            <w:rPrChange w:id="13598" w:author="Manuel Hergenröder" w:date="2020-07-16T16:26:00Z">
              <w:rPr>
                <w:rFonts w:ascii="Consolas" w:eastAsia="Times New Roman" w:hAnsi="Consolas" w:cs="Courier New"/>
                <w:color w:val="000000"/>
                <w:sz w:val="20"/>
                <w:szCs w:val="20"/>
                <w:lang w:val="de-DE" w:eastAsia="de-DE"/>
                <w14:ligatures w14:val="none"/>
              </w:rPr>
            </w:rPrChange>
          </w:rPr>
          <w:t> deformer;</w:t>
        </w:r>
      </w:ins>
    </w:p>
    <w:p w14:paraId="00F091F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599" w:author="Manuel Hergenröder" w:date="2020-07-16T16:25:00Z"/>
          <w:rFonts w:ascii="Consolas" w:eastAsia="Times New Roman" w:hAnsi="Consolas" w:cs="Courier New"/>
          <w:color w:val="000000"/>
          <w:sz w:val="18"/>
          <w:szCs w:val="18"/>
          <w:lang w:eastAsia="de-DE"/>
          <w14:ligatures w14:val="none"/>
          <w:rPrChange w:id="13600" w:author="Manuel Hergenröder" w:date="2020-07-16T16:26:00Z">
            <w:rPr>
              <w:ins w:id="13601" w:author="Manuel Hergenröder" w:date="2020-07-16T16:25:00Z"/>
              <w:rFonts w:ascii="Consolas" w:eastAsia="Times New Roman" w:hAnsi="Consolas" w:cs="Courier New"/>
              <w:color w:val="000000"/>
              <w:sz w:val="20"/>
              <w:szCs w:val="20"/>
              <w:lang w:val="de-DE" w:eastAsia="de-DE"/>
              <w14:ligatures w14:val="none"/>
            </w:rPr>
          </w:rPrChange>
        </w:rPr>
      </w:pPr>
      <w:ins w:id="13602" w:author="Manuel Hergenröder" w:date="2020-07-16T16:25:00Z">
        <w:r w:rsidRPr="00625FEA">
          <w:rPr>
            <w:rFonts w:ascii="Consolas" w:eastAsia="Times New Roman" w:hAnsi="Consolas" w:cs="Courier New"/>
            <w:color w:val="000000"/>
            <w:sz w:val="18"/>
            <w:szCs w:val="18"/>
            <w:lang w:eastAsia="de-DE"/>
            <w14:ligatures w14:val="none"/>
            <w:rPrChange w:id="1360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81C8FA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604" w:author="Manuel Hergenröder" w:date="2020-07-16T16:25:00Z"/>
          <w:rFonts w:ascii="Consolas" w:eastAsia="Times New Roman" w:hAnsi="Consolas" w:cs="Courier New"/>
          <w:color w:val="000000"/>
          <w:sz w:val="18"/>
          <w:szCs w:val="18"/>
          <w:lang w:eastAsia="de-DE"/>
          <w14:ligatures w14:val="none"/>
          <w:rPrChange w:id="13605" w:author="Manuel Hergenröder" w:date="2020-07-16T16:26:00Z">
            <w:rPr>
              <w:ins w:id="13606" w:author="Manuel Hergenröder" w:date="2020-07-16T16:25:00Z"/>
              <w:rFonts w:ascii="Consolas" w:eastAsia="Times New Roman" w:hAnsi="Consolas" w:cs="Courier New"/>
              <w:color w:val="000000"/>
              <w:sz w:val="20"/>
              <w:szCs w:val="20"/>
              <w:lang w:val="de-DE" w:eastAsia="de-DE"/>
              <w14:ligatures w14:val="none"/>
            </w:rPr>
          </w:rPrChange>
        </w:rPr>
      </w:pPr>
      <w:ins w:id="13607" w:author="Manuel Hergenröder" w:date="2020-07-16T16:25:00Z">
        <w:r w:rsidRPr="00625FEA">
          <w:rPr>
            <w:rFonts w:ascii="Consolas" w:eastAsia="Times New Roman" w:hAnsi="Consolas" w:cs="Courier New"/>
            <w:color w:val="000000"/>
            <w:sz w:val="18"/>
            <w:szCs w:val="18"/>
            <w:lang w:eastAsia="de-DE"/>
            <w14:ligatures w14:val="none"/>
            <w:rPrChange w:id="1360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609"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361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3611" w:author="Manuel Hergenröder" w:date="2020-07-16T16:26:00Z">
              <w:rPr>
                <w:rFonts w:ascii="Consolas" w:eastAsia="Times New Roman" w:hAnsi="Consolas" w:cs="Courier New"/>
                <w:color w:val="2B91AF"/>
                <w:sz w:val="20"/>
                <w:szCs w:val="20"/>
                <w:lang w:val="de-DE" w:eastAsia="de-DE"/>
                <w14:ligatures w14:val="none"/>
              </w:rPr>
            </w:rPrChange>
          </w:rPr>
          <w:t>GameObject</w:t>
        </w:r>
        <w:r w:rsidRPr="00625FEA">
          <w:rPr>
            <w:rFonts w:ascii="Consolas" w:eastAsia="Times New Roman" w:hAnsi="Consolas" w:cs="Courier New"/>
            <w:color w:val="000000"/>
            <w:sz w:val="18"/>
            <w:szCs w:val="18"/>
            <w:lang w:eastAsia="de-DE"/>
            <w14:ligatures w14:val="none"/>
            <w:rPrChange w:id="13612" w:author="Manuel Hergenröder" w:date="2020-07-16T16:26:00Z">
              <w:rPr>
                <w:rFonts w:ascii="Consolas" w:eastAsia="Times New Roman" w:hAnsi="Consolas" w:cs="Courier New"/>
                <w:color w:val="000000"/>
                <w:sz w:val="20"/>
                <w:szCs w:val="20"/>
                <w:lang w:val="de-DE" w:eastAsia="de-DE"/>
                <w14:ligatures w14:val="none"/>
              </w:rPr>
            </w:rPrChange>
          </w:rPr>
          <w:t>[] meshObj;</w:t>
        </w:r>
      </w:ins>
    </w:p>
    <w:p w14:paraId="6AC04BE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613" w:author="Manuel Hergenröder" w:date="2020-07-16T16:25:00Z"/>
          <w:rFonts w:ascii="Consolas" w:eastAsia="Times New Roman" w:hAnsi="Consolas" w:cs="Courier New"/>
          <w:color w:val="000000"/>
          <w:sz w:val="18"/>
          <w:szCs w:val="18"/>
          <w:lang w:eastAsia="de-DE"/>
          <w14:ligatures w14:val="none"/>
          <w:rPrChange w:id="13614" w:author="Manuel Hergenröder" w:date="2020-07-16T16:26:00Z">
            <w:rPr>
              <w:ins w:id="13615" w:author="Manuel Hergenröder" w:date="2020-07-16T16:25:00Z"/>
              <w:rFonts w:ascii="Consolas" w:eastAsia="Times New Roman" w:hAnsi="Consolas" w:cs="Courier New"/>
              <w:color w:val="000000"/>
              <w:sz w:val="20"/>
              <w:szCs w:val="20"/>
              <w:lang w:val="de-DE" w:eastAsia="de-DE"/>
              <w14:ligatures w14:val="none"/>
            </w:rPr>
          </w:rPrChange>
        </w:rPr>
      </w:pPr>
      <w:ins w:id="13616" w:author="Manuel Hergenröder" w:date="2020-07-16T16:25:00Z">
        <w:r w:rsidRPr="00625FEA">
          <w:rPr>
            <w:rFonts w:ascii="Consolas" w:eastAsia="Times New Roman" w:hAnsi="Consolas" w:cs="Courier New"/>
            <w:color w:val="000000"/>
            <w:sz w:val="18"/>
            <w:szCs w:val="18"/>
            <w:lang w:eastAsia="de-DE"/>
            <w14:ligatures w14:val="none"/>
            <w:rPrChange w:id="1361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618"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361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3620" w:author="Manuel Hergenröder" w:date="2020-07-16T16:26:00Z">
              <w:rPr>
                <w:rFonts w:ascii="Consolas" w:eastAsia="Times New Roman" w:hAnsi="Consolas" w:cs="Courier New"/>
                <w:color w:val="2B91AF"/>
                <w:sz w:val="20"/>
                <w:szCs w:val="20"/>
                <w:lang w:val="de-DE" w:eastAsia="de-DE"/>
                <w14:ligatures w14:val="none"/>
              </w:rPr>
            </w:rPrChange>
          </w:rPr>
          <w:t>MeshFilter</w:t>
        </w:r>
        <w:r w:rsidRPr="00625FEA">
          <w:rPr>
            <w:rFonts w:ascii="Consolas" w:eastAsia="Times New Roman" w:hAnsi="Consolas" w:cs="Courier New"/>
            <w:color w:val="000000"/>
            <w:sz w:val="18"/>
            <w:szCs w:val="18"/>
            <w:lang w:eastAsia="de-DE"/>
            <w14:ligatures w14:val="none"/>
            <w:rPrChange w:id="13621" w:author="Manuel Hergenröder" w:date="2020-07-16T16:26:00Z">
              <w:rPr>
                <w:rFonts w:ascii="Consolas" w:eastAsia="Times New Roman" w:hAnsi="Consolas" w:cs="Courier New"/>
                <w:color w:val="000000"/>
                <w:sz w:val="20"/>
                <w:szCs w:val="20"/>
                <w:lang w:val="de-DE" w:eastAsia="de-DE"/>
                <w14:ligatures w14:val="none"/>
              </w:rPr>
            </w:rPrChange>
          </w:rPr>
          <w:t>[] mFilters;</w:t>
        </w:r>
      </w:ins>
    </w:p>
    <w:p w14:paraId="6E2D4F9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622" w:author="Manuel Hergenröder" w:date="2020-07-16T16:25:00Z"/>
          <w:rFonts w:ascii="Consolas" w:eastAsia="Times New Roman" w:hAnsi="Consolas" w:cs="Courier New"/>
          <w:color w:val="000000"/>
          <w:sz w:val="18"/>
          <w:szCs w:val="18"/>
          <w:lang w:eastAsia="de-DE"/>
          <w14:ligatures w14:val="none"/>
          <w:rPrChange w:id="13623" w:author="Manuel Hergenröder" w:date="2020-07-16T16:26:00Z">
            <w:rPr>
              <w:ins w:id="13624" w:author="Manuel Hergenröder" w:date="2020-07-16T16:25:00Z"/>
              <w:rFonts w:ascii="Consolas" w:eastAsia="Times New Roman" w:hAnsi="Consolas" w:cs="Courier New"/>
              <w:color w:val="000000"/>
              <w:sz w:val="20"/>
              <w:szCs w:val="20"/>
              <w:lang w:val="de-DE" w:eastAsia="de-DE"/>
              <w14:ligatures w14:val="none"/>
            </w:rPr>
          </w:rPrChange>
        </w:rPr>
      </w:pPr>
      <w:ins w:id="13625" w:author="Manuel Hergenröder" w:date="2020-07-16T16:25:00Z">
        <w:r w:rsidRPr="00625FEA">
          <w:rPr>
            <w:rFonts w:ascii="Consolas" w:eastAsia="Times New Roman" w:hAnsi="Consolas" w:cs="Courier New"/>
            <w:color w:val="000000"/>
            <w:sz w:val="18"/>
            <w:szCs w:val="18"/>
            <w:lang w:eastAsia="de-DE"/>
            <w14:ligatures w14:val="none"/>
            <w:rPrChange w:id="1362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627"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362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3629" w:author="Manuel Hergenröder" w:date="2020-07-16T16:26:00Z">
              <w:rPr>
                <w:rFonts w:ascii="Consolas" w:eastAsia="Times New Roman" w:hAnsi="Consolas" w:cs="Courier New"/>
                <w:color w:val="2B91AF"/>
                <w:sz w:val="20"/>
                <w:szCs w:val="20"/>
                <w:lang w:val="de-DE" w:eastAsia="de-DE"/>
                <w14:ligatures w14:val="none"/>
              </w:rPr>
            </w:rPrChange>
          </w:rPr>
          <w:t>MeshRenderer</w:t>
        </w:r>
        <w:r w:rsidRPr="00625FEA">
          <w:rPr>
            <w:rFonts w:ascii="Consolas" w:eastAsia="Times New Roman" w:hAnsi="Consolas" w:cs="Courier New"/>
            <w:color w:val="000000"/>
            <w:sz w:val="18"/>
            <w:szCs w:val="18"/>
            <w:lang w:eastAsia="de-DE"/>
            <w14:ligatures w14:val="none"/>
            <w:rPrChange w:id="13630" w:author="Manuel Hergenröder" w:date="2020-07-16T16:26:00Z">
              <w:rPr>
                <w:rFonts w:ascii="Consolas" w:eastAsia="Times New Roman" w:hAnsi="Consolas" w:cs="Courier New"/>
                <w:color w:val="000000"/>
                <w:sz w:val="20"/>
                <w:szCs w:val="20"/>
                <w:lang w:val="de-DE" w:eastAsia="de-DE"/>
                <w14:ligatures w14:val="none"/>
              </w:rPr>
            </w:rPrChange>
          </w:rPr>
          <w:t>[] mRenderers;</w:t>
        </w:r>
      </w:ins>
    </w:p>
    <w:p w14:paraId="5B528A6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631" w:author="Manuel Hergenröder" w:date="2020-07-16T16:25:00Z"/>
          <w:rFonts w:ascii="Consolas" w:eastAsia="Times New Roman" w:hAnsi="Consolas" w:cs="Courier New"/>
          <w:color w:val="000000"/>
          <w:sz w:val="18"/>
          <w:szCs w:val="18"/>
          <w:lang w:eastAsia="de-DE"/>
          <w14:ligatures w14:val="none"/>
          <w:rPrChange w:id="13632" w:author="Manuel Hergenröder" w:date="2020-07-16T16:26:00Z">
            <w:rPr>
              <w:ins w:id="13633" w:author="Manuel Hergenröder" w:date="2020-07-16T16:25:00Z"/>
              <w:rFonts w:ascii="Consolas" w:eastAsia="Times New Roman" w:hAnsi="Consolas" w:cs="Courier New"/>
              <w:color w:val="000000"/>
              <w:sz w:val="20"/>
              <w:szCs w:val="20"/>
              <w:lang w:val="de-DE" w:eastAsia="de-DE"/>
              <w14:ligatures w14:val="none"/>
            </w:rPr>
          </w:rPrChange>
        </w:rPr>
      </w:pPr>
      <w:ins w:id="13634" w:author="Manuel Hergenröder" w:date="2020-07-16T16:25:00Z">
        <w:r w:rsidRPr="00625FEA">
          <w:rPr>
            <w:rFonts w:ascii="Consolas" w:eastAsia="Times New Roman" w:hAnsi="Consolas" w:cs="Courier New"/>
            <w:color w:val="000000"/>
            <w:sz w:val="18"/>
            <w:szCs w:val="18"/>
            <w:lang w:eastAsia="de-DE"/>
            <w14:ligatures w14:val="none"/>
            <w:rPrChange w:id="1363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636"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363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3638" w:author="Manuel Hergenröder" w:date="2020-07-16T16:26:00Z">
              <w:rPr>
                <w:rFonts w:ascii="Consolas" w:eastAsia="Times New Roman" w:hAnsi="Consolas" w:cs="Courier New"/>
                <w:color w:val="2B91AF"/>
                <w:sz w:val="20"/>
                <w:szCs w:val="20"/>
                <w:lang w:val="de-DE" w:eastAsia="de-DE"/>
                <w14:ligatures w14:val="none"/>
              </w:rPr>
            </w:rPrChange>
          </w:rPr>
          <w:t>MeshCollider</w:t>
        </w:r>
        <w:r w:rsidRPr="00625FEA">
          <w:rPr>
            <w:rFonts w:ascii="Consolas" w:eastAsia="Times New Roman" w:hAnsi="Consolas" w:cs="Courier New"/>
            <w:color w:val="000000"/>
            <w:sz w:val="18"/>
            <w:szCs w:val="18"/>
            <w:lang w:eastAsia="de-DE"/>
            <w14:ligatures w14:val="none"/>
            <w:rPrChange w:id="13639" w:author="Manuel Hergenröder" w:date="2020-07-16T16:26:00Z">
              <w:rPr>
                <w:rFonts w:ascii="Consolas" w:eastAsia="Times New Roman" w:hAnsi="Consolas" w:cs="Courier New"/>
                <w:color w:val="000000"/>
                <w:sz w:val="20"/>
                <w:szCs w:val="20"/>
                <w:lang w:val="de-DE" w:eastAsia="de-DE"/>
                <w14:ligatures w14:val="none"/>
              </w:rPr>
            </w:rPrChange>
          </w:rPr>
          <w:t>[] mColliders;</w:t>
        </w:r>
      </w:ins>
    </w:p>
    <w:p w14:paraId="0895512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640" w:author="Manuel Hergenröder" w:date="2020-07-16T16:25:00Z"/>
          <w:rFonts w:ascii="Consolas" w:eastAsia="Times New Roman" w:hAnsi="Consolas" w:cs="Courier New"/>
          <w:color w:val="000000"/>
          <w:sz w:val="18"/>
          <w:szCs w:val="18"/>
          <w:lang w:eastAsia="de-DE"/>
          <w14:ligatures w14:val="none"/>
          <w:rPrChange w:id="13641" w:author="Manuel Hergenröder" w:date="2020-07-16T16:26:00Z">
            <w:rPr>
              <w:ins w:id="13642" w:author="Manuel Hergenröder" w:date="2020-07-16T16:25:00Z"/>
              <w:rFonts w:ascii="Consolas" w:eastAsia="Times New Roman" w:hAnsi="Consolas" w:cs="Courier New"/>
              <w:color w:val="000000"/>
              <w:sz w:val="20"/>
              <w:szCs w:val="20"/>
              <w:lang w:val="de-DE" w:eastAsia="de-DE"/>
              <w14:ligatures w14:val="none"/>
            </w:rPr>
          </w:rPrChange>
        </w:rPr>
      </w:pPr>
      <w:ins w:id="13643" w:author="Manuel Hergenröder" w:date="2020-07-16T16:25:00Z">
        <w:r w:rsidRPr="00625FEA">
          <w:rPr>
            <w:rFonts w:ascii="Consolas" w:eastAsia="Times New Roman" w:hAnsi="Consolas" w:cs="Courier New"/>
            <w:color w:val="000000"/>
            <w:sz w:val="18"/>
            <w:szCs w:val="18"/>
            <w:lang w:eastAsia="de-DE"/>
            <w14:ligatures w14:val="none"/>
            <w:rPrChange w:id="1364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645"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364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3647" w:author="Manuel Hergenröder" w:date="2020-07-16T16:26:00Z">
              <w:rPr>
                <w:rFonts w:ascii="Consolas" w:eastAsia="Times New Roman" w:hAnsi="Consolas" w:cs="Courier New"/>
                <w:color w:val="2B91AF"/>
                <w:sz w:val="20"/>
                <w:szCs w:val="20"/>
                <w:lang w:val="de-DE" w:eastAsia="de-DE"/>
                <w14:ligatures w14:val="none"/>
              </w:rPr>
            </w:rPrChange>
          </w:rPr>
          <w:t>Mesh</w:t>
        </w:r>
        <w:r w:rsidRPr="00625FEA">
          <w:rPr>
            <w:rFonts w:ascii="Consolas" w:eastAsia="Times New Roman" w:hAnsi="Consolas" w:cs="Courier New"/>
            <w:color w:val="000000"/>
            <w:sz w:val="18"/>
            <w:szCs w:val="18"/>
            <w:lang w:eastAsia="de-DE"/>
            <w14:ligatures w14:val="none"/>
            <w:rPrChange w:id="13648" w:author="Manuel Hergenröder" w:date="2020-07-16T16:26:00Z">
              <w:rPr>
                <w:rFonts w:ascii="Consolas" w:eastAsia="Times New Roman" w:hAnsi="Consolas" w:cs="Courier New"/>
                <w:color w:val="000000"/>
                <w:sz w:val="20"/>
                <w:szCs w:val="20"/>
                <w:lang w:val="de-DE" w:eastAsia="de-DE"/>
                <w14:ligatures w14:val="none"/>
              </w:rPr>
            </w:rPrChange>
          </w:rPr>
          <w:t>[] meshes;</w:t>
        </w:r>
      </w:ins>
    </w:p>
    <w:p w14:paraId="635687E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649" w:author="Manuel Hergenröder" w:date="2020-07-16T16:25:00Z"/>
          <w:rFonts w:ascii="Consolas" w:eastAsia="Times New Roman" w:hAnsi="Consolas" w:cs="Courier New"/>
          <w:color w:val="000000"/>
          <w:sz w:val="18"/>
          <w:szCs w:val="18"/>
          <w:lang w:eastAsia="de-DE"/>
          <w14:ligatures w14:val="none"/>
          <w:rPrChange w:id="13650" w:author="Manuel Hergenröder" w:date="2020-07-16T16:26:00Z">
            <w:rPr>
              <w:ins w:id="13651" w:author="Manuel Hergenröder" w:date="2020-07-16T16:25:00Z"/>
              <w:rFonts w:ascii="Consolas" w:eastAsia="Times New Roman" w:hAnsi="Consolas" w:cs="Courier New"/>
              <w:color w:val="000000"/>
              <w:sz w:val="20"/>
              <w:szCs w:val="20"/>
              <w:lang w:val="de-DE" w:eastAsia="de-DE"/>
              <w14:ligatures w14:val="none"/>
            </w:rPr>
          </w:rPrChange>
        </w:rPr>
      </w:pPr>
      <w:ins w:id="13652" w:author="Manuel Hergenröder" w:date="2020-07-16T16:25:00Z">
        <w:r w:rsidRPr="00625FEA">
          <w:rPr>
            <w:rFonts w:ascii="Consolas" w:eastAsia="Times New Roman" w:hAnsi="Consolas" w:cs="Courier New"/>
            <w:color w:val="000000"/>
            <w:sz w:val="18"/>
            <w:szCs w:val="18"/>
            <w:lang w:eastAsia="de-DE"/>
            <w14:ligatures w14:val="none"/>
            <w:rPrChange w:id="1365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9A7864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654" w:author="Manuel Hergenröder" w:date="2020-07-16T16:25:00Z"/>
          <w:rFonts w:ascii="Consolas" w:eastAsia="Times New Roman" w:hAnsi="Consolas" w:cs="Courier New"/>
          <w:color w:val="000000"/>
          <w:sz w:val="18"/>
          <w:szCs w:val="18"/>
          <w:lang w:eastAsia="de-DE"/>
          <w14:ligatures w14:val="none"/>
          <w:rPrChange w:id="13655" w:author="Manuel Hergenröder" w:date="2020-07-16T16:26:00Z">
            <w:rPr>
              <w:ins w:id="13656" w:author="Manuel Hergenröder" w:date="2020-07-16T16:25:00Z"/>
              <w:rFonts w:ascii="Consolas" w:eastAsia="Times New Roman" w:hAnsi="Consolas" w:cs="Courier New"/>
              <w:color w:val="000000"/>
              <w:sz w:val="20"/>
              <w:szCs w:val="20"/>
              <w:lang w:val="de-DE" w:eastAsia="de-DE"/>
              <w14:ligatures w14:val="none"/>
            </w:rPr>
          </w:rPrChange>
        </w:rPr>
      </w:pPr>
      <w:ins w:id="13657" w:author="Manuel Hergenröder" w:date="2020-07-16T16:25:00Z">
        <w:r w:rsidRPr="00625FEA">
          <w:rPr>
            <w:rFonts w:ascii="Consolas" w:eastAsia="Times New Roman" w:hAnsi="Consolas" w:cs="Courier New"/>
            <w:color w:val="000000"/>
            <w:sz w:val="18"/>
            <w:szCs w:val="18"/>
            <w:lang w:eastAsia="de-DE"/>
            <w14:ligatures w14:val="none"/>
            <w:rPrChange w:id="1365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659"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366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661"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13662" w:author="Manuel Hergenröder" w:date="2020-07-16T16:26:00Z">
              <w:rPr>
                <w:rFonts w:ascii="Consolas" w:eastAsia="Times New Roman" w:hAnsi="Consolas" w:cs="Courier New"/>
                <w:color w:val="000000"/>
                <w:sz w:val="20"/>
                <w:szCs w:val="20"/>
                <w:lang w:val="de-DE" w:eastAsia="de-DE"/>
                <w14:ligatures w14:val="none"/>
              </w:rPr>
            </w:rPrChange>
          </w:rPr>
          <w:t> maxPeakValue;</w:t>
        </w:r>
      </w:ins>
    </w:p>
    <w:p w14:paraId="7AD611F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663" w:author="Manuel Hergenröder" w:date="2020-07-16T16:25:00Z"/>
          <w:rFonts w:ascii="Consolas" w:eastAsia="Times New Roman" w:hAnsi="Consolas" w:cs="Courier New"/>
          <w:color w:val="000000"/>
          <w:sz w:val="18"/>
          <w:szCs w:val="18"/>
          <w:lang w:eastAsia="de-DE"/>
          <w14:ligatures w14:val="none"/>
          <w:rPrChange w:id="13664" w:author="Manuel Hergenröder" w:date="2020-07-16T16:26:00Z">
            <w:rPr>
              <w:ins w:id="13665" w:author="Manuel Hergenröder" w:date="2020-07-16T16:25:00Z"/>
              <w:rFonts w:ascii="Consolas" w:eastAsia="Times New Roman" w:hAnsi="Consolas" w:cs="Courier New"/>
              <w:color w:val="000000"/>
              <w:sz w:val="20"/>
              <w:szCs w:val="20"/>
              <w:lang w:val="de-DE" w:eastAsia="de-DE"/>
              <w14:ligatures w14:val="none"/>
            </w:rPr>
          </w:rPrChange>
        </w:rPr>
      </w:pPr>
      <w:ins w:id="13666" w:author="Manuel Hergenröder" w:date="2020-07-16T16:25:00Z">
        <w:r w:rsidRPr="00625FEA">
          <w:rPr>
            <w:rFonts w:ascii="Consolas" w:eastAsia="Times New Roman" w:hAnsi="Consolas" w:cs="Courier New"/>
            <w:color w:val="000000"/>
            <w:sz w:val="18"/>
            <w:szCs w:val="18"/>
            <w:lang w:eastAsia="de-DE"/>
            <w14:ligatures w14:val="none"/>
            <w:rPrChange w:id="1366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17C7DA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668" w:author="Manuel Hergenröder" w:date="2020-07-16T16:25:00Z"/>
          <w:rFonts w:ascii="Consolas" w:eastAsia="Times New Roman" w:hAnsi="Consolas" w:cs="Courier New"/>
          <w:color w:val="000000"/>
          <w:sz w:val="18"/>
          <w:szCs w:val="18"/>
          <w:lang w:eastAsia="de-DE"/>
          <w14:ligatures w14:val="none"/>
          <w:rPrChange w:id="13669" w:author="Manuel Hergenröder" w:date="2020-07-16T16:26:00Z">
            <w:rPr>
              <w:ins w:id="13670" w:author="Manuel Hergenröder" w:date="2020-07-16T16:25:00Z"/>
              <w:rFonts w:ascii="Consolas" w:eastAsia="Times New Roman" w:hAnsi="Consolas" w:cs="Courier New"/>
              <w:color w:val="000000"/>
              <w:sz w:val="20"/>
              <w:szCs w:val="20"/>
              <w:lang w:val="de-DE" w:eastAsia="de-DE"/>
              <w14:ligatures w14:val="none"/>
            </w:rPr>
          </w:rPrChange>
        </w:rPr>
      </w:pPr>
      <w:ins w:id="13671" w:author="Manuel Hergenröder" w:date="2020-07-16T16:25:00Z">
        <w:r w:rsidRPr="00625FEA">
          <w:rPr>
            <w:rFonts w:ascii="Consolas" w:eastAsia="Times New Roman" w:hAnsi="Consolas" w:cs="Courier New"/>
            <w:color w:val="000000"/>
            <w:sz w:val="18"/>
            <w:szCs w:val="18"/>
            <w:lang w:eastAsia="de-DE"/>
            <w14:ligatures w14:val="none"/>
            <w:rPrChange w:id="1367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673"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367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3675" w:author="Manuel Hergenröder" w:date="2020-07-16T16:26:00Z">
              <w:rPr>
                <w:rFonts w:ascii="Consolas" w:eastAsia="Times New Roman" w:hAnsi="Consolas" w:cs="Courier New"/>
                <w:color w:val="2B91AF"/>
                <w:sz w:val="20"/>
                <w:szCs w:val="20"/>
                <w:lang w:val="de-DE" w:eastAsia="de-DE"/>
                <w14:ligatures w14:val="none"/>
              </w:rPr>
            </w:rPrChange>
          </w:rPr>
          <w:t>Vector3</w:t>
        </w:r>
        <w:r w:rsidRPr="00625FEA">
          <w:rPr>
            <w:rFonts w:ascii="Consolas" w:eastAsia="Times New Roman" w:hAnsi="Consolas" w:cs="Courier New"/>
            <w:color w:val="000000"/>
            <w:sz w:val="18"/>
            <w:szCs w:val="18"/>
            <w:lang w:eastAsia="de-DE"/>
            <w14:ligatures w14:val="none"/>
            <w:rPrChange w:id="13676" w:author="Manuel Hergenröder" w:date="2020-07-16T16:26:00Z">
              <w:rPr>
                <w:rFonts w:ascii="Consolas" w:eastAsia="Times New Roman" w:hAnsi="Consolas" w:cs="Courier New"/>
                <w:color w:val="000000"/>
                <w:sz w:val="20"/>
                <w:szCs w:val="20"/>
                <w:lang w:val="de-DE" w:eastAsia="de-DE"/>
                <w14:ligatures w14:val="none"/>
              </w:rPr>
            </w:rPrChange>
          </w:rPr>
          <w:t>[][] vertices;</w:t>
        </w:r>
      </w:ins>
    </w:p>
    <w:p w14:paraId="1FED8E2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677" w:author="Manuel Hergenröder" w:date="2020-07-16T16:25:00Z"/>
          <w:rFonts w:ascii="Consolas" w:eastAsia="Times New Roman" w:hAnsi="Consolas" w:cs="Courier New"/>
          <w:color w:val="000000"/>
          <w:sz w:val="18"/>
          <w:szCs w:val="18"/>
          <w:lang w:eastAsia="de-DE"/>
          <w14:ligatures w14:val="none"/>
          <w:rPrChange w:id="13678" w:author="Manuel Hergenröder" w:date="2020-07-16T16:26:00Z">
            <w:rPr>
              <w:ins w:id="13679" w:author="Manuel Hergenröder" w:date="2020-07-16T16:25:00Z"/>
              <w:rFonts w:ascii="Consolas" w:eastAsia="Times New Roman" w:hAnsi="Consolas" w:cs="Courier New"/>
              <w:color w:val="000000"/>
              <w:sz w:val="20"/>
              <w:szCs w:val="20"/>
              <w:lang w:val="de-DE" w:eastAsia="de-DE"/>
              <w14:ligatures w14:val="none"/>
            </w:rPr>
          </w:rPrChange>
        </w:rPr>
      </w:pPr>
      <w:ins w:id="13680" w:author="Manuel Hergenröder" w:date="2020-07-16T16:25:00Z">
        <w:r w:rsidRPr="00625FEA">
          <w:rPr>
            <w:rFonts w:ascii="Consolas" w:eastAsia="Times New Roman" w:hAnsi="Consolas" w:cs="Courier New"/>
            <w:color w:val="000000"/>
            <w:sz w:val="18"/>
            <w:szCs w:val="18"/>
            <w:lang w:eastAsia="de-DE"/>
            <w14:ligatures w14:val="none"/>
            <w:rPrChange w:id="1368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682"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368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684"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3685" w:author="Manuel Hergenröder" w:date="2020-07-16T16:26:00Z">
              <w:rPr>
                <w:rFonts w:ascii="Consolas" w:eastAsia="Times New Roman" w:hAnsi="Consolas" w:cs="Courier New"/>
                <w:color w:val="000000"/>
                <w:sz w:val="20"/>
                <w:szCs w:val="20"/>
                <w:lang w:val="de-DE" w:eastAsia="de-DE"/>
                <w14:ligatures w14:val="none"/>
              </w:rPr>
            </w:rPrChange>
          </w:rPr>
          <w:t>[][] triangles;</w:t>
        </w:r>
      </w:ins>
    </w:p>
    <w:p w14:paraId="7772DB6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686" w:author="Manuel Hergenröder" w:date="2020-07-16T16:25:00Z"/>
          <w:rFonts w:ascii="Consolas" w:eastAsia="Times New Roman" w:hAnsi="Consolas" w:cs="Courier New"/>
          <w:color w:val="000000"/>
          <w:sz w:val="18"/>
          <w:szCs w:val="18"/>
          <w:lang w:eastAsia="de-DE"/>
          <w14:ligatures w14:val="none"/>
          <w:rPrChange w:id="13687" w:author="Manuel Hergenröder" w:date="2020-07-16T16:26:00Z">
            <w:rPr>
              <w:ins w:id="13688" w:author="Manuel Hergenröder" w:date="2020-07-16T16:25:00Z"/>
              <w:rFonts w:ascii="Consolas" w:eastAsia="Times New Roman" w:hAnsi="Consolas" w:cs="Courier New"/>
              <w:color w:val="000000"/>
              <w:sz w:val="20"/>
              <w:szCs w:val="20"/>
              <w:lang w:val="de-DE" w:eastAsia="de-DE"/>
              <w14:ligatures w14:val="none"/>
            </w:rPr>
          </w:rPrChange>
        </w:rPr>
      </w:pPr>
      <w:ins w:id="13689" w:author="Manuel Hergenröder" w:date="2020-07-16T16:25:00Z">
        <w:r w:rsidRPr="00625FEA">
          <w:rPr>
            <w:rFonts w:ascii="Consolas" w:eastAsia="Times New Roman" w:hAnsi="Consolas" w:cs="Courier New"/>
            <w:color w:val="000000"/>
            <w:sz w:val="18"/>
            <w:szCs w:val="18"/>
            <w:lang w:eastAsia="de-DE"/>
            <w14:ligatures w14:val="none"/>
            <w:rPrChange w:id="1369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691"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369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3693" w:author="Manuel Hergenröder" w:date="2020-07-16T16:26:00Z">
              <w:rPr>
                <w:rFonts w:ascii="Consolas" w:eastAsia="Times New Roman" w:hAnsi="Consolas" w:cs="Courier New"/>
                <w:color w:val="2B91AF"/>
                <w:sz w:val="20"/>
                <w:szCs w:val="20"/>
                <w:lang w:val="de-DE" w:eastAsia="de-DE"/>
                <w14:ligatures w14:val="none"/>
              </w:rPr>
            </w:rPrChange>
          </w:rPr>
          <w:t>Color32</w:t>
        </w:r>
        <w:r w:rsidRPr="00625FEA">
          <w:rPr>
            <w:rFonts w:ascii="Consolas" w:eastAsia="Times New Roman" w:hAnsi="Consolas" w:cs="Courier New"/>
            <w:color w:val="000000"/>
            <w:sz w:val="18"/>
            <w:szCs w:val="18"/>
            <w:lang w:eastAsia="de-DE"/>
            <w14:ligatures w14:val="none"/>
            <w:rPrChange w:id="13694" w:author="Manuel Hergenröder" w:date="2020-07-16T16:26:00Z">
              <w:rPr>
                <w:rFonts w:ascii="Consolas" w:eastAsia="Times New Roman" w:hAnsi="Consolas" w:cs="Courier New"/>
                <w:color w:val="000000"/>
                <w:sz w:val="20"/>
                <w:szCs w:val="20"/>
                <w:lang w:val="de-DE" w:eastAsia="de-DE"/>
                <w14:ligatures w14:val="none"/>
              </w:rPr>
            </w:rPrChange>
          </w:rPr>
          <w:t>[][] colors;</w:t>
        </w:r>
      </w:ins>
    </w:p>
    <w:p w14:paraId="0C592D4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695" w:author="Manuel Hergenröder" w:date="2020-07-16T16:25:00Z"/>
          <w:rFonts w:ascii="Consolas" w:eastAsia="Times New Roman" w:hAnsi="Consolas" w:cs="Courier New"/>
          <w:color w:val="000000"/>
          <w:sz w:val="18"/>
          <w:szCs w:val="18"/>
          <w:lang w:eastAsia="de-DE"/>
          <w14:ligatures w14:val="none"/>
          <w:rPrChange w:id="13696" w:author="Manuel Hergenröder" w:date="2020-07-16T16:26:00Z">
            <w:rPr>
              <w:ins w:id="13697" w:author="Manuel Hergenröder" w:date="2020-07-16T16:25:00Z"/>
              <w:rFonts w:ascii="Consolas" w:eastAsia="Times New Roman" w:hAnsi="Consolas" w:cs="Courier New"/>
              <w:color w:val="000000"/>
              <w:sz w:val="20"/>
              <w:szCs w:val="20"/>
              <w:lang w:val="de-DE" w:eastAsia="de-DE"/>
              <w14:ligatures w14:val="none"/>
            </w:rPr>
          </w:rPrChange>
        </w:rPr>
      </w:pPr>
      <w:ins w:id="13698" w:author="Manuel Hergenröder" w:date="2020-07-16T16:25:00Z">
        <w:r w:rsidRPr="00625FEA">
          <w:rPr>
            <w:rFonts w:ascii="Consolas" w:eastAsia="Times New Roman" w:hAnsi="Consolas" w:cs="Courier New"/>
            <w:color w:val="000000"/>
            <w:sz w:val="18"/>
            <w:szCs w:val="18"/>
            <w:lang w:eastAsia="de-DE"/>
            <w14:ligatures w14:val="none"/>
            <w:rPrChange w:id="1369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42B712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700" w:author="Manuel Hergenröder" w:date="2020-07-16T16:25:00Z"/>
          <w:rFonts w:ascii="Consolas" w:eastAsia="Times New Roman" w:hAnsi="Consolas" w:cs="Courier New"/>
          <w:color w:val="000000"/>
          <w:sz w:val="18"/>
          <w:szCs w:val="18"/>
          <w:lang w:eastAsia="de-DE"/>
          <w14:ligatures w14:val="none"/>
          <w:rPrChange w:id="13701" w:author="Manuel Hergenröder" w:date="2020-07-16T16:26:00Z">
            <w:rPr>
              <w:ins w:id="13702" w:author="Manuel Hergenröder" w:date="2020-07-16T16:25:00Z"/>
              <w:rFonts w:ascii="Consolas" w:eastAsia="Times New Roman" w:hAnsi="Consolas" w:cs="Courier New"/>
              <w:color w:val="000000"/>
              <w:sz w:val="20"/>
              <w:szCs w:val="20"/>
              <w:lang w:val="de-DE" w:eastAsia="de-DE"/>
              <w14:ligatures w14:val="none"/>
            </w:rPr>
          </w:rPrChange>
        </w:rPr>
      </w:pPr>
      <w:ins w:id="13703" w:author="Manuel Hergenröder" w:date="2020-07-16T16:25:00Z">
        <w:r w:rsidRPr="00625FEA">
          <w:rPr>
            <w:rFonts w:ascii="Consolas" w:eastAsia="Times New Roman" w:hAnsi="Consolas" w:cs="Courier New"/>
            <w:color w:val="000000"/>
            <w:sz w:val="18"/>
            <w:szCs w:val="18"/>
            <w:lang w:eastAsia="de-DE"/>
            <w14:ligatures w14:val="none"/>
            <w:rPrChange w:id="1370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705"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370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707"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3708" w:author="Manuel Hergenröder" w:date="2020-07-16T16:26:00Z">
              <w:rPr>
                <w:rFonts w:ascii="Consolas" w:eastAsia="Times New Roman" w:hAnsi="Consolas" w:cs="Courier New"/>
                <w:color w:val="000000"/>
                <w:sz w:val="20"/>
                <w:szCs w:val="20"/>
                <w:lang w:val="de-DE" w:eastAsia="de-DE"/>
                <w14:ligatures w14:val="none"/>
              </w:rPr>
            </w:rPrChange>
          </w:rPr>
          <w:t> countOfRasterVertices;</w:t>
        </w:r>
      </w:ins>
    </w:p>
    <w:p w14:paraId="21A00BD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709" w:author="Manuel Hergenröder" w:date="2020-07-16T16:25:00Z"/>
          <w:rFonts w:ascii="Consolas" w:eastAsia="Times New Roman" w:hAnsi="Consolas" w:cs="Courier New"/>
          <w:color w:val="000000"/>
          <w:sz w:val="18"/>
          <w:szCs w:val="18"/>
          <w:lang w:eastAsia="de-DE"/>
          <w14:ligatures w14:val="none"/>
          <w:rPrChange w:id="13710" w:author="Manuel Hergenröder" w:date="2020-07-16T16:26:00Z">
            <w:rPr>
              <w:ins w:id="13711" w:author="Manuel Hergenröder" w:date="2020-07-16T16:25:00Z"/>
              <w:rFonts w:ascii="Consolas" w:eastAsia="Times New Roman" w:hAnsi="Consolas" w:cs="Courier New"/>
              <w:color w:val="000000"/>
              <w:sz w:val="20"/>
              <w:szCs w:val="20"/>
              <w:lang w:val="de-DE" w:eastAsia="de-DE"/>
              <w14:ligatures w14:val="none"/>
            </w:rPr>
          </w:rPrChange>
        </w:rPr>
      </w:pPr>
      <w:ins w:id="13712" w:author="Manuel Hergenröder" w:date="2020-07-16T16:25:00Z">
        <w:r w:rsidRPr="00625FEA">
          <w:rPr>
            <w:rFonts w:ascii="Consolas" w:eastAsia="Times New Roman" w:hAnsi="Consolas" w:cs="Courier New"/>
            <w:color w:val="000000"/>
            <w:sz w:val="18"/>
            <w:szCs w:val="18"/>
            <w:lang w:eastAsia="de-DE"/>
            <w14:ligatures w14:val="none"/>
            <w:rPrChange w:id="1371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714"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371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716"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3717" w:author="Manuel Hergenröder" w:date="2020-07-16T16:26:00Z">
              <w:rPr>
                <w:rFonts w:ascii="Consolas" w:eastAsia="Times New Roman" w:hAnsi="Consolas" w:cs="Courier New"/>
                <w:color w:val="000000"/>
                <w:sz w:val="20"/>
                <w:szCs w:val="20"/>
                <w:lang w:val="de-DE" w:eastAsia="de-DE"/>
                <w14:ligatures w14:val="none"/>
              </w:rPr>
            </w:rPrChange>
          </w:rPr>
          <w:t> startIndexOfPeakVertices { </w:t>
        </w:r>
        <w:r w:rsidRPr="00625FEA">
          <w:rPr>
            <w:rFonts w:ascii="Consolas" w:eastAsia="Times New Roman" w:hAnsi="Consolas" w:cs="Courier New"/>
            <w:color w:val="0000FF"/>
            <w:sz w:val="18"/>
            <w:szCs w:val="18"/>
            <w:lang w:eastAsia="de-DE"/>
            <w14:ligatures w14:val="none"/>
            <w:rPrChange w:id="13718" w:author="Manuel Hergenröder" w:date="2020-07-16T16:26:00Z">
              <w:rPr>
                <w:rFonts w:ascii="Consolas" w:eastAsia="Times New Roman" w:hAnsi="Consolas" w:cs="Courier New"/>
                <w:color w:val="0000FF"/>
                <w:sz w:val="20"/>
                <w:szCs w:val="20"/>
                <w:lang w:val="de-DE" w:eastAsia="de-DE"/>
                <w14:ligatures w14:val="none"/>
              </w:rPr>
            </w:rPrChange>
          </w:rPr>
          <w:t>get</w:t>
        </w:r>
        <w:r w:rsidRPr="00625FEA">
          <w:rPr>
            <w:rFonts w:ascii="Consolas" w:eastAsia="Times New Roman" w:hAnsi="Consolas" w:cs="Courier New"/>
            <w:color w:val="000000"/>
            <w:sz w:val="18"/>
            <w:szCs w:val="18"/>
            <w:lang w:eastAsia="de-DE"/>
            <w14:ligatures w14:val="none"/>
            <w:rPrChange w:id="1371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8F08C4"/>
            <w:sz w:val="18"/>
            <w:szCs w:val="18"/>
            <w:lang w:eastAsia="de-DE"/>
            <w14:ligatures w14:val="none"/>
            <w:rPrChange w:id="13720" w:author="Manuel Hergenröder" w:date="2020-07-16T16:26:00Z">
              <w:rPr>
                <w:rFonts w:ascii="Consolas" w:eastAsia="Times New Roman" w:hAnsi="Consolas" w:cs="Courier New"/>
                <w:color w:val="8F08C4"/>
                <w:sz w:val="20"/>
                <w:szCs w:val="20"/>
                <w:lang w:val="de-DE" w:eastAsia="de-DE"/>
                <w14:ligatures w14:val="none"/>
              </w:rPr>
            </w:rPrChange>
          </w:rPr>
          <w:t>return</w:t>
        </w:r>
        <w:r w:rsidRPr="00625FEA">
          <w:rPr>
            <w:rFonts w:ascii="Consolas" w:eastAsia="Times New Roman" w:hAnsi="Consolas" w:cs="Courier New"/>
            <w:color w:val="000000"/>
            <w:sz w:val="18"/>
            <w:szCs w:val="18"/>
            <w:lang w:eastAsia="de-DE"/>
            <w14:ligatures w14:val="none"/>
            <w:rPrChange w:id="1372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72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3723" w:author="Manuel Hergenröder" w:date="2020-07-16T16:26:00Z">
              <w:rPr>
                <w:rFonts w:ascii="Consolas" w:eastAsia="Times New Roman" w:hAnsi="Consolas" w:cs="Courier New"/>
                <w:color w:val="000000"/>
                <w:sz w:val="20"/>
                <w:szCs w:val="20"/>
                <w:lang w:val="de-DE" w:eastAsia="de-DE"/>
                <w14:ligatures w14:val="none"/>
              </w:rPr>
            </w:rPrChange>
          </w:rPr>
          <w:t>.countOfRasterVertices; } }</w:t>
        </w:r>
      </w:ins>
    </w:p>
    <w:p w14:paraId="13F3969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724" w:author="Manuel Hergenröder" w:date="2020-07-16T16:25:00Z"/>
          <w:rFonts w:ascii="Consolas" w:eastAsia="Times New Roman" w:hAnsi="Consolas" w:cs="Courier New"/>
          <w:color w:val="000000"/>
          <w:sz w:val="18"/>
          <w:szCs w:val="18"/>
          <w:lang w:eastAsia="de-DE"/>
          <w14:ligatures w14:val="none"/>
          <w:rPrChange w:id="13725" w:author="Manuel Hergenröder" w:date="2020-07-16T16:26:00Z">
            <w:rPr>
              <w:ins w:id="13726" w:author="Manuel Hergenröder" w:date="2020-07-16T16:25:00Z"/>
              <w:rFonts w:ascii="Consolas" w:eastAsia="Times New Roman" w:hAnsi="Consolas" w:cs="Courier New"/>
              <w:color w:val="000000"/>
              <w:sz w:val="20"/>
              <w:szCs w:val="20"/>
              <w:lang w:val="de-DE" w:eastAsia="de-DE"/>
              <w14:ligatures w14:val="none"/>
            </w:rPr>
          </w:rPrChange>
        </w:rPr>
      </w:pPr>
      <w:ins w:id="13727" w:author="Manuel Hergenröder" w:date="2020-07-16T16:25:00Z">
        <w:r w:rsidRPr="00625FEA">
          <w:rPr>
            <w:rFonts w:ascii="Consolas" w:eastAsia="Times New Roman" w:hAnsi="Consolas" w:cs="Courier New"/>
            <w:color w:val="000000"/>
            <w:sz w:val="18"/>
            <w:szCs w:val="18"/>
            <w:lang w:eastAsia="de-DE"/>
            <w14:ligatures w14:val="none"/>
            <w:rPrChange w:id="13728"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2E5FED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729" w:author="Manuel Hergenröder" w:date="2020-07-16T16:25:00Z"/>
          <w:rFonts w:ascii="Consolas" w:eastAsia="Times New Roman" w:hAnsi="Consolas" w:cs="Courier New"/>
          <w:color w:val="000000"/>
          <w:sz w:val="18"/>
          <w:szCs w:val="18"/>
          <w:lang w:eastAsia="de-DE"/>
          <w14:ligatures w14:val="none"/>
          <w:rPrChange w:id="13730" w:author="Manuel Hergenröder" w:date="2020-07-16T16:26:00Z">
            <w:rPr>
              <w:ins w:id="13731" w:author="Manuel Hergenröder" w:date="2020-07-16T16:25:00Z"/>
              <w:rFonts w:ascii="Consolas" w:eastAsia="Times New Roman" w:hAnsi="Consolas" w:cs="Courier New"/>
              <w:color w:val="000000"/>
              <w:sz w:val="20"/>
              <w:szCs w:val="20"/>
              <w:lang w:val="de-DE" w:eastAsia="de-DE"/>
              <w14:ligatures w14:val="none"/>
            </w:rPr>
          </w:rPrChange>
        </w:rPr>
      </w:pPr>
      <w:ins w:id="13732" w:author="Manuel Hergenröder" w:date="2020-07-16T16:25:00Z">
        <w:r w:rsidRPr="00625FEA">
          <w:rPr>
            <w:rFonts w:ascii="Consolas" w:eastAsia="Times New Roman" w:hAnsi="Consolas" w:cs="Courier New"/>
            <w:color w:val="000000"/>
            <w:sz w:val="18"/>
            <w:szCs w:val="18"/>
            <w:lang w:eastAsia="de-DE"/>
            <w14:ligatures w14:val="none"/>
            <w:rPrChange w:id="1373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734"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373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736"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3737" w:author="Manuel Hergenröder" w:date="2020-07-16T16:26:00Z">
              <w:rPr>
                <w:rFonts w:ascii="Consolas" w:eastAsia="Times New Roman" w:hAnsi="Consolas" w:cs="Courier New"/>
                <w:color w:val="000000"/>
                <w:sz w:val="20"/>
                <w:szCs w:val="20"/>
                <w:lang w:val="de-DE" w:eastAsia="de-DE"/>
                <w14:ligatures w14:val="none"/>
              </w:rPr>
            </w:rPrChange>
          </w:rPr>
          <w:t> countOfPeakVertices;</w:t>
        </w:r>
      </w:ins>
    </w:p>
    <w:p w14:paraId="4C6F71D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738" w:author="Manuel Hergenröder" w:date="2020-07-16T16:25:00Z"/>
          <w:rFonts w:ascii="Consolas" w:eastAsia="Times New Roman" w:hAnsi="Consolas" w:cs="Courier New"/>
          <w:color w:val="000000"/>
          <w:sz w:val="18"/>
          <w:szCs w:val="18"/>
          <w:lang w:eastAsia="de-DE"/>
          <w14:ligatures w14:val="none"/>
          <w:rPrChange w:id="13739" w:author="Manuel Hergenröder" w:date="2020-07-16T16:26:00Z">
            <w:rPr>
              <w:ins w:id="13740" w:author="Manuel Hergenröder" w:date="2020-07-16T16:25:00Z"/>
              <w:rFonts w:ascii="Consolas" w:eastAsia="Times New Roman" w:hAnsi="Consolas" w:cs="Courier New"/>
              <w:color w:val="000000"/>
              <w:sz w:val="20"/>
              <w:szCs w:val="20"/>
              <w:lang w:val="de-DE" w:eastAsia="de-DE"/>
              <w14:ligatures w14:val="none"/>
            </w:rPr>
          </w:rPrChange>
        </w:rPr>
      </w:pPr>
      <w:ins w:id="13741" w:author="Manuel Hergenröder" w:date="2020-07-16T16:25:00Z">
        <w:r w:rsidRPr="00625FEA">
          <w:rPr>
            <w:rFonts w:ascii="Consolas" w:eastAsia="Times New Roman" w:hAnsi="Consolas" w:cs="Courier New"/>
            <w:color w:val="000000"/>
            <w:sz w:val="18"/>
            <w:szCs w:val="18"/>
            <w:lang w:eastAsia="de-DE"/>
            <w14:ligatures w14:val="none"/>
            <w:rPrChange w:id="13742"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A6E8A1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743" w:author="Manuel Hergenröder" w:date="2020-07-16T16:25:00Z"/>
          <w:rFonts w:ascii="Consolas" w:eastAsia="Times New Roman" w:hAnsi="Consolas" w:cs="Courier New"/>
          <w:color w:val="000000"/>
          <w:sz w:val="18"/>
          <w:szCs w:val="18"/>
          <w:lang w:eastAsia="de-DE"/>
          <w14:ligatures w14:val="none"/>
          <w:rPrChange w:id="13744" w:author="Manuel Hergenröder" w:date="2020-07-16T16:26:00Z">
            <w:rPr>
              <w:ins w:id="13745" w:author="Manuel Hergenröder" w:date="2020-07-16T16:25:00Z"/>
              <w:rFonts w:ascii="Consolas" w:eastAsia="Times New Roman" w:hAnsi="Consolas" w:cs="Courier New"/>
              <w:color w:val="000000"/>
              <w:sz w:val="20"/>
              <w:szCs w:val="20"/>
              <w:lang w:val="de-DE" w:eastAsia="de-DE"/>
              <w14:ligatures w14:val="none"/>
            </w:rPr>
          </w:rPrChange>
        </w:rPr>
      </w:pPr>
      <w:ins w:id="13746" w:author="Manuel Hergenröder" w:date="2020-07-16T16:25:00Z">
        <w:r w:rsidRPr="00625FEA">
          <w:rPr>
            <w:rFonts w:ascii="Consolas" w:eastAsia="Times New Roman" w:hAnsi="Consolas" w:cs="Courier New"/>
            <w:color w:val="000000"/>
            <w:sz w:val="18"/>
            <w:szCs w:val="18"/>
            <w:lang w:eastAsia="de-DE"/>
            <w14:ligatures w14:val="none"/>
            <w:rPrChange w:id="1374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748"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374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750"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1375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752" w:author="Manuel Hergenröder" w:date="2020-07-16T16:26:00Z">
              <w:rPr>
                <w:rFonts w:ascii="Consolas" w:eastAsia="Times New Roman" w:hAnsi="Consolas" w:cs="Courier New"/>
                <w:color w:val="0000FF"/>
                <w:sz w:val="20"/>
                <w:szCs w:val="20"/>
                <w:lang w:val="de-DE" w:eastAsia="de-DE"/>
                <w14:ligatures w14:val="none"/>
              </w:rPr>
            </w:rPrChange>
          </w:rPr>
          <w:t>Awake</w:t>
        </w:r>
        <w:r w:rsidRPr="00625FEA">
          <w:rPr>
            <w:rFonts w:ascii="Consolas" w:eastAsia="Times New Roman" w:hAnsi="Consolas" w:cs="Courier New"/>
            <w:color w:val="000000"/>
            <w:sz w:val="18"/>
            <w:szCs w:val="18"/>
            <w:lang w:eastAsia="de-DE"/>
            <w14:ligatures w14:val="none"/>
            <w:rPrChange w:id="13753" w:author="Manuel Hergenröder" w:date="2020-07-16T16:26:00Z">
              <w:rPr>
                <w:rFonts w:ascii="Consolas" w:eastAsia="Times New Roman" w:hAnsi="Consolas" w:cs="Courier New"/>
                <w:color w:val="000000"/>
                <w:sz w:val="20"/>
                <w:szCs w:val="20"/>
                <w:lang w:val="de-DE" w:eastAsia="de-DE"/>
                <w14:ligatures w14:val="none"/>
              </w:rPr>
            </w:rPrChange>
          </w:rPr>
          <w:t>()</w:t>
        </w:r>
      </w:ins>
    </w:p>
    <w:p w14:paraId="2DB3739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754" w:author="Manuel Hergenröder" w:date="2020-07-16T16:25:00Z"/>
          <w:rFonts w:ascii="Consolas" w:eastAsia="Times New Roman" w:hAnsi="Consolas" w:cs="Courier New"/>
          <w:color w:val="000000"/>
          <w:sz w:val="18"/>
          <w:szCs w:val="18"/>
          <w:lang w:eastAsia="de-DE"/>
          <w14:ligatures w14:val="none"/>
          <w:rPrChange w:id="13755" w:author="Manuel Hergenröder" w:date="2020-07-16T16:26:00Z">
            <w:rPr>
              <w:ins w:id="13756" w:author="Manuel Hergenröder" w:date="2020-07-16T16:25:00Z"/>
              <w:rFonts w:ascii="Consolas" w:eastAsia="Times New Roman" w:hAnsi="Consolas" w:cs="Courier New"/>
              <w:color w:val="000000"/>
              <w:sz w:val="20"/>
              <w:szCs w:val="20"/>
              <w:lang w:val="de-DE" w:eastAsia="de-DE"/>
              <w14:ligatures w14:val="none"/>
            </w:rPr>
          </w:rPrChange>
        </w:rPr>
      </w:pPr>
      <w:ins w:id="13757" w:author="Manuel Hergenröder" w:date="2020-07-16T16:25:00Z">
        <w:r w:rsidRPr="00625FEA">
          <w:rPr>
            <w:rFonts w:ascii="Consolas" w:eastAsia="Times New Roman" w:hAnsi="Consolas" w:cs="Courier New"/>
            <w:color w:val="000000"/>
            <w:sz w:val="18"/>
            <w:szCs w:val="18"/>
            <w:lang w:eastAsia="de-DE"/>
            <w14:ligatures w14:val="none"/>
            <w:rPrChange w:id="13758" w:author="Manuel Hergenröder" w:date="2020-07-16T16:26:00Z">
              <w:rPr>
                <w:rFonts w:ascii="Consolas" w:eastAsia="Times New Roman" w:hAnsi="Consolas" w:cs="Courier New"/>
                <w:color w:val="000000"/>
                <w:sz w:val="20"/>
                <w:szCs w:val="20"/>
                <w:lang w:val="de-DE" w:eastAsia="de-DE"/>
                <w14:ligatures w14:val="none"/>
              </w:rPr>
            </w:rPrChange>
          </w:rPr>
          <w:t>    {</w:t>
        </w:r>
      </w:ins>
    </w:p>
    <w:p w14:paraId="5865166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759" w:author="Manuel Hergenröder" w:date="2020-07-16T16:25:00Z"/>
          <w:rFonts w:ascii="Consolas" w:eastAsia="Times New Roman" w:hAnsi="Consolas" w:cs="Courier New"/>
          <w:color w:val="000000"/>
          <w:sz w:val="18"/>
          <w:szCs w:val="18"/>
          <w:lang w:eastAsia="de-DE"/>
          <w14:ligatures w14:val="none"/>
          <w:rPrChange w:id="13760" w:author="Manuel Hergenröder" w:date="2020-07-16T16:26:00Z">
            <w:rPr>
              <w:ins w:id="13761" w:author="Manuel Hergenröder" w:date="2020-07-16T16:25:00Z"/>
              <w:rFonts w:ascii="Consolas" w:eastAsia="Times New Roman" w:hAnsi="Consolas" w:cs="Courier New"/>
              <w:color w:val="000000"/>
              <w:sz w:val="20"/>
              <w:szCs w:val="20"/>
              <w:lang w:val="de-DE" w:eastAsia="de-DE"/>
              <w14:ligatures w14:val="none"/>
            </w:rPr>
          </w:rPrChange>
        </w:rPr>
      </w:pPr>
      <w:ins w:id="13762" w:author="Manuel Hergenröder" w:date="2020-07-16T16:25:00Z">
        <w:r w:rsidRPr="00625FEA">
          <w:rPr>
            <w:rFonts w:ascii="Consolas" w:eastAsia="Times New Roman" w:hAnsi="Consolas" w:cs="Courier New"/>
            <w:color w:val="000000"/>
            <w:sz w:val="18"/>
            <w:szCs w:val="18"/>
            <w:lang w:eastAsia="de-DE"/>
            <w14:ligatures w14:val="none"/>
            <w:rPrChange w:id="1376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76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3765" w:author="Manuel Hergenröder" w:date="2020-07-16T16:26:00Z">
              <w:rPr>
                <w:rFonts w:ascii="Consolas" w:eastAsia="Times New Roman" w:hAnsi="Consolas" w:cs="Courier New"/>
                <w:color w:val="000000"/>
                <w:sz w:val="20"/>
                <w:szCs w:val="20"/>
                <w:lang w:val="de-DE" w:eastAsia="de-DE"/>
                <w14:ligatures w14:val="none"/>
              </w:rPr>
            </w:rPrChange>
          </w:rPr>
          <w:t>.audioEngine = </w:t>
        </w:r>
        <w:r w:rsidRPr="00625FEA">
          <w:rPr>
            <w:rFonts w:ascii="Consolas" w:eastAsia="Times New Roman" w:hAnsi="Consolas" w:cs="Courier New"/>
            <w:color w:val="2B91AF"/>
            <w:sz w:val="18"/>
            <w:szCs w:val="18"/>
            <w:lang w:eastAsia="de-DE"/>
            <w14:ligatures w14:val="none"/>
            <w:rPrChange w:id="13766" w:author="Manuel Hergenröder" w:date="2020-07-16T16:26:00Z">
              <w:rPr>
                <w:rFonts w:ascii="Consolas" w:eastAsia="Times New Roman" w:hAnsi="Consolas" w:cs="Courier New"/>
                <w:color w:val="2B91AF"/>
                <w:sz w:val="20"/>
                <w:szCs w:val="20"/>
                <w:lang w:val="de-DE" w:eastAsia="de-DE"/>
                <w14:ligatures w14:val="none"/>
              </w:rPr>
            </w:rPrChange>
          </w:rPr>
          <w:t>GameObject</w:t>
        </w:r>
        <w:r w:rsidRPr="00625FEA">
          <w:rPr>
            <w:rFonts w:ascii="Consolas" w:eastAsia="Times New Roman" w:hAnsi="Consolas" w:cs="Courier New"/>
            <w:color w:val="000000"/>
            <w:sz w:val="18"/>
            <w:szCs w:val="18"/>
            <w:lang w:eastAsia="de-DE"/>
            <w14:ligatures w14:val="none"/>
            <w:rPrChange w:id="1376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3768" w:author="Manuel Hergenröder" w:date="2020-07-16T16:26:00Z">
              <w:rPr>
                <w:rFonts w:ascii="Consolas" w:eastAsia="Times New Roman" w:hAnsi="Consolas" w:cs="Courier New"/>
                <w:color w:val="74531F"/>
                <w:sz w:val="20"/>
                <w:szCs w:val="20"/>
                <w:lang w:val="de-DE" w:eastAsia="de-DE"/>
                <w14:ligatures w14:val="none"/>
              </w:rPr>
            </w:rPrChange>
          </w:rPr>
          <w:t>Find</w:t>
        </w:r>
        <w:r w:rsidRPr="00625FEA">
          <w:rPr>
            <w:rFonts w:ascii="Consolas" w:eastAsia="Times New Roman" w:hAnsi="Consolas" w:cs="Courier New"/>
            <w:color w:val="000000"/>
            <w:sz w:val="18"/>
            <w:szCs w:val="18"/>
            <w:lang w:eastAsia="de-DE"/>
            <w14:ligatures w14:val="none"/>
            <w:rPrChange w:id="1376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3770" w:author="Manuel Hergenröder" w:date="2020-07-16T16:26:00Z">
              <w:rPr>
                <w:rFonts w:ascii="Consolas" w:eastAsia="Times New Roman" w:hAnsi="Consolas" w:cs="Courier New"/>
                <w:color w:val="A31515"/>
                <w:sz w:val="20"/>
                <w:szCs w:val="20"/>
                <w:lang w:val="de-DE" w:eastAsia="de-DE"/>
                <w14:ligatures w14:val="none"/>
              </w:rPr>
            </w:rPrChange>
          </w:rPr>
          <w:t>"Audio"</w:t>
        </w:r>
        <w:r w:rsidRPr="00625FEA">
          <w:rPr>
            <w:rFonts w:ascii="Consolas" w:eastAsia="Times New Roman" w:hAnsi="Consolas" w:cs="Courier New"/>
            <w:color w:val="000000"/>
            <w:sz w:val="18"/>
            <w:szCs w:val="18"/>
            <w:lang w:eastAsia="de-DE"/>
            <w14:ligatures w14:val="none"/>
            <w:rPrChange w:id="1377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3772" w:author="Manuel Hergenröder" w:date="2020-07-16T16:26:00Z">
              <w:rPr>
                <w:rFonts w:ascii="Consolas" w:eastAsia="Times New Roman" w:hAnsi="Consolas" w:cs="Courier New"/>
                <w:color w:val="74531F"/>
                <w:sz w:val="20"/>
                <w:szCs w:val="20"/>
                <w:lang w:val="de-DE" w:eastAsia="de-DE"/>
                <w14:ligatures w14:val="none"/>
              </w:rPr>
            </w:rPrChange>
          </w:rPr>
          <w:t>GetComponent</w:t>
        </w:r>
        <w:r w:rsidRPr="00625FEA">
          <w:rPr>
            <w:rFonts w:ascii="Consolas" w:eastAsia="Times New Roman" w:hAnsi="Consolas" w:cs="Courier New"/>
            <w:color w:val="000000"/>
            <w:sz w:val="18"/>
            <w:szCs w:val="18"/>
            <w:lang w:eastAsia="de-DE"/>
            <w14:ligatures w14:val="none"/>
            <w:rPrChange w:id="13773"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2B91AF"/>
            <w:sz w:val="18"/>
            <w:szCs w:val="18"/>
            <w:lang w:eastAsia="de-DE"/>
            <w14:ligatures w14:val="none"/>
            <w:rPrChange w:id="13774" w:author="Manuel Hergenröder" w:date="2020-07-16T16:26:00Z">
              <w:rPr>
                <w:rFonts w:ascii="Consolas" w:eastAsia="Times New Roman" w:hAnsi="Consolas" w:cs="Courier New"/>
                <w:color w:val="2B91AF"/>
                <w:sz w:val="20"/>
                <w:szCs w:val="20"/>
                <w:lang w:val="de-DE" w:eastAsia="de-DE"/>
                <w14:ligatures w14:val="none"/>
              </w:rPr>
            </w:rPrChange>
          </w:rPr>
          <w:t>AudioEngine</w:t>
        </w:r>
        <w:r w:rsidRPr="00625FEA">
          <w:rPr>
            <w:rFonts w:ascii="Consolas" w:eastAsia="Times New Roman" w:hAnsi="Consolas" w:cs="Courier New"/>
            <w:color w:val="000000"/>
            <w:sz w:val="18"/>
            <w:szCs w:val="18"/>
            <w:lang w:eastAsia="de-DE"/>
            <w14:ligatures w14:val="none"/>
            <w:rPrChange w:id="13775" w:author="Manuel Hergenröder" w:date="2020-07-16T16:26:00Z">
              <w:rPr>
                <w:rFonts w:ascii="Consolas" w:eastAsia="Times New Roman" w:hAnsi="Consolas" w:cs="Courier New"/>
                <w:color w:val="000000"/>
                <w:sz w:val="20"/>
                <w:szCs w:val="20"/>
                <w:lang w:val="de-DE" w:eastAsia="de-DE"/>
                <w14:ligatures w14:val="none"/>
              </w:rPr>
            </w:rPrChange>
          </w:rPr>
          <w:t>&gt;();</w:t>
        </w:r>
      </w:ins>
    </w:p>
    <w:p w14:paraId="391A5FD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776" w:author="Manuel Hergenröder" w:date="2020-07-16T16:25:00Z"/>
          <w:rFonts w:ascii="Consolas" w:eastAsia="Times New Roman" w:hAnsi="Consolas" w:cs="Courier New"/>
          <w:color w:val="000000"/>
          <w:sz w:val="18"/>
          <w:szCs w:val="18"/>
          <w:lang w:eastAsia="de-DE"/>
          <w14:ligatures w14:val="none"/>
          <w:rPrChange w:id="13777" w:author="Manuel Hergenröder" w:date="2020-07-16T16:26:00Z">
            <w:rPr>
              <w:ins w:id="13778" w:author="Manuel Hergenröder" w:date="2020-07-16T16:25:00Z"/>
              <w:rFonts w:ascii="Consolas" w:eastAsia="Times New Roman" w:hAnsi="Consolas" w:cs="Courier New"/>
              <w:color w:val="000000"/>
              <w:sz w:val="20"/>
              <w:szCs w:val="20"/>
              <w:lang w:val="de-DE" w:eastAsia="de-DE"/>
              <w14:ligatures w14:val="none"/>
            </w:rPr>
          </w:rPrChange>
        </w:rPr>
      </w:pPr>
      <w:ins w:id="13779" w:author="Manuel Hergenröder" w:date="2020-07-16T16:25:00Z">
        <w:r w:rsidRPr="00625FEA">
          <w:rPr>
            <w:rFonts w:ascii="Consolas" w:eastAsia="Times New Roman" w:hAnsi="Consolas" w:cs="Courier New"/>
            <w:color w:val="000000"/>
            <w:sz w:val="18"/>
            <w:szCs w:val="18"/>
            <w:lang w:eastAsia="de-DE"/>
            <w14:ligatures w14:val="none"/>
            <w:rPrChange w:id="1378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78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3782" w:author="Manuel Hergenröder" w:date="2020-07-16T16:26:00Z">
              <w:rPr>
                <w:rFonts w:ascii="Consolas" w:eastAsia="Times New Roman" w:hAnsi="Consolas" w:cs="Courier New"/>
                <w:color w:val="000000"/>
                <w:sz w:val="20"/>
                <w:szCs w:val="20"/>
                <w:lang w:val="de-DE" w:eastAsia="de-DE"/>
                <w14:ligatures w14:val="none"/>
              </w:rPr>
            </w:rPrChange>
          </w:rPr>
          <w:t>.deformer = </w:t>
        </w:r>
        <w:r w:rsidRPr="00625FEA">
          <w:rPr>
            <w:rFonts w:ascii="Consolas" w:eastAsia="Times New Roman" w:hAnsi="Consolas" w:cs="Courier New"/>
            <w:color w:val="2B91AF"/>
            <w:sz w:val="18"/>
            <w:szCs w:val="18"/>
            <w:lang w:eastAsia="de-DE"/>
            <w14:ligatures w14:val="none"/>
            <w:rPrChange w:id="13783" w:author="Manuel Hergenröder" w:date="2020-07-16T16:26:00Z">
              <w:rPr>
                <w:rFonts w:ascii="Consolas" w:eastAsia="Times New Roman" w:hAnsi="Consolas" w:cs="Courier New"/>
                <w:color w:val="2B91AF"/>
                <w:sz w:val="20"/>
                <w:szCs w:val="20"/>
                <w:lang w:val="de-DE" w:eastAsia="de-DE"/>
                <w14:ligatures w14:val="none"/>
              </w:rPr>
            </w:rPrChange>
          </w:rPr>
          <w:t>GameObject</w:t>
        </w:r>
        <w:r w:rsidRPr="00625FEA">
          <w:rPr>
            <w:rFonts w:ascii="Consolas" w:eastAsia="Times New Roman" w:hAnsi="Consolas" w:cs="Courier New"/>
            <w:color w:val="000000"/>
            <w:sz w:val="18"/>
            <w:szCs w:val="18"/>
            <w:lang w:eastAsia="de-DE"/>
            <w14:ligatures w14:val="none"/>
            <w:rPrChange w:id="1378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3785" w:author="Manuel Hergenröder" w:date="2020-07-16T16:26:00Z">
              <w:rPr>
                <w:rFonts w:ascii="Consolas" w:eastAsia="Times New Roman" w:hAnsi="Consolas" w:cs="Courier New"/>
                <w:color w:val="74531F"/>
                <w:sz w:val="20"/>
                <w:szCs w:val="20"/>
                <w:lang w:val="de-DE" w:eastAsia="de-DE"/>
                <w14:ligatures w14:val="none"/>
              </w:rPr>
            </w:rPrChange>
          </w:rPr>
          <w:t>Find</w:t>
        </w:r>
        <w:r w:rsidRPr="00625FEA">
          <w:rPr>
            <w:rFonts w:ascii="Consolas" w:eastAsia="Times New Roman" w:hAnsi="Consolas" w:cs="Courier New"/>
            <w:color w:val="000000"/>
            <w:sz w:val="18"/>
            <w:szCs w:val="18"/>
            <w:lang w:eastAsia="de-DE"/>
            <w14:ligatures w14:val="none"/>
            <w:rPrChange w:id="1378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3787" w:author="Manuel Hergenröder" w:date="2020-07-16T16:26:00Z">
              <w:rPr>
                <w:rFonts w:ascii="Consolas" w:eastAsia="Times New Roman" w:hAnsi="Consolas" w:cs="Courier New"/>
                <w:color w:val="A31515"/>
                <w:sz w:val="20"/>
                <w:szCs w:val="20"/>
                <w:lang w:val="de-DE" w:eastAsia="de-DE"/>
                <w14:ligatures w14:val="none"/>
              </w:rPr>
            </w:rPrChange>
          </w:rPr>
          <w:t>"SpectrumMesh"</w:t>
        </w:r>
        <w:r w:rsidRPr="00625FEA">
          <w:rPr>
            <w:rFonts w:ascii="Consolas" w:eastAsia="Times New Roman" w:hAnsi="Consolas" w:cs="Courier New"/>
            <w:color w:val="000000"/>
            <w:sz w:val="18"/>
            <w:szCs w:val="18"/>
            <w:lang w:eastAsia="de-DE"/>
            <w14:ligatures w14:val="none"/>
            <w:rPrChange w:id="1378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3789" w:author="Manuel Hergenröder" w:date="2020-07-16T16:26:00Z">
              <w:rPr>
                <w:rFonts w:ascii="Consolas" w:eastAsia="Times New Roman" w:hAnsi="Consolas" w:cs="Courier New"/>
                <w:color w:val="74531F"/>
                <w:sz w:val="20"/>
                <w:szCs w:val="20"/>
                <w:lang w:val="de-DE" w:eastAsia="de-DE"/>
                <w14:ligatures w14:val="none"/>
              </w:rPr>
            </w:rPrChange>
          </w:rPr>
          <w:t>GetComponent</w:t>
        </w:r>
        <w:r w:rsidRPr="00625FEA">
          <w:rPr>
            <w:rFonts w:ascii="Consolas" w:eastAsia="Times New Roman" w:hAnsi="Consolas" w:cs="Courier New"/>
            <w:color w:val="000000"/>
            <w:sz w:val="18"/>
            <w:szCs w:val="18"/>
            <w:lang w:eastAsia="de-DE"/>
            <w14:ligatures w14:val="none"/>
            <w:rPrChange w:id="13790"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2B91AF"/>
            <w:sz w:val="18"/>
            <w:szCs w:val="18"/>
            <w:lang w:eastAsia="de-DE"/>
            <w14:ligatures w14:val="none"/>
            <w:rPrChange w:id="13791" w:author="Manuel Hergenröder" w:date="2020-07-16T16:26:00Z">
              <w:rPr>
                <w:rFonts w:ascii="Consolas" w:eastAsia="Times New Roman" w:hAnsi="Consolas" w:cs="Courier New"/>
                <w:color w:val="2B91AF"/>
                <w:sz w:val="20"/>
                <w:szCs w:val="20"/>
                <w:lang w:val="de-DE" w:eastAsia="de-DE"/>
                <w14:ligatures w14:val="none"/>
              </w:rPr>
            </w:rPrChange>
          </w:rPr>
          <w:t>SpectrumDeformer</w:t>
        </w:r>
        <w:r w:rsidRPr="00625FEA">
          <w:rPr>
            <w:rFonts w:ascii="Consolas" w:eastAsia="Times New Roman" w:hAnsi="Consolas" w:cs="Courier New"/>
            <w:color w:val="000000"/>
            <w:sz w:val="18"/>
            <w:szCs w:val="18"/>
            <w:lang w:eastAsia="de-DE"/>
            <w14:ligatures w14:val="none"/>
            <w:rPrChange w:id="13792" w:author="Manuel Hergenröder" w:date="2020-07-16T16:26:00Z">
              <w:rPr>
                <w:rFonts w:ascii="Consolas" w:eastAsia="Times New Roman" w:hAnsi="Consolas" w:cs="Courier New"/>
                <w:color w:val="000000"/>
                <w:sz w:val="20"/>
                <w:szCs w:val="20"/>
                <w:lang w:val="de-DE" w:eastAsia="de-DE"/>
                <w14:ligatures w14:val="none"/>
              </w:rPr>
            </w:rPrChange>
          </w:rPr>
          <w:t>&gt;();</w:t>
        </w:r>
      </w:ins>
    </w:p>
    <w:p w14:paraId="43DC7C5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793" w:author="Manuel Hergenröder" w:date="2020-07-16T16:25:00Z"/>
          <w:rFonts w:ascii="Consolas" w:eastAsia="Times New Roman" w:hAnsi="Consolas" w:cs="Courier New"/>
          <w:color w:val="000000"/>
          <w:sz w:val="18"/>
          <w:szCs w:val="18"/>
          <w:lang w:eastAsia="de-DE"/>
          <w14:ligatures w14:val="none"/>
          <w:rPrChange w:id="13794" w:author="Manuel Hergenröder" w:date="2020-07-16T16:26:00Z">
            <w:rPr>
              <w:ins w:id="13795" w:author="Manuel Hergenröder" w:date="2020-07-16T16:25:00Z"/>
              <w:rFonts w:ascii="Consolas" w:eastAsia="Times New Roman" w:hAnsi="Consolas" w:cs="Courier New"/>
              <w:color w:val="000000"/>
              <w:sz w:val="20"/>
              <w:szCs w:val="20"/>
              <w:lang w:val="de-DE" w:eastAsia="de-DE"/>
              <w14:ligatures w14:val="none"/>
            </w:rPr>
          </w:rPrChange>
        </w:rPr>
      </w:pPr>
      <w:ins w:id="13796" w:author="Manuel Hergenröder" w:date="2020-07-16T16:25:00Z">
        <w:r w:rsidRPr="00625FEA">
          <w:rPr>
            <w:rFonts w:ascii="Consolas" w:eastAsia="Times New Roman" w:hAnsi="Consolas" w:cs="Courier New"/>
            <w:color w:val="000000"/>
            <w:sz w:val="18"/>
            <w:szCs w:val="18"/>
            <w:lang w:eastAsia="de-DE"/>
            <w14:ligatures w14:val="none"/>
            <w:rPrChange w:id="13797" w:author="Manuel Hergenröder" w:date="2020-07-16T16:26:00Z">
              <w:rPr>
                <w:rFonts w:ascii="Consolas" w:eastAsia="Times New Roman" w:hAnsi="Consolas" w:cs="Courier New"/>
                <w:color w:val="000000"/>
                <w:sz w:val="20"/>
                <w:szCs w:val="20"/>
                <w:lang w:val="de-DE" w:eastAsia="de-DE"/>
                <w14:ligatures w14:val="none"/>
              </w:rPr>
            </w:rPrChange>
          </w:rPr>
          <w:t>    }</w:t>
        </w:r>
      </w:ins>
    </w:p>
    <w:p w14:paraId="7C9A4A3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798" w:author="Manuel Hergenröder" w:date="2020-07-16T16:25:00Z"/>
          <w:rFonts w:ascii="Consolas" w:eastAsia="Times New Roman" w:hAnsi="Consolas" w:cs="Courier New"/>
          <w:color w:val="000000"/>
          <w:sz w:val="18"/>
          <w:szCs w:val="18"/>
          <w:lang w:eastAsia="de-DE"/>
          <w14:ligatures w14:val="none"/>
          <w:rPrChange w:id="13799" w:author="Manuel Hergenröder" w:date="2020-07-16T16:26:00Z">
            <w:rPr>
              <w:ins w:id="13800" w:author="Manuel Hergenröder" w:date="2020-07-16T16:25:00Z"/>
              <w:rFonts w:ascii="Consolas" w:eastAsia="Times New Roman" w:hAnsi="Consolas" w:cs="Courier New"/>
              <w:color w:val="000000"/>
              <w:sz w:val="20"/>
              <w:szCs w:val="20"/>
              <w:lang w:val="de-DE" w:eastAsia="de-DE"/>
              <w14:ligatures w14:val="none"/>
            </w:rPr>
          </w:rPrChange>
        </w:rPr>
      </w:pPr>
      <w:ins w:id="13801" w:author="Manuel Hergenröder" w:date="2020-07-16T16:25:00Z">
        <w:r w:rsidRPr="00625FEA">
          <w:rPr>
            <w:rFonts w:ascii="Consolas" w:eastAsia="Times New Roman" w:hAnsi="Consolas" w:cs="Courier New"/>
            <w:color w:val="000000"/>
            <w:sz w:val="18"/>
            <w:szCs w:val="18"/>
            <w:lang w:eastAsia="de-DE"/>
            <w14:ligatures w14:val="none"/>
            <w:rPrChange w:id="13802"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61E774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803" w:author="Manuel Hergenröder" w:date="2020-07-16T16:25:00Z"/>
          <w:rFonts w:ascii="Consolas" w:eastAsia="Times New Roman" w:hAnsi="Consolas" w:cs="Courier New"/>
          <w:color w:val="000000"/>
          <w:sz w:val="18"/>
          <w:szCs w:val="18"/>
          <w:lang w:eastAsia="de-DE"/>
          <w14:ligatures w14:val="none"/>
          <w:rPrChange w:id="13804" w:author="Manuel Hergenröder" w:date="2020-07-16T16:26:00Z">
            <w:rPr>
              <w:ins w:id="13805" w:author="Manuel Hergenröder" w:date="2020-07-16T16:25:00Z"/>
              <w:rFonts w:ascii="Consolas" w:eastAsia="Times New Roman" w:hAnsi="Consolas" w:cs="Courier New"/>
              <w:color w:val="000000"/>
              <w:sz w:val="20"/>
              <w:szCs w:val="20"/>
              <w:lang w:val="de-DE" w:eastAsia="de-DE"/>
              <w14:ligatures w14:val="none"/>
            </w:rPr>
          </w:rPrChange>
        </w:rPr>
      </w:pPr>
      <w:ins w:id="13806" w:author="Manuel Hergenröder" w:date="2020-07-16T16:25:00Z">
        <w:r w:rsidRPr="00625FEA">
          <w:rPr>
            <w:rFonts w:ascii="Consolas" w:eastAsia="Times New Roman" w:hAnsi="Consolas" w:cs="Courier New"/>
            <w:color w:val="000000"/>
            <w:sz w:val="18"/>
            <w:szCs w:val="18"/>
            <w:lang w:eastAsia="de-DE"/>
            <w14:ligatures w14:val="none"/>
            <w:rPrChange w:id="1380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808"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380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810"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1381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812" w:author="Manuel Hergenröder" w:date="2020-07-16T16:26:00Z">
              <w:rPr>
                <w:rFonts w:ascii="Consolas" w:eastAsia="Times New Roman" w:hAnsi="Consolas" w:cs="Courier New"/>
                <w:color w:val="0000FF"/>
                <w:sz w:val="20"/>
                <w:szCs w:val="20"/>
                <w:lang w:val="de-DE" w:eastAsia="de-DE"/>
                <w14:ligatures w14:val="none"/>
              </w:rPr>
            </w:rPrChange>
          </w:rPr>
          <w:t>Start</w:t>
        </w:r>
        <w:r w:rsidRPr="00625FEA">
          <w:rPr>
            <w:rFonts w:ascii="Consolas" w:eastAsia="Times New Roman" w:hAnsi="Consolas" w:cs="Courier New"/>
            <w:color w:val="000000"/>
            <w:sz w:val="18"/>
            <w:szCs w:val="18"/>
            <w:lang w:eastAsia="de-DE"/>
            <w14:ligatures w14:val="none"/>
            <w:rPrChange w:id="13813" w:author="Manuel Hergenröder" w:date="2020-07-16T16:26:00Z">
              <w:rPr>
                <w:rFonts w:ascii="Consolas" w:eastAsia="Times New Roman" w:hAnsi="Consolas" w:cs="Courier New"/>
                <w:color w:val="000000"/>
                <w:sz w:val="20"/>
                <w:szCs w:val="20"/>
                <w:lang w:val="de-DE" w:eastAsia="de-DE"/>
                <w14:ligatures w14:val="none"/>
              </w:rPr>
            </w:rPrChange>
          </w:rPr>
          <w:t>()</w:t>
        </w:r>
      </w:ins>
    </w:p>
    <w:p w14:paraId="19D1A68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814" w:author="Manuel Hergenröder" w:date="2020-07-16T16:25:00Z"/>
          <w:rFonts w:ascii="Consolas" w:eastAsia="Times New Roman" w:hAnsi="Consolas" w:cs="Courier New"/>
          <w:color w:val="000000"/>
          <w:sz w:val="18"/>
          <w:szCs w:val="18"/>
          <w:lang w:eastAsia="de-DE"/>
          <w14:ligatures w14:val="none"/>
          <w:rPrChange w:id="13815" w:author="Manuel Hergenröder" w:date="2020-07-16T16:26:00Z">
            <w:rPr>
              <w:ins w:id="13816" w:author="Manuel Hergenröder" w:date="2020-07-16T16:25:00Z"/>
              <w:rFonts w:ascii="Consolas" w:eastAsia="Times New Roman" w:hAnsi="Consolas" w:cs="Courier New"/>
              <w:color w:val="000000"/>
              <w:sz w:val="20"/>
              <w:szCs w:val="20"/>
              <w:lang w:val="de-DE" w:eastAsia="de-DE"/>
              <w14:ligatures w14:val="none"/>
            </w:rPr>
          </w:rPrChange>
        </w:rPr>
      </w:pPr>
      <w:ins w:id="13817" w:author="Manuel Hergenröder" w:date="2020-07-16T16:25:00Z">
        <w:r w:rsidRPr="00625FEA">
          <w:rPr>
            <w:rFonts w:ascii="Consolas" w:eastAsia="Times New Roman" w:hAnsi="Consolas" w:cs="Courier New"/>
            <w:color w:val="000000"/>
            <w:sz w:val="18"/>
            <w:szCs w:val="18"/>
            <w:lang w:eastAsia="de-DE"/>
            <w14:ligatures w14:val="none"/>
            <w:rPrChange w:id="13818" w:author="Manuel Hergenröder" w:date="2020-07-16T16:26:00Z">
              <w:rPr>
                <w:rFonts w:ascii="Consolas" w:eastAsia="Times New Roman" w:hAnsi="Consolas" w:cs="Courier New"/>
                <w:color w:val="000000"/>
                <w:sz w:val="20"/>
                <w:szCs w:val="20"/>
                <w:lang w:val="de-DE" w:eastAsia="de-DE"/>
                <w14:ligatures w14:val="none"/>
              </w:rPr>
            </w:rPrChange>
          </w:rPr>
          <w:t>    {</w:t>
        </w:r>
      </w:ins>
    </w:p>
    <w:p w14:paraId="1AEF099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819" w:author="Manuel Hergenröder" w:date="2020-07-16T16:25:00Z"/>
          <w:rFonts w:ascii="Consolas" w:eastAsia="Times New Roman" w:hAnsi="Consolas" w:cs="Courier New"/>
          <w:color w:val="000000"/>
          <w:sz w:val="18"/>
          <w:szCs w:val="18"/>
          <w:lang w:eastAsia="de-DE"/>
          <w14:ligatures w14:val="none"/>
          <w:rPrChange w:id="13820" w:author="Manuel Hergenröder" w:date="2020-07-16T16:26:00Z">
            <w:rPr>
              <w:ins w:id="13821" w:author="Manuel Hergenröder" w:date="2020-07-16T16:25:00Z"/>
              <w:rFonts w:ascii="Consolas" w:eastAsia="Times New Roman" w:hAnsi="Consolas" w:cs="Courier New"/>
              <w:color w:val="000000"/>
              <w:sz w:val="20"/>
              <w:szCs w:val="20"/>
              <w:lang w:val="de-DE" w:eastAsia="de-DE"/>
              <w14:ligatures w14:val="none"/>
            </w:rPr>
          </w:rPrChange>
        </w:rPr>
      </w:pPr>
      <w:ins w:id="13822" w:author="Manuel Hergenröder" w:date="2020-07-16T16:25:00Z">
        <w:r w:rsidRPr="00625FEA">
          <w:rPr>
            <w:rFonts w:ascii="Consolas" w:eastAsia="Times New Roman" w:hAnsi="Consolas" w:cs="Courier New"/>
            <w:color w:val="000000"/>
            <w:sz w:val="18"/>
            <w:szCs w:val="18"/>
            <w:lang w:eastAsia="de-DE"/>
            <w14:ligatures w14:val="none"/>
            <w:rPrChange w:id="1382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F500A0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824" w:author="Manuel Hergenröder" w:date="2020-07-16T16:25:00Z"/>
          <w:rFonts w:ascii="Consolas" w:eastAsia="Times New Roman" w:hAnsi="Consolas" w:cs="Courier New"/>
          <w:color w:val="000000"/>
          <w:sz w:val="18"/>
          <w:szCs w:val="18"/>
          <w:lang w:eastAsia="de-DE"/>
          <w14:ligatures w14:val="none"/>
          <w:rPrChange w:id="13825" w:author="Manuel Hergenröder" w:date="2020-07-16T16:26:00Z">
            <w:rPr>
              <w:ins w:id="13826" w:author="Manuel Hergenröder" w:date="2020-07-16T16:25:00Z"/>
              <w:rFonts w:ascii="Consolas" w:eastAsia="Times New Roman" w:hAnsi="Consolas" w:cs="Courier New"/>
              <w:color w:val="000000"/>
              <w:sz w:val="20"/>
              <w:szCs w:val="20"/>
              <w:lang w:val="de-DE" w:eastAsia="de-DE"/>
              <w14:ligatures w14:val="none"/>
            </w:rPr>
          </w:rPrChange>
        </w:rPr>
      </w:pPr>
      <w:ins w:id="13827" w:author="Manuel Hergenröder" w:date="2020-07-16T16:25:00Z">
        <w:r w:rsidRPr="00625FEA">
          <w:rPr>
            <w:rFonts w:ascii="Consolas" w:eastAsia="Times New Roman" w:hAnsi="Consolas" w:cs="Courier New"/>
            <w:color w:val="000000"/>
            <w:sz w:val="18"/>
            <w:szCs w:val="18"/>
            <w:lang w:eastAsia="de-DE"/>
            <w14:ligatures w14:val="none"/>
            <w:rPrChange w:id="13828" w:author="Manuel Hergenröder" w:date="2020-07-16T16:26:00Z">
              <w:rPr>
                <w:rFonts w:ascii="Consolas" w:eastAsia="Times New Roman" w:hAnsi="Consolas" w:cs="Courier New"/>
                <w:color w:val="000000"/>
                <w:sz w:val="20"/>
                <w:szCs w:val="20"/>
                <w:lang w:val="de-DE" w:eastAsia="de-DE"/>
                <w14:ligatures w14:val="none"/>
              </w:rPr>
            </w:rPrChange>
          </w:rPr>
          <w:t>    }</w:t>
        </w:r>
      </w:ins>
    </w:p>
    <w:p w14:paraId="1C9D610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829" w:author="Manuel Hergenröder" w:date="2020-07-16T16:25:00Z"/>
          <w:rFonts w:ascii="Consolas" w:eastAsia="Times New Roman" w:hAnsi="Consolas" w:cs="Courier New"/>
          <w:color w:val="000000"/>
          <w:sz w:val="18"/>
          <w:szCs w:val="18"/>
          <w:lang w:eastAsia="de-DE"/>
          <w14:ligatures w14:val="none"/>
          <w:rPrChange w:id="13830" w:author="Manuel Hergenröder" w:date="2020-07-16T16:26:00Z">
            <w:rPr>
              <w:ins w:id="13831" w:author="Manuel Hergenröder" w:date="2020-07-16T16:25:00Z"/>
              <w:rFonts w:ascii="Consolas" w:eastAsia="Times New Roman" w:hAnsi="Consolas" w:cs="Courier New"/>
              <w:color w:val="000000"/>
              <w:sz w:val="20"/>
              <w:szCs w:val="20"/>
              <w:lang w:val="de-DE" w:eastAsia="de-DE"/>
              <w14:ligatures w14:val="none"/>
            </w:rPr>
          </w:rPrChange>
        </w:rPr>
      </w:pPr>
      <w:ins w:id="13832" w:author="Manuel Hergenröder" w:date="2020-07-16T16:25:00Z">
        <w:r w:rsidRPr="00625FEA">
          <w:rPr>
            <w:rFonts w:ascii="Consolas" w:eastAsia="Times New Roman" w:hAnsi="Consolas" w:cs="Courier New"/>
            <w:color w:val="000000"/>
            <w:sz w:val="18"/>
            <w:szCs w:val="18"/>
            <w:lang w:eastAsia="de-DE"/>
            <w14:ligatures w14:val="none"/>
            <w:rPrChange w:id="1383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CA0CD2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834" w:author="Manuel Hergenröder" w:date="2020-07-16T16:25:00Z"/>
          <w:rFonts w:ascii="Consolas" w:eastAsia="Times New Roman" w:hAnsi="Consolas" w:cs="Courier New"/>
          <w:color w:val="000000"/>
          <w:sz w:val="18"/>
          <w:szCs w:val="18"/>
          <w:lang w:eastAsia="de-DE"/>
          <w14:ligatures w14:val="none"/>
          <w:rPrChange w:id="13835" w:author="Manuel Hergenröder" w:date="2020-07-16T16:26:00Z">
            <w:rPr>
              <w:ins w:id="13836" w:author="Manuel Hergenröder" w:date="2020-07-16T16:25:00Z"/>
              <w:rFonts w:ascii="Consolas" w:eastAsia="Times New Roman" w:hAnsi="Consolas" w:cs="Courier New"/>
              <w:color w:val="000000"/>
              <w:sz w:val="20"/>
              <w:szCs w:val="20"/>
              <w:lang w:val="de-DE" w:eastAsia="de-DE"/>
              <w14:ligatures w14:val="none"/>
            </w:rPr>
          </w:rPrChange>
        </w:rPr>
      </w:pPr>
      <w:ins w:id="13837" w:author="Manuel Hergenröder" w:date="2020-07-16T16:25:00Z">
        <w:r w:rsidRPr="00625FEA">
          <w:rPr>
            <w:rFonts w:ascii="Consolas" w:eastAsia="Times New Roman" w:hAnsi="Consolas" w:cs="Courier New"/>
            <w:color w:val="000000"/>
            <w:sz w:val="18"/>
            <w:szCs w:val="18"/>
            <w:lang w:eastAsia="de-DE"/>
            <w14:ligatures w14:val="none"/>
            <w:rPrChange w:id="1383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839"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384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841"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1384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843" w:author="Manuel Hergenröder" w:date="2020-07-16T16:26:00Z">
              <w:rPr>
                <w:rFonts w:ascii="Consolas" w:eastAsia="Times New Roman" w:hAnsi="Consolas" w:cs="Courier New"/>
                <w:color w:val="0000FF"/>
                <w:sz w:val="20"/>
                <w:szCs w:val="20"/>
                <w:lang w:val="de-DE" w:eastAsia="de-DE"/>
                <w14:ligatures w14:val="none"/>
              </w:rPr>
            </w:rPrChange>
          </w:rPr>
          <w:t>Update</w:t>
        </w:r>
        <w:r w:rsidRPr="00625FEA">
          <w:rPr>
            <w:rFonts w:ascii="Consolas" w:eastAsia="Times New Roman" w:hAnsi="Consolas" w:cs="Courier New"/>
            <w:color w:val="000000"/>
            <w:sz w:val="18"/>
            <w:szCs w:val="18"/>
            <w:lang w:eastAsia="de-DE"/>
            <w14:ligatures w14:val="none"/>
            <w:rPrChange w:id="13844" w:author="Manuel Hergenröder" w:date="2020-07-16T16:26:00Z">
              <w:rPr>
                <w:rFonts w:ascii="Consolas" w:eastAsia="Times New Roman" w:hAnsi="Consolas" w:cs="Courier New"/>
                <w:color w:val="000000"/>
                <w:sz w:val="20"/>
                <w:szCs w:val="20"/>
                <w:lang w:val="de-DE" w:eastAsia="de-DE"/>
                <w14:ligatures w14:val="none"/>
              </w:rPr>
            </w:rPrChange>
          </w:rPr>
          <w:t>()</w:t>
        </w:r>
      </w:ins>
    </w:p>
    <w:p w14:paraId="1FEBD33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845" w:author="Manuel Hergenröder" w:date="2020-07-16T16:25:00Z"/>
          <w:rFonts w:ascii="Consolas" w:eastAsia="Times New Roman" w:hAnsi="Consolas" w:cs="Courier New"/>
          <w:color w:val="000000"/>
          <w:sz w:val="18"/>
          <w:szCs w:val="18"/>
          <w:lang w:eastAsia="de-DE"/>
          <w14:ligatures w14:val="none"/>
          <w:rPrChange w:id="13846" w:author="Manuel Hergenröder" w:date="2020-07-16T16:26:00Z">
            <w:rPr>
              <w:ins w:id="13847" w:author="Manuel Hergenröder" w:date="2020-07-16T16:25:00Z"/>
              <w:rFonts w:ascii="Consolas" w:eastAsia="Times New Roman" w:hAnsi="Consolas" w:cs="Courier New"/>
              <w:color w:val="000000"/>
              <w:sz w:val="20"/>
              <w:szCs w:val="20"/>
              <w:lang w:val="de-DE" w:eastAsia="de-DE"/>
              <w14:ligatures w14:val="none"/>
            </w:rPr>
          </w:rPrChange>
        </w:rPr>
      </w:pPr>
      <w:ins w:id="13848" w:author="Manuel Hergenröder" w:date="2020-07-16T16:25:00Z">
        <w:r w:rsidRPr="00625FEA">
          <w:rPr>
            <w:rFonts w:ascii="Consolas" w:eastAsia="Times New Roman" w:hAnsi="Consolas" w:cs="Courier New"/>
            <w:color w:val="000000"/>
            <w:sz w:val="18"/>
            <w:szCs w:val="18"/>
            <w:lang w:eastAsia="de-DE"/>
            <w14:ligatures w14:val="none"/>
            <w:rPrChange w:id="13849" w:author="Manuel Hergenröder" w:date="2020-07-16T16:26:00Z">
              <w:rPr>
                <w:rFonts w:ascii="Consolas" w:eastAsia="Times New Roman" w:hAnsi="Consolas" w:cs="Courier New"/>
                <w:color w:val="000000"/>
                <w:sz w:val="20"/>
                <w:szCs w:val="20"/>
                <w:lang w:val="de-DE" w:eastAsia="de-DE"/>
                <w14:ligatures w14:val="none"/>
              </w:rPr>
            </w:rPrChange>
          </w:rPr>
          <w:t>    {</w:t>
        </w:r>
      </w:ins>
    </w:p>
    <w:p w14:paraId="3512FB1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850" w:author="Manuel Hergenröder" w:date="2020-07-16T16:25:00Z"/>
          <w:rFonts w:ascii="Consolas" w:eastAsia="Times New Roman" w:hAnsi="Consolas" w:cs="Courier New"/>
          <w:color w:val="008000"/>
          <w:sz w:val="18"/>
          <w:szCs w:val="18"/>
          <w:lang w:eastAsia="de-DE"/>
          <w14:ligatures w14:val="none"/>
          <w:rPrChange w:id="13851" w:author="Manuel Hergenröder" w:date="2020-07-16T16:26:00Z">
            <w:rPr>
              <w:ins w:id="13852" w:author="Manuel Hergenröder" w:date="2020-07-16T16:25:00Z"/>
              <w:rFonts w:ascii="Consolas" w:eastAsia="Times New Roman" w:hAnsi="Consolas" w:cs="Courier New"/>
              <w:color w:val="008000"/>
              <w:sz w:val="20"/>
              <w:szCs w:val="20"/>
              <w:lang w:val="de-DE" w:eastAsia="de-DE"/>
              <w14:ligatures w14:val="none"/>
            </w:rPr>
          </w:rPrChange>
        </w:rPr>
      </w:pPr>
      <w:ins w:id="13853" w:author="Manuel Hergenröder" w:date="2020-07-16T16:25:00Z">
        <w:r w:rsidRPr="00625FEA">
          <w:rPr>
            <w:rFonts w:ascii="Consolas" w:eastAsia="Times New Roman" w:hAnsi="Consolas" w:cs="Courier New"/>
            <w:color w:val="000000"/>
            <w:sz w:val="18"/>
            <w:szCs w:val="18"/>
            <w:lang w:eastAsia="de-DE"/>
            <w14:ligatures w14:val="none"/>
            <w:rPrChange w:id="1385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3855" w:author="Manuel Hergenröder" w:date="2020-07-16T16:26:00Z">
              <w:rPr>
                <w:rFonts w:ascii="Consolas" w:eastAsia="Times New Roman" w:hAnsi="Consolas" w:cs="Courier New"/>
                <w:color w:val="008000"/>
                <w:sz w:val="20"/>
                <w:szCs w:val="20"/>
                <w:lang w:val="de-DE" w:eastAsia="de-DE"/>
                <w14:ligatures w14:val="none"/>
              </w:rPr>
            </w:rPrChange>
          </w:rPr>
          <w:t>/*if (Input.GetButtonDown("ScaleMeshYDec"))</w:t>
        </w:r>
      </w:ins>
    </w:p>
    <w:p w14:paraId="343667F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856" w:author="Manuel Hergenröder" w:date="2020-07-16T16:25:00Z"/>
          <w:rFonts w:ascii="Consolas" w:eastAsia="Times New Roman" w:hAnsi="Consolas" w:cs="Courier New"/>
          <w:color w:val="008000"/>
          <w:sz w:val="18"/>
          <w:szCs w:val="18"/>
          <w:lang w:eastAsia="de-DE"/>
          <w14:ligatures w14:val="none"/>
          <w:rPrChange w:id="13857" w:author="Manuel Hergenröder" w:date="2020-07-16T16:26:00Z">
            <w:rPr>
              <w:ins w:id="13858" w:author="Manuel Hergenröder" w:date="2020-07-16T16:25:00Z"/>
              <w:rFonts w:ascii="Consolas" w:eastAsia="Times New Roman" w:hAnsi="Consolas" w:cs="Courier New"/>
              <w:color w:val="008000"/>
              <w:sz w:val="20"/>
              <w:szCs w:val="20"/>
              <w:lang w:val="de-DE" w:eastAsia="de-DE"/>
              <w14:ligatures w14:val="none"/>
            </w:rPr>
          </w:rPrChange>
        </w:rPr>
      </w:pPr>
      <w:ins w:id="13859" w:author="Manuel Hergenröder" w:date="2020-07-16T16:25:00Z">
        <w:r w:rsidRPr="00625FEA">
          <w:rPr>
            <w:rFonts w:ascii="Consolas" w:eastAsia="Times New Roman" w:hAnsi="Consolas" w:cs="Courier New"/>
            <w:color w:val="008000"/>
            <w:sz w:val="18"/>
            <w:szCs w:val="18"/>
            <w:lang w:eastAsia="de-DE"/>
            <w14:ligatures w14:val="none"/>
            <w:rPrChange w:id="13860" w:author="Manuel Hergenröder" w:date="2020-07-16T16:26:00Z">
              <w:rPr>
                <w:rFonts w:ascii="Consolas" w:eastAsia="Times New Roman" w:hAnsi="Consolas" w:cs="Courier New"/>
                <w:color w:val="008000"/>
                <w:sz w:val="20"/>
                <w:szCs w:val="20"/>
                <w:lang w:val="de-DE" w:eastAsia="de-DE"/>
                <w14:ligatures w14:val="none"/>
              </w:rPr>
            </w:rPrChange>
          </w:rPr>
          <w:t>        {</w:t>
        </w:r>
      </w:ins>
    </w:p>
    <w:p w14:paraId="263FF9D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861" w:author="Manuel Hergenröder" w:date="2020-07-16T16:25:00Z"/>
          <w:rFonts w:ascii="Consolas" w:eastAsia="Times New Roman" w:hAnsi="Consolas" w:cs="Courier New"/>
          <w:color w:val="008000"/>
          <w:sz w:val="18"/>
          <w:szCs w:val="18"/>
          <w:lang w:eastAsia="de-DE"/>
          <w14:ligatures w14:val="none"/>
          <w:rPrChange w:id="13862" w:author="Manuel Hergenröder" w:date="2020-07-16T16:26:00Z">
            <w:rPr>
              <w:ins w:id="13863" w:author="Manuel Hergenröder" w:date="2020-07-16T16:25:00Z"/>
              <w:rFonts w:ascii="Consolas" w:eastAsia="Times New Roman" w:hAnsi="Consolas" w:cs="Courier New"/>
              <w:color w:val="008000"/>
              <w:sz w:val="20"/>
              <w:szCs w:val="20"/>
              <w:lang w:val="de-DE" w:eastAsia="de-DE"/>
              <w14:ligatures w14:val="none"/>
            </w:rPr>
          </w:rPrChange>
        </w:rPr>
      </w:pPr>
      <w:ins w:id="13864" w:author="Manuel Hergenröder" w:date="2020-07-16T16:25:00Z">
        <w:r w:rsidRPr="00625FEA">
          <w:rPr>
            <w:rFonts w:ascii="Consolas" w:eastAsia="Times New Roman" w:hAnsi="Consolas" w:cs="Courier New"/>
            <w:color w:val="008000"/>
            <w:sz w:val="18"/>
            <w:szCs w:val="18"/>
            <w:lang w:eastAsia="de-DE"/>
            <w14:ligatures w14:val="none"/>
            <w:rPrChange w:id="13865" w:author="Manuel Hergenröder" w:date="2020-07-16T16:26:00Z">
              <w:rPr>
                <w:rFonts w:ascii="Consolas" w:eastAsia="Times New Roman" w:hAnsi="Consolas" w:cs="Courier New"/>
                <w:color w:val="008000"/>
                <w:sz w:val="20"/>
                <w:szCs w:val="20"/>
                <w:lang w:val="de-DE" w:eastAsia="de-DE"/>
                <w14:ligatures w14:val="none"/>
              </w:rPr>
            </w:rPrChange>
          </w:rPr>
          <w:t>            this.ScaleMeshY(-0.05f);</w:t>
        </w:r>
      </w:ins>
    </w:p>
    <w:p w14:paraId="7F60E8B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866" w:author="Manuel Hergenröder" w:date="2020-07-16T16:25:00Z"/>
          <w:rFonts w:ascii="Consolas" w:eastAsia="Times New Roman" w:hAnsi="Consolas" w:cs="Courier New"/>
          <w:color w:val="008000"/>
          <w:sz w:val="18"/>
          <w:szCs w:val="18"/>
          <w:lang w:eastAsia="de-DE"/>
          <w14:ligatures w14:val="none"/>
          <w:rPrChange w:id="13867" w:author="Manuel Hergenröder" w:date="2020-07-16T16:26:00Z">
            <w:rPr>
              <w:ins w:id="13868" w:author="Manuel Hergenröder" w:date="2020-07-16T16:25:00Z"/>
              <w:rFonts w:ascii="Consolas" w:eastAsia="Times New Roman" w:hAnsi="Consolas" w:cs="Courier New"/>
              <w:color w:val="008000"/>
              <w:sz w:val="20"/>
              <w:szCs w:val="20"/>
              <w:lang w:val="de-DE" w:eastAsia="de-DE"/>
              <w14:ligatures w14:val="none"/>
            </w:rPr>
          </w:rPrChange>
        </w:rPr>
      </w:pPr>
      <w:ins w:id="13869" w:author="Manuel Hergenröder" w:date="2020-07-16T16:25:00Z">
        <w:r w:rsidRPr="00625FEA">
          <w:rPr>
            <w:rFonts w:ascii="Consolas" w:eastAsia="Times New Roman" w:hAnsi="Consolas" w:cs="Courier New"/>
            <w:color w:val="008000"/>
            <w:sz w:val="18"/>
            <w:szCs w:val="18"/>
            <w:lang w:eastAsia="de-DE"/>
            <w14:ligatures w14:val="none"/>
            <w:rPrChange w:id="13870" w:author="Manuel Hergenröder" w:date="2020-07-16T16:26:00Z">
              <w:rPr>
                <w:rFonts w:ascii="Consolas" w:eastAsia="Times New Roman" w:hAnsi="Consolas" w:cs="Courier New"/>
                <w:color w:val="008000"/>
                <w:sz w:val="20"/>
                <w:szCs w:val="20"/>
                <w:lang w:val="de-DE" w:eastAsia="de-DE"/>
                <w14:ligatures w14:val="none"/>
              </w:rPr>
            </w:rPrChange>
          </w:rPr>
          <w:t>        }</w:t>
        </w:r>
      </w:ins>
    </w:p>
    <w:p w14:paraId="43CCFAD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871" w:author="Manuel Hergenröder" w:date="2020-07-16T16:25:00Z"/>
          <w:rFonts w:ascii="Consolas" w:eastAsia="Times New Roman" w:hAnsi="Consolas" w:cs="Courier New"/>
          <w:color w:val="008000"/>
          <w:sz w:val="18"/>
          <w:szCs w:val="18"/>
          <w:lang w:eastAsia="de-DE"/>
          <w14:ligatures w14:val="none"/>
          <w:rPrChange w:id="13872" w:author="Manuel Hergenröder" w:date="2020-07-16T16:26:00Z">
            <w:rPr>
              <w:ins w:id="13873" w:author="Manuel Hergenröder" w:date="2020-07-16T16:25:00Z"/>
              <w:rFonts w:ascii="Consolas" w:eastAsia="Times New Roman" w:hAnsi="Consolas" w:cs="Courier New"/>
              <w:color w:val="008000"/>
              <w:sz w:val="20"/>
              <w:szCs w:val="20"/>
              <w:lang w:val="de-DE" w:eastAsia="de-DE"/>
              <w14:ligatures w14:val="none"/>
            </w:rPr>
          </w:rPrChange>
        </w:rPr>
      </w:pPr>
      <w:ins w:id="13874" w:author="Manuel Hergenröder" w:date="2020-07-16T16:25:00Z">
        <w:r w:rsidRPr="00625FEA">
          <w:rPr>
            <w:rFonts w:ascii="Consolas" w:eastAsia="Times New Roman" w:hAnsi="Consolas" w:cs="Courier New"/>
            <w:color w:val="008000"/>
            <w:sz w:val="18"/>
            <w:szCs w:val="18"/>
            <w:lang w:eastAsia="de-DE"/>
            <w14:ligatures w14:val="none"/>
            <w:rPrChange w:id="13875" w:author="Manuel Hergenröder" w:date="2020-07-16T16:26:00Z">
              <w:rPr>
                <w:rFonts w:ascii="Consolas" w:eastAsia="Times New Roman" w:hAnsi="Consolas" w:cs="Courier New"/>
                <w:color w:val="008000"/>
                <w:sz w:val="20"/>
                <w:szCs w:val="20"/>
                <w:lang w:val="de-DE" w:eastAsia="de-DE"/>
                <w14:ligatures w14:val="none"/>
              </w:rPr>
            </w:rPrChange>
          </w:rPr>
          <w:t xml:space="preserve"> </w:t>
        </w:r>
      </w:ins>
    </w:p>
    <w:p w14:paraId="29BEF64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876" w:author="Manuel Hergenröder" w:date="2020-07-16T16:25:00Z"/>
          <w:rFonts w:ascii="Consolas" w:eastAsia="Times New Roman" w:hAnsi="Consolas" w:cs="Courier New"/>
          <w:color w:val="008000"/>
          <w:sz w:val="18"/>
          <w:szCs w:val="18"/>
          <w:lang w:eastAsia="de-DE"/>
          <w14:ligatures w14:val="none"/>
          <w:rPrChange w:id="13877" w:author="Manuel Hergenröder" w:date="2020-07-16T16:26:00Z">
            <w:rPr>
              <w:ins w:id="13878" w:author="Manuel Hergenröder" w:date="2020-07-16T16:25:00Z"/>
              <w:rFonts w:ascii="Consolas" w:eastAsia="Times New Roman" w:hAnsi="Consolas" w:cs="Courier New"/>
              <w:color w:val="008000"/>
              <w:sz w:val="20"/>
              <w:szCs w:val="20"/>
              <w:lang w:val="de-DE" w:eastAsia="de-DE"/>
              <w14:ligatures w14:val="none"/>
            </w:rPr>
          </w:rPrChange>
        </w:rPr>
      </w:pPr>
      <w:ins w:id="13879" w:author="Manuel Hergenröder" w:date="2020-07-16T16:25:00Z">
        <w:r w:rsidRPr="00625FEA">
          <w:rPr>
            <w:rFonts w:ascii="Consolas" w:eastAsia="Times New Roman" w:hAnsi="Consolas" w:cs="Courier New"/>
            <w:color w:val="008000"/>
            <w:sz w:val="18"/>
            <w:szCs w:val="18"/>
            <w:lang w:eastAsia="de-DE"/>
            <w14:ligatures w14:val="none"/>
            <w:rPrChange w:id="13880" w:author="Manuel Hergenröder" w:date="2020-07-16T16:26:00Z">
              <w:rPr>
                <w:rFonts w:ascii="Consolas" w:eastAsia="Times New Roman" w:hAnsi="Consolas" w:cs="Courier New"/>
                <w:color w:val="008000"/>
                <w:sz w:val="20"/>
                <w:szCs w:val="20"/>
                <w:lang w:val="de-DE" w:eastAsia="de-DE"/>
                <w14:ligatures w14:val="none"/>
              </w:rPr>
            </w:rPrChange>
          </w:rPr>
          <w:t>        if (Input.GetButtonUp("ScaleMeshYInc"))</w:t>
        </w:r>
      </w:ins>
    </w:p>
    <w:p w14:paraId="1DFAA6C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881" w:author="Manuel Hergenröder" w:date="2020-07-16T16:25:00Z"/>
          <w:rFonts w:ascii="Consolas" w:eastAsia="Times New Roman" w:hAnsi="Consolas" w:cs="Courier New"/>
          <w:color w:val="008000"/>
          <w:sz w:val="18"/>
          <w:szCs w:val="18"/>
          <w:lang w:eastAsia="de-DE"/>
          <w14:ligatures w14:val="none"/>
          <w:rPrChange w:id="13882" w:author="Manuel Hergenröder" w:date="2020-07-16T16:26:00Z">
            <w:rPr>
              <w:ins w:id="13883" w:author="Manuel Hergenröder" w:date="2020-07-16T16:25:00Z"/>
              <w:rFonts w:ascii="Consolas" w:eastAsia="Times New Roman" w:hAnsi="Consolas" w:cs="Courier New"/>
              <w:color w:val="008000"/>
              <w:sz w:val="20"/>
              <w:szCs w:val="20"/>
              <w:lang w:val="de-DE" w:eastAsia="de-DE"/>
              <w14:ligatures w14:val="none"/>
            </w:rPr>
          </w:rPrChange>
        </w:rPr>
      </w:pPr>
      <w:ins w:id="13884" w:author="Manuel Hergenröder" w:date="2020-07-16T16:25:00Z">
        <w:r w:rsidRPr="00625FEA">
          <w:rPr>
            <w:rFonts w:ascii="Consolas" w:eastAsia="Times New Roman" w:hAnsi="Consolas" w:cs="Courier New"/>
            <w:color w:val="008000"/>
            <w:sz w:val="18"/>
            <w:szCs w:val="18"/>
            <w:lang w:eastAsia="de-DE"/>
            <w14:ligatures w14:val="none"/>
            <w:rPrChange w:id="13885" w:author="Manuel Hergenröder" w:date="2020-07-16T16:26:00Z">
              <w:rPr>
                <w:rFonts w:ascii="Consolas" w:eastAsia="Times New Roman" w:hAnsi="Consolas" w:cs="Courier New"/>
                <w:color w:val="008000"/>
                <w:sz w:val="20"/>
                <w:szCs w:val="20"/>
                <w:lang w:val="de-DE" w:eastAsia="de-DE"/>
                <w14:ligatures w14:val="none"/>
              </w:rPr>
            </w:rPrChange>
          </w:rPr>
          <w:t>        {</w:t>
        </w:r>
      </w:ins>
    </w:p>
    <w:p w14:paraId="33DE22B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886" w:author="Manuel Hergenröder" w:date="2020-07-16T16:25:00Z"/>
          <w:rFonts w:ascii="Consolas" w:eastAsia="Times New Roman" w:hAnsi="Consolas" w:cs="Courier New"/>
          <w:color w:val="008000"/>
          <w:sz w:val="18"/>
          <w:szCs w:val="18"/>
          <w:lang w:eastAsia="de-DE"/>
          <w14:ligatures w14:val="none"/>
          <w:rPrChange w:id="13887" w:author="Manuel Hergenröder" w:date="2020-07-16T16:26:00Z">
            <w:rPr>
              <w:ins w:id="13888" w:author="Manuel Hergenröder" w:date="2020-07-16T16:25:00Z"/>
              <w:rFonts w:ascii="Consolas" w:eastAsia="Times New Roman" w:hAnsi="Consolas" w:cs="Courier New"/>
              <w:color w:val="008000"/>
              <w:sz w:val="20"/>
              <w:szCs w:val="20"/>
              <w:lang w:val="de-DE" w:eastAsia="de-DE"/>
              <w14:ligatures w14:val="none"/>
            </w:rPr>
          </w:rPrChange>
        </w:rPr>
      </w:pPr>
      <w:ins w:id="13889" w:author="Manuel Hergenröder" w:date="2020-07-16T16:25:00Z">
        <w:r w:rsidRPr="00625FEA">
          <w:rPr>
            <w:rFonts w:ascii="Consolas" w:eastAsia="Times New Roman" w:hAnsi="Consolas" w:cs="Courier New"/>
            <w:color w:val="008000"/>
            <w:sz w:val="18"/>
            <w:szCs w:val="18"/>
            <w:lang w:eastAsia="de-DE"/>
            <w14:ligatures w14:val="none"/>
            <w:rPrChange w:id="13890" w:author="Manuel Hergenröder" w:date="2020-07-16T16:26:00Z">
              <w:rPr>
                <w:rFonts w:ascii="Consolas" w:eastAsia="Times New Roman" w:hAnsi="Consolas" w:cs="Courier New"/>
                <w:color w:val="008000"/>
                <w:sz w:val="20"/>
                <w:szCs w:val="20"/>
                <w:lang w:val="de-DE" w:eastAsia="de-DE"/>
                <w14:ligatures w14:val="none"/>
              </w:rPr>
            </w:rPrChange>
          </w:rPr>
          <w:t>            this.ScaleMeshY(0.05f);</w:t>
        </w:r>
      </w:ins>
    </w:p>
    <w:p w14:paraId="6BE5FC2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891" w:author="Manuel Hergenröder" w:date="2020-07-16T16:25:00Z"/>
          <w:rFonts w:ascii="Consolas" w:eastAsia="Times New Roman" w:hAnsi="Consolas" w:cs="Courier New"/>
          <w:color w:val="000000"/>
          <w:sz w:val="18"/>
          <w:szCs w:val="18"/>
          <w:lang w:eastAsia="de-DE"/>
          <w14:ligatures w14:val="none"/>
          <w:rPrChange w:id="13892" w:author="Manuel Hergenröder" w:date="2020-07-16T16:26:00Z">
            <w:rPr>
              <w:ins w:id="13893" w:author="Manuel Hergenröder" w:date="2020-07-16T16:25:00Z"/>
              <w:rFonts w:ascii="Consolas" w:eastAsia="Times New Roman" w:hAnsi="Consolas" w:cs="Courier New"/>
              <w:color w:val="000000"/>
              <w:sz w:val="20"/>
              <w:szCs w:val="20"/>
              <w:lang w:val="de-DE" w:eastAsia="de-DE"/>
              <w14:ligatures w14:val="none"/>
            </w:rPr>
          </w:rPrChange>
        </w:rPr>
      </w:pPr>
      <w:ins w:id="13894" w:author="Manuel Hergenröder" w:date="2020-07-16T16:25:00Z">
        <w:r w:rsidRPr="00625FEA">
          <w:rPr>
            <w:rFonts w:ascii="Consolas" w:eastAsia="Times New Roman" w:hAnsi="Consolas" w:cs="Courier New"/>
            <w:color w:val="008000"/>
            <w:sz w:val="18"/>
            <w:szCs w:val="18"/>
            <w:lang w:eastAsia="de-DE"/>
            <w14:ligatures w14:val="none"/>
            <w:rPrChange w:id="13895" w:author="Manuel Hergenröder" w:date="2020-07-16T16:26:00Z">
              <w:rPr>
                <w:rFonts w:ascii="Consolas" w:eastAsia="Times New Roman" w:hAnsi="Consolas" w:cs="Courier New"/>
                <w:color w:val="008000"/>
                <w:sz w:val="20"/>
                <w:szCs w:val="20"/>
                <w:lang w:val="de-DE" w:eastAsia="de-DE"/>
                <w14:ligatures w14:val="none"/>
              </w:rPr>
            </w:rPrChange>
          </w:rPr>
          <w:t>        }*/</w:t>
        </w:r>
      </w:ins>
    </w:p>
    <w:p w14:paraId="710736D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896" w:author="Manuel Hergenröder" w:date="2020-07-16T16:25:00Z"/>
          <w:rFonts w:ascii="Consolas" w:eastAsia="Times New Roman" w:hAnsi="Consolas" w:cs="Courier New"/>
          <w:color w:val="000000"/>
          <w:sz w:val="18"/>
          <w:szCs w:val="18"/>
          <w:lang w:eastAsia="de-DE"/>
          <w14:ligatures w14:val="none"/>
          <w:rPrChange w:id="13897" w:author="Manuel Hergenröder" w:date="2020-07-16T16:26:00Z">
            <w:rPr>
              <w:ins w:id="13898" w:author="Manuel Hergenröder" w:date="2020-07-16T16:25:00Z"/>
              <w:rFonts w:ascii="Consolas" w:eastAsia="Times New Roman" w:hAnsi="Consolas" w:cs="Courier New"/>
              <w:color w:val="000000"/>
              <w:sz w:val="20"/>
              <w:szCs w:val="20"/>
              <w:lang w:val="de-DE" w:eastAsia="de-DE"/>
              <w14:ligatures w14:val="none"/>
            </w:rPr>
          </w:rPrChange>
        </w:rPr>
      </w:pPr>
      <w:ins w:id="13899" w:author="Manuel Hergenröder" w:date="2020-07-16T16:25:00Z">
        <w:r w:rsidRPr="00625FEA">
          <w:rPr>
            <w:rFonts w:ascii="Consolas" w:eastAsia="Times New Roman" w:hAnsi="Consolas" w:cs="Courier New"/>
            <w:color w:val="000000"/>
            <w:sz w:val="18"/>
            <w:szCs w:val="18"/>
            <w:lang w:eastAsia="de-DE"/>
            <w14:ligatures w14:val="none"/>
            <w:rPrChange w:id="13900"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CCEB0E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901" w:author="Manuel Hergenröder" w:date="2020-07-16T16:25:00Z"/>
          <w:rFonts w:ascii="Consolas" w:eastAsia="Times New Roman" w:hAnsi="Consolas" w:cs="Courier New"/>
          <w:color w:val="000000"/>
          <w:sz w:val="18"/>
          <w:szCs w:val="18"/>
          <w:lang w:eastAsia="de-DE"/>
          <w14:ligatures w14:val="none"/>
          <w:rPrChange w:id="13902" w:author="Manuel Hergenröder" w:date="2020-07-16T16:26:00Z">
            <w:rPr>
              <w:ins w:id="13903" w:author="Manuel Hergenröder" w:date="2020-07-16T16:25:00Z"/>
              <w:rFonts w:ascii="Consolas" w:eastAsia="Times New Roman" w:hAnsi="Consolas" w:cs="Courier New"/>
              <w:color w:val="000000"/>
              <w:sz w:val="20"/>
              <w:szCs w:val="20"/>
              <w:lang w:val="de-DE" w:eastAsia="de-DE"/>
              <w14:ligatures w14:val="none"/>
            </w:rPr>
          </w:rPrChange>
        </w:rPr>
      </w:pPr>
      <w:ins w:id="13904" w:author="Manuel Hergenröder" w:date="2020-07-16T16:25:00Z">
        <w:r w:rsidRPr="00625FEA">
          <w:rPr>
            <w:rFonts w:ascii="Consolas" w:eastAsia="Times New Roman" w:hAnsi="Consolas" w:cs="Courier New"/>
            <w:color w:val="000000"/>
            <w:sz w:val="18"/>
            <w:szCs w:val="18"/>
            <w:lang w:eastAsia="de-DE"/>
            <w14:ligatures w14:val="none"/>
            <w:rPrChange w:id="1390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3906" w:author="Manuel Hergenröder" w:date="2020-07-16T16:26:00Z">
              <w:rPr>
                <w:rFonts w:ascii="Consolas" w:eastAsia="Times New Roman" w:hAnsi="Consolas" w:cs="Courier New"/>
                <w:color w:val="008000"/>
                <w:sz w:val="20"/>
                <w:szCs w:val="20"/>
                <w:lang w:val="de-DE" w:eastAsia="de-DE"/>
                <w14:ligatures w14:val="none"/>
              </w:rPr>
            </w:rPrChange>
          </w:rPr>
          <w:t>// Color meshes according to play position</w:t>
        </w:r>
      </w:ins>
    </w:p>
    <w:p w14:paraId="6064E0E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907" w:author="Manuel Hergenröder" w:date="2020-07-16T16:25:00Z"/>
          <w:rFonts w:ascii="Consolas" w:eastAsia="Times New Roman" w:hAnsi="Consolas" w:cs="Courier New"/>
          <w:color w:val="000000"/>
          <w:sz w:val="18"/>
          <w:szCs w:val="18"/>
          <w:lang w:eastAsia="de-DE"/>
          <w14:ligatures w14:val="none"/>
          <w:rPrChange w:id="13908" w:author="Manuel Hergenröder" w:date="2020-07-16T16:26:00Z">
            <w:rPr>
              <w:ins w:id="13909" w:author="Manuel Hergenröder" w:date="2020-07-16T16:25:00Z"/>
              <w:rFonts w:ascii="Consolas" w:eastAsia="Times New Roman" w:hAnsi="Consolas" w:cs="Courier New"/>
              <w:color w:val="000000"/>
              <w:sz w:val="20"/>
              <w:szCs w:val="20"/>
              <w:lang w:val="de-DE" w:eastAsia="de-DE"/>
              <w14:ligatures w14:val="none"/>
            </w:rPr>
          </w:rPrChange>
        </w:rPr>
      </w:pPr>
      <w:ins w:id="13910" w:author="Manuel Hergenröder" w:date="2020-07-16T16:25:00Z">
        <w:r w:rsidRPr="00625FEA">
          <w:rPr>
            <w:rFonts w:ascii="Consolas" w:eastAsia="Times New Roman" w:hAnsi="Consolas" w:cs="Courier New"/>
            <w:color w:val="000000"/>
            <w:sz w:val="18"/>
            <w:szCs w:val="18"/>
            <w:lang w:eastAsia="de-DE"/>
            <w14:ligatures w14:val="none"/>
            <w:rPrChange w:id="1391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3912"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1391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91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3915" w:author="Manuel Hergenröder" w:date="2020-07-16T16:26:00Z">
              <w:rPr>
                <w:rFonts w:ascii="Consolas" w:eastAsia="Times New Roman" w:hAnsi="Consolas" w:cs="Courier New"/>
                <w:color w:val="000000"/>
                <w:sz w:val="20"/>
                <w:szCs w:val="20"/>
                <w:lang w:val="de-DE" w:eastAsia="de-DE"/>
                <w14:ligatures w14:val="none"/>
              </w:rPr>
            </w:rPrChange>
          </w:rPr>
          <w:t>.audioEngine.isPlaying)</w:t>
        </w:r>
      </w:ins>
    </w:p>
    <w:p w14:paraId="191437F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916" w:author="Manuel Hergenröder" w:date="2020-07-16T16:25:00Z"/>
          <w:rFonts w:ascii="Consolas" w:eastAsia="Times New Roman" w:hAnsi="Consolas" w:cs="Courier New"/>
          <w:color w:val="000000"/>
          <w:sz w:val="18"/>
          <w:szCs w:val="18"/>
          <w:lang w:eastAsia="de-DE"/>
          <w14:ligatures w14:val="none"/>
          <w:rPrChange w:id="13917" w:author="Manuel Hergenröder" w:date="2020-07-16T16:26:00Z">
            <w:rPr>
              <w:ins w:id="13918" w:author="Manuel Hergenröder" w:date="2020-07-16T16:25:00Z"/>
              <w:rFonts w:ascii="Consolas" w:eastAsia="Times New Roman" w:hAnsi="Consolas" w:cs="Courier New"/>
              <w:color w:val="000000"/>
              <w:sz w:val="20"/>
              <w:szCs w:val="20"/>
              <w:lang w:val="de-DE" w:eastAsia="de-DE"/>
              <w14:ligatures w14:val="none"/>
            </w:rPr>
          </w:rPrChange>
        </w:rPr>
      </w:pPr>
      <w:ins w:id="13919" w:author="Manuel Hergenröder" w:date="2020-07-16T16:25:00Z">
        <w:r w:rsidRPr="00625FEA">
          <w:rPr>
            <w:rFonts w:ascii="Consolas" w:eastAsia="Times New Roman" w:hAnsi="Consolas" w:cs="Courier New"/>
            <w:color w:val="000000"/>
            <w:sz w:val="18"/>
            <w:szCs w:val="18"/>
            <w:lang w:eastAsia="de-DE"/>
            <w14:ligatures w14:val="none"/>
            <w:rPrChange w:id="13920" w:author="Manuel Hergenröder" w:date="2020-07-16T16:26:00Z">
              <w:rPr>
                <w:rFonts w:ascii="Consolas" w:eastAsia="Times New Roman" w:hAnsi="Consolas" w:cs="Courier New"/>
                <w:color w:val="000000"/>
                <w:sz w:val="20"/>
                <w:szCs w:val="20"/>
                <w:lang w:val="de-DE" w:eastAsia="de-DE"/>
                <w14:ligatures w14:val="none"/>
              </w:rPr>
            </w:rPrChange>
          </w:rPr>
          <w:t>        {</w:t>
        </w:r>
      </w:ins>
    </w:p>
    <w:p w14:paraId="37B2B30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921" w:author="Manuel Hergenröder" w:date="2020-07-16T16:25:00Z"/>
          <w:rFonts w:ascii="Consolas" w:eastAsia="Times New Roman" w:hAnsi="Consolas" w:cs="Courier New"/>
          <w:color w:val="000000"/>
          <w:sz w:val="18"/>
          <w:szCs w:val="18"/>
          <w:lang w:eastAsia="de-DE"/>
          <w14:ligatures w14:val="none"/>
          <w:rPrChange w:id="13922" w:author="Manuel Hergenröder" w:date="2020-07-16T16:26:00Z">
            <w:rPr>
              <w:ins w:id="13923" w:author="Manuel Hergenröder" w:date="2020-07-16T16:25:00Z"/>
              <w:rFonts w:ascii="Consolas" w:eastAsia="Times New Roman" w:hAnsi="Consolas" w:cs="Courier New"/>
              <w:color w:val="000000"/>
              <w:sz w:val="20"/>
              <w:szCs w:val="20"/>
              <w:lang w:val="de-DE" w:eastAsia="de-DE"/>
              <w14:ligatures w14:val="none"/>
            </w:rPr>
          </w:rPrChange>
        </w:rPr>
      </w:pPr>
      <w:ins w:id="13924" w:author="Manuel Hergenröder" w:date="2020-07-16T16:25:00Z">
        <w:r w:rsidRPr="00625FEA">
          <w:rPr>
            <w:rFonts w:ascii="Consolas" w:eastAsia="Times New Roman" w:hAnsi="Consolas" w:cs="Courier New"/>
            <w:color w:val="000000"/>
            <w:sz w:val="18"/>
            <w:szCs w:val="18"/>
            <w:lang w:eastAsia="de-DE"/>
            <w14:ligatures w14:val="none"/>
            <w:rPrChange w:id="1392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926" w:author="Manuel Hergenröder" w:date="2020-07-16T16:26:00Z">
              <w:rPr>
                <w:rFonts w:ascii="Consolas" w:eastAsia="Times New Roman" w:hAnsi="Consolas" w:cs="Courier New"/>
                <w:color w:val="0000FF"/>
                <w:sz w:val="20"/>
                <w:szCs w:val="20"/>
                <w:lang w:val="de-DE" w:eastAsia="de-DE"/>
                <w14:ligatures w14:val="none"/>
              </w:rPr>
            </w:rPrChange>
          </w:rPr>
          <w:t>double</w:t>
        </w:r>
        <w:r w:rsidRPr="00625FEA">
          <w:rPr>
            <w:rFonts w:ascii="Consolas" w:eastAsia="Times New Roman" w:hAnsi="Consolas" w:cs="Courier New"/>
            <w:color w:val="000000"/>
            <w:sz w:val="18"/>
            <w:szCs w:val="18"/>
            <w:lang w:eastAsia="de-DE"/>
            <w14:ligatures w14:val="none"/>
            <w:rPrChange w:id="1392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3928" w:author="Manuel Hergenröder" w:date="2020-07-16T16:26:00Z">
              <w:rPr>
                <w:rFonts w:ascii="Consolas" w:eastAsia="Times New Roman" w:hAnsi="Consolas" w:cs="Courier New"/>
                <w:color w:val="1F377F"/>
                <w:sz w:val="20"/>
                <w:szCs w:val="20"/>
                <w:lang w:val="de-DE" w:eastAsia="de-DE"/>
                <w14:ligatures w14:val="none"/>
              </w:rPr>
            </w:rPrChange>
          </w:rPr>
          <w:t>msPerChunk</w:t>
        </w:r>
        <w:r w:rsidRPr="00625FEA">
          <w:rPr>
            <w:rFonts w:ascii="Consolas" w:eastAsia="Times New Roman" w:hAnsi="Consolas" w:cs="Courier New"/>
            <w:color w:val="000000"/>
            <w:sz w:val="18"/>
            <w:szCs w:val="18"/>
            <w:lang w:eastAsia="de-DE"/>
            <w14:ligatures w14:val="none"/>
            <w:rPrChange w:id="1392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393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3931" w:author="Manuel Hergenröder" w:date="2020-07-16T16:26:00Z">
              <w:rPr>
                <w:rFonts w:ascii="Consolas" w:eastAsia="Times New Roman" w:hAnsi="Consolas" w:cs="Courier New"/>
                <w:color w:val="000000"/>
                <w:sz w:val="20"/>
                <w:szCs w:val="20"/>
                <w:lang w:val="de-DE" w:eastAsia="de-DE"/>
                <w14:ligatures w14:val="none"/>
              </w:rPr>
            </w:rPrChange>
          </w:rPr>
          <w:t>.audioEngine.importDurationInMs / </w:t>
        </w:r>
        <w:r w:rsidRPr="00625FEA">
          <w:rPr>
            <w:rFonts w:ascii="Consolas" w:eastAsia="Times New Roman" w:hAnsi="Consolas" w:cs="Courier New"/>
            <w:color w:val="0000FF"/>
            <w:sz w:val="18"/>
            <w:szCs w:val="18"/>
            <w:lang w:eastAsia="de-DE"/>
            <w14:ligatures w14:val="none"/>
            <w:rPrChange w:id="1393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3933" w:author="Manuel Hergenröder" w:date="2020-07-16T16:26:00Z">
              <w:rPr>
                <w:rFonts w:ascii="Consolas" w:eastAsia="Times New Roman" w:hAnsi="Consolas" w:cs="Courier New"/>
                <w:color w:val="000000"/>
                <w:sz w:val="20"/>
                <w:szCs w:val="20"/>
                <w:lang w:val="de-DE" w:eastAsia="de-DE"/>
                <w14:ligatures w14:val="none"/>
              </w:rPr>
            </w:rPrChange>
          </w:rPr>
          <w:t>.audioEngine.ifftData.Length / 2;</w:t>
        </w:r>
      </w:ins>
    </w:p>
    <w:p w14:paraId="5D89E56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934" w:author="Manuel Hergenröder" w:date="2020-07-16T16:25:00Z"/>
          <w:rFonts w:ascii="Consolas" w:eastAsia="Times New Roman" w:hAnsi="Consolas" w:cs="Courier New"/>
          <w:color w:val="000000"/>
          <w:sz w:val="18"/>
          <w:szCs w:val="18"/>
          <w:lang w:eastAsia="de-DE"/>
          <w14:ligatures w14:val="none"/>
          <w:rPrChange w:id="13935" w:author="Manuel Hergenröder" w:date="2020-07-16T16:26:00Z">
            <w:rPr>
              <w:ins w:id="13936" w:author="Manuel Hergenröder" w:date="2020-07-16T16:25:00Z"/>
              <w:rFonts w:ascii="Consolas" w:eastAsia="Times New Roman" w:hAnsi="Consolas" w:cs="Courier New"/>
              <w:color w:val="000000"/>
              <w:sz w:val="20"/>
              <w:szCs w:val="20"/>
              <w:lang w:val="de-DE" w:eastAsia="de-DE"/>
              <w14:ligatures w14:val="none"/>
            </w:rPr>
          </w:rPrChange>
        </w:rPr>
      </w:pPr>
      <w:ins w:id="13937" w:author="Manuel Hergenröder" w:date="2020-07-16T16:25:00Z">
        <w:r w:rsidRPr="00625FEA">
          <w:rPr>
            <w:rFonts w:ascii="Consolas" w:eastAsia="Times New Roman" w:hAnsi="Consolas" w:cs="Courier New"/>
            <w:color w:val="000000"/>
            <w:sz w:val="18"/>
            <w:szCs w:val="18"/>
            <w:lang w:eastAsia="de-DE"/>
            <w14:ligatures w14:val="none"/>
            <w:rPrChange w:id="1393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939"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394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3941" w:author="Manuel Hergenröder" w:date="2020-07-16T16:26:00Z">
              <w:rPr>
                <w:rFonts w:ascii="Consolas" w:eastAsia="Times New Roman" w:hAnsi="Consolas" w:cs="Courier New"/>
                <w:color w:val="1F377F"/>
                <w:sz w:val="20"/>
                <w:szCs w:val="20"/>
                <w:lang w:val="de-DE" w:eastAsia="de-DE"/>
                <w14:ligatures w14:val="none"/>
              </w:rPr>
            </w:rPrChange>
          </w:rPr>
          <w:t>posIdx</w:t>
        </w:r>
        <w:r w:rsidRPr="00625FEA">
          <w:rPr>
            <w:rFonts w:ascii="Consolas" w:eastAsia="Times New Roman" w:hAnsi="Consolas" w:cs="Courier New"/>
            <w:color w:val="000000"/>
            <w:sz w:val="18"/>
            <w:szCs w:val="18"/>
            <w:lang w:eastAsia="de-DE"/>
            <w14:ligatures w14:val="none"/>
            <w:rPrChange w:id="1394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3943"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394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394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3946" w:author="Manuel Hergenröder" w:date="2020-07-16T16:26:00Z">
              <w:rPr>
                <w:rFonts w:ascii="Consolas" w:eastAsia="Times New Roman" w:hAnsi="Consolas" w:cs="Courier New"/>
                <w:color w:val="000000"/>
                <w:sz w:val="20"/>
                <w:szCs w:val="20"/>
                <w:lang w:val="de-DE" w:eastAsia="de-DE"/>
                <w14:ligatures w14:val="none"/>
              </w:rPr>
            </w:rPrChange>
          </w:rPr>
          <w:t>.audioEngine.</w:t>
        </w:r>
        <w:r w:rsidRPr="00625FEA">
          <w:rPr>
            <w:rFonts w:ascii="Consolas" w:eastAsia="Times New Roman" w:hAnsi="Consolas" w:cs="Courier New"/>
            <w:color w:val="74531F"/>
            <w:sz w:val="18"/>
            <w:szCs w:val="18"/>
            <w:lang w:eastAsia="de-DE"/>
            <w14:ligatures w14:val="none"/>
            <w:rPrChange w:id="13947" w:author="Manuel Hergenröder" w:date="2020-07-16T16:26:00Z">
              <w:rPr>
                <w:rFonts w:ascii="Consolas" w:eastAsia="Times New Roman" w:hAnsi="Consolas" w:cs="Courier New"/>
                <w:color w:val="74531F"/>
                <w:sz w:val="20"/>
                <w:szCs w:val="20"/>
                <w:lang w:val="de-DE" w:eastAsia="de-DE"/>
                <w14:ligatures w14:val="none"/>
              </w:rPr>
            </w:rPrChange>
          </w:rPr>
          <w:t>GetPositionInMs</w:t>
        </w:r>
        <w:r w:rsidRPr="00625FEA">
          <w:rPr>
            <w:rFonts w:ascii="Consolas" w:eastAsia="Times New Roman" w:hAnsi="Consolas" w:cs="Courier New"/>
            <w:color w:val="000000"/>
            <w:sz w:val="18"/>
            <w:szCs w:val="18"/>
            <w:lang w:eastAsia="de-DE"/>
            <w14:ligatures w14:val="none"/>
            <w:rPrChange w:id="1394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13949" w:author="Manuel Hergenröder" w:date="2020-07-16T16:26:00Z">
              <w:rPr>
                <w:rFonts w:ascii="Consolas" w:eastAsia="Times New Roman" w:hAnsi="Consolas" w:cs="Courier New"/>
                <w:color w:val="1F377F"/>
                <w:sz w:val="20"/>
                <w:szCs w:val="20"/>
                <w:lang w:val="de-DE" w:eastAsia="de-DE"/>
                <w14:ligatures w14:val="none"/>
              </w:rPr>
            </w:rPrChange>
          </w:rPr>
          <w:t>msPerChunk</w:t>
        </w:r>
        <w:r w:rsidRPr="00625FEA">
          <w:rPr>
            <w:rFonts w:ascii="Consolas" w:eastAsia="Times New Roman" w:hAnsi="Consolas" w:cs="Courier New"/>
            <w:color w:val="000000"/>
            <w:sz w:val="18"/>
            <w:szCs w:val="18"/>
            <w:lang w:eastAsia="de-DE"/>
            <w14:ligatures w14:val="none"/>
            <w:rPrChange w:id="13950" w:author="Manuel Hergenröder" w:date="2020-07-16T16:26:00Z">
              <w:rPr>
                <w:rFonts w:ascii="Consolas" w:eastAsia="Times New Roman" w:hAnsi="Consolas" w:cs="Courier New"/>
                <w:color w:val="000000"/>
                <w:sz w:val="20"/>
                <w:szCs w:val="20"/>
                <w:lang w:val="de-DE" w:eastAsia="de-DE"/>
                <w14:ligatures w14:val="none"/>
              </w:rPr>
            </w:rPrChange>
          </w:rPr>
          <w:t>);</w:t>
        </w:r>
      </w:ins>
    </w:p>
    <w:p w14:paraId="0E32C1E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951" w:author="Manuel Hergenröder" w:date="2020-07-16T16:25:00Z"/>
          <w:rFonts w:ascii="Consolas" w:eastAsia="Times New Roman" w:hAnsi="Consolas" w:cs="Courier New"/>
          <w:color w:val="000000"/>
          <w:sz w:val="18"/>
          <w:szCs w:val="18"/>
          <w:lang w:eastAsia="de-DE"/>
          <w14:ligatures w14:val="none"/>
          <w:rPrChange w:id="13952" w:author="Manuel Hergenröder" w:date="2020-07-16T16:26:00Z">
            <w:rPr>
              <w:ins w:id="13953" w:author="Manuel Hergenröder" w:date="2020-07-16T16:25:00Z"/>
              <w:rFonts w:ascii="Consolas" w:eastAsia="Times New Roman" w:hAnsi="Consolas" w:cs="Courier New"/>
              <w:color w:val="000000"/>
              <w:sz w:val="20"/>
              <w:szCs w:val="20"/>
              <w:lang w:val="de-DE" w:eastAsia="de-DE"/>
              <w14:ligatures w14:val="none"/>
            </w:rPr>
          </w:rPrChange>
        </w:rPr>
      </w:pPr>
      <w:ins w:id="13954" w:author="Manuel Hergenröder" w:date="2020-07-16T16:25:00Z">
        <w:r w:rsidRPr="00625FEA">
          <w:rPr>
            <w:rFonts w:ascii="Consolas" w:eastAsia="Times New Roman" w:hAnsi="Consolas" w:cs="Courier New"/>
            <w:color w:val="000000"/>
            <w:sz w:val="18"/>
            <w:szCs w:val="18"/>
            <w:lang w:eastAsia="de-DE"/>
            <w14:ligatures w14:val="none"/>
            <w:rPrChange w:id="13955"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C450C0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956" w:author="Manuel Hergenröder" w:date="2020-07-16T16:25:00Z"/>
          <w:rFonts w:ascii="Consolas" w:eastAsia="Times New Roman" w:hAnsi="Consolas" w:cs="Courier New"/>
          <w:color w:val="000000"/>
          <w:sz w:val="18"/>
          <w:szCs w:val="18"/>
          <w:lang w:eastAsia="de-DE"/>
          <w14:ligatures w14:val="none"/>
          <w:rPrChange w:id="13957" w:author="Manuel Hergenröder" w:date="2020-07-16T16:26:00Z">
            <w:rPr>
              <w:ins w:id="13958" w:author="Manuel Hergenröder" w:date="2020-07-16T16:25:00Z"/>
              <w:rFonts w:ascii="Consolas" w:eastAsia="Times New Roman" w:hAnsi="Consolas" w:cs="Courier New"/>
              <w:color w:val="000000"/>
              <w:sz w:val="20"/>
              <w:szCs w:val="20"/>
              <w:lang w:val="de-DE" w:eastAsia="de-DE"/>
              <w14:ligatures w14:val="none"/>
            </w:rPr>
          </w:rPrChange>
        </w:rPr>
      </w:pPr>
      <w:ins w:id="13959" w:author="Manuel Hergenröder" w:date="2020-07-16T16:25:00Z">
        <w:r w:rsidRPr="00625FEA">
          <w:rPr>
            <w:rFonts w:ascii="Consolas" w:eastAsia="Times New Roman" w:hAnsi="Consolas" w:cs="Courier New"/>
            <w:color w:val="000000"/>
            <w:sz w:val="18"/>
            <w:szCs w:val="18"/>
            <w:lang w:eastAsia="de-DE"/>
            <w14:ligatures w14:val="none"/>
            <w:rPrChange w:id="1396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3961"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1396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963"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396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396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3966" w:author="Manuel Hergenröder" w:date="2020-07-16T16:26:00Z">
              <w:rPr>
                <w:rFonts w:ascii="Consolas" w:eastAsia="Times New Roman" w:hAnsi="Consolas" w:cs="Courier New"/>
                <w:color w:val="000000"/>
                <w:sz w:val="20"/>
                <w:szCs w:val="20"/>
                <w:lang w:val="de-DE" w:eastAsia="de-DE"/>
                <w14:ligatures w14:val="none"/>
              </w:rPr>
            </w:rPrChange>
          </w:rPr>
          <w:t> = 0; </w:t>
        </w:r>
        <w:r w:rsidRPr="00625FEA">
          <w:rPr>
            <w:rFonts w:ascii="Consolas" w:eastAsia="Times New Roman" w:hAnsi="Consolas" w:cs="Courier New"/>
            <w:color w:val="1F377F"/>
            <w:sz w:val="18"/>
            <w:szCs w:val="18"/>
            <w:lang w:eastAsia="de-DE"/>
            <w14:ligatures w14:val="none"/>
            <w:rPrChange w:id="1396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3968" w:author="Manuel Hergenröder" w:date="2020-07-16T16:26:00Z">
              <w:rPr>
                <w:rFonts w:ascii="Consolas" w:eastAsia="Times New Roman" w:hAnsi="Consolas" w:cs="Courier New"/>
                <w:color w:val="000000"/>
                <w:sz w:val="20"/>
                <w:szCs w:val="20"/>
                <w:lang w:val="de-DE" w:eastAsia="de-DE"/>
                <w14:ligatures w14:val="none"/>
              </w:rPr>
            </w:rPrChange>
          </w:rPr>
          <w:t> &lt; </w:t>
        </w:r>
        <w:r w:rsidRPr="00625FEA">
          <w:rPr>
            <w:rFonts w:ascii="Consolas" w:eastAsia="Times New Roman" w:hAnsi="Consolas" w:cs="Courier New"/>
            <w:color w:val="1F377F"/>
            <w:sz w:val="18"/>
            <w:szCs w:val="18"/>
            <w:lang w:eastAsia="de-DE"/>
            <w14:ligatures w14:val="none"/>
            <w:rPrChange w:id="13969" w:author="Manuel Hergenröder" w:date="2020-07-16T16:26:00Z">
              <w:rPr>
                <w:rFonts w:ascii="Consolas" w:eastAsia="Times New Roman" w:hAnsi="Consolas" w:cs="Courier New"/>
                <w:color w:val="1F377F"/>
                <w:sz w:val="20"/>
                <w:szCs w:val="20"/>
                <w:lang w:val="de-DE" w:eastAsia="de-DE"/>
                <w14:ligatures w14:val="none"/>
              </w:rPr>
            </w:rPrChange>
          </w:rPr>
          <w:t>posIdx</w:t>
        </w:r>
        <w:r w:rsidRPr="00625FEA">
          <w:rPr>
            <w:rFonts w:ascii="Consolas" w:eastAsia="Times New Roman" w:hAnsi="Consolas" w:cs="Courier New"/>
            <w:color w:val="000000"/>
            <w:sz w:val="18"/>
            <w:szCs w:val="18"/>
            <w:lang w:eastAsia="de-DE"/>
            <w14:ligatures w14:val="none"/>
            <w:rPrChange w:id="1397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397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3972" w:author="Manuel Hergenröder" w:date="2020-07-16T16:26:00Z">
              <w:rPr>
                <w:rFonts w:ascii="Consolas" w:eastAsia="Times New Roman" w:hAnsi="Consolas" w:cs="Courier New"/>
                <w:color w:val="000000"/>
                <w:sz w:val="20"/>
                <w:szCs w:val="20"/>
                <w:lang w:val="de-DE" w:eastAsia="de-DE"/>
                <w14:ligatures w14:val="none"/>
              </w:rPr>
            </w:rPrChange>
          </w:rPr>
          <w:t>++)</w:t>
        </w:r>
      </w:ins>
    </w:p>
    <w:p w14:paraId="0FEAB42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973" w:author="Manuel Hergenröder" w:date="2020-07-16T16:25:00Z"/>
          <w:rFonts w:ascii="Consolas" w:eastAsia="Times New Roman" w:hAnsi="Consolas" w:cs="Courier New"/>
          <w:color w:val="000000"/>
          <w:sz w:val="18"/>
          <w:szCs w:val="18"/>
          <w:lang w:eastAsia="de-DE"/>
          <w14:ligatures w14:val="none"/>
          <w:rPrChange w:id="13974" w:author="Manuel Hergenröder" w:date="2020-07-16T16:26:00Z">
            <w:rPr>
              <w:ins w:id="13975" w:author="Manuel Hergenröder" w:date="2020-07-16T16:25:00Z"/>
              <w:rFonts w:ascii="Consolas" w:eastAsia="Times New Roman" w:hAnsi="Consolas" w:cs="Courier New"/>
              <w:color w:val="000000"/>
              <w:sz w:val="20"/>
              <w:szCs w:val="20"/>
              <w:lang w:val="de-DE" w:eastAsia="de-DE"/>
              <w14:ligatures w14:val="none"/>
            </w:rPr>
          </w:rPrChange>
        </w:rPr>
      </w:pPr>
      <w:ins w:id="13976" w:author="Manuel Hergenröder" w:date="2020-07-16T16:25:00Z">
        <w:r w:rsidRPr="00625FEA">
          <w:rPr>
            <w:rFonts w:ascii="Consolas" w:eastAsia="Times New Roman" w:hAnsi="Consolas" w:cs="Courier New"/>
            <w:color w:val="000000"/>
            <w:sz w:val="18"/>
            <w:szCs w:val="18"/>
            <w:lang w:eastAsia="de-DE"/>
            <w14:ligatures w14:val="none"/>
            <w:rPrChange w:id="13977" w:author="Manuel Hergenröder" w:date="2020-07-16T16:26:00Z">
              <w:rPr>
                <w:rFonts w:ascii="Consolas" w:eastAsia="Times New Roman" w:hAnsi="Consolas" w:cs="Courier New"/>
                <w:color w:val="000000"/>
                <w:sz w:val="20"/>
                <w:szCs w:val="20"/>
                <w:lang w:val="de-DE" w:eastAsia="de-DE"/>
                <w14:ligatures w14:val="none"/>
              </w:rPr>
            </w:rPrChange>
          </w:rPr>
          <w:t>            {</w:t>
        </w:r>
      </w:ins>
    </w:p>
    <w:p w14:paraId="3A0EB0B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978" w:author="Manuel Hergenröder" w:date="2020-07-16T16:25:00Z"/>
          <w:rFonts w:ascii="Consolas" w:eastAsia="Times New Roman" w:hAnsi="Consolas" w:cs="Courier New"/>
          <w:color w:val="000000"/>
          <w:sz w:val="18"/>
          <w:szCs w:val="18"/>
          <w:lang w:eastAsia="de-DE"/>
          <w14:ligatures w14:val="none"/>
          <w:rPrChange w:id="13979" w:author="Manuel Hergenröder" w:date="2020-07-16T16:26:00Z">
            <w:rPr>
              <w:ins w:id="13980" w:author="Manuel Hergenröder" w:date="2020-07-16T16:25:00Z"/>
              <w:rFonts w:ascii="Consolas" w:eastAsia="Times New Roman" w:hAnsi="Consolas" w:cs="Courier New"/>
              <w:color w:val="000000"/>
              <w:sz w:val="20"/>
              <w:szCs w:val="20"/>
              <w:lang w:val="de-DE" w:eastAsia="de-DE"/>
              <w14:ligatures w14:val="none"/>
            </w:rPr>
          </w:rPrChange>
        </w:rPr>
      </w:pPr>
      <w:ins w:id="13981" w:author="Manuel Hergenröder" w:date="2020-07-16T16:25:00Z">
        <w:r w:rsidRPr="00625FEA">
          <w:rPr>
            <w:rFonts w:ascii="Consolas" w:eastAsia="Times New Roman" w:hAnsi="Consolas" w:cs="Courier New"/>
            <w:color w:val="000000"/>
            <w:sz w:val="18"/>
            <w:szCs w:val="18"/>
            <w:lang w:eastAsia="de-DE"/>
            <w14:ligatures w14:val="none"/>
            <w:rPrChange w:id="13982" w:author="Manuel Hergenröder" w:date="2020-07-16T16:26:00Z">
              <w:rPr>
                <w:rFonts w:ascii="Consolas" w:eastAsia="Times New Roman" w:hAnsi="Consolas" w:cs="Courier New"/>
                <w:color w:val="000000"/>
                <w:sz w:val="20"/>
                <w:szCs w:val="20"/>
                <w:lang w:val="de-DE" w:eastAsia="de-DE"/>
                <w14:ligatures w14:val="none"/>
              </w:rPr>
            </w:rPrChange>
          </w:rPr>
          <w:lastRenderedPageBreak/>
          <w:t>                </w:t>
        </w:r>
        <w:r w:rsidRPr="00625FEA">
          <w:rPr>
            <w:rFonts w:ascii="Consolas" w:eastAsia="Times New Roman" w:hAnsi="Consolas" w:cs="Courier New"/>
            <w:color w:val="8F08C4"/>
            <w:sz w:val="18"/>
            <w:szCs w:val="18"/>
            <w:lang w:eastAsia="de-DE"/>
            <w14:ligatures w14:val="none"/>
            <w:rPrChange w:id="13983"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1398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398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3986" w:author="Manuel Hergenröder" w:date="2020-07-16T16:26:00Z">
              <w:rPr>
                <w:rFonts w:ascii="Consolas" w:eastAsia="Times New Roman" w:hAnsi="Consolas" w:cs="Courier New"/>
                <w:color w:val="000000"/>
                <w:sz w:val="20"/>
                <w:szCs w:val="20"/>
                <w:lang w:val="de-DE" w:eastAsia="de-DE"/>
                <w14:ligatures w14:val="none"/>
              </w:rPr>
            </w:rPrChange>
          </w:rPr>
          <w:t> &lt; </w:t>
        </w:r>
        <w:r w:rsidRPr="00625FEA">
          <w:rPr>
            <w:rFonts w:ascii="Consolas" w:eastAsia="Times New Roman" w:hAnsi="Consolas" w:cs="Courier New"/>
            <w:color w:val="0000FF"/>
            <w:sz w:val="18"/>
            <w:szCs w:val="18"/>
            <w:lang w:eastAsia="de-DE"/>
            <w14:ligatures w14:val="none"/>
            <w:rPrChange w:id="1398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3988" w:author="Manuel Hergenröder" w:date="2020-07-16T16:26:00Z">
              <w:rPr>
                <w:rFonts w:ascii="Consolas" w:eastAsia="Times New Roman" w:hAnsi="Consolas" w:cs="Courier New"/>
                <w:color w:val="000000"/>
                <w:sz w:val="20"/>
                <w:szCs w:val="20"/>
                <w:lang w:val="de-DE" w:eastAsia="de-DE"/>
                <w14:ligatures w14:val="none"/>
              </w:rPr>
            </w:rPrChange>
          </w:rPr>
          <w:t>.mRenderers.Length)</w:t>
        </w:r>
      </w:ins>
    </w:p>
    <w:p w14:paraId="609EF15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3989" w:author="Manuel Hergenröder" w:date="2020-07-16T16:25:00Z"/>
          <w:rFonts w:ascii="Consolas" w:eastAsia="Times New Roman" w:hAnsi="Consolas" w:cs="Courier New"/>
          <w:color w:val="000000"/>
          <w:sz w:val="18"/>
          <w:szCs w:val="18"/>
          <w:lang w:eastAsia="de-DE"/>
          <w14:ligatures w14:val="none"/>
          <w:rPrChange w:id="13990" w:author="Manuel Hergenröder" w:date="2020-07-16T16:26:00Z">
            <w:rPr>
              <w:ins w:id="13991" w:author="Manuel Hergenröder" w:date="2020-07-16T16:25:00Z"/>
              <w:rFonts w:ascii="Consolas" w:eastAsia="Times New Roman" w:hAnsi="Consolas" w:cs="Courier New"/>
              <w:color w:val="000000"/>
              <w:sz w:val="20"/>
              <w:szCs w:val="20"/>
              <w:lang w:val="de-DE" w:eastAsia="de-DE"/>
              <w14:ligatures w14:val="none"/>
            </w:rPr>
          </w:rPrChange>
        </w:rPr>
      </w:pPr>
      <w:ins w:id="13992" w:author="Manuel Hergenröder" w:date="2020-07-16T16:25:00Z">
        <w:r w:rsidRPr="00625FEA">
          <w:rPr>
            <w:rFonts w:ascii="Consolas" w:eastAsia="Times New Roman" w:hAnsi="Consolas" w:cs="Courier New"/>
            <w:color w:val="000000"/>
            <w:sz w:val="18"/>
            <w:szCs w:val="18"/>
            <w:lang w:eastAsia="de-DE"/>
            <w14:ligatures w14:val="none"/>
            <w:rPrChange w:id="1399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399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3995" w:author="Manuel Hergenröder" w:date="2020-07-16T16:26:00Z">
              <w:rPr>
                <w:rFonts w:ascii="Consolas" w:eastAsia="Times New Roman" w:hAnsi="Consolas" w:cs="Courier New"/>
                <w:color w:val="000000"/>
                <w:sz w:val="20"/>
                <w:szCs w:val="20"/>
                <w:lang w:val="de-DE" w:eastAsia="de-DE"/>
                <w14:ligatures w14:val="none"/>
              </w:rPr>
            </w:rPrChange>
          </w:rPr>
          <w:t>.mRenderers[</w:t>
        </w:r>
        <w:r w:rsidRPr="00625FEA">
          <w:rPr>
            <w:rFonts w:ascii="Consolas" w:eastAsia="Times New Roman" w:hAnsi="Consolas" w:cs="Courier New"/>
            <w:color w:val="1F377F"/>
            <w:sz w:val="18"/>
            <w:szCs w:val="18"/>
            <w:lang w:eastAsia="de-DE"/>
            <w14:ligatures w14:val="none"/>
            <w:rPrChange w:id="13996"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3997" w:author="Manuel Hergenröder" w:date="2020-07-16T16:26:00Z">
              <w:rPr>
                <w:rFonts w:ascii="Consolas" w:eastAsia="Times New Roman" w:hAnsi="Consolas" w:cs="Courier New"/>
                <w:color w:val="000000"/>
                <w:sz w:val="20"/>
                <w:szCs w:val="20"/>
                <w:lang w:val="de-DE" w:eastAsia="de-DE"/>
                <w14:ligatures w14:val="none"/>
              </w:rPr>
            </w:rPrChange>
          </w:rPr>
          <w:t>].material = </w:t>
        </w:r>
        <w:r w:rsidRPr="00625FEA">
          <w:rPr>
            <w:rFonts w:ascii="Consolas" w:eastAsia="Times New Roman" w:hAnsi="Consolas" w:cs="Courier New"/>
            <w:color w:val="2B91AF"/>
            <w:sz w:val="18"/>
            <w:szCs w:val="18"/>
            <w:lang w:eastAsia="de-DE"/>
            <w14:ligatures w14:val="none"/>
            <w:rPrChange w:id="13998" w:author="Manuel Hergenröder" w:date="2020-07-16T16:26:00Z">
              <w:rPr>
                <w:rFonts w:ascii="Consolas" w:eastAsia="Times New Roman" w:hAnsi="Consolas" w:cs="Courier New"/>
                <w:color w:val="2B91AF"/>
                <w:sz w:val="20"/>
                <w:szCs w:val="20"/>
                <w:lang w:val="de-DE" w:eastAsia="de-DE"/>
                <w14:ligatures w14:val="none"/>
              </w:rPr>
            </w:rPrChange>
          </w:rPr>
          <w:t>Resources</w:t>
        </w:r>
        <w:r w:rsidRPr="00625FEA">
          <w:rPr>
            <w:rFonts w:ascii="Consolas" w:eastAsia="Times New Roman" w:hAnsi="Consolas" w:cs="Courier New"/>
            <w:color w:val="000000"/>
            <w:sz w:val="18"/>
            <w:szCs w:val="18"/>
            <w:lang w:eastAsia="de-DE"/>
            <w14:ligatures w14:val="none"/>
            <w:rPrChange w:id="1399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000" w:author="Manuel Hergenröder" w:date="2020-07-16T16:26:00Z">
              <w:rPr>
                <w:rFonts w:ascii="Consolas" w:eastAsia="Times New Roman" w:hAnsi="Consolas" w:cs="Courier New"/>
                <w:color w:val="74531F"/>
                <w:sz w:val="20"/>
                <w:szCs w:val="20"/>
                <w:lang w:val="de-DE" w:eastAsia="de-DE"/>
                <w14:ligatures w14:val="none"/>
              </w:rPr>
            </w:rPrChange>
          </w:rPr>
          <w:t>Load</w:t>
        </w:r>
        <w:r w:rsidRPr="00625FEA">
          <w:rPr>
            <w:rFonts w:ascii="Consolas" w:eastAsia="Times New Roman" w:hAnsi="Consolas" w:cs="Courier New"/>
            <w:color w:val="000000"/>
            <w:sz w:val="18"/>
            <w:szCs w:val="18"/>
            <w:lang w:eastAsia="de-DE"/>
            <w14:ligatures w14:val="none"/>
            <w:rPrChange w:id="1400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4002" w:author="Manuel Hergenröder" w:date="2020-07-16T16:26:00Z">
              <w:rPr>
                <w:rFonts w:ascii="Consolas" w:eastAsia="Times New Roman" w:hAnsi="Consolas" w:cs="Courier New"/>
                <w:color w:val="A31515"/>
                <w:sz w:val="20"/>
                <w:szCs w:val="20"/>
                <w:lang w:val="de-DE" w:eastAsia="de-DE"/>
                <w14:ligatures w14:val="none"/>
              </w:rPr>
            </w:rPrChange>
          </w:rPr>
          <w:t>"Materials/SpectrumMatPlaying"</w:t>
        </w:r>
        <w:r w:rsidRPr="00625FEA">
          <w:rPr>
            <w:rFonts w:ascii="Consolas" w:eastAsia="Times New Roman" w:hAnsi="Consolas" w:cs="Courier New"/>
            <w:color w:val="000000"/>
            <w:sz w:val="18"/>
            <w:szCs w:val="18"/>
            <w:lang w:eastAsia="de-DE"/>
            <w14:ligatures w14:val="none"/>
            <w:rPrChange w:id="1400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004" w:author="Manuel Hergenröder" w:date="2020-07-16T16:26:00Z">
              <w:rPr>
                <w:rFonts w:ascii="Consolas" w:eastAsia="Times New Roman" w:hAnsi="Consolas" w:cs="Courier New"/>
                <w:color w:val="0000FF"/>
                <w:sz w:val="20"/>
                <w:szCs w:val="20"/>
                <w:lang w:val="de-DE" w:eastAsia="de-DE"/>
                <w14:ligatures w14:val="none"/>
              </w:rPr>
            </w:rPrChange>
          </w:rPr>
          <w:t>as</w:t>
        </w:r>
        <w:r w:rsidRPr="00625FEA">
          <w:rPr>
            <w:rFonts w:ascii="Consolas" w:eastAsia="Times New Roman" w:hAnsi="Consolas" w:cs="Courier New"/>
            <w:color w:val="000000"/>
            <w:sz w:val="18"/>
            <w:szCs w:val="18"/>
            <w:lang w:eastAsia="de-DE"/>
            <w14:ligatures w14:val="none"/>
            <w:rPrChange w:id="1400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4006" w:author="Manuel Hergenröder" w:date="2020-07-16T16:26:00Z">
              <w:rPr>
                <w:rFonts w:ascii="Consolas" w:eastAsia="Times New Roman" w:hAnsi="Consolas" w:cs="Courier New"/>
                <w:color w:val="2B91AF"/>
                <w:sz w:val="20"/>
                <w:szCs w:val="20"/>
                <w:lang w:val="de-DE" w:eastAsia="de-DE"/>
                <w14:ligatures w14:val="none"/>
              </w:rPr>
            </w:rPrChange>
          </w:rPr>
          <w:t>Material</w:t>
        </w:r>
        <w:r w:rsidRPr="00625FEA">
          <w:rPr>
            <w:rFonts w:ascii="Consolas" w:eastAsia="Times New Roman" w:hAnsi="Consolas" w:cs="Courier New"/>
            <w:color w:val="000000"/>
            <w:sz w:val="18"/>
            <w:szCs w:val="18"/>
            <w:lang w:eastAsia="de-DE"/>
            <w14:ligatures w14:val="none"/>
            <w:rPrChange w:id="14007" w:author="Manuel Hergenröder" w:date="2020-07-16T16:26:00Z">
              <w:rPr>
                <w:rFonts w:ascii="Consolas" w:eastAsia="Times New Roman" w:hAnsi="Consolas" w:cs="Courier New"/>
                <w:color w:val="000000"/>
                <w:sz w:val="20"/>
                <w:szCs w:val="20"/>
                <w:lang w:val="de-DE" w:eastAsia="de-DE"/>
                <w14:ligatures w14:val="none"/>
              </w:rPr>
            </w:rPrChange>
          </w:rPr>
          <w:t>;</w:t>
        </w:r>
      </w:ins>
    </w:p>
    <w:p w14:paraId="4C9D76A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008" w:author="Manuel Hergenröder" w:date="2020-07-16T16:25:00Z"/>
          <w:rFonts w:ascii="Consolas" w:eastAsia="Times New Roman" w:hAnsi="Consolas" w:cs="Courier New"/>
          <w:color w:val="000000"/>
          <w:sz w:val="18"/>
          <w:szCs w:val="18"/>
          <w:lang w:eastAsia="de-DE"/>
          <w14:ligatures w14:val="none"/>
          <w:rPrChange w:id="14009" w:author="Manuel Hergenröder" w:date="2020-07-16T16:26:00Z">
            <w:rPr>
              <w:ins w:id="14010" w:author="Manuel Hergenröder" w:date="2020-07-16T16:25:00Z"/>
              <w:rFonts w:ascii="Consolas" w:eastAsia="Times New Roman" w:hAnsi="Consolas" w:cs="Courier New"/>
              <w:color w:val="000000"/>
              <w:sz w:val="20"/>
              <w:szCs w:val="20"/>
              <w:lang w:val="de-DE" w:eastAsia="de-DE"/>
              <w14:ligatures w14:val="none"/>
            </w:rPr>
          </w:rPrChange>
        </w:rPr>
      </w:pPr>
      <w:ins w:id="14011" w:author="Manuel Hergenröder" w:date="2020-07-16T16:25:00Z">
        <w:r w:rsidRPr="00625FEA">
          <w:rPr>
            <w:rFonts w:ascii="Consolas" w:eastAsia="Times New Roman" w:hAnsi="Consolas" w:cs="Courier New"/>
            <w:color w:val="000000"/>
            <w:sz w:val="18"/>
            <w:szCs w:val="18"/>
            <w:lang w:eastAsia="de-DE"/>
            <w14:ligatures w14:val="none"/>
            <w:rPrChange w:id="14012" w:author="Manuel Hergenröder" w:date="2020-07-16T16:26:00Z">
              <w:rPr>
                <w:rFonts w:ascii="Consolas" w:eastAsia="Times New Roman" w:hAnsi="Consolas" w:cs="Courier New"/>
                <w:color w:val="000000"/>
                <w:sz w:val="20"/>
                <w:szCs w:val="20"/>
                <w:lang w:val="de-DE" w:eastAsia="de-DE"/>
                <w14:ligatures w14:val="none"/>
              </w:rPr>
            </w:rPrChange>
          </w:rPr>
          <w:t>            }</w:t>
        </w:r>
      </w:ins>
    </w:p>
    <w:p w14:paraId="4FDE2C5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013" w:author="Manuel Hergenröder" w:date="2020-07-16T16:25:00Z"/>
          <w:rFonts w:ascii="Consolas" w:eastAsia="Times New Roman" w:hAnsi="Consolas" w:cs="Courier New"/>
          <w:color w:val="000000"/>
          <w:sz w:val="18"/>
          <w:szCs w:val="18"/>
          <w:lang w:eastAsia="de-DE"/>
          <w14:ligatures w14:val="none"/>
          <w:rPrChange w:id="14014" w:author="Manuel Hergenröder" w:date="2020-07-16T16:26:00Z">
            <w:rPr>
              <w:ins w:id="14015" w:author="Manuel Hergenröder" w:date="2020-07-16T16:25:00Z"/>
              <w:rFonts w:ascii="Consolas" w:eastAsia="Times New Roman" w:hAnsi="Consolas" w:cs="Courier New"/>
              <w:color w:val="000000"/>
              <w:sz w:val="20"/>
              <w:szCs w:val="20"/>
              <w:lang w:val="de-DE" w:eastAsia="de-DE"/>
              <w14:ligatures w14:val="none"/>
            </w:rPr>
          </w:rPrChange>
        </w:rPr>
      </w:pPr>
      <w:ins w:id="14016" w:author="Manuel Hergenröder" w:date="2020-07-16T16:25:00Z">
        <w:r w:rsidRPr="00625FEA">
          <w:rPr>
            <w:rFonts w:ascii="Consolas" w:eastAsia="Times New Roman" w:hAnsi="Consolas" w:cs="Courier New"/>
            <w:color w:val="000000"/>
            <w:sz w:val="18"/>
            <w:szCs w:val="18"/>
            <w:lang w:eastAsia="de-DE"/>
            <w14:ligatures w14:val="none"/>
            <w:rPrChange w:id="1401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958554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018" w:author="Manuel Hergenröder" w:date="2020-07-16T16:25:00Z"/>
          <w:rFonts w:ascii="Consolas" w:eastAsia="Times New Roman" w:hAnsi="Consolas" w:cs="Courier New"/>
          <w:color w:val="000000"/>
          <w:sz w:val="18"/>
          <w:szCs w:val="18"/>
          <w:lang w:eastAsia="de-DE"/>
          <w14:ligatures w14:val="none"/>
          <w:rPrChange w:id="14019" w:author="Manuel Hergenröder" w:date="2020-07-16T16:26:00Z">
            <w:rPr>
              <w:ins w:id="14020" w:author="Manuel Hergenröder" w:date="2020-07-16T16:25:00Z"/>
              <w:rFonts w:ascii="Consolas" w:eastAsia="Times New Roman" w:hAnsi="Consolas" w:cs="Courier New"/>
              <w:color w:val="000000"/>
              <w:sz w:val="20"/>
              <w:szCs w:val="20"/>
              <w:lang w:val="de-DE" w:eastAsia="de-DE"/>
              <w14:ligatures w14:val="none"/>
            </w:rPr>
          </w:rPrChange>
        </w:rPr>
      </w:pPr>
      <w:ins w:id="14021" w:author="Manuel Hergenröder" w:date="2020-07-16T16:25:00Z">
        <w:r w:rsidRPr="00625FEA">
          <w:rPr>
            <w:rFonts w:ascii="Consolas" w:eastAsia="Times New Roman" w:hAnsi="Consolas" w:cs="Courier New"/>
            <w:color w:val="000000"/>
            <w:sz w:val="18"/>
            <w:szCs w:val="18"/>
            <w:lang w:eastAsia="de-DE"/>
            <w14:ligatures w14:val="none"/>
            <w:rPrChange w:id="1402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4023" w:author="Manuel Hergenröder" w:date="2020-07-16T16:26:00Z">
              <w:rPr>
                <w:rFonts w:ascii="Consolas" w:eastAsia="Times New Roman" w:hAnsi="Consolas" w:cs="Courier New"/>
                <w:color w:val="008000"/>
                <w:sz w:val="20"/>
                <w:szCs w:val="20"/>
                <w:lang w:val="de-DE" w:eastAsia="de-DE"/>
                <w14:ligatures w14:val="none"/>
              </w:rPr>
            </w:rPrChange>
          </w:rPr>
          <w:t>// workaround until loopstream event will work to trigger reset of spectrum material</w:t>
        </w:r>
      </w:ins>
    </w:p>
    <w:p w14:paraId="6CCD7EA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024" w:author="Manuel Hergenröder" w:date="2020-07-16T16:25:00Z"/>
          <w:rFonts w:ascii="Consolas" w:eastAsia="Times New Roman" w:hAnsi="Consolas" w:cs="Courier New"/>
          <w:color w:val="000000"/>
          <w:sz w:val="18"/>
          <w:szCs w:val="18"/>
          <w:lang w:eastAsia="de-DE"/>
          <w14:ligatures w14:val="none"/>
          <w:rPrChange w:id="14025" w:author="Manuel Hergenröder" w:date="2020-07-16T16:26:00Z">
            <w:rPr>
              <w:ins w:id="14026" w:author="Manuel Hergenröder" w:date="2020-07-16T16:25:00Z"/>
              <w:rFonts w:ascii="Consolas" w:eastAsia="Times New Roman" w:hAnsi="Consolas" w:cs="Courier New"/>
              <w:color w:val="000000"/>
              <w:sz w:val="20"/>
              <w:szCs w:val="20"/>
              <w:lang w:val="de-DE" w:eastAsia="de-DE"/>
              <w14:ligatures w14:val="none"/>
            </w:rPr>
          </w:rPrChange>
        </w:rPr>
      </w:pPr>
      <w:ins w:id="14027" w:author="Manuel Hergenröder" w:date="2020-07-16T16:25:00Z">
        <w:r w:rsidRPr="00625FEA">
          <w:rPr>
            <w:rFonts w:ascii="Consolas" w:eastAsia="Times New Roman" w:hAnsi="Consolas" w:cs="Courier New"/>
            <w:color w:val="000000"/>
            <w:sz w:val="18"/>
            <w:szCs w:val="18"/>
            <w:lang w:eastAsia="de-DE"/>
            <w14:ligatures w14:val="none"/>
            <w:rPrChange w:id="1402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4029"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1403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031"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403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4033"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034"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14035" w:author="Manuel Hergenröder" w:date="2020-07-16T16:26:00Z">
              <w:rPr>
                <w:rFonts w:ascii="Consolas" w:eastAsia="Times New Roman" w:hAnsi="Consolas" w:cs="Courier New"/>
                <w:color w:val="1F377F"/>
                <w:sz w:val="20"/>
                <w:szCs w:val="20"/>
                <w:lang w:val="de-DE" w:eastAsia="de-DE"/>
                <w14:ligatures w14:val="none"/>
              </w:rPr>
            </w:rPrChange>
          </w:rPr>
          <w:t>posIdx</w:t>
        </w:r>
        <w:r w:rsidRPr="00625FEA">
          <w:rPr>
            <w:rFonts w:ascii="Consolas" w:eastAsia="Times New Roman" w:hAnsi="Consolas" w:cs="Courier New"/>
            <w:color w:val="000000"/>
            <w:sz w:val="18"/>
            <w:szCs w:val="18"/>
            <w:lang w:eastAsia="de-DE"/>
            <w14:ligatures w14:val="none"/>
            <w:rPrChange w:id="1403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403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038" w:author="Manuel Hergenröder" w:date="2020-07-16T16:26:00Z">
              <w:rPr>
                <w:rFonts w:ascii="Consolas" w:eastAsia="Times New Roman" w:hAnsi="Consolas" w:cs="Courier New"/>
                <w:color w:val="000000"/>
                <w:sz w:val="20"/>
                <w:szCs w:val="20"/>
                <w:lang w:val="de-DE" w:eastAsia="de-DE"/>
                <w14:ligatures w14:val="none"/>
              </w:rPr>
            </w:rPrChange>
          </w:rPr>
          <w:t> &lt; </w:t>
        </w:r>
        <w:r w:rsidRPr="00625FEA">
          <w:rPr>
            <w:rFonts w:ascii="Consolas" w:eastAsia="Times New Roman" w:hAnsi="Consolas" w:cs="Courier New"/>
            <w:color w:val="0000FF"/>
            <w:sz w:val="18"/>
            <w:szCs w:val="18"/>
            <w:lang w:eastAsia="de-DE"/>
            <w14:ligatures w14:val="none"/>
            <w:rPrChange w:id="1403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040" w:author="Manuel Hergenröder" w:date="2020-07-16T16:26:00Z">
              <w:rPr>
                <w:rFonts w:ascii="Consolas" w:eastAsia="Times New Roman" w:hAnsi="Consolas" w:cs="Courier New"/>
                <w:color w:val="000000"/>
                <w:sz w:val="20"/>
                <w:szCs w:val="20"/>
                <w:lang w:val="de-DE" w:eastAsia="de-DE"/>
                <w14:ligatures w14:val="none"/>
              </w:rPr>
            </w:rPrChange>
          </w:rPr>
          <w:t>.audioEngine.fftDataMagnitudes.Length; </w:t>
        </w:r>
        <w:r w:rsidRPr="00625FEA">
          <w:rPr>
            <w:rFonts w:ascii="Consolas" w:eastAsia="Times New Roman" w:hAnsi="Consolas" w:cs="Courier New"/>
            <w:color w:val="1F377F"/>
            <w:sz w:val="18"/>
            <w:szCs w:val="18"/>
            <w:lang w:eastAsia="de-DE"/>
            <w14:ligatures w14:val="none"/>
            <w:rPrChange w:id="1404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042" w:author="Manuel Hergenröder" w:date="2020-07-16T16:26:00Z">
              <w:rPr>
                <w:rFonts w:ascii="Consolas" w:eastAsia="Times New Roman" w:hAnsi="Consolas" w:cs="Courier New"/>
                <w:color w:val="000000"/>
                <w:sz w:val="20"/>
                <w:szCs w:val="20"/>
                <w:lang w:val="de-DE" w:eastAsia="de-DE"/>
                <w14:ligatures w14:val="none"/>
              </w:rPr>
            </w:rPrChange>
          </w:rPr>
          <w:t>++)</w:t>
        </w:r>
      </w:ins>
    </w:p>
    <w:p w14:paraId="2280CD6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043" w:author="Manuel Hergenröder" w:date="2020-07-16T16:25:00Z"/>
          <w:rFonts w:ascii="Consolas" w:eastAsia="Times New Roman" w:hAnsi="Consolas" w:cs="Courier New"/>
          <w:color w:val="000000"/>
          <w:sz w:val="18"/>
          <w:szCs w:val="18"/>
          <w:lang w:eastAsia="de-DE"/>
          <w14:ligatures w14:val="none"/>
          <w:rPrChange w:id="14044" w:author="Manuel Hergenröder" w:date="2020-07-16T16:26:00Z">
            <w:rPr>
              <w:ins w:id="14045" w:author="Manuel Hergenröder" w:date="2020-07-16T16:25:00Z"/>
              <w:rFonts w:ascii="Consolas" w:eastAsia="Times New Roman" w:hAnsi="Consolas" w:cs="Courier New"/>
              <w:color w:val="000000"/>
              <w:sz w:val="20"/>
              <w:szCs w:val="20"/>
              <w:lang w:val="de-DE" w:eastAsia="de-DE"/>
              <w14:ligatures w14:val="none"/>
            </w:rPr>
          </w:rPrChange>
        </w:rPr>
      </w:pPr>
      <w:ins w:id="14046" w:author="Manuel Hergenröder" w:date="2020-07-16T16:25:00Z">
        <w:r w:rsidRPr="00625FEA">
          <w:rPr>
            <w:rFonts w:ascii="Consolas" w:eastAsia="Times New Roman" w:hAnsi="Consolas" w:cs="Courier New"/>
            <w:color w:val="000000"/>
            <w:sz w:val="18"/>
            <w:szCs w:val="18"/>
            <w:lang w:eastAsia="de-DE"/>
            <w14:ligatures w14:val="none"/>
            <w:rPrChange w:id="14047" w:author="Manuel Hergenröder" w:date="2020-07-16T16:26:00Z">
              <w:rPr>
                <w:rFonts w:ascii="Consolas" w:eastAsia="Times New Roman" w:hAnsi="Consolas" w:cs="Courier New"/>
                <w:color w:val="000000"/>
                <w:sz w:val="20"/>
                <w:szCs w:val="20"/>
                <w:lang w:val="de-DE" w:eastAsia="de-DE"/>
                <w14:ligatures w14:val="none"/>
              </w:rPr>
            </w:rPrChange>
          </w:rPr>
          <w:t>            {</w:t>
        </w:r>
      </w:ins>
    </w:p>
    <w:p w14:paraId="425477E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048" w:author="Manuel Hergenröder" w:date="2020-07-16T16:25:00Z"/>
          <w:rFonts w:ascii="Consolas" w:eastAsia="Times New Roman" w:hAnsi="Consolas" w:cs="Courier New"/>
          <w:color w:val="000000"/>
          <w:sz w:val="18"/>
          <w:szCs w:val="18"/>
          <w:lang w:eastAsia="de-DE"/>
          <w14:ligatures w14:val="none"/>
          <w:rPrChange w:id="14049" w:author="Manuel Hergenröder" w:date="2020-07-16T16:26:00Z">
            <w:rPr>
              <w:ins w:id="14050" w:author="Manuel Hergenröder" w:date="2020-07-16T16:25:00Z"/>
              <w:rFonts w:ascii="Consolas" w:eastAsia="Times New Roman" w:hAnsi="Consolas" w:cs="Courier New"/>
              <w:color w:val="000000"/>
              <w:sz w:val="20"/>
              <w:szCs w:val="20"/>
              <w:lang w:val="de-DE" w:eastAsia="de-DE"/>
              <w14:ligatures w14:val="none"/>
            </w:rPr>
          </w:rPrChange>
        </w:rPr>
      </w:pPr>
      <w:ins w:id="14051" w:author="Manuel Hergenröder" w:date="2020-07-16T16:25:00Z">
        <w:r w:rsidRPr="00625FEA">
          <w:rPr>
            <w:rFonts w:ascii="Consolas" w:eastAsia="Times New Roman" w:hAnsi="Consolas" w:cs="Courier New"/>
            <w:color w:val="000000"/>
            <w:sz w:val="18"/>
            <w:szCs w:val="18"/>
            <w:lang w:eastAsia="de-DE"/>
            <w14:ligatures w14:val="none"/>
            <w:rPrChange w:id="1405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05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054" w:author="Manuel Hergenröder" w:date="2020-07-16T16:26:00Z">
              <w:rPr>
                <w:rFonts w:ascii="Consolas" w:eastAsia="Times New Roman" w:hAnsi="Consolas" w:cs="Courier New"/>
                <w:color w:val="000000"/>
                <w:sz w:val="20"/>
                <w:szCs w:val="20"/>
                <w:lang w:val="de-DE" w:eastAsia="de-DE"/>
                <w14:ligatures w14:val="none"/>
              </w:rPr>
            </w:rPrChange>
          </w:rPr>
          <w:t>.mRenderers[</w:t>
        </w:r>
        <w:r w:rsidRPr="00625FEA">
          <w:rPr>
            <w:rFonts w:ascii="Consolas" w:eastAsia="Times New Roman" w:hAnsi="Consolas" w:cs="Courier New"/>
            <w:color w:val="1F377F"/>
            <w:sz w:val="18"/>
            <w:szCs w:val="18"/>
            <w:lang w:eastAsia="de-DE"/>
            <w14:ligatures w14:val="none"/>
            <w:rPrChange w:id="1405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056" w:author="Manuel Hergenröder" w:date="2020-07-16T16:26:00Z">
              <w:rPr>
                <w:rFonts w:ascii="Consolas" w:eastAsia="Times New Roman" w:hAnsi="Consolas" w:cs="Courier New"/>
                <w:color w:val="000000"/>
                <w:sz w:val="20"/>
                <w:szCs w:val="20"/>
                <w:lang w:val="de-DE" w:eastAsia="de-DE"/>
                <w14:ligatures w14:val="none"/>
              </w:rPr>
            </w:rPrChange>
          </w:rPr>
          <w:t>].material = </w:t>
        </w:r>
        <w:r w:rsidRPr="00625FEA">
          <w:rPr>
            <w:rFonts w:ascii="Consolas" w:eastAsia="Times New Roman" w:hAnsi="Consolas" w:cs="Courier New"/>
            <w:color w:val="2B91AF"/>
            <w:sz w:val="18"/>
            <w:szCs w:val="18"/>
            <w:lang w:eastAsia="de-DE"/>
            <w14:ligatures w14:val="none"/>
            <w:rPrChange w:id="14057" w:author="Manuel Hergenröder" w:date="2020-07-16T16:26:00Z">
              <w:rPr>
                <w:rFonts w:ascii="Consolas" w:eastAsia="Times New Roman" w:hAnsi="Consolas" w:cs="Courier New"/>
                <w:color w:val="2B91AF"/>
                <w:sz w:val="20"/>
                <w:szCs w:val="20"/>
                <w:lang w:val="de-DE" w:eastAsia="de-DE"/>
                <w14:ligatures w14:val="none"/>
              </w:rPr>
            </w:rPrChange>
          </w:rPr>
          <w:t>Resources</w:t>
        </w:r>
        <w:r w:rsidRPr="00625FEA">
          <w:rPr>
            <w:rFonts w:ascii="Consolas" w:eastAsia="Times New Roman" w:hAnsi="Consolas" w:cs="Courier New"/>
            <w:color w:val="000000"/>
            <w:sz w:val="18"/>
            <w:szCs w:val="18"/>
            <w:lang w:eastAsia="de-DE"/>
            <w14:ligatures w14:val="none"/>
            <w:rPrChange w:id="1405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059" w:author="Manuel Hergenröder" w:date="2020-07-16T16:26:00Z">
              <w:rPr>
                <w:rFonts w:ascii="Consolas" w:eastAsia="Times New Roman" w:hAnsi="Consolas" w:cs="Courier New"/>
                <w:color w:val="74531F"/>
                <w:sz w:val="20"/>
                <w:szCs w:val="20"/>
                <w:lang w:val="de-DE" w:eastAsia="de-DE"/>
                <w14:ligatures w14:val="none"/>
              </w:rPr>
            </w:rPrChange>
          </w:rPr>
          <w:t>Load</w:t>
        </w:r>
        <w:r w:rsidRPr="00625FEA">
          <w:rPr>
            <w:rFonts w:ascii="Consolas" w:eastAsia="Times New Roman" w:hAnsi="Consolas" w:cs="Courier New"/>
            <w:color w:val="000000"/>
            <w:sz w:val="18"/>
            <w:szCs w:val="18"/>
            <w:lang w:eastAsia="de-DE"/>
            <w14:ligatures w14:val="none"/>
            <w:rPrChange w:id="1406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4061" w:author="Manuel Hergenröder" w:date="2020-07-16T16:26:00Z">
              <w:rPr>
                <w:rFonts w:ascii="Consolas" w:eastAsia="Times New Roman" w:hAnsi="Consolas" w:cs="Courier New"/>
                <w:color w:val="A31515"/>
                <w:sz w:val="20"/>
                <w:szCs w:val="20"/>
                <w:lang w:val="de-DE" w:eastAsia="de-DE"/>
                <w14:ligatures w14:val="none"/>
              </w:rPr>
            </w:rPrChange>
          </w:rPr>
          <w:t>"Materials/SpectrumMat"</w:t>
        </w:r>
        <w:r w:rsidRPr="00625FEA">
          <w:rPr>
            <w:rFonts w:ascii="Consolas" w:eastAsia="Times New Roman" w:hAnsi="Consolas" w:cs="Courier New"/>
            <w:color w:val="000000"/>
            <w:sz w:val="18"/>
            <w:szCs w:val="18"/>
            <w:lang w:eastAsia="de-DE"/>
            <w14:ligatures w14:val="none"/>
            <w:rPrChange w:id="1406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063" w:author="Manuel Hergenröder" w:date="2020-07-16T16:26:00Z">
              <w:rPr>
                <w:rFonts w:ascii="Consolas" w:eastAsia="Times New Roman" w:hAnsi="Consolas" w:cs="Courier New"/>
                <w:color w:val="0000FF"/>
                <w:sz w:val="20"/>
                <w:szCs w:val="20"/>
                <w:lang w:val="de-DE" w:eastAsia="de-DE"/>
                <w14:ligatures w14:val="none"/>
              </w:rPr>
            </w:rPrChange>
          </w:rPr>
          <w:t>as</w:t>
        </w:r>
        <w:r w:rsidRPr="00625FEA">
          <w:rPr>
            <w:rFonts w:ascii="Consolas" w:eastAsia="Times New Roman" w:hAnsi="Consolas" w:cs="Courier New"/>
            <w:color w:val="000000"/>
            <w:sz w:val="18"/>
            <w:szCs w:val="18"/>
            <w:lang w:eastAsia="de-DE"/>
            <w14:ligatures w14:val="none"/>
            <w:rPrChange w:id="1406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4065" w:author="Manuel Hergenröder" w:date="2020-07-16T16:26:00Z">
              <w:rPr>
                <w:rFonts w:ascii="Consolas" w:eastAsia="Times New Roman" w:hAnsi="Consolas" w:cs="Courier New"/>
                <w:color w:val="2B91AF"/>
                <w:sz w:val="20"/>
                <w:szCs w:val="20"/>
                <w:lang w:val="de-DE" w:eastAsia="de-DE"/>
                <w14:ligatures w14:val="none"/>
              </w:rPr>
            </w:rPrChange>
          </w:rPr>
          <w:t>Material</w:t>
        </w:r>
        <w:r w:rsidRPr="00625FEA">
          <w:rPr>
            <w:rFonts w:ascii="Consolas" w:eastAsia="Times New Roman" w:hAnsi="Consolas" w:cs="Courier New"/>
            <w:color w:val="000000"/>
            <w:sz w:val="18"/>
            <w:szCs w:val="18"/>
            <w:lang w:eastAsia="de-DE"/>
            <w14:ligatures w14:val="none"/>
            <w:rPrChange w:id="14066" w:author="Manuel Hergenröder" w:date="2020-07-16T16:26:00Z">
              <w:rPr>
                <w:rFonts w:ascii="Consolas" w:eastAsia="Times New Roman" w:hAnsi="Consolas" w:cs="Courier New"/>
                <w:color w:val="000000"/>
                <w:sz w:val="20"/>
                <w:szCs w:val="20"/>
                <w:lang w:val="de-DE" w:eastAsia="de-DE"/>
                <w14:ligatures w14:val="none"/>
              </w:rPr>
            </w:rPrChange>
          </w:rPr>
          <w:t>;</w:t>
        </w:r>
      </w:ins>
    </w:p>
    <w:p w14:paraId="3D89AFF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067" w:author="Manuel Hergenröder" w:date="2020-07-16T16:25:00Z"/>
          <w:rFonts w:ascii="Consolas" w:eastAsia="Times New Roman" w:hAnsi="Consolas" w:cs="Courier New"/>
          <w:color w:val="000000"/>
          <w:sz w:val="18"/>
          <w:szCs w:val="18"/>
          <w:lang w:eastAsia="de-DE"/>
          <w14:ligatures w14:val="none"/>
          <w:rPrChange w:id="14068" w:author="Manuel Hergenröder" w:date="2020-07-16T16:26:00Z">
            <w:rPr>
              <w:ins w:id="14069" w:author="Manuel Hergenröder" w:date="2020-07-16T16:25:00Z"/>
              <w:rFonts w:ascii="Consolas" w:eastAsia="Times New Roman" w:hAnsi="Consolas" w:cs="Courier New"/>
              <w:color w:val="000000"/>
              <w:sz w:val="20"/>
              <w:szCs w:val="20"/>
              <w:lang w:val="de-DE" w:eastAsia="de-DE"/>
              <w14:ligatures w14:val="none"/>
            </w:rPr>
          </w:rPrChange>
        </w:rPr>
      </w:pPr>
      <w:ins w:id="14070" w:author="Manuel Hergenröder" w:date="2020-07-16T16:25:00Z">
        <w:r w:rsidRPr="00625FEA">
          <w:rPr>
            <w:rFonts w:ascii="Consolas" w:eastAsia="Times New Roman" w:hAnsi="Consolas" w:cs="Courier New"/>
            <w:color w:val="000000"/>
            <w:sz w:val="18"/>
            <w:szCs w:val="18"/>
            <w:lang w:eastAsia="de-DE"/>
            <w14:ligatures w14:val="none"/>
            <w:rPrChange w:id="14071" w:author="Manuel Hergenröder" w:date="2020-07-16T16:26:00Z">
              <w:rPr>
                <w:rFonts w:ascii="Consolas" w:eastAsia="Times New Roman" w:hAnsi="Consolas" w:cs="Courier New"/>
                <w:color w:val="000000"/>
                <w:sz w:val="20"/>
                <w:szCs w:val="20"/>
                <w:lang w:val="de-DE" w:eastAsia="de-DE"/>
                <w14:ligatures w14:val="none"/>
              </w:rPr>
            </w:rPrChange>
          </w:rPr>
          <w:t>            }</w:t>
        </w:r>
      </w:ins>
    </w:p>
    <w:p w14:paraId="662F792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072" w:author="Manuel Hergenröder" w:date="2020-07-16T16:25:00Z"/>
          <w:rFonts w:ascii="Consolas" w:eastAsia="Times New Roman" w:hAnsi="Consolas" w:cs="Courier New"/>
          <w:color w:val="000000"/>
          <w:sz w:val="18"/>
          <w:szCs w:val="18"/>
          <w:lang w:eastAsia="de-DE"/>
          <w14:ligatures w14:val="none"/>
          <w:rPrChange w:id="14073" w:author="Manuel Hergenröder" w:date="2020-07-16T16:26:00Z">
            <w:rPr>
              <w:ins w:id="14074" w:author="Manuel Hergenröder" w:date="2020-07-16T16:25:00Z"/>
              <w:rFonts w:ascii="Consolas" w:eastAsia="Times New Roman" w:hAnsi="Consolas" w:cs="Courier New"/>
              <w:color w:val="000000"/>
              <w:sz w:val="20"/>
              <w:szCs w:val="20"/>
              <w:lang w:val="de-DE" w:eastAsia="de-DE"/>
              <w14:ligatures w14:val="none"/>
            </w:rPr>
          </w:rPrChange>
        </w:rPr>
      </w:pPr>
      <w:ins w:id="14075" w:author="Manuel Hergenröder" w:date="2020-07-16T16:25:00Z">
        <w:r w:rsidRPr="00625FEA">
          <w:rPr>
            <w:rFonts w:ascii="Consolas" w:eastAsia="Times New Roman" w:hAnsi="Consolas" w:cs="Courier New"/>
            <w:color w:val="000000"/>
            <w:sz w:val="18"/>
            <w:szCs w:val="18"/>
            <w:lang w:eastAsia="de-DE"/>
            <w14:ligatures w14:val="none"/>
            <w:rPrChange w:id="14076" w:author="Manuel Hergenröder" w:date="2020-07-16T16:26:00Z">
              <w:rPr>
                <w:rFonts w:ascii="Consolas" w:eastAsia="Times New Roman" w:hAnsi="Consolas" w:cs="Courier New"/>
                <w:color w:val="000000"/>
                <w:sz w:val="20"/>
                <w:szCs w:val="20"/>
                <w:lang w:val="de-DE" w:eastAsia="de-DE"/>
                <w14:ligatures w14:val="none"/>
              </w:rPr>
            </w:rPrChange>
          </w:rPr>
          <w:t>        }</w:t>
        </w:r>
      </w:ins>
    </w:p>
    <w:p w14:paraId="4647CDB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077" w:author="Manuel Hergenröder" w:date="2020-07-16T16:25:00Z"/>
          <w:rFonts w:ascii="Consolas" w:eastAsia="Times New Roman" w:hAnsi="Consolas" w:cs="Courier New"/>
          <w:color w:val="000000"/>
          <w:sz w:val="18"/>
          <w:szCs w:val="18"/>
          <w:lang w:eastAsia="de-DE"/>
          <w14:ligatures w14:val="none"/>
          <w:rPrChange w:id="14078" w:author="Manuel Hergenröder" w:date="2020-07-16T16:26:00Z">
            <w:rPr>
              <w:ins w:id="14079" w:author="Manuel Hergenröder" w:date="2020-07-16T16:25:00Z"/>
              <w:rFonts w:ascii="Consolas" w:eastAsia="Times New Roman" w:hAnsi="Consolas" w:cs="Courier New"/>
              <w:color w:val="000000"/>
              <w:sz w:val="20"/>
              <w:szCs w:val="20"/>
              <w:lang w:val="de-DE" w:eastAsia="de-DE"/>
              <w14:ligatures w14:val="none"/>
            </w:rPr>
          </w:rPrChange>
        </w:rPr>
      </w:pPr>
      <w:ins w:id="14080" w:author="Manuel Hergenröder" w:date="2020-07-16T16:25:00Z">
        <w:r w:rsidRPr="00625FEA">
          <w:rPr>
            <w:rFonts w:ascii="Consolas" w:eastAsia="Times New Roman" w:hAnsi="Consolas" w:cs="Courier New"/>
            <w:color w:val="000000"/>
            <w:sz w:val="18"/>
            <w:szCs w:val="18"/>
            <w:lang w:eastAsia="de-DE"/>
            <w14:ligatures w14:val="none"/>
            <w:rPrChange w:id="14081" w:author="Manuel Hergenröder" w:date="2020-07-16T16:26:00Z">
              <w:rPr>
                <w:rFonts w:ascii="Consolas" w:eastAsia="Times New Roman" w:hAnsi="Consolas" w:cs="Courier New"/>
                <w:color w:val="000000"/>
                <w:sz w:val="20"/>
                <w:szCs w:val="20"/>
                <w:lang w:val="de-DE" w:eastAsia="de-DE"/>
                <w14:ligatures w14:val="none"/>
              </w:rPr>
            </w:rPrChange>
          </w:rPr>
          <w:t>    }</w:t>
        </w:r>
      </w:ins>
    </w:p>
    <w:p w14:paraId="4BACE68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082" w:author="Manuel Hergenröder" w:date="2020-07-16T16:25:00Z"/>
          <w:rFonts w:ascii="Consolas" w:eastAsia="Times New Roman" w:hAnsi="Consolas" w:cs="Courier New"/>
          <w:color w:val="000000"/>
          <w:sz w:val="18"/>
          <w:szCs w:val="18"/>
          <w:lang w:eastAsia="de-DE"/>
          <w14:ligatures w14:val="none"/>
          <w:rPrChange w:id="14083" w:author="Manuel Hergenröder" w:date="2020-07-16T16:26:00Z">
            <w:rPr>
              <w:ins w:id="14084" w:author="Manuel Hergenröder" w:date="2020-07-16T16:25:00Z"/>
              <w:rFonts w:ascii="Consolas" w:eastAsia="Times New Roman" w:hAnsi="Consolas" w:cs="Courier New"/>
              <w:color w:val="000000"/>
              <w:sz w:val="20"/>
              <w:szCs w:val="20"/>
              <w:lang w:val="de-DE" w:eastAsia="de-DE"/>
              <w14:ligatures w14:val="none"/>
            </w:rPr>
          </w:rPrChange>
        </w:rPr>
      </w:pPr>
      <w:ins w:id="14085" w:author="Manuel Hergenröder" w:date="2020-07-16T16:25:00Z">
        <w:r w:rsidRPr="00625FEA">
          <w:rPr>
            <w:rFonts w:ascii="Consolas" w:eastAsia="Times New Roman" w:hAnsi="Consolas" w:cs="Courier New"/>
            <w:color w:val="000000"/>
            <w:sz w:val="18"/>
            <w:szCs w:val="18"/>
            <w:lang w:eastAsia="de-DE"/>
            <w14:ligatures w14:val="none"/>
            <w:rPrChange w:id="14086"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31500E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087" w:author="Manuel Hergenröder" w:date="2020-07-16T16:25:00Z"/>
          <w:rFonts w:ascii="Consolas" w:eastAsia="Times New Roman" w:hAnsi="Consolas" w:cs="Courier New"/>
          <w:color w:val="000000"/>
          <w:sz w:val="18"/>
          <w:szCs w:val="18"/>
          <w:lang w:eastAsia="de-DE"/>
          <w14:ligatures w14:val="none"/>
          <w:rPrChange w:id="14088" w:author="Manuel Hergenröder" w:date="2020-07-16T16:26:00Z">
            <w:rPr>
              <w:ins w:id="14089" w:author="Manuel Hergenröder" w:date="2020-07-16T16:25:00Z"/>
              <w:rFonts w:ascii="Consolas" w:eastAsia="Times New Roman" w:hAnsi="Consolas" w:cs="Courier New"/>
              <w:color w:val="000000"/>
              <w:sz w:val="20"/>
              <w:szCs w:val="20"/>
              <w:lang w:val="de-DE" w:eastAsia="de-DE"/>
              <w14:ligatures w14:val="none"/>
            </w:rPr>
          </w:rPrChange>
        </w:rPr>
      </w:pPr>
      <w:ins w:id="14090" w:author="Manuel Hergenröder" w:date="2020-07-16T16:25:00Z">
        <w:r w:rsidRPr="00625FEA">
          <w:rPr>
            <w:rFonts w:ascii="Consolas" w:eastAsia="Times New Roman" w:hAnsi="Consolas" w:cs="Courier New"/>
            <w:color w:val="000000"/>
            <w:sz w:val="18"/>
            <w:szCs w:val="18"/>
            <w:lang w:eastAsia="de-DE"/>
            <w14:ligatures w14:val="none"/>
            <w:rPrChange w:id="1409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4092"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4093"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4094"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17D1077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095" w:author="Manuel Hergenröder" w:date="2020-07-16T16:25:00Z"/>
          <w:rFonts w:ascii="Consolas" w:eastAsia="Times New Roman" w:hAnsi="Consolas" w:cs="Courier New"/>
          <w:color w:val="000000"/>
          <w:sz w:val="18"/>
          <w:szCs w:val="18"/>
          <w:lang w:eastAsia="de-DE"/>
          <w14:ligatures w14:val="none"/>
          <w:rPrChange w:id="14096" w:author="Manuel Hergenröder" w:date="2020-07-16T16:26:00Z">
            <w:rPr>
              <w:ins w:id="14097" w:author="Manuel Hergenröder" w:date="2020-07-16T16:25:00Z"/>
              <w:rFonts w:ascii="Consolas" w:eastAsia="Times New Roman" w:hAnsi="Consolas" w:cs="Courier New"/>
              <w:color w:val="000000"/>
              <w:sz w:val="20"/>
              <w:szCs w:val="20"/>
              <w:lang w:val="de-DE" w:eastAsia="de-DE"/>
              <w14:ligatures w14:val="none"/>
            </w:rPr>
          </w:rPrChange>
        </w:rPr>
      </w:pPr>
      <w:ins w:id="14098" w:author="Manuel Hergenröder" w:date="2020-07-16T16:25:00Z">
        <w:r w:rsidRPr="00625FEA">
          <w:rPr>
            <w:rFonts w:ascii="Consolas" w:eastAsia="Times New Roman" w:hAnsi="Consolas" w:cs="Courier New"/>
            <w:color w:val="000000"/>
            <w:sz w:val="18"/>
            <w:szCs w:val="18"/>
            <w:lang w:eastAsia="de-DE"/>
            <w14:ligatures w14:val="none"/>
            <w:rPrChange w:id="1409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4100"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4101" w:author="Manuel Hergenröder" w:date="2020-07-16T16:26:00Z">
              <w:rPr>
                <w:rFonts w:ascii="Consolas" w:eastAsia="Times New Roman" w:hAnsi="Consolas" w:cs="Courier New"/>
                <w:color w:val="008000"/>
                <w:sz w:val="20"/>
                <w:szCs w:val="20"/>
                <w:lang w:val="de-DE" w:eastAsia="de-DE"/>
                <w14:ligatures w14:val="none"/>
              </w:rPr>
            </w:rPrChange>
          </w:rPr>
          <w:t> Generates Meshes from FFT data</w:t>
        </w:r>
      </w:ins>
    </w:p>
    <w:p w14:paraId="4918671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102" w:author="Manuel Hergenröder" w:date="2020-07-16T16:25:00Z"/>
          <w:rFonts w:ascii="Consolas" w:eastAsia="Times New Roman" w:hAnsi="Consolas" w:cs="Courier New"/>
          <w:color w:val="000000"/>
          <w:sz w:val="18"/>
          <w:szCs w:val="18"/>
          <w:lang w:eastAsia="de-DE"/>
          <w14:ligatures w14:val="none"/>
          <w:rPrChange w:id="14103" w:author="Manuel Hergenröder" w:date="2020-07-16T16:26:00Z">
            <w:rPr>
              <w:ins w:id="14104" w:author="Manuel Hergenröder" w:date="2020-07-16T16:25:00Z"/>
              <w:rFonts w:ascii="Consolas" w:eastAsia="Times New Roman" w:hAnsi="Consolas" w:cs="Courier New"/>
              <w:color w:val="000000"/>
              <w:sz w:val="20"/>
              <w:szCs w:val="20"/>
              <w:lang w:val="de-DE" w:eastAsia="de-DE"/>
              <w14:ligatures w14:val="none"/>
            </w:rPr>
          </w:rPrChange>
        </w:rPr>
      </w:pPr>
      <w:ins w:id="14105" w:author="Manuel Hergenröder" w:date="2020-07-16T16:25:00Z">
        <w:r w:rsidRPr="00625FEA">
          <w:rPr>
            <w:rFonts w:ascii="Consolas" w:eastAsia="Times New Roman" w:hAnsi="Consolas" w:cs="Courier New"/>
            <w:color w:val="000000"/>
            <w:sz w:val="18"/>
            <w:szCs w:val="18"/>
            <w:lang w:eastAsia="de-DE"/>
            <w14:ligatures w14:val="none"/>
            <w:rPrChange w:id="1410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4107"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4108"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4109"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4838287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110" w:author="Manuel Hergenröder" w:date="2020-07-16T16:25:00Z"/>
          <w:rFonts w:ascii="Consolas" w:eastAsia="Times New Roman" w:hAnsi="Consolas" w:cs="Courier New"/>
          <w:color w:val="000000"/>
          <w:sz w:val="18"/>
          <w:szCs w:val="18"/>
          <w:lang w:eastAsia="de-DE"/>
          <w14:ligatures w14:val="none"/>
          <w:rPrChange w:id="14111" w:author="Manuel Hergenröder" w:date="2020-07-16T16:26:00Z">
            <w:rPr>
              <w:ins w:id="14112" w:author="Manuel Hergenröder" w:date="2020-07-16T16:25:00Z"/>
              <w:rFonts w:ascii="Consolas" w:eastAsia="Times New Roman" w:hAnsi="Consolas" w:cs="Courier New"/>
              <w:color w:val="000000"/>
              <w:sz w:val="20"/>
              <w:szCs w:val="20"/>
              <w:lang w:val="de-DE" w:eastAsia="de-DE"/>
              <w14:ligatures w14:val="none"/>
            </w:rPr>
          </w:rPrChange>
        </w:rPr>
      </w:pPr>
      <w:ins w:id="14113" w:author="Manuel Hergenröder" w:date="2020-07-16T16:25:00Z">
        <w:r w:rsidRPr="00625FEA">
          <w:rPr>
            <w:rFonts w:ascii="Consolas" w:eastAsia="Times New Roman" w:hAnsi="Consolas" w:cs="Courier New"/>
            <w:color w:val="000000"/>
            <w:sz w:val="18"/>
            <w:szCs w:val="18"/>
            <w:lang w:eastAsia="de-DE"/>
            <w14:ligatures w14:val="none"/>
            <w:rPrChange w:id="1411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115"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411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117"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1411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14119" w:author="Manuel Hergenröder" w:date="2020-07-16T16:26:00Z">
              <w:rPr>
                <w:rFonts w:ascii="Consolas" w:eastAsia="Times New Roman" w:hAnsi="Consolas" w:cs="Courier New"/>
                <w:color w:val="74531F"/>
                <w:sz w:val="20"/>
                <w:szCs w:val="20"/>
                <w:lang w:val="de-DE" w:eastAsia="de-DE"/>
                <w14:ligatures w14:val="none"/>
              </w:rPr>
            </w:rPrChange>
          </w:rPr>
          <w:t>GenerateMeshFromAudioData</w:t>
        </w:r>
        <w:r w:rsidRPr="00625FEA">
          <w:rPr>
            <w:rFonts w:ascii="Consolas" w:eastAsia="Times New Roman" w:hAnsi="Consolas" w:cs="Courier New"/>
            <w:color w:val="000000"/>
            <w:sz w:val="18"/>
            <w:szCs w:val="18"/>
            <w:lang w:eastAsia="de-DE"/>
            <w14:ligatures w14:val="none"/>
            <w:rPrChange w:id="14120" w:author="Manuel Hergenröder" w:date="2020-07-16T16:26:00Z">
              <w:rPr>
                <w:rFonts w:ascii="Consolas" w:eastAsia="Times New Roman" w:hAnsi="Consolas" w:cs="Courier New"/>
                <w:color w:val="000000"/>
                <w:sz w:val="20"/>
                <w:szCs w:val="20"/>
                <w:lang w:val="de-DE" w:eastAsia="de-DE"/>
                <w14:ligatures w14:val="none"/>
              </w:rPr>
            </w:rPrChange>
          </w:rPr>
          <w:t>()</w:t>
        </w:r>
      </w:ins>
    </w:p>
    <w:p w14:paraId="2D76074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121" w:author="Manuel Hergenröder" w:date="2020-07-16T16:25:00Z"/>
          <w:rFonts w:ascii="Consolas" w:eastAsia="Times New Roman" w:hAnsi="Consolas" w:cs="Courier New"/>
          <w:color w:val="000000"/>
          <w:sz w:val="18"/>
          <w:szCs w:val="18"/>
          <w:lang w:eastAsia="de-DE"/>
          <w14:ligatures w14:val="none"/>
          <w:rPrChange w:id="14122" w:author="Manuel Hergenröder" w:date="2020-07-16T16:26:00Z">
            <w:rPr>
              <w:ins w:id="14123" w:author="Manuel Hergenröder" w:date="2020-07-16T16:25:00Z"/>
              <w:rFonts w:ascii="Consolas" w:eastAsia="Times New Roman" w:hAnsi="Consolas" w:cs="Courier New"/>
              <w:color w:val="000000"/>
              <w:sz w:val="20"/>
              <w:szCs w:val="20"/>
              <w:lang w:val="de-DE" w:eastAsia="de-DE"/>
              <w14:ligatures w14:val="none"/>
            </w:rPr>
          </w:rPrChange>
        </w:rPr>
      </w:pPr>
      <w:ins w:id="14124" w:author="Manuel Hergenröder" w:date="2020-07-16T16:25:00Z">
        <w:r w:rsidRPr="00625FEA">
          <w:rPr>
            <w:rFonts w:ascii="Consolas" w:eastAsia="Times New Roman" w:hAnsi="Consolas" w:cs="Courier New"/>
            <w:color w:val="000000"/>
            <w:sz w:val="18"/>
            <w:szCs w:val="18"/>
            <w:lang w:eastAsia="de-DE"/>
            <w14:ligatures w14:val="none"/>
            <w:rPrChange w:id="14125" w:author="Manuel Hergenröder" w:date="2020-07-16T16:26:00Z">
              <w:rPr>
                <w:rFonts w:ascii="Consolas" w:eastAsia="Times New Roman" w:hAnsi="Consolas" w:cs="Courier New"/>
                <w:color w:val="000000"/>
                <w:sz w:val="20"/>
                <w:szCs w:val="20"/>
                <w:lang w:val="de-DE" w:eastAsia="de-DE"/>
                <w14:ligatures w14:val="none"/>
              </w:rPr>
            </w:rPrChange>
          </w:rPr>
          <w:t>    {</w:t>
        </w:r>
      </w:ins>
    </w:p>
    <w:p w14:paraId="2402B7D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126" w:author="Manuel Hergenröder" w:date="2020-07-16T16:25:00Z"/>
          <w:rFonts w:ascii="Consolas" w:eastAsia="Times New Roman" w:hAnsi="Consolas" w:cs="Courier New"/>
          <w:color w:val="000000"/>
          <w:sz w:val="18"/>
          <w:szCs w:val="18"/>
          <w:lang w:eastAsia="de-DE"/>
          <w14:ligatures w14:val="none"/>
          <w:rPrChange w:id="14127" w:author="Manuel Hergenröder" w:date="2020-07-16T16:26:00Z">
            <w:rPr>
              <w:ins w:id="14128" w:author="Manuel Hergenröder" w:date="2020-07-16T16:25:00Z"/>
              <w:rFonts w:ascii="Consolas" w:eastAsia="Times New Roman" w:hAnsi="Consolas" w:cs="Courier New"/>
              <w:color w:val="000000"/>
              <w:sz w:val="20"/>
              <w:szCs w:val="20"/>
              <w:lang w:val="de-DE" w:eastAsia="de-DE"/>
              <w14:ligatures w14:val="none"/>
            </w:rPr>
          </w:rPrChange>
        </w:rPr>
      </w:pPr>
      <w:ins w:id="14129" w:author="Manuel Hergenröder" w:date="2020-07-16T16:25:00Z">
        <w:r w:rsidRPr="00625FEA">
          <w:rPr>
            <w:rFonts w:ascii="Consolas" w:eastAsia="Times New Roman" w:hAnsi="Consolas" w:cs="Courier New"/>
            <w:color w:val="000000"/>
            <w:sz w:val="18"/>
            <w:szCs w:val="18"/>
            <w:lang w:eastAsia="de-DE"/>
            <w14:ligatures w14:val="none"/>
            <w:rPrChange w:id="1413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13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132" w:author="Manuel Hergenröder" w:date="2020-07-16T16:26:00Z">
              <w:rPr>
                <w:rFonts w:ascii="Consolas" w:eastAsia="Times New Roman" w:hAnsi="Consolas" w:cs="Courier New"/>
                <w:color w:val="000000"/>
                <w:sz w:val="20"/>
                <w:szCs w:val="20"/>
                <w:lang w:val="de-DE" w:eastAsia="de-DE"/>
                <w14:ligatures w14:val="none"/>
              </w:rPr>
            </w:rPrChange>
          </w:rPr>
          <w:t>.meshObj = </w:t>
        </w:r>
        <w:r w:rsidRPr="00625FEA">
          <w:rPr>
            <w:rFonts w:ascii="Consolas" w:eastAsia="Times New Roman" w:hAnsi="Consolas" w:cs="Courier New"/>
            <w:color w:val="0000FF"/>
            <w:sz w:val="18"/>
            <w:szCs w:val="18"/>
            <w:lang w:eastAsia="de-DE"/>
            <w14:ligatures w14:val="none"/>
            <w:rPrChange w:id="14133"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413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4135" w:author="Manuel Hergenröder" w:date="2020-07-16T16:26:00Z">
              <w:rPr>
                <w:rFonts w:ascii="Consolas" w:eastAsia="Times New Roman" w:hAnsi="Consolas" w:cs="Courier New"/>
                <w:color w:val="2B91AF"/>
                <w:sz w:val="20"/>
                <w:szCs w:val="20"/>
                <w:lang w:val="de-DE" w:eastAsia="de-DE"/>
                <w14:ligatures w14:val="none"/>
              </w:rPr>
            </w:rPrChange>
          </w:rPr>
          <w:t>GameObject</w:t>
        </w:r>
        <w:r w:rsidRPr="00625FEA">
          <w:rPr>
            <w:rFonts w:ascii="Consolas" w:eastAsia="Times New Roman" w:hAnsi="Consolas" w:cs="Courier New"/>
            <w:color w:val="000000"/>
            <w:sz w:val="18"/>
            <w:szCs w:val="18"/>
            <w:lang w:eastAsia="de-DE"/>
            <w14:ligatures w14:val="none"/>
            <w:rPrChange w:id="1413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413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138" w:author="Manuel Hergenröder" w:date="2020-07-16T16:26:00Z">
              <w:rPr>
                <w:rFonts w:ascii="Consolas" w:eastAsia="Times New Roman" w:hAnsi="Consolas" w:cs="Courier New"/>
                <w:color w:val="000000"/>
                <w:sz w:val="20"/>
                <w:szCs w:val="20"/>
                <w:lang w:val="de-DE" w:eastAsia="de-DE"/>
                <w14:ligatures w14:val="none"/>
              </w:rPr>
            </w:rPrChange>
          </w:rPr>
          <w:t>.audioEngine.fftDataMagnitudes.Length];</w:t>
        </w:r>
      </w:ins>
    </w:p>
    <w:p w14:paraId="1752922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139" w:author="Manuel Hergenröder" w:date="2020-07-16T16:25:00Z"/>
          <w:rFonts w:ascii="Consolas" w:eastAsia="Times New Roman" w:hAnsi="Consolas" w:cs="Courier New"/>
          <w:color w:val="000000"/>
          <w:sz w:val="18"/>
          <w:szCs w:val="18"/>
          <w:lang w:eastAsia="de-DE"/>
          <w14:ligatures w14:val="none"/>
          <w:rPrChange w:id="14140" w:author="Manuel Hergenröder" w:date="2020-07-16T16:26:00Z">
            <w:rPr>
              <w:ins w:id="14141" w:author="Manuel Hergenröder" w:date="2020-07-16T16:25:00Z"/>
              <w:rFonts w:ascii="Consolas" w:eastAsia="Times New Roman" w:hAnsi="Consolas" w:cs="Courier New"/>
              <w:color w:val="000000"/>
              <w:sz w:val="20"/>
              <w:szCs w:val="20"/>
              <w:lang w:val="de-DE" w:eastAsia="de-DE"/>
              <w14:ligatures w14:val="none"/>
            </w:rPr>
          </w:rPrChange>
        </w:rPr>
      </w:pPr>
      <w:ins w:id="14142" w:author="Manuel Hergenröder" w:date="2020-07-16T16:25:00Z">
        <w:r w:rsidRPr="00625FEA">
          <w:rPr>
            <w:rFonts w:ascii="Consolas" w:eastAsia="Times New Roman" w:hAnsi="Consolas" w:cs="Courier New"/>
            <w:color w:val="000000"/>
            <w:sz w:val="18"/>
            <w:szCs w:val="18"/>
            <w:lang w:eastAsia="de-DE"/>
            <w14:ligatures w14:val="none"/>
            <w:rPrChange w:id="1414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14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145" w:author="Manuel Hergenröder" w:date="2020-07-16T16:26:00Z">
              <w:rPr>
                <w:rFonts w:ascii="Consolas" w:eastAsia="Times New Roman" w:hAnsi="Consolas" w:cs="Courier New"/>
                <w:color w:val="000000"/>
                <w:sz w:val="20"/>
                <w:szCs w:val="20"/>
                <w:lang w:val="de-DE" w:eastAsia="de-DE"/>
                <w14:ligatures w14:val="none"/>
              </w:rPr>
            </w:rPrChange>
          </w:rPr>
          <w:t>.mFilters = </w:t>
        </w:r>
        <w:r w:rsidRPr="00625FEA">
          <w:rPr>
            <w:rFonts w:ascii="Consolas" w:eastAsia="Times New Roman" w:hAnsi="Consolas" w:cs="Courier New"/>
            <w:color w:val="0000FF"/>
            <w:sz w:val="18"/>
            <w:szCs w:val="18"/>
            <w:lang w:eastAsia="de-DE"/>
            <w14:ligatures w14:val="none"/>
            <w:rPrChange w:id="14146"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414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4148" w:author="Manuel Hergenröder" w:date="2020-07-16T16:26:00Z">
              <w:rPr>
                <w:rFonts w:ascii="Consolas" w:eastAsia="Times New Roman" w:hAnsi="Consolas" w:cs="Courier New"/>
                <w:color w:val="2B91AF"/>
                <w:sz w:val="20"/>
                <w:szCs w:val="20"/>
                <w:lang w:val="de-DE" w:eastAsia="de-DE"/>
                <w14:ligatures w14:val="none"/>
              </w:rPr>
            </w:rPrChange>
          </w:rPr>
          <w:t>MeshFilter</w:t>
        </w:r>
        <w:r w:rsidRPr="00625FEA">
          <w:rPr>
            <w:rFonts w:ascii="Consolas" w:eastAsia="Times New Roman" w:hAnsi="Consolas" w:cs="Courier New"/>
            <w:color w:val="000000"/>
            <w:sz w:val="18"/>
            <w:szCs w:val="18"/>
            <w:lang w:eastAsia="de-DE"/>
            <w14:ligatures w14:val="none"/>
            <w:rPrChange w:id="1414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415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151" w:author="Manuel Hergenröder" w:date="2020-07-16T16:26:00Z">
              <w:rPr>
                <w:rFonts w:ascii="Consolas" w:eastAsia="Times New Roman" w:hAnsi="Consolas" w:cs="Courier New"/>
                <w:color w:val="000000"/>
                <w:sz w:val="20"/>
                <w:szCs w:val="20"/>
                <w:lang w:val="de-DE" w:eastAsia="de-DE"/>
                <w14:ligatures w14:val="none"/>
              </w:rPr>
            </w:rPrChange>
          </w:rPr>
          <w:t>.audioEngine.fftDataMagnitudes.Length];</w:t>
        </w:r>
      </w:ins>
    </w:p>
    <w:p w14:paraId="55BE027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152" w:author="Manuel Hergenröder" w:date="2020-07-16T16:25:00Z"/>
          <w:rFonts w:ascii="Consolas" w:eastAsia="Times New Roman" w:hAnsi="Consolas" w:cs="Courier New"/>
          <w:color w:val="000000"/>
          <w:sz w:val="18"/>
          <w:szCs w:val="18"/>
          <w:lang w:eastAsia="de-DE"/>
          <w14:ligatures w14:val="none"/>
          <w:rPrChange w:id="14153" w:author="Manuel Hergenröder" w:date="2020-07-16T16:26:00Z">
            <w:rPr>
              <w:ins w:id="14154" w:author="Manuel Hergenröder" w:date="2020-07-16T16:25:00Z"/>
              <w:rFonts w:ascii="Consolas" w:eastAsia="Times New Roman" w:hAnsi="Consolas" w:cs="Courier New"/>
              <w:color w:val="000000"/>
              <w:sz w:val="20"/>
              <w:szCs w:val="20"/>
              <w:lang w:val="de-DE" w:eastAsia="de-DE"/>
              <w14:ligatures w14:val="none"/>
            </w:rPr>
          </w:rPrChange>
        </w:rPr>
      </w:pPr>
      <w:ins w:id="14155" w:author="Manuel Hergenröder" w:date="2020-07-16T16:25:00Z">
        <w:r w:rsidRPr="00625FEA">
          <w:rPr>
            <w:rFonts w:ascii="Consolas" w:eastAsia="Times New Roman" w:hAnsi="Consolas" w:cs="Courier New"/>
            <w:color w:val="000000"/>
            <w:sz w:val="18"/>
            <w:szCs w:val="18"/>
            <w:lang w:eastAsia="de-DE"/>
            <w14:ligatures w14:val="none"/>
            <w:rPrChange w:id="1415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15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158" w:author="Manuel Hergenröder" w:date="2020-07-16T16:26:00Z">
              <w:rPr>
                <w:rFonts w:ascii="Consolas" w:eastAsia="Times New Roman" w:hAnsi="Consolas" w:cs="Courier New"/>
                <w:color w:val="000000"/>
                <w:sz w:val="20"/>
                <w:szCs w:val="20"/>
                <w:lang w:val="de-DE" w:eastAsia="de-DE"/>
                <w14:ligatures w14:val="none"/>
              </w:rPr>
            </w:rPrChange>
          </w:rPr>
          <w:t>.mRenderers = </w:t>
        </w:r>
        <w:r w:rsidRPr="00625FEA">
          <w:rPr>
            <w:rFonts w:ascii="Consolas" w:eastAsia="Times New Roman" w:hAnsi="Consolas" w:cs="Courier New"/>
            <w:color w:val="0000FF"/>
            <w:sz w:val="18"/>
            <w:szCs w:val="18"/>
            <w:lang w:eastAsia="de-DE"/>
            <w14:ligatures w14:val="none"/>
            <w:rPrChange w:id="14159"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416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4161" w:author="Manuel Hergenröder" w:date="2020-07-16T16:26:00Z">
              <w:rPr>
                <w:rFonts w:ascii="Consolas" w:eastAsia="Times New Roman" w:hAnsi="Consolas" w:cs="Courier New"/>
                <w:color w:val="2B91AF"/>
                <w:sz w:val="20"/>
                <w:szCs w:val="20"/>
                <w:lang w:val="de-DE" w:eastAsia="de-DE"/>
                <w14:ligatures w14:val="none"/>
              </w:rPr>
            </w:rPrChange>
          </w:rPr>
          <w:t>MeshRenderer</w:t>
        </w:r>
        <w:r w:rsidRPr="00625FEA">
          <w:rPr>
            <w:rFonts w:ascii="Consolas" w:eastAsia="Times New Roman" w:hAnsi="Consolas" w:cs="Courier New"/>
            <w:color w:val="000000"/>
            <w:sz w:val="18"/>
            <w:szCs w:val="18"/>
            <w:lang w:eastAsia="de-DE"/>
            <w14:ligatures w14:val="none"/>
            <w:rPrChange w:id="1416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416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164" w:author="Manuel Hergenröder" w:date="2020-07-16T16:26:00Z">
              <w:rPr>
                <w:rFonts w:ascii="Consolas" w:eastAsia="Times New Roman" w:hAnsi="Consolas" w:cs="Courier New"/>
                <w:color w:val="000000"/>
                <w:sz w:val="20"/>
                <w:szCs w:val="20"/>
                <w:lang w:val="de-DE" w:eastAsia="de-DE"/>
                <w14:ligatures w14:val="none"/>
              </w:rPr>
            </w:rPrChange>
          </w:rPr>
          <w:t>.audioEngine.fftDataMagnitudes.Length];</w:t>
        </w:r>
      </w:ins>
    </w:p>
    <w:p w14:paraId="757070D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165" w:author="Manuel Hergenröder" w:date="2020-07-16T16:25:00Z"/>
          <w:rFonts w:ascii="Consolas" w:eastAsia="Times New Roman" w:hAnsi="Consolas" w:cs="Courier New"/>
          <w:color w:val="000000"/>
          <w:sz w:val="18"/>
          <w:szCs w:val="18"/>
          <w:lang w:eastAsia="de-DE"/>
          <w14:ligatures w14:val="none"/>
          <w:rPrChange w:id="14166" w:author="Manuel Hergenröder" w:date="2020-07-16T16:26:00Z">
            <w:rPr>
              <w:ins w:id="14167" w:author="Manuel Hergenröder" w:date="2020-07-16T16:25:00Z"/>
              <w:rFonts w:ascii="Consolas" w:eastAsia="Times New Roman" w:hAnsi="Consolas" w:cs="Courier New"/>
              <w:color w:val="000000"/>
              <w:sz w:val="20"/>
              <w:szCs w:val="20"/>
              <w:lang w:val="de-DE" w:eastAsia="de-DE"/>
              <w14:ligatures w14:val="none"/>
            </w:rPr>
          </w:rPrChange>
        </w:rPr>
      </w:pPr>
      <w:ins w:id="14168" w:author="Manuel Hergenröder" w:date="2020-07-16T16:25:00Z">
        <w:r w:rsidRPr="00625FEA">
          <w:rPr>
            <w:rFonts w:ascii="Consolas" w:eastAsia="Times New Roman" w:hAnsi="Consolas" w:cs="Courier New"/>
            <w:color w:val="000000"/>
            <w:sz w:val="18"/>
            <w:szCs w:val="18"/>
            <w:lang w:eastAsia="de-DE"/>
            <w14:ligatures w14:val="none"/>
            <w:rPrChange w:id="1416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17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171" w:author="Manuel Hergenröder" w:date="2020-07-16T16:26:00Z">
              <w:rPr>
                <w:rFonts w:ascii="Consolas" w:eastAsia="Times New Roman" w:hAnsi="Consolas" w:cs="Courier New"/>
                <w:color w:val="000000"/>
                <w:sz w:val="20"/>
                <w:szCs w:val="20"/>
                <w:lang w:val="de-DE" w:eastAsia="de-DE"/>
                <w14:ligatures w14:val="none"/>
              </w:rPr>
            </w:rPrChange>
          </w:rPr>
          <w:t>.mColliders = </w:t>
        </w:r>
        <w:r w:rsidRPr="00625FEA">
          <w:rPr>
            <w:rFonts w:ascii="Consolas" w:eastAsia="Times New Roman" w:hAnsi="Consolas" w:cs="Courier New"/>
            <w:color w:val="0000FF"/>
            <w:sz w:val="18"/>
            <w:szCs w:val="18"/>
            <w:lang w:eastAsia="de-DE"/>
            <w14:ligatures w14:val="none"/>
            <w:rPrChange w:id="14172"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417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4174" w:author="Manuel Hergenröder" w:date="2020-07-16T16:26:00Z">
              <w:rPr>
                <w:rFonts w:ascii="Consolas" w:eastAsia="Times New Roman" w:hAnsi="Consolas" w:cs="Courier New"/>
                <w:color w:val="2B91AF"/>
                <w:sz w:val="20"/>
                <w:szCs w:val="20"/>
                <w:lang w:val="de-DE" w:eastAsia="de-DE"/>
                <w14:ligatures w14:val="none"/>
              </w:rPr>
            </w:rPrChange>
          </w:rPr>
          <w:t>MeshCollider</w:t>
        </w:r>
        <w:r w:rsidRPr="00625FEA">
          <w:rPr>
            <w:rFonts w:ascii="Consolas" w:eastAsia="Times New Roman" w:hAnsi="Consolas" w:cs="Courier New"/>
            <w:color w:val="000000"/>
            <w:sz w:val="18"/>
            <w:szCs w:val="18"/>
            <w:lang w:eastAsia="de-DE"/>
            <w14:ligatures w14:val="none"/>
            <w:rPrChange w:id="1417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417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177" w:author="Manuel Hergenröder" w:date="2020-07-16T16:26:00Z">
              <w:rPr>
                <w:rFonts w:ascii="Consolas" w:eastAsia="Times New Roman" w:hAnsi="Consolas" w:cs="Courier New"/>
                <w:color w:val="000000"/>
                <w:sz w:val="20"/>
                <w:szCs w:val="20"/>
                <w:lang w:val="de-DE" w:eastAsia="de-DE"/>
                <w14:ligatures w14:val="none"/>
              </w:rPr>
            </w:rPrChange>
          </w:rPr>
          <w:t>.audioEngine.fftDataMagnitudes.Length];</w:t>
        </w:r>
      </w:ins>
    </w:p>
    <w:p w14:paraId="75A575A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178" w:author="Manuel Hergenröder" w:date="2020-07-16T16:25:00Z"/>
          <w:rFonts w:ascii="Consolas" w:eastAsia="Times New Roman" w:hAnsi="Consolas" w:cs="Courier New"/>
          <w:color w:val="000000"/>
          <w:sz w:val="18"/>
          <w:szCs w:val="18"/>
          <w:lang w:eastAsia="de-DE"/>
          <w14:ligatures w14:val="none"/>
          <w:rPrChange w:id="14179" w:author="Manuel Hergenröder" w:date="2020-07-16T16:26:00Z">
            <w:rPr>
              <w:ins w:id="14180" w:author="Manuel Hergenröder" w:date="2020-07-16T16:25:00Z"/>
              <w:rFonts w:ascii="Consolas" w:eastAsia="Times New Roman" w:hAnsi="Consolas" w:cs="Courier New"/>
              <w:color w:val="000000"/>
              <w:sz w:val="20"/>
              <w:szCs w:val="20"/>
              <w:lang w:val="de-DE" w:eastAsia="de-DE"/>
              <w14:ligatures w14:val="none"/>
            </w:rPr>
          </w:rPrChange>
        </w:rPr>
      </w:pPr>
      <w:ins w:id="14181" w:author="Manuel Hergenröder" w:date="2020-07-16T16:25:00Z">
        <w:r w:rsidRPr="00625FEA">
          <w:rPr>
            <w:rFonts w:ascii="Consolas" w:eastAsia="Times New Roman" w:hAnsi="Consolas" w:cs="Courier New"/>
            <w:color w:val="000000"/>
            <w:sz w:val="18"/>
            <w:szCs w:val="18"/>
            <w:lang w:eastAsia="de-DE"/>
            <w14:ligatures w14:val="none"/>
            <w:rPrChange w:id="14182"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79FF65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183" w:author="Manuel Hergenröder" w:date="2020-07-16T16:25:00Z"/>
          <w:rFonts w:ascii="Consolas" w:eastAsia="Times New Roman" w:hAnsi="Consolas" w:cs="Courier New"/>
          <w:color w:val="000000"/>
          <w:sz w:val="18"/>
          <w:szCs w:val="18"/>
          <w:lang w:eastAsia="de-DE"/>
          <w14:ligatures w14:val="none"/>
          <w:rPrChange w:id="14184" w:author="Manuel Hergenröder" w:date="2020-07-16T16:26:00Z">
            <w:rPr>
              <w:ins w:id="14185" w:author="Manuel Hergenröder" w:date="2020-07-16T16:25:00Z"/>
              <w:rFonts w:ascii="Consolas" w:eastAsia="Times New Roman" w:hAnsi="Consolas" w:cs="Courier New"/>
              <w:color w:val="000000"/>
              <w:sz w:val="20"/>
              <w:szCs w:val="20"/>
              <w:lang w:val="de-DE" w:eastAsia="de-DE"/>
              <w14:ligatures w14:val="none"/>
            </w:rPr>
          </w:rPrChange>
        </w:rPr>
      </w:pPr>
      <w:ins w:id="14186" w:author="Manuel Hergenröder" w:date="2020-07-16T16:25:00Z">
        <w:r w:rsidRPr="00625FEA">
          <w:rPr>
            <w:rFonts w:ascii="Consolas" w:eastAsia="Times New Roman" w:hAnsi="Consolas" w:cs="Courier New"/>
            <w:color w:val="000000"/>
            <w:sz w:val="18"/>
            <w:szCs w:val="18"/>
            <w:lang w:eastAsia="de-DE"/>
            <w14:ligatures w14:val="none"/>
            <w:rPrChange w:id="1418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18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189" w:author="Manuel Hergenröder" w:date="2020-07-16T16:26:00Z">
              <w:rPr>
                <w:rFonts w:ascii="Consolas" w:eastAsia="Times New Roman" w:hAnsi="Consolas" w:cs="Courier New"/>
                <w:color w:val="000000"/>
                <w:sz w:val="20"/>
                <w:szCs w:val="20"/>
                <w:lang w:val="de-DE" w:eastAsia="de-DE"/>
                <w14:ligatures w14:val="none"/>
              </w:rPr>
            </w:rPrChange>
          </w:rPr>
          <w:t>.meshes = </w:t>
        </w:r>
        <w:r w:rsidRPr="00625FEA">
          <w:rPr>
            <w:rFonts w:ascii="Consolas" w:eastAsia="Times New Roman" w:hAnsi="Consolas" w:cs="Courier New"/>
            <w:color w:val="0000FF"/>
            <w:sz w:val="18"/>
            <w:szCs w:val="18"/>
            <w:lang w:eastAsia="de-DE"/>
            <w14:ligatures w14:val="none"/>
            <w:rPrChange w:id="14190"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419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4192" w:author="Manuel Hergenröder" w:date="2020-07-16T16:26:00Z">
              <w:rPr>
                <w:rFonts w:ascii="Consolas" w:eastAsia="Times New Roman" w:hAnsi="Consolas" w:cs="Courier New"/>
                <w:color w:val="2B91AF"/>
                <w:sz w:val="20"/>
                <w:szCs w:val="20"/>
                <w:lang w:val="de-DE" w:eastAsia="de-DE"/>
                <w14:ligatures w14:val="none"/>
              </w:rPr>
            </w:rPrChange>
          </w:rPr>
          <w:t>Mesh</w:t>
        </w:r>
        <w:r w:rsidRPr="00625FEA">
          <w:rPr>
            <w:rFonts w:ascii="Consolas" w:eastAsia="Times New Roman" w:hAnsi="Consolas" w:cs="Courier New"/>
            <w:color w:val="000000"/>
            <w:sz w:val="18"/>
            <w:szCs w:val="18"/>
            <w:lang w:eastAsia="de-DE"/>
            <w14:ligatures w14:val="none"/>
            <w:rPrChange w:id="1419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419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195" w:author="Manuel Hergenröder" w:date="2020-07-16T16:26:00Z">
              <w:rPr>
                <w:rFonts w:ascii="Consolas" w:eastAsia="Times New Roman" w:hAnsi="Consolas" w:cs="Courier New"/>
                <w:color w:val="000000"/>
                <w:sz w:val="20"/>
                <w:szCs w:val="20"/>
                <w:lang w:val="de-DE" w:eastAsia="de-DE"/>
                <w14:ligatures w14:val="none"/>
              </w:rPr>
            </w:rPrChange>
          </w:rPr>
          <w:t>.audioEngine.fftDataMagnitudes.Length];</w:t>
        </w:r>
      </w:ins>
    </w:p>
    <w:p w14:paraId="7EB9492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196" w:author="Manuel Hergenröder" w:date="2020-07-16T16:25:00Z"/>
          <w:rFonts w:ascii="Consolas" w:eastAsia="Times New Roman" w:hAnsi="Consolas" w:cs="Courier New"/>
          <w:color w:val="000000"/>
          <w:sz w:val="18"/>
          <w:szCs w:val="18"/>
          <w:lang w:eastAsia="de-DE"/>
          <w14:ligatures w14:val="none"/>
          <w:rPrChange w:id="14197" w:author="Manuel Hergenröder" w:date="2020-07-16T16:26:00Z">
            <w:rPr>
              <w:ins w:id="14198" w:author="Manuel Hergenröder" w:date="2020-07-16T16:25:00Z"/>
              <w:rFonts w:ascii="Consolas" w:eastAsia="Times New Roman" w:hAnsi="Consolas" w:cs="Courier New"/>
              <w:color w:val="000000"/>
              <w:sz w:val="20"/>
              <w:szCs w:val="20"/>
              <w:lang w:val="de-DE" w:eastAsia="de-DE"/>
              <w14:ligatures w14:val="none"/>
            </w:rPr>
          </w:rPrChange>
        </w:rPr>
      </w:pPr>
      <w:ins w:id="14199" w:author="Manuel Hergenröder" w:date="2020-07-16T16:25:00Z">
        <w:r w:rsidRPr="00625FEA">
          <w:rPr>
            <w:rFonts w:ascii="Consolas" w:eastAsia="Times New Roman" w:hAnsi="Consolas" w:cs="Courier New"/>
            <w:color w:val="000000"/>
            <w:sz w:val="18"/>
            <w:szCs w:val="18"/>
            <w:lang w:eastAsia="de-DE"/>
            <w14:ligatures w14:val="none"/>
            <w:rPrChange w:id="1420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20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202" w:author="Manuel Hergenröder" w:date="2020-07-16T16:26:00Z">
              <w:rPr>
                <w:rFonts w:ascii="Consolas" w:eastAsia="Times New Roman" w:hAnsi="Consolas" w:cs="Courier New"/>
                <w:color w:val="000000"/>
                <w:sz w:val="20"/>
                <w:szCs w:val="20"/>
                <w:lang w:val="de-DE" w:eastAsia="de-DE"/>
                <w14:ligatures w14:val="none"/>
              </w:rPr>
            </w:rPrChange>
          </w:rPr>
          <w:t>.vertices = </w:t>
        </w:r>
        <w:r w:rsidRPr="00625FEA">
          <w:rPr>
            <w:rFonts w:ascii="Consolas" w:eastAsia="Times New Roman" w:hAnsi="Consolas" w:cs="Courier New"/>
            <w:color w:val="0000FF"/>
            <w:sz w:val="18"/>
            <w:szCs w:val="18"/>
            <w:lang w:eastAsia="de-DE"/>
            <w14:ligatures w14:val="none"/>
            <w:rPrChange w:id="14203"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420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4205" w:author="Manuel Hergenröder" w:date="2020-07-16T16:26:00Z">
              <w:rPr>
                <w:rFonts w:ascii="Consolas" w:eastAsia="Times New Roman" w:hAnsi="Consolas" w:cs="Courier New"/>
                <w:color w:val="2B91AF"/>
                <w:sz w:val="20"/>
                <w:szCs w:val="20"/>
                <w:lang w:val="de-DE" w:eastAsia="de-DE"/>
                <w14:ligatures w14:val="none"/>
              </w:rPr>
            </w:rPrChange>
          </w:rPr>
          <w:t>Vector3</w:t>
        </w:r>
        <w:r w:rsidRPr="00625FEA">
          <w:rPr>
            <w:rFonts w:ascii="Consolas" w:eastAsia="Times New Roman" w:hAnsi="Consolas" w:cs="Courier New"/>
            <w:color w:val="000000"/>
            <w:sz w:val="18"/>
            <w:szCs w:val="18"/>
            <w:lang w:eastAsia="de-DE"/>
            <w14:ligatures w14:val="none"/>
            <w:rPrChange w:id="1420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420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208" w:author="Manuel Hergenröder" w:date="2020-07-16T16:26:00Z">
              <w:rPr>
                <w:rFonts w:ascii="Consolas" w:eastAsia="Times New Roman" w:hAnsi="Consolas" w:cs="Courier New"/>
                <w:color w:val="000000"/>
                <w:sz w:val="20"/>
                <w:szCs w:val="20"/>
                <w:lang w:val="de-DE" w:eastAsia="de-DE"/>
                <w14:ligatures w14:val="none"/>
              </w:rPr>
            </w:rPrChange>
          </w:rPr>
          <w:t>.audioEngine.fftDataMagnitudes.Length][];</w:t>
        </w:r>
      </w:ins>
    </w:p>
    <w:p w14:paraId="253770A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209" w:author="Manuel Hergenröder" w:date="2020-07-16T16:25:00Z"/>
          <w:rFonts w:ascii="Consolas" w:eastAsia="Times New Roman" w:hAnsi="Consolas" w:cs="Courier New"/>
          <w:color w:val="000000"/>
          <w:sz w:val="18"/>
          <w:szCs w:val="18"/>
          <w:lang w:eastAsia="de-DE"/>
          <w14:ligatures w14:val="none"/>
          <w:rPrChange w:id="14210" w:author="Manuel Hergenröder" w:date="2020-07-16T16:26:00Z">
            <w:rPr>
              <w:ins w:id="14211" w:author="Manuel Hergenröder" w:date="2020-07-16T16:25:00Z"/>
              <w:rFonts w:ascii="Consolas" w:eastAsia="Times New Roman" w:hAnsi="Consolas" w:cs="Courier New"/>
              <w:color w:val="000000"/>
              <w:sz w:val="20"/>
              <w:szCs w:val="20"/>
              <w:lang w:val="de-DE" w:eastAsia="de-DE"/>
              <w14:ligatures w14:val="none"/>
            </w:rPr>
          </w:rPrChange>
        </w:rPr>
      </w:pPr>
      <w:ins w:id="14212" w:author="Manuel Hergenröder" w:date="2020-07-16T16:25:00Z">
        <w:r w:rsidRPr="00625FEA">
          <w:rPr>
            <w:rFonts w:ascii="Consolas" w:eastAsia="Times New Roman" w:hAnsi="Consolas" w:cs="Courier New"/>
            <w:color w:val="000000"/>
            <w:sz w:val="18"/>
            <w:szCs w:val="18"/>
            <w:lang w:eastAsia="de-DE"/>
            <w14:ligatures w14:val="none"/>
            <w:rPrChange w:id="1421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21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215" w:author="Manuel Hergenröder" w:date="2020-07-16T16:26:00Z">
              <w:rPr>
                <w:rFonts w:ascii="Consolas" w:eastAsia="Times New Roman" w:hAnsi="Consolas" w:cs="Courier New"/>
                <w:color w:val="000000"/>
                <w:sz w:val="20"/>
                <w:szCs w:val="20"/>
                <w:lang w:val="de-DE" w:eastAsia="de-DE"/>
                <w14:ligatures w14:val="none"/>
              </w:rPr>
            </w:rPrChange>
          </w:rPr>
          <w:t>.triangles = </w:t>
        </w:r>
        <w:r w:rsidRPr="00625FEA">
          <w:rPr>
            <w:rFonts w:ascii="Consolas" w:eastAsia="Times New Roman" w:hAnsi="Consolas" w:cs="Courier New"/>
            <w:color w:val="0000FF"/>
            <w:sz w:val="18"/>
            <w:szCs w:val="18"/>
            <w:lang w:eastAsia="de-DE"/>
            <w14:ligatures w14:val="none"/>
            <w:rPrChange w:id="14216"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421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218"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421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422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221" w:author="Manuel Hergenröder" w:date="2020-07-16T16:26:00Z">
              <w:rPr>
                <w:rFonts w:ascii="Consolas" w:eastAsia="Times New Roman" w:hAnsi="Consolas" w:cs="Courier New"/>
                <w:color w:val="000000"/>
                <w:sz w:val="20"/>
                <w:szCs w:val="20"/>
                <w:lang w:val="de-DE" w:eastAsia="de-DE"/>
                <w14:ligatures w14:val="none"/>
              </w:rPr>
            </w:rPrChange>
          </w:rPr>
          <w:t>.audioEngine.fftDataMagnitudes.Length][];</w:t>
        </w:r>
      </w:ins>
    </w:p>
    <w:p w14:paraId="5AEA4FB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222" w:author="Manuel Hergenröder" w:date="2020-07-16T16:25:00Z"/>
          <w:rFonts w:ascii="Consolas" w:eastAsia="Times New Roman" w:hAnsi="Consolas" w:cs="Courier New"/>
          <w:color w:val="000000"/>
          <w:sz w:val="18"/>
          <w:szCs w:val="18"/>
          <w:lang w:eastAsia="de-DE"/>
          <w14:ligatures w14:val="none"/>
          <w:rPrChange w:id="14223" w:author="Manuel Hergenröder" w:date="2020-07-16T16:26:00Z">
            <w:rPr>
              <w:ins w:id="14224" w:author="Manuel Hergenröder" w:date="2020-07-16T16:25:00Z"/>
              <w:rFonts w:ascii="Consolas" w:eastAsia="Times New Roman" w:hAnsi="Consolas" w:cs="Courier New"/>
              <w:color w:val="000000"/>
              <w:sz w:val="20"/>
              <w:szCs w:val="20"/>
              <w:lang w:val="de-DE" w:eastAsia="de-DE"/>
              <w14:ligatures w14:val="none"/>
            </w:rPr>
          </w:rPrChange>
        </w:rPr>
      </w:pPr>
      <w:ins w:id="14225" w:author="Manuel Hergenröder" w:date="2020-07-16T16:25:00Z">
        <w:r w:rsidRPr="00625FEA">
          <w:rPr>
            <w:rFonts w:ascii="Consolas" w:eastAsia="Times New Roman" w:hAnsi="Consolas" w:cs="Courier New"/>
            <w:color w:val="000000"/>
            <w:sz w:val="18"/>
            <w:szCs w:val="18"/>
            <w:lang w:eastAsia="de-DE"/>
            <w14:ligatures w14:val="none"/>
            <w:rPrChange w:id="1422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22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228" w:author="Manuel Hergenröder" w:date="2020-07-16T16:26:00Z">
              <w:rPr>
                <w:rFonts w:ascii="Consolas" w:eastAsia="Times New Roman" w:hAnsi="Consolas" w:cs="Courier New"/>
                <w:color w:val="000000"/>
                <w:sz w:val="20"/>
                <w:szCs w:val="20"/>
                <w:lang w:val="de-DE" w:eastAsia="de-DE"/>
                <w14:ligatures w14:val="none"/>
              </w:rPr>
            </w:rPrChange>
          </w:rPr>
          <w:t>.colors = </w:t>
        </w:r>
        <w:r w:rsidRPr="00625FEA">
          <w:rPr>
            <w:rFonts w:ascii="Consolas" w:eastAsia="Times New Roman" w:hAnsi="Consolas" w:cs="Courier New"/>
            <w:color w:val="0000FF"/>
            <w:sz w:val="18"/>
            <w:szCs w:val="18"/>
            <w:lang w:eastAsia="de-DE"/>
            <w14:ligatures w14:val="none"/>
            <w:rPrChange w:id="14229"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423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4231" w:author="Manuel Hergenröder" w:date="2020-07-16T16:26:00Z">
              <w:rPr>
                <w:rFonts w:ascii="Consolas" w:eastAsia="Times New Roman" w:hAnsi="Consolas" w:cs="Courier New"/>
                <w:color w:val="2B91AF"/>
                <w:sz w:val="20"/>
                <w:szCs w:val="20"/>
                <w:lang w:val="de-DE" w:eastAsia="de-DE"/>
                <w14:ligatures w14:val="none"/>
              </w:rPr>
            </w:rPrChange>
          </w:rPr>
          <w:t>Color32</w:t>
        </w:r>
        <w:r w:rsidRPr="00625FEA">
          <w:rPr>
            <w:rFonts w:ascii="Consolas" w:eastAsia="Times New Roman" w:hAnsi="Consolas" w:cs="Courier New"/>
            <w:color w:val="000000"/>
            <w:sz w:val="18"/>
            <w:szCs w:val="18"/>
            <w:lang w:eastAsia="de-DE"/>
            <w14:ligatures w14:val="none"/>
            <w:rPrChange w:id="1423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423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234" w:author="Manuel Hergenröder" w:date="2020-07-16T16:26:00Z">
              <w:rPr>
                <w:rFonts w:ascii="Consolas" w:eastAsia="Times New Roman" w:hAnsi="Consolas" w:cs="Courier New"/>
                <w:color w:val="000000"/>
                <w:sz w:val="20"/>
                <w:szCs w:val="20"/>
                <w:lang w:val="de-DE" w:eastAsia="de-DE"/>
                <w14:ligatures w14:val="none"/>
              </w:rPr>
            </w:rPrChange>
          </w:rPr>
          <w:t>.audioEngine.fftDataMagnitudes.Length][];</w:t>
        </w:r>
      </w:ins>
    </w:p>
    <w:p w14:paraId="6A0152D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235" w:author="Manuel Hergenröder" w:date="2020-07-16T16:25:00Z"/>
          <w:rFonts w:ascii="Consolas" w:eastAsia="Times New Roman" w:hAnsi="Consolas" w:cs="Courier New"/>
          <w:color w:val="000000"/>
          <w:sz w:val="18"/>
          <w:szCs w:val="18"/>
          <w:lang w:eastAsia="de-DE"/>
          <w14:ligatures w14:val="none"/>
          <w:rPrChange w:id="14236" w:author="Manuel Hergenröder" w:date="2020-07-16T16:26:00Z">
            <w:rPr>
              <w:ins w:id="14237" w:author="Manuel Hergenröder" w:date="2020-07-16T16:25:00Z"/>
              <w:rFonts w:ascii="Consolas" w:eastAsia="Times New Roman" w:hAnsi="Consolas" w:cs="Courier New"/>
              <w:color w:val="000000"/>
              <w:sz w:val="20"/>
              <w:szCs w:val="20"/>
              <w:lang w:val="de-DE" w:eastAsia="de-DE"/>
              <w14:ligatures w14:val="none"/>
            </w:rPr>
          </w:rPrChange>
        </w:rPr>
      </w:pPr>
      <w:ins w:id="14238" w:author="Manuel Hergenröder" w:date="2020-07-16T16:25:00Z">
        <w:r w:rsidRPr="00625FEA">
          <w:rPr>
            <w:rFonts w:ascii="Consolas" w:eastAsia="Times New Roman" w:hAnsi="Consolas" w:cs="Courier New"/>
            <w:color w:val="000000"/>
            <w:sz w:val="18"/>
            <w:szCs w:val="18"/>
            <w:lang w:eastAsia="de-DE"/>
            <w14:ligatures w14:val="none"/>
            <w:rPrChange w:id="1423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FD495E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240" w:author="Manuel Hergenröder" w:date="2020-07-16T16:25:00Z"/>
          <w:rFonts w:ascii="Consolas" w:eastAsia="Times New Roman" w:hAnsi="Consolas" w:cs="Courier New"/>
          <w:color w:val="000000"/>
          <w:sz w:val="18"/>
          <w:szCs w:val="18"/>
          <w:lang w:eastAsia="de-DE"/>
          <w14:ligatures w14:val="none"/>
          <w:rPrChange w:id="14241" w:author="Manuel Hergenröder" w:date="2020-07-16T16:26:00Z">
            <w:rPr>
              <w:ins w:id="14242" w:author="Manuel Hergenröder" w:date="2020-07-16T16:25:00Z"/>
              <w:rFonts w:ascii="Consolas" w:eastAsia="Times New Roman" w:hAnsi="Consolas" w:cs="Courier New"/>
              <w:color w:val="000000"/>
              <w:sz w:val="20"/>
              <w:szCs w:val="20"/>
              <w:lang w:val="de-DE" w:eastAsia="de-DE"/>
              <w14:ligatures w14:val="none"/>
            </w:rPr>
          </w:rPrChange>
        </w:rPr>
      </w:pPr>
      <w:ins w:id="14243" w:author="Manuel Hergenröder" w:date="2020-07-16T16:25:00Z">
        <w:r w:rsidRPr="00625FEA">
          <w:rPr>
            <w:rFonts w:ascii="Consolas" w:eastAsia="Times New Roman" w:hAnsi="Consolas" w:cs="Courier New"/>
            <w:color w:val="000000"/>
            <w:sz w:val="18"/>
            <w:szCs w:val="18"/>
            <w:lang w:eastAsia="de-DE"/>
            <w14:ligatures w14:val="none"/>
            <w:rPrChange w:id="1424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4245" w:author="Manuel Hergenröder" w:date="2020-07-16T16:26:00Z">
              <w:rPr>
                <w:rFonts w:ascii="Consolas" w:eastAsia="Times New Roman" w:hAnsi="Consolas" w:cs="Courier New"/>
                <w:color w:val="2B91AF"/>
                <w:sz w:val="20"/>
                <w:szCs w:val="20"/>
                <w:lang w:val="de-DE" w:eastAsia="de-DE"/>
                <w14:ligatures w14:val="none"/>
              </w:rPr>
            </w:rPrChange>
          </w:rPr>
          <w:t>Stopwatch</w:t>
        </w:r>
        <w:r w:rsidRPr="00625FEA">
          <w:rPr>
            <w:rFonts w:ascii="Consolas" w:eastAsia="Times New Roman" w:hAnsi="Consolas" w:cs="Courier New"/>
            <w:color w:val="000000"/>
            <w:sz w:val="18"/>
            <w:szCs w:val="18"/>
            <w:lang w:eastAsia="de-DE"/>
            <w14:ligatures w14:val="none"/>
            <w:rPrChange w:id="1424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4247" w:author="Manuel Hergenröder" w:date="2020-07-16T16:26:00Z">
              <w:rPr>
                <w:rFonts w:ascii="Consolas" w:eastAsia="Times New Roman" w:hAnsi="Consolas" w:cs="Courier New"/>
                <w:color w:val="1F377F"/>
                <w:sz w:val="20"/>
                <w:szCs w:val="20"/>
                <w:lang w:val="de-DE" w:eastAsia="de-DE"/>
                <w14:ligatures w14:val="none"/>
              </w:rPr>
            </w:rPrChange>
          </w:rPr>
          <w:t>timer</w:t>
        </w:r>
        <w:r w:rsidRPr="00625FEA">
          <w:rPr>
            <w:rFonts w:ascii="Consolas" w:eastAsia="Times New Roman" w:hAnsi="Consolas" w:cs="Courier New"/>
            <w:color w:val="000000"/>
            <w:sz w:val="18"/>
            <w:szCs w:val="18"/>
            <w:lang w:eastAsia="de-DE"/>
            <w14:ligatures w14:val="none"/>
            <w:rPrChange w:id="1424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14249" w:author="Manuel Hergenröder" w:date="2020-07-16T16:26:00Z">
              <w:rPr>
                <w:rFonts w:ascii="Consolas" w:eastAsia="Times New Roman" w:hAnsi="Consolas" w:cs="Courier New"/>
                <w:color w:val="2B91AF"/>
                <w:sz w:val="20"/>
                <w:szCs w:val="20"/>
                <w:lang w:val="de-DE" w:eastAsia="de-DE"/>
                <w14:ligatures w14:val="none"/>
              </w:rPr>
            </w:rPrChange>
          </w:rPr>
          <w:t>Stopwatch</w:t>
        </w:r>
        <w:r w:rsidRPr="00625FEA">
          <w:rPr>
            <w:rFonts w:ascii="Consolas" w:eastAsia="Times New Roman" w:hAnsi="Consolas" w:cs="Courier New"/>
            <w:color w:val="000000"/>
            <w:sz w:val="18"/>
            <w:szCs w:val="18"/>
            <w:lang w:eastAsia="de-DE"/>
            <w14:ligatures w14:val="none"/>
            <w:rPrChange w:id="1425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251" w:author="Manuel Hergenröder" w:date="2020-07-16T16:26:00Z">
              <w:rPr>
                <w:rFonts w:ascii="Consolas" w:eastAsia="Times New Roman" w:hAnsi="Consolas" w:cs="Courier New"/>
                <w:color w:val="74531F"/>
                <w:sz w:val="20"/>
                <w:szCs w:val="20"/>
                <w:lang w:val="de-DE" w:eastAsia="de-DE"/>
                <w14:ligatures w14:val="none"/>
              </w:rPr>
            </w:rPrChange>
          </w:rPr>
          <w:t>StartNew</w:t>
        </w:r>
        <w:r w:rsidRPr="00625FEA">
          <w:rPr>
            <w:rFonts w:ascii="Consolas" w:eastAsia="Times New Roman" w:hAnsi="Consolas" w:cs="Courier New"/>
            <w:color w:val="000000"/>
            <w:sz w:val="18"/>
            <w:szCs w:val="18"/>
            <w:lang w:eastAsia="de-DE"/>
            <w14:ligatures w14:val="none"/>
            <w:rPrChange w:id="14252" w:author="Manuel Hergenröder" w:date="2020-07-16T16:26:00Z">
              <w:rPr>
                <w:rFonts w:ascii="Consolas" w:eastAsia="Times New Roman" w:hAnsi="Consolas" w:cs="Courier New"/>
                <w:color w:val="000000"/>
                <w:sz w:val="20"/>
                <w:szCs w:val="20"/>
                <w:lang w:val="de-DE" w:eastAsia="de-DE"/>
                <w14:ligatures w14:val="none"/>
              </w:rPr>
            </w:rPrChange>
          </w:rPr>
          <w:t>();</w:t>
        </w:r>
      </w:ins>
    </w:p>
    <w:p w14:paraId="2988239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253" w:author="Manuel Hergenröder" w:date="2020-07-16T16:25:00Z"/>
          <w:rFonts w:ascii="Consolas" w:eastAsia="Times New Roman" w:hAnsi="Consolas" w:cs="Courier New"/>
          <w:color w:val="000000"/>
          <w:sz w:val="18"/>
          <w:szCs w:val="18"/>
          <w:lang w:eastAsia="de-DE"/>
          <w14:ligatures w14:val="none"/>
          <w:rPrChange w:id="14254" w:author="Manuel Hergenröder" w:date="2020-07-16T16:26:00Z">
            <w:rPr>
              <w:ins w:id="14255" w:author="Manuel Hergenröder" w:date="2020-07-16T16:25:00Z"/>
              <w:rFonts w:ascii="Consolas" w:eastAsia="Times New Roman" w:hAnsi="Consolas" w:cs="Courier New"/>
              <w:color w:val="000000"/>
              <w:sz w:val="20"/>
              <w:szCs w:val="20"/>
              <w:lang w:val="de-DE" w:eastAsia="de-DE"/>
              <w14:ligatures w14:val="none"/>
            </w:rPr>
          </w:rPrChange>
        </w:rPr>
      </w:pPr>
      <w:ins w:id="14256" w:author="Manuel Hergenröder" w:date="2020-07-16T16:25:00Z">
        <w:r w:rsidRPr="00625FEA">
          <w:rPr>
            <w:rFonts w:ascii="Consolas" w:eastAsia="Times New Roman" w:hAnsi="Consolas" w:cs="Courier New"/>
            <w:color w:val="000000"/>
            <w:sz w:val="18"/>
            <w:szCs w:val="18"/>
            <w:lang w:eastAsia="de-DE"/>
            <w14:ligatures w14:val="none"/>
            <w:rPrChange w:id="1425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25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25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260" w:author="Manuel Hergenröder" w:date="2020-07-16T16:26:00Z">
              <w:rPr>
                <w:rFonts w:ascii="Consolas" w:eastAsia="Times New Roman" w:hAnsi="Consolas" w:cs="Courier New"/>
                <w:color w:val="74531F"/>
                <w:sz w:val="20"/>
                <w:szCs w:val="20"/>
                <w:lang w:val="de-DE" w:eastAsia="de-DE"/>
                <w14:ligatures w14:val="none"/>
              </w:rPr>
            </w:rPrChange>
          </w:rPr>
          <w:t>FindMaxPeakValue</w:t>
        </w:r>
        <w:r w:rsidRPr="00625FEA">
          <w:rPr>
            <w:rFonts w:ascii="Consolas" w:eastAsia="Times New Roman" w:hAnsi="Consolas" w:cs="Courier New"/>
            <w:color w:val="000000"/>
            <w:sz w:val="18"/>
            <w:szCs w:val="18"/>
            <w:lang w:eastAsia="de-DE"/>
            <w14:ligatures w14:val="none"/>
            <w:rPrChange w:id="14261" w:author="Manuel Hergenröder" w:date="2020-07-16T16:26:00Z">
              <w:rPr>
                <w:rFonts w:ascii="Consolas" w:eastAsia="Times New Roman" w:hAnsi="Consolas" w:cs="Courier New"/>
                <w:color w:val="000000"/>
                <w:sz w:val="20"/>
                <w:szCs w:val="20"/>
                <w:lang w:val="de-DE" w:eastAsia="de-DE"/>
                <w14:ligatures w14:val="none"/>
              </w:rPr>
            </w:rPrChange>
          </w:rPr>
          <w:t>();</w:t>
        </w:r>
      </w:ins>
    </w:p>
    <w:p w14:paraId="66CA8C8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262" w:author="Manuel Hergenröder" w:date="2020-07-16T16:25:00Z"/>
          <w:rFonts w:ascii="Consolas" w:eastAsia="Times New Roman" w:hAnsi="Consolas" w:cs="Courier New"/>
          <w:color w:val="000000"/>
          <w:sz w:val="18"/>
          <w:szCs w:val="18"/>
          <w:lang w:eastAsia="de-DE"/>
          <w14:ligatures w14:val="none"/>
          <w:rPrChange w:id="14263" w:author="Manuel Hergenröder" w:date="2020-07-16T16:26:00Z">
            <w:rPr>
              <w:ins w:id="14264" w:author="Manuel Hergenröder" w:date="2020-07-16T16:25:00Z"/>
              <w:rFonts w:ascii="Consolas" w:eastAsia="Times New Roman" w:hAnsi="Consolas" w:cs="Courier New"/>
              <w:color w:val="000000"/>
              <w:sz w:val="20"/>
              <w:szCs w:val="20"/>
              <w:lang w:val="de-DE" w:eastAsia="de-DE"/>
              <w14:ligatures w14:val="none"/>
            </w:rPr>
          </w:rPrChange>
        </w:rPr>
      </w:pPr>
      <w:ins w:id="14265" w:author="Manuel Hergenröder" w:date="2020-07-16T16:25:00Z">
        <w:r w:rsidRPr="00625FEA">
          <w:rPr>
            <w:rFonts w:ascii="Consolas" w:eastAsia="Times New Roman" w:hAnsi="Consolas" w:cs="Courier New"/>
            <w:color w:val="000000"/>
            <w:sz w:val="18"/>
            <w:szCs w:val="18"/>
            <w:lang w:eastAsia="de-DE"/>
            <w14:ligatures w14:val="none"/>
            <w:rPrChange w:id="14266"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37D2E9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267" w:author="Manuel Hergenröder" w:date="2020-07-16T16:25:00Z"/>
          <w:rFonts w:ascii="Consolas" w:eastAsia="Times New Roman" w:hAnsi="Consolas" w:cs="Courier New"/>
          <w:color w:val="000000"/>
          <w:sz w:val="18"/>
          <w:szCs w:val="18"/>
          <w:lang w:eastAsia="de-DE"/>
          <w14:ligatures w14:val="none"/>
          <w:rPrChange w:id="14268" w:author="Manuel Hergenröder" w:date="2020-07-16T16:26:00Z">
            <w:rPr>
              <w:ins w:id="14269" w:author="Manuel Hergenröder" w:date="2020-07-16T16:25:00Z"/>
              <w:rFonts w:ascii="Consolas" w:eastAsia="Times New Roman" w:hAnsi="Consolas" w:cs="Courier New"/>
              <w:color w:val="000000"/>
              <w:sz w:val="20"/>
              <w:szCs w:val="20"/>
              <w:lang w:val="de-DE" w:eastAsia="de-DE"/>
              <w14:ligatures w14:val="none"/>
            </w:rPr>
          </w:rPrChange>
        </w:rPr>
      </w:pPr>
      <w:ins w:id="14270" w:author="Manuel Hergenröder" w:date="2020-07-16T16:25:00Z">
        <w:r w:rsidRPr="00625FEA">
          <w:rPr>
            <w:rFonts w:ascii="Consolas" w:eastAsia="Times New Roman" w:hAnsi="Consolas" w:cs="Courier New"/>
            <w:color w:val="000000"/>
            <w:sz w:val="18"/>
            <w:szCs w:val="18"/>
            <w:lang w:eastAsia="de-DE"/>
            <w14:ligatures w14:val="none"/>
            <w:rPrChange w:id="1427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4272"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1427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274"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427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4276"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277" w:author="Manuel Hergenröder" w:date="2020-07-16T16:26:00Z">
              <w:rPr>
                <w:rFonts w:ascii="Consolas" w:eastAsia="Times New Roman" w:hAnsi="Consolas" w:cs="Courier New"/>
                <w:color w:val="000000"/>
                <w:sz w:val="20"/>
                <w:szCs w:val="20"/>
                <w:lang w:val="de-DE" w:eastAsia="de-DE"/>
                <w14:ligatures w14:val="none"/>
              </w:rPr>
            </w:rPrChange>
          </w:rPr>
          <w:t>=0; </w:t>
        </w:r>
        <w:r w:rsidRPr="00625FEA">
          <w:rPr>
            <w:rFonts w:ascii="Consolas" w:eastAsia="Times New Roman" w:hAnsi="Consolas" w:cs="Courier New"/>
            <w:color w:val="1F377F"/>
            <w:sz w:val="18"/>
            <w:szCs w:val="18"/>
            <w:lang w:eastAsia="de-DE"/>
            <w14:ligatures w14:val="none"/>
            <w:rPrChange w:id="14278"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279" w:author="Manuel Hergenröder" w:date="2020-07-16T16:26:00Z">
              <w:rPr>
                <w:rFonts w:ascii="Consolas" w:eastAsia="Times New Roman" w:hAnsi="Consolas" w:cs="Courier New"/>
                <w:color w:val="000000"/>
                <w:sz w:val="20"/>
                <w:szCs w:val="20"/>
                <w:lang w:val="de-DE" w:eastAsia="de-DE"/>
                <w14:ligatures w14:val="none"/>
              </w:rPr>
            </w:rPrChange>
          </w:rPr>
          <w:t> &lt; </w:t>
        </w:r>
        <w:r w:rsidRPr="00625FEA">
          <w:rPr>
            <w:rFonts w:ascii="Consolas" w:eastAsia="Times New Roman" w:hAnsi="Consolas" w:cs="Courier New"/>
            <w:color w:val="0000FF"/>
            <w:sz w:val="18"/>
            <w:szCs w:val="18"/>
            <w:lang w:eastAsia="de-DE"/>
            <w14:ligatures w14:val="none"/>
            <w:rPrChange w:id="1428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281" w:author="Manuel Hergenröder" w:date="2020-07-16T16:26:00Z">
              <w:rPr>
                <w:rFonts w:ascii="Consolas" w:eastAsia="Times New Roman" w:hAnsi="Consolas" w:cs="Courier New"/>
                <w:color w:val="000000"/>
                <w:sz w:val="20"/>
                <w:szCs w:val="20"/>
                <w:lang w:val="de-DE" w:eastAsia="de-DE"/>
                <w14:ligatures w14:val="none"/>
              </w:rPr>
            </w:rPrChange>
          </w:rPr>
          <w:t>.audioEngine.fftDataMagnitudes.Length; </w:t>
        </w:r>
        <w:r w:rsidRPr="00625FEA">
          <w:rPr>
            <w:rFonts w:ascii="Consolas" w:eastAsia="Times New Roman" w:hAnsi="Consolas" w:cs="Courier New"/>
            <w:color w:val="1F377F"/>
            <w:sz w:val="18"/>
            <w:szCs w:val="18"/>
            <w:lang w:eastAsia="de-DE"/>
            <w14:ligatures w14:val="none"/>
            <w:rPrChange w:id="1428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283" w:author="Manuel Hergenröder" w:date="2020-07-16T16:26:00Z">
              <w:rPr>
                <w:rFonts w:ascii="Consolas" w:eastAsia="Times New Roman" w:hAnsi="Consolas" w:cs="Courier New"/>
                <w:color w:val="000000"/>
                <w:sz w:val="20"/>
                <w:szCs w:val="20"/>
                <w:lang w:val="de-DE" w:eastAsia="de-DE"/>
                <w14:ligatures w14:val="none"/>
              </w:rPr>
            </w:rPrChange>
          </w:rPr>
          <w:t>++)</w:t>
        </w:r>
      </w:ins>
    </w:p>
    <w:p w14:paraId="74714F1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284" w:author="Manuel Hergenröder" w:date="2020-07-16T16:25:00Z"/>
          <w:rFonts w:ascii="Consolas" w:eastAsia="Times New Roman" w:hAnsi="Consolas" w:cs="Courier New"/>
          <w:color w:val="000000"/>
          <w:sz w:val="18"/>
          <w:szCs w:val="18"/>
          <w:lang w:eastAsia="de-DE"/>
          <w14:ligatures w14:val="none"/>
          <w:rPrChange w:id="14285" w:author="Manuel Hergenröder" w:date="2020-07-16T16:26:00Z">
            <w:rPr>
              <w:ins w:id="14286" w:author="Manuel Hergenröder" w:date="2020-07-16T16:25:00Z"/>
              <w:rFonts w:ascii="Consolas" w:eastAsia="Times New Roman" w:hAnsi="Consolas" w:cs="Courier New"/>
              <w:color w:val="000000"/>
              <w:sz w:val="20"/>
              <w:szCs w:val="20"/>
              <w:lang w:val="de-DE" w:eastAsia="de-DE"/>
              <w14:ligatures w14:val="none"/>
            </w:rPr>
          </w:rPrChange>
        </w:rPr>
      </w:pPr>
      <w:ins w:id="14287" w:author="Manuel Hergenröder" w:date="2020-07-16T16:25:00Z">
        <w:r w:rsidRPr="00625FEA">
          <w:rPr>
            <w:rFonts w:ascii="Consolas" w:eastAsia="Times New Roman" w:hAnsi="Consolas" w:cs="Courier New"/>
            <w:color w:val="000000"/>
            <w:sz w:val="18"/>
            <w:szCs w:val="18"/>
            <w:lang w:eastAsia="de-DE"/>
            <w14:ligatures w14:val="none"/>
            <w:rPrChange w:id="14288" w:author="Manuel Hergenröder" w:date="2020-07-16T16:26:00Z">
              <w:rPr>
                <w:rFonts w:ascii="Consolas" w:eastAsia="Times New Roman" w:hAnsi="Consolas" w:cs="Courier New"/>
                <w:color w:val="000000"/>
                <w:sz w:val="20"/>
                <w:szCs w:val="20"/>
                <w:lang w:val="de-DE" w:eastAsia="de-DE"/>
                <w14:ligatures w14:val="none"/>
              </w:rPr>
            </w:rPrChange>
          </w:rPr>
          <w:t>        {</w:t>
        </w:r>
      </w:ins>
    </w:p>
    <w:p w14:paraId="39F4F9D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289" w:author="Manuel Hergenröder" w:date="2020-07-16T16:25:00Z"/>
          <w:rFonts w:ascii="Consolas" w:eastAsia="Times New Roman" w:hAnsi="Consolas" w:cs="Courier New"/>
          <w:color w:val="000000"/>
          <w:sz w:val="18"/>
          <w:szCs w:val="18"/>
          <w:lang w:eastAsia="de-DE"/>
          <w14:ligatures w14:val="none"/>
          <w:rPrChange w:id="14290" w:author="Manuel Hergenröder" w:date="2020-07-16T16:26:00Z">
            <w:rPr>
              <w:ins w:id="14291" w:author="Manuel Hergenröder" w:date="2020-07-16T16:25:00Z"/>
              <w:rFonts w:ascii="Consolas" w:eastAsia="Times New Roman" w:hAnsi="Consolas" w:cs="Courier New"/>
              <w:color w:val="000000"/>
              <w:sz w:val="20"/>
              <w:szCs w:val="20"/>
              <w:lang w:val="de-DE" w:eastAsia="de-DE"/>
              <w14:ligatures w14:val="none"/>
            </w:rPr>
          </w:rPrChange>
        </w:rPr>
      </w:pPr>
      <w:ins w:id="14292" w:author="Manuel Hergenröder" w:date="2020-07-16T16:25:00Z">
        <w:r w:rsidRPr="00625FEA">
          <w:rPr>
            <w:rFonts w:ascii="Consolas" w:eastAsia="Times New Roman" w:hAnsi="Consolas" w:cs="Courier New"/>
            <w:color w:val="000000"/>
            <w:sz w:val="18"/>
            <w:szCs w:val="18"/>
            <w:lang w:eastAsia="de-DE"/>
            <w14:ligatures w14:val="none"/>
            <w:rPrChange w:id="1429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4294" w:author="Manuel Hergenröder" w:date="2020-07-16T16:26:00Z">
              <w:rPr>
                <w:rFonts w:ascii="Consolas" w:eastAsia="Times New Roman" w:hAnsi="Consolas" w:cs="Courier New"/>
                <w:color w:val="008000"/>
                <w:sz w:val="20"/>
                <w:szCs w:val="20"/>
                <w:lang w:val="de-DE" w:eastAsia="de-DE"/>
                <w14:ligatures w14:val="none"/>
              </w:rPr>
            </w:rPrChange>
          </w:rPr>
          <w:t>// Add GOs, MFs and MRs</w:t>
        </w:r>
      </w:ins>
    </w:p>
    <w:p w14:paraId="0621223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295" w:author="Manuel Hergenröder" w:date="2020-07-16T16:25:00Z"/>
          <w:rFonts w:ascii="Consolas" w:eastAsia="Times New Roman" w:hAnsi="Consolas" w:cs="Courier New"/>
          <w:color w:val="000000"/>
          <w:sz w:val="18"/>
          <w:szCs w:val="18"/>
          <w:lang w:eastAsia="de-DE"/>
          <w14:ligatures w14:val="none"/>
          <w:rPrChange w:id="14296" w:author="Manuel Hergenröder" w:date="2020-07-16T16:26:00Z">
            <w:rPr>
              <w:ins w:id="14297" w:author="Manuel Hergenröder" w:date="2020-07-16T16:25:00Z"/>
              <w:rFonts w:ascii="Consolas" w:eastAsia="Times New Roman" w:hAnsi="Consolas" w:cs="Courier New"/>
              <w:color w:val="000000"/>
              <w:sz w:val="20"/>
              <w:szCs w:val="20"/>
              <w:lang w:val="de-DE" w:eastAsia="de-DE"/>
              <w14:ligatures w14:val="none"/>
            </w:rPr>
          </w:rPrChange>
        </w:rPr>
      </w:pPr>
      <w:ins w:id="14298" w:author="Manuel Hergenröder" w:date="2020-07-16T16:25:00Z">
        <w:r w:rsidRPr="00625FEA">
          <w:rPr>
            <w:rFonts w:ascii="Consolas" w:eastAsia="Times New Roman" w:hAnsi="Consolas" w:cs="Courier New"/>
            <w:color w:val="000000"/>
            <w:sz w:val="18"/>
            <w:szCs w:val="18"/>
            <w:lang w:eastAsia="de-DE"/>
            <w14:ligatures w14:val="none"/>
            <w:rPrChange w:id="1429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30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301" w:author="Manuel Hergenröder" w:date="2020-07-16T16:26:00Z">
              <w:rPr>
                <w:rFonts w:ascii="Consolas" w:eastAsia="Times New Roman" w:hAnsi="Consolas" w:cs="Courier New"/>
                <w:color w:val="000000"/>
                <w:sz w:val="20"/>
                <w:szCs w:val="20"/>
                <w:lang w:val="de-DE" w:eastAsia="de-DE"/>
                <w14:ligatures w14:val="none"/>
              </w:rPr>
            </w:rPrChange>
          </w:rPr>
          <w:t>.meshObj[</w:t>
        </w:r>
        <w:r w:rsidRPr="00625FEA">
          <w:rPr>
            <w:rFonts w:ascii="Consolas" w:eastAsia="Times New Roman" w:hAnsi="Consolas" w:cs="Courier New"/>
            <w:color w:val="1F377F"/>
            <w:sz w:val="18"/>
            <w:szCs w:val="18"/>
            <w:lang w:eastAsia="de-DE"/>
            <w14:ligatures w14:val="none"/>
            <w:rPrChange w:id="1430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303"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4304"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430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4306" w:author="Manuel Hergenröder" w:date="2020-07-16T16:26:00Z">
              <w:rPr>
                <w:rFonts w:ascii="Consolas" w:eastAsia="Times New Roman" w:hAnsi="Consolas" w:cs="Courier New"/>
                <w:color w:val="2B91AF"/>
                <w:sz w:val="20"/>
                <w:szCs w:val="20"/>
                <w:lang w:val="de-DE" w:eastAsia="de-DE"/>
                <w14:ligatures w14:val="none"/>
              </w:rPr>
            </w:rPrChange>
          </w:rPr>
          <w:t>GameObject</w:t>
        </w:r>
        <w:r w:rsidRPr="00625FEA">
          <w:rPr>
            <w:rFonts w:ascii="Consolas" w:eastAsia="Times New Roman" w:hAnsi="Consolas" w:cs="Courier New"/>
            <w:color w:val="000000"/>
            <w:sz w:val="18"/>
            <w:szCs w:val="18"/>
            <w:lang w:eastAsia="de-DE"/>
            <w14:ligatures w14:val="none"/>
            <w:rPrChange w:id="1430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4308" w:author="Manuel Hergenröder" w:date="2020-07-16T16:26:00Z">
              <w:rPr>
                <w:rFonts w:ascii="Consolas" w:eastAsia="Times New Roman" w:hAnsi="Consolas" w:cs="Courier New"/>
                <w:color w:val="A31515"/>
                <w:sz w:val="20"/>
                <w:szCs w:val="20"/>
                <w:lang w:val="de-DE" w:eastAsia="de-DE"/>
                <w14:ligatures w14:val="none"/>
              </w:rPr>
            </w:rPrChange>
          </w:rPr>
          <w:t>"spectrumMesh"</w:t>
        </w:r>
        <w:r w:rsidRPr="00625FEA">
          <w:rPr>
            <w:rFonts w:ascii="Consolas" w:eastAsia="Times New Roman" w:hAnsi="Consolas" w:cs="Courier New"/>
            <w:color w:val="000000"/>
            <w:sz w:val="18"/>
            <w:szCs w:val="18"/>
            <w:lang w:eastAsia="de-DE"/>
            <w14:ligatures w14:val="none"/>
            <w:rPrChange w:id="1430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14310"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31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312"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eastAsia="de-DE"/>
            <w14:ligatures w14:val="none"/>
            <w:rPrChange w:id="14313" w:author="Manuel Hergenröder" w:date="2020-07-16T16:26:00Z">
              <w:rPr>
                <w:rFonts w:ascii="Consolas" w:eastAsia="Times New Roman" w:hAnsi="Consolas" w:cs="Courier New"/>
                <w:color w:val="000000"/>
                <w:sz w:val="20"/>
                <w:szCs w:val="20"/>
                <w:lang w:val="de-DE" w:eastAsia="de-DE"/>
                <w14:ligatures w14:val="none"/>
              </w:rPr>
            </w:rPrChange>
          </w:rPr>
          <w:t>());</w:t>
        </w:r>
      </w:ins>
    </w:p>
    <w:p w14:paraId="402B716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314" w:author="Manuel Hergenröder" w:date="2020-07-16T16:25:00Z"/>
          <w:rFonts w:ascii="Consolas" w:eastAsia="Times New Roman" w:hAnsi="Consolas" w:cs="Courier New"/>
          <w:color w:val="000000"/>
          <w:sz w:val="18"/>
          <w:szCs w:val="18"/>
          <w:lang w:eastAsia="de-DE"/>
          <w14:ligatures w14:val="none"/>
          <w:rPrChange w:id="14315" w:author="Manuel Hergenröder" w:date="2020-07-16T16:26:00Z">
            <w:rPr>
              <w:ins w:id="14316" w:author="Manuel Hergenröder" w:date="2020-07-16T16:25:00Z"/>
              <w:rFonts w:ascii="Consolas" w:eastAsia="Times New Roman" w:hAnsi="Consolas" w:cs="Courier New"/>
              <w:color w:val="000000"/>
              <w:sz w:val="20"/>
              <w:szCs w:val="20"/>
              <w:lang w:val="de-DE" w:eastAsia="de-DE"/>
              <w14:ligatures w14:val="none"/>
            </w:rPr>
          </w:rPrChange>
        </w:rPr>
      </w:pPr>
      <w:ins w:id="14317" w:author="Manuel Hergenröder" w:date="2020-07-16T16:25:00Z">
        <w:r w:rsidRPr="00625FEA">
          <w:rPr>
            <w:rFonts w:ascii="Consolas" w:eastAsia="Times New Roman" w:hAnsi="Consolas" w:cs="Courier New"/>
            <w:color w:val="000000"/>
            <w:sz w:val="18"/>
            <w:szCs w:val="18"/>
            <w:lang w:eastAsia="de-DE"/>
            <w14:ligatures w14:val="none"/>
            <w:rPrChange w:id="1431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31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320" w:author="Manuel Hergenröder" w:date="2020-07-16T16:26:00Z">
              <w:rPr>
                <w:rFonts w:ascii="Consolas" w:eastAsia="Times New Roman" w:hAnsi="Consolas" w:cs="Courier New"/>
                <w:color w:val="000000"/>
                <w:sz w:val="20"/>
                <w:szCs w:val="20"/>
                <w:lang w:val="de-DE" w:eastAsia="de-DE"/>
                <w14:ligatures w14:val="none"/>
              </w:rPr>
            </w:rPrChange>
          </w:rPr>
          <w:t>.meshObj[</w:t>
        </w:r>
        <w:r w:rsidRPr="00625FEA">
          <w:rPr>
            <w:rFonts w:ascii="Consolas" w:eastAsia="Times New Roman" w:hAnsi="Consolas" w:cs="Courier New"/>
            <w:color w:val="1F377F"/>
            <w:sz w:val="18"/>
            <w:szCs w:val="18"/>
            <w:lang w:eastAsia="de-DE"/>
            <w14:ligatures w14:val="none"/>
            <w:rPrChange w:id="1432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322" w:author="Manuel Hergenröder" w:date="2020-07-16T16:26:00Z">
              <w:rPr>
                <w:rFonts w:ascii="Consolas" w:eastAsia="Times New Roman" w:hAnsi="Consolas" w:cs="Courier New"/>
                <w:color w:val="000000"/>
                <w:sz w:val="20"/>
                <w:szCs w:val="20"/>
                <w:lang w:val="de-DE" w:eastAsia="de-DE"/>
                <w14:ligatures w14:val="none"/>
              </w:rPr>
            </w:rPrChange>
          </w:rPr>
          <w:t>].transform.parent = </w:t>
        </w:r>
        <w:r w:rsidRPr="00625FEA">
          <w:rPr>
            <w:rFonts w:ascii="Consolas" w:eastAsia="Times New Roman" w:hAnsi="Consolas" w:cs="Courier New"/>
            <w:color w:val="0000FF"/>
            <w:sz w:val="18"/>
            <w:szCs w:val="18"/>
            <w:lang w:eastAsia="de-DE"/>
            <w14:ligatures w14:val="none"/>
            <w:rPrChange w:id="1432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324" w:author="Manuel Hergenröder" w:date="2020-07-16T16:26:00Z">
              <w:rPr>
                <w:rFonts w:ascii="Consolas" w:eastAsia="Times New Roman" w:hAnsi="Consolas" w:cs="Courier New"/>
                <w:color w:val="000000"/>
                <w:sz w:val="20"/>
                <w:szCs w:val="20"/>
                <w:lang w:val="de-DE" w:eastAsia="de-DE"/>
                <w14:ligatures w14:val="none"/>
              </w:rPr>
            </w:rPrChange>
          </w:rPr>
          <w:t>.transform;</w:t>
        </w:r>
      </w:ins>
    </w:p>
    <w:p w14:paraId="5DAA3DD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325" w:author="Manuel Hergenröder" w:date="2020-07-16T16:25:00Z"/>
          <w:rFonts w:ascii="Consolas" w:eastAsia="Times New Roman" w:hAnsi="Consolas" w:cs="Courier New"/>
          <w:color w:val="000000"/>
          <w:sz w:val="18"/>
          <w:szCs w:val="18"/>
          <w:lang w:eastAsia="de-DE"/>
          <w14:ligatures w14:val="none"/>
          <w:rPrChange w:id="14326" w:author="Manuel Hergenröder" w:date="2020-07-16T16:26:00Z">
            <w:rPr>
              <w:ins w:id="14327" w:author="Manuel Hergenröder" w:date="2020-07-16T16:25:00Z"/>
              <w:rFonts w:ascii="Consolas" w:eastAsia="Times New Roman" w:hAnsi="Consolas" w:cs="Courier New"/>
              <w:color w:val="000000"/>
              <w:sz w:val="20"/>
              <w:szCs w:val="20"/>
              <w:lang w:val="de-DE" w:eastAsia="de-DE"/>
              <w14:ligatures w14:val="none"/>
            </w:rPr>
          </w:rPrChange>
        </w:rPr>
      </w:pPr>
      <w:ins w:id="14328" w:author="Manuel Hergenröder" w:date="2020-07-16T16:25:00Z">
        <w:r w:rsidRPr="00625FEA">
          <w:rPr>
            <w:rFonts w:ascii="Consolas" w:eastAsia="Times New Roman" w:hAnsi="Consolas" w:cs="Courier New"/>
            <w:color w:val="000000"/>
            <w:sz w:val="18"/>
            <w:szCs w:val="18"/>
            <w:lang w:eastAsia="de-DE"/>
            <w14:ligatures w14:val="none"/>
            <w:rPrChange w:id="14329" w:author="Manuel Hergenröder" w:date="2020-07-16T16:26:00Z">
              <w:rPr>
                <w:rFonts w:ascii="Consolas" w:eastAsia="Times New Roman" w:hAnsi="Consolas" w:cs="Courier New"/>
                <w:color w:val="000000"/>
                <w:sz w:val="20"/>
                <w:szCs w:val="20"/>
                <w:lang w:val="de-DE" w:eastAsia="de-DE"/>
                <w14:ligatures w14:val="none"/>
              </w:rPr>
            </w:rPrChange>
          </w:rPr>
          <w:t>            </w:t>
        </w:r>
      </w:ins>
    </w:p>
    <w:p w14:paraId="6712DDC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330" w:author="Manuel Hergenröder" w:date="2020-07-16T16:25:00Z"/>
          <w:rFonts w:ascii="Consolas" w:eastAsia="Times New Roman" w:hAnsi="Consolas" w:cs="Courier New"/>
          <w:color w:val="000000"/>
          <w:sz w:val="18"/>
          <w:szCs w:val="18"/>
          <w:lang w:eastAsia="de-DE"/>
          <w14:ligatures w14:val="none"/>
          <w:rPrChange w:id="14331" w:author="Manuel Hergenröder" w:date="2020-07-16T16:26:00Z">
            <w:rPr>
              <w:ins w:id="14332" w:author="Manuel Hergenröder" w:date="2020-07-16T16:25:00Z"/>
              <w:rFonts w:ascii="Consolas" w:eastAsia="Times New Roman" w:hAnsi="Consolas" w:cs="Courier New"/>
              <w:color w:val="000000"/>
              <w:sz w:val="20"/>
              <w:szCs w:val="20"/>
              <w:lang w:val="de-DE" w:eastAsia="de-DE"/>
              <w14:ligatures w14:val="none"/>
            </w:rPr>
          </w:rPrChange>
        </w:rPr>
      </w:pPr>
      <w:ins w:id="14333" w:author="Manuel Hergenröder" w:date="2020-07-16T16:25:00Z">
        <w:r w:rsidRPr="00625FEA">
          <w:rPr>
            <w:rFonts w:ascii="Consolas" w:eastAsia="Times New Roman" w:hAnsi="Consolas" w:cs="Courier New"/>
            <w:color w:val="000000"/>
            <w:sz w:val="18"/>
            <w:szCs w:val="18"/>
            <w:lang w:eastAsia="de-DE"/>
            <w14:ligatures w14:val="none"/>
            <w:rPrChange w:id="1433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33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336" w:author="Manuel Hergenröder" w:date="2020-07-16T16:26:00Z">
              <w:rPr>
                <w:rFonts w:ascii="Consolas" w:eastAsia="Times New Roman" w:hAnsi="Consolas" w:cs="Courier New"/>
                <w:color w:val="000000"/>
                <w:sz w:val="20"/>
                <w:szCs w:val="20"/>
                <w:lang w:val="de-DE" w:eastAsia="de-DE"/>
                <w14:ligatures w14:val="none"/>
              </w:rPr>
            </w:rPrChange>
          </w:rPr>
          <w:t>.mFilters[</w:t>
        </w:r>
        <w:r w:rsidRPr="00625FEA">
          <w:rPr>
            <w:rFonts w:ascii="Consolas" w:eastAsia="Times New Roman" w:hAnsi="Consolas" w:cs="Courier New"/>
            <w:color w:val="1F377F"/>
            <w:sz w:val="18"/>
            <w:szCs w:val="18"/>
            <w:lang w:eastAsia="de-DE"/>
            <w14:ligatures w14:val="none"/>
            <w:rPrChange w:id="1433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338" w:author="Manuel Hergenröder" w:date="2020-07-16T16:26:00Z">
              <w:rPr>
                <w:rFonts w:ascii="Consolas" w:eastAsia="Times New Roman" w:hAnsi="Consolas" w:cs="Courier New"/>
                <w:color w:val="000000"/>
                <w:sz w:val="20"/>
                <w:szCs w:val="20"/>
                <w:lang w:val="de-DE" w:eastAsia="de-DE"/>
                <w14:ligatures w14:val="none"/>
              </w:rPr>
            </w:rPrChange>
          </w:rPr>
          <w:t>] = meshObj[</w:t>
        </w:r>
        <w:r w:rsidRPr="00625FEA">
          <w:rPr>
            <w:rFonts w:ascii="Consolas" w:eastAsia="Times New Roman" w:hAnsi="Consolas" w:cs="Courier New"/>
            <w:color w:val="1F377F"/>
            <w:sz w:val="18"/>
            <w:szCs w:val="18"/>
            <w:lang w:eastAsia="de-DE"/>
            <w14:ligatures w14:val="none"/>
            <w:rPrChange w:id="14339"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34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341" w:author="Manuel Hergenröder" w:date="2020-07-16T16:26:00Z">
              <w:rPr>
                <w:rFonts w:ascii="Consolas" w:eastAsia="Times New Roman" w:hAnsi="Consolas" w:cs="Courier New"/>
                <w:color w:val="74531F"/>
                <w:sz w:val="20"/>
                <w:szCs w:val="20"/>
                <w:lang w:val="de-DE" w:eastAsia="de-DE"/>
                <w14:ligatures w14:val="none"/>
              </w:rPr>
            </w:rPrChange>
          </w:rPr>
          <w:t>AddComponent</w:t>
        </w:r>
        <w:r w:rsidRPr="00625FEA">
          <w:rPr>
            <w:rFonts w:ascii="Consolas" w:eastAsia="Times New Roman" w:hAnsi="Consolas" w:cs="Courier New"/>
            <w:color w:val="000000"/>
            <w:sz w:val="18"/>
            <w:szCs w:val="18"/>
            <w:lang w:eastAsia="de-DE"/>
            <w14:ligatures w14:val="none"/>
            <w:rPrChange w:id="14342"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2B91AF"/>
            <w:sz w:val="18"/>
            <w:szCs w:val="18"/>
            <w:lang w:eastAsia="de-DE"/>
            <w14:ligatures w14:val="none"/>
            <w:rPrChange w:id="14343" w:author="Manuel Hergenröder" w:date="2020-07-16T16:26:00Z">
              <w:rPr>
                <w:rFonts w:ascii="Consolas" w:eastAsia="Times New Roman" w:hAnsi="Consolas" w:cs="Courier New"/>
                <w:color w:val="2B91AF"/>
                <w:sz w:val="20"/>
                <w:szCs w:val="20"/>
                <w:lang w:val="de-DE" w:eastAsia="de-DE"/>
                <w14:ligatures w14:val="none"/>
              </w:rPr>
            </w:rPrChange>
          </w:rPr>
          <w:t>MeshFilter</w:t>
        </w:r>
        <w:r w:rsidRPr="00625FEA">
          <w:rPr>
            <w:rFonts w:ascii="Consolas" w:eastAsia="Times New Roman" w:hAnsi="Consolas" w:cs="Courier New"/>
            <w:color w:val="000000"/>
            <w:sz w:val="18"/>
            <w:szCs w:val="18"/>
            <w:lang w:eastAsia="de-DE"/>
            <w14:ligatures w14:val="none"/>
            <w:rPrChange w:id="14344" w:author="Manuel Hergenröder" w:date="2020-07-16T16:26:00Z">
              <w:rPr>
                <w:rFonts w:ascii="Consolas" w:eastAsia="Times New Roman" w:hAnsi="Consolas" w:cs="Courier New"/>
                <w:color w:val="000000"/>
                <w:sz w:val="20"/>
                <w:szCs w:val="20"/>
                <w:lang w:val="de-DE" w:eastAsia="de-DE"/>
                <w14:ligatures w14:val="none"/>
              </w:rPr>
            </w:rPrChange>
          </w:rPr>
          <w:t>&gt;();</w:t>
        </w:r>
      </w:ins>
    </w:p>
    <w:p w14:paraId="59D4285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345" w:author="Manuel Hergenröder" w:date="2020-07-16T16:25:00Z"/>
          <w:rFonts w:ascii="Consolas" w:eastAsia="Times New Roman" w:hAnsi="Consolas" w:cs="Courier New"/>
          <w:color w:val="000000"/>
          <w:sz w:val="18"/>
          <w:szCs w:val="18"/>
          <w:lang w:eastAsia="de-DE"/>
          <w14:ligatures w14:val="none"/>
          <w:rPrChange w:id="14346" w:author="Manuel Hergenröder" w:date="2020-07-16T16:26:00Z">
            <w:rPr>
              <w:ins w:id="14347" w:author="Manuel Hergenröder" w:date="2020-07-16T16:25:00Z"/>
              <w:rFonts w:ascii="Consolas" w:eastAsia="Times New Roman" w:hAnsi="Consolas" w:cs="Courier New"/>
              <w:color w:val="000000"/>
              <w:sz w:val="20"/>
              <w:szCs w:val="20"/>
              <w:lang w:val="de-DE" w:eastAsia="de-DE"/>
              <w14:ligatures w14:val="none"/>
            </w:rPr>
          </w:rPrChange>
        </w:rPr>
      </w:pPr>
      <w:ins w:id="14348" w:author="Manuel Hergenröder" w:date="2020-07-16T16:25:00Z">
        <w:r w:rsidRPr="00625FEA">
          <w:rPr>
            <w:rFonts w:ascii="Consolas" w:eastAsia="Times New Roman" w:hAnsi="Consolas" w:cs="Courier New"/>
            <w:color w:val="000000"/>
            <w:sz w:val="18"/>
            <w:szCs w:val="18"/>
            <w:lang w:eastAsia="de-DE"/>
            <w14:ligatures w14:val="none"/>
            <w:rPrChange w:id="1434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35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351" w:author="Manuel Hergenröder" w:date="2020-07-16T16:26:00Z">
              <w:rPr>
                <w:rFonts w:ascii="Consolas" w:eastAsia="Times New Roman" w:hAnsi="Consolas" w:cs="Courier New"/>
                <w:color w:val="000000"/>
                <w:sz w:val="20"/>
                <w:szCs w:val="20"/>
                <w:lang w:val="de-DE" w:eastAsia="de-DE"/>
                <w14:ligatures w14:val="none"/>
              </w:rPr>
            </w:rPrChange>
          </w:rPr>
          <w:t>.mFilters[</w:t>
        </w:r>
        <w:r w:rsidRPr="00625FEA">
          <w:rPr>
            <w:rFonts w:ascii="Consolas" w:eastAsia="Times New Roman" w:hAnsi="Consolas" w:cs="Courier New"/>
            <w:color w:val="1F377F"/>
            <w:sz w:val="18"/>
            <w:szCs w:val="18"/>
            <w:lang w:eastAsia="de-DE"/>
            <w14:ligatures w14:val="none"/>
            <w:rPrChange w:id="1435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353" w:author="Manuel Hergenröder" w:date="2020-07-16T16:26:00Z">
              <w:rPr>
                <w:rFonts w:ascii="Consolas" w:eastAsia="Times New Roman" w:hAnsi="Consolas" w:cs="Courier New"/>
                <w:color w:val="000000"/>
                <w:sz w:val="20"/>
                <w:szCs w:val="20"/>
                <w:lang w:val="de-DE" w:eastAsia="de-DE"/>
                <w14:ligatures w14:val="none"/>
              </w:rPr>
            </w:rPrChange>
          </w:rPr>
          <w:t>].name = </w:t>
        </w:r>
        <w:r w:rsidRPr="00625FEA">
          <w:rPr>
            <w:rFonts w:ascii="Consolas" w:eastAsia="Times New Roman" w:hAnsi="Consolas" w:cs="Courier New"/>
            <w:color w:val="A31515"/>
            <w:sz w:val="18"/>
            <w:szCs w:val="18"/>
            <w:lang w:eastAsia="de-DE"/>
            <w14:ligatures w14:val="none"/>
            <w:rPrChange w:id="14354" w:author="Manuel Hergenröder" w:date="2020-07-16T16:26:00Z">
              <w:rPr>
                <w:rFonts w:ascii="Consolas" w:eastAsia="Times New Roman" w:hAnsi="Consolas" w:cs="Courier New"/>
                <w:color w:val="A31515"/>
                <w:sz w:val="20"/>
                <w:szCs w:val="20"/>
                <w:lang w:val="de-DE" w:eastAsia="de-DE"/>
                <w14:ligatures w14:val="none"/>
              </w:rPr>
            </w:rPrChange>
          </w:rPr>
          <w:t>"FFTData"</w:t>
        </w:r>
        <w:r w:rsidRPr="00625FEA">
          <w:rPr>
            <w:rFonts w:ascii="Consolas" w:eastAsia="Times New Roman" w:hAnsi="Consolas" w:cs="Courier New"/>
            <w:color w:val="000000"/>
            <w:sz w:val="18"/>
            <w:szCs w:val="18"/>
            <w:lang w:eastAsia="de-DE"/>
            <w14:ligatures w14:val="none"/>
            <w:rPrChange w:id="14355"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14356"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35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358"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eastAsia="de-DE"/>
            <w14:ligatures w14:val="none"/>
            <w:rPrChange w:id="14359" w:author="Manuel Hergenröder" w:date="2020-07-16T16:26:00Z">
              <w:rPr>
                <w:rFonts w:ascii="Consolas" w:eastAsia="Times New Roman" w:hAnsi="Consolas" w:cs="Courier New"/>
                <w:color w:val="000000"/>
                <w:sz w:val="20"/>
                <w:szCs w:val="20"/>
                <w:lang w:val="de-DE" w:eastAsia="de-DE"/>
                <w14:ligatures w14:val="none"/>
              </w:rPr>
            </w:rPrChange>
          </w:rPr>
          <w:t>();</w:t>
        </w:r>
      </w:ins>
    </w:p>
    <w:p w14:paraId="3B1C58C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360" w:author="Manuel Hergenröder" w:date="2020-07-16T16:25:00Z"/>
          <w:rFonts w:ascii="Consolas" w:eastAsia="Times New Roman" w:hAnsi="Consolas" w:cs="Courier New"/>
          <w:color w:val="000000"/>
          <w:sz w:val="18"/>
          <w:szCs w:val="18"/>
          <w:lang w:eastAsia="de-DE"/>
          <w14:ligatures w14:val="none"/>
          <w:rPrChange w:id="14361" w:author="Manuel Hergenröder" w:date="2020-07-16T16:26:00Z">
            <w:rPr>
              <w:ins w:id="14362" w:author="Manuel Hergenröder" w:date="2020-07-16T16:25:00Z"/>
              <w:rFonts w:ascii="Consolas" w:eastAsia="Times New Roman" w:hAnsi="Consolas" w:cs="Courier New"/>
              <w:color w:val="000000"/>
              <w:sz w:val="20"/>
              <w:szCs w:val="20"/>
              <w:lang w:val="de-DE" w:eastAsia="de-DE"/>
              <w14:ligatures w14:val="none"/>
            </w:rPr>
          </w:rPrChange>
        </w:rPr>
      </w:pPr>
      <w:ins w:id="14363" w:author="Manuel Hergenröder" w:date="2020-07-16T16:25:00Z">
        <w:r w:rsidRPr="00625FEA">
          <w:rPr>
            <w:rFonts w:ascii="Consolas" w:eastAsia="Times New Roman" w:hAnsi="Consolas" w:cs="Courier New"/>
            <w:color w:val="000000"/>
            <w:sz w:val="18"/>
            <w:szCs w:val="18"/>
            <w:lang w:eastAsia="de-DE"/>
            <w14:ligatures w14:val="none"/>
            <w:rPrChange w:id="14364"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987064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365" w:author="Manuel Hergenröder" w:date="2020-07-16T16:25:00Z"/>
          <w:rFonts w:ascii="Consolas" w:eastAsia="Times New Roman" w:hAnsi="Consolas" w:cs="Courier New"/>
          <w:color w:val="000000"/>
          <w:sz w:val="18"/>
          <w:szCs w:val="18"/>
          <w:lang w:eastAsia="de-DE"/>
          <w14:ligatures w14:val="none"/>
          <w:rPrChange w:id="14366" w:author="Manuel Hergenröder" w:date="2020-07-16T16:26:00Z">
            <w:rPr>
              <w:ins w:id="14367" w:author="Manuel Hergenröder" w:date="2020-07-16T16:25:00Z"/>
              <w:rFonts w:ascii="Consolas" w:eastAsia="Times New Roman" w:hAnsi="Consolas" w:cs="Courier New"/>
              <w:color w:val="000000"/>
              <w:sz w:val="20"/>
              <w:szCs w:val="20"/>
              <w:lang w:val="de-DE" w:eastAsia="de-DE"/>
              <w14:ligatures w14:val="none"/>
            </w:rPr>
          </w:rPrChange>
        </w:rPr>
      </w:pPr>
      <w:ins w:id="14368" w:author="Manuel Hergenröder" w:date="2020-07-16T16:25:00Z">
        <w:r w:rsidRPr="00625FEA">
          <w:rPr>
            <w:rFonts w:ascii="Consolas" w:eastAsia="Times New Roman" w:hAnsi="Consolas" w:cs="Courier New"/>
            <w:color w:val="000000"/>
            <w:sz w:val="18"/>
            <w:szCs w:val="18"/>
            <w:lang w:eastAsia="de-DE"/>
            <w14:ligatures w14:val="none"/>
            <w:rPrChange w:id="1436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37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371" w:author="Manuel Hergenröder" w:date="2020-07-16T16:26:00Z">
              <w:rPr>
                <w:rFonts w:ascii="Consolas" w:eastAsia="Times New Roman" w:hAnsi="Consolas" w:cs="Courier New"/>
                <w:color w:val="000000"/>
                <w:sz w:val="20"/>
                <w:szCs w:val="20"/>
                <w:lang w:val="de-DE" w:eastAsia="de-DE"/>
                <w14:ligatures w14:val="none"/>
              </w:rPr>
            </w:rPrChange>
          </w:rPr>
          <w:t>.mRenderers[</w:t>
        </w:r>
        <w:r w:rsidRPr="00625FEA">
          <w:rPr>
            <w:rFonts w:ascii="Consolas" w:eastAsia="Times New Roman" w:hAnsi="Consolas" w:cs="Courier New"/>
            <w:color w:val="1F377F"/>
            <w:sz w:val="18"/>
            <w:szCs w:val="18"/>
            <w:lang w:eastAsia="de-DE"/>
            <w14:ligatures w14:val="none"/>
            <w:rPrChange w:id="1437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373" w:author="Manuel Hergenröder" w:date="2020-07-16T16:26:00Z">
              <w:rPr>
                <w:rFonts w:ascii="Consolas" w:eastAsia="Times New Roman" w:hAnsi="Consolas" w:cs="Courier New"/>
                <w:color w:val="000000"/>
                <w:sz w:val="20"/>
                <w:szCs w:val="20"/>
                <w:lang w:val="de-DE" w:eastAsia="de-DE"/>
                <w14:ligatures w14:val="none"/>
              </w:rPr>
            </w:rPrChange>
          </w:rPr>
          <w:t>] = meshObj[</w:t>
        </w:r>
        <w:r w:rsidRPr="00625FEA">
          <w:rPr>
            <w:rFonts w:ascii="Consolas" w:eastAsia="Times New Roman" w:hAnsi="Consolas" w:cs="Courier New"/>
            <w:color w:val="1F377F"/>
            <w:sz w:val="18"/>
            <w:szCs w:val="18"/>
            <w:lang w:eastAsia="de-DE"/>
            <w14:ligatures w14:val="none"/>
            <w:rPrChange w:id="14374"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37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376" w:author="Manuel Hergenröder" w:date="2020-07-16T16:26:00Z">
              <w:rPr>
                <w:rFonts w:ascii="Consolas" w:eastAsia="Times New Roman" w:hAnsi="Consolas" w:cs="Courier New"/>
                <w:color w:val="74531F"/>
                <w:sz w:val="20"/>
                <w:szCs w:val="20"/>
                <w:lang w:val="de-DE" w:eastAsia="de-DE"/>
                <w14:ligatures w14:val="none"/>
              </w:rPr>
            </w:rPrChange>
          </w:rPr>
          <w:t>AddComponent</w:t>
        </w:r>
        <w:r w:rsidRPr="00625FEA">
          <w:rPr>
            <w:rFonts w:ascii="Consolas" w:eastAsia="Times New Roman" w:hAnsi="Consolas" w:cs="Courier New"/>
            <w:color w:val="000000"/>
            <w:sz w:val="18"/>
            <w:szCs w:val="18"/>
            <w:lang w:eastAsia="de-DE"/>
            <w14:ligatures w14:val="none"/>
            <w:rPrChange w:id="14377"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2B91AF"/>
            <w:sz w:val="18"/>
            <w:szCs w:val="18"/>
            <w:lang w:eastAsia="de-DE"/>
            <w14:ligatures w14:val="none"/>
            <w:rPrChange w:id="14378" w:author="Manuel Hergenröder" w:date="2020-07-16T16:26:00Z">
              <w:rPr>
                <w:rFonts w:ascii="Consolas" w:eastAsia="Times New Roman" w:hAnsi="Consolas" w:cs="Courier New"/>
                <w:color w:val="2B91AF"/>
                <w:sz w:val="20"/>
                <w:szCs w:val="20"/>
                <w:lang w:val="de-DE" w:eastAsia="de-DE"/>
                <w14:ligatures w14:val="none"/>
              </w:rPr>
            </w:rPrChange>
          </w:rPr>
          <w:t>MeshRenderer</w:t>
        </w:r>
        <w:r w:rsidRPr="00625FEA">
          <w:rPr>
            <w:rFonts w:ascii="Consolas" w:eastAsia="Times New Roman" w:hAnsi="Consolas" w:cs="Courier New"/>
            <w:color w:val="000000"/>
            <w:sz w:val="18"/>
            <w:szCs w:val="18"/>
            <w:lang w:eastAsia="de-DE"/>
            <w14:ligatures w14:val="none"/>
            <w:rPrChange w:id="14379" w:author="Manuel Hergenröder" w:date="2020-07-16T16:26:00Z">
              <w:rPr>
                <w:rFonts w:ascii="Consolas" w:eastAsia="Times New Roman" w:hAnsi="Consolas" w:cs="Courier New"/>
                <w:color w:val="000000"/>
                <w:sz w:val="20"/>
                <w:szCs w:val="20"/>
                <w:lang w:val="de-DE" w:eastAsia="de-DE"/>
                <w14:ligatures w14:val="none"/>
              </w:rPr>
            </w:rPrChange>
          </w:rPr>
          <w:t>&gt;();</w:t>
        </w:r>
      </w:ins>
    </w:p>
    <w:p w14:paraId="5C09149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380" w:author="Manuel Hergenröder" w:date="2020-07-16T16:25:00Z"/>
          <w:rFonts w:ascii="Consolas" w:eastAsia="Times New Roman" w:hAnsi="Consolas" w:cs="Courier New"/>
          <w:color w:val="000000"/>
          <w:sz w:val="18"/>
          <w:szCs w:val="18"/>
          <w:lang w:eastAsia="de-DE"/>
          <w14:ligatures w14:val="none"/>
          <w:rPrChange w:id="14381" w:author="Manuel Hergenröder" w:date="2020-07-16T16:26:00Z">
            <w:rPr>
              <w:ins w:id="14382" w:author="Manuel Hergenröder" w:date="2020-07-16T16:25:00Z"/>
              <w:rFonts w:ascii="Consolas" w:eastAsia="Times New Roman" w:hAnsi="Consolas" w:cs="Courier New"/>
              <w:color w:val="000000"/>
              <w:sz w:val="20"/>
              <w:szCs w:val="20"/>
              <w:lang w:val="de-DE" w:eastAsia="de-DE"/>
              <w14:ligatures w14:val="none"/>
            </w:rPr>
          </w:rPrChange>
        </w:rPr>
      </w:pPr>
      <w:ins w:id="14383" w:author="Manuel Hergenröder" w:date="2020-07-16T16:25:00Z">
        <w:r w:rsidRPr="00625FEA">
          <w:rPr>
            <w:rFonts w:ascii="Consolas" w:eastAsia="Times New Roman" w:hAnsi="Consolas" w:cs="Courier New"/>
            <w:color w:val="000000"/>
            <w:sz w:val="18"/>
            <w:szCs w:val="18"/>
            <w:lang w:eastAsia="de-DE"/>
            <w14:ligatures w14:val="none"/>
            <w:rPrChange w:id="1438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38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386" w:author="Manuel Hergenröder" w:date="2020-07-16T16:26:00Z">
              <w:rPr>
                <w:rFonts w:ascii="Consolas" w:eastAsia="Times New Roman" w:hAnsi="Consolas" w:cs="Courier New"/>
                <w:color w:val="000000"/>
                <w:sz w:val="20"/>
                <w:szCs w:val="20"/>
                <w:lang w:val="de-DE" w:eastAsia="de-DE"/>
                <w14:ligatures w14:val="none"/>
              </w:rPr>
            </w:rPrChange>
          </w:rPr>
          <w:t>.mRenderers[</w:t>
        </w:r>
        <w:r w:rsidRPr="00625FEA">
          <w:rPr>
            <w:rFonts w:ascii="Consolas" w:eastAsia="Times New Roman" w:hAnsi="Consolas" w:cs="Courier New"/>
            <w:color w:val="1F377F"/>
            <w:sz w:val="18"/>
            <w:szCs w:val="18"/>
            <w:lang w:eastAsia="de-DE"/>
            <w14:ligatures w14:val="none"/>
            <w:rPrChange w:id="1438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388" w:author="Manuel Hergenröder" w:date="2020-07-16T16:26:00Z">
              <w:rPr>
                <w:rFonts w:ascii="Consolas" w:eastAsia="Times New Roman" w:hAnsi="Consolas" w:cs="Courier New"/>
                <w:color w:val="000000"/>
                <w:sz w:val="20"/>
                <w:szCs w:val="20"/>
                <w:lang w:val="de-DE" w:eastAsia="de-DE"/>
                <w14:ligatures w14:val="none"/>
              </w:rPr>
            </w:rPrChange>
          </w:rPr>
          <w:t>].material = </w:t>
        </w:r>
        <w:r w:rsidRPr="00625FEA">
          <w:rPr>
            <w:rFonts w:ascii="Consolas" w:eastAsia="Times New Roman" w:hAnsi="Consolas" w:cs="Courier New"/>
            <w:color w:val="2B91AF"/>
            <w:sz w:val="18"/>
            <w:szCs w:val="18"/>
            <w:lang w:eastAsia="de-DE"/>
            <w14:ligatures w14:val="none"/>
            <w:rPrChange w:id="14389" w:author="Manuel Hergenröder" w:date="2020-07-16T16:26:00Z">
              <w:rPr>
                <w:rFonts w:ascii="Consolas" w:eastAsia="Times New Roman" w:hAnsi="Consolas" w:cs="Courier New"/>
                <w:color w:val="2B91AF"/>
                <w:sz w:val="20"/>
                <w:szCs w:val="20"/>
                <w:lang w:val="de-DE" w:eastAsia="de-DE"/>
                <w14:ligatures w14:val="none"/>
              </w:rPr>
            </w:rPrChange>
          </w:rPr>
          <w:t>Resources</w:t>
        </w:r>
        <w:r w:rsidRPr="00625FEA">
          <w:rPr>
            <w:rFonts w:ascii="Consolas" w:eastAsia="Times New Roman" w:hAnsi="Consolas" w:cs="Courier New"/>
            <w:color w:val="000000"/>
            <w:sz w:val="18"/>
            <w:szCs w:val="18"/>
            <w:lang w:eastAsia="de-DE"/>
            <w14:ligatures w14:val="none"/>
            <w:rPrChange w:id="1439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391" w:author="Manuel Hergenröder" w:date="2020-07-16T16:26:00Z">
              <w:rPr>
                <w:rFonts w:ascii="Consolas" w:eastAsia="Times New Roman" w:hAnsi="Consolas" w:cs="Courier New"/>
                <w:color w:val="74531F"/>
                <w:sz w:val="20"/>
                <w:szCs w:val="20"/>
                <w:lang w:val="de-DE" w:eastAsia="de-DE"/>
                <w14:ligatures w14:val="none"/>
              </w:rPr>
            </w:rPrChange>
          </w:rPr>
          <w:t>Load</w:t>
        </w:r>
        <w:r w:rsidRPr="00625FEA">
          <w:rPr>
            <w:rFonts w:ascii="Consolas" w:eastAsia="Times New Roman" w:hAnsi="Consolas" w:cs="Courier New"/>
            <w:color w:val="000000"/>
            <w:sz w:val="18"/>
            <w:szCs w:val="18"/>
            <w:lang w:eastAsia="de-DE"/>
            <w14:ligatures w14:val="none"/>
            <w:rPrChange w:id="1439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4393" w:author="Manuel Hergenröder" w:date="2020-07-16T16:26:00Z">
              <w:rPr>
                <w:rFonts w:ascii="Consolas" w:eastAsia="Times New Roman" w:hAnsi="Consolas" w:cs="Courier New"/>
                <w:color w:val="A31515"/>
                <w:sz w:val="20"/>
                <w:szCs w:val="20"/>
                <w:lang w:val="de-DE" w:eastAsia="de-DE"/>
                <w14:ligatures w14:val="none"/>
              </w:rPr>
            </w:rPrChange>
          </w:rPr>
          <w:t>"Materials/SpectrumMat"</w:t>
        </w:r>
        <w:r w:rsidRPr="00625FEA">
          <w:rPr>
            <w:rFonts w:ascii="Consolas" w:eastAsia="Times New Roman" w:hAnsi="Consolas" w:cs="Courier New"/>
            <w:color w:val="000000"/>
            <w:sz w:val="18"/>
            <w:szCs w:val="18"/>
            <w:lang w:eastAsia="de-DE"/>
            <w14:ligatures w14:val="none"/>
            <w:rPrChange w:id="1439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395" w:author="Manuel Hergenröder" w:date="2020-07-16T16:26:00Z">
              <w:rPr>
                <w:rFonts w:ascii="Consolas" w:eastAsia="Times New Roman" w:hAnsi="Consolas" w:cs="Courier New"/>
                <w:color w:val="0000FF"/>
                <w:sz w:val="20"/>
                <w:szCs w:val="20"/>
                <w:lang w:val="de-DE" w:eastAsia="de-DE"/>
                <w14:ligatures w14:val="none"/>
              </w:rPr>
            </w:rPrChange>
          </w:rPr>
          <w:t>as</w:t>
        </w:r>
        <w:r w:rsidRPr="00625FEA">
          <w:rPr>
            <w:rFonts w:ascii="Consolas" w:eastAsia="Times New Roman" w:hAnsi="Consolas" w:cs="Courier New"/>
            <w:color w:val="000000"/>
            <w:sz w:val="18"/>
            <w:szCs w:val="18"/>
            <w:lang w:eastAsia="de-DE"/>
            <w14:ligatures w14:val="none"/>
            <w:rPrChange w:id="1439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4397" w:author="Manuel Hergenröder" w:date="2020-07-16T16:26:00Z">
              <w:rPr>
                <w:rFonts w:ascii="Consolas" w:eastAsia="Times New Roman" w:hAnsi="Consolas" w:cs="Courier New"/>
                <w:color w:val="2B91AF"/>
                <w:sz w:val="20"/>
                <w:szCs w:val="20"/>
                <w:lang w:val="de-DE" w:eastAsia="de-DE"/>
                <w14:ligatures w14:val="none"/>
              </w:rPr>
            </w:rPrChange>
          </w:rPr>
          <w:t>Material</w:t>
        </w:r>
        <w:r w:rsidRPr="00625FEA">
          <w:rPr>
            <w:rFonts w:ascii="Consolas" w:eastAsia="Times New Roman" w:hAnsi="Consolas" w:cs="Courier New"/>
            <w:color w:val="000000"/>
            <w:sz w:val="18"/>
            <w:szCs w:val="18"/>
            <w:lang w:eastAsia="de-DE"/>
            <w14:ligatures w14:val="none"/>
            <w:rPrChange w:id="14398" w:author="Manuel Hergenröder" w:date="2020-07-16T16:26:00Z">
              <w:rPr>
                <w:rFonts w:ascii="Consolas" w:eastAsia="Times New Roman" w:hAnsi="Consolas" w:cs="Courier New"/>
                <w:color w:val="000000"/>
                <w:sz w:val="20"/>
                <w:szCs w:val="20"/>
                <w:lang w:val="de-DE" w:eastAsia="de-DE"/>
                <w14:ligatures w14:val="none"/>
              </w:rPr>
            </w:rPrChange>
          </w:rPr>
          <w:t>;</w:t>
        </w:r>
      </w:ins>
    </w:p>
    <w:p w14:paraId="6368625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399" w:author="Manuel Hergenröder" w:date="2020-07-16T16:25:00Z"/>
          <w:rFonts w:ascii="Consolas" w:eastAsia="Times New Roman" w:hAnsi="Consolas" w:cs="Courier New"/>
          <w:color w:val="000000"/>
          <w:sz w:val="18"/>
          <w:szCs w:val="18"/>
          <w:lang w:eastAsia="de-DE"/>
          <w14:ligatures w14:val="none"/>
          <w:rPrChange w:id="14400" w:author="Manuel Hergenröder" w:date="2020-07-16T16:26:00Z">
            <w:rPr>
              <w:ins w:id="14401" w:author="Manuel Hergenröder" w:date="2020-07-16T16:25:00Z"/>
              <w:rFonts w:ascii="Consolas" w:eastAsia="Times New Roman" w:hAnsi="Consolas" w:cs="Courier New"/>
              <w:color w:val="000000"/>
              <w:sz w:val="20"/>
              <w:szCs w:val="20"/>
              <w:lang w:val="de-DE" w:eastAsia="de-DE"/>
              <w14:ligatures w14:val="none"/>
            </w:rPr>
          </w:rPrChange>
        </w:rPr>
      </w:pPr>
      <w:ins w:id="14402" w:author="Manuel Hergenröder" w:date="2020-07-16T16:25:00Z">
        <w:r w:rsidRPr="00625FEA">
          <w:rPr>
            <w:rFonts w:ascii="Consolas" w:eastAsia="Times New Roman" w:hAnsi="Consolas" w:cs="Courier New"/>
            <w:color w:val="000000"/>
            <w:sz w:val="18"/>
            <w:szCs w:val="18"/>
            <w:lang w:eastAsia="de-DE"/>
            <w14:ligatures w14:val="none"/>
            <w:rPrChange w:id="1440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69169E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404" w:author="Manuel Hergenröder" w:date="2020-07-16T16:25:00Z"/>
          <w:rFonts w:ascii="Consolas" w:eastAsia="Times New Roman" w:hAnsi="Consolas" w:cs="Courier New"/>
          <w:color w:val="000000"/>
          <w:sz w:val="18"/>
          <w:szCs w:val="18"/>
          <w:lang w:eastAsia="de-DE"/>
          <w14:ligatures w14:val="none"/>
          <w:rPrChange w:id="14405" w:author="Manuel Hergenröder" w:date="2020-07-16T16:26:00Z">
            <w:rPr>
              <w:ins w:id="14406" w:author="Manuel Hergenröder" w:date="2020-07-16T16:25:00Z"/>
              <w:rFonts w:ascii="Consolas" w:eastAsia="Times New Roman" w:hAnsi="Consolas" w:cs="Courier New"/>
              <w:color w:val="000000"/>
              <w:sz w:val="20"/>
              <w:szCs w:val="20"/>
              <w:lang w:val="de-DE" w:eastAsia="de-DE"/>
              <w14:ligatures w14:val="none"/>
            </w:rPr>
          </w:rPrChange>
        </w:rPr>
      </w:pPr>
      <w:ins w:id="14407" w:author="Manuel Hergenröder" w:date="2020-07-16T16:25:00Z">
        <w:r w:rsidRPr="00625FEA">
          <w:rPr>
            <w:rFonts w:ascii="Consolas" w:eastAsia="Times New Roman" w:hAnsi="Consolas" w:cs="Courier New"/>
            <w:color w:val="000000"/>
            <w:sz w:val="18"/>
            <w:szCs w:val="18"/>
            <w:lang w:eastAsia="de-DE"/>
            <w14:ligatures w14:val="none"/>
            <w:rPrChange w:id="1440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40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410" w:author="Manuel Hergenröder" w:date="2020-07-16T16:26:00Z">
              <w:rPr>
                <w:rFonts w:ascii="Consolas" w:eastAsia="Times New Roman" w:hAnsi="Consolas" w:cs="Courier New"/>
                <w:color w:val="000000"/>
                <w:sz w:val="20"/>
                <w:szCs w:val="20"/>
                <w:lang w:val="de-DE" w:eastAsia="de-DE"/>
                <w14:ligatures w14:val="none"/>
              </w:rPr>
            </w:rPrChange>
          </w:rPr>
          <w:t>.meshes[</w:t>
        </w:r>
        <w:r w:rsidRPr="00625FEA">
          <w:rPr>
            <w:rFonts w:ascii="Consolas" w:eastAsia="Times New Roman" w:hAnsi="Consolas" w:cs="Courier New"/>
            <w:color w:val="1F377F"/>
            <w:sz w:val="18"/>
            <w:szCs w:val="18"/>
            <w:lang w:eastAsia="de-DE"/>
            <w14:ligatures w14:val="none"/>
            <w:rPrChange w:id="1441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41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4413"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441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4415" w:author="Manuel Hergenröder" w:date="2020-07-16T16:26:00Z">
              <w:rPr>
                <w:rFonts w:ascii="Consolas" w:eastAsia="Times New Roman" w:hAnsi="Consolas" w:cs="Courier New"/>
                <w:color w:val="2B91AF"/>
                <w:sz w:val="20"/>
                <w:szCs w:val="20"/>
                <w:lang w:val="de-DE" w:eastAsia="de-DE"/>
                <w14:ligatures w14:val="none"/>
              </w:rPr>
            </w:rPrChange>
          </w:rPr>
          <w:t>Mesh</w:t>
        </w:r>
        <w:r w:rsidRPr="00625FEA">
          <w:rPr>
            <w:rFonts w:ascii="Consolas" w:eastAsia="Times New Roman" w:hAnsi="Consolas" w:cs="Courier New"/>
            <w:color w:val="000000"/>
            <w:sz w:val="18"/>
            <w:szCs w:val="18"/>
            <w:lang w:eastAsia="de-DE"/>
            <w14:ligatures w14:val="none"/>
            <w:rPrChange w:id="14416" w:author="Manuel Hergenröder" w:date="2020-07-16T16:26:00Z">
              <w:rPr>
                <w:rFonts w:ascii="Consolas" w:eastAsia="Times New Roman" w:hAnsi="Consolas" w:cs="Courier New"/>
                <w:color w:val="000000"/>
                <w:sz w:val="20"/>
                <w:szCs w:val="20"/>
                <w:lang w:val="de-DE" w:eastAsia="de-DE"/>
                <w14:ligatures w14:val="none"/>
              </w:rPr>
            </w:rPrChange>
          </w:rPr>
          <w:t>();</w:t>
        </w:r>
      </w:ins>
    </w:p>
    <w:p w14:paraId="039811D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417" w:author="Manuel Hergenröder" w:date="2020-07-16T16:25:00Z"/>
          <w:rFonts w:ascii="Consolas" w:eastAsia="Times New Roman" w:hAnsi="Consolas" w:cs="Courier New"/>
          <w:color w:val="000000"/>
          <w:sz w:val="18"/>
          <w:szCs w:val="18"/>
          <w:lang w:eastAsia="de-DE"/>
          <w14:ligatures w14:val="none"/>
          <w:rPrChange w:id="14418" w:author="Manuel Hergenröder" w:date="2020-07-16T16:26:00Z">
            <w:rPr>
              <w:ins w:id="14419" w:author="Manuel Hergenröder" w:date="2020-07-16T16:25:00Z"/>
              <w:rFonts w:ascii="Consolas" w:eastAsia="Times New Roman" w:hAnsi="Consolas" w:cs="Courier New"/>
              <w:color w:val="000000"/>
              <w:sz w:val="20"/>
              <w:szCs w:val="20"/>
              <w:lang w:val="de-DE" w:eastAsia="de-DE"/>
              <w14:ligatures w14:val="none"/>
            </w:rPr>
          </w:rPrChange>
        </w:rPr>
      </w:pPr>
      <w:ins w:id="14420" w:author="Manuel Hergenröder" w:date="2020-07-16T16:25:00Z">
        <w:r w:rsidRPr="00625FEA">
          <w:rPr>
            <w:rFonts w:ascii="Consolas" w:eastAsia="Times New Roman" w:hAnsi="Consolas" w:cs="Courier New"/>
            <w:color w:val="000000"/>
            <w:sz w:val="18"/>
            <w:szCs w:val="18"/>
            <w:lang w:eastAsia="de-DE"/>
            <w14:ligatures w14:val="none"/>
            <w:rPrChange w:id="1442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BF13FE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422" w:author="Manuel Hergenröder" w:date="2020-07-16T16:25:00Z"/>
          <w:rFonts w:ascii="Consolas" w:eastAsia="Times New Roman" w:hAnsi="Consolas" w:cs="Courier New"/>
          <w:color w:val="000000"/>
          <w:sz w:val="18"/>
          <w:szCs w:val="18"/>
          <w:lang w:eastAsia="de-DE"/>
          <w14:ligatures w14:val="none"/>
          <w:rPrChange w:id="14423" w:author="Manuel Hergenröder" w:date="2020-07-16T16:26:00Z">
            <w:rPr>
              <w:ins w:id="14424" w:author="Manuel Hergenröder" w:date="2020-07-16T16:25:00Z"/>
              <w:rFonts w:ascii="Consolas" w:eastAsia="Times New Roman" w:hAnsi="Consolas" w:cs="Courier New"/>
              <w:color w:val="000000"/>
              <w:sz w:val="20"/>
              <w:szCs w:val="20"/>
              <w:lang w:val="de-DE" w:eastAsia="de-DE"/>
              <w14:ligatures w14:val="none"/>
            </w:rPr>
          </w:rPrChange>
        </w:rPr>
      </w:pPr>
      <w:ins w:id="14425" w:author="Manuel Hergenröder" w:date="2020-07-16T16:25:00Z">
        <w:r w:rsidRPr="00625FEA">
          <w:rPr>
            <w:rFonts w:ascii="Consolas" w:eastAsia="Times New Roman" w:hAnsi="Consolas" w:cs="Courier New"/>
            <w:color w:val="000000"/>
            <w:sz w:val="18"/>
            <w:szCs w:val="18"/>
            <w:lang w:eastAsia="de-DE"/>
            <w14:ligatures w14:val="none"/>
            <w:rPrChange w:id="1442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4427" w:author="Manuel Hergenröder" w:date="2020-07-16T16:26:00Z">
              <w:rPr>
                <w:rFonts w:ascii="Consolas" w:eastAsia="Times New Roman" w:hAnsi="Consolas" w:cs="Courier New"/>
                <w:color w:val="008000"/>
                <w:sz w:val="20"/>
                <w:szCs w:val="20"/>
                <w:lang w:val="de-DE" w:eastAsia="de-DE"/>
                <w14:ligatures w14:val="none"/>
              </w:rPr>
            </w:rPrChange>
          </w:rPr>
          <w:t>// Create Spectrum polygons</w:t>
        </w:r>
      </w:ins>
    </w:p>
    <w:p w14:paraId="712DF9E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428" w:author="Manuel Hergenröder" w:date="2020-07-16T16:25:00Z"/>
          <w:rFonts w:ascii="Consolas" w:eastAsia="Times New Roman" w:hAnsi="Consolas" w:cs="Courier New"/>
          <w:color w:val="000000"/>
          <w:sz w:val="18"/>
          <w:szCs w:val="18"/>
          <w:lang w:eastAsia="de-DE"/>
          <w14:ligatures w14:val="none"/>
          <w:rPrChange w:id="14429" w:author="Manuel Hergenröder" w:date="2020-07-16T16:26:00Z">
            <w:rPr>
              <w:ins w:id="14430" w:author="Manuel Hergenröder" w:date="2020-07-16T16:25:00Z"/>
              <w:rFonts w:ascii="Consolas" w:eastAsia="Times New Roman" w:hAnsi="Consolas" w:cs="Courier New"/>
              <w:color w:val="000000"/>
              <w:sz w:val="20"/>
              <w:szCs w:val="20"/>
              <w:lang w:val="de-DE" w:eastAsia="de-DE"/>
              <w14:ligatures w14:val="none"/>
            </w:rPr>
          </w:rPrChange>
        </w:rPr>
      </w:pPr>
      <w:ins w:id="14431" w:author="Manuel Hergenröder" w:date="2020-07-16T16:25:00Z">
        <w:r w:rsidRPr="00625FEA">
          <w:rPr>
            <w:rFonts w:ascii="Consolas" w:eastAsia="Times New Roman" w:hAnsi="Consolas" w:cs="Courier New"/>
            <w:color w:val="000000"/>
            <w:sz w:val="18"/>
            <w:szCs w:val="18"/>
            <w:lang w:eastAsia="de-DE"/>
            <w14:ligatures w14:val="none"/>
            <w:rPrChange w:id="1443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43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434" w:author="Manuel Hergenröder" w:date="2020-07-16T16:26:00Z">
              <w:rPr>
                <w:rFonts w:ascii="Consolas" w:eastAsia="Times New Roman" w:hAnsi="Consolas" w:cs="Courier New"/>
                <w:color w:val="000000"/>
                <w:sz w:val="20"/>
                <w:szCs w:val="20"/>
                <w:lang w:val="de-DE" w:eastAsia="de-DE"/>
                <w14:ligatures w14:val="none"/>
              </w:rPr>
            </w:rPrChange>
          </w:rPr>
          <w:t>.meshes[</w:t>
        </w:r>
        <w:r w:rsidRPr="00625FEA">
          <w:rPr>
            <w:rFonts w:ascii="Consolas" w:eastAsia="Times New Roman" w:hAnsi="Consolas" w:cs="Courier New"/>
            <w:color w:val="1F377F"/>
            <w:sz w:val="18"/>
            <w:szCs w:val="18"/>
            <w:lang w:eastAsia="de-DE"/>
            <w14:ligatures w14:val="none"/>
            <w:rPrChange w:id="1443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43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437" w:author="Manuel Hergenröder" w:date="2020-07-16T16:26:00Z">
              <w:rPr>
                <w:rFonts w:ascii="Consolas" w:eastAsia="Times New Roman" w:hAnsi="Consolas" w:cs="Courier New"/>
                <w:color w:val="74531F"/>
                <w:sz w:val="20"/>
                <w:szCs w:val="20"/>
                <w:lang w:val="de-DE" w:eastAsia="de-DE"/>
                <w14:ligatures w14:val="none"/>
              </w:rPr>
            </w:rPrChange>
          </w:rPr>
          <w:t>MarkDynamic</w:t>
        </w:r>
        <w:r w:rsidRPr="00625FEA">
          <w:rPr>
            <w:rFonts w:ascii="Consolas" w:eastAsia="Times New Roman" w:hAnsi="Consolas" w:cs="Courier New"/>
            <w:color w:val="000000"/>
            <w:sz w:val="18"/>
            <w:szCs w:val="18"/>
            <w:lang w:eastAsia="de-DE"/>
            <w14:ligatures w14:val="none"/>
            <w:rPrChange w:id="1443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4439" w:author="Manuel Hergenröder" w:date="2020-07-16T16:26:00Z">
              <w:rPr>
                <w:rFonts w:ascii="Consolas" w:eastAsia="Times New Roman" w:hAnsi="Consolas" w:cs="Courier New"/>
                <w:color w:val="008000"/>
                <w:sz w:val="20"/>
                <w:szCs w:val="20"/>
                <w:lang w:val="de-DE" w:eastAsia="de-DE"/>
                <w14:ligatures w14:val="none"/>
              </w:rPr>
            </w:rPrChange>
          </w:rPr>
          <w:t>// to get better performance when continually updating the Mesh</w:t>
        </w:r>
      </w:ins>
    </w:p>
    <w:p w14:paraId="0BD9038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440" w:author="Manuel Hergenröder" w:date="2020-07-16T16:25:00Z"/>
          <w:rFonts w:ascii="Consolas" w:eastAsia="Times New Roman" w:hAnsi="Consolas" w:cs="Courier New"/>
          <w:color w:val="000000"/>
          <w:sz w:val="18"/>
          <w:szCs w:val="18"/>
          <w:lang w:eastAsia="de-DE"/>
          <w14:ligatures w14:val="none"/>
          <w:rPrChange w:id="14441" w:author="Manuel Hergenröder" w:date="2020-07-16T16:26:00Z">
            <w:rPr>
              <w:ins w:id="14442" w:author="Manuel Hergenröder" w:date="2020-07-16T16:25:00Z"/>
              <w:rFonts w:ascii="Consolas" w:eastAsia="Times New Roman" w:hAnsi="Consolas" w:cs="Courier New"/>
              <w:color w:val="000000"/>
              <w:sz w:val="20"/>
              <w:szCs w:val="20"/>
              <w:lang w:val="de-DE" w:eastAsia="de-DE"/>
              <w14:ligatures w14:val="none"/>
            </w:rPr>
          </w:rPrChange>
        </w:rPr>
      </w:pPr>
      <w:ins w:id="14443" w:author="Manuel Hergenröder" w:date="2020-07-16T16:25:00Z">
        <w:r w:rsidRPr="00625FEA">
          <w:rPr>
            <w:rFonts w:ascii="Consolas" w:eastAsia="Times New Roman" w:hAnsi="Consolas" w:cs="Courier New"/>
            <w:color w:val="000000"/>
            <w:sz w:val="18"/>
            <w:szCs w:val="18"/>
            <w:lang w:eastAsia="de-DE"/>
            <w14:ligatures w14:val="none"/>
            <w:rPrChange w:id="1444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44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44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447" w:author="Manuel Hergenröder" w:date="2020-07-16T16:26:00Z">
              <w:rPr>
                <w:rFonts w:ascii="Consolas" w:eastAsia="Times New Roman" w:hAnsi="Consolas" w:cs="Courier New"/>
                <w:color w:val="74531F"/>
                <w:sz w:val="20"/>
                <w:szCs w:val="20"/>
                <w:lang w:val="de-DE" w:eastAsia="de-DE"/>
                <w14:ligatures w14:val="none"/>
              </w:rPr>
            </w:rPrChange>
          </w:rPr>
          <w:t>SetVertices</w:t>
        </w:r>
        <w:r w:rsidRPr="00625FEA">
          <w:rPr>
            <w:rFonts w:ascii="Consolas" w:eastAsia="Times New Roman" w:hAnsi="Consolas" w:cs="Courier New"/>
            <w:color w:val="000000"/>
            <w:sz w:val="18"/>
            <w:szCs w:val="18"/>
            <w:lang w:eastAsia="de-DE"/>
            <w14:ligatures w14:val="none"/>
            <w:rPrChange w:id="1444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4449"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450" w:author="Manuel Hergenröder" w:date="2020-07-16T16:26:00Z">
              <w:rPr>
                <w:rFonts w:ascii="Consolas" w:eastAsia="Times New Roman" w:hAnsi="Consolas" w:cs="Courier New"/>
                <w:color w:val="000000"/>
                <w:sz w:val="20"/>
                <w:szCs w:val="20"/>
                <w:lang w:val="de-DE" w:eastAsia="de-DE"/>
                <w14:ligatures w14:val="none"/>
              </w:rPr>
            </w:rPrChange>
          </w:rPr>
          <w:t>);</w:t>
        </w:r>
      </w:ins>
    </w:p>
    <w:p w14:paraId="1F6978E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451" w:author="Manuel Hergenröder" w:date="2020-07-16T16:25:00Z"/>
          <w:rFonts w:ascii="Consolas" w:eastAsia="Times New Roman" w:hAnsi="Consolas" w:cs="Courier New"/>
          <w:color w:val="000000"/>
          <w:sz w:val="18"/>
          <w:szCs w:val="18"/>
          <w:lang w:eastAsia="de-DE"/>
          <w14:ligatures w14:val="none"/>
          <w:rPrChange w:id="14452" w:author="Manuel Hergenröder" w:date="2020-07-16T16:26:00Z">
            <w:rPr>
              <w:ins w:id="14453" w:author="Manuel Hergenröder" w:date="2020-07-16T16:25:00Z"/>
              <w:rFonts w:ascii="Consolas" w:eastAsia="Times New Roman" w:hAnsi="Consolas" w:cs="Courier New"/>
              <w:color w:val="000000"/>
              <w:sz w:val="20"/>
              <w:szCs w:val="20"/>
              <w:lang w:val="de-DE" w:eastAsia="de-DE"/>
              <w14:ligatures w14:val="none"/>
            </w:rPr>
          </w:rPrChange>
        </w:rPr>
      </w:pPr>
      <w:ins w:id="14454" w:author="Manuel Hergenröder" w:date="2020-07-16T16:25:00Z">
        <w:r w:rsidRPr="00625FEA">
          <w:rPr>
            <w:rFonts w:ascii="Consolas" w:eastAsia="Times New Roman" w:hAnsi="Consolas" w:cs="Courier New"/>
            <w:color w:val="000000"/>
            <w:sz w:val="18"/>
            <w:szCs w:val="18"/>
            <w:lang w:eastAsia="de-DE"/>
            <w14:ligatures w14:val="none"/>
            <w:rPrChange w:id="1445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45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45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458" w:author="Manuel Hergenröder" w:date="2020-07-16T16:26:00Z">
              <w:rPr>
                <w:rFonts w:ascii="Consolas" w:eastAsia="Times New Roman" w:hAnsi="Consolas" w:cs="Courier New"/>
                <w:color w:val="74531F"/>
                <w:sz w:val="20"/>
                <w:szCs w:val="20"/>
                <w:lang w:val="de-DE" w:eastAsia="de-DE"/>
                <w14:ligatures w14:val="none"/>
              </w:rPr>
            </w:rPrChange>
          </w:rPr>
          <w:t>SetMeshColors</w:t>
        </w:r>
        <w:r w:rsidRPr="00625FEA">
          <w:rPr>
            <w:rFonts w:ascii="Consolas" w:eastAsia="Times New Roman" w:hAnsi="Consolas" w:cs="Courier New"/>
            <w:color w:val="000000"/>
            <w:sz w:val="18"/>
            <w:szCs w:val="18"/>
            <w:lang w:eastAsia="de-DE"/>
            <w14:ligatures w14:val="none"/>
            <w:rPrChange w:id="1445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4460"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461" w:author="Manuel Hergenröder" w:date="2020-07-16T16:26:00Z">
              <w:rPr>
                <w:rFonts w:ascii="Consolas" w:eastAsia="Times New Roman" w:hAnsi="Consolas" w:cs="Courier New"/>
                <w:color w:val="000000"/>
                <w:sz w:val="20"/>
                <w:szCs w:val="20"/>
                <w:lang w:val="de-DE" w:eastAsia="de-DE"/>
                <w14:ligatures w14:val="none"/>
              </w:rPr>
            </w:rPrChange>
          </w:rPr>
          <w:t>);</w:t>
        </w:r>
      </w:ins>
    </w:p>
    <w:p w14:paraId="2C5049D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462" w:author="Manuel Hergenröder" w:date="2020-07-16T16:25:00Z"/>
          <w:rFonts w:ascii="Consolas" w:eastAsia="Times New Roman" w:hAnsi="Consolas" w:cs="Courier New"/>
          <w:color w:val="000000"/>
          <w:sz w:val="18"/>
          <w:szCs w:val="18"/>
          <w:lang w:eastAsia="de-DE"/>
          <w14:ligatures w14:val="none"/>
          <w:rPrChange w:id="14463" w:author="Manuel Hergenröder" w:date="2020-07-16T16:26:00Z">
            <w:rPr>
              <w:ins w:id="14464" w:author="Manuel Hergenröder" w:date="2020-07-16T16:25:00Z"/>
              <w:rFonts w:ascii="Consolas" w:eastAsia="Times New Roman" w:hAnsi="Consolas" w:cs="Courier New"/>
              <w:color w:val="000000"/>
              <w:sz w:val="20"/>
              <w:szCs w:val="20"/>
              <w:lang w:val="de-DE" w:eastAsia="de-DE"/>
              <w14:ligatures w14:val="none"/>
            </w:rPr>
          </w:rPrChange>
        </w:rPr>
      </w:pPr>
      <w:ins w:id="14465" w:author="Manuel Hergenröder" w:date="2020-07-16T16:25:00Z">
        <w:r w:rsidRPr="00625FEA">
          <w:rPr>
            <w:rFonts w:ascii="Consolas" w:eastAsia="Times New Roman" w:hAnsi="Consolas" w:cs="Courier New"/>
            <w:color w:val="000000"/>
            <w:sz w:val="18"/>
            <w:szCs w:val="18"/>
            <w:lang w:eastAsia="de-DE"/>
            <w14:ligatures w14:val="none"/>
            <w:rPrChange w:id="1446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46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46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469" w:author="Manuel Hergenröder" w:date="2020-07-16T16:26:00Z">
              <w:rPr>
                <w:rFonts w:ascii="Consolas" w:eastAsia="Times New Roman" w:hAnsi="Consolas" w:cs="Courier New"/>
                <w:color w:val="74531F"/>
                <w:sz w:val="20"/>
                <w:szCs w:val="20"/>
                <w:lang w:val="de-DE" w:eastAsia="de-DE"/>
                <w14:ligatures w14:val="none"/>
              </w:rPr>
            </w:rPrChange>
          </w:rPr>
          <w:t>SetTriangles</w:t>
        </w:r>
        <w:r w:rsidRPr="00625FEA">
          <w:rPr>
            <w:rFonts w:ascii="Consolas" w:eastAsia="Times New Roman" w:hAnsi="Consolas" w:cs="Courier New"/>
            <w:color w:val="000000"/>
            <w:sz w:val="18"/>
            <w:szCs w:val="18"/>
            <w:lang w:eastAsia="de-DE"/>
            <w14:ligatures w14:val="none"/>
            <w:rPrChange w:id="1447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447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472" w:author="Manuel Hergenröder" w:date="2020-07-16T16:26:00Z">
              <w:rPr>
                <w:rFonts w:ascii="Consolas" w:eastAsia="Times New Roman" w:hAnsi="Consolas" w:cs="Courier New"/>
                <w:color w:val="000000"/>
                <w:sz w:val="20"/>
                <w:szCs w:val="20"/>
                <w:lang w:val="de-DE" w:eastAsia="de-DE"/>
                <w14:ligatures w14:val="none"/>
              </w:rPr>
            </w:rPrChange>
          </w:rPr>
          <w:t>);</w:t>
        </w:r>
      </w:ins>
    </w:p>
    <w:p w14:paraId="1F2D12E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473" w:author="Manuel Hergenröder" w:date="2020-07-16T16:25:00Z"/>
          <w:rFonts w:ascii="Consolas" w:eastAsia="Times New Roman" w:hAnsi="Consolas" w:cs="Courier New"/>
          <w:color w:val="000000"/>
          <w:sz w:val="18"/>
          <w:szCs w:val="18"/>
          <w:lang w:eastAsia="de-DE"/>
          <w14:ligatures w14:val="none"/>
          <w:rPrChange w:id="14474" w:author="Manuel Hergenröder" w:date="2020-07-16T16:26:00Z">
            <w:rPr>
              <w:ins w:id="14475" w:author="Manuel Hergenröder" w:date="2020-07-16T16:25:00Z"/>
              <w:rFonts w:ascii="Consolas" w:eastAsia="Times New Roman" w:hAnsi="Consolas" w:cs="Courier New"/>
              <w:color w:val="000000"/>
              <w:sz w:val="20"/>
              <w:szCs w:val="20"/>
              <w:lang w:val="de-DE" w:eastAsia="de-DE"/>
              <w14:ligatures w14:val="none"/>
            </w:rPr>
          </w:rPrChange>
        </w:rPr>
      </w:pPr>
      <w:ins w:id="14476" w:author="Manuel Hergenröder" w:date="2020-07-16T16:25:00Z">
        <w:r w:rsidRPr="00625FEA">
          <w:rPr>
            <w:rFonts w:ascii="Consolas" w:eastAsia="Times New Roman" w:hAnsi="Consolas" w:cs="Courier New"/>
            <w:color w:val="000000"/>
            <w:sz w:val="18"/>
            <w:szCs w:val="18"/>
            <w:lang w:eastAsia="de-DE"/>
            <w14:ligatures w14:val="none"/>
            <w:rPrChange w:id="1447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47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479" w:author="Manuel Hergenröder" w:date="2020-07-16T16:26:00Z">
              <w:rPr>
                <w:rFonts w:ascii="Consolas" w:eastAsia="Times New Roman" w:hAnsi="Consolas" w:cs="Courier New"/>
                <w:color w:val="000000"/>
                <w:sz w:val="20"/>
                <w:szCs w:val="20"/>
                <w:lang w:val="de-DE" w:eastAsia="de-DE"/>
                <w14:ligatures w14:val="none"/>
              </w:rPr>
            </w:rPrChange>
          </w:rPr>
          <w:t>.meshes[</w:t>
        </w:r>
        <w:r w:rsidRPr="00625FEA">
          <w:rPr>
            <w:rFonts w:ascii="Consolas" w:eastAsia="Times New Roman" w:hAnsi="Consolas" w:cs="Courier New"/>
            <w:color w:val="1F377F"/>
            <w:sz w:val="18"/>
            <w:szCs w:val="18"/>
            <w:lang w:eastAsia="de-DE"/>
            <w14:ligatures w14:val="none"/>
            <w:rPrChange w:id="14480"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48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482" w:author="Manuel Hergenröder" w:date="2020-07-16T16:26:00Z">
              <w:rPr>
                <w:rFonts w:ascii="Consolas" w:eastAsia="Times New Roman" w:hAnsi="Consolas" w:cs="Courier New"/>
                <w:color w:val="74531F"/>
                <w:sz w:val="20"/>
                <w:szCs w:val="20"/>
                <w:lang w:val="de-DE" w:eastAsia="de-DE"/>
                <w14:ligatures w14:val="none"/>
              </w:rPr>
            </w:rPrChange>
          </w:rPr>
          <w:t>RecalculateBounds</w:t>
        </w:r>
        <w:r w:rsidRPr="00625FEA">
          <w:rPr>
            <w:rFonts w:ascii="Consolas" w:eastAsia="Times New Roman" w:hAnsi="Consolas" w:cs="Courier New"/>
            <w:color w:val="000000"/>
            <w:sz w:val="18"/>
            <w:szCs w:val="18"/>
            <w:lang w:eastAsia="de-DE"/>
            <w14:ligatures w14:val="none"/>
            <w:rPrChange w:id="14483" w:author="Manuel Hergenröder" w:date="2020-07-16T16:26:00Z">
              <w:rPr>
                <w:rFonts w:ascii="Consolas" w:eastAsia="Times New Roman" w:hAnsi="Consolas" w:cs="Courier New"/>
                <w:color w:val="000000"/>
                <w:sz w:val="20"/>
                <w:szCs w:val="20"/>
                <w:lang w:val="de-DE" w:eastAsia="de-DE"/>
                <w14:ligatures w14:val="none"/>
              </w:rPr>
            </w:rPrChange>
          </w:rPr>
          <w:t>();</w:t>
        </w:r>
      </w:ins>
    </w:p>
    <w:p w14:paraId="1F3BB77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484" w:author="Manuel Hergenröder" w:date="2020-07-16T16:25:00Z"/>
          <w:rFonts w:ascii="Consolas" w:eastAsia="Times New Roman" w:hAnsi="Consolas" w:cs="Courier New"/>
          <w:color w:val="000000"/>
          <w:sz w:val="18"/>
          <w:szCs w:val="18"/>
          <w:lang w:eastAsia="de-DE"/>
          <w14:ligatures w14:val="none"/>
          <w:rPrChange w:id="14485" w:author="Manuel Hergenröder" w:date="2020-07-16T16:26:00Z">
            <w:rPr>
              <w:ins w:id="14486" w:author="Manuel Hergenröder" w:date="2020-07-16T16:25:00Z"/>
              <w:rFonts w:ascii="Consolas" w:eastAsia="Times New Roman" w:hAnsi="Consolas" w:cs="Courier New"/>
              <w:color w:val="000000"/>
              <w:sz w:val="20"/>
              <w:szCs w:val="20"/>
              <w:lang w:val="de-DE" w:eastAsia="de-DE"/>
              <w14:ligatures w14:val="none"/>
            </w:rPr>
          </w:rPrChange>
        </w:rPr>
      </w:pPr>
      <w:ins w:id="14487" w:author="Manuel Hergenröder" w:date="2020-07-16T16:25:00Z">
        <w:r w:rsidRPr="00625FEA">
          <w:rPr>
            <w:rFonts w:ascii="Consolas" w:eastAsia="Times New Roman" w:hAnsi="Consolas" w:cs="Courier New"/>
            <w:color w:val="000000"/>
            <w:sz w:val="18"/>
            <w:szCs w:val="18"/>
            <w:lang w:eastAsia="de-DE"/>
            <w14:ligatures w14:val="none"/>
            <w:rPrChange w:id="1448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48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490" w:author="Manuel Hergenröder" w:date="2020-07-16T16:26:00Z">
              <w:rPr>
                <w:rFonts w:ascii="Consolas" w:eastAsia="Times New Roman" w:hAnsi="Consolas" w:cs="Courier New"/>
                <w:color w:val="000000"/>
                <w:sz w:val="20"/>
                <w:szCs w:val="20"/>
                <w:lang w:val="de-DE" w:eastAsia="de-DE"/>
                <w14:ligatures w14:val="none"/>
              </w:rPr>
            </w:rPrChange>
          </w:rPr>
          <w:t>.meshes[</w:t>
        </w:r>
        <w:r w:rsidRPr="00625FEA">
          <w:rPr>
            <w:rFonts w:ascii="Consolas" w:eastAsia="Times New Roman" w:hAnsi="Consolas" w:cs="Courier New"/>
            <w:color w:val="1F377F"/>
            <w:sz w:val="18"/>
            <w:szCs w:val="18"/>
            <w:lang w:eastAsia="de-DE"/>
            <w14:ligatures w14:val="none"/>
            <w:rPrChange w:id="1449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49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493" w:author="Manuel Hergenröder" w:date="2020-07-16T16:26:00Z">
              <w:rPr>
                <w:rFonts w:ascii="Consolas" w:eastAsia="Times New Roman" w:hAnsi="Consolas" w:cs="Courier New"/>
                <w:color w:val="74531F"/>
                <w:sz w:val="20"/>
                <w:szCs w:val="20"/>
                <w:lang w:val="de-DE" w:eastAsia="de-DE"/>
                <w14:ligatures w14:val="none"/>
              </w:rPr>
            </w:rPrChange>
          </w:rPr>
          <w:t>RecalculateNormals</w:t>
        </w:r>
        <w:r w:rsidRPr="00625FEA">
          <w:rPr>
            <w:rFonts w:ascii="Consolas" w:eastAsia="Times New Roman" w:hAnsi="Consolas" w:cs="Courier New"/>
            <w:color w:val="000000"/>
            <w:sz w:val="18"/>
            <w:szCs w:val="18"/>
            <w:lang w:eastAsia="de-DE"/>
            <w14:ligatures w14:val="none"/>
            <w:rPrChange w:id="14494" w:author="Manuel Hergenröder" w:date="2020-07-16T16:26:00Z">
              <w:rPr>
                <w:rFonts w:ascii="Consolas" w:eastAsia="Times New Roman" w:hAnsi="Consolas" w:cs="Courier New"/>
                <w:color w:val="000000"/>
                <w:sz w:val="20"/>
                <w:szCs w:val="20"/>
                <w:lang w:val="de-DE" w:eastAsia="de-DE"/>
                <w14:ligatures w14:val="none"/>
              </w:rPr>
            </w:rPrChange>
          </w:rPr>
          <w:t>();</w:t>
        </w:r>
      </w:ins>
    </w:p>
    <w:p w14:paraId="50F9E78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495" w:author="Manuel Hergenröder" w:date="2020-07-16T16:25:00Z"/>
          <w:rFonts w:ascii="Consolas" w:eastAsia="Times New Roman" w:hAnsi="Consolas" w:cs="Courier New"/>
          <w:color w:val="000000"/>
          <w:sz w:val="18"/>
          <w:szCs w:val="18"/>
          <w:lang w:eastAsia="de-DE"/>
          <w14:ligatures w14:val="none"/>
          <w:rPrChange w:id="14496" w:author="Manuel Hergenröder" w:date="2020-07-16T16:26:00Z">
            <w:rPr>
              <w:ins w:id="14497" w:author="Manuel Hergenröder" w:date="2020-07-16T16:25:00Z"/>
              <w:rFonts w:ascii="Consolas" w:eastAsia="Times New Roman" w:hAnsi="Consolas" w:cs="Courier New"/>
              <w:color w:val="000000"/>
              <w:sz w:val="20"/>
              <w:szCs w:val="20"/>
              <w:lang w:val="de-DE" w:eastAsia="de-DE"/>
              <w14:ligatures w14:val="none"/>
            </w:rPr>
          </w:rPrChange>
        </w:rPr>
      </w:pPr>
      <w:ins w:id="14498" w:author="Manuel Hergenröder" w:date="2020-07-16T16:25:00Z">
        <w:r w:rsidRPr="00625FEA">
          <w:rPr>
            <w:rFonts w:ascii="Consolas" w:eastAsia="Times New Roman" w:hAnsi="Consolas" w:cs="Courier New"/>
            <w:color w:val="000000"/>
            <w:sz w:val="18"/>
            <w:szCs w:val="18"/>
            <w:lang w:eastAsia="de-DE"/>
            <w14:ligatures w14:val="none"/>
            <w:rPrChange w:id="1449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E34390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500" w:author="Manuel Hergenröder" w:date="2020-07-16T16:25:00Z"/>
          <w:rFonts w:ascii="Consolas" w:eastAsia="Times New Roman" w:hAnsi="Consolas" w:cs="Courier New"/>
          <w:color w:val="000000"/>
          <w:sz w:val="18"/>
          <w:szCs w:val="18"/>
          <w:lang w:eastAsia="de-DE"/>
          <w14:ligatures w14:val="none"/>
          <w:rPrChange w:id="14501" w:author="Manuel Hergenröder" w:date="2020-07-16T16:26:00Z">
            <w:rPr>
              <w:ins w:id="14502" w:author="Manuel Hergenröder" w:date="2020-07-16T16:25:00Z"/>
              <w:rFonts w:ascii="Consolas" w:eastAsia="Times New Roman" w:hAnsi="Consolas" w:cs="Courier New"/>
              <w:color w:val="000000"/>
              <w:sz w:val="20"/>
              <w:szCs w:val="20"/>
              <w:lang w:val="de-DE" w:eastAsia="de-DE"/>
              <w14:ligatures w14:val="none"/>
            </w:rPr>
          </w:rPrChange>
        </w:rPr>
      </w:pPr>
      <w:ins w:id="14503" w:author="Manuel Hergenröder" w:date="2020-07-16T16:25:00Z">
        <w:r w:rsidRPr="00625FEA">
          <w:rPr>
            <w:rFonts w:ascii="Consolas" w:eastAsia="Times New Roman" w:hAnsi="Consolas" w:cs="Courier New"/>
            <w:color w:val="000000"/>
            <w:sz w:val="18"/>
            <w:szCs w:val="18"/>
            <w:lang w:eastAsia="de-DE"/>
            <w14:ligatures w14:val="none"/>
            <w:rPrChange w:id="1450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4505" w:author="Manuel Hergenröder" w:date="2020-07-16T16:26:00Z">
              <w:rPr>
                <w:rFonts w:ascii="Consolas" w:eastAsia="Times New Roman" w:hAnsi="Consolas" w:cs="Courier New"/>
                <w:color w:val="008000"/>
                <w:sz w:val="20"/>
                <w:szCs w:val="20"/>
                <w:lang w:val="de-DE" w:eastAsia="de-DE"/>
                <w14:ligatures w14:val="none"/>
              </w:rPr>
            </w:rPrChange>
          </w:rPr>
          <w:t>// It is important not to call Mesh.Optimize() here, because it will re-order the mesh vertices! </w:t>
        </w:r>
      </w:ins>
    </w:p>
    <w:p w14:paraId="547D901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506" w:author="Manuel Hergenröder" w:date="2020-07-16T16:25:00Z"/>
          <w:rFonts w:ascii="Consolas" w:eastAsia="Times New Roman" w:hAnsi="Consolas" w:cs="Courier New"/>
          <w:color w:val="000000"/>
          <w:sz w:val="18"/>
          <w:szCs w:val="18"/>
          <w:lang w:eastAsia="de-DE"/>
          <w14:ligatures w14:val="none"/>
          <w:rPrChange w:id="14507" w:author="Manuel Hergenröder" w:date="2020-07-16T16:26:00Z">
            <w:rPr>
              <w:ins w:id="14508" w:author="Manuel Hergenröder" w:date="2020-07-16T16:25:00Z"/>
              <w:rFonts w:ascii="Consolas" w:eastAsia="Times New Roman" w:hAnsi="Consolas" w:cs="Courier New"/>
              <w:color w:val="000000"/>
              <w:sz w:val="20"/>
              <w:szCs w:val="20"/>
              <w:lang w:val="de-DE" w:eastAsia="de-DE"/>
              <w14:ligatures w14:val="none"/>
            </w:rPr>
          </w:rPrChange>
        </w:rPr>
      </w:pPr>
      <w:ins w:id="14509" w:author="Manuel Hergenröder" w:date="2020-07-16T16:25:00Z">
        <w:r w:rsidRPr="00625FEA">
          <w:rPr>
            <w:rFonts w:ascii="Consolas" w:eastAsia="Times New Roman" w:hAnsi="Consolas" w:cs="Courier New"/>
            <w:color w:val="000000"/>
            <w:sz w:val="18"/>
            <w:szCs w:val="18"/>
            <w:lang w:eastAsia="de-DE"/>
            <w14:ligatures w14:val="none"/>
            <w:rPrChange w:id="1451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4511" w:author="Manuel Hergenröder" w:date="2020-07-16T16:26:00Z">
              <w:rPr>
                <w:rFonts w:ascii="Consolas" w:eastAsia="Times New Roman" w:hAnsi="Consolas" w:cs="Courier New"/>
                <w:color w:val="008000"/>
                <w:sz w:val="20"/>
                <w:szCs w:val="20"/>
                <w:lang w:val="de-DE" w:eastAsia="de-DE"/>
                <w14:ligatures w14:val="none"/>
              </w:rPr>
            </w:rPrChange>
          </w:rPr>
          <w:t>// Only Mesh.OptimizeIndexBuffers is uncritical -</w:t>
        </w:r>
      </w:ins>
    </w:p>
    <w:p w14:paraId="700DE9E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512" w:author="Manuel Hergenröder" w:date="2020-07-16T16:25:00Z"/>
          <w:rFonts w:ascii="Consolas" w:eastAsia="Times New Roman" w:hAnsi="Consolas" w:cs="Courier New"/>
          <w:color w:val="000000"/>
          <w:sz w:val="18"/>
          <w:szCs w:val="18"/>
          <w:lang w:eastAsia="de-DE"/>
          <w14:ligatures w14:val="none"/>
          <w:rPrChange w:id="14513" w:author="Manuel Hergenröder" w:date="2020-07-16T16:26:00Z">
            <w:rPr>
              <w:ins w:id="14514" w:author="Manuel Hergenröder" w:date="2020-07-16T16:25:00Z"/>
              <w:rFonts w:ascii="Consolas" w:eastAsia="Times New Roman" w:hAnsi="Consolas" w:cs="Courier New"/>
              <w:color w:val="000000"/>
              <w:sz w:val="20"/>
              <w:szCs w:val="20"/>
              <w:lang w:val="de-DE" w:eastAsia="de-DE"/>
              <w14:ligatures w14:val="none"/>
            </w:rPr>
          </w:rPrChange>
        </w:rPr>
      </w:pPr>
      <w:ins w:id="14515" w:author="Manuel Hergenröder" w:date="2020-07-16T16:25:00Z">
        <w:r w:rsidRPr="00625FEA">
          <w:rPr>
            <w:rFonts w:ascii="Consolas" w:eastAsia="Times New Roman" w:hAnsi="Consolas" w:cs="Courier New"/>
            <w:color w:val="000000"/>
            <w:sz w:val="18"/>
            <w:szCs w:val="18"/>
            <w:lang w:eastAsia="de-DE"/>
            <w14:ligatures w14:val="none"/>
            <w:rPrChange w:id="1451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4517" w:author="Manuel Hergenröder" w:date="2020-07-16T16:26:00Z">
              <w:rPr>
                <w:rFonts w:ascii="Consolas" w:eastAsia="Times New Roman" w:hAnsi="Consolas" w:cs="Courier New"/>
                <w:color w:val="008000"/>
                <w:sz w:val="20"/>
                <w:szCs w:val="20"/>
                <w:lang w:val="de-DE" w:eastAsia="de-DE"/>
                <w14:ligatures w14:val="none"/>
              </w:rPr>
            </w:rPrChange>
          </w:rPr>
          <w:t>// Mesh.Optimize() will basically also call Mesh.OptimizeReorderVertexBuffer() which will mess up the order and f*ck things up I depend on later.</w:t>
        </w:r>
      </w:ins>
    </w:p>
    <w:p w14:paraId="60D2D5B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518" w:author="Manuel Hergenröder" w:date="2020-07-16T16:25:00Z"/>
          <w:rFonts w:ascii="Consolas" w:eastAsia="Times New Roman" w:hAnsi="Consolas" w:cs="Courier New"/>
          <w:color w:val="000000"/>
          <w:sz w:val="18"/>
          <w:szCs w:val="18"/>
          <w:lang w:eastAsia="de-DE"/>
          <w14:ligatures w14:val="none"/>
          <w:rPrChange w:id="14519" w:author="Manuel Hergenröder" w:date="2020-07-16T16:26:00Z">
            <w:rPr>
              <w:ins w:id="14520" w:author="Manuel Hergenröder" w:date="2020-07-16T16:25:00Z"/>
              <w:rFonts w:ascii="Consolas" w:eastAsia="Times New Roman" w:hAnsi="Consolas" w:cs="Courier New"/>
              <w:color w:val="000000"/>
              <w:sz w:val="20"/>
              <w:szCs w:val="20"/>
              <w:lang w:val="de-DE" w:eastAsia="de-DE"/>
              <w14:ligatures w14:val="none"/>
            </w:rPr>
          </w:rPrChange>
        </w:rPr>
      </w:pPr>
      <w:ins w:id="14521" w:author="Manuel Hergenröder" w:date="2020-07-16T16:25:00Z">
        <w:r w:rsidRPr="00625FEA">
          <w:rPr>
            <w:rFonts w:ascii="Consolas" w:eastAsia="Times New Roman" w:hAnsi="Consolas" w:cs="Courier New"/>
            <w:color w:val="000000"/>
            <w:sz w:val="18"/>
            <w:szCs w:val="18"/>
            <w:lang w:eastAsia="de-DE"/>
            <w14:ligatures w14:val="none"/>
            <w:rPrChange w:id="1452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52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524" w:author="Manuel Hergenröder" w:date="2020-07-16T16:26:00Z">
              <w:rPr>
                <w:rFonts w:ascii="Consolas" w:eastAsia="Times New Roman" w:hAnsi="Consolas" w:cs="Courier New"/>
                <w:color w:val="000000"/>
                <w:sz w:val="20"/>
                <w:szCs w:val="20"/>
                <w:lang w:val="de-DE" w:eastAsia="de-DE"/>
                <w14:ligatures w14:val="none"/>
              </w:rPr>
            </w:rPrChange>
          </w:rPr>
          <w:t>.meshes[</w:t>
        </w:r>
        <w:r w:rsidRPr="00625FEA">
          <w:rPr>
            <w:rFonts w:ascii="Consolas" w:eastAsia="Times New Roman" w:hAnsi="Consolas" w:cs="Courier New"/>
            <w:color w:val="1F377F"/>
            <w:sz w:val="18"/>
            <w:szCs w:val="18"/>
            <w:lang w:eastAsia="de-DE"/>
            <w14:ligatures w14:val="none"/>
            <w:rPrChange w:id="1452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52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527" w:author="Manuel Hergenröder" w:date="2020-07-16T16:26:00Z">
              <w:rPr>
                <w:rFonts w:ascii="Consolas" w:eastAsia="Times New Roman" w:hAnsi="Consolas" w:cs="Courier New"/>
                <w:color w:val="74531F"/>
                <w:sz w:val="20"/>
                <w:szCs w:val="20"/>
                <w:lang w:val="de-DE" w:eastAsia="de-DE"/>
                <w14:ligatures w14:val="none"/>
              </w:rPr>
            </w:rPrChange>
          </w:rPr>
          <w:t>OptimizeIndexBuffers</w:t>
        </w:r>
        <w:r w:rsidRPr="00625FEA">
          <w:rPr>
            <w:rFonts w:ascii="Consolas" w:eastAsia="Times New Roman" w:hAnsi="Consolas" w:cs="Courier New"/>
            <w:color w:val="000000"/>
            <w:sz w:val="18"/>
            <w:szCs w:val="18"/>
            <w:lang w:eastAsia="de-DE"/>
            <w14:ligatures w14:val="none"/>
            <w:rPrChange w:id="14528" w:author="Manuel Hergenröder" w:date="2020-07-16T16:26:00Z">
              <w:rPr>
                <w:rFonts w:ascii="Consolas" w:eastAsia="Times New Roman" w:hAnsi="Consolas" w:cs="Courier New"/>
                <w:color w:val="000000"/>
                <w:sz w:val="20"/>
                <w:szCs w:val="20"/>
                <w:lang w:val="de-DE" w:eastAsia="de-DE"/>
                <w14:ligatures w14:val="none"/>
              </w:rPr>
            </w:rPrChange>
          </w:rPr>
          <w:t>();</w:t>
        </w:r>
      </w:ins>
    </w:p>
    <w:p w14:paraId="135E0AD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529" w:author="Manuel Hergenröder" w:date="2020-07-16T16:25:00Z"/>
          <w:rFonts w:ascii="Consolas" w:eastAsia="Times New Roman" w:hAnsi="Consolas" w:cs="Courier New"/>
          <w:color w:val="000000"/>
          <w:sz w:val="18"/>
          <w:szCs w:val="18"/>
          <w:lang w:eastAsia="de-DE"/>
          <w14:ligatures w14:val="none"/>
          <w:rPrChange w:id="14530" w:author="Manuel Hergenröder" w:date="2020-07-16T16:26:00Z">
            <w:rPr>
              <w:ins w:id="14531" w:author="Manuel Hergenröder" w:date="2020-07-16T16:25:00Z"/>
              <w:rFonts w:ascii="Consolas" w:eastAsia="Times New Roman" w:hAnsi="Consolas" w:cs="Courier New"/>
              <w:color w:val="000000"/>
              <w:sz w:val="20"/>
              <w:szCs w:val="20"/>
              <w:lang w:val="de-DE" w:eastAsia="de-DE"/>
              <w14:ligatures w14:val="none"/>
            </w:rPr>
          </w:rPrChange>
        </w:rPr>
      </w:pPr>
      <w:ins w:id="14532" w:author="Manuel Hergenröder" w:date="2020-07-16T16:25:00Z">
        <w:r w:rsidRPr="00625FEA">
          <w:rPr>
            <w:rFonts w:ascii="Consolas" w:eastAsia="Times New Roman" w:hAnsi="Consolas" w:cs="Courier New"/>
            <w:color w:val="000000"/>
            <w:sz w:val="18"/>
            <w:szCs w:val="18"/>
            <w:lang w:eastAsia="de-DE"/>
            <w14:ligatures w14:val="none"/>
            <w:rPrChange w:id="1453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9D21AB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534" w:author="Manuel Hergenröder" w:date="2020-07-16T16:25:00Z"/>
          <w:rFonts w:ascii="Consolas" w:eastAsia="Times New Roman" w:hAnsi="Consolas" w:cs="Courier New"/>
          <w:color w:val="000000"/>
          <w:sz w:val="18"/>
          <w:szCs w:val="18"/>
          <w:lang w:eastAsia="de-DE"/>
          <w14:ligatures w14:val="none"/>
          <w:rPrChange w:id="14535" w:author="Manuel Hergenröder" w:date="2020-07-16T16:26:00Z">
            <w:rPr>
              <w:ins w:id="14536" w:author="Manuel Hergenröder" w:date="2020-07-16T16:25:00Z"/>
              <w:rFonts w:ascii="Consolas" w:eastAsia="Times New Roman" w:hAnsi="Consolas" w:cs="Courier New"/>
              <w:color w:val="000000"/>
              <w:sz w:val="20"/>
              <w:szCs w:val="20"/>
              <w:lang w:val="de-DE" w:eastAsia="de-DE"/>
              <w14:ligatures w14:val="none"/>
            </w:rPr>
          </w:rPrChange>
        </w:rPr>
      </w:pPr>
      <w:ins w:id="14537" w:author="Manuel Hergenröder" w:date="2020-07-16T16:25:00Z">
        <w:r w:rsidRPr="00625FEA">
          <w:rPr>
            <w:rFonts w:ascii="Consolas" w:eastAsia="Times New Roman" w:hAnsi="Consolas" w:cs="Courier New"/>
            <w:color w:val="000000"/>
            <w:sz w:val="18"/>
            <w:szCs w:val="18"/>
            <w:lang w:eastAsia="de-DE"/>
            <w14:ligatures w14:val="none"/>
            <w:rPrChange w:id="1453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53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540" w:author="Manuel Hergenröder" w:date="2020-07-16T16:26:00Z">
              <w:rPr>
                <w:rFonts w:ascii="Consolas" w:eastAsia="Times New Roman" w:hAnsi="Consolas" w:cs="Courier New"/>
                <w:color w:val="000000"/>
                <w:sz w:val="20"/>
                <w:szCs w:val="20"/>
                <w:lang w:val="de-DE" w:eastAsia="de-DE"/>
                <w14:ligatures w14:val="none"/>
              </w:rPr>
            </w:rPrChange>
          </w:rPr>
          <w:t>.mFilters[</w:t>
        </w:r>
        <w:r w:rsidRPr="00625FEA">
          <w:rPr>
            <w:rFonts w:ascii="Consolas" w:eastAsia="Times New Roman" w:hAnsi="Consolas" w:cs="Courier New"/>
            <w:color w:val="1F377F"/>
            <w:sz w:val="18"/>
            <w:szCs w:val="18"/>
            <w:lang w:eastAsia="de-DE"/>
            <w14:ligatures w14:val="none"/>
            <w:rPrChange w:id="1454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542" w:author="Manuel Hergenröder" w:date="2020-07-16T16:26:00Z">
              <w:rPr>
                <w:rFonts w:ascii="Consolas" w:eastAsia="Times New Roman" w:hAnsi="Consolas" w:cs="Courier New"/>
                <w:color w:val="000000"/>
                <w:sz w:val="20"/>
                <w:szCs w:val="20"/>
                <w:lang w:val="de-DE" w:eastAsia="de-DE"/>
                <w14:ligatures w14:val="none"/>
              </w:rPr>
            </w:rPrChange>
          </w:rPr>
          <w:t>].mesh = </w:t>
        </w:r>
        <w:r w:rsidRPr="00625FEA">
          <w:rPr>
            <w:rFonts w:ascii="Consolas" w:eastAsia="Times New Roman" w:hAnsi="Consolas" w:cs="Courier New"/>
            <w:color w:val="0000FF"/>
            <w:sz w:val="18"/>
            <w:szCs w:val="18"/>
            <w:lang w:eastAsia="de-DE"/>
            <w14:ligatures w14:val="none"/>
            <w:rPrChange w:id="1454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544" w:author="Manuel Hergenröder" w:date="2020-07-16T16:26:00Z">
              <w:rPr>
                <w:rFonts w:ascii="Consolas" w:eastAsia="Times New Roman" w:hAnsi="Consolas" w:cs="Courier New"/>
                <w:color w:val="000000"/>
                <w:sz w:val="20"/>
                <w:szCs w:val="20"/>
                <w:lang w:val="de-DE" w:eastAsia="de-DE"/>
                <w14:ligatures w14:val="none"/>
              </w:rPr>
            </w:rPrChange>
          </w:rPr>
          <w:t>.meshes[</w:t>
        </w:r>
        <w:r w:rsidRPr="00625FEA">
          <w:rPr>
            <w:rFonts w:ascii="Consolas" w:eastAsia="Times New Roman" w:hAnsi="Consolas" w:cs="Courier New"/>
            <w:color w:val="1F377F"/>
            <w:sz w:val="18"/>
            <w:szCs w:val="18"/>
            <w:lang w:eastAsia="de-DE"/>
            <w14:ligatures w14:val="none"/>
            <w:rPrChange w:id="1454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546" w:author="Manuel Hergenröder" w:date="2020-07-16T16:26:00Z">
              <w:rPr>
                <w:rFonts w:ascii="Consolas" w:eastAsia="Times New Roman" w:hAnsi="Consolas" w:cs="Courier New"/>
                <w:color w:val="000000"/>
                <w:sz w:val="20"/>
                <w:szCs w:val="20"/>
                <w:lang w:val="de-DE" w:eastAsia="de-DE"/>
                <w14:ligatures w14:val="none"/>
              </w:rPr>
            </w:rPrChange>
          </w:rPr>
          <w:t>];</w:t>
        </w:r>
      </w:ins>
    </w:p>
    <w:p w14:paraId="2C57C50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547" w:author="Manuel Hergenröder" w:date="2020-07-16T16:25:00Z"/>
          <w:rFonts w:ascii="Consolas" w:eastAsia="Times New Roman" w:hAnsi="Consolas" w:cs="Courier New"/>
          <w:color w:val="000000"/>
          <w:sz w:val="18"/>
          <w:szCs w:val="18"/>
          <w:lang w:eastAsia="de-DE"/>
          <w14:ligatures w14:val="none"/>
          <w:rPrChange w:id="14548" w:author="Manuel Hergenröder" w:date="2020-07-16T16:26:00Z">
            <w:rPr>
              <w:ins w:id="14549" w:author="Manuel Hergenröder" w:date="2020-07-16T16:25:00Z"/>
              <w:rFonts w:ascii="Consolas" w:eastAsia="Times New Roman" w:hAnsi="Consolas" w:cs="Courier New"/>
              <w:color w:val="000000"/>
              <w:sz w:val="20"/>
              <w:szCs w:val="20"/>
              <w:lang w:val="de-DE" w:eastAsia="de-DE"/>
              <w14:ligatures w14:val="none"/>
            </w:rPr>
          </w:rPrChange>
        </w:rPr>
      </w:pPr>
      <w:ins w:id="14550" w:author="Manuel Hergenröder" w:date="2020-07-16T16:25:00Z">
        <w:r w:rsidRPr="00625FEA">
          <w:rPr>
            <w:rFonts w:ascii="Consolas" w:eastAsia="Times New Roman" w:hAnsi="Consolas" w:cs="Courier New"/>
            <w:color w:val="000000"/>
            <w:sz w:val="18"/>
            <w:szCs w:val="18"/>
            <w:lang w:eastAsia="de-DE"/>
            <w14:ligatures w14:val="none"/>
            <w:rPrChange w:id="14551" w:author="Manuel Hergenröder" w:date="2020-07-16T16:26:00Z">
              <w:rPr>
                <w:rFonts w:ascii="Consolas" w:eastAsia="Times New Roman" w:hAnsi="Consolas" w:cs="Courier New"/>
                <w:color w:val="000000"/>
                <w:sz w:val="20"/>
                <w:szCs w:val="20"/>
                <w:lang w:val="de-DE" w:eastAsia="de-DE"/>
                <w14:ligatures w14:val="none"/>
              </w:rPr>
            </w:rPrChange>
          </w:rPr>
          <w:lastRenderedPageBreak/>
          <w:t xml:space="preserve"> </w:t>
        </w:r>
      </w:ins>
    </w:p>
    <w:p w14:paraId="3E2F9D7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552" w:author="Manuel Hergenröder" w:date="2020-07-16T16:25:00Z"/>
          <w:rFonts w:ascii="Consolas" w:eastAsia="Times New Roman" w:hAnsi="Consolas" w:cs="Courier New"/>
          <w:color w:val="000000"/>
          <w:sz w:val="18"/>
          <w:szCs w:val="18"/>
          <w:lang w:eastAsia="de-DE"/>
          <w14:ligatures w14:val="none"/>
          <w:rPrChange w:id="14553" w:author="Manuel Hergenröder" w:date="2020-07-16T16:26:00Z">
            <w:rPr>
              <w:ins w:id="14554" w:author="Manuel Hergenröder" w:date="2020-07-16T16:25:00Z"/>
              <w:rFonts w:ascii="Consolas" w:eastAsia="Times New Roman" w:hAnsi="Consolas" w:cs="Courier New"/>
              <w:color w:val="000000"/>
              <w:sz w:val="20"/>
              <w:szCs w:val="20"/>
              <w:lang w:val="de-DE" w:eastAsia="de-DE"/>
              <w14:ligatures w14:val="none"/>
            </w:rPr>
          </w:rPrChange>
        </w:rPr>
      </w:pPr>
      <w:ins w:id="14555" w:author="Manuel Hergenröder" w:date="2020-07-16T16:25:00Z">
        <w:r w:rsidRPr="00625FEA">
          <w:rPr>
            <w:rFonts w:ascii="Consolas" w:eastAsia="Times New Roman" w:hAnsi="Consolas" w:cs="Courier New"/>
            <w:color w:val="000000"/>
            <w:sz w:val="18"/>
            <w:szCs w:val="18"/>
            <w:lang w:eastAsia="de-DE"/>
            <w14:ligatures w14:val="none"/>
            <w:rPrChange w:id="1455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4557" w:author="Manuel Hergenröder" w:date="2020-07-16T16:26:00Z">
              <w:rPr>
                <w:rFonts w:ascii="Consolas" w:eastAsia="Times New Roman" w:hAnsi="Consolas" w:cs="Courier New"/>
                <w:color w:val="008000"/>
                <w:sz w:val="20"/>
                <w:szCs w:val="20"/>
                <w:lang w:val="de-DE" w:eastAsia="de-DE"/>
                <w14:ligatures w14:val="none"/>
              </w:rPr>
            </w:rPrChange>
          </w:rPr>
          <w:t>// Add mesh colliders</w:t>
        </w:r>
      </w:ins>
    </w:p>
    <w:p w14:paraId="43B920A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558" w:author="Manuel Hergenröder" w:date="2020-07-16T16:25:00Z"/>
          <w:rFonts w:ascii="Consolas" w:eastAsia="Times New Roman" w:hAnsi="Consolas" w:cs="Courier New"/>
          <w:color w:val="000000"/>
          <w:sz w:val="18"/>
          <w:szCs w:val="18"/>
          <w:lang w:eastAsia="de-DE"/>
          <w14:ligatures w14:val="none"/>
          <w:rPrChange w:id="14559" w:author="Manuel Hergenröder" w:date="2020-07-16T16:26:00Z">
            <w:rPr>
              <w:ins w:id="14560" w:author="Manuel Hergenröder" w:date="2020-07-16T16:25:00Z"/>
              <w:rFonts w:ascii="Consolas" w:eastAsia="Times New Roman" w:hAnsi="Consolas" w:cs="Courier New"/>
              <w:color w:val="000000"/>
              <w:sz w:val="20"/>
              <w:szCs w:val="20"/>
              <w:lang w:val="de-DE" w:eastAsia="de-DE"/>
              <w14:ligatures w14:val="none"/>
            </w:rPr>
          </w:rPrChange>
        </w:rPr>
      </w:pPr>
      <w:ins w:id="14561" w:author="Manuel Hergenröder" w:date="2020-07-16T16:25:00Z">
        <w:r w:rsidRPr="00625FEA">
          <w:rPr>
            <w:rFonts w:ascii="Consolas" w:eastAsia="Times New Roman" w:hAnsi="Consolas" w:cs="Courier New"/>
            <w:color w:val="000000"/>
            <w:sz w:val="18"/>
            <w:szCs w:val="18"/>
            <w:lang w:eastAsia="de-DE"/>
            <w14:ligatures w14:val="none"/>
            <w:rPrChange w:id="1456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56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564" w:author="Manuel Hergenröder" w:date="2020-07-16T16:26:00Z">
              <w:rPr>
                <w:rFonts w:ascii="Consolas" w:eastAsia="Times New Roman" w:hAnsi="Consolas" w:cs="Courier New"/>
                <w:color w:val="000000"/>
                <w:sz w:val="20"/>
                <w:szCs w:val="20"/>
                <w:lang w:val="de-DE" w:eastAsia="de-DE"/>
                <w14:ligatures w14:val="none"/>
              </w:rPr>
            </w:rPrChange>
          </w:rPr>
          <w:t>.mColliders[</w:t>
        </w:r>
        <w:r w:rsidRPr="00625FEA">
          <w:rPr>
            <w:rFonts w:ascii="Consolas" w:eastAsia="Times New Roman" w:hAnsi="Consolas" w:cs="Courier New"/>
            <w:color w:val="1F377F"/>
            <w:sz w:val="18"/>
            <w:szCs w:val="18"/>
            <w:lang w:eastAsia="de-DE"/>
            <w14:ligatures w14:val="none"/>
            <w:rPrChange w:id="1456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56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456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568" w:author="Manuel Hergenröder" w:date="2020-07-16T16:26:00Z">
              <w:rPr>
                <w:rFonts w:ascii="Consolas" w:eastAsia="Times New Roman" w:hAnsi="Consolas" w:cs="Courier New"/>
                <w:color w:val="000000"/>
                <w:sz w:val="20"/>
                <w:szCs w:val="20"/>
                <w:lang w:val="de-DE" w:eastAsia="de-DE"/>
                <w14:ligatures w14:val="none"/>
              </w:rPr>
            </w:rPrChange>
          </w:rPr>
          <w:t>.meshObj[</w:t>
        </w:r>
        <w:r w:rsidRPr="00625FEA">
          <w:rPr>
            <w:rFonts w:ascii="Consolas" w:eastAsia="Times New Roman" w:hAnsi="Consolas" w:cs="Courier New"/>
            <w:color w:val="1F377F"/>
            <w:sz w:val="18"/>
            <w:szCs w:val="18"/>
            <w:lang w:eastAsia="de-DE"/>
            <w14:ligatures w14:val="none"/>
            <w:rPrChange w:id="14569"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57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571" w:author="Manuel Hergenröder" w:date="2020-07-16T16:26:00Z">
              <w:rPr>
                <w:rFonts w:ascii="Consolas" w:eastAsia="Times New Roman" w:hAnsi="Consolas" w:cs="Courier New"/>
                <w:color w:val="74531F"/>
                <w:sz w:val="20"/>
                <w:szCs w:val="20"/>
                <w:lang w:val="de-DE" w:eastAsia="de-DE"/>
                <w14:ligatures w14:val="none"/>
              </w:rPr>
            </w:rPrChange>
          </w:rPr>
          <w:t>AddComponent</w:t>
        </w:r>
        <w:r w:rsidRPr="00625FEA">
          <w:rPr>
            <w:rFonts w:ascii="Consolas" w:eastAsia="Times New Roman" w:hAnsi="Consolas" w:cs="Courier New"/>
            <w:color w:val="000000"/>
            <w:sz w:val="18"/>
            <w:szCs w:val="18"/>
            <w:lang w:eastAsia="de-DE"/>
            <w14:ligatures w14:val="none"/>
            <w:rPrChange w:id="14572"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2B91AF"/>
            <w:sz w:val="18"/>
            <w:szCs w:val="18"/>
            <w:lang w:eastAsia="de-DE"/>
            <w14:ligatures w14:val="none"/>
            <w:rPrChange w:id="14573" w:author="Manuel Hergenröder" w:date="2020-07-16T16:26:00Z">
              <w:rPr>
                <w:rFonts w:ascii="Consolas" w:eastAsia="Times New Roman" w:hAnsi="Consolas" w:cs="Courier New"/>
                <w:color w:val="2B91AF"/>
                <w:sz w:val="20"/>
                <w:szCs w:val="20"/>
                <w:lang w:val="de-DE" w:eastAsia="de-DE"/>
                <w14:ligatures w14:val="none"/>
              </w:rPr>
            </w:rPrChange>
          </w:rPr>
          <w:t>MeshCollider</w:t>
        </w:r>
        <w:r w:rsidRPr="00625FEA">
          <w:rPr>
            <w:rFonts w:ascii="Consolas" w:eastAsia="Times New Roman" w:hAnsi="Consolas" w:cs="Courier New"/>
            <w:color w:val="000000"/>
            <w:sz w:val="18"/>
            <w:szCs w:val="18"/>
            <w:lang w:eastAsia="de-DE"/>
            <w14:ligatures w14:val="none"/>
            <w:rPrChange w:id="14574" w:author="Manuel Hergenröder" w:date="2020-07-16T16:26:00Z">
              <w:rPr>
                <w:rFonts w:ascii="Consolas" w:eastAsia="Times New Roman" w:hAnsi="Consolas" w:cs="Courier New"/>
                <w:color w:val="000000"/>
                <w:sz w:val="20"/>
                <w:szCs w:val="20"/>
                <w:lang w:val="de-DE" w:eastAsia="de-DE"/>
                <w14:ligatures w14:val="none"/>
              </w:rPr>
            </w:rPrChange>
          </w:rPr>
          <w:t>&gt;();</w:t>
        </w:r>
      </w:ins>
    </w:p>
    <w:p w14:paraId="302727A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575" w:author="Manuel Hergenröder" w:date="2020-07-16T16:25:00Z"/>
          <w:rFonts w:ascii="Consolas" w:eastAsia="Times New Roman" w:hAnsi="Consolas" w:cs="Courier New"/>
          <w:color w:val="000000"/>
          <w:sz w:val="18"/>
          <w:szCs w:val="18"/>
          <w:lang w:eastAsia="de-DE"/>
          <w14:ligatures w14:val="none"/>
          <w:rPrChange w:id="14576" w:author="Manuel Hergenröder" w:date="2020-07-16T16:26:00Z">
            <w:rPr>
              <w:ins w:id="14577" w:author="Manuel Hergenröder" w:date="2020-07-16T16:25:00Z"/>
              <w:rFonts w:ascii="Consolas" w:eastAsia="Times New Roman" w:hAnsi="Consolas" w:cs="Courier New"/>
              <w:color w:val="000000"/>
              <w:sz w:val="20"/>
              <w:szCs w:val="20"/>
              <w:lang w:val="de-DE" w:eastAsia="de-DE"/>
              <w14:ligatures w14:val="none"/>
            </w:rPr>
          </w:rPrChange>
        </w:rPr>
      </w:pPr>
      <w:ins w:id="14578" w:author="Manuel Hergenröder" w:date="2020-07-16T16:25:00Z">
        <w:r w:rsidRPr="00625FEA">
          <w:rPr>
            <w:rFonts w:ascii="Consolas" w:eastAsia="Times New Roman" w:hAnsi="Consolas" w:cs="Courier New"/>
            <w:color w:val="000000"/>
            <w:sz w:val="18"/>
            <w:szCs w:val="18"/>
            <w:lang w:eastAsia="de-DE"/>
            <w14:ligatures w14:val="none"/>
            <w:rPrChange w:id="1457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58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581" w:author="Manuel Hergenröder" w:date="2020-07-16T16:26:00Z">
              <w:rPr>
                <w:rFonts w:ascii="Consolas" w:eastAsia="Times New Roman" w:hAnsi="Consolas" w:cs="Courier New"/>
                <w:color w:val="000000"/>
                <w:sz w:val="20"/>
                <w:szCs w:val="20"/>
                <w:lang w:val="de-DE" w:eastAsia="de-DE"/>
                <w14:ligatures w14:val="none"/>
              </w:rPr>
            </w:rPrChange>
          </w:rPr>
          <w:t>.mColliders[</w:t>
        </w:r>
        <w:r w:rsidRPr="00625FEA">
          <w:rPr>
            <w:rFonts w:ascii="Consolas" w:eastAsia="Times New Roman" w:hAnsi="Consolas" w:cs="Courier New"/>
            <w:color w:val="1F377F"/>
            <w:sz w:val="18"/>
            <w:szCs w:val="18"/>
            <w:lang w:eastAsia="de-DE"/>
            <w14:ligatures w14:val="none"/>
            <w:rPrChange w:id="1458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583" w:author="Manuel Hergenröder" w:date="2020-07-16T16:26:00Z">
              <w:rPr>
                <w:rFonts w:ascii="Consolas" w:eastAsia="Times New Roman" w:hAnsi="Consolas" w:cs="Courier New"/>
                <w:color w:val="000000"/>
                <w:sz w:val="20"/>
                <w:szCs w:val="20"/>
                <w:lang w:val="de-DE" w:eastAsia="de-DE"/>
                <w14:ligatures w14:val="none"/>
              </w:rPr>
            </w:rPrChange>
          </w:rPr>
          <w:t>].sharedMesh = </w:t>
        </w:r>
        <w:r w:rsidRPr="00625FEA">
          <w:rPr>
            <w:rFonts w:ascii="Consolas" w:eastAsia="Times New Roman" w:hAnsi="Consolas" w:cs="Courier New"/>
            <w:color w:val="0000FF"/>
            <w:sz w:val="18"/>
            <w:szCs w:val="18"/>
            <w:lang w:eastAsia="de-DE"/>
            <w14:ligatures w14:val="none"/>
            <w:rPrChange w:id="1458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585" w:author="Manuel Hergenröder" w:date="2020-07-16T16:26:00Z">
              <w:rPr>
                <w:rFonts w:ascii="Consolas" w:eastAsia="Times New Roman" w:hAnsi="Consolas" w:cs="Courier New"/>
                <w:color w:val="000000"/>
                <w:sz w:val="20"/>
                <w:szCs w:val="20"/>
                <w:lang w:val="de-DE" w:eastAsia="de-DE"/>
                <w14:ligatures w14:val="none"/>
              </w:rPr>
            </w:rPrChange>
          </w:rPr>
          <w:t>.mFilters[</w:t>
        </w:r>
        <w:r w:rsidRPr="00625FEA">
          <w:rPr>
            <w:rFonts w:ascii="Consolas" w:eastAsia="Times New Roman" w:hAnsi="Consolas" w:cs="Courier New"/>
            <w:color w:val="1F377F"/>
            <w:sz w:val="18"/>
            <w:szCs w:val="18"/>
            <w:lang w:eastAsia="de-DE"/>
            <w14:ligatures w14:val="none"/>
            <w:rPrChange w:id="14586"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587" w:author="Manuel Hergenröder" w:date="2020-07-16T16:26:00Z">
              <w:rPr>
                <w:rFonts w:ascii="Consolas" w:eastAsia="Times New Roman" w:hAnsi="Consolas" w:cs="Courier New"/>
                <w:color w:val="000000"/>
                <w:sz w:val="20"/>
                <w:szCs w:val="20"/>
                <w:lang w:val="de-DE" w:eastAsia="de-DE"/>
                <w14:ligatures w14:val="none"/>
              </w:rPr>
            </w:rPrChange>
          </w:rPr>
          <w:t>].mesh;</w:t>
        </w:r>
      </w:ins>
    </w:p>
    <w:p w14:paraId="6929CC5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588" w:author="Manuel Hergenröder" w:date="2020-07-16T16:25:00Z"/>
          <w:rFonts w:ascii="Consolas" w:eastAsia="Times New Roman" w:hAnsi="Consolas" w:cs="Courier New"/>
          <w:color w:val="000000"/>
          <w:sz w:val="18"/>
          <w:szCs w:val="18"/>
          <w:lang w:eastAsia="de-DE"/>
          <w14:ligatures w14:val="none"/>
          <w:rPrChange w:id="14589" w:author="Manuel Hergenröder" w:date="2020-07-16T16:26:00Z">
            <w:rPr>
              <w:ins w:id="14590" w:author="Manuel Hergenröder" w:date="2020-07-16T16:25:00Z"/>
              <w:rFonts w:ascii="Consolas" w:eastAsia="Times New Roman" w:hAnsi="Consolas" w:cs="Courier New"/>
              <w:color w:val="000000"/>
              <w:sz w:val="20"/>
              <w:szCs w:val="20"/>
              <w:lang w:val="de-DE" w:eastAsia="de-DE"/>
              <w14:ligatures w14:val="none"/>
            </w:rPr>
          </w:rPrChange>
        </w:rPr>
      </w:pPr>
      <w:ins w:id="14591" w:author="Manuel Hergenröder" w:date="2020-07-16T16:25:00Z">
        <w:r w:rsidRPr="00625FEA">
          <w:rPr>
            <w:rFonts w:ascii="Consolas" w:eastAsia="Times New Roman" w:hAnsi="Consolas" w:cs="Courier New"/>
            <w:color w:val="000000"/>
            <w:sz w:val="18"/>
            <w:szCs w:val="18"/>
            <w:lang w:eastAsia="de-DE"/>
            <w14:ligatures w14:val="none"/>
            <w:rPrChange w:id="1459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59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594" w:author="Manuel Hergenröder" w:date="2020-07-16T16:26:00Z">
              <w:rPr>
                <w:rFonts w:ascii="Consolas" w:eastAsia="Times New Roman" w:hAnsi="Consolas" w:cs="Courier New"/>
                <w:color w:val="000000"/>
                <w:sz w:val="20"/>
                <w:szCs w:val="20"/>
                <w:lang w:val="de-DE" w:eastAsia="de-DE"/>
                <w14:ligatures w14:val="none"/>
              </w:rPr>
            </w:rPrChange>
          </w:rPr>
          <w:t>.mColliders[</w:t>
        </w:r>
        <w:r w:rsidRPr="00625FEA">
          <w:rPr>
            <w:rFonts w:ascii="Consolas" w:eastAsia="Times New Roman" w:hAnsi="Consolas" w:cs="Courier New"/>
            <w:color w:val="1F377F"/>
            <w:sz w:val="18"/>
            <w:szCs w:val="18"/>
            <w:lang w:eastAsia="de-DE"/>
            <w14:ligatures w14:val="none"/>
            <w:rPrChange w:id="1459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596" w:author="Manuel Hergenröder" w:date="2020-07-16T16:26:00Z">
              <w:rPr>
                <w:rFonts w:ascii="Consolas" w:eastAsia="Times New Roman" w:hAnsi="Consolas" w:cs="Courier New"/>
                <w:color w:val="000000"/>
                <w:sz w:val="20"/>
                <w:szCs w:val="20"/>
                <w:lang w:val="de-DE" w:eastAsia="de-DE"/>
                <w14:ligatures w14:val="none"/>
              </w:rPr>
            </w:rPrChange>
          </w:rPr>
          <w:t>].cookingOptions = </w:t>
        </w:r>
        <w:r w:rsidRPr="00625FEA">
          <w:rPr>
            <w:rFonts w:ascii="Consolas" w:eastAsia="Times New Roman" w:hAnsi="Consolas" w:cs="Courier New"/>
            <w:color w:val="2B91AF"/>
            <w:sz w:val="18"/>
            <w:szCs w:val="18"/>
            <w:lang w:eastAsia="de-DE"/>
            <w14:ligatures w14:val="none"/>
            <w:rPrChange w:id="14597" w:author="Manuel Hergenröder" w:date="2020-07-16T16:26:00Z">
              <w:rPr>
                <w:rFonts w:ascii="Consolas" w:eastAsia="Times New Roman" w:hAnsi="Consolas" w:cs="Courier New"/>
                <w:color w:val="2B91AF"/>
                <w:sz w:val="20"/>
                <w:szCs w:val="20"/>
                <w:lang w:val="de-DE" w:eastAsia="de-DE"/>
                <w14:ligatures w14:val="none"/>
              </w:rPr>
            </w:rPrChange>
          </w:rPr>
          <w:t>MeshColliderCookingOptions</w:t>
        </w:r>
        <w:r w:rsidRPr="00625FEA">
          <w:rPr>
            <w:rFonts w:ascii="Consolas" w:eastAsia="Times New Roman" w:hAnsi="Consolas" w:cs="Courier New"/>
            <w:color w:val="000000"/>
            <w:sz w:val="18"/>
            <w:szCs w:val="18"/>
            <w:lang w:eastAsia="de-DE"/>
            <w14:ligatures w14:val="none"/>
            <w:rPrChange w:id="14598" w:author="Manuel Hergenröder" w:date="2020-07-16T16:26:00Z">
              <w:rPr>
                <w:rFonts w:ascii="Consolas" w:eastAsia="Times New Roman" w:hAnsi="Consolas" w:cs="Courier New"/>
                <w:color w:val="000000"/>
                <w:sz w:val="20"/>
                <w:szCs w:val="20"/>
                <w:lang w:val="de-DE" w:eastAsia="de-DE"/>
                <w14:ligatures w14:val="none"/>
              </w:rPr>
            </w:rPrChange>
          </w:rPr>
          <w:t>.WeldColocatedVertices;</w:t>
        </w:r>
      </w:ins>
    </w:p>
    <w:p w14:paraId="03923F0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599" w:author="Manuel Hergenröder" w:date="2020-07-16T16:25:00Z"/>
          <w:rFonts w:ascii="Consolas" w:eastAsia="Times New Roman" w:hAnsi="Consolas" w:cs="Courier New"/>
          <w:color w:val="000000"/>
          <w:sz w:val="18"/>
          <w:szCs w:val="18"/>
          <w:lang w:eastAsia="de-DE"/>
          <w14:ligatures w14:val="none"/>
          <w:rPrChange w:id="14600" w:author="Manuel Hergenröder" w:date="2020-07-16T16:26:00Z">
            <w:rPr>
              <w:ins w:id="14601" w:author="Manuel Hergenröder" w:date="2020-07-16T16:25:00Z"/>
              <w:rFonts w:ascii="Consolas" w:eastAsia="Times New Roman" w:hAnsi="Consolas" w:cs="Courier New"/>
              <w:color w:val="000000"/>
              <w:sz w:val="20"/>
              <w:szCs w:val="20"/>
              <w:lang w:val="de-DE" w:eastAsia="de-DE"/>
              <w14:ligatures w14:val="none"/>
            </w:rPr>
          </w:rPrChange>
        </w:rPr>
      </w:pPr>
      <w:ins w:id="14602" w:author="Manuel Hergenröder" w:date="2020-07-16T16:25:00Z">
        <w:r w:rsidRPr="00625FEA">
          <w:rPr>
            <w:rFonts w:ascii="Consolas" w:eastAsia="Times New Roman" w:hAnsi="Consolas" w:cs="Courier New"/>
            <w:color w:val="000000"/>
            <w:sz w:val="18"/>
            <w:szCs w:val="18"/>
            <w:lang w:eastAsia="de-DE"/>
            <w14:ligatures w14:val="none"/>
            <w:rPrChange w:id="14603" w:author="Manuel Hergenröder" w:date="2020-07-16T16:26:00Z">
              <w:rPr>
                <w:rFonts w:ascii="Consolas" w:eastAsia="Times New Roman" w:hAnsi="Consolas" w:cs="Courier New"/>
                <w:color w:val="000000"/>
                <w:sz w:val="20"/>
                <w:szCs w:val="20"/>
                <w:lang w:val="de-DE" w:eastAsia="de-DE"/>
                <w14:ligatures w14:val="none"/>
              </w:rPr>
            </w:rPrChange>
          </w:rPr>
          <w:t>        }</w:t>
        </w:r>
      </w:ins>
    </w:p>
    <w:p w14:paraId="1C88428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604" w:author="Manuel Hergenröder" w:date="2020-07-16T16:25:00Z"/>
          <w:rFonts w:ascii="Consolas" w:eastAsia="Times New Roman" w:hAnsi="Consolas" w:cs="Courier New"/>
          <w:color w:val="000000"/>
          <w:sz w:val="18"/>
          <w:szCs w:val="18"/>
          <w:lang w:eastAsia="de-DE"/>
          <w14:ligatures w14:val="none"/>
          <w:rPrChange w:id="14605" w:author="Manuel Hergenröder" w:date="2020-07-16T16:26:00Z">
            <w:rPr>
              <w:ins w:id="14606" w:author="Manuel Hergenröder" w:date="2020-07-16T16:25:00Z"/>
              <w:rFonts w:ascii="Consolas" w:eastAsia="Times New Roman" w:hAnsi="Consolas" w:cs="Courier New"/>
              <w:color w:val="000000"/>
              <w:sz w:val="20"/>
              <w:szCs w:val="20"/>
              <w:lang w:val="de-DE" w:eastAsia="de-DE"/>
              <w14:ligatures w14:val="none"/>
            </w:rPr>
          </w:rPrChange>
        </w:rPr>
      </w:pPr>
      <w:ins w:id="14607" w:author="Manuel Hergenröder" w:date="2020-07-16T16:25:00Z">
        <w:r w:rsidRPr="00625FEA">
          <w:rPr>
            <w:rFonts w:ascii="Consolas" w:eastAsia="Times New Roman" w:hAnsi="Consolas" w:cs="Courier New"/>
            <w:color w:val="000000"/>
            <w:sz w:val="18"/>
            <w:szCs w:val="18"/>
            <w:lang w:eastAsia="de-DE"/>
            <w14:ligatures w14:val="none"/>
            <w:rPrChange w:id="14608"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26C6F1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609" w:author="Manuel Hergenröder" w:date="2020-07-16T16:25:00Z"/>
          <w:rFonts w:ascii="Consolas" w:eastAsia="Times New Roman" w:hAnsi="Consolas" w:cs="Courier New"/>
          <w:color w:val="000000"/>
          <w:sz w:val="18"/>
          <w:szCs w:val="18"/>
          <w:lang w:eastAsia="de-DE"/>
          <w14:ligatures w14:val="none"/>
          <w:rPrChange w:id="14610" w:author="Manuel Hergenröder" w:date="2020-07-16T16:26:00Z">
            <w:rPr>
              <w:ins w:id="14611" w:author="Manuel Hergenröder" w:date="2020-07-16T16:25:00Z"/>
              <w:rFonts w:ascii="Consolas" w:eastAsia="Times New Roman" w:hAnsi="Consolas" w:cs="Courier New"/>
              <w:color w:val="000000"/>
              <w:sz w:val="20"/>
              <w:szCs w:val="20"/>
              <w:lang w:val="de-DE" w:eastAsia="de-DE"/>
              <w14:ligatures w14:val="none"/>
            </w:rPr>
          </w:rPrChange>
        </w:rPr>
      </w:pPr>
      <w:ins w:id="14612" w:author="Manuel Hergenröder" w:date="2020-07-16T16:25:00Z">
        <w:r w:rsidRPr="00625FEA">
          <w:rPr>
            <w:rFonts w:ascii="Consolas" w:eastAsia="Times New Roman" w:hAnsi="Consolas" w:cs="Courier New"/>
            <w:color w:val="000000"/>
            <w:sz w:val="18"/>
            <w:szCs w:val="18"/>
            <w:lang w:eastAsia="de-DE"/>
            <w14:ligatures w14:val="none"/>
            <w:rPrChange w:id="1461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4614" w:author="Manuel Hergenröder" w:date="2020-07-16T16:26:00Z">
              <w:rPr>
                <w:rFonts w:ascii="Consolas" w:eastAsia="Times New Roman" w:hAnsi="Consolas" w:cs="Courier New"/>
                <w:color w:val="1F377F"/>
                <w:sz w:val="20"/>
                <w:szCs w:val="20"/>
                <w:lang w:val="de-DE" w:eastAsia="de-DE"/>
                <w14:ligatures w14:val="none"/>
              </w:rPr>
            </w:rPrChange>
          </w:rPr>
          <w:t>timer</w:t>
        </w:r>
        <w:r w:rsidRPr="00625FEA">
          <w:rPr>
            <w:rFonts w:ascii="Consolas" w:eastAsia="Times New Roman" w:hAnsi="Consolas" w:cs="Courier New"/>
            <w:color w:val="000000"/>
            <w:sz w:val="18"/>
            <w:szCs w:val="18"/>
            <w:lang w:eastAsia="de-DE"/>
            <w14:ligatures w14:val="none"/>
            <w:rPrChange w:id="1461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616" w:author="Manuel Hergenröder" w:date="2020-07-16T16:26:00Z">
              <w:rPr>
                <w:rFonts w:ascii="Consolas" w:eastAsia="Times New Roman" w:hAnsi="Consolas" w:cs="Courier New"/>
                <w:color w:val="74531F"/>
                <w:sz w:val="20"/>
                <w:szCs w:val="20"/>
                <w:lang w:val="de-DE" w:eastAsia="de-DE"/>
                <w14:ligatures w14:val="none"/>
              </w:rPr>
            </w:rPrChange>
          </w:rPr>
          <w:t>Stop</w:t>
        </w:r>
        <w:r w:rsidRPr="00625FEA">
          <w:rPr>
            <w:rFonts w:ascii="Consolas" w:eastAsia="Times New Roman" w:hAnsi="Consolas" w:cs="Courier New"/>
            <w:color w:val="000000"/>
            <w:sz w:val="18"/>
            <w:szCs w:val="18"/>
            <w:lang w:eastAsia="de-DE"/>
            <w14:ligatures w14:val="none"/>
            <w:rPrChange w:id="14617" w:author="Manuel Hergenröder" w:date="2020-07-16T16:26:00Z">
              <w:rPr>
                <w:rFonts w:ascii="Consolas" w:eastAsia="Times New Roman" w:hAnsi="Consolas" w:cs="Courier New"/>
                <w:color w:val="000000"/>
                <w:sz w:val="20"/>
                <w:szCs w:val="20"/>
                <w:lang w:val="de-DE" w:eastAsia="de-DE"/>
                <w14:ligatures w14:val="none"/>
              </w:rPr>
            </w:rPrChange>
          </w:rPr>
          <w:t>();</w:t>
        </w:r>
      </w:ins>
    </w:p>
    <w:p w14:paraId="04ED79A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618" w:author="Manuel Hergenröder" w:date="2020-07-16T16:25:00Z"/>
          <w:rFonts w:ascii="Consolas" w:eastAsia="Times New Roman" w:hAnsi="Consolas" w:cs="Courier New"/>
          <w:color w:val="000000"/>
          <w:sz w:val="18"/>
          <w:szCs w:val="18"/>
          <w:lang w:eastAsia="de-DE"/>
          <w14:ligatures w14:val="none"/>
          <w:rPrChange w:id="14619" w:author="Manuel Hergenröder" w:date="2020-07-16T16:26:00Z">
            <w:rPr>
              <w:ins w:id="14620" w:author="Manuel Hergenröder" w:date="2020-07-16T16:25:00Z"/>
              <w:rFonts w:ascii="Consolas" w:eastAsia="Times New Roman" w:hAnsi="Consolas" w:cs="Courier New"/>
              <w:color w:val="000000"/>
              <w:sz w:val="20"/>
              <w:szCs w:val="20"/>
              <w:lang w:val="de-DE" w:eastAsia="de-DE"/>
              <w14:ligatures w14:val="none"/>
            </w:rPr>
          </w:rPrChange>
        </w:rPr>
      </w:pPr>
      <w:ins w:id="14621" w:author="Manuel Hergenröder" w:date="2020-07-16T16:25:00Z">
        <w:r w:rsidRPr="00625FEA">
          <w:rPr>
            <w:rFonts w:ascii="Consolas" w:eastAsia="Times New Roman" w:hAnsi="Consolas" w:cs="Courier New"/>
            <w:color w:val="000000"/>
            <w:sz w:val="18"/>
            <w:szCs w:val="18"/>
            <w:lang w:eastAsia="de-DE"/>
            <w14:ligatures w14:val="none"/>
            <w:rPrChange w:id="14622" w:author="Manuel Hergenröder" w:date="2020-07-16T16:26:00Z">
              <w:rPr>
                <w:rFonts w:ascii="Consolas" w:eastAsia="Times New Roman" w:hAnsi="Consolas" w:cs="Courier New"/>
                <w:color w:val="000000"/>
                <w:sz w:val="20"/>
                <w:szCs w:val="20"/>
                <w:lang w:val="de-DE" w:eastAsia="de-DE"/>
                <w14:ligatures w14:val="none"/>
              </w:rPr>
            </w:rPrChange>
          </w:rPr>
          <w:t>        UnityEngine.</w:t>
        </w:r>
        <w:r w:rsidRPr="00625FEA">
          <w:rPr>
            <w:rFonts w:ascii="Consolas" w:eastAsia="Times New Roman" w:hAnsi="Consolas" w:cs="Courier New"/>
            <w:color w:val="2B91AF"/>
            <w:sz w:val="18"/>
            <w:szCs w:val="18"/>
            <w:lang w:eastAsia="de-DE"/>
            <w14:ligatures w14:val="none"/>
            <w:rPrChange w:id="14623" w:author="Manuel Hergenröder" w:date="2020-07-16T16:26:00Z">
              <w:rPr>
                <w:rFonts w:ascii="Consolas" w:eastAsia="Times New Roman" w:hAnsi="Consolas" w:cs="Courier New"/>
                <w:color w:val="2B91AF"/>
                <w:sz w:val="20"/>
                <w:szCs w:val="20"/>
                <w:lang w:val="de-DE" w:eastAsia="de-DE"/>
                <w14:ligatures w14:val="none"/>
              </w:rPr>
            </w:rPrChange>
          </w:rPr>
          <w:t>Debug</w:t>
        </w:r>
        <w:r w:rsidRPr="00625FEA">
          <w:rPr>
            <w:rFonts w:ascii="Consolas" w:eastAsia="Times New Roman" w:hAnsi="Consolas" w:cs="Courier New"/>
            <w:color w:val="000000"/>
            <w:sz w:val="18"/>
            <w:szCs w:val="18"/>
            <w:lang w:eastAsia="de-DE"/>
            <w14:ligatures w14:val="none"/>
            <w:rPrChange w:id="1462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625" w:author="Manuel Hergenröder" w:date="2020-07-16T16:26:00Z">
              <w:rPr>
                <w:rFonts w:ascii="Consolas" w:eastAsia="Times New Roman" w:hAnsi="Consolas" w:cs="Courier New"/>
                <w:color w:val="74531F"/>
                <w:sz w:val="20"/>
                <w:szCs w:val="20"/>
                <w:lang w:val="de-DE" w:eastAsia="de-DE"/>
                <w14:ligatures w14:val="none"/>
              </w:rPr>
            </w:rPrChange>
          </w:rPr>
          <w:t>Log</w:t>
        </w:r>
        <w:r w:rsidRPr="00625FEA">
          <w:rPr>
            <w:rFonts w:ascii="Consolas" w:eastAsia="Times New Roman" w:hAnsi="Consolas" w:cs="Courier New"/>
            <w:color w:val="000000"/>
            <w:sz w:val="18"/>
            <w:szCs w:val="18"/>
            <w:lang w:eastAsia="de-DE"/>
            <w14:ligatures w14:val="none"/>
            <w:rPrChange w:id="1462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4627" w:author="Manuel Hergenröder" w:date="2020-07-16T16:26:00Z">
              <w:rPr>
                <w:rFonts w:ascii="Consolas" w:eastAsia="Times New Roman" w:hAnsi="Consolas" w:cs="Courier New"/>
                <w:color w:val="A31515"/>
                <w:sz w:val="20"/>
                <w:szCs w:val="20"/>
                <w:lang w:val="de-DE" w:eastAsia="de-DE"/>
                <w14:ligatures w14:val="none"/>
              </w:rPr>
            </w:rPrChange>
          </w:rPr>
          <w:t>"&lt;SpectrumMeshGenerator&gt; Generated mesh in "</w:t>
        </w:r>
        <w:r w:rsidRPr="00625FEA">
          <w:rPr>
            <w:rFonts w:ascii="Consolas" w:eastAsia="Times New Roman" w:hAnsi="Consolas" w:cs="Courier New"/>
            <w:color w:val="000000"/>
            <w:sz w:val="18"/>
            <w:szCs w:val="18"/>
            <w:lang w:eastAsia="de-DE"/>
            <w14:ligatures w14:val="none"/>
            <w:rPrChange w:id="1462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14629" w:author="Manuel Hergenröder" w:date="2020-07-16T16:26:00Z">
              <w:rPr>
                <w:rFonts w:ascii="Consolas" w:eastAsia="Times New Roman" w:hAnsi="Consolas" w:cs="Courier New"/>
                <w:color w:val="1F377F"/>
                <w:sz w:val="20"/>
                <w:szCs w:val="20"/>
                <w:lang w:val="de-DE" w:eastAsia="de-DE"/>
                <w14:ligatures w14:val="none"/>
              </w:rPr>
            </w:rPrChange>
          </w:rPr>
          <w:t>timer</w:t>
        </w:r>
        <w:r w:rsidRPr="00625FEA">
          <w:rPr>
            <w:rFonts w:ascii="Consolas" w:eastAsia="Times New Roman" w:hAnsi="Consolas" w:cs="Courier New"/>
            <w:color w:val="000000"/>
            <w:sz w:val="18"/>
            <w:szCs w:val="18"/>
            <w:lang w:eastAsia="de-DE"/>
            <w14:ligatures w14:val="none"/>
            <w:rPrChange w:id="14630" w:author="Manuel Hergenröder" w:date="2020-07-16T16:26:00Z">
              <w:rPr>
                <w:rFonts w:ascii="Consolas" w:eastAsia="Times New Roman" w:hAnsi="Consolas" w:cs="Courier New"/>
                <w:color w:val="000000"/>
                <w:sz w:val="20"/>
                <w:szCs w:val="20"/>
                <w:lang w:val="de-DE" w:eastAsia="de-DE"/>
                <w14:ligatures w14:val="none"/>
              </w:rPr>
            </w:rPrChange>
          </w:rPr>
          <w:t>.Elapsed.Seconds + </w:t>
        </w:r>
        <w:r w:rsidRPr="00625FEA">
          <w:rPr>
            <w:rFonts w:ascii="Consolas" w:eastAsia="Times New Roman" w:hAnsi="Consolas" w:cs="Courier New"/>
            <w:color w:val="1F377F"/>
            <w:sz w:val="18"/>
            <w:szCs w:val="18"/>
            <w:lang w:eastAsia="de-DE"/>
            <w14:ligatures w14:val="none"/>
            <w:rPrChange w:id="14631" w:author="Manuel Hergenröder" w:date="2020-07-16T16:26:00Z">
              <w:rPr>
                <w:rFonts w:ascii="Consolas" w:eastAsia="Times New Roman" w:hAnsi="Consolas" w:cs="Courier New"/>
                <w:color w:val="1F377F"/>
                <w:sz w:val="20"/>
                <w:szCs w:val="20"/>
                <w:lang w:val="de-DE" w:eastAsia="de-DE"/>
                <w14:ligatures w14:val="none"/>
              </w:rPr>
            </w:rPrChange>
          </w:rPr>
          <w:t>timer</w:t>
        </w:r>
        <w:r w:rsidRPr="00625FEA">
          <w:rPr>
            <w:rFonts w:ascii="Consolas" w:eastAsia="Times New Roman" w:hAnsi="Consolas" w:cs="Courier New"/>
            <w:color w:val="000000"/>
            <w:sz w:val="18"/>
            <w:szCs w:val="18"/>
            <w:lang w:eastAsia="de-DE"/>
            <w14:ligatures w14:val="none"/>
            <w:rPrChange w:id="14632" w:author="Manuel Hergenröder" w:date="2020-07-16T16:26:00Z">
              <w:rPr>
                <w:rFonts w:ascii="Consolas" w:eastAsia="Times New Roman" w:hAnsi="Consolas" w:cs="Courier New"/>
                <w:color w:val="000000"/>
                <w:sz w:val="20"/>
                <w:szCs w:val="20"/>
                <w:lang w:val="de-DE" w:eastAsia="de-DE"/>
                <w14:ligatures w14:val="none"/>
              </w:rPr>
            </w:rPrChange>
          </w:rPr>
          <w:t>.Elapsed.Minutes * 60).</w:t>
        </w:r>
        <w:r w:rsidRPr="00625FEA">
          <w:rPr>
            <w:rFonts w:ascii="Consolas" w:eastAsia="Times New Roman" w:hAnsi="Consolas" w:cs="Courier New"/>
            <w:color w:val="74531F"/>
            <w:sz w:val="18"/>
            <w:szCs w:val="18"/>
            <w:lang w:eastAsia="de-DE"/>
            <w14:ligatures w14:val="none"/>
            <w:rPrChange w:id="14633" w:author="Manuel Hergenröder" w:date="2020-07-16T16:26:00Z">
              <w:rPr>
                <w:rFonts w:ascii="Consolas" w:eastAsia="Times New Roman" w:hAnsi="Consolas" w:cs="Courier New"/>
                <w:color w:val="74531F"/>
                <w:sz w:val="20"/>
                <w:szCs w:val="20"/>
                <w:lang w:val="de-DE" w:eastAsia="de-DE"/>
                <w14:ligatures w14:val="none"/>
              </w:rPr>
            </w:rPrChange>
          </w:rPr>
          <w:t>ToString</w:t>
        </w:r>
        <w:r w:rsidRPr="00625FEA">
          <w:rPr>
            <w:rFonts w:ascii="Consolas" w:eastAsia="Times New Roman" w:hAnsi="Consolas" w:cs="Courier New"/>
            <w:color w:val="000000"/>
            <w:sz w:val="18"/>
            <w:szCs w:val="18"/>
            <w:lang w:eastAsia="de-DE"/>
            <w14:ligatures w14:val="none"/>
            <w:rPrChange w:id="14634"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A31515"/>
            <w:sz w:val="18"/>
            <w:szCs w:val="18"/>
            <w:lang w:eastAsia="de-DE"/>
            <w14:ligatures w14:val="none"/>
            <w:rPrChange w:id="14635" w:author="Manuel Hergenröder" w:date="2020-07-16T16:26:00Z">
              <w:rPr>
                <w:rFonts w:ascii="Consolas" w:eastAsia="Times New Roman" w:hAnsi="Consolas" w:cs="Courier New"/>
                <w:color w:val="A31515"/>
                <w:sz w:val="20"/>
                <w:szCs w:val="20"/>
                <w:lang w:val="de-DE" w:eastAsia="de-DE"/>
                <w14:ligatures w14:val="none"/>
              </w:rPr>
            </w:rPrChange>
          </w:rPr>
          <w:t>" seconds."</w:t>
        </w:r>
        <w:r w:rsidRPr="00625FEA">
          <w:rPr>
            <w:rFonts w:ascii="Consolas" w:eastAsia="Times New Roman" w:hAnsi="Consolas" w:cs="Courier New"/>
            <w:color w:val="000000"/>
            <w:sz w:val="18"/>
            <w:szCs w:val="18"/>
            <w:lang w:eastAsia="de-DE"/>
            <w14:ligatures w14:val="none"/>
            <w:rPrChange w:id="14636" w:author="Manuel Hergenröder" w:date="2020-07-16T16:26:00Z">
              <w:rPr>
                <w:rFonts w:ascii="Consolas" w:eastAsia="Times New Roman" w:hAnsi="Consolas" w:cs="Courier New"/>
                <w:color w:val="000000"/>
                <w:sz w:val="20"/>
                <w:szCs w:val="20"/>
                <w:lang w:val="de-DE" w:eastAsia="de-DE"/>
                <w14:ligatures w14:val="none"/>
              </w:rPr>
            </w:rPrChange>
          </w:rPr>
          <w:t>);</w:t>
        </w:r>
      </w:ins>
    </w:p>
    <w:p w14:paraId="255FCD8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637" w:author="Manuel Hergenröder" w:date="2020-07-16T16:25:00Z"/>
          <w:rFonts w:ascii="Consolas" w:eastAsia="Times New Roman" w:hAnsi="Consolas" w:cs="Courier New"/>
          <w:color w:val="000000"/>
          <w:sz w:val="18"/>
          <w:szCs w:val="18"/>
          <w:lang w:eastAsia="de-DE"/>
          <w14:ligatures w14:val="none"/>
          <w:rPrChange w:id="14638" w:author="Manuel Hergenröder" w:date="2020-07-16T16:26:00Z">
            <w:rPr>
              <w:ins w:id="14639" w:author="Manuel Hergenröder" w:date="2020-07-16T16:25:00Z"/>
              <w:rFonts w:ascii="Consolas" w:eastAsia="Times New Roman" w:hAnsi="Consolas" w:cs="Courier New"/>
              <w:color w:val="000000"/>
              <w:sz w:val="20"/>
              <w:szCs w:val="20"/>
              <w:lang w:val="de-DE" w:eastAsia="de-DE"/>
              <w14:ligatures w14:val="none"/>
            </w:rPr>
          </w:rPrChange>
        </w:rPr>
      </w:pPr>
      <w:ins w:id="14640" w:author="Manuel Hergenröder" w:date="2020-07-16T16:25:00Z">
        <w:r w:rsidRPr="00625FEA">
          <w:rPr>
            <w:rFonts w:ascii="Consolas" w:eastAsia="Times New Roman" w:hAnsi="Consolas" w:cs="Courier New"/>
            <w:color w:val="000000"/>
            <w:sz w:val="18"/>
            <w:szCs w:val="18"/>
            <w:lang w:eastAsia="de-DE"/>
            <w14:ligatures w14:val="none"/>
            <w:rPrChange w:id="1464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75CD58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642" w:author="Manuel Hergenröder" w:date="2020-07-16T16:25:00Z"/>
          <w:rFonts w:ascii="Consolas" w:eastAsia="Times New Roman" w:hAnsi="Consolas" w:cs="Courier New"/>
          <w:color w:val="000000"/>
          <w:sz w:val="18"/>
          <w:szCs w:val="18"/>
          <w:lang w:eastAsia="de-DE"/>
          <w14:ligatures w14:val="none"/>
          <w:rPrChange w:id="14643" w:author="Manuel Hergenröder" w:date="2020-07-16T16:26:00Z">
            <w:rPr>
              <w:ins w:id="14644" w:author="Manuel Hergenröder" w:date="2020-07-16T16:25:00Z"/>
              <w:rFonts w:ascii="Consolas" w:eastAsia="Times New Roman" w:hAnsi="Consolas" w:cs="Courier New"/>
              <w:color w:val="000000"/>
              <w:sz w:val="20"/>
              <w:szCs w:val="20"/>
              <w:lang w:val="de-DE" w:eastAsia="de-DE"/>
              <w14:ligatures w14:val="none"/>
            </w:rPr>
          </w:rPrChange>
        </w:rPr>
      </w:pPr>
      <w:ins w:id="14645" w:author="Manuel Hergenröder" w:date="2020-07-16T16:25:00Z">
        <w:r w:rsidRPr="00625FEA">
          <w:rPr>
            <w:rFonts w:ascii="Consolas" w:eastAsia="Times New Roman" w:hAnsi="Consolas" w:cs="Courier New"/>
            <w:color w:val="000000"/>
            <w:sz w:val="18"/>
            <w:szCs w:val="18"/>
            <w:lang w:eastAsia="de-DE"/>
            <w14:ligatures w14:val="none"/>
            <w:rPrChange w:id="1464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4647" w:author="Manuel Hergenröder" w:date="2020-07-16T16:26:00Z">
              <w:rPr>
                <w:rFonts w:ascii="Consolas" w:eastAsia="Times New Roman" w:hAnsi="Consolas" w:cs="Courier New"/>
                <w:color w:val="008000"/>
                <w:sz w:val="20"/>
                <w:szCs w:val="20"/>
                <w:lang w:val="de-DE" w:eastAsia="de-DE"/>
                <w14:ligatures w14:val="none"/>
              </w:rPr>
            </w:rPrChange>
          </w:rPr>
          <w:t>// Generate Frequency legend</w:t>
        </w:r>
      </w:ins>
    </w:p>
    <w:p w14:paraId="6F77ED2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648" w:author="Manuel Hergenröder" w:date="2020-07-16T16:25:00Z"/>
          <w:rFonts w:ascii="Consolas" w:eastAsia="Times New Roman" w:hAnsi="Consolas" w:cs="Courier New"/>
          <w:color w:val="000000"/>
          <w:sz w:val="18"/>
          <w:szCs w:val="18"/>
          <w:lang w:eastAsia="de-DE"/>
          <w14:ligatures w14:val="none"/>
          <w:rPrChange w:id="14649" w:author="Manuel Hergenröder" w:date="2020-07-16T16:26:00Z">
            <w:rPr>
              <w:ins w:id="14650" w:author="Manuel Hergenröder" w:date="2020-07-16T16:25:00Z"/>
              <w:rFonts w:ascii="Consolas" w:eastAsia="Times New Roman" w:hAnsi="Consolas" w:cs="Courier New"/>
              <w:color w:val="000000"/>
              <w:sz w:val="20"/>
              <w:szCs w:val="20"/>
              <w:lang w:val="de-DE" w:eastAsia="de-DE"/>
              <w14:ligatures w14:val="none"/>
            </w:rPr>
          </w:rPrChange>
        </w:rPr>
      </w:pPr>
      <w:ins w:id="14651" w:author="Manuel Hergenröder" w:date="2020-07-16T16:25:00Z">
        <w:r w:rsidRPr="00625FEA">
          <w:rPr>
            <w:rFonts w:ascii="Consolas" w:eastAsia="Times New Roman" w:hAnsi="Consolas" w:cs="Courier New"/>
            <w:color w:val="000000"/>
            <w:sz w:val="18"/>
            <w:szCs w:val="18"/>
            <w:lang w:eastAsia="de-DE"/>
            <w14:ligatures w14:val="none"/>
            <w:rPrChange w:id="1465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4653" w:author="Manuel Hergenröder" w:date="2020-07-16T16:26:00Z">
              <w:rPr>
                <w:rFonts w:ascii="Consolas" w:eastAsia="Times New Roman" w:hAnsi="Consolas" w:cs="Courier New"/>
                <w:color w:val="2B91AF"/>
                <w:sz w:val="20"/>
                <w:szCs w:val="20"/>
                <w:lang w:val="de-DE" w:eastAsia="de-DE"/>
                <w14:ligatures w14:val="none"/>
              </w:rPr>
            </w:rPrChange>
          </w:rPr>
          <w:t>SpectrumFreqLegend</w:t>
        </w:r>
        <w:r w:rsidRPr="00625FEA">
          <w:rPr>
            <w:rFonts w:ascii="Consolas" w:eastAsia="Times New Roman" w:hAnsi="Consolas" w:cs="Courier New"/>
            <w:color w:val="000000"/>
            <w:sz w:val="18"/>
            <w:szCs w:val="18"/>
            <w:lang w:eastAsia="de-DE"/>
            <w14:ligatures w14:val="none"/>
            <w:rPrChange w:id="1465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4655" w:author="Manuel Hergenröder" w:date="2020-07-16T16:26:00Z">
              <w:rPr>
                <w:rFonts w:ascii="Consolas" w:eastAsia="Times New Roman" w:hAnsi="Consolas" w:cs="Courier New"/>
                <w:color w:val="1F377F"/>
                <w:sz w:val="20"/>
                <w:szCs w:val="20"/>
                <w:lang w:val="de-DE" w:eastAsia="de-DE"/>
                <w14:ligatures w14:val="none"/>
              </w:rPr>
            </w:rPrChange>
          </w:rPr>
          <w:t>freqLegend</w:t>
        </w:r>
        <w:r w:rsidRPr="00625FEA">
          <w:rPr>
            <w:rFonts w:ascii="Consolas" w:eastAsia="Times New Roman" w:hAnsi="Consolas" w:cs="Courier New"/>
            <w:color w:val="000000"/>
            <w:sz w:val="18"/>
            <w:szCs w:val="18"/>
            <w:lang w:eastAsia="de-DE"/>
            <w14:ligatures w14:val="none"/>
            <w:rPrChange w:id="1465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14657" w:author="Manuel Hergenröder" w:date="2020-07-16T16:26:00Z">
              <w:rPr>
                <w:rFonts w:ascii="Consolas" w:eastAsia="Times New Roman" w:hAnsi="Consolas" w:cs="Courier New"/>
                <w:color w:val="2B91AF"/>
                <w:sz w:val="20"/>
                <w:szCs w:val="20"/>
                <w:lang w:val="de-DE" w:eastAsia="de-DE"/>
                <w14:ligatures w14:val="none"/>
              </w:rPr>
            </w:rPrChange>
          </w:rPr>
          <w:t>GameObject</w:t>
        </w:r>
        <w:r w:rsidRPr="00625FEA">
          <w:rPr>
            <w:rFonts w:ascii="Consolas" w:eastAsia="Times New Roman" w:hAnsi="Consolas" w:cs="Courier New"/>
            <w:color w:val="000000"/>
            <w:sz w:val="18"/>
            <w:szCs w:val="18"/>
            <w:lang w:eastAsia="de-DE"/>
            <w14:ligatures w14:val="none"/>
            <w:rPrChange w:id="1465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659" w:author="Manuel Hergenröder" w:date="2020-07-16T16:26:00Z">
              <w:rPr>
                <w:rFonts w:ascii="Consolas" w:eastAsia="Times New Roman" w:hAnsi="Consolas" w:cs="Courier New"/>
                <w:color w:val="74531F"/>
                <w:sz w:val="20"/>
                <w:szCs w:val="20"/>
                <w:lang w:val="de-DE" w:eastAsia="de-DE"/>
                <w14:ligatures w14:val="none"/>
              </w:rPr>
            </w:rPrChange>
          </w:rPr>
          <w:t>Find</w:t>
        </w:r>
        <w:r w:rsidRPr="00625FEA">
          <w:rPr>
            <w:rFonts w:ascii="Consolas" w:eastAsia="Times New Roman" w:hAnsi="Consolas" w:cs="Courier New"/>
            <w:color w:val="000000"/>
            <w:sz w:val="18"/>
            <w:szCs w:val="18"/>
            <w:lang w:eastAsia="de-DE"/>
            <w14:ligatures w14:val="none"/>
            <w:rPrChange w:id="1466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4661" w:author="Manuel Hergenröder" w:date="2020-07-16T16:26:00Z">
              <w:rPr>
                <w:rFonts w:ascii="Consolas" w:eastAsia="Times New Roman" w:hAnsi="Consolas" w:cs="Courier New"/>
                <w:color w:val="A31515"/>
                <w:sz w:val="20"/>
                <w:szCs w:val="20"/>
                <w:lang w:val="de-DE" w:eastAsia="de-DE"/>
                <w14:ligatures w14:val="none"/>
              </w:rPr>
            </w:rPrChange>
          </w:rPr>
          <w:t>"FreqLegend"</w:t>
        </w:r>
        <w:r w:rsidRPr="00625FEA">
          <w:rPr>
            <w:rFonts w:ascii="Consolas" w:eastAsia="Times New Roman" w:hAnsi="Consolas" w:cs="Courier New"/>
            <w:color w:val="000000"/>
            <w:sz w:val="18"/>
            <w:szCs w:val="18"/>
            <w:lang w:eastAsia="de-DE"/>
            <w14:ligatures w14:val="none"/>
            <w:rPrChange w:id="1466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663" w:author="Manuel Hergenröder" w:date="2020-07-16T16:26:00Z">
              <w:rPr>
                <w:rFonts w:ascii="Consolas" w:eastAsia="Times New Roman" w:hAnsi="Consolas" w:cs="Courier New"/>
                <w:color w:val="74531F"/>
                <w:sz w:val="20"/>
                <w:szCs w:val="20"/>
                <w:lang w:val="de-DE" w:eastAsia="de-DE"/>
                <w14:ligatures w14:val="none"/>
              </w:rPr>
            </w:rPrChange>
          </w:rPr>
          <w:t>GetComponent</w:t>
        </w:r>
        <w:r w:rsidRPr="00625FEA">
          <w:rPr>
            <w:rFonts w:ascii="Consolas" w:eastAsia="Times New Roman" w:hAnsi="Consolas" w:cs="Courier New"/>
            <w:color w:val="000000"/>
            <w:sz w:val="18"/>
            <w:szCs w:val="18"/>
            <w:lang w:eastAsia="de-DE"/>
            <w14:ligatures w14:val="none"/>
            <w:rPrChange w:id="14664" w:author="Manuel Hergenröder" w:date="2020-07-16T16:26:00Z">
              <w:rPr>
                <w:rFonts w:ascii="Consolas" w:eastAsia="Times New Roman" w:hAnsi="Consolas" w:cs="Courier New"/>
                <w:color w:val="000000"/>
                <w:sz w:val="20"/>
                <w:szCs w:val="20"/>
                <w:lang w:val="de-DE" w:eastAsia="de-DE"/>
                <w14:ligatures w14:val="none"/>
              </w:rPr>
            </w:rPrChange>
          </w:rPr>
          <w:t>&lt;</w:t>
        </w:r>
        <w:r w:rsidRPr="00625FEA">
          <w:rPr>
            <w:rFonts w:ascii="Consolas" w:eastAsia="Times New Roman" w:hAnsi="Consolas" w:cs="Courier New"/>
            <w:color w:val="2B91AF"/>
            <w:sz w:val="18"/>
            <w:szCs w:val="18"/>
            <w:lang w:eastAsia="de-DE"/>
            <w14:ligatures w14:val="none"/>
            <w:rPrChange w:id="14665" w:author="Manuel Hergenröder" w:date="2020-07-16T16:26:00Z">
              <w:rPr>
                <w:rFonts w:ascii="Consolas" w:eastAsia="Times New Roman" w:hAnsi="Consolas" w:cs="Courier New"/>
                <w:color w:val="2B91AF"/>
                <w:sz w:val="20"/>
                <w:szCs w:val="20"/>
                <w:lang w:val="de-DE" w:eastAsia="de-DE"/>
                <w14:ligatures w14:val="none"/>
              </w:rPr>
            </w:rPrChange>
          </w:rPr>
          <w:t>SpectrumFreqLegend</w:t>
        </w:r>
        <w:r w:rsidRPr="00625FEA">
          <w:rPr>
            <w:rFonts w:ascii="Consolas" w:eastAsia="Times New Roman" w:hAnsi="Consolas" w:cs="Courier New"/>
            <w:color w:val="000000"/>
            <w:sz w:val="18"/>
            <w:szCs w:val="18"/>
            <w:lang w:eastAsia="de-DE"/>
            <w14:ligatures w14:val="none"/>
            <w:rPrChange w:id="14666" w:author="Manuel Hergenröder" w:date="2020-07-16T16:26:00Z">
              <w:rPr>
                <w:rFonts w:ascii="Consolas" w:eastAsia="Times New Roman" w:hAnsi="Consolas" w:cs="Courier New"/>
                <w:color w:val="000000"/>
                <w:sz w:val="20"/>
                <w:szCs w:val="20"/>
                <w:lang w:val="de-DE" w:eastAsia="de-DE"/>
                <w14:ligatures w14:val="none"/>
              </w:rPr>
            </w:rPrChange>
          </w:rPr>
          <w:t>&gt;();</w:t>
        </w:r>
      </w:ins>
    </w:p>
    <w:p w14:paraId="66D13CC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667" w:author="Manuel Hergenröder" w:date="2020-07-16T16:25:00Z"/>
          <w:rFonts w:ascii="Consolas" w:eastAsia="Times New Roman" w:hAnsi="Consolas" w:cs="Courier New"/>
          <w:color w:val="000000"/>
          <w:sz w:val="18"/>
          <w:szCs w:val="18"/>
          <w:lang w:eastAsia="de-DE"/>
          <w14:ligatures w14:val="none"/>
          <w:rPrChange w:id="14668" w:author="Manuel Hergenröder" w:date="2020-07-16T16:26:00Z">
            <w:rPr>
              <w:ins w:id="14669" w:author="Manuel Hergenröder" w:date="2020-07-16T16:25:00Z"/>
              <w:rFonts w:ascii="Consolas" w:eastAsia="Times New Roman" w:hAnsi="Consolas" w:cs="Courier New"/>
              <w:color w:val="000000"/>
              <w:sz w:val="20"/>
              <w:szCs w:val="20"/>
              <w:lang w:val="de-DE" w:eastAsia="de-DE"/>
              <w14:ligatures w14:val="none"/>
            </w:rPr>
          </w:rPrChange>
        </w:rPr>
      </w:pPr>
      <w:ins w:id="14670" w:author="Manuel Hergenröder" w:date="2020-07-16T16:25:00Z">
        <w:r w:rsidRPr="00625FEA">
          <w:rPr>
            <w:rFonts w:ascii="Consolas" w:eastAsia="Times New Roman" w:hAnsi="Consolas" w:cs="Courier New"/>
            <w:color w:val="000000"/>
            <w:sz w:val="18"/>
            <w:szCs w:val="18"/>
            <w:lang w:eastAsia="de-DE"/>
            <w14:ligatures w14:val="none"/>
            <w:rPrChange w:id="1467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4672" w:author="Manuel Hergenröder" w:date="2020-07-16T16:26:00Z">
              <w:rPr>
                <w:rFonts w:ascii="Consolas" w:eastAsia="Times New Roman" w:hAnsi="Consolas" w:cs="Courier New"/>
                <w:color w:val="1F377F"/>
                <w:sz w:val="20"/>
                <w:szCs w:val="20"/>
                <w:lang w:val="de-DE" w:eastAsia="de-DE"/>
                <w14:ligatures w14:val="none"/>
              </w:rPr>
            </w:rPrChange>
          </w:rPr>
          <w:t>freqLegend</w:t>
        </w:r>
        <w:r w:rsidRPr="00625FEA">
          <w:rPr>
            <w:rFonts w:ascii="Consolas" w:eastAsia="Times New Roman" w:hAnsi="Consolas" w:cs="Courier New"/>
            <w:color w:val="000000"/>
            <w:sz w:val="18"/>
            <w:szCs w:val="18"/>
            <w:lang w:eastAsia="de-DE"/>
            <w14:ligatures w14:val="none"/>
            <w:rPrChange w:id="1467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4674" w:author="Manuel Hergenröder" w:date="2020-07-16T16:26:00Z">
              <w:rPr>
                <w:rFonts w:ascii="Consolas" w:eastAsia="Times New Roman" w:hAnsi="Consolas" w:cs="Courier New"/>
                <w:color w:val="74531F"/>
                <w:sz w:val="20"/>
                <w:szCs w:val="20"/>
                <w:lang w:val="de-DE" w:eastAsia="de-DE"/>
                <w14:ligatures w14:val="none"/>
              </w:rPr>
            </w:rPrChange>
          </w:rPr>
          <w:t>SetFreqLegend</w:t>
        </w:r>
        <w:r w:rsidRPr="00625FEA">
          <w:rPr>
            <w:rFonts w:ascii="Consolas" w:eastAsia="Times New Roman" w:hAnsi="Consolas" w:cs="Courier New"/>
            <w:color w:val="000000"/>
            <w:sz w:val="18"/>
            <w:szCs w:val="18"/>
            <w:lang w:eastAsia="de-DE"/>
            <w14:ligatures w14:val="none"/>
            <w:rPrChange w:id="1467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467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677" w:author="Manuel Hergenröder" w:date="2020-07-16T16:26:00Z">
              <w:rPr>
                <w:rFonts w:ascii="Consolas" w:eastAsia="Times New Roman" w:hAnsi="Consolas" w:cs="Courier New"/>
                <w:color w:val="000000"/>
                <w:sz w:val="20"/>
                <w:szCs w:val="20"/>
                <w:lang w:val="de-DE" w:eastAsia="de-DE"/>
                <w14:ligatures w14:val="none"/>
              </w:rPr>
            </w:rPrChange>
          </w:rPr>
          <w:t>.audioEngine.fftFrequencies, </w:t>
        </w:r>
        <w:r w:rsidRPr="00625FEA">
          <w:rPr>
            <w:rFonts w:ascii="Consolas" w:eastAsia="Times New Roman" w:hAnsi="Consolas" w:cs="Courier New"/>
            <w:color w:val="0000FF"/>
            <w:sz w:val="18"/>
            <w:szCs w:val="18"/>
            <w:lang w:eastAsia="de-DE"/>
            <w14:ligatures w14:val="none"/>
            <w:rPrChange w:id="1467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679" w:author="Manuel Hergenröder" w:date="2020-07-16T16:26:00Z">
              <w:rPr>
                <w:rFonts w:ascii="Consolas" w:eastAsia="Times New Roman" w:hAnsi="Consolas" w:cs="Courier New"/>
                <w:color w:val="000000"/>
                <w:sz w:val="20"/>
                <w:szCs w:val="20"/>
                <w:lang w:val="de-DE" w:eastAsia="de-DE"/>
                <w14:ligatures w14:val="none"/>
              </w:rPr>
            </w:rPrChange>
          </w:rPr>
          <w:t>.edgeLengthOfRaster);</w:t>
        </w:r>
      </w:ins>
    </w:p>
    <w:p w14:paraId="041612F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680" w:author="Manuel Hergenröder" w:date="2020-07-16T16:25:00Z"/>
          <w:rFonts w:ascii="Consolas" w:eastAsia="Times New Roman" w:hAnsi="Consolas" w:cs="Courier New"/>
          <w:color w:val="000000"/>
          <w:sz w:val="18"/>
          <w:szCs w:val="18"/>
          <w:lang w:eastAsia="de-DE"/>
          <w14:ligatures w14:val="none"/>
          <w:rPrChange w:id="14681" w:author="Manuel Hergenröder" w:date="2020-07-16T16:26:00Z">
            <w:rPr>
              <w:ins w:id="14682" w:author="Manuel Hergenröder" w:date="2020-07-16T16:25:00Z"/>
              <w:rFonts w:ascii="Consolas" w:eastAsia="Times New Roman" w:hAnsi="Consolas" w:cs="Courier New"/>
              <w:color w:val="000000"/>
              <w:sz w:val="20"/>
              <w:szCs w:val="20"/>
              <w:lang w:val="de-DE" w:eastAsia="de-DE"/>
              <w14:ligatures w14:val="none"/>
            </w:rPr>
          </w:rPrChange>
        </w:rPr>
      </w:pPr>
      <w:ins w:id="14683" w:author="Manuel Hergenröder" w:date="2020-07-16T16:25:00Z">
        <w:r w:rsidRPr="00625FEA">
          <w:rPr>
            <w:rFonts w:ascii="Consolas" w:eastAsia="Times New Roman" w:hAnsi="Consolas" w:cs="Courier New"/>
            <w:color w:val="000000"/>
            <w:sz w:val="18"/>
            <w:szCs w:val="18"/>
            <w:lang w:eastAsia="de-DE"/>
            <w14:ligatures w14:val="none"/>
            <w:rPrChange w:id="14684"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DE136D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685" w:author="Manuel Hergenröder" w:date="2020-07-16T16:25:00Z"/>
          <w:rFonts w:ascii="Consolas" w:eastAsia="Times New Roman" w:hAnsi="Consolas" w:cs="Courier New"/>
          <w:color w:val="000000"/>
          <w:sz w:val="18"/>
          <w:szCs w:val="18"/>
          <w:lang w:eastAsia="de-DE"/>
          <w14:ligatures w14:val="none"/>
          <w:rPrChange w:id="14686" w:author="Manuel Hergenröder" w:date="2020-07-16T16:26:00Z">
            <w:rPr>
              <w:ins w:id="14687" w:author="Manuel Hergenröder" w:date="2020-07-16T16:25:00Z"/>
              <w:rFonts w:ascii="Consolas" w:eastAsia="Times New Roman" w:hAnsi="Consolas" w:cs="Courier New"/>
              <w:color w:val="000000"/>
              <w:sz w:val="20"/>
              <w:szCs w:val="20"/>
              <w:lang w:val="de-DE" w:eastAsia="de-DE"/>
              <w14:ligatures w14:val="none"/>
            </w:rPr>
          </w:rPrChange>
        </w:rPr>
      </w:pPr>
      <w:ins w:id="14688" w:author="Manuel Hergenröder" w:date="2020-07-16T16:25:00Z">
        <w:r w:rsidRPr="00625FEA">
          <w:rPr>
            <w:rFonts w:ascii="Consolas" w:eastAsia="Times New Roman" w:hAnsi="Consolas" w:cs="Courier New"/>
            <w:color w:val="000000"/>
            <w:sz w:val="18"/>
            <w:szCs w:val="18"/>
            <w:lang w:eastAsia="de-DE"/>
            <w14:ligatures w14:val="none"/>
            <w:rPrChange w:id="1468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4690" w:author="Manuel Hergenröder" w:date="2020-07-16T16:26:00Z">
              <w:rPr>
                <w:rFonts w:ascii="Consolas" w:eastAsia="Times New Roman" w:hAnsi="Consolas" w:cs="Courier New"/>
                <w:color w:val="008000"/>
                <w:sz w:val="20"/>
                <w:szCs w:val="20"/>
                <w:lang w:val="de-DE" w:eastAsia="de-DE"/>
                <w14:ligatures w14:val="none"/>
              </w:rPr>
            </w:rPrChange>
          </w:rPr>
          <w:t>// Init deformer instance</w:t>
        </w:r>
      </w:ins>
    </w:p>
    <w:p w14:paraId="24018BA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691" w:author="Manuel Hergenröder" w:date="2020-07-16T16:25:00Z"/>
          <w:rFonts w:ascii="Consolas" w:eastAsia="Times New Roman" w:hAnsi="Consolas" w:cs="Courier New"/>
          <w:color w:val="000000"/>
          <w:sz w:val="18"/>
          <w:szCs w:val="18"/>
          <w:lang w:eastAsia="de-DE"/>
          <w14:ligatures w14:val="none"/>
          <w:rPrChange w:id="14692" w:author="Manuel Hergenröder" w:date="2020-07-16T16:26:00Z">
            <w:rPr>
              <w:ins w:id="14693" w:author="Manuel Hergenröder" w:date="2020-07-16T16:25:00Z"/>
              <w:rFonts w:ascii="Consolas" w:eastAsia="Times New Roman" w:hAnsi="Consolas" w:cs="Courier New"/>
              <w:color w:val="000000"/>
              <w:sz w:val="20"/>
              <w:szCs w:val="20"/>
              <w:lang w:val="de-DE" w:eastAsia="de-DE"/>
              <w14:ligatures w14:val="none"/>
            </w:rPr>
          </w:rPrChange>
        </w:rPr>
      </w:pPr>
      <w:ins w:id="14694" w:author="Manuel Hergenröder" w:date="2020-07-16T16:25:00Z">
        <w:r w:rsidRPr="00625FEA">
          <w:rPr>
            <w:rFonts w:ascii="Consolas" w:eastAsia="Times New Roman" w:hAnsi="Consolas" w:cs="Courier New"/>
            <w:color w:val="000000"/>
            <w:sz w:val="18"/>
            <w:szCs w:val="18"/>
            <w:lang w:eastAsia="de-DE"/>
            <w14:ligatures w14:val="none"/>
            <w:rPrChange w:id="1469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69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697" w:author="Manuel Hergenröder" w:date="2020-07-16T16:26:00Z">
              <w:rPr>
                <w:rFonts w:ascii="Consolas" w:eastAsia="Times New Roman" w:hAnsi="Consolas" w:cs="Courier New"/>
                <w:color w:val="000000"/>
                <w:sz w:val="20"/>
                <w:szCs w:val="20"/>
                <w:lang w:val="de-DE" w:eastAsia="de-DE"/>
                <w14:ligatures w14:val="none"/>
              </w:rPr>
            </w:rPrChange>
          </w:rPr>
          <w:t>.deformer.</w:t>
        </w:r>
        <w:r w:rsidRPr="00625FEA">
          <w:rPr>
            <w:rFonts w:ascii="Consolas" w:eastAsia="Times New Roman" w:hAnsi="Consolas" w:cs="Courier New"/>
            <w:color w:val="74531F"/>
            <w:sz w:val="18"/>
            <w:szCs w:val="18"/>
            <w:lang w:eastAsia="de-DE"/>
            <w14:ligatures w14:val="none"/>
            <w:rPrChange w:id="14698" w:author="Manuel Hergenröder" w:date="2020-07-16T16:26:00Z">
              <w:rPr>
                <w:rFonts w:ascii="Consolas" w:eastAsia="Times New Roman" w:hAnsi="Consolas" w:cs="Courier New"/>
                <w:color w:val="74531F"/>
                <w:sz w:val="20"/>
                <w:szCs w:val="20"/>
                <w:lang w:val="de-DE" w:eastAsia="de-DE"/>
                <w14:ligatures w14:val="none"/>
              </w:rPr>
            </w:rPrChange>
          </w:rPr>
          <w:t>MeshGenerated</w:t>
        </w:r>
        <w:r w:rsidRPr="00625FEA">
          <w:rPr>
            <w:rFonts w:ascii="Consolas" w:eastAsia="Times New Roman" w:hAnsi="Consolas" w:cs="Courier New"/>
            <w:color w:val="000000"/>
            <w:sz w:val="18"/>
            <w:szCs w:val="18"/>
            <w:lang w:eastAsia="de-DE"/>
            <w14:ligatures w14:val="none"/>
            <w:rPrChange w:id="14699" w:author="Manuel Hergenröder" w:date="2020-07-16T16:26:00Z">
              <w:rPr>
                <w:rFonts w:ascii="Consolas" w:eastAsia="Times New Roman" w:hAnsi="Consolas" w:cs="Courier New"/>
                <w:color w:val="000000"/>
                <w:sz w:val="20"/>
                <w:szCs w:val="20"/>
                <w:lang w:val="de-DE" w:eastAsia="de-DE"/>
                <w14:ligatures w14:val="none"/>
              </w:rPr>
            </w:rPrChange>
          </w:rPr>
          <w:t>();</w:t>
        </w:r>
      </w:ins>
    </w:p>
    <w:p w14:paraId="6A58672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00" w:author="Manuel Hergenröder" w:date="2020-07-16T16:25:00Z"/>
          <w:rFonts w:ascii="Consolas" w:eastAsia="Times New Roman" w:hAnsi="Consolas" w:cs="Courier New"/>
          <w:color w:val="000000"/>
          <w:sz w:val="18"/>
          <w:szCs w:val="18"/>
          <w:lang w:eastAsia="de-DE"/>
          <w14:ligatures w14:val="none"/>
          <w:rPrChange w:id="14701" w:author="Manuel Hergenröder" w:date="2020-07-16T16:26:00Z">
            <w:rPr>
              <w:ins w:id="14702" w:author="Manuel Hergenröder" w:date="2020-07-16T16:25:00Z"/>
              <w:rFonts w:ascii="Consolas" w:eastAsia="Times New Roman" w:hAnsi="Consolas" w:cs="Courier New"/>
              <w:color w:val="000000"/>
              <w:sz w:val="20"/>
              <w:szCs w:val="20"/>
              <w:lang w:val="de-DE" w:eastAsia="de-DE"/>
              <w14:ligatures w14:val="none"/>
            </w:rPr>
          </w:rPrChange>
        </w:rPr>
      </w:pPr>
      <w:ins w:id="14703" w:author="Manuel Hergenröder" w:date="2020-07-16T16:25:00Z">
        <w:r w:rsidRPr="00625FEA">
          <w:rPr>
            <w:rFonts w:ascii="Consolas" w:eastAsia="Times New Roman" w:hAnsi="Consolas" w:cs="Courier New"/>
            <w:color w:val="000000"/>
            <w:sz w:val="18"/>
            <w:szCs w:val="18"/>
            <w:lang w:eastAsia="de-DE"/>
            <w14:ligatures w14:val="none"/>
            <w:rPrChange w:id="14704" w:author="Manuel Hergenröder" w:date="2020-07-16T16:26:00Z">
              <w:rPr>
                <w:rFonts w:ascii="Consolas" w:eastAsia="Times New Roman" w:hAnsi="Consolas" w:cs="Courier New"/>
                <w:color w:val="000000"/>
                <w:sz w:val="20"/>
                <w:szCs w:val="20"/>
                <w:lang w:val="de-DE" w:eastAsia="de-DE"/>
                <w14:ligatures w14:val="none"/>
              </w:rPr>
            </w:rPrChange>
          </w:rPr>
          <w:t>    }</w:t>
        </w:r>
      </w:ins>
    </w:p>
    <w:p w14:paraId="5C7B28C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05" w:author="Manuel Hergenröder" w:date="2020-07-16T16:25:00Z"/>
          <w:rFonts w:ascii="Consolas" w:eastAsia="Times New Roman" w:hAnsi="Consolas" w:cs="Courier New"/>
          <w:color w:val="000000"/>
          <w:sz w:val="18"/>
          <w:szCs w:val="18"/>
          <w:lang w:eastAsia="de-DE"/>
          <w14:ligatures w14:val="none"/>
          <w:rPrChange w:id="14706" w:author="Manuel Hergenröder" w:date="2020-07-16T16:26:00Z">
            <w:rPr>
              <w:ins w:id="14707" w:author="Manuel Hergenröder" w:date="2020-07-16T16:25:00Z"/>
              <w:rFonts w:ascii="Consolas" w:eastAsia="Times New Roman" w:hAnsi="Consolas" w:cs="Courier New"/>
              <w:color w:val="000000"/>
              <w:sz w:val="20"/>
              <w:szCs w:val="20"/>
              <w:lang w:val="de-DE" w:eastAsia="de-DE"/>
              <w14:ligatures w14:val="none"/>
            </w:rPr>
          </w:rPrChange>
        </w:rPr>
      </w:pPr>
      <w:ins w:id="14708" w:author="Manuel Hergenröder" w:date="2020-07-16T16:25:00Z">
        <w:r w:rsidRPr="00625FEA">
          <w:rPr>
            <w:rFonts w:ascii="Consolas" w:eastAsia="Times New Roman" w:hAnsi="Consolas" w:cs="Courier New"/>
            <w:color w:val="000000"/>
            <w:sz w:val="18"/>
            <w:szCs w:val="18"/>
            <w:lang w:eastAsia="de-DE"/>
            <w14:ligatures w14:val="none"/>
            <w:rPrChange w:id="1470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7BD9192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10" w:author="Manuel Hergenröder" w:date="2020-07-16T16:25:00Z"/>
          <w:rFonts w:ascii="Consolas" w:eastAsia="Times New Roman" w:hAnsi="Consolas" w:cs="Courier New"/>
          <w:color w:val="000000"/>
          <w:sz w:val="18"/>
          <w:szCs w:val="18"/>
          <w:lang w:eastAsia="de-DE"/>
          <w14:ligatures w14:val="none"/>
          <w:rPrChange w:id="14711" w:author="Manuel Hergenröder" w:date="2020-07-16T16:26:00Z">
            <w:rPr>
              <w:ins w:id="14712" w:author="Manuel Hergenröder" w:date="2020-07-16T16:25:00Z"/>
              <w:rFonts w:ascii="Consolas" w:eastAsia="Times New Roman" w:hAnsi="Consolas" w:cs="Courier New"/>
              <w:color w:val="000000"/>
              <w:sz w:val="20"/>
              <w:szCs w:val="20"/>
              <w:lang w:val="de-DE" w:eastAsia="de-DE"/>
              <w14:ligatures w14:val="none"/>
            </w:rPr>
          </w:rPrChange>
        </w:rPr>
      </w:pPr>
      <w:ins w:id="14713" w:author="Manuel Hergenröder" w:date="2020-07-16T16:25:00Z">
        <w:r w:rsidRPr="00625FEA">
          <w:rPr>
            <w:rFonts w:ascii="Consolas" w:eastAsia="Times New Roman" w:hAnsi="Consolas" w:cs="Courier New"/>
            <w:color w:val="000000"/>
            <w:sz w:val="18"/>
            <w:szCs w:val="18"/>
            <w:lang w:eastAsia="de-DE"/>
            <w14:ligatures w14:val="none"/>
            <w:rPrChange w:id="1471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4715"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4716"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4717"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52A822A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18" w:author="Manuel Hergenröder" w:date="2020-07-16T16:25:00Z"/>
          <w:rFonts w:ascii="Consolas" w:eastAsia="Times New Roman" w:hAnsi="Consolas" w:cs="Courier New"/>
          <w:color w:val="000000"/>
          <w:sz w:val="18"/>
          <w:szCs w:val="18"/>
          <w:lang w:eastAsia="de-DE"/>
          <w14:ligatures w14:val="none"/>
          <w:rPrChange w:id="14719" w:author="Manuel Hergenröder" w:date="2020-07-16T16:26:00Z">
            <w:rPr>
              <w:ins w:id="14720" w:author="Manuel Hergenröder" w:date="2020-07-16T16:25:00Z"/>
              <w:rFonts w:ascii="Consolas" w:eastAsia="Times New Roman" w:hAnsi="Consolas" w:cs="Courier New"/>
              <w:color w:val="000000"/>
              <w:sz w:val="20"/>
              <w:szCs w:val="20"/>
              <w:lang w:val="de-DE" w:eastAsia="de-DE"/>
              <w14:ligatures w14:val="none"/>
            </w:rPr>
          </w:rPrChange>
        </w:rPr>
      </w:pPr>
      <w:ins w:id="14721" w:author="Manuel Hergenröder" w:date="2020-07-16T16:25:00Z">
        <w:r w:rsidRPr="00625FEA">
          <w:rPr>
            <w:rFonts w:ascii="Consolas" w:eastAsia="Times New Roman" w:hAnsi="Consolas" w:cs="Courier New"/>
            <w:color w:val="000000"/>
            <w:sz w:val="18"/>
            <w:szCs w:val="18"/>
            <w:lang w:eastAsia="de-DE"/>
            <w14:ligatures w14:val="none"/>
            <w:rPrChange w:id="1472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4723"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4724" w:author="Manuel Hergenröder" w:date="2020-07-16T16:26:00Z">
              <w:rPr>
                <w:rFonts w:ascii="Consolas" w:eastAsia="Times New Roman" w:hAnsi="Consolas" w:cs="Courier New"/>
                <w:color w:val="008000"/>
                <w:sz w:val="20"/>
                <w:szCs w:val="20"/>
                <w:lang w:val="de-DE" w:eastAsia="de-DE"/>
                <w14:ligatures w14:val="none"/>
              </w:rPr>
            </w:rPrChange>
          </w:rPr>
          <w:t> Sets the vertices of ground raster and FFT data peaks</w:t>
        </w:r>
      </w:ins>
    </w:p>
    <w:p w14:paraId="1747116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25" w:author="Manuel Hergenröder" w:date="2020-07-16T16:25:00Z"/>
          <w:rFonts w:ascii="Consolas" w:eastAsia="Times New Roman" w:hAnsi="Consolas" w:cs="Courier New"/>
          <w:color w:val="000000"/>
          <w:sz w:val="18"/>
          <w:szCs w:val="18"/>
          <w:lang w:eastAsia="de-DE"/>
          <w14:ligatures w14:val="none"/>
          <w:rPrChange w:id="14726" w:author="Manuel Hergenröder" w:date="2020-07-16T16:26:00Z">
            <w:rPr>
              <w:ins w:id="14727" w:author="Manuel Hergenröder" w:date="2020-07-16T16:25:00Z"/>
              <w:rFonts w:ascii="Consolas" w:eastAsia="Times New Roman" w:hAnsi="Consolas" w:cs="Courier New"/>
              <w:color w:val="000000"/>
              <w:sz w:val="20"/>
              <w:szCs w:val="20"/>
              <w:lang w:val="de-DE" w:eastAsia="de-DE"/>
              <w14:ligatures w14:val="none"/>
            </w:rPr>
          </w:rPrChange>
        </w:rPr>
      </w:pPr>
      <w:ins w:id="14728" w:author="Manuel Hergenröder" w:date="2020-07-16T16:25:00Z">
        <w:r w:rsidRPr="00625FEA">
          <w:rPr>
            <w:rFonts w:ascii="Consolas" w:eastAsia="Times New Roman" w:hAnsi="Consolas" w:cs="Courier New"/>
            <w:color w:val="000000"/>
            <w:sz w:val="18"/>
            <w:szCs w:val="18"/>
            <w:lang w:eastAsia="de-DE"/>
            <w14:ligatures w14:val="none"/>
            <w:rPrChange w:id="1472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4730"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4731"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4732"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1C736BF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33" w:author="Manuel Hergenröder" w:date="2020-07-16T16:25:00Z"/>
          <w:rFonts w:ascii="Consolas" w:eastAsia="Times New Roman" w:hAnsi="Consolas" w:cs="Courier New"/>
          <w:color w:val="000000"/>
          <w:sz w:val="18"/>
          <w:szCs w:val="18"/>
          <w:lang w:eastAsia="de-DE"/>
          <w14:ligatures w14:val="none"/>
          <w:rPrChange w:id="14734" w:author="Manuel Hergenröder" w:date="2020-07-16T16:26:00Z">
            <w:rPr>
              <w:ins w:id="14735" w:author="Manuel Hergenröder" w:date="2020-07-16T16:25:00Z"/>
              <w:rFonts w:ascii="Consolas" w:eastAsia="Times New Roman" w:hAnsi="Consolas" w:cs="Courier New"/>
              <w:color w:val="000000"/>
              <w:sz w:val="20"/>
              <w:szCs w:val="20"/>
              <w:lang w:val="de-DE" w:eastAsia="de-DE"/>
              <w14:ligatures w14:val="none"/>
            </w:rPr>
          </w:rPrChange>
        </w:rPr>
      </w:pPr>
      <w:ins w:id="14736" w:author="Manuel Hergenröder" w:date="2020-07-16T16:25:00Z">
        <w:r w:rsidRPr="00625FEA">
          <w:rPr>
            <w:rFonts w:ascii="Consolas" w:eastAsia="Times New Roman" w:hAnsi="Consolas" w:cs="Courier New"/>
            <w:color w:val="000000"/>
            <w:sz w:val="18"/>
            <w:szCs w:val="18"/>
            <w:lang w:eastAsia="de-DE"/>
            <w14:ligatures w14:val="none"/>
            <w:rPrChange w:id="1473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4738"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4739"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4740" w:author="Manuel Hergenröder" w:date="2020-07-16T16:26:00Z">
              <w:rPr>
                <w:rFonts w:ascii="Consolas" w:eastAsia="Times New Roman" w:hAnsi="Consolas" w:cs="Courier New"/>
                <w:color w:val="808080"/>
                <w:sz w:val="20"/>
                <w:szCs w:val="20"/>
                <w:lang w:val="de-DE" w:eastAsia="de-DE"/>
                <w14:ligatures w14:val="none"/>
              </w:rPr>
            </w:rPrChange>
          </w:rPr>
          <w:t>&lt;param name="</w:t>
        </w:r>
        <w:r w:rsidRPr="00625FEA">
          <w:rPr>
            <w:rFonts w:ascii="Consolas" w:eastAsia="Times New Roman" w:hAnsi="Consolas" w:cs="Courier New"/>
            <w:color w:val="1F377F"/>
            <w:sz w:val="18"/>
            <w:szCs w:val="18"/>
            <w:lang w:eastAsia="de-DE"/>
            <w14:ligatures w14:val="none"/>
            <w:rPrChange w:id="14741"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808080"/>
            <w:sz w:val="18"/>
            <w:szCs w:val="18"/>
            <w:lang w:eastAsia="de-DE"/>
            <w14:ligatures w14:val="none"/>
            <w:rPrChange w:id="14742" w:author="Manuel Hergenröder" w:date="2020-07-16T16:26:00Z">
              <w:rPr>
                <w:rFonts w:ascii="Consolas" w:eastAsia="Times New Roman" w:hAnsi="Consolas" w:cs="Courier New"/>
                <w:color w:val="808080"/>
                <w:sz w:val="20"/>
                <w:szCs w:val="20"/>
                <w:lang w:val="de-DE" w:eastAsia="de-DE"/>
                <w14:ligatures w14:val="none"/>
              </w:rPr>
            </w:rPrChange>
          </w:rPr>
          <w:t>"&gt;</w:t>
        </w:r>
        <w:r w:rsidRPr="00625FEA">
          <w:rPr>
            <w:rFonts w:ascii="Consolas" w:eastAsia="Times New Roman" w:hAnsi="Consolas" w:cs="Courier New"/>
            <w:color w:val="008000"/>
            <w:sz w:val="18"/>
            <w:szCs w:val="18"/>
            <w:lang w:eastAsia="de-DE"/>
            <w14:ligatures w14:val="none"/>
            <w:rPrChange w:id="14743" w:author="Manuel Hergenröder" w:date="2020-07-16T16:26:00Z">
              <w:rPr>
                <w:rFonts w:ascii="Consolas" w:eastAsia="Times New Roman" w:hAnsi="Consolas" w:cs="Courier New"/>
                <w:color w:val="008000"/>
                <w:sz w:val="20"/>
                <w:szCs w:val="20"/>
                <w:lang w:val="de-DE" w:eastAsia="de-DE"/>
                <w14:ligatures w14:val="none"/>
              </w:rPr>
            </w:rPrChange>
          </w:rPr>
          <w:t>index of mesh to fill with vertices (= index of corresponding FFT chunk)</w:t>
        </w:r>
        <w:r w:rsidRPr="00625FEA">
          <w:rPr>
            <w:rFonts w:ascii="Consolas" w:eastAsia="Times New Roman" w:hAnsi="Consolas" w:cs="Courier New"/>
            <w:color w:val="808080"/>
            <w:sz w:val="18"/>
            <w:szCs w:val="18"/>
            <w:lang w:eastAsia="de-DE"/>
            <w14:ligatures w14:val="none"/>
            <w:rPrChange w:id="14744" w:author="Manuel Hergenröder" w:date="2020-07-16T16:26:00Z">
              <w:rPr>
                <w:rFonts w:ascii="Consolas" w:eastAsia="Times New Roman" w:hAnsi="Consolas" w:cs="Courier New"/>
                <w:color w:val="808080"/>
                <w:sz w:val="20"/>
                <w:szCs w:val="20"/>
                <w:lang w:val="de-DE" w:eastAsia="de-DE"/>
                <w14:ligatures w14:val="none"/>
              </w:rPr>
            </w:rPrChange>
          </w:rPr>
          <w:t>&lt;/param&gt;</w:t>
        </w:r>
      </w:ins>
    </w:p>
    <w:p w14:paraId="1302C55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45" w:author="Manuel Hergenröder" w:date="2020-07-16T16:25:00Z"/>
          <w:rFonts w:ascii="Consolas" w:eastAsia="Times New Roman" w:hAnsi="Consolas" w:cs="Courier New"/>
          <w:color w:val="000000"/>
          <w:sz w:val="18"/>
          <w:szCs w:val="18"/>
          <w:lang w:eastAsia="de-DE"/>
          <w14:ligatures w14:val="none"/>
          <w:rPrChange w:id="14746" w:author="Manuel Hergenröder" w:date="2020-07-16T16:26:00Z">
            <w:rPr>
              <w:ins w:id="14747" w:author="Manuel Hergenröder" w:date="2020-07-16T16:25:00Z"/>
              <w:rFonts w:ascii="Consolas" w:eastAsia="Times New Roman" w:hAnsi="Consolas" w:cs="Courier New"/>
              <w:color w:val="000000"/>
              <w:sz w:val="20"/>
              <w:szCs w:val="20"/>
              <w:lang w:val="de-DE" w:eastAsia="de-DE"/>
              <w14:ligatures w14:val="none"/>
            </w:rPr>
          </w:rPrChange>
        </w:rPr>
      </w:pPr>
      <w:ins w:id="14748" w:author="Manuel Hergenröder" w:date="2020-07-16T16:25:00Z">
        <w:r w:rsidRPr="00625FEA">
          <w:rPr>
            <w:rFonts w:ascii="Consolas" w:eastAsia="Times New Roman" w:hAnsi="Consolas" w:cs="Courier New"/>
            <w:color w:val="000000"/>
            <w:sz w:val="18"/>
            <w:szCs w:val="18"/>
            <w:lang w:eastAsia="de-DE"/>
            <w14:ligatures w14:val="none"/>
            <w:rPrChange w:id="1474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750"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475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752"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1475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14754" w:author="Manuel Hergenröder" w:date="2020-07-16T16:26:00Z">
              <w:rPr>
                <w:rFonts w:ascii="Consolas" w:eastAsia="Times New Roman" w:hAnsi="Consolas" w:cs="Courier New"/>
                <w:color w:val="74531F"/>
                <w:sz w:val="20"/>
                <w:szCs w:val="20"/>
                <w:lang w:val="de-DE" w:eastAsia="de-DE"/>
                <w14:ligatures w14:val="none"/>
              </w:rPr>
            </w:rPrChange>
          </w:rPr>
          <w:t>SetVertices</w:t>
        </w:r>
        <w:r w:rsidRPr="00625FEA">
          <w:rPr>
            <w:rFonts w:ascii="Consolas" w:eastAsia="Times New Roman" w:hAnsi="Consolas" w:cs="Courier New"/>
            <w:color w:val="000000"/>
            <w:sz w:val="18"/>
            <w:szCs w:val="18"/>
            <w:lang w:eastAsia="de-DE"/>
            <w14:ligatures w14:val="none"/>
            <w:rPrChange w:id="1475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4756"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475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4758"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4759" w:author="Manuel Hergenröder" w:date="2020-07-16T16:26:00Z">
              <w:rPr>
                <w:rFonts w:ascii="Consolas" w:eastAsia="Times New Roman" w:hAnsi="Consolas" w:cs="Courier New"/>
                <w:color w:val="000000"/>
                <w:sz w:val="20"/>
                <w:szCs w:val="20"/>
                <w:lang w:val="de-DE" w:eastAsia="de-DE"/>
                <w14:ligatures w14:val="none"/>
              </w:rPr>
            </w:rPrChange>
          </w:rPr>
          <w:t>)</w:t>
        </w:r>
      </w:ins>
    </w:p>
    <w:p w14:paraId="6C5A75A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60" w:author="Manuel Hergenröder" w:date="2020-07-16T16:25:00Z"/>
          <w:rFonts w:ascii="Consolas" w:eastAsia="Times New Roman" w:hAnsi="Consolas" w:cs="Courier New"/>
          <w:color w:val="000000"/>
          <w:sz w:val="18"/>
          <w:szCs w:val="18"/>
          <w:lang w:eastAsia="de-DE"/>
          <w14:ligatures w14:val="none"/>
          <w:rPrChange w:id="14761" w:author="Manuel Hergenröder" w:date="2020-07-16T16:26:00Z">
            <w:rPr>
              <w:ins w:id="14762" w:author="Manuel Hergenröder" w:date="2020-07-16T16:25:00Z"/>
              <w:rFonts w:ascii="Consolas" w:eastAsia="Times New Roman" w:hAnsi="Consolas" w:cs="Courier New"/>
              <w:color w:val="000000"/>
              <w:sz w:val="20"/>
              <w:szCs w:val="20"/>
              <w:lang w:val="de-DE" w:eastAsia="de-DE"/>
              <w14:ligatures w14:val="none"/>
            </w:rPr>
          </w:rPrChange>
        </w:rPr>
      </w:pPr>
      <w:ins w:id="14763" w:author="Manuel Hergenröder" w:date="2020-07-16T16:25:00Z">
        <w:r w:rsidRPr="00625FEA">
          <w:rPr>
            <w:rFonts w:ascii="Consolas" w:eastAsia="Times New Roman" w:hAnsi="Consolas" w:cs="Courier New"/>
            <w:color w:val="000000"/>
            <w:sz w:val="18"/>
            <w:szCs w:val="18"/>
            <w:lang w:eastAsia="de-DE"/>
            <w14:ligatures w14:val="none"/>
            <w:rPrChange w:id="14764" w:author="Manuel Hergenröder" w:date="2020-07-16T16:26:00Z">
              <w:rPr>
                <w:rFonts w:ascii="Consolas" w:eastAsia="Times New Roman" w:hAnsi="Consolas" w:cs="Courier New"/>
                <w:color w:val="000000"/>
                <w:sz w:val="20"/>
                <w:szCs w:val="20"/>
                <w:lang w:val="de-DE" w:eastAsia="de-DE"/>
                <w14:ligatures w14:val="none"/>
              </w:rPr>
            </w:rPrChange>
          </w:rPr>
          <w:t>    {</w:t>
        </w:r>
      </w:ins>
    </w:p>
    <w:p w14:paraId="65612F1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65" w:author="Manuel Hergenröder" w:date="2020-07-16T16:25:00Z"/>
          <w:rFonts w:ascii="Consolas" w:eastAsia="Times New Roman" w:hAnsi="Consolas" w:cs="Courier New"/>
          <w:color w:val="000000"/>
          <w:sz w:val="18"/>
          <w:szCs w:val="18"/>
          <w:lang w:eastAsia="de-DE"/>
          <w14:ligatures w14:val="none"/>
          <w:rPrChange w:id="14766" w:author="Manuel Hergenröder" w:date="2020-07-16T16:26:00Z">
            <w:rPr>
              <w:ins w:id="14767" w:author="Manuel Hergenröder" w:date="2020-07-16T16:25:00Z"/>
              <w:rFonts w:ascii="Consolas" w:eastAsia="Times New Roman" w:hAnsi="Consolas" w:cs="Courier New"/>
              <w:color w:val="000000"/>
              <w:sz w:val="20"/>
              <w:szCs w:val="20"/>
              <w:lang w:val="de-DE" w:eastAsia="de-DE"/>
              <w14:ligatures w14:val="none"/>
            </w:rPr>
          </w:rPrChange>
        </w:rPr>
      </w:pPr>
      <w:ins w:id="14768" w:author="Manuel Hergenröder" w:date="2020-07-16T16:25:00Z">
        <w:r w:rsidRPr="00625FEA">
          <w:rPr>
            <w:rFonts w:ascii="Consolas" w:eastAsia="Times New Roman" w:hAnsi="Consolas" w:cs="Courier New"/>
            <w:color w:val="000000"/>
            <w:sz w:val="18"/>
            <w:szCs w:val="18"/>
            <w:lang w:eastAsia="de-DE"/>
            <w14:ligatures w14:val="none"/>
            <w:rPrChange w:id="1476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77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771" w:author="Manuel Hergenröder" w:date="2020-07-16T16:26:00Z">
              <w:rPr>
                <w:rFonts w:ascii="Consolas" w:eastAsia="Times New Roman" w:hAnsi="Consolas" w:cs="Courier New"/>
                <w:color w:val="000000"/>
                <w:sz w:val="20"/>
                <w:szCs w:val="20"/>
                <w:lang w:val="de-DE" w:eastAsia="de-DE"/>
                <w14:ligatures w14:val="none"/>
              </w:rPr>
            </w:rPrChange>
          </w:rPr>
          <w:t>.countOfRasterVertices = 2 * (</w:t>
        </w:r>
        <w:r w:rsidRPr="00625FEA">
          <w:rPr>
            <w:rFonts w:ascii="Consolas" w:eastAsia="Times New Roman" w:hAnsi="Consolas" w:cs="Courier New"/>
            <w:color w:val="0000FF"/>
            <w:sz w:val="18"/>
            <w:szCs w:val="18"/>
            <w:lang w:eastAsia="de-DE"/>
            <w14:ligatures w14:val="none"/>
            <w:rPrChange w:id="1477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773" w:author="Manuel Hergenröder" w:date="2020-07-16T16:26:00Z">
              <w:rPr>
                <w:rFonts w:ascii="Consolas" w:eastAsia="Times New Roman" w:hAnsi="Consolas" w:cs="Courier New"/>
                <w:color w:val="000000"/>
                <w:sz w:val="20"/>
                <w:szCs w:val="20"/>
                <w:lang w:val="de-DE" w:eastAsia="de-DE"/>
                <w14:ligatures w14:val="none"/>
              </w:rPr>
            </w:rPrChange>
          </w:rPr>
          <w:t>.audioEngine.fftBinCount + 1);</w:t>
        </w:r>
      </w:ins>
    </w:p>
    <w:p w14:paraId="5C59271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74" w:author="Manuel Hergenröder" w:date="2020-07-16T16:25:00Z"/>
          <w:rFonts w:ascii="Consolas" w:eastAsia="Times New Roman" w:hAnsi="Consolas" w:cs="Courier New"/>
          <w:color w:val="000000"/>
          <w:sz w:val="18"/>
          <w:szCs w:val="18"/>
          <w:lang w:eastAsia="de-DE"/>
          <w14:ligatures w14:val="none"/>
          <w:rPrChange w:id="14775" w:author="Manuel Hergenröder" w:date="2020-07-16T16:26:00Z">
            <w:rPr>
              <w:ins w:id="14776" w:author="Manuel Hergenröder" w:date="2020-07-16T16:25:00Z"/>
              <w:rFonts w:ascii="Consolas" w:eastAsia="Times New Roman" w:hAnsi="Consolas" w:cs="Courier New"/>
              <w:color w:val="000000"/>
              <w:sz w:val="20"/>
              <w:szCs w:val="20"/>
              <w:lang w:val="de-DE" w:eastAsia="de-DE"/>
              <w14:ligatures w14:val="none"/>
            </w:rPr>
          </w:rPrChange>
        </w:rPr>
      </w:pPr>
      <w:ins w:id="14777" w:author="Manuel Hergenröder" w:date="2020-07-16T16:25:00Z">
        <w:r w:rsidRPr="00625FEA">
          <w:rPr>
            <w:rFonts w:ascii="Consolas" w:eastAsia="Times New Roman" w:hAnsi="Consolas" w:cs="Courier New"/>
            <w:color w:val="000000"/>
            <w:sz w:val="18"/>
            <w:szCs w:val="18"/>
            <w:lang w:eastAsia="de-DE"/>
            <w14:ligatures w14:val="none"/>
            <w:rPrChange w:id="1477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77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780" w:author="Manuel Hergenröder" w:date="2020-07-16T16:26:00Z">
              <w:rPr>
                <w:rFonts w:ascii="Consolas" w:eastAsia="Times New Roman" w:hAnsi="Consolas" w:cs="Courier New"/>
                <w:color w:val="000000"/>
                <w:sz w:val="20"/>
                <w:szCs w:val="20"/>
                <w:lang w:val="de-DE" w:eastAsia="de-DE"/>
                <w14:ligatures w14:val="none"/>
              </w:rPr>
            </w:rPrChange>
          </w:rPr>
          <w:t>.countOfPeakVertices = </w:t>
        </w:r>
        <w:r w:rsidRPr="00625FEA">
          <w:rPr>
            <w:rFonts w:ascii="Consolas" w:eastAsia="Times New Roman" w:hAnsi="Consolas" w:cs="Courier New"/>
            <w:color w:val="0000FF"/>
            <w:sz w:val="18"/>
            <w:szCs w:val="18"/>
            <w:lang w:eastAsia="de-DE"/>
            <w14:ligatures w14:val="none"/>
            <w:rPrChange w:id="1478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782" w:author="Manuel Hergenröder" w:date="2020-07-16T16:26:00Z">
              <w:rPr>
                <w:rFonts w:ascii="Consolas" w:eastAsia="Times New Roman" w:hAnsi="Consolas" w:cs="Courier New"/>
                <w:color w:val="000000"/>
                <w:sz w:val="20"/>
                <w:szCs w:val="20"/>
                <w:lang w:val="de-DE" w:eastAsia="de-DE"/>
                <w14:ligatures w14:val="none"/>
              </w:rPr>
            </w:rPrChange>
          </w:rPr>
          <w:t>.audioEngine.fftBinCount;</w:t>
        </w:r>
      </w:ins>
    </w:p>
    <w:p w14:paraId="633DF9C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83" w:author="Manuel Hergenröder" w:date="2020-07-16T16:25:00Z"/>
          <w:rFonts w:ascii="Consolas" w:eastAsia="Times New Roman" w:hAnsi="Consolas" w:cs="Courier New"/>
          <w:color w:val="000000"/>
          <w:sz w:val="18"/>
          <w:szCs w:val="18"/>
          <w:lang w:eastAsia="de-DE"/>
          <w14:ligatures w14:val="none"/>
          <w:rPrChange w:id="14784" w:author="Manuel Hergenröder" w:date="2020-07-16T16:26:00Z">
            <w:rPr>
              <w:ins w:id="14785" w:author="Manuel Hergenröder" w:date="2020-07-16T16:25:00Z"/>
              <w:rFonts w:ascii="Consolas" w:eastAsia="Times New Roman" w:hAnsi="Consolas" w:cs="Courier New"/>
              <w:color w:val="000000"/>
              <w:sz w:val="20"/>
              <w:szCs w:val="20"/>
              <w:lang w:val="de-DE" w:eastAsia="de-DE"/>
              <w14:ligatures w14:val="none"/>
            </w:rPr>
          </w:rPrChange>
        </w:rPr>
      </w:pPr>
      <w:ins w:id="14786" w:author="Manuel Hergenröder" w:date="2020-07-16T16:25:00Z">
        <w:r w:rsidRPr="00625FEA">
          <w:rPr>
            <w:rFonts w:ascii="Consolas" w:eastAsia="Times New Roman" w:hAnsi="Consolas" w:cs="Courier New"/>
            <w:color w:val="000000"/>
            <w:sz w:val="18"/>
            <w:szCs w:val="18"/>
            <w:lang w:eastAsia="de-DE"/>
            <w14:ligatures w14:val="none"/>
            <w:rPrChange w:id="1478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BA4C96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788" w:author="Manuel Hergenröder" w:date="2020-07-16T16:25:00Z"/>
          <w:rFonts w:ascii="Consolas" w:eastAsia="Times New Roman" w:hAnsi="Consolas" w:cs="Courier New"/>
          <w:color w:val="000000"/>
          <w:sz w:val="18"/>
          <w:szCs w:val="18"/>
          <w:lang w:eastAsia="de-DE"/>
          <w14:ligatures w14:val="none"/>
          <w:rPrChange w:id="14789" w:author="Manuel Hergenröder" w:date="2020-07-16T16:26:00Z">
            <w:rPr>
              <w:ins w:id="14790" w:author="Manuel Hergenröder" w:date="2020-07-16T16:25:00Z"/>
              <w:rFonts w:ascii="Consolas" w:eastAsia="Times New Roman" w:hAnsi="Consolas" w:cs="Courier New"/>
              <w:color w:val="000000"/>
              <w:sz w:val="20"/>
              <w:szCs w:val="20"/>
              <w:lang w:val="de-DE" w:eastAsia="de-DE"/>
              <w14:ligatures w14:val="none"/>
            </w:rPr>
          </w:rPrChange>
        </w:rPr>
      </w:pPr>
      <w:ins w:id="14791" w:author="Manuel Hergenröder" w:date="2020-07-16T16:25:00Z">
        <w:r w:rsidRPr="00625FEA">
          <w:rPr>
            <w:rFonts w:ascii="Consolas" w:eastAsia="Times New Roman" w:hAnsi="Consolas" w:cs="Courier New"/>
            <w:color w:val="000000"/>
            <w:sz w:val="18"/>
            <w:szCs w:val="18"/>
            <w:lang w:eastAsia="de-DE"/>
            <w14:ligatures w14:val="none"/>
            <w:rPrChange w:id="1479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79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794" w:author="Manuel Hergenröder" w:date="2020-07-16T16:26:00Z">
              <w:rPr>
                <w:rFonts w:ascii="Consolas" w:eastAsia="Times New Roman" w:hAnsi="Consolas" w:cs="Courier New"/>
                <w:color w:val="000000"/>
                <w:sz w:val="20"/>
                <w:szCs w:val="20"/>
                <w:lang w:val="de-DE" w:eastAsia="de-DE"/>
                <w14:ligatures w14:val="none"/>
              </w:rPr>
            </w:rPrChange>
          </w:rPr>
          <w:t>.vertices[</w:t>
        </w:r>
        <w:r w:rsidRPr="00625FEA">
          <w:rPr>
            <w:rFonts w:ascii="Consolas" w:eastAsia="Times New Roman" w:hAnsi="Consolas" w:cs="Courier New"/>
            <w:color w:val="1F377F"/>
            <w:sz w:val="18"/>
            <w:szCs w:val="18"/>
            <w:lang w:eastAsia="de-DE"/>
            <w14:ligatures w14:val="none"/>
            <w:rPrChange w:id="14795"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479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4797"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479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4799" w:author="Manuel Hergenröder" w:date="2020-07-16T16:26:00Z">
              <w:rPr>
                <w:rFonts w:ascii="Consolas" w:eastAsia="Times New Roman" w:hAnsi="Consolas" w:cs="Courier New"/>
                <w:color w:val="2B91AF"/>
                <w:sz w:val="20"/>
                <w:szCs w:val="20"/>
                <w:lang w:val="de-DE" w:eastAsia="de-DE"/>
                <w14:ligatures w14:val="none"/>
              </w:rPr>
            </w:rPrChange>
          </w:rPr>
          <w:t>Vector3</w:t>
        </w:r>
        <w:r w:rsidRPr="00625FEA">
          <w:rPr>
            <w:rFonts w:ascii="Consolas" w:eastAsia="Times New Roman" w:hAnsi="Consolas" w:cs="Courier New"/>
            <w:color w:val="000000"/>
            <w:sz w:val="18"/>
            <w:szCs w:val="18"/>
            <w:lang w:eastAsia="de-DE"/>
            <w14:ligatures w14:val="none"/>
            <w:rPrChange w:id="1480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480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802" w:author="Manuel Hergenröder" w:date="2020-07-16T16:26:00Z">
              <w:rPr>
                <w:rFonts w:ascii="Consolas" w:eastAsia="Times New Roman" w:hAnsi="Consolas" w:cs="Courier New"/>
                <w:color w:val="000000"/>
                <w:sz w:val="20"/>
                <w:szCs w:val="20"/>
                <w:lang w:val="de-DE" w:eastAsia="de-DE"/>
                <w14:ligatures w14:val="none"/>
              </w:rPr>
            </w:rPrChange>
          </w:rPr>
          <w:t>.countOfRasterVertices + </w:t>
        </w:r>
        <w:r w:rsidRPr="00625FEA">
          <w:rPr>
            <w:rFonts w:ascii="Consolas" w:eastAsia="Times New Roman" w:hAnsi="Consolas" w:cs="Courier New"/>
            <w:color w:val="0000FF"/>
            <w:sz w:val="18"/>
            <w:szCs w:val="18"/>
            <w:lang w:eastAsia="de-DE"/>
            <w14:ligatures w14:val="none"/>
            <w:rPrChange w:id="1480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804" w:author="Manuel Hergenröder" w:date="2020-07-16T16:26:00Z">
              <w:rPr>
                <w:rFonts w:ascii="Consolas" w:eastAsia="Times New Roman" w:hAnsi="Consolas" w:cs="Courier New"/>
                <w:color w:val="000000"/>
                <w:sz w:val="20"/>
                <w:szCs w:val="20"/>
                <w:lang w:val="de-DE" w:eastAsia="de-DE"/>
                <w14:ligatures w14:val="none"/>
              </w:rPr>
            </w:rPrChange>
          </w:rPr>
          <w:t>.countOfPeakVertices];</w:t>
        </w:r>
      </w:ins>
    </w:p>
    <w:p w14:paraId="5BD0048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805" w:author="Manuel Hergenröder" w:date="2020-07-16T16:25:00Z"/>
          <w:rFonts w:ascii="Consolas" w:eastAsia="Times New Roman" w:hAnsi="Consolas" w:cs="Courier New"/>
          <w:color w:val="000000"/>
          <w:sz w:val="18"/>
          <w:szCs w:val="18"/>
          <w:lang w:eastAsia="de-DE"/>
          <w14:ligatures w14:val="none"/>
          <w:rPrChange w:id="14806" w:author="Manuel Hergenröder" w:date="2020-07-16T16:26:00Z">
            <w:rPr>
              <w:ins w:id="14807" w:author="Manuel Hergenröder" w:date="2020-07-16T16:25:00Z"/>
              <w:rFonts w:ascii="Consolas" w:eastAsia="Times New Roman" w:hAnsi="Consolas" w:cs="Courier New"/>
              <w:color w:val="000000"/>
              <w:sz w:val="20"/>
              <w:szCs w:val="20"/>
              <w:lang w:val="de-DE" w:eastAsia="de-DE"/>
              <w14:ligatures w14:val="none"/>
            </w:rPr>
          </w:rPrChange>
        </w:rPr>
      </w:pPr>
      <w:ins w:id="14808" w:author="Manuel Hergenröder" w:date="2020-07-16T16:25:00Z">
        <w:r w:rsidRPr="00625FEA">
          <w:rPr>
            <w:rFonts w:ascii="Consolas" w:eastAsia="Times New Roman" w:hAnsi="Consolas" w:cs="Courier New"/>
            <w:color w:val="000000"/>
            <w:sz w:val="18"/>
            <w:szCs w:val="18"/>
            <w:lang w:eastAsia="de-DE"/>
            <w14:ligatures w14:val="none"/>
            <w:rPrChange w:id="1480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64BB0F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810" w:author="Manuel Hergenröder" w:date="2020-07-16T16:25:00Z"/>
          <w:rFonts w:ascii="Consolas" w:eastAsia="Times New Roman" w:hAnsi="Consolas" w:cs="Courier New"/>
          <w:color w:val="000000"/>
          <w:sz w:val="18"/>
          <w:szCs w:val="18"/>
          <w:lang w:eastAsia="de-DE"/>
          <w14:ligatures w14:val="none"/>
          <w:rPrChange w:id="14811" w:author="Manuel Hergenröder" w:date="2020-07-16T16:26:00Z">
            <w:rPr>
              <w:ins w:id="14812" w:author="Manuel Hergenröder" w:date="2020-07-16T16:25:00Z"/>
              <w:rFonts w:ascii="Consolas" w:eastAsia="Times New Roman" w:hAnsi="Consolas" w:cs="Courier New"/>
              <w:color w:val="000000"/>
              <w:sz w:val="20"/>
              <w:szCs w:val="20"/>
              <w:lang w:val="de-DE" w:eastAsia="de-DE"/>
              <w14:ligatures w14:val="none"/>
            </w:rPr>
          </w:rPrChange>
        </w:rPr>
      </w:pPr>
      <w:ins w:id="14813" w:author="Manuel Hergenröder" w:date="2020-07-16T16:25:00Z">
        <w:r w:rsidRPr="00625FEA">
          <w:rPr>
            <w:rFonts w:ascii="Consolas" w:eastAsia="Times New Roman" w:hAnsi="Consolas" w:cs="Courier New"/>
            <w:color w:val="000000"/>
            <w:sz w:val="18"/>
            <w:szCs w:val="18"/>
            <w:lang w:eastAsia="de-DE"/>
            <w14:ligatures w14:val="none"/>
            <w:rPrChange w:id="1481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4815" w:author="Manuel Hergenröder" w:date="2020-07-16T16:26:00Z">
              <w:rPr>
                <w:rFonts w:ascii="Consolas" w:eastAsia="Times New Roman" w:hAnsi="Consolas" w:cs="Courier New"/>
                <w:color w:val="2B91AF"/>
                <w:sz w:val="20"/>
                <w:szCs w:val="20"/>
                <w:lang w:val="de-DE" w:eastAsia="de-DE"/>
                <w14:ligatures w14:val="none"/>
              </w:rPr>
            </w:rPrChange>
          </w:rPr>
          <w:t>Vector3</w:t>
        </w:r>
        <w:r w:rsidRPr="00625FEA">
          <w:rPr>
            <w:rFonts w:ascii="Consolas" w:eastAsia="Times New Roman" w:hAnsi="Consolas" w:cs="Courier New"/>
            <w:color w:val="000000"/>
            <w:sz w:val="18"/>
            <w:szCs w:val="18"/>
            <w:lang w:eastAsia="de-DE"/>
            <w14:ligatures w14:val="none"/>
            <w:rPrChange w:id="1481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4817" w:author="Manuel Hergenröder" w:date="2020-07-16T16:26:00Z">
              <w:rPr>
                <w:rFonts w:ascii="Consolas" w:eastAsia="Times New Roman" w:hAnsi="Consolas" w:cs="Courier New"/>
                <w:color w:val="1F377F"/>
                <w:sz w:val="20"/>
                <w:szCs w:val="20"/>
                <w:lang w:val="de-DE" w:eastAsia="de-DE"/>
                <w14:ligatures w14:val="none"/>
              </w:rPr>
            </w:rPrChange>
          </w:rPr>
          <w:t>center</w:t>
        </w:r>
        <w:r w:rsidRPr="00625FEA">
          <w:rPr>
            <w:rFonts w:ascii="Consolas" w:eastAsia="Times New Roman" w:hAnsi="Consolas" w:cs="Courier New"/>
            <w:color w:val="000000"/>
            <w:sz w:val="18"/>
            <w:szCs w:val="18"/>
            <w:lang w:eastAsia="de-DE"/>
            <w14:ligatures w14:val="none"/>
            <w:rPrChange w:id="14818" w:author="Manuel Hergenröder" w:date="2020-07-16T16:26:00Z">
              <w:rPr>
                <w:rFonts w:ascii="Consolas" w:eastAsia="Times New Roman" w:hAnsi="Consolas" w:cs="Courier New"/>
                <w:color w:val="000000"/>
                <w:sz w:val="20"/>
                <w:szCs w:val="20"/>
                <w:lang w:val="de-DE" w:eastAsia="de-DE"/>
                <w14:ligatures w14:val="none"/>
              </w:rPr>
            </w:rPrChange>
          </w:rPr>
          <w:t> = transform.parent.position;</w:t>
        </w:r>
      </w:ins>
    </w:p>
    <w:p w14:paraId="30D218A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819" w:author="Manuel Hergenröder" w:date="2020-07-16T16:25:00Z"/>
          <w:rFonts w:ascii="Consolas" w:eastAsia="Times New Roman" w:hAnsi="Consolas" w:cs="Courier New"/>
          <w:color w:val="000000"/>
          <w:sz w:val="18"/>
          <w:szCs w:val="18"/>
          <w:lang w:eastAsia="de-DE"/>
          <w14:ligatures w14:val="none"/>
          <w:rPrChange w:id="14820" w:author="Manuel Hergenröder" w:date="2020-07-16T16:26:00Z">
            <w:rPr>
              <w:ins w:id="14821" w:author="Manuel Hergenröder" w:date="2020-07-16T16:25:00Z"/>
              <w:rFonts w:ascii="Consolas" w:eastAsia="Times New Roman" w:hAnsi="Consolas" w:cs="Courier New"/>
              <w:color w:val="000000"/>
              <w:sz w:val="20"/>
              <w:szCs w:val="20"/>
              <w:lang w:val="de-DE" w:eastAsia="de-DE"/>
              <w14:ligatures w14:val="none"/>
            </w:rPr>
          </w:rPrChange>
        </w:rPr>
      </w:pPr>
      <w:ins w:id="14822" w:author="Manuel Hergenröder" w:date="2020-07-16T16:25:00Z">
        <w:r w:rsidRPr="00625FEA">
          <w:rPr>
            <w:rFonts w:ascii="Consolas" w:eastAsia="Times New Roman" w:hAnsi="Consolas" w:cs="Courier New"/>
            <w:color w:val="000000"/>
            <w:sz w:val="18"/>
            <w:szCs w:val="18"/>
            <w:lang w:eastAsia="de-DE"/>
            <w14:ligatures w14:val="none"/>
            <w:rPrChange w:id="1482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709903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824" w:author="Manuel Hergenröder" w:date="2020-07-16T16:25:00Z"/>
          <w:rFonts w:ascii="Consolas" w:eastAsia="Times New Roman" w:hAnsi="Consolas" w:cs="Courier New"/>
          <w:color w:val="000000"/>
          <w:sz w:val="18"/>
          <w:szCs w:val="18"/>
          <w:lang w:eastAsia="de-DE"/>
          <w14:ligatures w14:val="none"/>
          <w:rPrChange w:id="14825" w:author="Manuel Hergenröder" w:date="2020-07-16T16:26:00Z">
            <w:rPr>
              <w:ins w:id="14826" w:author="Manuel Hergenröder" w:date="2020-07-16T16:25:00Z"/>
              <w:rFonts w:ascii="Consolas" w:eastAsia="Times New Roman" w:hAnsi="Consolas" w:cs="Courier New"/>
              <w:color w:val="000000"/>
              <w:sz w:val="20"/>
              <w:szCs w:val="20"/>
              <w:lang w:val="de-DE" w:eastAsia="de-DE"/>
              <w14:ligatures w14:val="none"/>
            </w:rPr>
          </w:rPrChange>
        </w:rPr>
      </w:pPr>
      <w:ins w:id="14827" w:author="Manuel Hergenröder" w:date="2020-07-16T16:25:00Z">
        <w:r w:rsidRPr="00625FEA">
          <w:rPr>
            <w:rFonts w:ascii="Consolas" w:eastAsia="Times New Roman" w:hAnsi="Consolas" w:cs="Courier New"/>
            <w:color w:val="000000"/>
            <w:sz w:val="18"/>
            <w:szCs w:val="18"/>
            <w:lang w:eastAsia="de-DE"/>
            <w14:ligatures w14:val="none"/>
            <w:rPrChange w:id="1482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4829" w:author="Manuel Hergenröder" w:date="2020-07-16T16:26:00Z">
              <w:rPr>
                <w:rFonts w:ascii="Consolas" w:eastAsia="Times New Roman" w:hAnsi="Consolas" w:cs="Courier New"/>
                <w:color w:val="008000"/>
                <w:sz w:val="20"/>
                <w:szCs w:val="20"/>
                <w:lang w:val="de-DE" w:eastAsia="de-DE"/>
                <w14:ligatures w14:val="none"/>
              </w:rPr>
            </w:rPrChange>
          </w:rPr>
          <w:t>// Add vertices</w:t>
        </w:r>
      </w:ins>
    </w:p>
    <w:p w14:paraId="14EE995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830" w:author="Manuel Hergenröder" w:date="2020-07-16T16:25:00Z"/>
          <w:rFonts w:ascii="Consolas" w:eastAsia="Times New Roman" w:hAnsi="Consolas" w:cs="Courier New"/>
          <w:color w:val="000000"/>
          <w:sz w:val="18"/>
          <w:szCs w:val="18"/>
          <w:lang w:eastAsia="de-DE"/>
          <w14:ligatures w14:val="none"/>
          <w:rPrChange w:id="14831" w:author="Manuel Hergenröder" w:date="2020-07-16T16:26:00Z">
            <w:rPr>
              <w:ins w:id="14832" w:author="Manuel Hergenröder" w:date="2020-07-16T16:25:00Z"/>
              <w:rFonts w:ascii="Consolas" w:eastAsia="Times New Roman" w:hAnsi="Consolas" w:cs="Courier New"/>
              <w:color w:val="000000"/>
              <w:sz w:val="20"/>
              <w:szCs w:val="20"/>
              <w:lang w:val="de-DE" w:eastAsia="de-DE"/>
              <w14:ligatures w14:val="none"/>
            </w:rPr>
          </w:rPrChange>
        </w:rPr>
      </w:pPr>
      <w:ins w:id="14833" w:author="Manuel Hergenröder" w:date="2020-07-16T16:25:00Z">
        <w:r w:rsidRPr="00625FEA">
          <w:rPr>
            <w:rFonts w:ascii="Consolas" w:eastAsia="Times New Roman" w:hAnsi="Consolas" w:cs="Courier New"/>
            <w:color w:val="000000"/>
            <w:sz w:val="18"/>
            <w:szCs w:val="18"/>
            <w:lang w:eastAsia="de-DE"/>
            <w14:ligatures w14:val="none"/>
            <w:rPrChange w:id="1483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4835" w:author="Manuel Hergenröder" w:date="2020-07-16T16:26:00Z">
              <w:rPr>
                <w:rFonts w:ascii="Consolas" w:eastAsia="Times New Roman" w:hAnsi="Consolas" w:cs="Courier New"/>
                <w:color w:val="008000"/>
                <w:sz w:val="20"/>
                <w:szCs w:val="20"/>
                <w:lang w:val="de-DE" w:eastAsia="de-DE"/>
                <w14:ligatures w14:val="none"/>
              </w:rPr>
            </w:rPrChange>
          </w:rPr>
          <w:t>// first the ground raster vertices, then all fft value peak vertices</w:t>
        </w:r>
      </w:ins>
    </w:p>
    <w:p w14:paraId="207DBF7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836" w:author="Manuel Hergenröder" w:date="2020-07-16T16:25:00Z"/>
          <w:rFonts w:ascii="Consolas" w:eastAsia="Times New Roman" w:hAnsi="Consolas" w:cs="Courier New"/>
          <w:color w:val="000000"/>
          <w:sz w:val="18"/>
          <w:szCs w:val="18"/>
          <w:lang w:eastAsia="de-DE"/>
          <w14:ligatures w14:val="none"/>
          <w:rPrChange w:id="14837" w:author="Manuel Hergenröder" w:date="2020-07-16T16:26:00Z">
            <w:rPr>
              <w:ins w:id="14838" w:author="Manuel Hergenröder" w:date="2020-07-16T16:25:00Z"/>
              <w:rFonts w:ascii="Consolas" w:eastAsia="Times New Roman" w:hAnsi="Consolas" w:cs="Courier New"/>
              <w:color w:val="000000"/>
              <w:sz w:val="20"/>
              <w:szCs w:val="20"/>
              <w:lang w:val="de-DE" w:eastAsia="de-DE"/>
              <w14:ligatures w14:val="none"/>
            </w:rPr>
          </w:rPrChange>
        </w:rPr>
      </w:pPr>
      <w:ins w:id="14839" w:author="Manuel Hergenröder" w:date="2020-07-16T16:25:00Z">
        <w:r w:rsidRPr="00625FEA">
          <w:rPr>
            <w:rFonts w:ascii="Consolas" w:eastAsia="Times New Roman" w:hAnsi="Consolas" w:cs="Courier New"/>
            <w:color w:val="000000"/>
            <w:sz w:val="18"/>
            <w:szCs w:val="18"/>
            <w:lang w:eastAsia="de-DE"/>
            <w14:ligatures w14:val="none"/>
            <w:rPrChange w:id="14840"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327847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841" w:author="Manuel Hergenröder" w:date="2020-07-16T16:25:00Z"/>
          <w:rFonts w:ascii="Consolas" w:eastAsia="Times New Roman" w:hAnsi="Consolas" w:cs="Courier New"/>
          <w:color w:val="000000"/>
          <w:sz w:val="18"/>
          <w:szCs w:val="18"/>
          <w:lang w:eastAsia="de-DE"/>
          <w14:ligatures w14:val="none"/>
          <w:rPrChange w:id="14842" w:author="Manuel Hergenröder" w:date="2020-07-16T16:26:00Z">
            <w:rPr>
              <w:ins w:id="14843" w:author="Manuel Hergenröder" w:date="2020-07-16T16:25:00Z"/>
              <w:rFonts w:ascii="Consolas" w:eastAsia="Times New Roman" w:hAnsi="Consolas" w:cs="Courier New"/>
              <w:color w:val="000000"/>
              <w:sz w:val="20"/>
              <w:szCs w:val="20"/>
              <w:lang w:val="de-DE" w:eastAsia="de-DE"/>
              <w14:ligatures w14:val="none"/>
            </w:rPr>
          </w:rPrChange>
        </w:rPr>
      </w:pPr>
      <w:ins w:id="14844" w:author="Manuel Hergenröder" w:date="2020-07-16T16:25:00Z">
        <w:r w:rsidRPr="00625FEA">
          <w:rPr>
            <w:rFonts w:ascii="Consolas" w:eastAsia="Times New Roman" w:hAnsi="Consolas" w:cs="Courier New"/>
            <w:color w:val="000000"/>
            <w:sz w:val="18"/>
            <w:szCs w:val="18"/>
            <w:lang w:eastAsia="de-DE"/>
            <w14:ligatures w14:val="none"/>
            <w:rPrChange w:id="1484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4846" w:author="Manuel Hergenröder" w:date="2020-07-16T16:26:00Z">
              <w:rPr>
                <w:rFonts w:ascii="Consolas" w:eastAsia="Times New Roman" w:hAnsi="Consolas" w:cs="Courier New"/>
                <w:color w:val="008000"/>
                <w:sz w:val="20"/>
                <w:szCs w:val="20"/>
                <w:lang w:val="de-DE" w:eastAsia="de-DE"/>
                <w14:ligatures w14:val="none"/>
              </w:rPr>
            </w:rPrChange>
          </w:rPr>
          <w:t>// Add ground raster vertices</w:t>
        </w:r>
      </w:ins>
    </w:p>
    <w:p w14:paraId="6E1268B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847" w:author="Manuel Hergenröder" w:date="2020-07-16T16:25:00Z"/>
          <w:rFonts w:ascii="Consolas" w:eastAsia="Times New Roman" w:hAnsi="Consolas" w:cs="Courier New"/>
          <w:color w:val="000000"/>
          <w:sz w:val="18"/>
          <w:szCs w:val="18"/>
          <w:lang w:eastAsia="de-DE"/>
          <w14:ligatures w14:val="none"/>
          <w:rPrChange w:id="14848" w:author="Manuel Hergenröder" w:date="2020-07-16T16:26:00Z">
            <w:rPr>
              <w:ins w:id="14849" w:author="Manuel Hergenröder" w:date="2020-07-16T16:25:00Z"/>
              <w:rFonts w:ascii="Consolas" w:eastAsia="Times New Roman" w:hAnsi="Consolas" w:cs="Courier New"/>
              <w:color w:val="000000"/>
              <w:sz w:val="20"/>
              <w:szCs w:val="20"/>
              <w:lang w:val="de-DE" w:eastAsia="de-DE"/>
              <w14:ligatures w14:val="none"/>
            </w:rPr>
          </w:rPrChange>
        </w:rPr>
      </w:pPr>
      <w:ins w:id="14850" w:author="Manuel Hergenröder" w:date="2020-07-16T16:25:00Z">
        <w:r w:rsidRPr="00625FEA">
          <w:rPr>
            <w:rFonts w:ascii="Consolas" w:eastAsia="Times New Roman" w:hAnsi="Consolas" w:cs="Courier New"/>
            <w:color w:val="000000"/>
            <w:sz w:val="18"/>
            <w:szCs w:val="18"/>
            <w:lang w:eastAsia="de-DE"/>
            <w14:ligatures w14:val="none"/>
            <w:rPrChange w:id="1485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4852"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1485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854"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485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4856"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857" w:author="Manuel Hergenröder" w:date="2020-07-16T16:26:00Z">
              <w:rPr>
                <w:rFonts w:ascii="Consolas" w:eastAsia="Times New Roman" w:hAnsi="Consolas" w:cs="Courier New"/>
                <w:color w:val="000000"/>
                <w:sz w:val="20"/>
                <w:szCs w:val="20"/>
                <w:lang w:val="de-DE" w:eastAsia="de-DE"/>
                <w14:ligatures w14:val="none"/>
              </w:rPr>
            </w:rPrChange>
          </w:rPr>
          <w:t> = 0; </w:t>
        </w:r>
        <w:r w:rsidRPr="00625FEA">
          <w:rPr>
            <w:rFonts w:ascii="Consolas" w:eastAsia="Times New Roman" w:hAnsi="Consolas" w:cs="Courier New"/>
            <w:color w:val="1F377F"/>
            <w:sz w:val="18"/>
            <w:szCs w:val="18"/>
            <w:lang w:eastAsia="de-DE"/>
            <w14:ligatures w14:val="none"/>
            <w:rPrChange w:id="14858"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859" w:author="Manuel Hergenröder" w:date="2020-07-16T16:26:00Z">
              <w:rPr>
                <w:rFonts w:ascii="Consolas" w:eastAsia="Times New Roman" w:hAnsi="Consolas" w:cs="Courier New"/>
                <w:color w:val="000000"/>
                <w:sz w:val="20"/>
                <w:szCs w:val="20"/>
                <w:lang w:val="de-DE" w:eastAsia="de-DE"/>
                <w14:ligatures w14:val="none"/>
              </w:rPr>
            </w:rPrChange>
          </w:rPr>
          <w:t> &lt; </w:t>
        </w:r>
        <w:r w:rsidRPr="00625FEA">
          <w:rPr>
            <w:rFonts w:ascii="Consolas" w:eastAsia="Times New Roman" w:hAnsi="Consolas" w:cs="Courier New"/>
            <w:color w:val="0000FF"/>
            <w:sz w:val="18"/>
            <w:szCs w:val="18"/>
            <w:lang w:eastAsia="de-DE"/>
            <w14:ligatures w14:val="none"/>
            <w:rPrChange w:id="1486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861" w:author="Manuel Hergenröder" w:date="2020-07-16T16:26:00Z">
              <w:rPr>
                <w:rFonts w:ascii="Consolas" w:eastAsia="Times New Roman" w:hAnsi="Consolas" w:cs="Courier New"/>
                <w:color w:val="000000"/>
                <w:sz w:val="20"/>
                <w:szCs w:val="20"/>
                <w:lang w:val="de-DE" w:eastAsia="de-DE"/>
                <w14:ligatures w14:val="none"/>
              </w:rPr>
            </w:rPrChange>
          </w:rPr>
          <w:t>.countOfRasterVertices / 2; </w:t>
        </w:r>
        <w:r w:rsidRPr="00625FEA">
          <w:rPr>
            <w:rFonts w:ascii="Consolas" w:eastAsia="Times New Roman" w:hAnsi="Consolas" w:cs="Courier New"/>
            <w:color w:val="1F377F"/>
            <w:sz w:val="18"/>
            <w:szCs w:val="18"/>
            <w:lang w:eastAsia="de-DE"/>
            <w14:ligatures w14:val="none"/>
            <w:rPrChange w:id="1486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863" w:author="Manuel Hergenröder" w:date="2020-07-16T16:26:00Z">
              <w:rPr>
                <w:rFonts w:ascii="Consolas" w:eastAsia="Times New Roman" w:hAnsi="Consolas" w:cs="Courier New"/>
                <w:color w:val="000000"/>
                <w:sz w:val="20"/>
                <w:szCs w:val="20"/>
                <w:lang w:val="de-DE" w:eastAsia="de-DE"/>
                <w14:ligatures w14:val="none"/>
              </w:rPr>
            </w:rPrChange>
          </w:rPr>
          <w:t>++)</w:t>
        </w:r>
      </w:ins>
    </w:p>
    <w:p w14:paraId="5348A60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864" w:author="Manuel Hergenröder" w:date="2020-07-16T16:25:00Z"/>
          <w:rFonts w:ascii="Consolas" w:eastAsia="Times New Roman" w:hAnsi="Consolas" w:cs="Courier New"/>
          <w:color w:val="000000"/>
          <w:sz w:val="18"/>
          <w:szCs w:val="18"/>
          <w:lang w:eastAsia="de-DE"/>
          <w14:ligatures w14:val="none"/>
          <w:rPrChange w:id="14865" w:author="Manuel Hergenröder" w:date="2020-07-16T16:26:00Z">
            <w:rPr>
              <w:ins w:id="14866" w:author="Manuel Hergenröder" w:date="2020-07-16T16:25:00Z"/>
              <w:rFonts w:ascii="Consolas" w:eastAsia="Times New Roman" w:hAnsi="Consolas" w:cs="Courier New"/>
              <w:color w:val="000000"/>
              <w:sz w:val="20"/>
              <w:szCs w:val="20"/>
              <w:lang w:val="de-DE" w:eastAsia="de-DE"/>
              <w14:ligatures w14:val="none"/>
            </w:rPr>
          </w:rPrChange>
        </w:rPr>
      </w:pPr>
      <w:ins w:id="14867" w:author="Manuel Hergenröder" w:date="2020-07-16T16:25:00Z">
        <w:r w:rsidRPr="00625FEA">
          <w:rPr>
            <w:rFonts w:ascii="Consolas" w:eastAsia="Times New Roman" w:hAnsi="Consolas" w:cs="Courier New"/>
            <w:color w:val="000000"/>
            <w:sz w:val="18"/>
            <w:szCs w:val="18"/>
            <w:lang w:eastAsia="de-DE"/>
            <w14:ligatures w14:val="none"/>
            <w:rPrChange w:id="14868" w:author="Manuel Hergenröder" w:date="2020-07-16T16:26:00Z">
              <w:rPr>
                <w:rFonts w:ascii="Consolas" w:eastAsia="Times New Roman" w:hAnsi="Consolas" w:cs="Courier New"/>
                <w:color w:val="000000"/>
                <w:sz w:val="20"/>
                <w:szCs w:val="20"/>
                <w:lang w:val="de-DE" w:eastAsia="de-DE"/>
                <w14:ligatures w14:val="none"/>
              </w:rPr>
            </w:rPrChange>
          </w:rPr>
          <w:t>        {</w:t>
        </w:r>
      </w:ins>
    </w:p>
    <w:p w14:paraId="25170B9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869" w:author="Manuel Hergenröder" w:date="2020-07-16T16:25:00Z"/>
          <w:rFonts w:ascii="Consolas" w:eastAsia="Times New Roman" w:hAnsi="Consolas" w:cs="Courier New"/>
          <w:color w:val="000000"/>
          <w:sz w:val="18"/>
          <w:szCs w:val="18"/>
          <w:lang w:eastAsia="de-DE"/>
          <w14:ligatures w14:val="none"/>
          <w:rPrChange w:id="14870" w:author="Manuel Hergenröder" w:date="2020-07-16T16:26:00Z">
            <w:rPr>
              <w:ins w:id="14871" w:author="Manuel Hergenröder" w:date="2020-07-16T16:25:00Z"/>
              <w:rFonts w:ascii="Consolas" w:eastAsia="Times New Roman" w:hAnsi="Consolas" w:cs="Courier New"/>
              <w:color w:val="000000"/>
              <w:sz w:val="20"/>
              <w:szCs w:val="20"/>
              <w:lang w:val="de-DE" w:eastAsia="de-DE"/>
              <w14:ligatures w14:val="none"/>
            </w:rPr>
          </w:rPrChange>
        </w:rPr>
      </w:pPr>
      <w:ins w:id="14872" w:author="Manuel Hergenröder" w:date="2020-07-16T16:25:00Z">
        <w:r w:rsidRPr="00625FEA">
          <w:rPr>
            <w:rFonts w:ascii="Consolas" w:eastAsia="Times New Roman" w:hAnsi="Consolas" w:cs="Courier New"/>
            <w:color w:val="000000"/>
            <w:sz w:val="18"/>
            <w:szCs w:val="18"/>
            <w:lang w:eastAsia="de-DE"/>
            <w14:ligatures w14:val="none"/>
            <w:rPrChange w:id="1487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4874" w:author="Manuel Hergenröder" w:date="2020-07-16T16:26:00Z">
              <w:rPr>
                <w:rFonts w:ascii="Consolas" w:eastAsia="Times New Roman" w:hAnsi="Consolas" w:cs="Courier New"/>
                <w:color w:val="2B91AF"/>
                <w:sz w:val="20"/>
                <w:szCs w:val="20"/>
                <w:lang w:val="de-DE" w:eastAsia="de-DE"/>
                <w14:ligatures w14:val="none"/>
              </w:rPr>
            </w:rPrChange>
          </w:rPr>
          <w:t>Vector3</w:t>
        </w:r>
        <w:r w:rsidRPr="00625FEA">
          <w:rPr>
            <w:rFonts w:ascii="Consolas" w:eastAsia="Times New Roman" w:hAnsi="Consolas" w:cs="Courier New"/>
            <w:color w:val="000000"/>
            <w:sz w:val="18"/>
            <w:szCs w:val="18"/>
            <w:lang w:eastAsia="de-DE"/>
            <w14:ligatures w14:val="none"/>
            <w:rPrChange w:id="1487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4876" w:author="Manuel Hergenröder" w:date="2020-07-16T16:26:00Z">
              <w:rPr>
                <w:rFonts w:ascii="Consolas" w:eastAsia="Times New Roman" w:hAnsi="Consolas" w:cs="Courier New"/>
                <w:color w:val="1F377F"/>
                <w:sz w:val="20"/>
                <w:szCs w:val="20"/>
                <w:lang w:val="de-DE" w:eastAsia="de-DE"/>
                <w14:ligatures w14:val="none"/>
              </w:rPr>
            </w:rPrChange>
          </w:rPr>
          <w:t>r1</w:t>
        </w:r>
        <w:r w:rsidRPr="00625FEA">
          <w:rPr>
            <w:rFonts w:ascii="Consolas" w:eastAsia="Times New Roman" w:hAnsi="Consolas" w:cs="Courier New"/>
            <w:color w:val="000000"/>
            <w:sz w:val="18"/>
            <w:szCs w:val="18"/>
            <w:lang w:eastAsia="de-DE"/>
            <w14:ligatures w14:val="none"/>
            <w:rPrChange w:id="14877" w:author="Manuel Hergenröder" w:date="2020-07-16T16:26:00Z">
              <w:rPr>
                <w:rFonts w:ascii="Consolas" w:eastAsia="Times New Roman" w:hAnsi="Consolas" w:cs="Courier New"/>
                <w:color w:val="000000"/>
                <w:sz w:val="20"/>
                <w:szCs w:val="20"/>
                <w:lang w:val="de-DE" w:eastAsia="de-DE"/>
                <w14:ligatures w14:val="none"/>
              </w:rPr>
            </w:rPrChange>
          </w:rPr>
          <w:t>;</w:t>
        </w:r>
      </w:ins>
    </w:p>
    <w:p w14:paraId="0023F1D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878" w:author="Manuel Hergenröder" w:date="2020-07-16T16:25:00Z"/>
          <w:rFonts w:ascii="Consolas" w:eastAsia="Times New Roman" w:hAnsi="Consolas" w:cs="Courier New"/>
          <w:color w:val="000000"/>
          <w:sz w:val="18"/>
          <w:szCs w:val="18"/>
          <w:lang w:eastAsia="de-DE"/>
          <w14:ligatures w14:val="none"/>
          <w:rPrChange w:id="14879" w:author="Manuel Hergenröder" w:date="2020-07-16T16:26:00Z">
            <w:rPr>
              <w:ins w:id="14880" w:author="Manuel Hergenröder" w:date="2020-07-16T16:25:00Z"/>
              <w:rFonts w:ascii="Consolas" w:eastAsia="Times New Roman" w:hAnsi="Consolas" w:cs="Courier New"/>
              <w:color w:val="000000"/>
              <w:sz w:val="20"/>
              <w:szCs w:val="20"/>
              <w:lang w:val="de-DE" w:eastAsia="de-DE"/>
              <w14:ligatures w14:val="none"/>
            </w:rPr>
          </w:rPrChange>
        </w:rPr>
      </w:pPr>
      <w:ins w:id="14881" w:author="Manuel Hergenröder" w:date="2020-07-16T16:25:00Z">
        <w:r w:rsidRPr="00625FEA">
          <w:rPr>
            <w:rFonts w:ascii="Consolas" w:eastAsia="Times New Roman" w:hAnsi="Consolas" w:cs="Courier New"/>
            <w:color w:val="000000"/>
            <w:sz w:val="18"/>
            <w:szCs w:val="18"/>
            <w:lang w:eastAsia="de-DE"/>
            <w14:ligatures w14:val="none"/>
            <w:rPrChange w:id="1488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4883" w:author="Manuel Hergenröder" w:date="2020-07-16T16:26:00Z">
              <w:rPr>
                <w:rFonts w:ascii="Consolas" w:eastAsia="Times New Roman" w:hAnsi="Consolas" w:cs="Courier New"/>
                <w:color w:val="1F377F"/>
                <w:sz w:val="20"/>
                <w:szCs w:val="20"/>
                <w:lang w:val="de-DE" w:eastAsia="de-DE"/>
                <w14:ligatures w14:val="none"/>
              </w:rPr>
            </w:rPrChange>
          </w:rPr>
          <w:t>r1</w:t>
        </w:r>
        <w:r w:rsidRPr="00625FEA">
          <w:rPr>
            <w:rFonts w:ascii="Consolas" w:eastAsia="Times New Roman" w:hAnsi="Consolas" w:cs="Courier New"/>
            <w:color w:val="000000"/>
            <w:sz w:val="18"/>
            <w:szCs w:val="18"/>
            <w:lang w:eastAsia="de-DE"/>
            <w14:ligatures w14:val="none"/>
            <w:rPrChange w:id="14884" w:author="Manuel Hergenröder" w:date="2020-07-16T16:26:00Z">
              <w:rPr>
                <w:rFonts w:ascii="Consolas" w:eastAsia="Times New Roman" w:hAnsi="Consolas" w:cs="Courier New"/>
                <w:color w:val="000000"/>
                <w:sz w:val="20"/>
                <w:szCs w:val="20"/>
                <w:lang w:val="de-DE" w:eastAsia="de-DE"/>
                <w14:ligatures w14:val="none"/>
              </w:rPr>
            </w:rPrChange>
          </w:rPr>
          <w:t>.x = </w:t>
        </w:r>
        <w:r w:rsidRPr="00625FEA">
          <w:rPr>
            <w:rFonts w:ascii="Consolas" w:eastAsia="Times New Roman" w:hAnsi="Consolas" w:cs="Courier New"/>
            <w:color w:val="1F377F"/>
            <w:sz w:val="18"/>
            <w:szCs w:val="18"/>
            <w:lang w:eastAsia="de-DE"/>
            <w14:ligatures w14:val="none"/>
            <w:rPrChange w:id="14885" w:author="Manuel Hergenröder" w:date="2020-07-16T16:26:00Z">
              <w:rPr>
                <w:rFonts w:ascii="Consolas" w:eastAsia="Times New Roman" w:hAnsi="Consolas" w:cs="Courier New"/>
                <w:color w:val="1F377F"/>
                <w:sz w:val="20"/>
                <w:szCs w:val="20"/>
                <w:lang w:val="de-DE" w:eastAsia="de-DE"/>
                <w14:ligatures w14:val="none"/>
              </w:rPr>
            </w:rPrChange>
          </w:rPr>
          <w:t>center</w:t>
        </w:r>
        <w:r w:rsidRPr="00625FEA">
          <w:rPr>
            <w:rFonts w:ascii="Consolas" w:eastAsia="Times New Roman" w:hAnsi="Consolas" w:cs="Courier New"/>
            <w:color w:val="000000"/>
            <w:sz w:val="18"/>
            <w:szCs w:val="18"/>
            <w:lang w:eastAsia="de-DE"/>
            <w14:ligatures w14:val="none"/>
            <w:rPrChange w:id="14886" w:author="Manuel Hergenröder" w:date="2020-07-16T16:26:00Z">
              <w:rPr>
                <w:rFonts w:ascii="Consolas" w:eastAsia="Times New Roman" w:hAnsi="Consolas" w:cs="Courier New"/>
                <w:color w:val="000000"/>
                <w:sz w:val="20"/>
                <w:szCs w:val="20"/>
                <w:lang w:val="de-DE" w:eastAsia="de-DE"/>
                <w14:ligatures w14:val="none"/>
              </w:rPr>
            </w:rPrChange>
          </w:rPr>
          <w:t>.x + </w:t>
        </w:r>
        <w:r w:rsidRPr="00625FEA">
          <w:rPr>
            <w:rFonts w:ascii="Consolas" w:eastAsia="Times New Roman" w:hAnsi="Consolas" w:cs="Courier New"/>
            <w:color w:val="1F377F"/>
            <w:sz w:val="18"/>
            <w:szCs w:val="18"/>
            <w:lang w:eastAsia="de-DE"/>
            <w14:ligatures w14:val="none"/>
            <w:rPrChange w:id="1488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88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488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890" w:author="Manuel Hergenröder" w:date="2020-07-16T16:26:00Z">
              <w:rPr>
                <w:rFonts w:ascii="Consolas" w:eastAsia="Times New Roman" w:hAnsi="Consolas" w:cs="Courier New"/>
                <w:color w:val="000000"/>
                <w:sz w:val="20"/>
                <w:szCs w:val="20"/>
                <w:lang w:val="de-DE" w:eastAsia="de-DE"/>
                <w14:ligatures w14:val="none"/>
              </w:rPr>
            </w:rPrChange>
          </w:rPr>
          <w:t>.edgeLengthOfRaster;</w:t>
        </w:r>
      </w:ins>
    </w:p>
    <w:p w14:paraId="7E01FDC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891" w:author="Manuel Hergenröder" w:date="2020-07-16T16:25:00Z"/>
          <w:rFonts w:ascii="Consolas" w:eastAsia="Times New Roman" w:hAnsi="Consolas" w:cs="Courier New"/>
          <w:color w:val="000000"/>
          <w:sz w:val="18"/>
          <w:szCs w:val="18"/>
          <w:lang w:eastAsia="de-DE"/>
          <w14:ligatures w14:val="none"/>
          <w:rPrChange w:id="14892" w:author="Manuel Hergenröder" w:date="2020-07-16T16:26:00Z">
            <w:rPr>
              <w:ins w:id="14893" w:author="Manuel Hergenröder" w:date="2020-07-16T16:25:00Z"/>
              <w:rFonts w:ascii="Consolas" w:eastAsia="Times New Roman" w:hAnsi="Consolas" w:cs="Courier New"/>
              <w:color w:val="000000"/>
              <w:sz w:val="20"/>
              <w:szCs w:val="20"/>
              <w:lang w:val="de-DE" w:eastAsia="de-DE"/>
              <w14:ligatures w14:val="none"/>
            </w:rPr>
          </w:rPrChange>
        </w:rPr>
      </w:pPr>
      <w:ins w:id="14894" w:author="Manuel Hergenröder" w:date="2020-07-16T16:25:00Z">
        <w:r w:rsidRPr="00625FEA">
          <w:rPr>
            <w:rFonts w:ascii="Consolas" w:eastAsia="Times New Roman" w:hAnsi="Consolas" w:cs="Courier New"/>
            <w:color w:val="000000"/>
            <w:sz w:val="18"/>
            <w:szCs w:val="18"/>
            <w:lang w:eastAsia="de-DE"/>
            <w14:ligatures w14:val="none"/>
            <w:rPrChange w:id="1489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4896" w:author="Manuel Hergenröder" w:date="2020-07-16T16:26:00Z">
              <w:rPr>
                <w:rFonts w:ascii="Consolas" w:eastAsia="Times New Roman" w:hAnsi="Consolas" w:cs="Courier New"/>
                <w:color w:val="1F377F"/>
                <w:sz w:val="20"/>
                <w:szCs w:val="20"/>
                <w:lang w:val="de-DE" w:eastAsia="de-DE"/>
                <w14:ligatures w14:val="none"/>
              </w:rPr>
            </w:rPrChange>
          </w:rPr>
          <w:t>r1</w:t>
        </w:r>
        <w:r w:rsidRPr="00625FEA">
          <w:rPr>
            <w:rFonts w:ascii="Consolas" w:eastAsia="Times New Roman" w:hAnsi="Consolas" w:cs="Courier New"/>
            <w:color w:val="000000"/>
            <w:sz w:val="18"/>
            <w:szCs w:val="18"/>
            <w:lang w:eastAsia="de-DE"/>
            <w14:ligatures w14:val="none"/>
            <w:rPrChange w:id="14897" w:author="Manuel Hergenröder" w:date="2020-07-16T16:26:00Z">
              <w:rPr>
                <w:rFonts w:ascii="Consolas" w:eastAsia="Times New Roman" w:hAnsi="Consolas" w:cs="Courier New"/>
                <w:color w:val="000000"/>
                <w:sz w:val="20"/>
                <w:szCs w:val="20"/>
                <w:lang w:val="de-DE" w:eastAsia="de-DE"/>
                <w14:ligatures w14:val="none"/>
              </w:rPr>
            </w:rPrChange>
          </w:rPr>
          <w:t>.y = </w:t>
        </w:r>
        <w:r w:rsidRPr="00625FEA">
          <w:rPr>
            <w:rFonts w:ascii="Consolas" w:eastAsia="Times New Roman" w:hAnsi="Consolas" w:cs="Courier New"/>
            <w:color w:val="1F377F"/>
            <w:sz w:val="18"/>
            <w:szCs w:val="18"/>
            <w:lang w:eastAsia="de-DE"/>
            <w14:ligatures w14:val="none"/>
            <w:rPrChange w:id="14898" w:author="Manuel Hergenröder" w:date="2020-07-16T16:26:00Z">
              <w:rPr>
                <w:rFonts w:ascii="Consolas" w:eastAsia="Times New Roman" w:hAnsi="Consolas" w:cs="Courier New"/>
                <w:color w:val="1F377F"/>
                <w:sz w:val="20"/>
                <w:szCs w:val="20"/>
                <w:lang w:val="de-DE" w:eastAsia="de-DE"/>
                <w14:ligatures w14:val="none"/>
              </w:rPr>
            </w:rPrChange>
          </w:rPr>
          <w:t>center</w:t>
        </w:r>
        <w:r w:rsidRPr="00625FEA">
          <w:rPr>
            <w:rFonts w:ascii="Consolas" w:eastAsia="Times New Roman" w:hAnsi="Consolas" w:cs="Courier New"/>
            <w:color w:val="000000"/>
            <w:sz w:val="18"/>
            <w:szCs w:val="18"/>
            <w:lang w:eastAsia="de-DE"/>
            <w14:ligatures w14:val="none"/>
            <w:rPrChange w:id="14899" w:author="Manuel Hergenröder" w:date="2020-07-16T16:26:00Z">
              <w:rPr>
                <w:rFonts w:ascii="Consolas" w:eastAsia="Times New Roman" w:hAnsi="Consolas" w:cs="Courier New"/>
                <w:color w:val="000000"/>
                <w:sz w:val="20"/>
                <w:szCs w:val="20"/>
                <w:lang w:val="de-DE" w:eastAsia="de-DE"/>
                <w14:ligatures w14:val="none"/>
              </w:rPr>
            </w:rPrChange>
          </w:rPr>
          <w:t>.y;</w:t>
        </w:r>
      </w:ins>
    </w:p>
    <w:p w14:paraId="2D7297D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900" w:author="Manuel Hergenröder" w:date="2020-07-16T16:25:00Z"/>
          <w:rFonts w:ascii="Consolas" w:eastAsia="Times New Roman" w:hAnsi="Consolas" w:cs="Courier New"/>
          <w:color w:val="000000"/>
          <w:sz w:val="18"/>
          <w:szCs w:val="18"/>
          <w:lang w:eastAsia="de-DE"/>
          <w14:ligatures w14:val="none"/>
          <w:rPrChange w:id="14901" w:author="Manuel Hergenröder" w:date="2020-07-16T16:26:00Z">
            <w:rPr>
              <w:ins w:id="14902" w:author="Manuel Hergenröder" w:date="2020-07-16T16:25:00Z"/>
              <w:rFonts w:ascii="Consolas" w:eastAsia="Times New Roman" w:hAnsi="Consolas" w:cs="Courier New"/>
              <w:color w:val="000000"/>
              <w:sz w:val="20"/>
              <w:szCs w:val="20"/>
              <w:lang w:val="de-DE" w:eastAsia="de-DE"/>
              <w14:ligatures w14:val="none"/>
            </w:rPr>
          </w:rPrChange>
        </w:rPr>
      </w:pPr>
      <w:ins w:id="14903" w:author="Manuel Hergenröder" w:date="2020-07-16T16:25:00Z">
        <w:r w:rsidRPr="00625FEA">
          <w:rPr>
            <w:rFonts w:ascii="Consolas" w:eastAsia="Times New Roman" w:hAnsi="Consolas" w:cs="Courier New"/>
            <w:color w:val="000000"/>
            <w:sz w:val="18"/>
            <w:szCs w:val="18"/>
            <w:lang w:eastAsia="de-DE"/>
            <w14:ligatures w14:val="none"/>
            <w:rPrChange w:id="1490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4905" w:author="Manuel Hergenröder" w:date="2020-07-16T16:26:00Z">
              <w:rPr>
                <w:rFonts w:ascii="Consolas" w:eastAsia="Times New Roman" w:hAnsi="Consolas" w:cs="Courier New"/>
                <w:color w:val="1F377F"/>
                <w:sz w:val="20"/>
                <w:szCs w:val="20"/>
                <w:lang w:val="de-DE" w:eastAsia="de-DE"/>
                <w14:ligatures w14:val="none"/>
              </w:rPr>
            </w:rPrChange>
          </w:rPr>
          <w:t>r1</w:t>
        </w:r>
        <w:r w:rsidRPr="00625FEA">
          <w:rPr>
            <w:rFonts w:ascii="Consolas" w:eastAsia="Times New Roman" w:hAnsi="Consolas" w:cs="Courier New"/>
            <w:color w:val="000000"/>
            <w:sz w:val="18"/>
            <w:szCs w:val="18"/>
            <w:lang w:eastAsia="de-DE"/>
            <w14:ligatures w14:val="none"/>
            <w:rPrChange w:id="14906" w:author="Manuel Hergenröder" w:date="2020-07-16T16:26:00Z">
              <w:rPr>
                <w:rFonts w:ascii="Consolas" w:eastAsia="Times New Roman" w:hAnsi="Consolas" w:cs="Courier New"/>
                <w:color w:val="000000"/>
                <w:sz w:val="20"/>
                <w:szCs w:val="20"/>
                <w:lang w:val="de-DE" w:eastAsia="de-DE"/>
                <w14:ligatures w14:val="none"/>
              </w:rPr>
            </w:rPrChange>
          </w:rPr>
          <w:t>.z = </w:t>
        </w:r>
        <w:r w:rsidRPr="00625FEA">
          <w:rPr>
            <w:rFonts w:ascii="Consolas" w:eastAsia="Times New Roman" w:hAnsi="Consolas" w:cs="Courier New"/>
            <w:color w:val="1F377F"/>
            <w:sz w:val="18"/>
            <w:szCs w:val="18"/>
            <w:lang w:eastAsia="de-DE"/>
            <w14:ligatures w14:val="none"/>
            <w:rPrChange w:id="14907" w:author="Manuel Hergenröder" w:date="2020-07-16T16:26:00Z">
              <w:rPr>
                <w:rFonts w:ascii="Consolas" w:eastAsia="Times New Roman" w:hAnsi="Consolas" w:cs="Courier New"/>
                <w:color w:val="1F377F"/>
                <w:sz w:val="20"/>
                <w:szCs w:val="20"/>
                <w:lang w:val="de-DE" w:eastAsia="de-DE"/>
                <w14:ligatures w14:val="none"/>
              </w:rPr>
            </w:rPrChange>
          </w:rPr>
          <w:t>center</w:t>
        </w:r>
        <w:r w:rsidRPr="00625FEA">
          <w:rPr>
            <w:rFonts w:ascii="Consolas" w:eastAsia="Times New Roman" w:hAnsi="Consolas" w:cs="Courier New"/>
            <w:color w:val="000000"/>
            <w:sz w:val="18"/>
            <w:szCs w:val="18"/>
            <w:lang w:eastAsia="de-DE"/>
            <w14:ligatures w14:val="none"/>
            <w:rPrChange w:id="14908" w:author="Manuel Hergenröder" w:date="2020-07-16T16:26:00Z">
              <w:rPr>
                <w:rFonts w:ascii="Consolas" w:eastAsia="Times New Roman" w:hAnsi="Consolas" w:cs="Courier New"/>
                <w:color w:val="000000"/>
                <w:sz w:val="20"/>
                <w:szCs w:val="20"/>
                <w:lang w:val="de-DE" w:eastAsia="de-DE"/>
                <w14:ligatures w14:val="none"/>
              </w:rPr>
            </w:rPrChange>
          </w:rPr>
          <w:t>.z + </w:t>
        </w:r>
        <w:r w:rsidRPr="00625FEA">
          <w:rPr>
            <w:rFonts w:ascii="Consolas" w:eastAsia="Times New Roman" w:hAnsi="Consolas" w:cs="Courier New"/>
            <w:color w:val="1F377F"/>
            <w:sz w:val="18"/>
            <w:szCs w:val="18"/>
            <w:lang w:eastAsia="de-DE"/>
            <w14:ligatures w14:val="none"/>
            <w:rPrChange w:id="14909"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4910"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491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912" w:author="Manuel Hergenröder" w:date="2020-07-16T16:26:00Z">
              <w:rPr>
                <w:rFonts w:ascii="Consolas" w:eastAsia="Times New Roman" w:hAnsi="Consolas" w:cs="Courier New"/>
                <w:color w:val="000000"/>
                <w:sz w:val="20"/>
                <w:szCs w:val="20"/>
                <w:lang w:val="de-DE" w:eastAsia="de-DE"/>
                <w14:ligatures w14:val="none"/>
              </w:rPr>
            </w:rPrChange>
          </w:rPr>
          <w:t>.edgeLengthOfRaster;</w:t>
        </w:r>
      </w:ins>
    </w:p>
    <w:p w14:paraId="2038BAD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913" w:author="Manuel Hergenröder" w:date="2020-07-16T16:25:00Z"/>
          <w:rFonts w:ascii="Consolas" w:eastAsia="Times New Roman" w:hAnsi="Consolas" w:cs="Courier New"/>
          <w:color w:val="000000"/>
          <w:sz w:val="18"/>
          <w:szCs w:val="18"/>
          <w:lang w:eastAsia="de-DE"/>
          <w14:ligatures w14:val="none"/>
          <w:rPrChange w:id="14914" w:author="Manuel Hergenröder" w:date="2020-07-16T16:26:00Z">
            <w:rPr>
              <w:ins w:id="14915" w:author="Manuel Hergenröder" w:date="2020-07-16T16:25:00Z"/>
              <w:rFonts w:ascii="Consolas" w:eastAsia="Times New Roman" w:hAnsi="Consolas" w:cs="Courier New"/>
              <w:color w:val="000000"/>
              <w:sz w:val="20"/>
              <w:szCs w:val="20"/>
              <w:lang w:val="de-DE" w:eastAsia="de-DE"/>
              <w14:ligatures w14:val="none"/>
            </w:rPr>
          </w:rPrChange>
        </w:rPr>
      </w:pPr>
      <w:ins w:id="14916" w:author="Manuel Hergenröder" w:date="2020-07-16T16:25:00Z">
        <w:r w:rsidRPr="00625FEA">
          <w:rPr>
            <w:rFonts w:ascii="Consolas" w:eastAsia="Times New Roman" w:hAnsi="Consolas" w:cs="Courier New"/>
            <w:color w:val="000000"/>
            <w:sz w:val="18"/>
            <w:szCs w:val="18"/>
            <w:lang w:eastAsia="de-DE"/>
            <w14:ligatures w14:val="none"/>
            <w:rPrChange w:id="1491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B64EE3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918" w:author="Manuel Hergenröder" w:date="2020-07-16T16:25:00Z"/>
          <w:rFonts w:ascii="Consolas" w:eastAsia="Times New Roman" w:hAnsi="Consolas" w:cs="Courier New"/>
          <w:color w:val="000000"/>
          <w:sz w:val="18"/>
          <w:szCs w:val="18"/>
          <w:lang w:eastAsia="de-DE"/>
          <w14:ligatures w14:val="none"/>
          <w:rPrChange w:id="14919" w:author="Manuel Hergenröder" w:date="2020-07-16T16:26:00Z">
            <w:rPr>
              <w:ins w:id="14920" w:author="Manuel Hergenröder" w:date="2020-07-16T16:25:00Z"/>
              <w:rFonts w:ascii="Consolas" w:eastAsia="Times New Roman" w:hAnsi="Consolas" w:cs="Courier New"/>
              <w:color w:val="000000"/>
              <w:sz w:val="20"/>
              <w:szCs w:val="20"/>
              <w:lang w:val="de-DE" w:eastAsia="de-DE"/>
              <w14:ligatures w14:val="none"/>
            </w:rPr>
          </w:rPrChange>
        </w:rPr>
      </w:pPr>
      <w:ins w:id="14921" w:author="Manuel Hergenröder" w:date="2020-07-16T16:25:00Z">
        <w:r w:rsidRPr="00625FEA">
          <w:rPr>
            <w:rFonts w:ascii="Consolas" w:eastAsia="Times New Roman" w:hAnsi="Consolas" w:cs="Courier New"/>
            <w:color w:val="000000"/>
            <w:sz w:val="18"/>
            <w:szCs w:val="18"/>
            <w:lang w:eastAsia="de-DE"/>
            <w14:ligatures w14:val="none"/>
            <w:rPrChange w:id="1492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4923" w:author="Manuel Hergenröder" w:date="2020-07-16T16:26:00Z">
              <w:rPr>
                <w:rFonts w:ascii="Consolas" w:eastAsia="Times New Roman" w:hAnsi="Consolas" w:cs="Courier New"/>
                <w:color w:val="2B91AF"/>
                <w:sz w:val="20"/>
                <w:szCs w:val="20"/>
                <w:lang w:val="de-DE" w:eastAsia="de-DE"/>
                <w14:ligatures w14:val="none"/>
              </w:rPr>
            </w:rPrChange>
          </w:rPr>
          <w:t>Vector3</w:t>
        </w:r>
        <w:r w:rsidRPr="00625FEA">
          <w:rPr>
            <w:rFonts w:ascii="Consolas" w:eastAsia="Times New Roman" w:hAnsi="Consolas" w:cs="Courier New"/>
            <w:color w:val="000000"/>
            <w:sz w:val="18"/>
            <w:szCs w:val="18"/>
            <w:lang w:eastAsia="de-DE"/>
            <w14:ligatures w14:val="none"/>
            <w:rPrChange w:id="1492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4925" w:author="Manuel Hergenröder" w:date="2020-07-16T16:26:00Z">
              <w:rPr>
                <w:rFonts w:ascii="Consolas" w:eastAsia="Times New Roman" w:hAnsi="Consolas" w:cs="Courier New"/>
                <w:color w:val="1F377F"/>
                <w:sz w:val="20"/>
                <w:szCs w:val="20"/>
                <w:lang w:val="de-DE" w:eastAsia="de-DE"/>
                <w14:ligatures w14:val="none"/>
              </w:rPr>
            </w:rPrChange>
          </w:rPr>
          <w:t>r2</w:t>
        </w:r>
        <w:r w:rsidRPr="00625FEA">
          <w:rPr>
            <w:rFonts w:ascii="Consolas" w:eastAsia="Times New Roman" w:hAnsi="Consolas" w:cs="Courier New"/>
            <w:color w:val="000000"/>
            <w:sz w:val="18"/>
            <w:szCs w:val="18"/>
            <w:lang w:eastAsia="de-DE"/>
            <w14:ligatures w14:val="none"/>
            <w:rPrChange w:id="14926" w:author="Manuel Hergenröder" w:date="2020-07-16T16:26:00Z">
              <w:rPr>
                <w:rFonts w:ascii="Consolas" w:eastAsia="Times New Roman" w:hAnsi="Consolas" w:cs="Courier New"/>
                <w:color w:val="000000"/>
                <w:sz w:val="20"/>
                <w:szCs w:val="20"/>
                <w:lang w:val="de-DE" w:eastAsia="de-DE"/>
                <w14:ligatures w14:val="none"/>
              </w:rPr>
            </w:rPrChange>
          </w:rPr>
          <w:t>;</w:t>
        </w:r>
      </w:ins>
    </w:p>
    <w:p w14:paraId="2A12EC6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927" w:author="Manuel Hergenröder" w:date="2020-07-16T16:25:00Z"/>
          <w:rFonts w:ascii="Consolas" w:eastAsia="Times New Roman" w:hAnsi="Consolas" w:cs="Courier New"/>
          <w:color w:val="000000"/>
          <w:sz w:val="18"/>
          <w:szCs w:val="18"/>
          <w:lang w:eastAsia="de-DE"/>
          <w14:ligatures w14:val="none"/>
          <w:rPrChange w:id="14928" w:author="Manuel Hergenröder" w:date="2020-07-16T16:26:00Z">
            <w:rPr>
              <w:ins w:id="14929" w:author="Manuel Hergenröder" w:date="2020-07-16T16:25:00Z"/>
              <w:rFonts w:ascii="Consolas" w:eastAsia="Times New Roman" w:hAnsi="Consolas" w:cs="Courier New"/>
              <w:color w:val="000000"/>
              <w:sz w:val="20"/>
              <w:szCs w:val="20"/>
              <w:lang w:val="de-DE" w:eastAsia="de-DE"/>
              <w14:ligatures w14:val="none"/>
            </w:rPr>
          </w:rPrChange>
        </w:rPr>
      </w:pPr>
      <w:ins w:id="14930" w:author="Manuel Hergenröder" w:date="2020-07-16T16:25:00Z">
        <w:r w:rsidRPr="00625FEA">
          <w:rPr>
            <w:rFonts w:ascii="Consolas" w:eastAsia="Times New Roman" w:hAnsi="Consolas" w:cs="Courier New"/>
            <w:color w:val="000000"/>
            <w:sz w:val="18"/>
            <w:szCs w:val="18"/>
            <w:lang w:eastAsia="de-DE"/>
            <w14:ligatures w14:val="none"/>
            <w:rPrChange w:id="1493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4932" w:author="Manuel Hergenröder" w:date="2020-07-16T16:26:00Z">
              <w:rPr>
                <w:rFonts w:ascii="Consolas" w:eastAsia="Times New Roman" w:hAnsi="Consolas" w:cs="Courier New"/>
                <w:color w:val="1F377F"/>
                <w:sz w:val="20"/>
                <w:szCs w:val="20"/>
                <w:lang w:val="de-DE" w:eastAsia="de-DE"/>
                <w14:ligatures w14:val="none"/>
              </w:rPr>
            </w:rPrChange>
          </w:rPr>
          <w:t>r2</w:t>
        </w:r>
        <w:r w:rsidRPr="00625FEA">
          <w:rPr>
            <w:rFonts w:ascii="Consolas" w:eastAsia="Times New Roman" w:hAnsi="Consolas" w:cs="Courier New"/>
            <w:color w:val="000000"/>
            <w:sz w:val="18"/>
            <w:szCs w:val="18"/>
            <w:lang w:eastAsia="de-DE"/>
            <w14:ligatures w14:val="none"/>
            <w:rPrChange w:id="14933" w:author="Manuel Hergenröder" w:date="2020-07-16T16:26:00Z">
              <w:rPr>
                <w:rFonts w:ascii="Consolas" w:eastAsia="Times New Roman" w:hAnsi="Consolas" w:cs="Courier New"/>
                <w:color w:val="000000"/>
                <w:sz w:val="20"/>
                <w:szCs w:val="20"/>
                <w:lang w:val="de-DE" w:eastAsia="de-DE"/>
                <w14:ligatures w14:val="none"/>
              </w:rPr>
            </w:rPrChange>
          </w:rPr>
          <w:t>.x = </w:t>
        </w:r>
        <w:r w:rsidRPr="00625FEA">
          <w:rPr>
            <w:rFonts w:ascii="Consolas" w:eastAsia="Times New Roman" w:hAnsi="Consolas" w:cs="Courier New"/>
            <w:color w:val="1F377F"/>
            <w:sz w:val="18"/>
            <w:szCs w:val="18"/>
            <w:lang w:eastAsia="de-DE"/>
            <w14:ligatures w14:val="none"/>
            <w:rPrChange w:id="14934" w:author="Manuel Hergenröder" w:date="2020-07-16T16:26:00Z">
              <w:rPr>
                <w:rFonts w:ascii="Consolas" w:eastAsia="Times New Roman" w:hAnsi="Consolas" w:cs="Courier New"/>
                <w:color w:val="1F377F"/>
                <w:sz w:val="20"/>
                <w:szCs w:val="20"/>
                <w:lang w:val="de-DE" w:eastAsia="de-DE"/>
                <w14:ligatures w14:val="none"/>
              </w:rPr>
            </w:rPrChange>
          </w:rPr>
          <w:t>center</w:t>
        </w:r>
        <w:r w:rsidRPr="00625FEA">
          <w:rPr>
            <w:rFonts w:ascii="Consolas" w:eastAsia="Times New Roman" w:hAnsi="Consolas" w:cs="Courier New"/>
            <w:color w:val="000000"/>
            <w:sz w:val="18"/>
            <w:szCs w:val="18"/>
            <w:lang w:eastAsia="de-DE"/>
            <w14:ligatures w14:val="none"/>
            <w:rPrChange w:id="14935" w:author="Manuel Hergenröder" w:date="2020-07-16T16:26:00Z">
              <w:rPr>
                <w:rFonts w:ascii="Consolas" w:eastAsia="Times New Roman" w:hAnsi="Consolas" w:cs="Courier New"/>
                <w:color w:val="000000"/>
                <w:sz w:val="20"/>
                <w:szCs w:val="20"/>
                <w:lang w:val="de-DE" w:eastAsia="de-DE"/>
                <w14:ligatures w14:val="none"/>
              </w:rPr>
            </w:rPrChange>
          </w:rPr>
          <w:t>.x + </w:t>
        </w:r>
        <w:r w:rsidRPr="00625FEA">
          <w:rPr>
            <w:rFonts w:ascii="Consolas" w:eastAsia="Times New Roman" w:hAnsi="Consolas" w:cs="Courier New"/>
            <w:color w:val="1F377F"/>
            <w:sz w:val="18"/>
            <w:szCs w:val="18"/>
            <w:lang w:eastAsia="de-DE"/>
            <w14:ligatures w14:val="none"/>
            <w:rPrChange w:id="14936"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937"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493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939" w:author="Manuel Hergenröder" w:date="2020-07-16T16:26:00Z">
              <w:rPr>
                <w:rFonts w:ascii="Consolas" w:eastAsia="Times New Roman" w:hAnsi="Consolas" w:cs="Courier New"/>
                <w:color w:val="000000"/>
                <w:sz w:val="20"/>
                <w:szCs w:val="20"/>
                <w:lang w:val="de-DE" w:eastAsia="de-DE"/>
                <w14:ligatures w14:val="none"/>
              </w:rPr>
            </w:rPrChange>
          </w:rPr>
          <w:t>.edgeLengthOfRaster;</w:t>
        </w:r>
      </w:ins>
    </w:p>
    <w:p w14:paraId="3304D98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940" w:author="Manuel Hergenröder" w:date="2020-07-16T16:25:00Z"/>
          <w:rFonts w:ascii="Consolas" w:eastAsia="Times New Roman" w:hAnsi="Consolas" w:cs="Courier New"/>
          <w:color w:val="000000"/>
          <w:sz w:val="18"/>
          <w:szCs w:val="18"/>
          <w:lang w:eastAsia="de-DE"/>
          <w14:ligatures w14:val="none"/>
          <w:rPrChange w:id="14941" w:author="Manuel Hergenröder" w:date="2020-07-16T16:26:00Z">
            <w:rPr>
              <w:ins w:id="14942" w:author="Manuel Hergenröder" w:date="2020-07-16T16:25:00Z"/>
              <w:rFonts w:ascii="Consolas" w:eastAsia="Times New Roman" w:hAnsi="Consolas" w:cs="Courier New"/>
              <w:color w:val="000000"/>
              <w:sz w:val="20"/>
              <w:szCs w:val="20"/>
              <w:lang w:val="de-DE" w:eastAsia="de-DE"/>
              <w14:ligatures w14:val="none"/>
            </w:rPr>
          </w:rPrChange>
        </w:rPr>
      </w:pPr>
      <w:ins w:id="14943" w:author="Manuel Hergenröder" w:date="2020-07-16T16:25:00Z">
        <w:r w:rsidRPr="00625FEA">
          <w:rPr>
            <w:rFonts w:ascii="Consolas" w:eastAsia="Times New Roman" w:hAnsi="Consolas" w:cs="Courier New"/>
            <w:color w:val="000000"/>
            <w:sz w:val="18"/>
            <w:szCs w:val="18"/>
            <w:lang w:eastAsia="de-DE"/>
            <w14:ligatures w14:val="none"/>
            <w:rPrChange w:id="1494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4945" w:author="Manuel Hergenröder" w:date="2020-07-16T16:26:00Z">
              <w:rPr>
                <w:rFonts w:ascii="Consolas" w:eastAsia="Times New Roman" w:hAnsi="Consolas" w:cs="Courier New"/>
                <w:color w:val="1F377F"/>
                <w:sz w:val="20"/>
                <w:szCs w:val="20"/>
                <w:lang w:val="de-DE" w:eastAsia="de-DE"/>
                <w14:ligatures w14:val="none"/>
              </w:rPr>
            </w:rPrChange>
          </w:rPr>
          <w:t>r2</w:t>
        </w:r>
        <w:r w:rsidRPr="00625FEA">
          <w:rPr>
            <w:rFonts w:ascii="Consolas" w:eastAsia="Times New Roman" w:hAnsi="Consolas" w:cs="Courier New"/>
            <w:color w:val="000000"/>
            <w:sz w:val="18"/>
            <w:szCs w:val="18"/>
            <w:lang w:eastAsia="de-DE"/>
            <w14:ligatures w14:val="none"/>
            <w:rPrChange w:id="14946" w:author="Manuel Hergenröder" w:date="2020-07-16T16:26:00Z">
              <w:rPr>
                <w:rFonts w:ascii="Consolas" w:eastAsia="Times New Roman" w:hAnsi="Consolas" w:cs="Courier New"/>
                <w:color w:val="000000"/>
                <w:sz w:val="20"/>
                <w:szCs w:val="20"/>
                <w:lang w:val="de-DE" w:eastAsia="de-DE"/>
                <w14:ligatures w14:val="none"/>
              </w:rPr>
            </w:rPrChange>
          </w:rPr>
          <w:t>.y = </w:t>
        </w:r>
        <w:r w:rsidRPr="00625FEA">
          <w:rPr>
            <w:rFonts w:ascii="Consolas" w:eastAsia="Times New Roman" w:hAnsi="Consolas" w:cs="Courier New"/>
            <w:color w:val="1F377F"/>
            <w:sz w:val="18"/>
            <w:szCs w:val="18"/>
            <w:lang w:eastAsia="de-DE"/>
            <w14:ligatures w14:val="none"/>
            <w:rPrChange w:id="14947" w:author="Manuel Hergenröder" w:date="2020-07-16T16:26:00Z">
              <w:rPr>
                <w:rFonts w:ascii="Consolas" w:eastAsia="Times New Roman" w:hAnsi="Consolas" w:cs="Courier New"/>
                <w:color w:val="1F377F"/>
                <w:sz w:val="20"/>
                <w:szCs w:val="20"/>
                <w:lang w:val="de-DE" w:eastAsia="de-DE"/>
                <w14:ligatures w14:val="none"/>
              </w:rPr>
            </w:rPrChange>
          </w:rPr>
          <w:t>center</w:t>
        </w:r>
        <w:r w:rsidRPr="00625FEA">
          <w:rPr>
            <w:rFonts w:ascii="Consolas" w:eastAsia="Times New Roman" w:hAnsi="Consolas" w:cs="Courier New"/>
            <w:color w:val="000000"/>
            <w:sz w:val="18"/>
            <w:szCs w:val="18"/>
            <w:lang w:eastAsia="de-DE"/>
            <w14:ligatures w14:val="none"/>
            <w:rPrChange w:id="14948" w:author="Manuel Hergenröder" w:date="2020-07-16T16:26:00Z">
              <w:rPr>
                <w:rFonts w:ascii="Consolas" w:eastAsia="Times New Roman" w:hAnsi="Consolas" w:cs="Courier New"/>
                <w:color w:val="000000"/>
                <w:sz w:val="20"/>
                <w:szCs w:val="20"/>
                <w:lang w:val="de-DE" w:eastAsia="de-DE"/>
                <w14:ligatures w14:val="none"/>
              </w:rPr>
            </w:rPrChange>
          </w:rPr>
          <w:t>.y;</w:t>
        </w:r>
      </w:ins>
    </w:p>
    <w:p w14:paraId="5C19F84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949" w:author="Manuel Hergenröder" w:date="2020-07-16T16:25:00Z"/>
          <w:rFonts w:ascii="Consolas" w:eastAsia="Times New Roman" w:hAnsi="Consolas" w:cs="Courier New"/>
          <w:color w:val="000000"/>
          <w:sz w:val="18"/>
          <w:szCs w:val="18"/>
          <w:lang w:eastAsia="de-DE"/>
          <w14:ligatures w14:val="none"/>
          <w:rPrChange w:id="14950" w:author="Manuel Hergenröder" w:date="2020-07-16T16:26:00Z">
            <w:rPr>
              <w:ins w:id="14951" w:author="Manuel Hergenröder" w:date="2020-07-16T16:25:00Z"/>
              <w:rFonts w:ascii="Consolas" w:eastAsia="Times New Roman" w:hAnsi="Consolas" w:cs="Courier New"/>
              <w:color w:val="000000"/>
              <w:sz w:val="20"/>
              <w:szCs w:val="20"/>
              <w:lang w:val="de-DE" w:eastAsia="de-DE"/>
              <w14:ligatures w14:val="none"/>
            </w:rPr>
          </w:rPrChange>
        </w:rPr>
      </w:pPr>
      <w:ins w:id="14952" w:author="Manuel Hergenröder" w:date="2020-07-16T16:25:00Z">
        <w:r w:rsidRPr="00625FEA">
          <w:rPr>
            <w:rFonts w:ascii="Consolas" w:eastAsia="Times New Roman" w:hAnsi="Consolas" w:cs="Courier New"/>
            <w:color w:val="000000"/>
            <w:sz w:val="18"/>
            <w:szCs w:val="18"/>
            <w:lang w:eastAsia="de-DE"/>
            <w14:ligatures w14:val="none"/>
            <w:rPrChange w:id="1495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4954" w:author="Manuel Hergenröder" w:date="2020-07-16T16:26:00Z">
              <w:rPr>
                <w:rFonts w:ascii="Consolas" w:eastAsia="Times New Roman" w:hAnsi="Consolas" w:cs="Courier New"/>
                <w:color w:val="1F377F"/>
                <w:sz w:val="20"/>
                <w:szCs w:val="20"/>
                <w:lang w:val="de-DE" w:eastAsia="de-DE"/>
                <w14:ligatures w14:val="none"/>
              </w:rPr>
            </w:rPrChange>
          </w:rPr>
          <w:t>r2</w:t>
        </w:r>
        <w:r w:rsidRPr="00625FEA">
          <w:rPr>
            <w:rFonts w:ascii="Consolas" w:eastAsia="Times New Roman" w:hAnsi="Consolas" w:cs="Courier New"/>
            <w:color w:val="000000"/>
            <w:sz w:val="18"/>
            <w:szCs w:val="18"/>
            <w:lang w:eastAsia="de-DE"/>
            <w14:ligatures w14:val="none"/>
            <w:rPrChange w:id="14955" w:author="Manuel Hergenröder" w:date="2020-07-16T16:26:00Z">
              <w:rPr>
                <w:rFonts w:ascii="Consolas" w:eastAsia="Times New Roman" w:hAnsi="Consolas" w:cs="Courier New"/>
                <w:color w:val="000000"/>
                <w:sz w:val="20"/>
                <w:szCs w:val="20"/>
                <w:lang w:val="de-DE" w:eastAsia="de-DE"/>
                <w14:ligatures w14:val="none"/>
              </w:rPr>
            </w:rPrChange>
          </w:rPr>
          <w:t>.z = </w:t>
        </w:r>
        <w:r w:rsidRPr="00625FEA">
          <w:rPr>
            <w:rFonts w:ascii="Consolas" w:eastAsia="Times New Roman" w:hAnsi="Consolas" w:cs="Courier New"/>
            <w:color w:val="1F377F"/>
            <w:sz w:val="18"/>
            <w:szCs w:val="18"/>
            <w:lang w:eastAsia="de-DE"/>
            <w14:ligatures w14:val="none"/>
            <w:rPrChange w:id="14956" w:author="Manuel Hergenröder" w:date="2020-07-16T16:26:00Z">
              <w:rPr>
                <w:rFonts w:ascii="Consolas" w:eastAsia="Times New Roman" w:hAnsi="Consolas" w:cs="Courier New"/>
                <w:color w:val="1F377F"/>
                <w:sz w:val="20"/>
                <w:szCs w:val="20"/>
                <w:lang w:val="de-DE" w:eastAsia="de-DE"/>
                <w14:ligatures w14:val="none"/>
              </w:rPr>
            </w:rPrChange>
          </w:rPr>
          <w:t>center</w:t>
        </w:r>
        <w:r w:rsidRPr="00625FEA">
          <w:rPr>
            <w:rFonts w:ascii="Consolas" w:eastAsia="Times New Roman" w:hAnsi="Consolas" w:cs="Courier New"/>
            <w:color w:val="000000"/>
            <w:sz w:val="18"/>
            <w:szCs w:val="18"/>
            <w:lang w:eastAsia="de-DE"/>
            <w14:ligatures w14:val="none"/>
            <w:rPrChange w:id="14957" w:author="Manuel Hergenröder" w:date="2020-07-16T16:26:00Z">
              <w:rPr>
                <w:rFonts w:ascii="Consolas" w:eastAsia="Times New Roman" w:hAnsi="Consolas" w:cs="Courier New"/>
                <w:color w:val="000000"/>
                <w:sz w:val="20"/>
                <w:szCs w:val="20"/>
                <w:lang w:val="de-DE" w:eastAsia="de-DE"/>
                <w14:ligatures w14:val="none"/>
              </w:rPr>
            </w:rPrChange>
          </w:rPr>
          <w:t>.z + </w:t>
        </w:r>
        <w:r w:rsidRPr="00625FEA">
          <w:rPr>
            <w:rFonts w:ascii="Consolas" w:eastAsia="Times New Roman" w:hAnsi="Consolas" w:cs="Courier New"/>
            <w:color w:val="1F377F"/>
            <w:sz w:val="18"/>
            <w:szCs w:val="18"/>
            <w:lang w:eastAsia="de-DE"/>
            <w14:ligatures w14:val="none"/>
            <w:rPrChange w:id="14958"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495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496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961" w:author="Manuel Hergenröder" w:date="2020-07-16T16:26:00Z">
              <w:rPr>
                <w:rFonts w:ascii="Consolas" w:eastAsia="Times New Roman" w:hAnsi="Consolas" w:cs="Courier New"/>
                <w:color w:val="000000"/>
                <w:sz w:val="20"/>
                <w:szCs w:val="20"/>
                <w:lang w:val="de-DE" w:eastAsia="de-DE"/>
                <w14:ligatures w14:val="none"/>
              </w:rPr>
            </w:rPrChange>
          </w:rPr>
          <w:t>.edgeLengthOfRaster + </w:t>
        </w:r>
        <w:r w:rsidRPr="00625FEA">
          <w:rPr>
            <w:rFonts w:ascii="Consolas" w:eastAsia="Times New Roman" w:hAnsi="Consolas" w:cs="Courier New"/>
            <w:color w:val="0000FF"/>
            <w:sz w:val="18"/>
            <w:szCs w:val="18"/>
            <w:lang w:eastAsia="de-DE"/>
            <w14:ligatures w14:val="none"/>
            <w:rPrChange w:id="1496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963" w:author="Manuel Hergenröder" w:date="2020-07-16T16:26:00Z">
              <w:rPr>
                <w:rFonts w:ascii="Consolas" w:eastAsia="Times New Roman" w:hAnsi="Consolas" w:cs="Courier New"/>
                <w:color w:val="000000"/>
                <w:sz w:val="20"/>
                <w:szCs w:val="20"/>
                <w:lang w:val="de-DE" w:eastAsia="de-DE"/>
                <w14:ligatures w14:val="none"/>
              </w:rPr>
            </w:rPrChange>
          </w:rPr>
          <w:t>.edgeLengthOfRaster;</w:t>
        </w:r>
      </w:ins>
    </w:p>
    <w:p w14:paraId="6B563BF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964" w:author="Manuel Hergenröder" w:date="2020-07-16T16:25:00Z"/>
          <w:rFonts w:ascii="Consolas" w:eastAsia="Times New Roman" w:hAnsi="Consolas" w:cs="Courier New"/>
          <w:color w:val="000000"/>
          <w:sz w:val="18"/>
          <w:szCs w:val="18"/>
          <w:lang w:eastAsia="de-DE"/>
          <w14:ligatures w14:val="none"/>
          <w:rPrChange w:id="14965" w:author="Manuel Hergenröder" w:date="2020-07-16T16:26:00Z">
            <w:rPr>
              <w:ins w:id="14966" w:author="Manuel Hergenröder" w:date="2020-07-16T16:25:00Z"/>
              <w:rFonts w:ascii="Consolas" w:eastAsia="Times New Roman" w:hAnsi="Consolas" w:cs="Courier New"/>
              <w:color w:val="000000"/>
              <w:sz w:val="20"/>
              <w:szCs w:val="20"/>
              <w:lang w:val="de-DE" w:eastAsia="de-DE"/>
              <w14:ligatures w14:val="none"/>
            </w:rPr>
          </w:rPrChange>
        </w:rPr>
      </w:pPr>
      <w:ins w:id="14967" w:author="Manuel Hergenröder" w:date="2020-07-16T16:25:00Z">
        <w:r w:rsidRPr="00625FEA">
          <w:rPr>
            <w:rFonts w:ascii="Consolas" w:eastAsia="Times New Roman" w:hAnsi="Consolas" w:cs="Courier New"/>
            <w:color w:val="000000"/>
            <w:sz w:val="18"/>
            <w:szCs w:val="18"/>
            <w:lang w:eastAsia="de-DE"/>
            <w14:ligatures w14:val="none"/>
            <w:rPrChange w:id="14968"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646745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969" w:author="Manuel Hergenröder" w:date="2020-07-16T16:25:00Z"/>
          <w:rFonts w:ascii="Consolas" w:eastAsia="Times New Roman" w:hAnsi="Consolas" w:cs="Courier New"/>
          <w:color w:val="000000"/>
          <w:sz w:val="18"/>
          <w:szCs w:val="18"/>
          <w:lang w:eastAsia="de-DE"/>
          <w14:ligatures w14:val="none"/>
          <w:rPrChange w:id="14970" w:author="Manuel Hergenröder" w:date="2020-07-16T16:26:00Z">
            <w:rPr>
              <w:ins w:id="14971" w:author="Manuel Hergenröder" w:date="2020-07-16T16:25:00Z"/>
              <w:rFonts w:ascii="Consolas" w:eastAsia="Times New Roman" w:hAnsi="Consolas" w:cs="Courier New"/>
              <w:color w:val="000000"/>
              <w:sz w:val="20"/>
              <w:szCs w:val="20"/>
              <w:lang w:val="de-DE" w:eastAsia="de-DE"/>
              <w14:ligatures w14:val="none"/>
            </w:rPr>
          </w:rPrChange>
        </w:rPr>
      </w:pPr>
      <w:ins w:id="14972" w:author="Manuel Hergenröder" w:date="2020-07-16T16:25:00Z">
        <w:r w:rsidRPr="00625FEA">
          <w:rPr>
            <w:rFonts w:ascii="Consolas" w:eastAsia="Times New Roman" w:hAnsi="Consolas" w:cs="Courier New"/>
            <w:color w:val="000000"/>
            <w:sz w:val="18"/>
            <w:szCs w:val="18"/>
            <w:lang w:eastAsia="de-DE"/>
            <w14:ligatures w14:val="none"/>
            <w:rPrChange w:id="1497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97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975" w:author="Manuel Hergenröder" w:date="2020-07-16T16:26:00Z">
              <w:rPr>
                <w:rFonts w:ascii="Consolas" w:eastAsia="Times New Roman" w:hAnsi="Consolas" w:cs="Courier New"/>
                <w:color w:val="000000"/>
                <w:sz w:val="20"/>
                <w:szCs w:val="20"/>
                <w:lang w:val="de-DE" w:eastAsia="de-DE"/>
                <w14:ligatures w14:val="none"/>
              </w:rPr>
            </w:rPrChange>
          </w:rPr>
          <w:t>.vertices[</w:t>
        </w:r>
        <w:r w:rsidRPr="00625FEA">
          <w:rPr>
            <w:rFonts w:ascii="Consolas" w:eastAsia="Times New Roman" w:hAnsi="Consolas" w:cs="Courier New"/>
            <w:color w:val="1F377F"/>
            <w:sz w:val="18"/>
            <w:szCs w:val="18"/>
            <w:lang w:eastAsia="de-DE"/>
            <w14:ligatures w14:val="none"/>
            <w:rPrChange w:id="14976"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497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4978"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97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14980" w:author="Manuel Hergenröder" w:date="2020-07-16T16:26:00Z">
              <w:rPr>
                <w:rFonts w:ascii="Consolas" w:eastAsia="Times New Roman" w:hAnsi="Consolas" w:cs="Courier New"/>
                <w:color w:val="1F377F"/>
                <w:sz w:val="20"/>
                <w:szCs w:val="20"/>
                <w:lang w:val="de-DE" w:eastAsia="de-DE"/>
                <w14:ligatures w14:val="none"/>
              </w:rPr>
            </w:rPrChange>
          </w:rPr>
          <w:t>r1</w:t>
        </w:r>
        <w:r w:rsidRPr="00625FEA">
          <w:rPr>
            <w:rFonts w:ascii="Consolas" w:eastAsia="Times New Roman" w:hAnsi="Consolas" w:cs="Courier New"/>
            <w:color w:val="000000"/>
            <w:sz w:val="18"/>
            <w:szCs w:val="18"/>
            <w:lang w:eastAsia="de-DE"/>
            <w14:ligatures w14:val="none"/>
            <w:rPrChange w:id="14981" w:author="Manuel Hergenröder" w:date="2020-07-16T16:26:00Z">
              <w:rPr>
                <w:rFonts w:ascii="Consolas" w:eastAsia="Times New Roman" w:hAnsi="Consolas" w:cs="Courier New"/>
                <w:color w:val="000000"/>
                <w:sz w:val="20"/>
                <w:szCs w:val="20"/>
                <w:lang w:val="de-DE" w:eastAsia="de-DE"/>
                <w14:ligatures w14:val="none"/>
              </w:rPr>
            </w:rPrChange>
          </w:rPr>
          <w:t>; </w:t>
        </w:r>
      </w:ins>
    </w:p>
    <w:p w14:paraId="37E9840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982" w:author="Manuel Hergenröder" w:date="2020-07-16T16:25:00Z"/>
          <w:rFonts w:ascii="Consolas" w:eastAsia="Times New Roman" w:hAnsi="Consolas" w:cs="Courier New"/>
          <w:color w:val="000000"/>
          <w:sz w:val="18"/>
          <w:szCs w:val="18"/>
          <w:lang w:eastAsia="de-DE"/>
          <w14:ligatures w14:val="none"/>
          <w:rPrChange w:id="14983" w:author="Manuel Hergenröder" w:date="2020-07-16T16:26:00Z">
            <w:rPr>
              <w:ins w:id="14984" w:author="Manuel Hergenröder" w:date="2020-07-16T16:25:00Z"/>
              <w:rFonts w:ascii="Consolas" w:eastAsia="Times New Roman" w:hAnsi="Consolas" w:cs="Courier New"/>
              <w:color w:val="000000"/>
              <w:sz w:val="20"/>
              <w:szCs w:val="20"/>
              <w:lang w:val="de-DE" w:eastAsia="de-DE"/>
              <w14:ligatures w14:val="none"/>
            </w:rPr>
          </w:rPrChange>
        </w:rPr>
      </w:pPr>
      <w:ins w:id="14985" w:author="Manuel Hergenröder" w:date="2020-07-16T16:25:00Z">
        <w:r w:rsidRPr="00625FEA">
          <w:rPr>
            <w:rFonts w:ascii="Consolas" w:eastAsia="Times New Roman" w:hAnsi="Consolas" w:cs="Courier New"/>
            <w:color w:val="000000"/>
            <w:sz w:val="18"/>
            <w:szCs w:val="18"/>
            <w:lang w:eastAsia="de-DE"/>
            <w14:ligatures w14:val="none"/>
            <w:rPrChange w:id="1498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498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988" w:author="Manuel Hergenröder" w:date="2020-07-16T16:26:00Z">
              <w:rPr>
                <w:rFonts w:ascii="Consolas" w:eastAsia="Times New Roman" w:hAnsi="Consolas" w:cs="Courier New"/>
                <w:color w:val="000000"/>
                <w:sz w:val="20"/>
                <w:szCs w:val="20"/>
                <w:lang w:val="de-DE" w:eastAsia="de-DE"/>
                <w14:ligatures w14:val="none"/>
              </w:rPr>
            </w:rPrChange>
          </w:rPr>
          <w:t>.vertices[</w:t>
        </w:r>
        <w:r w:rsidRPr="00625FEA">
          <w:rPr>
            <w:rFonts w:ascii="Consolas" w:eastAsia="Times New Roman" w:hAnsi="Consolas" w:cs="Courier New"/>
            <w:color w:val="1F377F"/>
            <w:sz w:val="18"/>
            <w:szCs w:val="18"/>
            <w:lang w:eastAsia="de-DE"/>
            <w14:ligatures w14:val="none"/>
            <w:rPrChange w:id="14989"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499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499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499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499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4994" w:author="Manuel Hergenröder" w:date="2020-07-16T16:26:00Z">
              <w:rPr>
                <w:rFonts w:ascii="Consolas" w:eastAsia="Times New Roman" w:hAnsi="Consolas" w:cs="Courier New"/>
                <w:color w:val="000000"/>
                <w:sz w:val="20"/>
                <w:szCs w:val="20"/>
                <w:lang w:val="de-DE" w:eastAsia="de-DE"/>
                <w14:ligatures w14:val="none"/>
              </w:rPr>
            </w:rPrChange>
          </w:rPr>
          <w:t>.audioEngine.fftBinCount + 1] = </w:t>
        </w:r>
        <w:r w:rsidRPr="00625FEA">
          <w:rPr>
            <w:rFonts w:ascii="Consolas" w:eastAsia="Times New Roman" w:hAnsi="Consolas" w:cs="Courier New"/>
            <w:color w:val="1F377F"/>
            <w:sz w:val="18"/>
            <w:szCs w:val="18"/>
            <w:lang w:eastAsia="de-DE"/>
            <w14:ligatures w14:val="none"/>
            <w:rPrChange w:id="14995" w:author="Manuel Hergenröder" w:date="2020-07-16T16:26:00Z">
              <w:rPr>
                <w:rFonts w:ascii="Consolas" w:eastAsia="Times New Roman" w:hAnsi="Consolas" w:cs="Courier New"/>
                <w:color w:val="1F377F"/>
                <w:sz w:val="20"/>
                <w:szCs w:val="20"/>
                <w:lang w:val="de-DE" w:eastAsia="de-DE"/>
                <w14:ligatures w14:val="none"/>
              </w:rPr>
            </w:rPrChange>
          </w:rPr>
          <w:t>r2</w:t>
        </w:r>
        <w:r w:rsidRPr="00625FEA">
          <w:rPr>
            <w:rFonts w:ascii="Consolas" w:eastAsia="Times New Roman" w:hAnsi="Consolas" w:cs="Courier New"/>
            <w:color w:val="000000"/>
            <w:sz w:val="18"/>
            <w:szCs w:val="18"/>
            <w:lang w:eastAsia="de-DE"/>
            <w14:ligatures w14:val="none"/>
            <w:rPrChange w:id="14996" w:author="Manuel Hergenröder" w:date="2020-07-16T16:26:00Z">
              <w:rPr>
                <w:rFonts w:ascii="Consolas" w:eastAsia="Times New Roman" w:hAnsi="Consolas" w:cs="Courier New"/>
                <w:color w:val="000000"/>
                <w:sz w:val="20"/>
                <w:szCs w:val="20"/>
                <w:lang w:val="de-DE" w:eastAsia="de-DE"/>
                <w14:ligatures w14:val="none"/>
              </w:rPr>
            </w:rPrChange>
          </w:rPr>
          <w:t>;</w:t>
        </w:r>
      </w:ins>
    </w:p>
    <w:p w14:paraId="147A94E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4997" w:author="Manuel Hergenröder" w:date="2020-07-16T16:25:00Z"/>
          <w:rFonts w:ascii="Consolas" w:eastAsia="Times New Roman" w:hAnsi="Consolas" w:cs="Courier New"/>
          <w:color w:val="000000"/>
          <w:sz w:val="18"/>
          <w:szCs w:val="18"/>
          <w:lang w:eastAsia="de-DE"/>
          <w14:ligatures w14:val="none"/>
          <w:rPrChange w:id="14998" w:author="Manuel Hergenröder" w:date="2020-07-16T16:26:00Z">
            <w:rPr>
              <w:ins w:id="14999" w:author="Manuel Hergenröder" w:date="2020-07-16T16:25:00Z"/>
              <w:rFonts w:ascii="Consolas" w:eastAsia="Times New Roman" w:hAnsi="Consolas" w:cs="Courier New"/>
              <w:color w:val="000000"/>
              <w:sz w:val="20"/>
              <w:szCs w:val="20"/>
              <w:lang w:val="de-DE" w:eastAsia="de-DE"/>
              <w14:ligatures w14:val="none"/>
            </w:rPr>
          </w:rPrChange>
        </w:rPr>
      </w:pPr>
      <w:ins w:id="15000" w:author="Manuel Hergenröder" w:date="2020-07-16T16:25:00Z">
        <w:r w:rsidRPr="00625FEA">
          <w:rPr>
            <w:rFonts w:ascii="Consolas" w:eastAsia="Times New Roman" w:hAnsi="Consolas" w:cs="Courier New"/>
            <w:color w:val="000000"/>
            <w:sz w:val="18"/>
            <w:szCs w:val="18"/>
            <w:lang w:eastAsia="de-DE"/>
            <w14:ligatures w14:val="none"/>
            <w:rPrChange w:id="15001" w:author="Manuel Hergenröder" w:date="2020-07-16T16:26:00Z">
              <w:rPr>
                <w:rFonts w:ascii="Consolas" w:eastAsia="Times New Roman" w:hAnsi="Consolas" w:cs="Courier New"/>
                <w:color w:val="000000"/>
                <w:sz w:val="20"/>
                <w:szCs w:val="20"/>
                <w:lang w:val="de-DE" w:eastAsia="de-DE"/>
                <w14:ligatures w14:val="none"/>
              </w:rPr>
            </w:rPrChange>
          </w:rPr>
          <w:t>        }</w:t>
        </w:r>
      </w:ins>
    </w:p>
    <w:p w14:paraId="3DB00B2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002" w:author="Manuel Hergenröder" w:date="2020-07-16T16:25:00Z"/>
          <w:rFonts w:ascii="Consolas" w:eastAsia="Times New Roman" w:hAnsi="Consolas" w:cs="Courier New"/>
          <w:color w:val="000000"/>
          <w:sz w:val="18"/>
          <w:szCs w:val="18"/>
          <w:lang w:eastAsia="de-DE"/>
          <w14:ligatures w14:val="none"/>
          <w:rPrChange w:id="15003" w:author="Manuel Hergenröder" w:date="2020-07-16T16:26:00Z">
            <w:rPr>
              <w:ins w:id="15004" w:author="Manuel Hergenröder" w:date="2020-07-16T16:25:00Z"/>
              <w:rFonts w:ascii="Consolas" w:eastAsia="Times New Roman" w:hAnsi="Consolas" w:cs="Courier New"/>
              <w:color w:val="000000"/>
              <w:sz w:val="20"/>
              <w:szCs w:val="20"/>
              <w:lang w:val="de-DE" w:eastAsia="de-DE"/>
              <w14:ligatures w14:val="none"/>
            </w:rPr>
          </w:rPrChange>
        </w:rPr>
      </w:pPr>
      <w:ins w:id="15005" w:author="Manuel Hergenröder" w:date="2020-07-16T16:25:00Z">
        <w:r w:rsidRPr="00625FEA">
          <w:rPr>
            <w:rFonts w:ascii="Consolas" w:eastAsia="Times New Roman" w:hAnsi="Consolas" w:cs="Courier New"/>
            <w:color w:val="000000"/>
            <w:sz w:val="18"/>
            <w:szCs w:val="18"/>
            <w:lang w:eastAsia="de-DE"/>
            <w14:ligatures w14:val="none"/>
            <w:rPrChange w:id="15006"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5A8ED2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007" w:author="Manuel Hergenröder" w:date="2020-07-16T16:25:00Z"/>
          <w:rFonts w:ascii="Consolas" w:eastAsia="Times New Roman" w:hAnsi="Consolas" w:cs="Courier New"/>
          <w:color w:val="000000"/>
          <w:sz w:val="18"/>
          <w:szCs w:val="18"/>
          <w:lang w:eastAsia="de-DE"/>
          <w14:ligatures w14:val="none"/>
          <w:rPrChange w:id="15008" w:author="Manuel Hergenröder" w:date="2020-07-16T16:26:00Z">
            <w:rPr>
              <w:ins w:id="15009" w:author="Manuel Hergenröder" w:date="2020-07-16T16:25:00Z"/>
              <w:rFonts w:ascii="Consolas" w:eastAsia="Times New Roman" w:hAnsi="Consolas" w:cs="Courier New"/>
              <w:color w:val="000000"/>
              <w:sz w:val="20"/>
              <w:szCs w:val="20"/>
              <w:lang w:val="de-DE" w:eastAsia="de-DE"/>
              <w14:ligatures w14:val="none"/>
            </w:rPr>
          </w:rPrChange>
        </w:rPr>
      </w:pPr>
      <w:ins w:id="15010" w:author="Manuel Hergenröder" w:date="2020-07-16T16:25:00Z">
        <w:r w:rsidRPr="00625FEA">
          <w:rPr>
            <w:rFonts w:ascii="Consolas" w:eastAsia="Times New Roman" w:hAnsi="Consolas" w:cs="Courier New"/>
            <w:color w:val="000000"/>
            <w:sz w:val="18"/>
            <w:szCs w:val="18"/>
            <w:lang w:eastAsia="de-DE"/>
            <w14:ligatures w14:val="none"/>
            <w:rPrChange w:id="1501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5012" w:author="Manuel Hergenröder" w:date="2020-07-16T16:26:00Z">
              <w:rPr>
                <w:rFonts w:ascii="Consolas" w:eastAsia="Times New Roman" w:hAnsi="Consolas" w:cs="Courier New"/>
                <w:color w:val="008000"/>
                <w:sz w:val="20"/>
                <w:szCs w:val="20"/>
                <w:lang w:val="de-DE" w:eastAsia="de-DE"/>
                <w14:ligatures w14:val="none"/>
              </w:rPr>
            </w:rPrChange>
          </w:rPr>
          <w:t>// Add peak vertices</w:t>
        </w:r>
      </w:ins>
    </w:p>
    <w:p w14:paraId="5C9FA38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013" w:author="Manuel Hergenröder" w:date="2020-07-16T16:25:00Z"/>
          <w:rFonts w:ascii="Consolas" w:eastAsia="Times New Roman" w:hAnsi="Consolas" w:cs="Courier New"/>
          <w:color w:val="000000"/>
          <w:sz w:val="18"/>
          <w:szCs w:val="18"/>
          <w:lang w:eastAsia="de-DE"/>
          <w14:ligatures w14:val="none"/>
          <w:rPrChange w:id="15014" w:author="Manuel Hergenröder" w:date="2020-07-16T16:26:00Z">
            <w:rPr>
              <w:ins w:id="15015" w:author="Manuel Hergenröder" w:date="2020-07-16T16:25:00Z"/>
              <w:rFonts w:ascii="Consolas" w:eastAsia="Times New Roman" w:hAnsi="Consolas" w:cs="Courier New"/>
              <w:color w:val="000000"/>
              <w:sz w:val="20"/>
              <w:szCs w:val="20"/>
              <w:lang w:val="de-DE" w:eastAsia="de-DE"/>
              <w14:ligatures w14:val="none"/>
            </w:rPr>
          </w:rPrChange>
        </w:rPr>
      </w:pPr>
      <w:ins w:id="15016" w:author="Manuel Hergenröder" w:date="2020-07-16T16:25:00Z">
        <w:r w:rsidRPr="00625FEA">
          <w:rPr>
            <w:rFonts w:ascii="Consolas" w:eastAsia="Times New Roman" w:hAnsi="Consolas" w:cs="Courier New"/>
            <w:color w:val="000000"/>
            <w:sz w:val="18"/>
            <w:szCs w:val="18"/>
            <w:lang w:eastAsia="de-DE"/>
            <w14:ligatures w14:val="none"/>
            <w:rPrChange w:id="1501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5018"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1501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020"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502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02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023" w:author="Manuel Hergenröder" w:date="2020-07-16T16:26:00Z">
              <w:rPr>
                <w:rFonts w:ascii="Consolas" w:eastAsia="Times New Roman" w:hAnsi="Consolas" w:cs="Courier New"/>
                <w:color w:val="000000"/>
                <w:sz w:val="20"/>
                <w:szCs w:val="20"/>
                <w:lang w:val="de-DE" w:eastAsia="de-DE"/>
                <w14:ligatures w14:val="none"/>
              </w:rPr>
            </w:rPrChange>
          </w:rPr>
          <w:t> = 0; </w:t>
        </w:r>
        <w:r w:rsidRPr="00625FEA">
          <w:rPr>
            <w:rFonts w:ascii="Consolas" w:eastAsia="Times New Roman" w:hAnsi="Consolas" w:cs="Courier New"/>
            <w:color w:val="1F377F"/>
            <w:sz w:val="18"/>
            <w:szCs w:val="18"/>
            <w:lang w:eastAsia="de-DE"/>
            <w14:ligatures w14:val="none"/>
            <w:rPrChange w:id="15024"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025" w:author="Manuel Hergenröder" w:date="2020-07-16T16:26:00Z">
              <w:rPr>
                <w:rFonts w:ascii="Consolas" w:eastAsia="Times New Roman" w:hAnsi="Consolas" w:cs="Courier New"/>
                <w:color w:val="000000"/>
                <w:sz w:val="20"/>
                <w:szCs w:val="20"/>
                <w:lang w:val="de-DE" w:eastAsia="de-DE"/>
                <w14:ligatures w14:val="none"/>
              </w:rPr>
            </w:rPrChange>
          </w:rPr>
          <w:t> &lt; </w:t>
        </w:r>
        <w:r w:rsidRPr="00625FEA">
          <w:rPr>
            <w:rFonts w:ascii="Consolas" w:eastAsia="Times New Roman" w:hAnsi="Consolas" w:cs="Courier New"/>
            <w:color w:val="0000FF"/>
            <w:sz w:val="18"/>
            <w:szCs w:val="18"/>
            <w:lang w:eastAsia="de-DE"/>
            <w14:ligatures w14:val="none"/>
            <w:rPrChange w:id="1502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027" w:author="Manuel Hergenröder" w:date="2020-07-16T16:26:00Z">
              <w:rPr>
                <w:rFonts w:ascii="Consolas" w:eastAsia="Times New Roman" w:hAnsi="Consolas" w:cs="Courier New"/>
                <w:color w:val="000000"/>
                <w:sz w:val="20"/>
                <w:szCs w:val="20"/>
                <w:lang w:val="de-DE" w:eastAsia="de-DE"/>
                <w14:ligatures w14:val="none"/>
              </w:rPr>
            </w:rPrChange>
          </w:rPr>
          <w:t>.countOfPeakVertices; </w:t>
        </w:r>
        <w:r w:rsidRPr="00625FEA">
          <w:rPr>
            <w:rFonts w:ascii="Consolas" w:eastAsia="Times New Roman" w:hAnsi="Consolas" w:cs="Courier New"/>
            <w:color w:val="1F377F"/>
            <w:sz w:val="18"/>
            <w:szCs w:val="18"/>
            <w:lang w:eastAsia="de-DE"/>
            <w14:ligatures w14:val="none"/>
            <w:rPrChange w:id="15028"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029" w:author="Manuel Hergenröder" w:date="2020-07-16T16:26:00Z">
              <w:rPr>
                <w:rFonts w:ascii="Consolas" w:eastAsia="Times New Roman" w:hAnsi="Consolas" w:cs="Courier New"/>
                <w:color w:val="000000"/>
                <w:sz w:val="20"/>
                <w:szCs w:val="20"/>
                <w:lang w:val="de-DE" w:eastAsia="de-DE"/>
                <w14:ligatures w14:val="none"/>
              </w:rPr>
            </w:rPrChange>
          </w:rPr>
          <w:t>++) {</w:t>
        </w:r>
      </w:ins>
    </w:p>
    <w:p w14:paraId="735227A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030" w:author="Manuel Hergenröder" w:date="2020-07-16T16:25:00Z"/>
          <w:rFonts w:ascii="Consolas" w:eastAsia="Times New Roman" w:hAnsi="Consolas" w:cs="Courier New"/>
          <w:color w:val="000000"/>
          <w:sz w:val="18"/>
          <w:szCs w:val="18"/>
          <w:lang w:eastAsia="de-DE"/>
          <w14:ligatures w14:val="none"/>
          <w:rPrChange w:id="15031" w:author="Manuel Hergenröder" w:date="2020-07-16T16:26:00Z">
            <w:rPr>
              <w:ins w:id="15032" w:author="Manuel Hergenröder" w:date="2020-07-16T16:25:00Z"/>
              <w:rFonts w:ascii="Consolas" w:eastAsia="Times New Roman" w:hAnsi="Consolas" w:cs="Courier New"/>
              <w:color w:val="000000"/>
              <w:sz w:val="20"/>
              <w:szCs w:val="20"/>
              <w:lang w:val="de-DE" w:eastAsia="de-DE"/>
              <w14:ligatures w14:val="none"/>
            </w:rPr>
          </w:rPrChange>
        </w:rPr>
      </w:pPr>
      <w:ins w:id="15033" w:author="Manuel Hergenröder" w:date="2020-07-16T16:25:00Z">
        <w:r w:rsidRPr="00625FEA">
          <w:rPr>
            <w:rFonts w:ascii="Consolas" w:eastAsia="Times New Roman" w:hAnsi="Consolas" w:cs="Courier New"/>
            <w:color w:val="000000"/>
            <w:sz w:val="18"/>
            <w:szCs w:val="18"/>
            <w:lang w:eastAsia="de-DE"/>
            <w14:ligatures w14:val="none"/>
            <w:rPrChange w:id="15034"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1C7D37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035" w:author="Manuel Hergenröder" w:date="2020-07-16T16:25:00Z"/>
          <w:rFonts w:ascii="Consolas" w:eastAsia="Times New Roman" w:hAnsi="Consolas" w:cs="Courier New"/>
          <w:color w:val="000000"/>
          <w:sz w:val="18"/>
          <w:szCs w:val="18"/>
          <w:lang w:eastAsia="de-DE"/>
          <w14:ligatures w14:val="none"/>
          <w:rPrChange w:id="15036" w:author="Manuel Hergenröder" w:date="2020-07-16T16:26:00Z">
            <w:rPr>
              <w:ins w:id="15037" w:author="Manuel Hergenröder" w:date="2020-07-16T16:25:00Z"/>
              <w:rFonts w:ascii="Consolas" w:eastAsia="Times New Roman" w:hAnsi="Consolas" w:cs="Courier New"/>
              <w:color w:val="000000"/>
              <w:sz w:val="20"/>
              <w:szCs w:val="20"/>
              <w:lang w:val="de-DE" w:eastAsia="de-DE"/>
              <w14:ligatures w14:val="none"/>
            </w:rPr>
          </w:rPrChange>
        </w:rPr>
      </w:pPr>
      <w:ins w:id="15038" w:author="Manuel Hergenröder" w:date="2020-07-16T16:25:00Z">
        <w:r w:rsidRPr="00625FEA">
          <w:rPr>
            <w:rFonts w:ascii="Consolas" w:eastAsia="Times New Roman" w:hAnsi="Consolas" w:cs="Courier New"/>
            <w:color w:val="000000"/>
            <w:sz w:val="18"/>
            <w:szCs w:val="18"/>
            <w:lang w:eastAsia="de-DE"/>
            <w14:ligatures w14:val="none"/>
            <w:rPrChange w:id="1503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040"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1504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042" w:author="Manuel Hergenröder" w:date="2020-07-16T16:26:00Z">
              <w:rPr>
                <w:rFonts w:ascii="Consolas" w:eastAsia="Times New Roman" w:hAnsi="Consolas" w:cs="Courier New"/>
                <w:color w:val="1F377F"/>
                <w:sz w:val="20"/>
                <w:szCs w:val="20"/>
                <w:lang w:val="de-DE" w:eastAsia="de-DE"/>
                <w14:ligatures w14:val="none"/>
              </w:rPr>
            </w:rPrChange>
          </w:rPr>
          <w:t>peakValue</w:t>
        </w:r>
        <w:r w:rsidRPr="00625FEA">
          <w:rPr>
            <w:rFonts w:ascii="Consolas" w:eastAsia="Times New Roman" w:hAnsi="Consolas" w:cs="Courier New"/>
            <w:color w:val="000000"/>
            <w:sz w:val="18"/>
            <w:szCs w:val="18"/>
            <w:lang w:eastAsia="de-DE"/>
            <w14:ligatures w14:val="none"/>
            <w:rPrChange w:id="15043"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5044"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1504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504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047" w:author="Manuel Hergenröder" w:date="2020-07-16T16:26:00Z">
              <w:rPr>
                <w:rFonts w:ascii="Consolas" w:eastAsia="Times New Roman" w:hAnsi="Consolas" w:cs="Courier New"/>
                <w:color w:val="000000"/>
                <w:sz w:val="20"/>
                <w:szCs w:val="20"/>
                <w:lang w:val="de-DE" w:eastAsia="de-DE"/>
                <w14:ligatures w14:val="none"/>
              </w:rPr>
            </w:rPrChange>
          </w:rPr>
          <w:t>.audioEngine.fftDataMagnitudes[</w:t>
        </w:r>
        <w:r w:rsidRPr="00625FEA">
          <w:rPr>
            <w:rFonts w:ascii="Consolas" w:eastAsia="Times New Roman" w:hAnsi="Consolas" w:cs="Courier New"/>
            <w:color w:val="1F377F"/>
            <w:sz w:val="18"/>
            <w:szCs w:val="18"/>
            <w:lang w:eastAsia="de-DE"/>
            <w14:ligatures w14:val="none"/>
            <w:rPrChange w:id="15048"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049"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5050"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051"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505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053" w:author="Manuel Hergenröder" w:date="2020-07-16T16:26:00Z">
              <w:rPr>
                <w:rFonts w:ascii="Consolas" w:eastAsia="Times New Roman" w:hAnsi="Consolas" w:cs="Courier New"/>
                <w:color w:val="000000"/>
                <w:sz w:val="20"/>
                <w:szCs w:val="20"/>
                <w:lang w:val="de-DE" w:eastAsia="de-DE"/>
                <w14:ligatures w14:val="none"/>
              </w:rPr>
            </w:rPrChange>
          </w:rPr>
          <w:t>.fftScalingFactor;</w:t>
        </w:r>
      </w:ins>
    </w:p>
    <w:p w14:paraId="5A082CB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054" w:author="Manuel Hergenröder" w:date="2020-07-16T16:25:00Z"/>
          <w:rFonts w:ascii="Consolas" w:eastAsia="Times New Roman" w:hAnsi="Consolas" w:cs="Courier New"/>
          <w:color w:val="000000"/>
          <w:sz w:val="18"/>
          <w:szCs w:val="18"/>
          <w:lang w:eastAsia="de-DE"/>
          <w14:ligatures w14:val="none"/>
          <w:rPrChange w:id="15055" w:author="Manuel Hergenröder" w:date="2020-07-16T16:26:00Z">
            <w:rPr>
              <w:ins w:id="15056" w:author="Manuel Hergenröder" w:date="2020-07-16T16:25:00Z"/>
              <w:rFonts w:ascii="Consolas" w:eastAsia="Times New Roman" w:hAnsi="Consolas" w:cs="Courier New"/>
              <w:color w:val="000000"/>
              <w:sz w:val="20"/>
              <w:szCs w:val="20"/>
              <w:lang w:val="de-DE" w:eastAsia="de-DE"/>
              <w14:ligatures w14:val="none"/>
            </w:rPr>
          </w:rPrChange>
        </w:rPr>
      </w:pPr>
      <w:ins w:id="15057" w:author="Manuel Hergenröder" w:date="2020-07-16T16:25:00Z">
        <w:r w:rsidRPr="00625FEA">
          <w:rPr>
            <w:rFonts w:ascii="Consolas" w:eastAsia="Times New Roman" w:hAnsi="Consolas" w:cs="Courier New"/>
            <w:color w:val="000000"/>
            <w:sz w:val="18"/>
            <w:szCs w:val="18"/>
            <w:lang w:eastAsia="de-DE"/>
            <w14:ligatures w14:val="none"/>
            <w:rPrChange w:id="15058"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6A8099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059" w:author="Manuel Hergenröder" w:date="2020-07-16T16:25:00Z"/>
          <w:rFonts w:ascii="Consolas" w:eastAsia="Times New Roman" w:hAnsi="Consolas" w:cs="Courier New"/>
          <w:color w:val="000000"/>
          <w:sz w:val="18"/>
          <w:szCs w:val="18"/>
          <w:lang w:eastAsia="de-DE"/>
          <w14:ligatures w14:val="none"/>
          <w:rPrChange w:id="15060" w:author="Manuel Hergenröder" w:date="2020-07-16T16:26:00Z">
            <w:rPr>
              <w:ins w:id="15061" w:author="Manuel Hergenröder" w:date="2020-07-16T16:25:00Z"/>
              <w:rFonts w:ascii="Consolas" w:eastAsia="Times New Roman" w:hAnsi="Consolas" w:cs="Courier New"/>
              <w:color w:val="000000"/>
              <w:sz w:val="20"/>
              <w:szCs w:val="20"/>
              <w:lang w:val="de-DE" w:eastAsia="de-DE"/>
              <w14:ligatures w14:val="none"/>
            </w:rPr>
          </w:rPrChange>
        </w:rPr>
      </w:pPr>
      <w:ins w:id="15062" w:author="Manuel Hergenröder" w:date="2020-07-16T16:25:00Z">
        <w:r w:rsidRPr="00625FEA">
          <w:rPr>
            <w:rFonts w:ascii="Consolas" w:eastAsia="Times New Roman" w:hAnsi="Consolas" w:cs="Courier New"/>
            <w:color w:val="000000"/>
            <w:sz w:val="18"/>
            <w:szCs w:val="18"/>
            <w:lang w:eastAsia="de-DE"/>
            <w14:ligatures w14:val="none"/>
            <w:rPrChange w:id="1506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5064" w:author="Manuel Hergenröder" w:date="2020-07-16T16:26:00Z">
              <w:rPr>
                <w:rFonts w:ascii="Consolas" w:eastAsia="Times New Roman" w:hAnsi="Consolas" w:cs="Courier New"/>
                <w:color w:val="2B91AF"/>
                <w:sz w:val="20"/>
                <w:szCs w:val="20"/>
                <w:lang w:val="de-DE" w:eastAsia="de-DE"/>
                <w14:ligatures w14:val="none"/>
              </w:rPr>
            </w:rPrChange>
          </w:rPr>
          <w:t>Vector3</w:t>
        </w:r>
        <w:r w:rsidRPr="00625FEA">
          <w:rPr>
            <w:rFonts w:ascii="Consolas" w:eastAsia="Times New Roman" w:hAnsi="Consolas" w:cs="Courier New"/>
            <w:color w:val="000000"/>
            <w:sz w:val="18"/>
            <w:szCs w:val="18"/>
            <w:lang w:eastAsia="de-DE"/>
            <w14:ligatures w14:val="none"/>
            <w:rPrChange w:id="1506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066" w:author="Manuel Hergenröder" w:date="2020-07-16T16:26:00Z">
              <w:rPr>
                <w:rFonts w:ascii="Consolas" w:eastAsia="Times New Roman" w:hAnsi="Consolas" w:cs="Courier New"/>
                <w:color w:val="1F377F"/>
                <w:sz w:val="20"/>
                <w:szCs w:val="20"/>
                <w:lang w:val="de-DE" w:eastAsia="de-DE"/>
                <w14:ligatures w14:val="none"/>
              </w:rPr>
            </w:rPrChange>
          </w:rPr>
          <w:t>p</w:t>
        </w:r>
        <w:r w:rsidRPr="00625FEA">
          <w:rPr>
            <w:rFonts w:ascii="Consolas" w:eastAsia="Times New Roman" w:hAnsi="Consolas" w:cs="Courier New"/>
            <w:color w:val="000000"/>
            <w:sz w:val="18"/>
            <w:szCs w:val="18"/>
            <w:lang w:eastAsia="de-DE"/>
            <w14:ligatures w14:val="none"/>
            <w:rPrChange w:id="15067" w:author="Manuel Hergenröder" w:date="2020-07-16T16:26:00Z">
              <w:rPr>
                <w:rFonts w:ascii="Consolas" w:eastAsia="Times New Roman" w:hAnsi="Consolas" w:cs="Courier New"/>
                <w:color w:val="000000"/>
                <w:sz w:val="20"/>
                <w:szCs w:val="20"/>
                <w:lang w:val="de-DE" w:eastAsia="de-DE"/>
                <w14:ligatures w14:val="none"/>
              </w:rPr>
            </w:rPrChange>
          </w:rPr>
          <w:t>;</w:t>
        </w:r>
      </w:ins>
    </w:p>
    <w:p w14:paraId="7785175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068" w:author="Manuel Hergenröder" w:date="2020-07-16T16:25:00Z"/>
          <w:rFonts w:ascii="Consolas" w:eastAsia="Times New Roman" w:hAnsi="Consolas" w:cs="Courier New"/>
          <w:color w:val="000000"/>
          <w:sz w:val="18"/>
          <w:szCs w:val="18"/>
          <w:lang w:eastAsia="de-DE"/>
          <w14:ligatures w14:val="none"/>
          <w:rPrChange w:id="15069" w:author="Manuel Hergenröder" w:date="2020-07-16T16:26:00Z">
            <w:rPr>
              <w:ins w:id="15070" w:author="Manuel Hergenröder" w:date="2020-07-16T16:25:00Z"/>
              <w:rFonts w:ascii="Consolas" w:eastAsia="Times New Roman" w:hAnsi="Consolas" w:cs="Courier New"/>
              <w:color w:val="000000"/>
              <w:sz w:val="20"/>
              <w:szCs w:val="20"/>
              <w:lang w:val="de-DE" w:eastAsia="de-DE"/>
              <w14:ligatures w14:val="none"/>
            </w:rPr>
          </w:rPrChange>
        </w:rPr>
      </w:pPr>
      <w:ins w:id="15071" w:author="Manuel Hergenröder" w:date="2020-07-16T16:25:00Z">
        <w:r w:rsidRPr="00625FEA">
          <w:rPr>
            <w:rFonts w:ascii="Consolas" w:eastAsia="Times New Roman" w:hAnsi="Consolas" w:cs="Courier New"/>
            <w:color w:val="000000"/>
            <w:sz w:val="18"/>
            <w:szCs w:val="18"/>
            <w:lang w:eastAsia="de-DE"/>
            <w14:ligatures w14:val="none"/>
            <w:rPrChange w:id="1507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073" w:author="Manuel Hergenröder" w:date="2020-07-16T16:26:00Z">
              <w:rPr>
                <w:rFonts w:ascii="Consolas" w:eastAsia="Times New Roman" w:hAnsi="Consolas" w:cs="Courier New"/>
                <w:color w:val="1F377F"/>
                <w:sz w:val="20"/>
                <w:szCs w:val="20"/>
                <w:lang w:val="de-DE" w:eastAsia="de-DE"/>
                <w14:ligatures w14:val="none"/>
              </w:rPr>
            </w:rPrChange>
          </w:rPr>
          <w:t>p</w:t>
        </w:r>
        <w:r w:rsidRPr="00625FEA">
          <w:rPr>
            <w:rFonts w:ascii="Consolas" w:eastAsia="Times New Roman" w:hAnsi="Consolas" w:cs="Courier New"/>
            <w:color w:val="000000"/>
            <w:sz w:val="18"/>
            <w:szCs w:val="18"/>
            <w:lang w:eastAsia="de-DE"/>
            <w14:ligatures w14:val="none"/>
            <w:rPrChange w:id="15074" w:author="Manuel Hergenröder" w:date="2020-07-16T16:26:00Z">
              <w:rPr>
                <w:rFonts w:ascii="Consolas" w:eastAsia="Times New Roman" w:hAnsi="Consolas" w:cs="Courier New"/>
                <w:color w:val="000000"/>
                <w:sz w:val="20"/>
                <w:szCs w:val="20"/>
                <w:lang w:val="de-DE" w:eastAsia="de-DE"/>
                <w14:ligatures w14:val="none"/>
              </w:rPr>
            </w:rPrChange>
          </w:rPr>
          <w:t>.x = </w:t>
        </w:r>
        <w:r w:rsidRPr="00625FEA">
          <w:rPr>
            <w:rFonts w:ascii="Consolas" w:eastAsia="Times New Roman" w:hAnsi="Consolas" w:cs="Courier New"/>
            <w:color w:val="1F377F"/>
            <w:sz w:val="18"/>
            <w:szCs w:val="18"/>
            <w:lang w:eastAsia="de-DE"/>
            <w14:ligatures w14:val="none"/>
            <w:rPrChange w:id="15075" w:author="Manuel Hergenröder" w:date="2020-07-16T16:26:00Z">
              <w:rPr>
                <w:rFonts w:ascii="Consolas" w:eastAsia="Times New Roman" w:hAnsi="Consolas" w:cs="Courier New"/>
                <w:color w:val="1F377F"/>
                <w:sz w:val="20"/>
                <w:szCs w:val="20"/>
                <w:lang w:val="de-DE" w:eastAsia="de-DE"/>
                <w14:ligatures w14:val="none"/>
              </w:rPr>
            </w:rPrChange>
          </w:rPr>
          <w:t>center</w:t>
        </w:r>
        <w:r w:rsidRPr="00625FEA">
          <w:rPr>
            <w:rFonts w:ascii="Consolas" w:eastAsia="Times New Roman" w:hAnsi="Consolas" w:cs="Courier New"/>
            <w:color w:val="000000"/>
            <w:sz w:val="18"/>
            <w:szCs w:val="18"/>
            <w:lang w:eastAsia="de-DE"/>
            <w14:ligatures w14:val="none"/>
            <w:rPrChange w:id="15076" w:author="Manuel Hergenröder" w:date="2020-07-16T16:26:00Z">
              <w:rPr>
                <w:rFonts w:ascii="Consolas" w:eastAsia="Times New Roman" w:hAnsi="Consolas" w:cs="Courier New"/>
                <w:color w:val="000000"/>
                <w:sz w:val="20"/>
                <w:szCs w:val="20"/>
                <w:lang w:val="de-DE" w:eastAsia="de-DE"/>
                <w14:ligatures w14:val="none"/>
              </w:rPr>
            </w:rPrChange>
          </w:rPr>
          <w:t>.x + </w:t>
        </w:r>
        <w:r w:rsidRPr="00625FEA">
          <w:rPr>
            <w:rFonts w:ascii="Consolas" w:eastAsia="Times New Roman" w:hAnsi="Consolas" w:cs="Courier New"/>
            <w:color w:val="1F377F"/>
            <w:sz w:val="18"/>
            <w:szCs w:val="18"/>
            <w:lang w:eastAsia="de-DE"/>
            <w14:ligatures w14:val="none"/>
            <w:rPrChange w:id="1507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078"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507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080" w:author="Manuel Hergenröder" w:date="2020-07-16T16:26:00Z">
              <w:rPr>
                <w:rFonts w:ascii="Consolas" w:eastAsia="Times New Roman" w:hAnsi="Consolas" w:cs="Courier New"/>
                <w:color w:val="000000"/>
                <w:sz w:val="20"/>
                <w:szCs w:val="20"/>
                <w:lang w:val="de-DE" w:eastAsia="de-DE"/>
                <w14:ligatures w14:val="none"/>
              </w:rPr>
            </w:rPrChange>
          </w:rPr>
          <w:t>.edgeLengthOfRaster + </w:t>
        </w:r>
        <w:r w:rsidRPr="00625FEA">
          <w:rPr>
            <w:rFonts w:ascii="Consolas" w:eastAsia="Times New Roman" w:hAnsi="Consolas" w:cs="Courier New"/>
            <w:color w:val="0000FF"/>
            <w:sz w:val="18"/>
            <w:szCs w:val="18"/>
            <w:lang w:eastAsia="de-DE"/>
            <w14:ligatures w14:val="none"/>
            <w:rPrChange w:id="1508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082" w:author="Manuel Hergenröder" w:date="2020-07-16T16:26:00Z">
              <w:rPr>
                <w:rFonts w:ascii="Consolas" w:eastAsia="Times New Roman" w:hAnsi="Consolas" w:cs="Courier New"/>
                <w:color w:val="000000"/>
                <w:sz w:val="20"/>
                <w:szCs w:val="20"/>
                <w:lang w:val="de-DE" w:eastAsia="de-DE"/>
                <w14:ligatures w14:val="none"/>
              </w:rPr>
            </w:rPrChange>
          </w:rPr>
          <w:t>.edgeLengthOfRaster / 2;</w:t>
        </w:r>
      </w:ins>
    </w:p>
    <w:p w14:paraId="47DE0A0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083" w:author="Manuel Hergenröder" w:date="2020-07-16T16:25:00Z"/>
          <w:rFonts w:ascii="Consolas" w:eastAsia="Times New Roman" w:hAnsi="Consolas" w:cs="Courier New"/>
          <w:color w:val="000000"/>
          <w:sz w:val="18"/>
          <w:szCs w:val="18"/>
          <w:lang w:eastAsia="de-DE"/>
          <w14:ligatures w14:val="none"/>
          <w:rPrChange w:id="15084" w:author="Manuel Hergenröder" w:date="2020-07-16T16:26:00Z">
            <w:rPr>
              <w:ins w:id="15085" w:author="Manuel Hergenröder" w:date="2020-07-16T16:25:00Z"/>
              <w:rFonts w:ascii="Consolas" w:eastAsia="Times New Roman" w:hAnsi="Consolas" w:cs="Courier New"/>
              <w:color w:val="000000"/>
              <w:sz w:val="20"/>
              <w:szCs w:val="20"/>
              <w:lang w:val="de-DE" w:eastAsia="de-DE"/>
              <w14:ligatures w14:val="none"/>
            </w:rPr>
          </w:rPrChange>
        </w:rPr>
      </w:pPr>
      <w:ins w:id="15086" w:author="Manuel Hergenröder" w:date="2020-07-16T16:25:00Z">
        <w:r w:rsidRPr="00625FEA">
          <w:rPr>
            <w:rFonts w:ascii="Consolas" w:eastAsia="Times New Roman" w:hAnsi="Consolas" w:cs="Courier New"/>
            <w:color w:val="000000"/>
            <w:sz w:val="18"/>
            <w:szCs w:val="18"/>
            <w:lang w:eastAsia="de-DE"/>
            <w14:ligatures w14:val="none"/>
            <w:rPrChange w:id="1508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088" w:author="Manuel Hergenröder" w:date="2020-07-16T16:26:00Z">
              <w:rPr>
                <w:rFonts w:ascii="Consolas" w:eastAsia="Times New Roman" w:hAnsi="Consolas" w:cs="Courier New"/>
                <w:color w:val="1F377F"/>
                <w:sz w:val="20"/>
                <w:szCs w:val="20"/>
                <w:lang w:val="de-DE" w:eastAsia="de-DE"/>
                <w14:ligatures w14:val="none"/>
              </w:rPr>
            </w:rPrChange>
          </w:rPr>
          <w:t>p</w:t>
        </w:r>
        <w:r w:rsidRPr="00625FEA">
          <w:rPr>
            <w:rFonts w:ascii="Consolas" w:eastAsia="Times New Roman" w:hAnsi="Consolas" w:cs="Courier New"/>
            <w:color w:val="000000"/>
            <w:sz w:val="18"/>
            <w:szCs w:val="18"/>
            <w:lang w:eastAsia="de-DE"/>
            <w14:ligatures w14:val="none"/>
            <w:rPrChange w:id="15089" w:author="Manuel Hergenröder" w:date="2020-07-16T16:26:00Z">
              <w:rPr>
                <w:rFonts w:ascii="Consolas" w:eastAsia="Times New Roman" w:hAnsi="Consolas" w:cs="Courier New"/>
                <w:color w:val="000000"/>
                <w:sz w:val="20"/>
                <w:szCs w:val="20"/>
                <w:lang w:val="de-DE" w:eastAsia="de-DE"/>
                <w14:ligatures w14:val="none"/>
              </w:rPr>
            </w:rPrChange>
          </w:rPr>
          <w:t>.y = </w:t>
        </w:r>
        <w:r w:rsidRPr="00625FEA">
          <w:rPr>
            <w:rFonts w:ascii="Consolas" w:eastAsia="Times New Roman" w:hAnsi="Consolas" w:cs="Courier New"/>
            <w:color w:val="1F377F"/>
            <w:sz w:val="18"/>
            <w:szCs w:val="18"/>
            <w:lang w:eastAsia="de-DE"/>
            <w14:ligatures w14:val="none"/>
            <w:rPrChange w:id="15090" w:author="Manuel Hergenröder" w:date="2020-07-16T16:26:00Z">
              <w:rPr>
                <w:rFonts w:ascii="Consolas" w:eastAsia="Times New Roman" w:hAnsi="Consolas" w:cs="Courier New"/>
                <w:color w:val="1F377F"/>
                <w:sz w:val="20"/>
                <w:szCs w:val="20"/>
                <w:lang w:val="de-DE" w:eastAsia="de-DE"/>
                <w14:ligatures w14:val="none"/>
              </w:rPr>
            </w:rPrChange>
          </w:rPr>
          <w:t>center</w:t>
        </w:r>
        <w:r w:rsidRPr="00625FEA">
          <w:rPr>
            <w:rFonts w:ascii="Consolas" w:eastAsia="Times New Roman" w:hAnsi="Consolas" w:cs="Courier New"/>
            <w:color w:val="000000"/>
            <w:sz w:val="18"/>
            <w:szCs w:val="18"/>
            <w:lang w:eastAsia="de-DE"/>
            <w14:ligatures w14:val="none"/>
            <w:rPrChange w:id="15091" w:author="Manuel Hergenröder" w:date="2020-07-16T16:26:00Z">
              <w:rPr>
                <w:rFonts w:ascii="Consolas" w:eastAsia="Times New Roman" w:hAnsi="Consolas" w:cs="Courier New"/>
                <w:color w:val="000000"/>
                <w:sz w:val="20"/>
                <w:szCs w:val="20"/>
                <w:lang w:val="de-DE" w:eastAsia="de-DE"/>
                <w14:ligatures w14:val="none"/>
              </w:rPr>
            </w:rPrChange>
          </w:rPr>
          <w:t>.y + </w:t>
        </w:r>
        <w:r w:rsidRPr="00625FEA">
          <w:rPr>
            <w:rFonts w:ascii="Consolas" w:eastAsia="Times New Roman" w:hAnsi="Consolas" w:cs="Courier New"/>
            <w:color w:val="1F377F"/>
            <w:sz w:val="18"/>
            <w:szCs w:val="18"/>
            <w:lang w:eastAsia="de-DE"/>
            <w14:ligatures w14:val="none"/>
            <w:rPrChange w:id="15092" w:author="Manuel Hergenröder" w:date="2020-07-16T16:26:00Z">
              <w:rPr>
                <w:rFonts w:ascii="Consolas" w:eastAsia="Times New Roman" w:hAnsi="Consolas" w:cs="Courier New"/>
                <w:color w:val="1F377F"/>
                <w:sz w:val="20"/>
                <w:szCs w:val="20"/>
                <w:lang w:val="de-DE" w:eastAsia="de-DE"/>
                <w14:ligatures w14:val="none"/>
              </w:rPr>
            </w:rPrChange>
          </w:rPr>
          <w:t>peakValue</w:t>
        </w:r>
        <w:r w:rsidRPr="00625FEA">
          <w:rPr>
            <w:rFonts w:ascii="Consolas" w:eastAsia="Times New Roman" w:hAnsi="Consolas" w:cs="Courier New"/>
            <w:color w:val="000000"/>
            <w:sz w:val="18"/>
            <w:szCs w:val="18"/>
            <w:lang w:eastAsia="de-DE"/>
            <w14:ligatures w14:val="none"/>
            <w:rPrChange w:id="15093" w:author="Manuel Hergenröder" w:date="2020-07-16T16:26:00Z">
              <w:rPr>
                <w:rFonts w:ascii="Consolas" w:eastAsia="Times New Roman" w:hAnsi="Consolas" w:cs="Courier New"/>
                <w:color w:val="000000"/>
                <w:sz w:val="20"/>
                <w:szCs w:val="20"/>
                <w:lang w:val="de-DE" w:eastAsia="de-DE"/>
                <w14:ligatures w14:val="none"/>
              </w:rPr>
            </w:rPrChange>
          </w:rPr>
          <w:t>;</w:t>
        </w:r>
      </w:ins>
    </w:p>
    <w:p w14:paraId="2C336DB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094" w:author="Manuel Hergenröder" w:date="2020-07-16T16:25:00Z"/>
          <w:rFonts w:ascii="Consolas" w:eastAsia="Times New Roman" w:hAnsi="Consolas" w:cs="Courier New"/>
          <w:color w:val="000000"/>
          <w:sz w:val="18"/>
          <w:szCs w:val="18"/>
          <w:lang w:eastAsia="de-DE"/>
          <w14:ligatures w14:val="none"/>
          <w:rPrChange w:id="15095" w:author="Manuel Hergenröder" w:date="2020-07-16T16:26:00Z">
            <w:rPr>
              <w:ins w:id="15096" w:author="Manuel Hergenröder" w:date="2020-07-16T16:25:00Z"/>
              <w:rFonts w:ascii="Consolas" w:eastAsia="Times New Roman" w:hAnsi="Consolas" w:cs="Courier New"/>
              <w:color w:val="000000"/>
              <w:sz w:val="20"/>
              <w:szCs w:val="20"/>
              <w:lang w:val="de-DE" w:eastAsia="de-DE"/>
              <w14:ligatures w14:val="none"/>
            </w:rPr>
          </w:rPrChange>
        </w:rPr>
      </w:pPr>
      <w:ins w:id="15097" w:author="Manuel Hergenröder" w:date="2020-07-16T16:25:00Z">
        <w:r w:rsidRPr="00625FEA">
          <w:rPr>
            <w:rFonts w:ascii="Consolas" w:eastAsia="Times New Roman" w:hAnsi="Consolas" w:cs="Courier New"/>
            <w:color w:val="000000"/>
            <w:sz w:val="18"/>
            <w:szCs w:val="18"/>
            <w:lang w:eastAsia="de-DE"/>
            <w14:ligatures w14:val="none"/>
            <w:rPrChange w:id="15098" w:author="Manuel Hergenröder" w:date="2020-07-16T16:26:00Z">
              <w:rPr>
                <w:rFonts w:ascii="Consolas" w:eastAsia="Times New Roman" w:hAnsi="Consolas" w:cs="Courier New"/>
                <w:color w:val="000000"/>
                <w:sz w:val="20"/>
                <w:szCs w:val="20"/>
                <w:lang w:val="de-DE" w:eastAsia="de-DE"/>
                <w14:ligatures w14:val="none"/>
              </w:rPr>
            </w:rPrChange>
          </w:rPr>
          <w:lastRenderedPageBreak/>
          <w:t>            </w:t>
        </w:r>
        <w:r w:rsidRPr="00625FEA">
          <w:rPr>
            <w:rFonts w:ascii="Consolas" w:eastAsia="Times New Roman" w:hAnsi="Consolas" w:cs="Courier New"/>
            <w:color w:val="1F377F"/>
            <w:sz w:val="18"/>
            <w:szCs w:val="18"/>
            <w:lang w:eastAsia="de-DE"/>
            <w14:ligatures w14:val="none"/>
            <w:rPrChange w:id="15099" w:author="Manuel Hergenröder" w:date="2020-07-16T16:26:00Z">
              <w:rPr>
                <w:rFonts w:ascii="Consolas" w:eastAsia="Times New Roman" w:hAnsi="Consolas" w:cs="Courier New"/>
                <w:color w:val="1F377F"/>
                <w:sz w:val="20"/>
                <w:szCs w:val="20"/>
                <w:lang w:val="de-DE" w:eastAsia="de-DE"/>
                <w14:ligatures w14:val="none"/>
              </w:rPr>
            </w:rPrChange>
          </w:rPr>
          <w:t>p</w:t>
        </w:r>
        <w:r w:rsidRPr="00625FEA">
          <w:rPr>
            <w:rFonts w:ascii="Consolas" w:eastAsia="Times New Roman" w:hAnsi="Consolas" w:cs="Courier New"/>
            <w:color w:val="000000"/>
            <w:sz w:val="18"/>
            <w:szCs w:val="18"/>
            <w:lang w:eastAsia="de-DE"/>
            <w14:ligatures w14:val="none"/>
            <w:rPrChange w:id="15100" w:author="Manuel Hergenröder" w:date="2020-07-16T16:26:00Z">
              <w:rPr>
                <w:rFonts w:ascii="Consolas" w:eastAsia="Times New Roman" w:hAnsi="Consolas" w:cs="Courier New"/>
                <w:color w:val="000000"/>
                <w:sz w:val="20"/>
                <w:szCs w:val="20"/>
                <w:lang w:val="de-DE" w:eastAsia="de-DE"/>
                <w14:ligatures w14:val="none"/>
              </w:rPr>
            </w:rPrChange>
          </w:rPr>
          <w:t>.z = </w:t>
        </w:r>
        <w:r w:rsidRPr="00625FEA">
          <w:rPr>
            <w:rFonts w:ascii="Consolas" w:eastAsia="Times New Roman" w:hAnsi="Consolas" w:cs="Courier New"/>
            <w:color w:val="1F377F"/>
            <w:sz w:val="18"/>
            <w:szCs w:val="18"/>
            <w:lang w:eastAsia="de-DE"/>
            <w14:ligatures w14:val="none"/>
            <w:rPrChange w:id="15101" w:author="Manuel Hergenröder" w:date="2020-07-16T16:26:00Z">
              <w:rPr>
                <w:rFonts w:ascii="Consolas" w:eastAsia="Times New Roman" w:hAnsi="Consolas" w:cs="Courier New"/>
                <w:color w:val="1F377F"/>
                <w:sz w:val="20"/>
                <w:szCs w:val="20"/>
                <w:lang w:val="de-DE" w:eastAsia="de-DE"/>
                <w14:ligatures w14:val="none"/>
              </w:rPr>
            </w:rPrChange>
          </w:rPr>
          <w:t>center</w:t>
        </w:r>
        <w:r w:rsidRPr="00625FEA">
          <w:rPr>
            <w:rFonts w:ascii="Consolas" w:eastAsia="Times New Roman" w:hAnsi="Consolas" w:cs="Courier New"/>
            <w:color w:val="000000"/>
            <w:sz w:val="18"/>
            <w:szCs w:val="18"/>
            <w:lang w:eastAsia="de-DE"/>
            <w14:ligatures w14:val="none"/>
            <w:rPrChange w:id="15102" w:author="Manuel Hergenröder" w:date="2020-07-16T16:26:00Z">
              <w:rPr>
                <w:rFonts w:ascii="Consolas" w:eastAsia="Times New Roman" w:hAnsi="Consolas" w:cs="Courier New"/>
                <w:color w:val="000000"/>
                <w:sz w:val="20"/>
                <w:szCs w:val="20"/>
                <w:lang w:val="de-DE" w:eastAsia="de-DE"/>
                <w14:ligatures w14:val="none"/>
              </w:rPr>
            </w:rPrChange>
          </w:rPr>
          <w:t>.z + </w:t>
        </w:r>
        <w:r w:rsidRPr="00625FEA">
          <w:rPr>
            <w:rFonts w:ascii="Consolas" w:eastAsia="Times New Roman" w:hAnsi="Consolas" w:cs="Courier New"/>
            <w:color w:val="1F377F"/>
            <w:sz w:val="18"/>
            <w:szCs w:val="18"/>
            <w:lang w:eastAsia="de-DE"/>
            <w14:ligatures w14:val="none"/>
            <w:rPrChange w:id="15103"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104"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510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106" w:author="Manuel Hergenröder" w:date="2020-07-16T16:26:00Z">
              <w:rPr>
                <w:rFonts w:ascii="Consolas" w:eastAsia="Times New Roman" w:hAnsi="Consolas" w:cs="Courier New"/>
                <w:color w:val="000000"/>
                <w:sz w:val="20"/>
                <w:szCs w:val="20"/>
                <w:lang w:val="de-DE" w:eastAsia="de-DE"/>
                <w14:ligatures w14:val="none"/>
              </w:rPr>
            </w:rPrChange>
          </w:rPr>
          <w:t>.edgeLengthOfRaster + </w:t>
        </w:r>
        <w:r w:rsidRPr="00625FEA">
          <w:rPr>
            <w:rFonts w:ascii="Consolas" w:eastAsia="Times New Roman" w:hAnsi="Consolas" w:cs="Courier New"/>
            <w:color w:val="0000FF"/>
            <w:sz w:val="18"/>
            <w:szCs w:val="18"/>
            <w:lang w:eastAsia="de-DE"/>
            <w14:ligatures w14:val="none"/>
            <w:rPrChange w:id="1510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108" w:author="Manuel Hergenröder" w:date="2020-07-16T16:26:00Z">
              <w:rPr>
                <w:rFonts w:ascii="Consolas" w:eastAsia="Times New Roman" w:hAnsi="Consolas" w:cs="Courier New"/>
                <w:color w:val="000000"/>
                <w:sz w:val="20"/>
                <w:szCs w:val="20"/>
                <w:lang w:val="de-DE" w:eastAsia="de-DE"/>
                <w14:ligatures w14:val="none"/>
              </w:rPr>
            </w:rPrChange>
          </w:rPr>
          <w:t>.edgeLengthOfRaster / 2;</w:t>
        </w:r>
      </w:ins>
    </w:p>
    <w:p w14:paraId="4C04975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109" w:author="Manuel Hergenröder" w:date="2020-07-16T16:25:00Z"/>
          <w:rFonts w:ascii="Consolas" w:eastAsia="Times New Roman" w:hAnsi="Consolas" w:cs="Courier New"/>
          <w:color w:val="000000"/>
          <w:sz w:val="18"/>
          <w:szCs w:val="18"/>
          <w:lang w:eastAsia="de-DE"/>
          <w14:ligatures w14:val="none"/>
          <w:rPrChange w:id="15110" w:author="Manuel Hergenröder" w:date="2020-07-16T16:26:00Z">
            <w:rPr>
              <w:ins w:id="15111" w:author="Manuel Hergenröder" w:date="2020-07-16T16:25:00Z"/>
              <w:rFonts w:ascii="Consolas" w:eastAsia="Times New Roman" w:hAnsi="Consolas" w:cs="Courier New"/>
              <w:color w:val="000000"/>
              <w:sz w:val="20"/>
              <w:szCs w:val="20"/>
              <w:lang w:val="de-DE" w:eastAsia="de-DE"/>
              <w14:ligatures w14:val="none"/>
            </w:rPr>
          </w:rPrChange>
        </w:rPr>
      </w:pPr>
      <w:ins w:id="15112" w:author="Manuel Hergenröder" w:date="2020-07-16T16:25:00Z">
        <w:r w:rsidRPr="00625FEA">
          <w:rPr>
            <w:rFonts w:ascii="Consolas" w:eastAsia="Times New Roman" w:hAnsi="Consolas" w:cs="Courier New"/>
            <w:color w:val="000000"/>
            <w:sz w:val="18"/>
            <w:szCs w:val="18"/>
            <w:lang w:eastAsia="de-DE"/>
            <w14:ligatures w14:val="none"/>
            <w:rPrChange w:id="1511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72DBAB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114" w:author="Manuel Hergenröder" w:date="2020-07-16T16:25:00Z"/>
          <w:rFonts w:ascii="Consolas" w:eastAsia="Times New Roman" w:hAnsi="Consolas" w:cs="Courier New"/>
          <w:color w:val="000000"/>
          <w:sz w:val="18"/>
          <w:szCs w:val="18"/>
          <w:lang w:eastAsia="de-DE"/>
          <w14:ligatures w14:val="none"/>
          <w:rPrChange w:id="15115" w:author="Manuel Hergenröder" w:date="2020-07-16T16:26:00Z">
            <w:rPr>
              <w:ins w:id="15116" w:author="Manuel Hergenröder" w:date="2020-07-16T16:25:00Z"/>
              <w:rFonts w:ascii="Consolas" w:eastAsia="Times New Roman" w:hAnsi="Consolas" w:cs="Courier New"/>
              <w:color w:val="000000"/>
              <w:sz w:val="20"/>
              <w:szCs w:val="20"/>
              <w:lang w:val="de-DE" w:eastAsia="de-DE"/>
              <w14:ligatures w14:val="none"/>
            </w:rPr>
          </w:rPrChange>
        </w:rPr>
      </w:pPr>
      <w:ins w:id="15117" w:author="Manuel Hergenröder" w:date="2020-07-16T16:25:00Z">
        <w:r w:rsidRPr="00625FEA">
          <w:rPr>
            <w:rFonts w:ascii="Consolas" w:eastAsia="Times New Roman" w:hAnsi="Consolas" w:cs="Courier New"/>
            <w:color w:val="000000"/>
            <w:sz w:val="18"/>
            <w:szCs w:val="18"/>
            <w:lang w:eastAsia="de-DE"/>
            <w14:ligatures w14:val="none"/>
            <w:rPrChange w:id="1511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11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120" w:author="Manuel Hergenröder" w:date="2020-07-16T16:26:00Z">
              <w:rPr>
                <w:rFonts w:ascii="Consolas" w:eastAsia="Times New Roman" w:hAnsi="Consolas" w:cs="Courier New"/>
                <w:color w:val="000000"/>
                <w:sz w:val="20"/>
                <w:szCs w:val="20"/>
                <w:lang w:val="de-DE" w:eastAsia="de-DE"/>
                <w14:ligatures w14:val="none"/>
              </w:rPr>
            </w:rPrChange>
          </w:rPr>
          <w:t>.vertices[</w:t>
        </w:r>
        <w:r w:rsidRPr="00625FEA">
          <w:rPr>
            <w:rFonts w:ascii="Consolas" w:eastAsia="Times New Roman" w:hAnsi="Consolas" w:cs="Courier New"/>
            <w:color w:val="1F377F"/>
            <w:sz w:val="18"/>
            <w:szCs w:val="18"/>
            <w:lang w:eastAsia="de-DE"/>
            <w14:ligatures w14:val="none"/>
            <w:rPrChange w:id="15121"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12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512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124" w:author="Manuel Hergenröder" w:date="2020-07-16T16:26:00Z">
              <w:rPr>
                <w:rFonts w:ascii="Consolas" w:eastAsia="Times New Roman" w:hAnsi="Consolas" w:cs="Courier New"/>
                <w:color w:val="000000"/>
                <w:sz w:val="20"/>
                <w:szCs w:val="20"/>
                <w:lang w:val="de-DE" w:eastAsia="de-DE"/>
                <w14:ligatures w14:val="none"/>
              </w:rPr>
            </w:rPrChange>
          </w:rPr>
          <w:t>.countOfRasterVertices+</w:t>
        </w:r>
        <w:r w:rsidRPr="00625FEA">
          <w:rPr>
            <w:rFonts w:ascii="Consolas" w:eastAsia="Times New Roman" w:hAnsi="Consolas" w:cs="Courier New"/>
            <w:color w:val="1F377F"/>
            <w:sz w:val="18"/>
            <w:szCs w:val="18"/>
            <w:lang w:eastAsia="de-DE"/>
            <w14:ligatures w14:val="none"/>
            <w:rPrChange w:id="1512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12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1F377F"/>
            <w:sz w:val="18"/>
            <w:szCs w:val="18"/>
            <w:lang w:eastAsia="de-DE"/>
            <w14:ligatures w14:val="none"/>
            <w:rPrChange w:id="15127" w:author="Manuel Hergenröder" w:date="2020-07-16T16:26:00Z">
              <w:rPr>
                <w:rFonts w:ascii="Consolas" w:eastAsia="Times New Roman" w:hAnsi="Consolas" w:cs="Courier New"/>
                <w:color w:val="1F377F"/>
                <w:sz w:val="20"/>
                <w:szCs w:val="20"/>
                <w:lang w:val="de-DE" w:eastAsia="de-DE"/>
                <w14:ligatures w14:val="none"/>
              </w:rPr>
            </w:rPrChange>
          </w:rPr>
          <w:t>p</w:t>
        </w:r>
        <w:r w:rsidRPr="00625FEA">
          <w:rPr>
            <w:rFonts w:ascii="Consolas" w:eastAsia="Times New Roman" w:hAnsi="Consolas" w:cs="Courier New"/>
            <w:color w:val="000000"/>
            <w:sz w:val="18"/>
            <w:szCs w:val="18"/>
            <w:lang w:eastAsia="de-DE"/>
            <w14:ligatures w14:val="none"/>
            <w:rPrChange w:id="15128" w:author="Manuel Hergenröder" w:date="2020-07-16T16:26:00Z">
              <w:rPr>
                <w:rFonts w:ascii="Consolas" w:eastAsia="Times New Roman" w:hAnsi="Consolas" w:cs="Courier New"/>
                <w:color w:val="000000"/>
                <w:sz w:val="20"/>
                <w:szCs w:val="20"/>
                <w:lang w:val="de-DE" w:eastAsia="de-DE"/>
                <w14:ligatures w14:val="none"/>
              </w:rPr>
            </w:rPrChange>
          </w:rPr>
          <w:t>;</w:t>
        </w:r>
      </w:ins>
    </w:p>
    <w:p w14:paraId="6061ED5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129" w:author="Manuel Hergenröder" w:date="2020-07-16T16:25:00Z"/>
          <w:rFonts w:ascii="Consolas" w:eastAsia="Times New Roman" w:hAnsi="Consolas" w:cs="Courier New"/>
          <w:color w:val="000000"/>
          <w:sz w:val="18"/>
          <w:szCs w:val="18"/>
          <w:lang w:eastAsia="de-DE"/>
          <w14:ligatures w14:val="none"/>
          <w:rPrChange w:id="15130" w:author="Manuel Hergenröder" w:date="2020-07-16T16:26:00Z">
            <w:rPr>
              <w:ins w:id="15131" w:author="Manuel Hergenröder" w:date="2020-07-16T16:25:00Z"/>
              <w:rFonts w:ascii="Consolas" w:eastAsia="Times New Roman" w:hAnsi="Consolas" w:cs="Courier New"/>
              <w:color w:val="000000"/>
              <w:sz w:val="20"/>
              <w:szCs w:val="20"/>
              <w:lang w:val="de-DE" w:eastAsia="de-DE"/>
              <w14:ligatures w14:val="none"/>
            </w:rPr>
          </w:rPrChange>
        </w:rPr>
      </w:pPr>
      <w:ins w:id="15132" w:author="Manuel Hergenröder" w:date="2020-07-16T16:25:00Z">
        <w:r w:rsidRPr="00625FEA">
          <w:rPr>
            <w:rFonts w:ascii="Consolas" w:eastAsia="Times New Roman" w:hAnsi="Consolas" w:cs="Courier New"/>
            <w:color w:val="000000"/>
            <w:sz w:val="18"/>
            <w:szCs w:val="18"/>
            <w:lang w:eastAsia="de-DE"/>
            <w14:ligatures w14:val="none"/>
            <w:rPrChange w:id="15133" w:author="Manuel Hergenröder" w:date="2020-07-16T16:26:00Z">
              <w:rPr>
                <w:rFonts w:ascii="Consolas" w:eastAsia="Times New Roman" w:hAnsi="Consolas" w:cs="Courier New"/>
                <w:color w:val="000000"/>
                <w:sz w:val="20"/>
                <w:szCs w:val="20"/>
                <w:lang w:val="de-DE" w:eastAsia="de-DE"/>
                <w14:ligatures w14:val="none"/>
              </w:rPr>
            </w:rPrChange>
          </w:rPr>
          <w:t>        }</w:t>
        </w:r>
      </w:ins>
    </w:p>
    <w:p w14:paraId="27DA955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134" w:author="Manuel Hergenröder" w:date="2020-07-16T16:25:00Z"/>
          <w:rFonts w:ascii="Consolas" w:eastAsia="Times New Roman" w:hAnsi="Consolas" w:cs="Courier New"/>
          <w:color w:val="000000"/>
          <w:sz w:val="18"/>
          <w:szCs w:val="18"/>
          <w:lang w:eastAsia="de-DE"/>
          <w14:ligatures w14:val="none"/>
          <w:rPrChange w:id="15135" w:author="Manuel Hergenröder" w:date="2020-07-16T16:26:00Z">
            <w:rPr>
              <w:ins w:id="15136" w:author="Manuel Hergenröder" w:date="2020-07-16T16:25:00Z"/>
              <w:rFonts w:ascii="Consolas" w:eastAsia="Times New Roman" w:hAnsi="Consolas" w:cs="Courier New"/>
              <w:color w:val="000000"/>
              <w:sz w:val="20"/>
              <w:szCs w:val="20"/>
              <w:lang w:val="de-DE" w:eastAsia="de-DE"/>
              <w14:ligatures w14:val="none"/>
            </w:rPr>
          </w:rPrChange>
        </w:rPr>
      </w:pPr>
      <w:ins w:id="15137" w:author="Manuel Hergenröder" w:date="2020-07-16T16:25:00Z">
        <w:r w:rsidRPr="00625FEA">
          <w:rPr>
            <w:rFonts w:ascii="Consolas" w:eastAsia="Times New Roman" w:hAnsi="Consolas" w:cs="Courier New"/>
            <w:color w:val="000000"/>
            <w:sz w:val="18"/>
            <w:szCs w:val="18"/>
            <w:lang w:eastAsia="de-DE"/>
            <w14:ligatures w14:val="none"/>
            <w:rPrChange w:id="1513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13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140" w:author="Manuel Hergenröder" w:date="2020-07-16T16:26:00Z">
              <w:rPr>
                <w:rFonts w:ascii="Consolas" w:eastAsia="Times New Roman" w:hAnsi="Consolas" w:cs="Courier New"/>
                <w:color w:val="000000"/>
                <w:sz w:val="20"/>
                <w:szCs w:val="20"/>
                <w:lang w:val="de-DE" w:eastAsia="de-DE"/>
                <w14:ligatures w14:val="none"/>
              </w:rPr>
            </w:rPrChange>
          </w:rPr>
          <w:t>.meshes[</w:t>
        </w:r>
        <w:r w:rsidRPr="00625FEA">
          <w:rPr>
            <w:rFonts w:ascii="Consolas" w:eastAsia="Times New Roman" w:hAnsi="Consolas" w:cs="Courier New"/>
            <w:color w:val="1F377F"/>
            <w:sz w:val="18"/>
            <w:szCs w:val="18"/>
            <w:lang w:eastAsia="de-DE"/>
            <w14:ligatures w14:val="none"/>
            <w:rPrChange w:id="15141"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142" w:author="Manuel Hergenröder" w:date="2020-07-16T16:26:00Z">
              <w:rPr>
                <w:rFonts w:ascii="Consolas" w:eastAsia="Times New Roman" w:hAnsi="Consolas" w:cs="Courier New"/>
                <w:color w:val="000000"/>
                <w:sz w:val="20"/>
                <w:szCs w:val="20"/>
                <w:lang w:val="de-DE" w:eastAsia="de-DE"/>
                <w14:ligatures w14:val="none"/>
              </w:rPr>
            </w:rPrChange>
          </w:rPr>
          <w:t>].vertices = </w:t>
        </w:r>
        <w:r w:rsidRPr="00625FEA">
          <w:rPr>
            <w:rFonts w:ascii="Consolas" w:eastAsia="Times New Roman" w:hAnsi="Consolas" w:cs="Courier New"/>
            <w:color w:val="0000FF"/>
            <w:sz w:val="18"/>
            <w:szCs w:val="18"/>
            <w:lang w:eastAsia="de-DE"/>
            <w14:ligatures w14:val="none"/>
            <w:rPrChange w:id="1514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144" w:author="Manuel Hergenröder" w:date="2020-07-16T16:26:00Z">
              <w:rPr>
                <w:rFonts w:ascii="Consolas" w:eastAsia="Times New Roman" w:hAnsi="Consolas" w:cs="Courier New"/>
                <w:color w:val="000000"/>
                <w:sz w:val="20"/>
                <w:szCs w:val="20"/>
                <w:lang w:val="de-DE" w:eastAsia="de-DE"/>
                <w14:ligatures w14:val="none"/>
              </w:rPr>
            </w:rPrChange>
          </w:rPr>
          <w:t>.vertices[</w:t>
        </w:r>
        <w:r w:rsidRPr="00625FEA">
          <w:rPr>
            <w:rFonts w:ascii="Consolas" w:eastAsia="Times New Roman" w:hAnsi="Consolas" w:cs="Courier New"/>
            <w:color w:val="1F377F"/>
            <w:sz w:val="18"/>
            <w:szCs w:val="18"/>
            <w:lang w:eastAsia="de-DE"/>
            <w14:ligatures w14:val="none"/>
            <w:rPrChange w:id="15145"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146" w:author="Manuel Hergenröder" w:date="2020-07-16T16:26:00Z">
              <w:rPr>
                <w:rFonts w:ascii="Consolas" w:eastAsia="Times New Roman" w:hAnsi="Consolas" w:cs="Courier New"/>
                <w:color w:val="000000"/>
                <w:sz w:val="20"/>
                <w:szCs w:val="20"/>
                <w:lang w:val="de-DE" w:eastAsia="de-DE"/>
                <w14:ligatures w14:val="none"/>
              </w:rPr>
            </w:rPrChange>
          </w:rPr>
          <w:t>];</w:t>
        </w:r>
      </w:ins>
    </w:p>
    <w:p w14:paraId="07A0250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147" w:author="Manuel Hergenröder" w:date="2020-07-16T16:25:00Z"/>
          <w:rFonts w:ascii="Consolas" w:eastAsia="Times New Roman" w:hAnsi="Consolas" w:cs="Courier New"/>
          <w:color w:val="000000"/>
          <w:sz w:val="18"/>
          <w:szCs w:val="18"/>
          <w:lang w:eastAsia="de-DE"/>
          <w14:ligatures w14:val="none"/>
          <w:rPrChange w:id="15148" w:author="Manuel Hergenröder" w:date="2020-07-16T16:26:00Z">
            <w:rPr>
              <w:ins w:id="15149" w:author="Manuel Hergenröder" w:date="2020-07-16T16:25:00Z"/>
              <w:rFonts w:ascii="Consolas" w:eastAsia="Times New Roman" w:hAnsi="Consolas" w:cs="Courier New"/>
              <w:color w:val="000000"/>
              <w:sz w:val="20"/>
              <w:szCs w:val="20"/>
              <w:lang w:val="de-DE" w:eastAsia="de-DE"/>
              <w14:ligatures w14:val="none"/>
            </w:rPr>
          </w:rPrChange>
        </w:rPr>
      </w:pPr>
      <w:ins w:id="15150" w:author="Manuel Hergenröder" w:date="2020-07-16T16:25:00Z">
        <w:r w:rsidRPr="00625FEA">
          <w:rPr>
            <w:rFonts w:ascii="Consolas" w:eastAsia="Times New Roman" w:hAnsi="Consolas" w:cs="Courier New"/>
            <w:color w:val="000000"/>
            <w:sz w:val="18"/>
            <w:szCs w:val="18"/>
            <w:lang w:eastAsia="de-DE"/>
            <w14:ligatures w14:val="none"/>
            <w:rPrChange w:id="15151" w:author="Manuel Hergenröder" w:date="2020-07-16T16:26:00Z">
              <w:rPr>
                <w:rFonts w:ascii="Consolas" w:eastAsia="Times New Roman" w:hAnsi="Consolas" w:cs="Courier New"/>
                <w:color w:val="000000"/>
                <w:sz w:val="20"/>
                <w:szCs w:val="20"/>
                <w:lang w:val="de-DE" w:eastAsia="de-DE"/>
                <w14:ligatures w14:val="none"/>
              </w:rPr>
            </w:rPrChange>
          </w:rPr>
          <w:t>    }</w:t>
        </w:r>
      </w:ins>
    </w:p>
    <w:p w14:paraId="25B9C2D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152" w:author="Manuel Hergenröder" w:date="2020-07-16T16:25:00Z"/>
          <w:rFonts w:ascii="Consolas" w:eastAsia="Times New Roman" w:hAnsi="Consolas" w:cs="Courier New"/>
          <w:color w:val="000000"/>
          <w:sz w:val="18"/>
          <w:szCs w:val="18"/>
          <w:lang w:eastAsia="de-DE"/>
          <w14:ligatures w14:val="none"/>
          <w:rPrChange w:id="15153" w:author="Manuel Hergenröder" w:date="2020-07-16T16:26:00Z">
            <w:rPr>
              <w:ins w:id="15154" w:author="Manuel Hergenröder" w:date="2020-07-16T16:25:00Z"/>
              <w:rFonts w:ascii="Consolas" w:eastAsia="Times New Roman" w:hAnsi="Consolas" w:cs="Courier New"/>
              <w:color w:val="000000"/>
              <w:sz w:val="20"/>
              <w:szCs w:val="20"/>
              <w:lang w:val="de-DE" w:eastAsia="de-DE"/>
              <w14:ligatures w14:val="none"/>
            </w:rPr>
          </w:rPrChange>
        </w:rPr>
      </w:pPr>
      <w:ins w:id="15155" w:author="Manuel Hergenröder" w:date="2020-07-16T16:25:00Z">
        <w:r w:rsidRPr="00625FEA">
          <w:rPr>
            <w:rFonts w:ascii="Consolas" w:eastAsia="Times New Roman" w:hAnsi="Consolas" w:cs="Courier New"/>
            <w:color w:val="000000"/>
            <w:sz w:val="18"/>
            <w:szCs w:val="18"/>
            <w:lang w:eastAsia="de-DE"/>
            <w14:ligatures w14:val="none"/>
            <w:rPrChange w:id="15156"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27422D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157" w:author="Manuel Hergenröder" w:date="2020-07-16T16:25:00Z"/>
          <w:rFonts w:ascii="Consolas" w:eastAsia="Times New Roman" w:hAnsi="Consolas" w:cs="Courier New"/>
          <w:color w:val="000000"/>
          <w:sz w:val="18"/>
          <w:szCs w:val="18"/>
          <w:lang w:eastAsia="de-DE"/>
          <w14:ligatures w14:val="none"/>
          <w:rPrChange w:id="15158" w:author="Manuel Hergenröder" w:date="2020-07-16T16:26:00Z">
            <w:rPr>
              <w:ins w:id="15159" w:author="Manuel Hergenröder" w:date="2020-07-16T16:25:00Z"/>
              <w:rFonts w:ascii="Consolas" w:eastAsia="Times New Roman" w:hAnsi="Consolas" w:cs="Courier New"/>
              <w:color w:val="000000"/>
              <w:sz w:val="20"/>
              <w:szCs w:val="20"/>
              <w:lang w:val="de-DE" w:eastAsia="de-DE"/>
              <w14:ligatures w14:val="none"/>
            </w:rPr>
          </w:rPrChange>
        </w:rPr>
      </w:pPr>
      <w:ins w:id="15160" w:author="Manuel Hergenröder" w:date="2020-07-16T16:25:00Z">
        <w:r w:rsidRPr="00625FEA">
          <w:rPr>
            <w:rFonts w:ascii="Consolas" w:eastAsia="Times New Roman" w:hAnsi="Consolas" w:cs="Courier New"/>
            <w:color w:val="000000"/>
            <w:sz w:val="18"/>
            <w:szCs w:val="18"/>
            <w:lang w:eastAsia="de-DE"/>
            <w14:ligatures w14:val="none"/>
            <w:rPrChange w:id="1516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162"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163"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164"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1C68AA0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165" w:author="Manuel Hergenröder" w:date="2020-07-16T16:25:00Z"/>
          <w:rFonts w:ascii="Consolas" w:eastAsia="Times New Roman" w:hAnsi="Consolas" w:cs="Courier New"/>
          <w:color w:val="000000"/>
          <w:sz w:val="18"/>
          <w:szCs w:val="18"/>
          <w:lang w:eastAsia="de-DE"/>
          <w14:ligatures w14:val="none"/>
          <w:rPrChange w:id="15166" w:author="Manuel Hergenröder" w:date="2020-07-16T16:26:00Z">
            <w:rPr>
              <w:ins w:id="15167" w:author="Manuel Hergenröder" w:date="2020-07-16T16:25:00Z"/>
              <w:rFonts w:ascii="Consolas" w:eastAsia="Times New Roman" w:hAnsi="Consolas" w:cs="Courier New"/>
              <w:color w:val="000000"/>
              <w:sz w:val="20"/>
              <w:szCs w:val="20"/>
              <w:lang w:val="de-DE" w:eastAsia="de-DE"/>
              <w14:ligatures w14:val="none"/>
            </w:rPr>
          </w:rPrChange>
        </w:rPr>
      </w:pPr>
      <w:ins w:id="15168" w:author="Manuel Hergenröder" w:date="2020-07-16T16:25:00Z">
        <w:r w:rsidRPr="00625FEA">
          <w:rPr>
            <w:rFonts w:ascii="Consolas" w:eastAsia="Times New Roman" w:hAnsi="Consolas" w:cs="Courier New"/>
            <w:color w:val="000000"/>
            <w:sz w:val="18"/>
            <w:szCs w:val="18"/>
            <w:lang w:eastAsia="de-DE"/>
            <w14:ligatures w14:val="none"/>
            <w:rPrChange w:id="1516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170"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171" w:author="Manuel Hergenröder" w:date="2020-07-16T16:26:00Z">
              <w:rPr>
                <w:rFonts w:ascii="Consolas" w:eastAsia="Times New Roman" w:hAnsi="Consolas" w:cs="Courier New"/>
                <w:color w:val="008000"/>
                <w:sz w:val="20"/>
                <w:szCs w:val="20"/>
                <w:lang w:val="de-DE" w:eastAsia="de-DE"/>
                <w14:ligatures w14:val="none"/>
              </w:rPr>
            </w:rPrChange>
          </w:rPr>
          <w:t> Resets all meshes materials to default</w:t>
        </w:r>
      </w:ins>
    </w:p>
    <w:p w14:paraId="764FC34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172" w:author="Manuel Hergenröder" w:date="2020-07-16T16:25:00Z"/>
          <w:rFonts w:ascii="Consolas" w:eastAsia="Times New Roman" w:hAnsi="Consolas" w:cs="Courier New"/>
          <w:color w:val="000000"/>
          <w:sz w:val="18"/>
          <w:szCs w:val="18"/>
          <w:lang w:eastAsia="de-DE"/>
          <w14:ligatures w14:val="none"/>
          <w:rPrChange w:id="15173" w:author="Manuel Hergenröder" w:date="2020-07-16T16:26:00Z">
            <w:rPr>
              <w:ins w:id="15174" w:author="Manuel Hergenröder" w:date="2020-07-16T16:25:00Z"/>
              <w:rFonts w:ascii="Consolas" w:eastAsia="Times New Roman" w:hAnsi="Consolas" w:cs="Courier New"/>
              <w:color w:val="000000"/>
              <w:sz w:val="20"/>
              <w:szCs w:val="20"/>
              <w:lang w:val="de-DE" w:eastAsia="de-DE"/>
              <w14:ligatures w14:val="none"/>
            </w:rPr>
          </w:rPrChange>
        </w:rPr>
      </w:pPr>
      <w:ins w:id="15175" w:author="Manuel Hergenröder" w:date="2020-07-16T16:25:00Z">
        <w:r w:rsidRPr="00625FEA">
          <w:rPr>
            <w:rFonts w:ascii="Consolas" w:eastAsia="Times New Roman" w:hAnsi="Consolas" w:cs="Courier New"/>
            <w:color w:val="000000"/>
            <w:sz w:val="18"/>
            <w:szCs w:val="18"/>
            <w:lang w:eastAsia="de-DE"/>
            <w14:ligatures w14:val="none"/>
            <w:rPrChange w:id="1517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177"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178"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179"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6D037AD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180" w:author="Manuel Hergenröder" w:date="2020-07-16T16:25:00Z"/>
          <w:rFonts w:ascii="Consolas" w:eastAsia="Times New Roman" w:hAnsi="Consolas" w:cs="Courier New"/>
          <w:color w:val="000000"/>
          <w:sz w:val="18"/>
          <w:szCs w:val="18"/>
          <w:lang w:eastAsia="de-DE"/>
          <w14:ligatures w14:val="none"/>
          <w:rPrChange w:id="15181" w:author="Manuel Hergenröder" w:date="2020-07-16T16:26:00Z">
            <w:rPr>
              <w:ins w:id="15182" w:author="Manuel Hergenröder" w:date="2020-07-16T16:25:00Z"/>
              <w:rFonts w:ascii="Consolas" w:eastAsia="Times New Roman" w:hAnsi="Consolas" w:cs="Courier New"/>
              <w:color w:val="000000"/>
              <w:sz w:val="20"/>
              <w:szCs w:val="20"/>
              <w:lang w:val="de-DE" w:eastAsia="de-DE"/>
              <w14:ligatures w14:val="none"/>
            </w:rPr>
          </w:rPrChange>
        </w:rPr>
      </w:pPr>
      <w:ins w:id="15183" w:author="Manuel Hergenröder" w:date="2020-07-16T16:25:00Z">
        <w:r w:rsidRPr="00625FEA">
          <w:rPr>
            <w:rFonts w:ascii="Consolas" w:eastAsia="Times New Roman" w:hAnsi="Consolas" w:cs="Courier New"/>
            <w:color w:val="000000"/>
            <w:sz w:val="18"/>
            <w:szCs w:val="18"/>
            <w:lang w:eastAsia="de-DE"/>
            <w14:ligatures w14:val="none"/>
            <w:rPrChange w:id="1518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185"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518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187"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1518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15189" w:author="Manuel Hergenröder" w:date="2020-07-16T16:26:00Z">
              <w:rPr>
                <w:rFonts w:ascii="Consolas" w:eastAsia="Times New Roman" w:hAnsi="Consolas" w:cs="Courier New"/>
                <w:color w:val="74531F"/>
                <w:sz w:val="20"/>
                <w:szCs w:val="20"/>
                <w:lang w:val="de-DE" w:eastAsia="de-DE"/>
                <w14:ligatures w14:val="none"/>
              </w:rPr>
            </w:rPrChange>
          </w:rPr>
          <w:t>ResetMeshColors</w:t>
        </w:r>
        <w:r w:rsidRPr="00625FEA">
          <w:rPr>
            <w:rFonts w:ascii="Consolas" w:eastAsia="Times New Roman" w:hAnsi="Consolas" w:cs="Courier New"/>
            <w:color w:val="000000"/>
            <w:sz w:val="18"/>
            <w:szCs w:val="18"/>
            <w:lang w:eastAsia="de-DE"/>
            <w14:ligatures w14:val="none"/>
            <w:rPrChange w:id="15190" w:author="Manuel Hergenröder" w:date="2020-07-16T16:26:00Z">
              <w:rPr>
                <w:rFonts w:ascii="Consolas" w:eastAsia="Times New Roman" w:hAnsi="Consolas" w:cs="Courier New"/>
                <w:color w:val="000000"/>
                <w:sz w:val="20"/>
                <w:szCs w:val="20"/>
                <w:lang w:val="de-DE" w:eastAsia="de-DE"/>
                <w14:ligatures w14:val="none"/>
              </w:rPr>
            </w:rPrChange>
          </w:rPr>
          <w:t>()</w:t>
        </w:r>
      </w:ins>
    </w:p>
    <w:p w14:paraId="398C9AA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191" w:author="Manuel Hergenröder" w:date="2020-07-16T16:25:00Z"/>
          <w:rFonts w:ascii="Consolas" w:eastAsia="Times New Roman" w:hAnsi="Consolas" w:cs="Courier New"/>
          <w:color w:val="000000"/>
          <w:sz w:val="18"/>
          <w:szCs w:val="18"/>
          <w:lang w:eastAsia="de-DE"/>
          <w14:ligatures w14:val="none"/>
          <w:rPrChange w:id="15192" w:author="Manuel Hergenröder" w:date="2020-07-16T16:26:00Z">
            <w:rPr>
              <w:ins w:id="15193" w:author="Manuel Hergenröder" w:date="2020-07-16T16:25:00Z"/>
              <w:rFonts w:ascii="Consolas" w:eastAsia="Times New Roman" w:hAnsi="Consolas" w:cs="Courier New"/>
              <w:color w:val="000000"/>
              <w:sz w:val="20"/>
              <w:szCs w:val="20"/>
              <w:lang w:val="de-DE" w:eastAsia="de-DE"/>
              <w14:ligatures w14:val="none"/>
            </w:rPr>
          </w:rPrChange>
        </w:rPr>
      </w:pPr>
      <w:ins w:id="15194" w:author="Manuel Hergenröder" w:date="2020-07-16T16:25:00Z">
        <w:r w:rsidRPr="00625FEA">
          <w:rPr>
            <w:rFonts w:ascii="Consolas" w:eastAsia="Times New Roman" w:hAnsi="Consolas" w:cs="Courier New"/>
            <w:color w:val="000000"/>
            <w:sz w:val="18"/>
            <w:szCs w:val="18"/>
            <w:lang w:eastAsia="de-DE"/>
            <w14:ligatures w14:val="none"/>
            <w:rPrChange w:id="15195" w:author="Manuel Hergenröder" w:date="2020-07-16T16:26:00Z">
              <w:rPr>
                <w:rFonts w:ascii="Consolas" w:eastAsia="Times New Roman" w:hAnsi="Consolas" w:cs="Courier New"/>
                <w:color w:val="000000"/>
                <w:sz w:val="20"/>
                <w:szCs w:val="20"/>
                <w:lang w:val="de-DE" w:eastAsia="de-DE"/>
                <w14:ligatures w14:val="none"/>
              </w:rPr>
            </w:rPrChange>
          </w:rPr>
          <w:t>    {</w:t>
        </w:r>
      </w:ins>
    </w:p>
    <w:p w14:paraId="62156E4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196" w:author="Manuel Hergenröder" w:date="2020-07-16T16:25:00Z"/>
          <w:rFonts w:ascii="Consolas" w:eastAsia="Times New Roman" w:hAnsi="Consolas" w:cs="Courier New"/>
          <w:color w:val="000000"/>
          <w:sz w:val="18"/>
          <w:szCs w:val="18"/>
          <w:lang w:eastAsia="de-DE"/>
          <w14:ligatures w14:val="none"/>
          <w:rPrChange w:id="15197" w:author="Manuel Hergenröder" w:date="2020-07-16T16:26:00Z">
            <w:rPr>
              <w:ins w:id="15198" w:author="Manuel Hergenröder" w:date="2020-07-16T16:25:00Z"/>
              <w:rFonts w:ascii="Consolas" w:eastAsia="Times New Roman" w:hAnsi="Consolas" w:cs="Courier New"/>
              <w:color w:val="000000"/>
              <w:sz w:val="20"/>
              <w:szCs w:val="20"/>
              <w:lang w:val="de-DE" w:eastAsia="de-DE"/>
              <w14:ligatures w14:val="none"/>
            </w:rPr>
          </w:rPrChange>
        </w:rPr>
      </w:pPr>
      <w:ins w:id="15199" w:author="Manuel Hergenröder" w:date="2020-07-16T16:25:00Z">
        <w:r w:rsidRPr="00625FEA">
          <w:rPr>
            <w:rFonts w:ascii="Consolas" w:eastAsia="Times New Roman" w:hAnsi="Consolas" w:cs="Courier New"/>
            <w:color w:val="000000"/>
            <w:sz w:val="18"/>
            <w:szCs w:val="18"/>
            <w:lang w:eastAsia="de-DE"/>
            <w14:ligatures w14:val="none"/>
            <w:rPrChange w:id="1520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5201"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1520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203"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520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20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206" w:author="Manuel Hergenröder" w:date="2020-07-16T16:26:00Z">
              <w:rPr>
                <w:rFonts w:ascii="Consolas" w:eastAsia="Times New Roman" w:hAnsi="Consolas" w:cs="Courier New"/>
                <w:color w:val="000000"/>
                <w:sz w:val="20"/>
                <w:szCs w:val="20"/>
                <w:lang w:val="de-DE" w:eastAsia="de-DE"/>
                <w14:ligatures w14:val="none"/>
              </w:rPr>
            </w:rPrChange>
          </w:rPr>
          <w:t> = 0; </w:t>
        </w:r>
        <w:r w:rsidRPr="00625FEA">
          <w:rPr>
            <w:rFonts w:ascii="Consolas" w:eastAsia="Times New Roman" w:hAnsi="Consolas" w:cs="Courier New"/>
            <w:color w:val="1F377F"/>
            <w:sz w:val="18"/>
            <w:szCs w:val="18"/>
            <w:lang w:eastAsia="de-DE"/>
            <w14:ligatures w14:val="none"/>
            <w:rPrChange w:id="1520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208" w:author="Manuel Hergenröder" w:date="2020-07-16T16:26:00Z">
              <w:rPr>
                <w:rFonts w:ascii="Consolas" w:eastAsia="Times New Roman" w:hAnsi="Consolas" w:cs="Courier New"/>
                <w:color w:val="000000"/>
                <w:sz w:val="20"/>
                <w:szCs w:val="20"/>
                <w:lang w:val="de-DE" w:eastAsia="de-DE"/>
                <w14:ligatures w14:val="none"/>
              </w:rPr>
            </w:rPrChange>
          </w:rPr>
          <w:t> &lt; </w:t>
        </w:r>
        <w:r w:rsidRPr="00625FEA">
          <w:rPr>
            <w:rFonts w:ascii="Consolas" w:eastAsia="Times New Roman" w:hAnsi="Consolas" w:cs="Courier New"/>
            <w:color w:val="0000FF"/>
            <w:sz w:val="18"/>
            <w:szCs w:val="18"/>
            <w:lang w:eastAsia="de-DE"/>
            <w14:ligatures w14:val="none"/>
            <w:rPrChange w:id="1520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210" w:author="Manuel Hergenröder" w:date="2020-07-16T16:26:00Z">
              <w:rPr>
                <w:rFonts w:ascii="Consolas" w:eastAsia="Times New Roman" w:hAnsi="Consolas" w:cs="Courier New"/>
                <w:color w:val="000000"/>
                <w:sz w:val="20"/>
                <w:szCs w:val="20"/>
                <w:lang w:val="de-DE" w:eastAsia="de-DE"/>
                <w14:ligatures w14:val="none"/>
              </w:rPr>
            </w:rPrChange>
          </w:rPr>
          <w:t>.audioEngine.fftDataMagnitudes.Length; </w:t>
        </w:r>
        <w:r w:rsidRPr="00625FEA">
          <w:rPr>
            <w:rFonts w:ascii="Consolas" w:eastAsia="Times New Roman" w:hAnsi="Consolas" w:cs="Courier New"/>
            <w:color w:val="1F377F"/>
            <w:sz w:val="18"/>
            <w:szCs w:val="18"/>
            <w:lang w:eastAsia="de-DE"/>
            <w14:ligatures w14:val="none"/>
            <w:rPrChange w:id="1521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212" w:author="Manuel Hergenröder" w:date="2020-07-16T16:26:00Z">
              <w:rPr>
                <w:rFonts w:ascii="Consolas" w:eastAsia="Times New Roman" w:hAnsi="Consolas" w:cs="Courier New"/>
                <w:color w:val="000000"/>
                <w:sz w:val="20"/>
                <w:szCs w:val="20"/>
                <w:lang w:val="de-DE" w:eastAsia="de-DE"/>
                <w14:ligatures w14:val="none"/>
              </w:rPr>
            </w:rPrChange>
          </w:rPr>
          <w:t>++)</w:t>
        </w:r>
      </w:ins>
    </w:p>
    <w:p w14:paraId="6B3383E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213" w:author="Manuel Hergenröder" w:date="2020-07-16T16:25:00Z"/>
          <w:rFonts w:ascii="Consolas" w:eastAsia="Times New Roman" w:hAnsi="Consolas" w:cs="Courier New"/>
          <w:color w:val="000000"/>
          <w:sz w:val="18"/>
          <w:szCs w:val="18"/>
          <w:lang w:eastAsia="de-DE"/>
          <w14:ligatures w14:val="none"/>
          <w:rPrChange w:id="15214" w:author="Manuel Hergenröder" w:date="2020-07-16T16:26:00Z">
            <w:rPr>
              <w:ins w:id="15215" w:author="Manuel Hergenröder" w:date="2020-07-16T16:25:00Z"/>
              <w:rFonts w:ascii="Consolas" w:eastAsia="Times New Roman" w:hAnsi="Consolas" w:cs="Courier New"/>
              <w:color w:val="000000"/>
              <w:sz w:val="20"/>
              <w:szCs w:val="20"/>
              <w:lang w:val="de-DE" w:eastAsia="de-DE"/>
              <w14:ligatures w14:val="none"/>
            </w:rPr>
          </w:rPrChange>
        </w:rPr>
      </w:pPr>
      <w:ins w:id="15216" w:author="Manuel Hergenröder" w:date="2020-07-16T16:25:00Z">
        <w:r w:rsidRPr="00625FEA">
          <w:rPr>
            <w:rFonts w:ascii="Consolas" w:eastAsia="Times New Roman" w:hAnsi="Consolas" w:cs="Courier New"/>
            <w:color w:val="000000"/>
            <w:sz w:val="18"/>
            <w:szCs w:val="18"/>
            <w:lang w:eastAsia="de-DE"/>
            <w14:ligatures w14:val="none"/>
            <w:rPrChange w:id="15217" w:author="Manuel Hergenröder" w:date="2020-07-16T16:26:00Z">
              <w:rPr>
                <w:rFonts w:ascii="Consolas" w:eastAsia="Times New Roman" w:hAnsi="Consolas" w:cs="Courier New"/>
                <w:color w:val="000000"/>
                <w:sz w:val="20"/>
                <w:szCs w:val="20"/>
                <w:lang w:val="de-DE" w:eastAsia="de-DE"/>
                <w14:ligatures w14:val="none"/>
              </w:rPr>
            </w:rPrChange>
          </w:rPr>
          <w:t>        {</w:t>
        </w:r>
      </w:ins>
    </w:p>
    <w:p w14:paraId="32595D3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218" w:author="Manuel Hergenröder" w:date="2020-07-16T16:25:00Z"/>
          <w:rFonts w:ascii="Consolas" w:eastAsia="Times New Roman" w:hAnsi="Consolas" w:cs="Courier New"/>
          <w:color w:val="000000"/>
          <w:sz w:val="18"/>
          <w:szCs w:val="18"/>
          <w:lang w:eastAsia="de-DE"/>
          <w14:ligatures w14:val="none"/>
          <w:rPrChange w:id="15219" w:author="Manuel Hergenröder" w:date="2020-07-16T16:26:00Z">
            <w:rPr>
              <w:ins w:id="15220" w:author="Manuel Hergenröder" w:date="2020-07-16T16:25:00Z"/>
              <w:rFonts w:ascii="Consolas" w:eastAsia="Times New Roman" w:hAnsi="Consolas" w:cs="Courier New"/>
              <w:color w:val="000000"/>
              <w:sz w:val="20"/>
              <w:szCs w:val="20"/>
              <w:lang w:val="de-DE" w:eastAsia="de-DE"/>
              <w14:ligatures w14:val="none"/>
            </w:rPr>
          </w:rPrChange>
        </w:rPr>
      </w:pPr>
      <w:ins w:id="15221" w:author="Manuel Hergenröder" w:date="2020-07-16T16:25:00Z">
        <w:r w:rsidRPr="00625FEA">
          <w:rPr>
            <w:rFonts w:ascii="Consolas" w:eastAsia="Times New Roman" w:hAnsi="Consolas" w:cs="Courier New"/>
            <w:color w:val="000000"/>
            <w:sz w:val="18"/>
            <w:szCs w:val="18"/>
            <w:lang w:eastAsia="de-DE"/>
            <w14:ligatures w14:val="none"/>
            <w:rPrChange w:id="1522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22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224" w:author="Manuel Hergenröder" w:date="2020-07-16T16:26:00Z">
              <w:rPr>
                <w:rFonts w:ascii="Consolas" w:eastAsia="Times New Roman" w:hAnsi="Consolas" w:cs="Courier New"/>
                <w:color w:val="000000"/>
                <w:sz w:val="20"/>
                <w:szCs w:val="20"/>
                <w:lang w:val="de-DE" w:eastAsia="de-DE"/>
                <w14:ligatures w14:val="none"/>
              </w:rPr>
            </w:rPrChange>
          </w:rPr>
          <w:t>.mRenderers[</w:t>
        </w:r>
        <w:r w:rsidRPr="00625FEA">
          <w:rPr>
            <w:rFonts w:ascii="Consolas" w:eastAsia="Times New Roman" w:hAnsi="Consolas" w:cs="Courier New"/>
            <w:color w:val="1F377F"/>
            <w:sz w:val="18"/>
            <w:szCs w:val="18"/>
            <w:lang w:eastAsia="de-DE"/>
            <w14:ligatures w14:val="none"/>
            <w:rPrChange w:id="1522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226" w:author="Manuel Hergenröder" w:date="2020-07-16T16:26:00Z">
              <w:rPr>
                <w:rFonts w:ascii="Consolas" w:eastAsia="Times New Roman" w:hAnsi="Consolas" w:cs="Courier New"/>
                <w:color w:val="000000"/>
                <w:sz w:val="20"/>
                <w:szCs w:val="20"/>
                <w:lang w:val="de-DE" w:eastAsia="de-DE"/>
                <w14:ligatures w14:val="none"/>
              </w:rPr>
            </w:rPrChange>
          </w:rPr>
          <w:t>].material = </w:t>
        </w:r>
        <w:r w:rsidRPr="00625FEA">
          <w:rPr>
            <w:rFonts w:ascii="Consolas" w:eastAsia="Times New Roman" w:hAnsi="Consolas" w:cs="Courier New"/>
            <w:color w:val="2B91AF"/>
            <w:sz w:val="18"/>
            <w:szCs w:val="18"/>
            <w:lang w:eastAsia="de-DE"/>
            <w14:ligatures w14:val="none"/>
            <w:rPrChange w:id="15227" w:author="Manuel Hergenröder" w:date="2020-07-16T16:26:00Z">
              <w:rPr>
                <w:rFonts w:ascii="Consolas" w:eastAsia="Times New Roman" w:hAnsi="Consolas" w:cs="Courier New"/>
                <w:color w:val="2B91AF"/>
                <w:sz w:val="20"/>
                <w:szCs w:val="20"/>
                <w:lang w:val="de-DE" w:eastAsia="de-DE"/>
                <w14:ligatures w14:val="none"/>
              </w:rPr>
            </w:rPrChange>
          </w:rPr>
          <w:t>Resources</w:t>
        </w:r>
        <w:r w:rsidRPr="00625FEA">
          <w:rPr>
            <w:rFonts w:ascii="Consolas" w:eastAsia="Times New Roman" w:hAnsi="Consolas" w:cs="Courier New"/>
            <w:color w:val="000000"/>
            <w:sz w:val="18"/>
            <w:szCs w:val="18"/>
            <w:lang w:eastAsia="de-DE"/>
            <w14:ligatures w14:val="none"/>
            <w:rPrChange w:id="1522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5229" w:author="Manuel Hergenröder" w:date="2020-07-16T16:26:00Z">
              <w:rPr>
                <w:rFonts w:ascii="Consolas" w:eastAsia="Times New Roman" w:hAnsi="Consolas" w:cs="Courier New"/>
                <w:color w:val="74531F"/>
                <w:sz w:val="20"/>
                <w:szCs w:val="20"/>
                <w:lang w:val="de-DE" w:eastAsia="de-DE"/>
                <w14:ligatures w14:val="none"/>
              </w:rPr>
            </w:rPrChange>
          </w:rPr>
          <w:t>Load</w:t>
        </w:r>
        <w:r w:rsidRPr="00625FEA">
          <w:rPr>
            <w:rFonts w:ascii="Consolas" w:eastAsia="Times New Roman" w:hAnsi="Consolas" w:cs="Courier New"/>
            <w:color w:val="000000"/>
            <w:sz w:val="18"/>
            <w:szCs w:val="18"/>
            <w:lang w:eastAsia="de-DE"/>
            <w14:ligatures w14:val="none"/>
            <w:rPrChange w:id="1523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A31515"/>
            <w:sz w:val="18"/>
            <w:szCs w:val="18"/>
            <w:lang w:eastAsia="de-DE"/>
            <w14:ligatures w14:val="none"/>
            <w:rPrChange w:id="15231" w:author="Manuel Hergenröder" w:date="2020-07-16T16:26:00Z">
              <w:rPr>
                <w:rFonts w:ascii="Consolas" w:eastAsia="Times New Roman" w:hAnsi="Consolas" w:cs="Courier New"/>
                <w:color w:val="A31515"/>
                <w:sz w:val="20"/>
                <w:szCs w:val="20"/>
                <w:lang w:val="de-DE" w:eastAsia="de-DE"/>
                <w14:ligatures w14:val="none"/>
              </w:rPr>
            </w:rPrChange>
          </w:rPr>
          <w:t>"Materials/SpectrumMat"</w:t>
        </w:r>
        <w:r w:rsidRPr="00625FEA">
          <w:rPr>
            <w:rFonts w:ascii="Consolas" w:eastAsia="Times New Roman" w:hAnsi="Consolas" w:cs="Courier New"/>
            <w:color w:val="000000"/>
            <w:sz w:val="18"/>
            <w:szCs w:val="18"/>
            <w:lang w:eastAsia="de-DE"/>
            <w14:ligatures w14:val="none"/>
            <w:rPrChange w:id="1523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233" w:author="Manuel Hergenröder" w:date="2020-07-16T16:26:00Z">
              <w:rPr>
                <w:rFonts w:ascii="Consolas" w:eastAsia="Times New Roman" w:hAnsi="Consolas" w:cs="Courier New"/>
                <w:color w:val="0000FF"/>
                <w:sz w:val="20"/>
                <w:szCs w:val="20"/>
                <w:lang w:val="de-DE" w:eastAsia="de-DE"/>
                <w14:ligatures w14:val="none"/>
              </w:rPr>
            </w:rPrChange>
          </w:rPr>
          <w:t>as</w:t>
        </w:r>
        <w:r w:rsidRPr="00625FEA">
          <w:rPr>
            <w:rFonts w:ascii="Consolas" w:eastAsia="Times New Roman" w:hAnsi="Consolas" w:cs="Courier New"/>
            <w:color w:val="000000"/>
            <w:sz w:val="18"/>
            <w:szCs w:val="18"/>
            <w:lang w:eastAsia="de-DE"/>
            <w14:ligatures w14:val="none"/>
            <w:rPrChange w:id="1523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5235" w:author="Manuel Hergenröder" w:date="2020-07-16T16:26:00Z">
              <w:rPr>
                <w:rFonts w:ascii="Consolas" w:eastAsia="Times New Roman" w:hAnsi="Consolas" w:cs="Courier New"/>
                <w:color w:val="2B91AF"/>
                <w:sz w:val="20"/>
                <w:szCs w:val="20"/>
                <w:lang w:val="de-DE" w:eastAsia="de-DE"/>
                <w14:ligatures w14:val="none"/>
              </w:rPr>
            </w:rPrChange>
          </w:rPr>
          <w:t>Material</w:t>
        </w:r>
        <w:r w:rsidRPr="00625FEA">
          <w:rPr>
            <w:rFonts w:ascii="Consolas" w:eastAsia="Times New Roman" w:hAnsi="Consolas" w:cs="Courier New"/>
            <w:color w:val="000000"/>
            <w:sz w:val="18"/>
            <w:szCs w:val="18"/>
            <w:lang w:eastAsia="de-DE"/>
            <w14:ligatures w14:val="none"/>
            <w:rPrChange w:id="15236" w:author="Manuel Hergenröder" w:date="2020-07-16T16:26:00Z">
              <w:rPr>
                <w:rFonts w:ascii="Consolas" w:eastAsia="Times New Roman" w:hAnsi="Consolas" w:cs="Courier New"/>
                <w:color w:val="000000"/>
                <w:sz w:val="20"/>
                <w:szCs w:val="20"/>
                <w:lang w:val="de-DE" w:eastAsia="de-DE"/>
                <w14:ligatures w14:val="none"/>
              </w:rPr>
            </w:rPrChange>
          </w:rPr>
          <w:t>;</w:t>
        </w:r>
      </w:ins>
    </w:p>
    <w:p w14:paraId="295AB8E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237" w:author="Manuel Hergenröder" w:date="2020-07-16T16:25:00Z"/>
          <w:rFonts w:ascii="Consolas" w:eastAsia="Times New Roman" w:hAnsi="Consolas" w:cs="Courier New"/>
          <w:color w:val="000000"/>
          <w:sz w:val="18"/>
          <w:szCs w:val="18"/>
          <w:lang w:eastAsia="de-DE"/>
          <w14:ligatures w14:val="none"/>
          <w:rPrChange w:id="15238" w:author="Manuel Hergenröder" w:date="2020-07-16T16:26:00Z">
            <w:rPr>
              <w:ins w:id="15239" w:author="Manuel Hergenröder" w:date="2020-07-16T16:25:00Z"/>
              <w:rFonts w:ascii="Consolas" w:eastAsia="Times New Roman" w:hAnsi="Consolas" w:cs="Courier New"/>
              <w:color w:val="000000"/>
              <w:sz w:val="20"/>
              <w:szCs w:val="20"/>
              <w:lang w:val="de-DE" w:eastAsia="de-DE"/>
              <w14:ligatures w14:val="none"/>
            </w:rPr>
          </w:rPrChange>
        </w:rPr>
      </w:pPr>
      <w:ins w:id="15240" w:author="Manuel Hergenröder" w:date="2020-07-16T16:25:00Z">
        <w:r w:rsidRPr="00625FEA">
          <w:rPr>
            <w:rFonts w:ascii="Consolas" w:eastAsia="Times New Roman" w:hAnsi="Consolas" w:cs="Courier New"/>
            <w:color w:val="000000"/>
            <w:sz w:val="18"/>
            <w:szCs w:val="18"/>
            <w:lang w:eastAsia="de-DE"/>
            <w14:ligatures w14:val="none"/>
            <w:rPrChange w:id="15241" w:author="Manuel Hergenröder" w:date="2020-07-16T16:26:00Z">
              <w:rPr>
                <w:rFonts w:ascii="Consolas" w:eastAsia="Times New Roman" w:hAnsi="Consolas" w:cs="Courier New"/>
                <w:color w:val="000000"/>
                <w:sz w:val="20"/>
                <w:szCs w:val="20"/>
                <w:lang w:val="de-DE" w:eastAsia="de-DE"/>
                <w14:ligatures w14:val="none"/>
              </w:rPr>
            </w:rPrChange>
          </w:rPr>
          <w:t>        }</w:t>
        </w:r>
      </w:ins>
    </w:p>
    <w:p w14:paraId="1874B4F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242" w:author="Manuel Hergenröder" w:date="2020-07-16T16:25:00Z"/>
          <w:rFonts w:ascii="Consolas" w:eastAsia="Times New Roman" w:hAnsi="Consolas" w:cs="Courier New"/>
          <w:color w:val="000000"/>
          <w:sz w:val="18"/>
          <w:szCs w:val="18"/>
          <w:lang w:eastAsia="de-DE"/>
          <w14:ligatures w14:val="none"/>
          <w:rPrChange w:id="15243" w:author="Manuel Hergenröder" w:date="2020-07-16T16:26:00Z">
            <w:rPr>
              <w:ins w:id="15244" w:author="Manuel Hergenröder" w:date="2020-07-16T16:25:00Z"/>
              <w:rFonts w:ascii="Consolas" w:eastAsia="Times New Roman" w:hAnsi="Consolas" w:cs="Courier New"/>
              <w:color w:val="000000"/>
              <w:sz w:val="20"/>
              <w:szCs w:val="20"/>
              <w:lang w:val="de-DE" w:eastAsia="de-DE"/>
              <w14:ligatures w14:val="none"/>
            </w:rPr>
          </w:rPrChange>
        </w:rPr>
      </w:pPr>
      <w:ins w:id="15245" w:author="Manuel Hergenröder" w:date="2020-07-16T16:25:00Z">
        <w:r w:rsidRPr="00625FEA">
          <w:rPr>
            <w:rFonts w:ascii="Consolas" w:eastAsia="Times New Roman" w:hAnsi="Consolas" w:cs="Courier New"/>
            <w:color w:val="000000"/>
            <w:sz w:val="18"/>
            <w:szCs w:val="18"/>
            <w:lang w:eastAsia="de-DE"/>
            <w14:ligatures w14:val="none"/>
            <w:rPrChange w:id="15246" w:author="Manuel Hergenröder" w:date="2020-07-16T16:26:00Z">
              <w:rPr>
                <w:rFonts w:ascii="Consolas" w:eastAsia="Times New Roman" w:hAnsi="Consolas" w:cs="Courier New"/>
                <w:color w:val="000000"/>
                <w:sz w:val="20"/>
                <w:szCs w:val="20"/>
                <w:lang w:val="de-DE" w:eastAsia="de-DE"/>
                <w14:ligatures w14:val="none"/>
              </w:rPr>
            </w:rPrChange>
          </w:rPr>
          <w:t>    }</w:t>
        </w:r>
      </w:ins>
    </w:p>
    <w:p w14:paraId="5050086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247" w:author="Manuel Hergenröder" w:date="2020-07-16T16:25:00Z"/>
          <w:rFonts w:ascii="Consolas" w:eastAsia="Times New Roman" w:hAnsi="Consolas" w:cs="Courier New"/>
          <w:color w:val="000000"/>
          <w:sz w:val="18"/>
          <w:szCs w:val="18"/>
          <w:lang w:eastAsia="de-DE"/>
          <w14:ligatures w14:val="none"/>
          <w:rPrChange w:id="15248" w:author="Manuel Hergenröder" w:date="2020-07-16T16:26:00Z">
            <w:rPr>
              <w:ins w:id="15249" w:author="Manuel Hergenröder" w:date="2020-07-16T16:25:00Z"/>
              <w:rFonts w:ascii="Consolas" w:eastAsia="Times New Roman" w:hAnsi="Consolas" w:cs="Courier New"/>
              <w:color w:val="000000"/>
              <w:sz w:val="20"/>
              <w:szCs w:val="20"/>
              <w:lang w:val="de-DE" w:eastAsia="de-DE"/>
              <w14:ligatures w14:val="none"/>
            </w:rPr>
          </w:rPrChange>
        </w:rPr>
      </w:pPr>
      <w:ins w:id="15250" w:author="Manuel Hergenröder" w:date="2020-07-16T16:25:00Z">
        <w:r w:rsidRPr="00625FEA">
          <w:rPr>
            <w:rFonts w:ascii="Consolas" w:eastAsia="Times New Roman" w:hAnsi="Consolas" w:cs="Courier New"/>
            <w:color w:val="000000"/>
            <w:sz w:val="18"/>
            <w:szCs w:val="18"/>
            <w:lang w:eastAsia="de-DE"/>
            <w14:ligatures w14:val="none"/>
            <w:rPrChange w:id="1525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960387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252" w:author="Manuel Hergenröder" w:date="2020-07-16T16:25:00Z"/>
          <w:rFonts w:ascii="Consolas" w:eastAsia="Times New Roman" w:hAnsi="Consolas" w:cs="Courier New"/>
          <w:color w:val="000000"/>
          <w:sz w:val="18"/>
          <w:szCs w:val="18"/>
          <w:lang w:eastAsia="de-DE"/>
          <w14:ligatures w14:val="none"/>
          <w:rPrChange w:id="15253" w:author="Manuel Hergenröder" w:date="2020-07-16T16:26:00Z">
            <w:rPr>
              <w:ins w:id="15254" w:author="Manuel Hergenröder" w:date="2020-07-16T16:25:00Z"/>
              <w:rFonts w:ascii="Consolas" w:eastAsia="Times New Roman" w:hAnsi="Consolas" w:cs="Courier New"/>
              <w:color w:val="000000"/>
              <w:sz w:val="20"/>
              <w:szCs w:val="20"/>
              <w:lang w:val="de-DE" w:eastAsia="de-DE"/>
              <w14:ligatures w14:val="none"/>
            </w:rPr>
          </w:rPrChange>
        </w:rPr>
      </w:pPr>
      <w:ins w:id="15255" w:author="Manuel Hergenröder" w:date="2020-07-16T16:25:00Z">
        <w:r w:rsidRPr="00625FEA">
          <w:rPr>
            <w:rFonts w:ascii="Consolas" w:eastAsia="Times New Roman" w:hAnsi="Consolas" w:cs="Courier New"/>
            <w:color w:val="000000"/>
            <w:sz w:val="18"/>
            <w:szCs w:val="18"/>
            <w:lang w:eastAsia="de-DE"/>
            <w14:ligatures w14:val="none"/>
            <w:rPrChange w:id="1525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257"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258"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259"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6B639C5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260" w:author="Manuel Hergenröder" w:date="2020-07-16T16:25:00Z"/>
          <w:rFonts w:ascii="Consolas" w:eastAsia="Times New Roman" w:hAnsi="Consolas" w:cs="Courier New"/>
          <w:color w:val="000000"/>
          <w:sz w:val="18"/>
          <w:szCs w:val="18"/>
          <w:lang w:eastAsia="de-DE"/>
          <w14:ligatures w14:val="none"/>
          <w:rPrChange w:id="15261" w:author="Manuel Hergenröder" w:date="2020-07-16T16:26:00Z">
            <w:rPr>
              <w:ins w:id="15262" w:author="Manuel Hergenröder" w:date="2020-07-16T16:25:00Z"/>
              <w:rFonts w:ascii="Consolas" w:eastAsia="Times New Roman" w:hAnsi="Consolas" w:cs="Courier New"/>
              <w:color w:val="000000"/>
              <w:sz w:val="20"/>
              <w:szCs w:val="20"/>
              <w:lang w:val="de-DE" w:eastAsia="de-DE"/>
              <w14:ligatures w14:val="none"/>
            </w:rPr>
          </w:rPrChange>
        </w:rPr>
      </w:pPr>
      <w:ins w:id="15263" w:author="Manuel Hergenröder" w:date="2020-07-16T16:25:00Z">
        <w:r w:rsidRPr="00625FEA">
          <w:rPr>
            <w:rFonts w:ascii="Consolas" w:eastAsia="Times New Roman" w:hAnsi="Consolas" w:cs="Courier New"/>
            <w:color w:val="000000"/>
            <w:sz w:val="18"/>
            <w:szCs w:val="18"/>
            <w:lang w:eastAsia="de-DE"/>
            <w14:ligatures w14:val="none"/>
            <w:rPrChange w:id="1526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265"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266" w:author="Manuel Hergenröder" w:date="2020-07-16T16:26:00Z">
              <w:rPr>
                <w:rFonts w:ascii="Consolas" w:eastAsia="Times New Roman" w:hAnsi="Consolas" w:cs="Courier New"/>
                <w:color w:val="008000"/>
                <w:sz w:val="20"/>
                <w:szCs w:val="20"/>
                <w:lang w:val="de-DE" w:eastAsia="de-DE"/>
                <w14:ligatures w14:val="none"/>
              </w:rPr>
            </w:rPrChange>
          </w:rPr>
          <w:t> Find max value for Color lerp</w:t>
        </w:r>
      </w:ins>
    </w:p>
    <w:p w14:paraId="67710D9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267" w:author="Manuel Hergenröder" w:date="2020-07-16T16:25:00Z"/>
          <w:rFonts w:ascii="Consolas" w:eastAsia="Times New Roman" w:hAnsi="Consolas" w:cs="Courier New"/>
          <w:color w:val="000000"/>
          <w:sz w:val="18"/>
          <w:szCs w:val="18"/>
          <w:lang w:eastAsia="de-DE"/>
          <w14:ligatures w14:val="none"/>
          <w:rPrChange w:id="15268" w:author="Manuel Hergenröder" w:date="2020-07-16T16:26:00Z">
            <w:rPr>
              <w:ins w:id="15269" w:author="Manuel Hergenröder" w:date="2020-07-16T16:25:00Z"/>
              <w:rFonts w:ascii="Consolas" w:eastAsia="Times New Roman" w:hAnsi="Consolas" w:cs="Courier New"/>
              <w:color w:val="000000"/>
              <w:sz w:val="20"/>
              <w:szCs w:val="20"/>
              <w:lang w:val="de-DE" w:eastAsia="de-DE"/>
              <w14:ligatures w14:val="none"/>
            </w:rPr>
          </w:rPrChange>
        </w:rPr>
      </w:pPr>
      <w:ins w:id="15270" w:author="Manuel Hergenröder" w:date="2020-07-16T16:25:00Z">
        <w:r w:rsidRPr="00625FEA">
          <w:rPr>
            <w:rFonts w:ascii="Consolas" w:eastAsia="Times New Roman" w:hAnsi="Consolas" w:cs="Courier New"/>
            <w:color w:val="000000"/>
            <w:sz w:val="18"/>
            <w:szCs w:val="18"/>
            <w:lang w:eastAsia="de-DE"/>
            <w14:ligatures w14:val="none"/>
            <w:rPrChange w:id="1527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272"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273"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274"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77235A5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275" w:author="Manuel Hergenröder" w:date="2020-07-16T16:25:00Z"/>
          <w:rFonts w:ascii="Consolas" w:eastAsia="Times New Roman" w:hAnsi="Consolas" w:cs="Courier New"/>
          <w:color w:val="000000"/>
          <w:sz w:val="18"/>
          <w:szCs w:val="18"/>
          <w:lang w:eastAsia="de-DE"/>
          <w14:ligatures w14:val="none"/>
          <w:rPrChange w:id="15276" w:author="Manuel Hergenröder" w:date="2020-07-16T16:26:00Z">
            <w:rPr>
              <w:ins w:id="15277" w:author="Manuel Hergenröder" w:date="2020-07-16T16:25:00Z"/>
              <w:rFonts w:ascii="Consolas" w:eastAsia="Times New Roman" w:hAnsi="Consolas" w:cs="Courier New"/>
              <w:color w:val="000000"/>
              <w:sz w:val="20"/>
              <w:szCs w:val="20"/>
              <w:lang w:val="de-DE" w:eastAsia="de-DE"/>
              <w14:ligatures w14:val="none"/>
            </w:rPr>
          </w:rPrChange>
        </w:rPr>
      </w:pPr>
      <w:ins w:id="15278" w:author="Manuel Hergenröder" w:date="2020-07-16T16:25:00Z">
        <w:r w:rsidRPr="00625FEA">
          <w:rPr>
            <w:rFonts w:ascii="Consolas" w:eastAsia="Times New Roman" w:hAnsi="Consolas" w:cs="Courier New"/>
            <w:color w:val="000000"/>
            <w:sz w:val="18"/>
            <w:szCs w:val="18"/>
            <w:lang w:eastAsia="de-DE"/>
            <w14:ligatures w14:val="none"/>
            <w:rPrChange w:id="1527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280"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281"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282" w:author="Manuel Hergenröder" w:date="2020-07-16T16:26:00Z">
              <w:rPr>
                <w:rFonts w:ascii="Consolas" w:eastAsia="Times New Roman" w:hAnsi="Consolas" w:cs="Courier New"/>
                <w:color w:val="808080"/>
                <w:sz w:val="20"/>
                <w:szCs w:val="20"/>
                <w:lang w:val="de-DE" w:eastAsia="de-DE"/>
                <w14:ligatures w14:val="none"/>
              </w:rPr>
            </w:rPrChange>
          </w:rPr>
          <w:t>&lt;returns&gt;</w:t>
        </w:r>
        <w:r w:rsidRPr="00625FEA">
          <w:rPr>
            <w:rFonts w:ascii="Consolas" w:eastAsia="Times New Roman" w:hAnsi="Consolas" w:cs="Courier New"/>
            <w:color w:val="008000"/>
            <w:sz w:val="18"/>
            <w:szCs w:val="18"/>
            <w:lang w:eastAsia="de-DE"/>
            <w14:ligatures w14:val="none"/>
            <w:rPrChange w:id="15283" w:author="Manuel Hergenröder" w:date="2020-07-16T16:26:00Z">
              <w:rPr>
                <w:rFonts w:ascii="Consolas" w:eastAsia="Times New Roman" w:hAnsi="Consolas" w:cs="Courier New"/>
                <w:color w:val="008000"/>
                <w:sz w:val="20"/>
                <w:szCs w:val="20"/>
                <w:lang w:val="de-DE" w:eastAsia="de-DE"/>
                <w14:ligatures w14:val="none"/>
              </w:rPr>
            </w:rPrChange>
          </w:rPr>
          <w:t>maximum of fftData peak values</w:t>
        </w:r>
        <w:r w:rsidRPr="00625FEA">
          <w:rPr>
            <w:rFonts w:ascii="Consolas" w:eastAsia="Times New Roman" w:hAnsi="Consolas" w:cs="Courier New"/>
            <w:color w:val="808080"/>
            <w:sz w:val="18"/>
            <w:szCs w:val="18"/>
            <w:lang w:eastAsia="de-DE"/>
            <w14:ligatures w14:val="none"/>
            <w:rPrChange w:id="15284" w:author="Manuel Hergenröder" w:date="2020-07-16T16:26:00Z">
              <w:rPr>
                <w:rFonts w:ascii="Consolas" w:eastAsia="Times New Roman" w:hAnsi="Consolas" w:cs="Courier New"/>
                <w:color w:val="808080"/>
                <w:sz w:val="20"/>
                <w:szCs w:val="20"/>
                <w:lang w:val="de-DE" w:eastAsia="de-DE"/>
                <w14:ligatures w14:val="none"/>
              </w:rPr>
            </w:rPrChange>
          </w:rPr>
          <w:t>&lt;/returns&gt;</w:t>
        </w:r>
      </w:ins>
    </w:p>
    <w:p w14:paraId="224E429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285" w:author="Manuel Hergenröder" w:date="2020-07-16T16:25:00Z"/>
          <w:rFonts w:ascii="Consolas" w:eastAsia="Times New Roman" w:hAnsi="Consolas" w:cs="Courier New"/>
          <w:color w:val="000000"/>
          <w:sz w:val="18"/>
          <w:szCs w:val="18"/>
          <w:lang w:eastAsia="de-DE"/>
          <w14:ligatures w14:val="none"/>
          <w:rPrChange w:id="15286" w:author="Manuel Hergenröder" w:date="2020-07-16T16:26:00Z">
            <w:rPr>
              <w:ins w:id="15287" w:author="Manuel Hergenröder" w:date="2020-07-16T16:25:00Z"/>
              <w:rFonts w:ascii="Consolas" w:eastAsia="Times New Roman" w:hAnsi="Consolas" w:cs="Courier New"/>
              <w:color w:val="000000"/>
              <w:sz w:val="20"/>
              <w:szCs w:val="20"/>
              <w:lang w:val="de-DE" w:eastAsia="de-DE"/>
              <w14:ligatures w14:val="none"/>
            </w:rPr>
          </w:rPrChange>
        </w:rPr>
      </w:pPr>
      <w:ins w:id="15288" w:author="Manuel Hergenröder" w:date="2020-07-16T16:25:00Z">
        <w:r w:rsidRPr="00625FEA">
          <w:rPr>
            <w:rFonts w:ascii="Consolas" w:eastAsia="Times New Roman" w:hAnsi="Consolas" w:cs="Courier New"/>
            <w:color w:val="000000"/>
            <w:sz w:val="18"/>
            <w:szCs w:val="18"/>
            <w:lang w:eastAsia="de-DE"/>
            <w14:ligatures w14:val="none"/>
            <w:rPrChange w:id="1528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290" w:author="Manuel Hergenröder" w:date="2020-07-16T16:26:00Z">
              <w:rPr>
                <w:rFonts w:ascii="Consolas" w:eastAsia="Times New Roman" w:hAnsi="Consolas" w:cs="Courier New"/>
                <w:color w:val="0000FF"/>
                <w:sz w:val="20"/>
                <w:szCs w:val="20"/>
                <w:lang w:val="de-DE" w:eastAsia="de-DE"/>
                <w14:ligatures w14:val="none"/>
              </w:rPr>
            </w:rPrChange>
          </w:rPr>
          <w:t>private</w:t>
        </w:r>
        <w:r w:rsidRPr="00625FEA">
          <w:rPr>
            <w:rFonts w:ascii="Consolas" w:eastAsia="Times New Roman" w:hAnsi="Consolas" w:cs="Courier New"/>
            <w:color w:val="000000"/>
            <w:sz w:val="18"/>
            <w:szCs w:val="18"/>
            <w:lang w:eastAsia="de-DE"/>
            <w14:ligatures w14:val="none"/>
            <w:rPrChange w:id="1529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292"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1529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15294" w:author="Manuel Hergenröder" w:date="2020-07-16T16:26:00Z">
              <w:rPr>
                <w:rFonts w:ascii="Consolas" w:eastAsia="Times New Roman" w:hAnsi="Consolas" w:cs="Courier New"/>
                <w:color w:val="74531F"/>
                <w:sz w:val="20"/>
                <w:szCs w:val="20"/>
                <w:lang w:val="de-DE" w:eastAsia="de-DE"/>
                <w14:ligatures w14:val="none"/>
              </w:rPr>
            </w:rPrChange>
          </w:rPr>
          <w:t>FindMaxPeakValue</w:t>
        </w:r>
        <w:r w:rsidRPr="00625FEA">
          <w:rPr>
            <w:rFonts w:ascii="Consolas" w:eastAsia="Times New Roman" w:hAnsi="Consolas" w:cs="Courier New"/>
            <w:color w:val="000000"/>
            <w:sz w:val="18"/>
            <w:szCs w:val="18"/>
            <w:lang w:eastAsia="de-DE"/>
            <w14:ligatures w14:val="none"/>
            <w:rPrChange w:id="15295" w:author="Manuel Hergenröder" w:date="2020-07-16T16:26:00Z">
              <w:rPr>
                <w:rFonts w:ascii="Consolas" w:eastAsia="Times New Roman" w:hAnsi="Consolas" w:cs="Courier New"/>
                <w:color w:val="000000"/>
                <w:sz w:val="20"/>
                <w:szCs w:val="20"/>
                <w:lang w:val="de-DE" w:eastAsia="de-DE"/>
                <w14:ligatures w14:val="none"/>
              </w:rPr>
            </w:rPrChange>
          </w:rPr>
          <w:t>()</w:t>
        </w:r>
      </w:ins>
    </w:p>
    <w:p w14:paraId="2F5DFD5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296" w:author="Manuel Hergenröder" w:date="2020-07-16T16:25:00Z"/>
          <w:rFonts w:ascii="Consolas" w:eastAsia="Times New Roman" w:hAnsi="Consolas" w:cs="Courier New"/>
          <w:color w:val="000000"/>
          <w:sz w:val="18"/>
          <w:szCs w:val="18"/>
          <w:lang w:eastAsia="de-DE"/>
          <w14:ligatures w14:val="none"/>
          <w:rPrChange w:id="15297" w:author="Manuel Hergenröder" w:date="2020-07-16T16:26:00Z">
            <w:rPr>
              <w:ins w:id="15298" w:author="Manuel Hergenröder" w:date="2020-07-16T16:25:00Z"/>
              <w:rFonts w:ascii="Consolas" w:eastAsia="Times New Roman" w:hAnsi="Consolas" w:cs="Courier New"/>
              <w:color w:val="000000"/>
              <w:sz w:val="20"/>
              <w:szCs w:val="20"/>
              <w:lang w:val="de-DE" w:eastAsia="de-DE"/>
              <w14:ligatures w14:val="none"/>
            </w:rPr>
          </w:rPrChange>
        </w:rPr>
      </w:pPr>
      <w:ins w:id="15299" w:author="Manuel Hergenröder" w:date="2020-07-16T16:25:00Z">
        <w:r w:rsidRPr="00625FEA">
          <w:rPr>
            <w:rFonts w:ascii="Consolas" w:eastAsia="Times New Roman" w:hAnsi="Consolas" w:cs="Courier New"/>
            <w:color w:val="000000"/>
            <w:sz w:val="18"/>
            <w:szCs w:val="18"/>
            <w:lang w:eastAsia="de-DE"/>
            <w14:ligatures w14:val="none"/>
            <w:rPrChange w:id="15300" w:author="Manuel Hergenröder" w:date="2020-07-16T16:26:00Z">
              <w:rPr>
                <w:rFonts w:ascii="Consolas" w:eastAsia="Times New Roman" w:hAnsi="Consolas" w:cs="Courier New"/>
                <w:color w:val="000000"/>
                <w:sz w:val="20"/>
                <w:szCs w:val="20"/>
                <w:lang w:val="de-DE" w:eastAsia="de-DE"/>
                <w14:ligatures w14:val="none"/>
              </w:rPr>
            </w:rPrChange>
          </w:rPr>
          <w:t>    {</w:t>
        </w:r>
      </w:ins>
    </w:p>
    <w:p w14:paraId="43CDB67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301" w:author="Manuel Hergenröder" w:date="2020-07-16T16:25:00Z"/>
          <w:rFonts w:ascii="Consolas" w:eastAsia="Times New Roman" w:hAnsi="Consolas" w:cs="Courier New"/>
          <w:color w:val="000000"/>
          <w:sz w:val="18"/>
          <w:szCs w:val="18"/>
          <w:lang w:eastAsia="de-DE"/>
          <w14:ligatures w14:val="none"/>
          <w:rPrChange w:id="15302" w:author="Manuel Hergenröder" w:date="2020-07-16T16:26:00Z">
            <w:rPr>
              <w:ins w:id="15303" w:author="Manuel Hergenröder" w:date="2020-07-16T16:25:00Z"/>
              <w:rFonts w:ascii="Consolas" w:eastAsia="Times New Roman" w:hAnsi="Consolas" w:cs="Courier New"/>
              <w:color w:val="000000"/>
              <w:sz w:val="20"/>
              <w:szCs w:val="20"/>
              <w:lang w:val="de-DE" w:eastAsia="de-DE"/>
              <w14:ligatures w14:val="none"/>
            </w:rPr>
          </w:rPrChange>
        </w:rPr>
      </w:pPr>
      <w:ins w:id="15304" w:author="Manuel Hergenröder" w:date="2020-07-16T16:25:00Z">
        <w:r w:rsidRPr="00625FEA">
          <w:rPr>
            <w:rFonts w:ascii="Consolas" w:eastAsia="Times New Roman" w:hAnsi="Consolas" w:cs="Courier New"/>
            <w:color w:val="000000"/>
            <w:sz w:val="18"/>
            <w:szCs w:val="18"/>
            <w:lang w:eastAsia="de-DE"/>
            <w14:ligatures w14:val="none"/>
            <w:rPrChange w:id="1530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5306"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1530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308"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530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310"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311" w:author="Manuel Hergenröder" w:date="2020-07-16T16:26:00Z">
              <w:rPr>
                <w:rFonts w:ascii="Consolas" w:eastAsia="Times New Roman" w:hAnsi="Consolas" w:cs="Courier New"/>
                <w:color w:val="000000"/>
                <w:sz w:val="20"/>
                <w:szCs w:val="20"/>
                <w:lang w:val="de-DE" w:eastAsia="de-DE"/>
                <w14:ligatures w14:val="none"/>
              </w:rPr>
            </w:rPrChange>
          </w:rPr>
          <w:t> = 0; </w:t>
        </w:r>
        <w:r w:rsidRPr="00625FEA">
          <w:rPr>
            <w:rFonts w:ascii="Consolas" w:eastAsia="Times New Roman" w:hAnsi="Consolas" w:cs="Courier New"/>
            <w:color w:val="1F377F"/>
            <w:sz w:val="18"/>
            <w:szCs w:val="18"/>
            <w:lang w:eastAsia="de-DE"/>
            <w14:ligatures w14:val="none"/>
            <w:rPrChange w:id="1531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313" w:author="Manuel Hergenröder" w:date="2020-07-16T16:26:00Z">
              <w:rPr>
                <w:rFonts w:ascii="Consolas" w:eastAsia="Times New Roman" w:hAnsi="Consolas" w:cs="Courier New"/>
                <w:color w:val="000000"/>
                <w:sz w:val="20"/>
                <w:szCs w:val="20"/>
                <w:lang w:val="de-DE" w:eastAsia="de-DE"/>
                <w14:ligatures w14:val="none"/>
              </w:rPr>
            </w:rPrChange>
          </w:rPr>
          <w:t> &lt; </w:t>
        </w:r>
        <w:r w:rsidRPr="00625FEA">
          <w:rPr>
            <w:rFonts w:ascii="Consolas" w:eastAsia="Times New Roman" w:hAnsi="Consolas" w:cs="Courier New"/>
            <w:color w:val="0000FF"/>
            <w:sz w:val="18"/>
            <w:szCs w:val="18"/>
            <w:lang w:eastAsia="de-DE"/>
            <w14:ligatures w14:val="none"/>
            <w:rPrChange w:id="1531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315" w:author="Manuel Hergenröder" w:date="2020-07-16T16:26:00Z">
              <w:rPr>
                <w:rFonts w:ascii="Consolas" w:eastAsia="Times New Roman" w:hAnsi="Consolas" w:cs="Courier New"/>
                <w:color w:val="000000"/>
                <w:sz w:val="20"/>
                <w:szCs w:val="20"/>
                <w:lang w:val="de-DE" w:eastAsia="de-DE"/>
                <w14:ligatures w14:val="none"/>
              </w:rPr>
            </w:rPrChange>
          </w:rPr>
          <w:t>.audioEngine.fftDataMagnitudes.Length; </w:t>
        </w:r>
        <w:r w:rsidRPr="00625FEA">
          <w:rPr>
            <w:rFonts w:ascii="Consolas" w:eastAsia="Times New Roman" w:hAnsi="Consolas" w:cs="Courier New"/>
            <w:color w:val="1F377F"/>
            <w:sz w:val="18"/>
            <w:szCs w:val="18"/>
            <w:lang w:eastAsia="de-DE"/>
            <w14:ligatures w14:val="none"/>
            <w:rPrChange w:id="15316"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317" w:author="Manuel Hergenröder" w:date="2020-07-16T16:26:00Z">
              <w:rPr>
                <w:rFonts w:ascii="Consolas" w:eastAsia="Times New Roman" w:hAnsi="Consolas" w:cs="Courier New"/>
                <w:color w:val="000000"/>
                <w:sz w:val="20"/>
                <w:szCs w:val="20"/>
                <w:lang w:val="de-DE" w:eastAsia="de-DE"/>
                <w14:ligatures w14:val="none"/>
              </w:rPr>
            </w:rPrChange>
          </w:rPr>
          <w:t>++)</w:t>
        </w:r>
      </w:ins>
    </w:p>
    <w:p w14:paraId="45DD0F3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318" w:author="Manuel Hergenröder" w:date="2020-07-16T16:25:00Z"/>
          <w:rFonts w:ascii="Consolas" w:eastAsia="Times New Roman" w:hAnsi="Consolas" w:cs="Courier New"/>
          <w:color w:val="000000"/>
          <w:sz w:val="18"/>
          <w:szCs w:val="18"/>
          <w:lang w:eastAsia="de-DE"/>
          <w14:ligatures w14:val="none"/>
          <w:rPrChange w:id="15319" w:author="Manuel Hergenröder" w:date="2020-07-16T16:26:00Z">
            <w:rPr>
              <w:ins w:id="15320" w:author="Manuel Hergenröder" w:date="2020-07-16T16:25:00Z"/>
              <w:rFonts w:ascii="Consolas" w:eastAsia="Times New Roman" w:hAnsi="Consolas" w:cs="Courier New"/>
              <w:color w:val="000000"/>
              <w:sz w:val="20"/>
              <w:szCs w:val="20"/>
              <w:lang w:val="de-DE" w:eastAsia="de-DE"/>
              <w14:ligatures w14:val="none"/>
            </w:rPr>
          </w:rPrChange>
        </w:rPr>
      </w:pPr>
      <w:ins w:id="15321" w:author="Manuel Hergenröder" w:date="2020-07-16T16:25:00Z">
        <w:r w:rsidRPr="00625FEA">
          <w:rPr>
            <w:rFonts w:ascii="Consolas" w:eastAsia="Times New Roman" w:hAnsi="Consolas" w:cs="Courier New"/>
            <w:color w:val="000000"/>
            <w:sz w:val="18"/>
            <w:szCs w:val="18"/>
            <w:lang w:eastAsia="de-DE"/>
            <w14:ligatures w14:val="none"/>
            <w:rPrChange w:id="15322" w:author="Manuel Hergenröder" w:date="2020-07-16T16:26:00Z">
              <w:rPr>
                <w:rFonts w:ascii="Consolas" w:eastAsia="Times New Roman" w:hAnsi="Consolas" w:cs="Courier New"/>
                <w:color w:val="000000"/>
                <w:sz w:val="20"/>
                <w:szCs w:val="20"/>
                <w:lang w:val="de-DE" w:eastAsia="de-DE"/>
                <w14:ligatures w14:val="none"/>
              </w:rPr>
            </w:rPrChange>
          </w:rPr>
          <w:t>        {</w:t>
        </w:r>
      </w:ins>
    </w:p>
    <w:p w14:paraId="4C9D04E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323" w:author="Manuel Hergenröder" w:date="2020-07-16T16:25:00Z"/>
          <w:rFonts w:ascii="Consolas" w:eastAsia="Times New Roman" w:hAnsi="Consolas" w:cs="Courier New"/>
          <w:color w:val="000000"/>
          <w:sz w:val="18"/>
          <w:szCs w:val="18"/>
          <w:lang w:eastAsia="de-DE"/>
          <w14:ligatures w14:val="none"/>
          <w:rPrChange w:id="15324" w:author="Manuel Hergenröder" w:date="2020-07-16T16:26:00Z">
            <w:rPr>
              <w:ins w:id="15325" w:author="Manuel Hergenröder" w:date="2020-07-16T16:25:00Z"/>
              <w:rFonts w:ascii="Consolas" w:eastAsia="Times New Roman" w:hAnsi="Consolas" w:cs="Courier New"/>
              <w:color w:val="000000"/>
              <w:sz w:val="20"/>
              <w:szCs w:val="20"/>
              <w:lang w:val="de-DE" w:eastAsia="de-DE"/>
              <w14:ligatures w14:val="none"/>
            </w:rPr>
          </w:rPrChange>
        </w:rPr>
      </w:pPr>
      <w:ins w:id="15326" w:author="Manuel Hergenröder" w:date="2020-07-16T16:25:00Z">
        <w:r w:rsidRPr="00625FEA">
          <w:rPr>
            <w:rFonts w:ascii="Consolas" w:eastAsia="Times New Roman" w:hAnsi="Consolas" w:cs="Courier New"/>
            <w:color w:val="000000"/>
            <w:sz w:val="18"/>
            <w:szCs w:val="18"/>
            <w:lang w:eastAsia="de-DE"/>
            <w14:ligatures w14:val="none"/>
            <w:rPrChange w:id="1532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5328"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1532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330"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533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332"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15333" w:author="Manuel Hergenröder" w:date="2020-07-16T16:26:00Z">
              <w:rPr>
                <w:rFonts w:ascii="Consolas" w:eastAsia="Times New Roman" w:hAnsi="Consolas" w:cs="Courier New"/>
                <w:color w:val="000000"/>
                <w:sz w:val="20"/>
                <w:szCs w:val="20"/>
                <w:lang w:val="de-DE" w:eastAsia="de-DE"/>
                <w14:ligatures w14:val="none"/>
              </w:rPr>
            </w:rPrChange>
          </w:rPr>
          <w:t> = 0; </w:t>
        </w:r>
        <w:r w:rsidRPr="00625FEA">
          <w:rPr>
            <w:rFonts w:ascii="Consolas" w:eastAsia="Times New Roman" w:hAnsi="Consolas" w:cs="Courier New"/>
            <w:color w:val="1F377F"/>
            <w:sz w:val="18"/>
            <w:szCs w:val="18"/>
            <w:lang w:eastAsia="de-DE"/>
            <w14:ligatures w14:val="none"/>
            <w:rPrChange w:id="15334"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15335" w:author="Manuel Hergenröder" w:date="2020-07-16T16:26:00Z">
              <w:rPr>
                <w:rFonts w:ascii="Consolas" w:eastAsia="Times New Roman" w:hAnsi="Consolas" w:cs="Courier New"/>
                <w:color w:val="000000"/>
                <w:sz w:val="20"/>
                <w:szCs w:val="20"/>
                <w:lang w:val="de-DE" w:eastAsia="de-DE"/>
                <w14:ligatures w14:val="none"/>
              </w:rPr>
            </w:rPrChange>
          </w:rPr>
          <w:t> &lt; </w:t>
        </w:r>
        <w:r w:rsidRPr="00625FEA">
          <w:rPr>
            <w:rFonts w:ascii="Consolas" w:eastAsia="Times New Roman" w:hAnsi="Consolas" w:cs="Courier New"/>
            <w:color w:val="0000FF"/>
            <w:sz w:val="18"/>
            <w:szCs w:val="18"/>
            <w:lang w:eastAsia="de-DE"/>
            <w14:ligatures w14:val="none"/>
            <w:rPrChange w:id="1533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337" w:author="Manuel Hergenröder" w:date="2020-07-16T16:26:00Z">
              <w:rPr>
                <w:rFonts w:ascii="Consolas" w:eastAsia="Times New Roman" w:hAnsi="Consolas" w:cs="Courier New"/>
                <w:color w:val="000000"/>
                <w:sz w:val="20"/>
                <w:szCs w:val="20"/>
                <w:lang w:val="de-DE" w:eastAsia="de-DE"/>
                <w14:ligatures w14:val="none"/>
              </w:rPr>
            </w:rPrChange>
          </w:rPr>
          <w:t>.audioEngine.fftDataMagnitudes[</w:t>
        </w:r>
        <w:r w:rsidRPr="00625FEA">
          <w:rPr>
            <w:rFonts w:ascii="Consolas" w:eastAsia="Times New Roman" w:hAnsi="Consolas" w:cs="Courier New"/>
            <w:color w:val="1F377F"/>
            <w:sz w:val="18"/>
            <w:szCs w:val="18"/>
            <w:lang w:eastAsia="de-DE"/>
            <w14:ligatures w14:val="none"/>
            <w:rPrChange w:id="15338"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339" w:author="Manuel Hergenröder" w:date="2020-07-16T16:26:00Z">
              <w:rPr>
                <w:rFonts w:ascii="Consolas" w:eastAsia="Times New Roman" w:hAnsi="Consolas" w:cs="Courier New"/>
                <w:color w:val="000000"/>
                <w:sz w:val="20"/>
                <w:szCs w:val="20"/>
                <w:lang w:val="de-DE" w:eastAsia="de-DE"/>
                <w14:ligatures w14:val="none"/>
              </w:rPr>
            </w:rPrChange>
          </w:rPr>
          <w:t>].Length; </w:t>
        </w:r>
        <w:r w:rsidRPr="00625FEA">
          <w:rPr>
            <w:rFonts w:ascii="Consolas" w:eastAsia="Times New Roman" w:hAnsi="Consolas" w:cs="Courier New"/>
            <w:color w:val="1F377F"/>
            <w:sz w:val="18"/>
            <w:szCs w:val="18"/>
            <w:lang w:eastAsia="de-DE"/>
            <w14:ligatures w14:val="none"/>
            <w:rPrChange w:id="15340"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15341" w:author="Manuel Hergenröder" w:date="2020-07-16T16:26:00Z">
              <w:rPr>
                <w:rFonts w:ascii="Consolas" w:eastAsia="Times New Roman" w:hAnsi="Consolas" w:cs="Courier New"/>
                <w:color w:val="000000"/>
                <w:sz w:val="20"/>
                <w:szCs w:val="20"/>
                <w:lang w:val="de-DE" w:eastAsia="de-DE"/>
                <w14:ligatures w14:val="none"/>
              </w:rPr>
            </w:rPrChange>
          </w:rPr>
          <w:t>++)</w:t>
        </w:r>
      </w:ins>
    </w:p>
    <w:p w14:paraId="3ED2B31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342" w:author="Manuel Hergenröder" w:date="2020-07-16T16:25:00Z"/>
          <w:rFonts w:ascii="Consolas" w:eastAsia="Times New Roman" w:hAnsi="Consolas" w:cs="Courier New"/>
          <w:color w:val="000000"/>
          <w:sz w:val="18"/>
          <w:szCs w:val="18"/>
          <w:lang w:eastAsia="de-DE"/>
          <w14:ligatures w14:val="none"/>
          <w:rPrChange w:id="15343" w:author="Manuel Hergenröder" w:date="2020-07-16T16:26:00Z">
            <w:rPr>
              <w:ins w:id="15344" w:author="Manuel Hergenröder" w:date="2020-07-16T16:25:00Z"/>
              <w:rFonts w:ascii="Consolas" w:eastAsia="Times New Roman" w:hAnsi="Consolas" w:cs="Courier New"/>
              <w:color w:val="000000"/>
              <w:sz w:val="20"/>
              <w:szCs w:val="20"/>
              <w:lang w:val="de-DE" w:eastAsia="de-DE"/>
              <w14:ligatures w14:val="none"/>
            </w:rPr>
          </w:rPrChange>
        </w:rPr>
      </w:pPr>
      <w:ins w:id="15345" w:author="Manuel Hergenröder" w:date="2020-07-16T16:25:00Z">
        <w:r w:rsidRPr="00625FEA">
          <w:rPr>
            <w:rFonts w:ascii="Consolas" w:eastAsia="Times New Roman" w:hAnsi="Consolas" w:cs="Courier New"/>
            <w:color w:val="000000"/>
            <w:sz w:val="18"/>
            <w:szCs w:val="18"/>
            <w:lang w:eastAsia="de-DE"/>
            <w14:ligatures w14:val="none"/>
            <w:rPrChange w:id="15346" w:author="Manuel Hergenröder" w:date="2020-07-16T16:26:00Z">
              <w:rPr>
                <w:rFonts w:ascii="Consolas" w:eastAsia="Times New Roman" w:hAnsi="Consolas" w:cs="Courier New"/>
                <w:color w:val="000000"/>
                <w:sz w:val="20"/>
                <w:szCs w:val="20"/>
                <w:lang w:val="de-DE" w:eastAsia="de-DE"/>
                <w14:ligatures w14:val="none"/>
              </w:rPr>
            </w:rPrChange>
          </w:rPr>
          <w:t>            {</w:t>
        </w:r>
      </w:ins>
    </w:p>
    <w:p w14:paraId="342C6B2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347" w:author="Manuel Hergenröder" w:date="2020-07-16T16:25:00Z"/>
          <w:rFonts w:ascii="Consolas" w:eastAsia="Times New Roman" w:hAnsi="Consolas" w:cs="Courier New"/>
          <w:color w:val="000000"/>
          <w:sz w:val="18"/>
          <w:szCs w:val="18"/>
          <w:lang w:eastAsia="de-DE"/>
          <w14:ligatures w14:val="none"/>
          <w:rPrChange w:id="15348" w:author="Manuel Hergenröder" w:date="2020-07-16T16:26:00Z">
            <w:rPr>
              <w:ins w:id="15349" w:author="Manuel Hergenröder" w:date="2020-07-16T16:25:00Z"/>
              <w:rFonts w:ascii="Consolas" w:eastAsia="Times New Roman" w:hAnsi="Consolas" w:cs="Courier New"/>
              <w:color w:val="000000"/>
              <w:sz w:val="20"/>
              <w:szCs w:val="20"/>
              <w:lang w:val="de-DE" w:eastAsia="de-DE"/>
              <w14:ligatures w14:val="none"/>
            </w:rPr>
          </w:rPrChange>
        </w:rPr>
      </w:pPr>
      <w:ins w:id="15350" w:author="Manuel Hergenröder" w:date="2020-07-16T16:25:00Z">
        <w:r w:rsidRPr="00625FEA">
          <w:rPr>
            <w:rFonts w:ascii="Consolas" w:eastAsia="Times New Roman" w:hAnsi="Consolas" w:cs="Courier New"/>
            <w:color w:val="000000"/>
            <w:sz w:val="18"/>
            <w:szCs w:val="18"/>
            <w:lang w:eastAsia="de-DE"/>
            <w14:ligatures w14:val="none"/>
            <w:rPrChange w:id="1535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352"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1535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354" w:author="Manuel Hergenröder" w:date="2020-07-16T16:26:00Z">
              <w:rPr>
                <w:rFonts w:ascii="Consolas" w:eastAsia="Times New Roman" w:hAnsi="Consolas" w:cs="Courier New"/>
                <w:color w:val="1F377F"/>
                <w:sz w:val="20"/>
                <w:szCs w:val="20"/>
                <w:lang w:val="de-DE" w:eastAsia="de-DE"/>
                <w14:ligatures w14:val="none"/>
              </w:rPr>
            </w:rPrChange>
          </w:rPr>
          <w:t>value</w:t>
        </w:r>
        <w:r w:rsidRPr="00625FEA">
          <w:rPr>
            <w:rFonts w:ascii="Consolas" w:eastAsia="Times New Roman" w:hAnsi="Consolas" w:cs="Courier New"/>
            <w:color w:val="000000"/>
            <w:sz w:val="18"/>
            <w:szCs w:val="18"/>
            <w:lang w:eastAsia="de-DE"/>
            <w14:ligatures w14:val="none"/>
            <w:rPrChange w:id="15355"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5356"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1535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535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359" w:author="Manuel Hergenröder" w:date="2020-07-16T16:26:00Z">
              <w:rPr>
                <w:rFonts w:ascii="Consolas" w:eastAsia="Times New Roman" w:hAnsi="Consolas" w:cs="Courier New"/>
                <w:color w:val="000000"/>
                <w:sz w:val="20"/>
                <w:szCs w:val="20"/>
                <w:lang w:val="de-DE" w:eastAsia="de-DE"/>
                <w14:ligatures w14:val="none"/>
              </w:rPr>
            </w:rPrChange>
          </w:rPr>
          <w:t>.audioEngine.fftDataMagnitudes[</w:t>
        </w:r>
        <w:r w:rsidRPr="00625FEA">
          <w:rPr>
            <w:rFonts w:ascii="Consolas" w:eastAsia="Times New Roman" w:hAnsi="Consolas" w:cs="Courier New"/>
            <w:color w:val="1F377F"/>
            <w:sz w:val="18"/>
            <w:szCs w:val="18"/>
            <w:lang w:eastAsia="de-DE"/>
            <w14:ligatures w14:val="none"/>
            <w:rPrChange w:id="15360"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36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5362" w:author="Manuel Hergenröder" w:date="2020-07-16T16:26:00Z">
              <w:rPr>
                <w:rFonts w:ascii="Consolas" w:eastAsia="Times New Roman" w:hAnsi="Consolas" w:cs="Courier New"/>
                <w:color w:val="1F377F"/>
                <w:sz w:val="20"/>
                <w:szCs w:val="20"/>
                <w:lang w:val="de-DE" w:eastAsia="de-DE"/>
                <w14:ligatures w14:val="none"/>
              </w:rPr>
            </w:rPrChange>
          </w:rPr>
          <w:t>j</w:t>
        </w:r>
        <w:r w:rsidRPr="00625FEA">
          <w:rPr>
            <w:rFonts w:ascii="Consolas" w:eastAsia="Times New Roman" w:hAnsi="Consolas" w:cs="Courier New"/>
            <w:color w:val="000000"/>
            <w:sz w:val="18"/>
            <w:szCs w:val="18"/>
            <w:lang w:eastAsia="de-DE"/>
            <w14:ligatures w14:val="none"/>
            <w:rPrChange w:id="15363"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536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365" w:author="Manuel Hergenröder" w:date="2020-07-16T16:26:00Z">
              <w:rPr>
                <w:rFonts w:ascii="Consolas" w:eastAsia="Times New Roman" w:hAnsi="Consolas" w:cs="Courier New"/>
                <w:color w:val="000000"/>
                <w:sz w:val="20"/>
                <w:szCs w:val="20"/>
                <w:lang w:val="de-DE" w:eastAsia="de-DE"/>
                <w14:ligatures w14:val="none"/>
              </w:rPr>
            </w:rPrChange>
          </w:rPr>
          <w:t>.fftScalingFactor;</w:t>
        </w:r>
      </w:ins>
    </w:p>
    <w:p w14:paraId="2717275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366" w:author="Manuel Hergenröder" w:date="2020-07-16T16:25:00Z"/>
          <w:rFonts w:ascii="Consolas" w:eastAsia="Times New Roman" w:hAnsi="Consolas" w:cs="Courier New"/>
          <w:color w:val="000000"/>
          <w:sz w:val="18"/>
          <w:szCs w:val="18"/>
          <w:lang w:eastAsia="de-DE"/>
          <w14:ligatures w14:val="none"/>
          <w:rPrChange w:id="15367" w:author="Manuel Hergenröder" w:date="2020-07-16T16:26:00Z">
            <w:rPr>
              <w:ins w:id="15368" w:author="Manuel Hergenröder" w:date="2020-07-16T16:25:00Z"/>
              <w:rFonts w:ascii="Consolas" w:eastAsia="Times New Roman" w:hAnsi="Consolas" w:cs="Courier New"/>
              <w:color w:val="000000"/>
              <w:sz w:val="20"/>
              <w:szCs w:val="20"/>
              <w:lang w:val="de-DE" w:eastAsia="de-DE"/>
              <w14:ligatures w14:val="none"/>
            </w:rPr>
          </w:rPrChange>
        </w:rPr>
      </w:pPr>
      <w:ins w:id="15369" w:author="Manuel Hergenröder" w:date="2020-07-16T16:25:00Z">
        <w:r w:rsidRPr="00625FEA">
          <w:rPr>
            <w:rFonts w:ascii="Consolas" w:eastAsia="Times New Roman" w:hAnsi="Consolas" w:cs="Courier New"/>
            <w:color w:val="000000"/>
            <w:sz w:val="18"/>
            <w:szCs w:val="18"/>
            <w:lang w:eastAsia="de-DE"/>
            <w14:ligatures w14:val="none"/>
            <w:rPrChange w:id="1537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5371"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1537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373" w:author="Manuel Hergenröder" w:date="2020-07-16T16:26:00Z">
              <w:rPr>
                <w:rFonts w:ascii="Consolas" w:eastAsia="Times New Roman" w:hAnsi="Consolas" w:cs="Courier New"/>
                <w:color w:val="1F377F"/>
                <w:sz w:val="20"/>
                <w:szCs w:val="20"/>
                <w:lang w:val="de-DE" w:eastAsia="de-DE"/>
                <w14:ligatures w14:val="none"/>
              </w:rPr>
            </w:rPrChange>
          </w:rPr>
          <w:t>value</w:t>
        </w:r>
        <w:r w:rsidRPr="00625FEA">
          <w:rPr>
            <w:rFonts w:ascii="Consolas" w:eastAsia="Times New Roman" w:hAnsi="Consolas" w:cs="Courier New"/>
            <w:color w:val="000000"/>
            <w:sz w:val="18"/>
            <w:szCs w:val="18"/>
            <w:lang w:eastAsia="de-DE"/>
            <w14:ligatures w14:val="none"/>
            <w:rPrChange w:id="15374" w:author="Manuel Hergenröder" w:date="2020-07-16T16:26:00Z">
              <w:rPr>
                <w:rFonts w:ascii="Consolas" w:eastAsia="Times New Roman" w:hAnsi="Consolas" w:cs="Courier New"/>
                <w:color w:val="000000"/>
                <w:sz w:val="20"/>
                <w:szCs w:val="20"/>
                <w:lang w:val="de-DE" w:eastAsia="de-DE"/>
                <w14:ligatures w14:val="none"/>
              </w:rPr>
            </w:rPrChange>
          </w:rPr>
          <w:t> &gt; </w:t>
        </w:r>
        <w:r w:rsidRPr="00625FEA">
          <w:rPr>
            <w:rFonts w:ascii="Consolas" w:eastAsia="Times New Roman" w:hAnsi="Consolas" w:cs="Courier New"/>
            <w:color w:val="0000FF"/>
            <w:sz w:val="18"/>
            <w:szCs w:val="18"/>
            <w:lang w:eastAsia="de-DE"/>
            <w14:ligatures w14:val="none"/>
            <w:rPrChange w:id="1537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376" w:author="Manuel Hergenröder" w:date="2020-07-16T16:26:00Z">
              <w:rPr>
                <w:rFonts w:ascii="Consolas" w:eastAsia="Times New Roman" w:hAnsi="Consolas" w:cs="Courier New"/>
                <w:color w:val="000000"/>
                <w:sz w:val="20"/>
                <w:szCs w:val="20"/>
                <w:lang w:val="de-DE" w:eastAsia="de-DE"/>
                <w14:ligatures w14:val="none"/>
              </w:rPr>
            </w:rPrChange>
          </w:rPr>
          <w:t>.maxPeakValue)</w:t>
        </w:r>
      </w:ins>
    </w:p>
    <w:p w14:paraId="3E4DC1C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377" w:author="Manuel Hergenröder" w:date="2020-07-16T16:25:00Z"/>
          <w:rFonts w:ascii="Consolas" w:eastAsia="Times New Roman" w:hAnsi="Consolas" w:cs="Courier New"/>
          <w:color w:val="000000"/>
          <w:sz w:val="18"/>
          <w:szCs w:val="18"/>
          <w:lang w:eastAsia="de-DE"/>
          <w14:ligatures w14:val="none"/>
          <w:rPrChange w:id="15378" w:author="Manuel Hergenröder" w:date="2020-07-16T16:26:00Z">
            <w:rPr>
              <w:ins w:id="15379" w:author="Manuel Hergenröder" w:date="2020-07-16T16:25:00Z"/>
              <w:rFonts w:ascii="Consolas" w:eastAsia="Times New Roman" w:hAnsi="Consolas" w:cs="Courier New"/>
              <w:color w:val="000000"/>
              <w:sz w:val="20"/>
              <w:szCs w:val="20"/>
              <w:lang w:val="de-DE" w:eastAsia="de-DE"/>
              <w14:ligatures w14:val="none"/>
            </w:rPr>
          </w:rPrChange>
        </w:rPr>
      </w:pPr>
      <w:ins w:id="15380" w:author="Manuel Hergenröder" w:date="2020-07-16T16:25:00Z">
        <w:r w:rsidRPr="00625FEA">
          <w:rPr>
            <w:rFonts w:ascii="Consolas" w:eastAsia="Times New Roman" w:hAnsi="Consolas" w:cs="Courier New"/>
            <w:color w:val="000000"/>
            <w:sz w:val="18"/>
            <w:szCs w:val="18"/>
            <w:lang w:eastAsia="de-DE"/>
            <w14:ligatures w14:val="none"/>
            <w:rPrChange w:id="1538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38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383" w:author="Manuel Hergenröder" w:date="2020-07-16T16:26:00Z">
              <w:rPr>
                <w:rFonts w:ascii="Consolas" w:eastAsia="Times New Roman" w:hAnsi="Consolas" w:cs="Courier New"/>
                <w:color w:val="000000"/>
                <w:sz w:val="20"/>
                <w:szCs w:val="20"/>
                <w:lang w:val="de-DE" w:eastAsia="de-DE"/>
                <w14:ligatures w14:val="none"/>
              </w:rPr>
            </w:rPrChange>
          </w:rPr>
          <w:t>.maxPeakValue = </w:t>
        </w:r>
        <w:r w:rsidRPr="00625FEA">
          <w:rPr>
            <w:rFonts w:ascii="Consolas" w:eastAsia="Times New Roman" w:hAnsi="Consolas" w:cs="Courier New"/>
            <w:color w:val="1F377F"/>
            <w:sz w:val="18"/>
            <w:szCs w:val="18"/>
            <w:lang w:eastAsia="de-DE"/>
            <w14:ligatures w14:val="none"/>
            <w:rPrChange w:id="15384" w:author="Manuel Hergenröder" w:date="2020-07-16T16:26:00Z">
              <w:rPr>
                <w:rFonts w:ascii="Consolas" w:eastAsia="Times New Roman" w:hAnsi="Consolas" w:cs="Courier New"/>
                <w:color w:val="1F377F"/>
                <w:sz w:val="20"/>
                <w:szCs w:val="20"/>
                <w:lang w:val="de-DE" w:eastAsia="de-DE"/>
                <w14:ligatures w14:val="none"/>
              </w:rPr>
            </w:rPrChange>
          </w:rPr>
          <w:t>value</w:t>
        </w:r>
        <w:r w:rsidRPr="00625FEA">
          <w:rPr>
            <w:rFonts w:ascii="Consolas" w:eastAsia="Times New Roman" w:hAnsi="Consolas" w:cs="Courier New"/>
            <w:color w:val="000000"/>
            <w:sz w:val="18"/>
            <w:szCs w:val="18"/>
            <w:lang w:eastAsia="de-DE"/>
            <w14:ligatures w14:val="none"/>
            <w:rPrChange w:id="15385" w:author="Manuel Hergenröder" w:date="2020-07-16T16:26:00Z">
              <w:rPr>
                <w:rFonts w:ascii="Consolas" w:eastAsia="Times New Roman" w:hAnsi="Consolas" w:cs="Courier New"/>
                <w:color w:val="000000"/>
                <w:sz w:val="20"/>
                <w:szCs w:val="20"/>
                <w:lang w:val="de-DE" w:eastAsia="de-DE"/>
                <w14:ligatures w14:val="none"/>
              </w:rPr>
            </w:rPrChange>
          </w:rPr>
          <w:t>;</w:t>
        </w:r>
      </w:ins>
    </w:p>
    <w:p w14:paraId="480EA79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386" w:author="Manuel Hergenröder" w:date="2020-07-16T16:25:00Z"/>
          <w:rFonts w:ascii="Consolas" w:eastAsia="Times New Roman" w:hAnsi="Consolas" w:cs="Courier New"/>
          <w:color w:val="000000"/>
          <w:sz w:val="18"/>
          <w:szCs w:val="18"/>
          <w:lang w:eastAsia="de-DE"/>
          <w14:ligatures w14:val="none"/>
          <w:rPrChange w:id="15387" w:author="Manuel Hergenröder" w:date="2020-07-16T16:26:00Z">
            <w:rPr>
              <w:ins w:id="15388" w:author="Manuel Hergenröder" w:date="2020-07-16T16:25:00Z"/>
              <w:rFonts w:ascii="Consolas" w:eastAsia="Times New Roman" w:hAnsi="Consolas" w:cs="Courier New"/>
              <w:color w:val="000000"/>
              <w:sz w:val="20"/>
              <w:szCs w:val="20"/>
              <w:lang w:val="de-DE" w:eastAsia="de-DE"/>
              <w14:ligatures w14:val="none"/>
            </w:rPr>
          </w:rPrChange>
        </w:rPr>
      </w:pPr>
      <w:ins w:id="15389" w:author="Manuel Hergenröder" w:date="2020-07-16T16:25:00Z">
        <w:r w:rsidRPr="00625FEA">
          <w:rPr>
            <w:rFonts w:ascii="Consolas" w:eastAsia="Times New Roman" w:hAnsi="Consolas" w:cs="Courier New"/>
            <w:color w:val="000000"/>
            <w:sz w:val="18"/>
            <w:szCs w:val="18"/>
            <w:lang w:eastAsia="de-DE"/>
            <w14:ligatures w14:val="none"/>
            <w:rPrChange w:id="15390" w:author="Manuel Hergenröder" w:date="2020-07-16T16:26:00Z">
              <w:rPr>
                <w:rFonts w:ascii="Consolas" w:eastAsia="Times New Roman" w:hAnsi="Consolas" w:cs="Courier New"/>
                <w:color w:val="000000"/>
                <w:sz w:val="20"/>
                <w:szCs w:val="20"/>
                <w:lang w:val="de-DE" w:eastAsia="de-DE"/>
                <w14:ligatures w14:val="none"/>
              </w:rPr>
            </w:rPrChange>
          </w:rPr>
          <w:t>            }</w:t>
        </w:r>
      </w:ins>
    </w:p>
    <w:p w14:paraId="7540E2B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391" w:author="Manuel Hergenröder" w:date="2020-07-16T16:25:00Z"/>
          <w:rFonts w:ascii="Consolas" w:eastAsia="Times New Roman" w:hAnsi="Consolas" w:cs="Courier New"/>
          <w:color w:val="000000"/>
          <w:sz w:val="18"/>
          <w:szCs w:val="18"/>
          <w:lang w:eastAsia="de-DE"/>
          <w14:ligatures w14:val="none"/>
          <w:rPrChange w:id="15392" w:author="Manuel Hergenröder" w:date="2020-07-16T16:26:00Z">
            <w:rPr>
              <w:ins w:id="15393" w:author="Manuel Hergenröder" w:date="2020-07-16T16:25:00Z"/>
              <w:rFonts w:ascii="Consolas" w:eastAsia="Times New Roman" w:hAnsi="Consolas" w:cs="Courier New"/>
              <w:color w:val="000000"/>
              <w:sz w:val="20"/>
              <w:szCs w:val="20"/>
              <w:lang w:val="de-DE" w:eastAsia="de-DE"/>
              <w14:ligatures w14:val="none"/>
            </w:rPr>
          </w:rPrChange>
        </w:rPr>
      </w:pPr>
      <w:ins w:id="15394" w:author="Manuel Hergenröder" w:date="2020-07-16T16:25:00Z">
        <w:r w:rsidRPr="00625FEA">
          <w:rPr>
            <w:rFonts w:ascii="Consolas" w:eastAsia="Times New Roman" w:hAnsi="Consolas" w:cs="Courier New"/>
            <w:color w:val="000000"/>
            <w:sz w:val="18"/>
            <w:szCs w:val="18"/>
            <w:lang w:eastAsia="de-DE"/>
            <w14:ligatures w14:val="none"/>
            <w:rPrChange w:id="15395" w:author="Manuel Hergenröder" w:date="2020-07-16T16:26:00Z">
              <w:rPr>
                <w:rFonts w:ascii="Consolas" w:eastAsia="Times New Roman" w:hAnsi="Consolas" w:cs="Courier New"/>
                <w:color w:val="000000"/>
                <w:sz w:val="20"/>
                <w:szCs w:val="20"/>
                <w:lang w:val="de-DE" w:eastAsia="de-DE"/>
                <w14:ligatures w14:val="none"/>
              </w:rPr>
            </w:rPrChange>
          </w:rPr>
          <w:t>        }</w:t>
        </w:r>
      </w:ins>
    </w:p>
    <w:p w14:paraId="5547490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396" w:author="Manuel Hergenröder" w:date="2020-07-16T16:25:00Z"/>
          <w:rFonts w:ascii="Consolas" w:eastAsia="Times New Roman" w:hAnsi="Consolas" w:cs="Courier New"/>
          <w:color w:val="000000"/>
          <w:sz w:val="18"/>
          <w:szCs w:val="18"/>
          <w:lang w:eastAsia="de-DE"/>
          <w14:ligatures w14:val="none"/>
          <w:rPrChange w:id="15397" w:author="Manuel Hergenröder" w:date="2020-07-16T16:26:00Z">
            <w:rPr>
              <w:ins w:id="15398" w:author="Manuel Hergenröder" w:date="2020-07-16T16:25:00Z"/>
              <w:rFonts w:ascii="Consolas" w:eastAsia="Times New Roman" w:hAnsi="Consolas" w:cs="Courier New"/>
              <w:color w:val="000000"/>
              <w:sz w:val="20"/>
              <w:szCs w:val="20"/>
              <w:lang w:val="de-DE" w:eastAsia="de-DE"/>
              <w14:ligatures w14:val="none"/>
            </w:rPr>
          </w:rPrChange>
        </w:rPr>
      </w:pPr>
      <w:ins w:id="15399" w:author="Manuel Hergenröder" w:date="2020-07-16T16:25:00Z">
        <w:r w:rsidRPr="00625FEA">
          <w:rPr>
            <w:rFonts w:ascii="Consolas" w:eastAsia="Times New Roman" w:hAnsi="Consolas" w:cs="Courier New"/>
            <w:color w:val="000000"/>
            <w:sz w:val="18"/>
            <w:szCs w:val="18"/>
            <w:lang w:eastAsia="de-DE"/>
            <w14:ligatures w14:val="none"/>
            <w:rPrChange w:id="15400" w:author="Manuel Hergenröder" w:date="2020-07-16T16:26:00Z">
              <w:rPr>
                <w:rFonts w:ascii="Consolas" w:eastAsia="Times New Roman" w:hAnsi="Consolas" w:cs="Courier New"/>
                <w:color w:val="000000"/>
                <w:sz w:val="20"/>
                <w:szCs w:val="20"/>
                <w:lang w:val="de-DE" w:eastAsia="de-DE"/>
                <w14:ligatures w14:val="none"/>
              </w:rPr>
            </w:rPrChange>
          </w:rPr>
          <w:t>    }</w:t>
        </w:r>
      </w:ins>
    </w:p>
    <w:p w14:paraId="2ACA29D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401" w:author="Manuel Hergenröder" w:date="2020-07-16T16:25:00Z"/>
          <w:rFonts w:ascii="Consolas" w:eastAsia="Times New Roman" w:hAnsi="Consolas" w:cs="Courier New"/>
          <w:color w:val="000000"/>
          <w:sz w:val="18"/>
          <w:szCs w:val="18"/>
          <w:lang w:eastAsia="de-DE"/>
          <w14:ligatures w14:val="none"/>
          <w:rPrChange w:id="15402" w:author="Manuel Hergenröder" w:date="2020-07-16T16:26:00Z">
            <w:rPr>
              <w:ins w:id="15403" w:author="Manuel Hergenröder" w:date="2020-07-16T16:25:00Z"/>
              <w:rFonts w:ascii="Consolas" w:eastAsia="Times New Roman" w:hAnsi="Consolas" w:cs="Courier New"/>
              <w:color w:val="000000"/>
              <w:sz w:val="20"/>
              <w:szCs w:val="20"/>
              <w:lang w:val="de-DE" w:eastAsia="de-DE"/>
              <w14:ligatures w14:val="none"/>
            </w:rPr>
          </w:rPrChange>
        </w:rPr>
      </w:pPr>
      <w:ins w:id="15404" w:author="Manuel Hergenröder" w:date="2020-07-16T16:25:00Z">
        <w:r w:rsidRPr="00625FEA">
          <w:rPr>
            <w:rFonts w:ascii="Consolas" w:eastAsia="Times New Roman" w:hAnsi="Consolas" w:cs="Courier New"/>
            <w:color w:val="000000"/>
            <w:sz w:val="18"/>
            <w:szCs w:val="18"/>
            <w:lang w:eastAsia="de-DE"/>
            <w14:ligatures w14:val="none"/>
            <w:rPrChange w:id="1540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406"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407"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408"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28B4578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409" w:author="Manuel Hergenröder" w:date="2020-07-16T16:25:00Z"/>
          <w:rFonts w:ascii="Consolas" w:eastAsia="Times New Roman" w:hAnsi="Consolas" w:cs="Courier New"/>
          <w:color w:val="000000"/>
          <w:sz w:val="18"/>
          <w:szCs w:val="18"/>
          <w:lang w:eastAsia="de-DE"/>
          <w14:ligatures w14:val="none"/>
          <w:rPrChange w:id="15410" w:author="Manuel Hergenröder" w:date="2020-07-16T16:26:00Z">
            <w:rPr>
              <w:ins w:id="15411" w:author="Manuel Hergenröder" w:date="2020-07-16T16:25:00Z"/>
              <w:rFonts w:ascii="Consolas" w:eastAsia="Times New Roman" w:hAnsi="Consolas" w:cs="Courier New"/>
              <w:color w:val="000000"/>
              <w:sz w:val="20"/>
              <w:szCs w:val="20"/>
              <w:lang w:val="de-DE" w:eastAsia="de-DE"/>
              <w14:ligatures w14:val="none"/>
            </w:rPr>
          </w:rPrChange>
        </w:rPr>
      </w:pPr>
      <w:ins w:id="15412" w:author="Manuel Hergenröder" w:date="2020-07-16T16:25:00Z">
        <w:r w:rsidRPr="00625FEA">
          <w:rPr>
            <w:rFonts w:ascii="Consolas" w:eastAsia="Times New Roman" w:hAnsi="Consolas" w:cs="Courier New"/>
            <w:color w:val="000000"/>
            <w:sz w:val="18"/>
            <w:szCs w:val="18"/>
            <w:lang w:eastAsia="de-DE"/>
            <w14:ligatures w14:val="none"/>
            <w:rPrChange w:id="1541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414"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415" w:author="Manuel Hergenröder" w:date="2020-07-16T16:26:00Z">
              <w:rPr>
                <w:rFonts w:ascii="Consolas" w:eastAsia="Times New Roman" w:hAnsi="Consolas" w:cs="Courier New"/>
                <w:color w:val="008000"/>
                <w:sz w:val="20"/>
                <w:szCs w:val="20"/>
                <w:lang w:val="de-DE" w:eastAsia="de-DE"/>
                <w14:ligatures w14:val="none"/>
              </w:rPr>
            </w:rPrChange>
          </w:rPr>
          <w:t> Check if provided peak value is higher than current peak value and sets accordingly</w:t>
        </w:r>
      </w:ins>
    </w:p>
    <w:p w14:paraId="298EACE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416" w:author="Manuel Hergenröder" w:date="2020-07-16T16:25:00Z"/>
          <w:rFonts w:ascii="Consolas" w:eastAsia="Times New Roman" w:hAnsi="Consolas" w:cs="Courier New"/>
          <w:color w:val="000000"/>
          <w:sz w:val="18"/>
          <w:szCs w:val="18"/>
          <w:lang w:eastAsia="de-DE"/>
          <w14:ligatures w14:val="none"/>
          <w:rPrChange w:id="15417" w:author="Manuel Hergenröder" w:date="2020-07-16T16:26:00Z">
            <w:rPr>
              <w:ins w:id="15418" w:author="Manuel Hergenröder" w:date="2020-07-16T16:25:00Z"/>
              <w:rFonts w:ascii="Consolas" w:eastAsia="Times New Roman" w:hAnsi="Consolas" w:cs="Courier New"/>
              <w:color w:val="000000"/>
              <w:sz w:val="20"/>
              <w:szCs w:val="20"/>
              <w:lang w:val="de-DE" w:eastAsia="de-DE"/>
              <w14:ligatures w14:val="none"/>
            </w:rPr>
          </w:rPrChange>
        </w:rPr>
      </w:pPr>
      <w:ins w:id="15419" w:author="Manuel Hergenröder" w:date="2020-07-16T16:25:00Z">
        <w:r w:rsidRPr="00625FEA">
          <w:rPr>
            <w:rFonts w:ascii="Consolas" w:eastAsia="Times New Roman" w:hAnsi="Consolas" w:cs="Courier New"/>
            <w:color w:val="000000"/>
            <w:sz w:val="18"/>
            <w:szCs w:val="18"/>
            <w:lang w:eastAsia="de-DE"/>
            <w14:ligatures w14:val="none"/>
            <w:rPrChange w:id="1542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421"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422"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423"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618B47F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424" w:author="Manuel Hergenröder" w:date="2020-07-16T16:25:00Z"/>
          <w:rFonts w:ascii="Consolas" w:eastAsia="Times New Roman" w:hAnsi="Consolas" w:cs="Courier New"/>
          <w:color w:val="000000"/>
          <w:sz w:val="18"/>
          <w:szCs w:val="18"/>
          <w:lang w:eastAsia="de-DE"/>
          <w14:ligatures w14:val="none"/>
          <w:rPrChange w:id="15425" w:author="Manuel Hergenröder" w:date="2020-07-16T16:26:00Z">
            <w:rPr>
              <w:ins w:id="15426" w:author="Manuel Hergenröder" w:date="2020-07-16T16:25:00Z"/>
              <w:rFonts w:ascii="Consolas" w:eastAsia="Times New Roman" w:hAnsi="Consolas" w:cs="Courier New"/>
              <w:color w:val="000000"/>
              <w:sz w:val="20"/>
              <w:szCs w:val="20"/>
              <w:lang w:val="de-DE" w:eastAsia="de-DE"/>
              <w14:ligatures w14:val="none"/>
            </w:rPr>
          </w:rPrChange>
        </w:rPr>
      </w:pPr>
      <w:ins w:id="15427" w:author="Manuel Hergenröder" w:date="2020-07-16T16:25:00Z">
        <w:r w:rsidRPr="00625FEA">
          <w:rPr>
            <w:rFonts w:ascii="Consolas" w:eastAsia="Times New Roman" w:hAnsi="Consolas" w:cs="Courier New"/>
            <w:color w:val="000000"/>
            <w:sz w:val="18"/>
            <w:szCs w:val="18"/>
            <w:lang w:eastAsia="de-DE"/>
            <w14:ligatures w14:val="none"/>
            <w:rPrChange w:id="1542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429"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430"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431" w:author="Manuel Hergenröder" w:date="2020-07-16T16:26:00Z">
              <w:rPr>
                <w:rFonts w:ascii="Consolas" w:eastAsia="Times New Roman" w:hAnsi="Consolas" w:cs="Courier New"/>
                <w:color w:val="808080"/>
                <w:sz w:val="20"/>
                <w:szCs w:val="20"/>
                <w:lang w:val="de-DE" w:eastAsia="de-DE"/>
                <w14:ligatures w14:val="none"/>
              </w:rPr>
            </w:rPrChange>
          </w:rPr>
          <w:t>&lt;param name="</w:t>
        </w:r>
        <w:r w:rsidRPr="00625FEA">
          <w:rPr>
            <w:rFonts w:ascii="Consolas" w:eastAsia="Times New Roman" w:hAnsi="Consolas" w:cs="Courier New"/>
            <w:color w:val="1F377F"/>
            <w:sz w:val="18"/>
            <w:szCs w:val="18"/>
            <w:lang w:eastAsia="de-DE"/>
            <w14:ligatures w14:val="none"/>
            <w:rPrChange w:id="15432" w:author="Manuel Hergenröder" w:date="2020-07-16T16:26:00Z">
              <w:rPr>
                <w:rFonts w:ascii="Consolas" w:eastAsia="Times New Roman" w:hAnsi="Consolas" w:cs="Courier New"/>
                <w:color w:val="1F377F"/>
                <w:sz w:val="20"/>
                <w:szCs w:val="20"/>
                <w:lang w:val="de-DE" w:eastAsia="de-DE"/>
                <w14:ligatures w14:val="none"/>
              </w:rPr>
            </w:rPrChange>
          </w:rPr>
          <w:t>value</w:t>
        </w:r>
        <w:r w:rsidRPr="00625FEA">
          <w:rPr>
            <w:rFonts w:ascii="Consolas" w:eastAsia="Times New Roman" w:hAnsi="Consolas" w:cs="Courier New"/>
            <w:color w:val="808080"/>
            <w:sz w:val="18"/>
            <w:szCs w:val="18"/>
            <w:lang w:eastAsia="de-DE"/>
            <w14:ligatures w14:val="none"/>
            <w:rPrChange w:id="15433" w:author="Manuel Hergenröder" w:date="2020-07-16T16:26:00Z">
              <w:rPr>
                <w:rFonts w:ascii="Consolas" w:eastAsia="Times New Roman" w:hAnsi="Consolas" w:cs="Courier New"/>
                <w:color w:val="808080"/>
                <w:sz w:val="20"/>
                <w:szCs w:val="20"/>
                <w:lang w:val="de-DE" w:eastAsia="de-DE"/>
                <w14:ligatures w14:val="none"/>
              </w:rPr>
            </w:rPrChange>
          </w:rPr>
          <w:t>"&gt;</w:t>
        </w:r>
        <w:r w:rsidRPr="00625FEA">
          <w:rPr>
            <w:rFonts w:ascii="Consolas" w:eastAsia="Times New Roman" w:hAnsi="Consolas" w:cs="Courier New"/>
            <w:color w:val="008000"/>
            <w:sz w:val="18"/>
            <w:szCs w:val="18"/>
            <w:lang w:eastAsia="de-DE"/>
            <w14:ligatures w14:val="none"/>
            <w:rPrChange w:id="15434" w:author="Manuel Hergenröder" w:date="2020-07-16T16:26:00Z">
              <w:rPr>
                <w:rFonts w:ascii="Consolas" w:eastAsia="Times New Roman" w:hAnsi="Consolas" w:cs="Courier New"/>
                <w:color w:val="008000"/>
                <w:sz w:val="20"/>
                <w:szCs w:val="20"/>
                <w:lang w:val="de-DE" w:eastAsia="de-DE"/>
                <w14:ligatures w14:val="none"/>
              </w:rPr>
            </w:rPrChange>
          </w:rPr>
          <w:t>peak value to check against</w:t>
        </w:r>
        <w:r w:rsidRPr="00625FEA">
          <w:rPr>
            <w:rFonts w:ascii="Consolas" w:eastAsia="Times New Roman" w:hAnsi="Consolas" w:cs="Courier New"/>
            <w:color w:val="808080"/>
            <w:sz w:val="18"/>
            <w:szCs w:val="18"/>
            <w:lang w:eastAsia="de-DE"/>
            <w14:ligatures w14:val="none"/>
            <w:rPrChange w:id="15435" w:author="Manuel Hergenröder" w:date="2020-07-16T16:26:00Z">
              <w:rPr>
                <w:rFonts w:ascii="Consolas" w:eastAsia="Times New Roman" w:hAnsi="Consolas" w:cs="Courier New"/>
                <w:color w:val="808080"/>
                <w:sz w:val="20"/>
                <w:szCs w:val="20"/>
                <w:lang w:val="de-DE" w:eastAsia="de-DE"/>
                <w14:ligatures w14:val="none"/>
              </w:rPr>
            </w:rPrChange>
          </w:rPr>
          <w:t>&lt;/param&gt;</w:t>
        </w:r>
      </w:ins>
    </w:p>
    <w:p w14:paraId="3753F3B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436" w:author="Manuel Hergenröder" w:date="2020-07-16T16:25:00Z"/>
          <w:rFonts w:ascii="Consolas" w:eastAsia="Times New Roman" w:hAnsi="Consolas" w:cs="Courier New"/>
          <w:color w:val="000000"/>
          <w:sz w:val="18"/>
          <w:szCs w:val="18"/>
          <w:lang w:eastAsia="de-DE"/>
          <w14:ligatures w14:val="none"/>
          <w:rPrChange w:id="15437" w:author="Manuel Hergenröder" w:date="2020-07-16T16:26:00Z">
            <w:rPr>
              <w:ins w:id="15438" w:author="Manuel Hergenröder" w:date="2020-07-16T16:25:00Z"/>
              <w:rFonts w:ascii="Consolas" w:eastAsia="Times New Roman" w:hAnsi="Consolas" w:cs="Courier New"/>
              <w:color w:val="000000"/>
              <w:sz w:val="20"/>
              <w:szCs w:val="20"/>
              <w:lang w:val="de-DE" w:eastAsia="de-DE"/>
              <w14:ligatures w14:val="none"/>
            </w:rPr>
          </w:rPrChange>
        </w:rPr>
      </w:pPr>
      <w:ins w:id="15439" w:author="Manuel Hergenröder" w:date="2020-07-16T16:25:00Z">
        <w:r w:rsidRPr="00625FEA">
          <w:rPr>
            <w:rFonts w:ascii="Consolas" w:eastAsia="Times New Roman" w:hAnsi="Consolas" w:cs="Courier New"/>
            <w:color w:val="000000"/>
            <w:sz w:val="18"/>
            <w:szCs w:val="18"/>
            <w:lang w:eastAsia="de-DE"/>
            <w14:ligatures w14:val="none"/>
            <w:rPrChange w:id="1544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441"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544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443"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1544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15445" w:author="Manuel Hergenröder" w:date="2020-07-16T16:26:00Z">
              <w:rPr>
                <w:rFonts w:ascii="Consolas" w:eastAsia="Times New Roman" w:hAnsi="Consolas" w:cs="Courier New"/>
                <w:color w:val="74531F"/>
                <w:sz w:val="20"/>
                <w:szCs w:val="20"/>
                <w:lang w:val="de-DE" w:eastAsia="de-DE"/>
                <w14:ligatures w14:val="none"/>
              </w:rPr>
            </w:rPrChange>
          </w:rPr>
          <w:t>SetMaxPeakValue</w:t>
        </w:r>
        <w:r w:rsidRPr="00625FEA">
          <w:rPr>
            <w:rFonts w:ascii="Consolas" w:eastAsia="Times New Roman" w:hAnsi="Consolas" w:cs="Courier New"/>
            <w:color w:val="000000"/>
            <w:sz w:val="18"/>
            <w:szCs w:val="18"/>
            <w:lang w:eastAsia="de-DE"/>
            <w14:ligatures w14:val="none"/>
            <w:rPrChange w:id="1544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5447"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1544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449" w:author="Manuel Hergenröder" w:date="2020-07-16T16:26:00Z">
              <w:rPr>
                <w:rFonts w:ascii="Consolas" w:eastAsia="Times New Roman" w:hAnsi="Consolas" w:cs="Courier New"/>
                <w:color w:val="1F377F"/>
                <w:sz w:val="20"/>
                <w:szCs w:val="20"/>
                <w:lang w:val="de-DE" w:eastAsia="de-DE"/>
                <w14:ligatures w14:val="none"/>
              </w:rPr>
            </w:rPrChange>
          </w:rPr>
          <w:t>value</w:t>
        </w:r>
        <w:r w:rsidRPr="00625FEA">
          <w:rPr>
            <w:rFonts w:ascii="Consolas" w:eastAsia="Times New Roman" w:hAnsi="Consolas" w:cs="Courier New"/>
            <w:color w:val="000000"/>
            <w:sz w:val="18"/>
            <w:szCs w:val="18"/>
            <w:lang w:eastAsia="de-DE"/>
            <w14:ligatures w14:val="none"/>
            <w:rPrChange w:id="15450" w:author="Manuel Hergenröder" w:date="2020-07-16T16:26:00Z">
              <w:rPr>
                <w:rFonts w:ascii="Consolas" w:eastAsia="Times New Roman" w:hAnsi="Consolas" w:cs="Courier New"/>
                <w:color w:val="000000"/>
                <w:sz w:val="20"/>
                <w:szCs w:val="20"/>
                <w:lang w:val="de-DE" w:eastAsia="de-DE"/>
                <w14:ligatures w14:val="none"/>
              </w:rPr>
            </w:rPrChange>
          </w:rPr>
          <w:t>)</w:t>
        </w:r>
      </w:ins>
    </w:p>
    <w:p w14:paraId="2AB8B2E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451" w:author="Manuel Hergenröder" w:date="2020-07-16T16:25:00Z"/>
          <w:rFonts w:ascii="Consolas" w:eastAsia="Times New Roman" w:hAnsi="Consolas" w:cs="Courier New"/>
          <w:color w:val="000000"/>
          <w:sz w:val="18"/>
          <w:szCs w:val="18"/>
          <w:lang w:eastAsia="de-DE"/>
          <w14:ligatures w14:val="none"/>
          <w:rPrChange w:id="15452" w:author="Manuel Hergenröder" w:date="2020-07-16T16:26:00Z">
            <w:rPr>
              <w:ins w:id="15453" w:author="Manuel Hergenröder" w:date="2020-07-16T16:25:00Z"/>
              <w:rFonts w:ascii="Consolas" w:eastAsia="Times New Roman" w:hAnsi="Consolas" w:cs="Courier New"/>
              <w:color w:val="000000"/>
              <w:sz w:val="20"/>
              <w:szCs w:val="20"/>
              <w:lang w:val="de-DE" w:eastAsia="de-DE"/>
              <w14:ligatures w14:val="none"/>
            </w:rPr>
          </w:rPrChange>
        </w:rPr>
      </w:pPr>
      <w:ins w:id="15454" w:author="Manuel Hergenröder" w:date="2020-07-16T16:25:00Z">
        <w:r w:rsidRPr="00625FEA">
          <w:rPr>
            <w:rFonts w:ascii="Consolas" w:eastAsia="Times New Roman" w:hAnsi="Consolas" w:cs="Courier New"/>
            <w:color w:val="000000"/>
            <w:sz w:val="18"/>
            <w:szCs w:val="18"/>
            <w:lang w:eastAsia="de-DE"/>
            <w14:ligatures w14:val="none"/>
            <w:rPrChange w:id="15455" w:author="Manuel Hergenröder" w:date="2020-07-16T16:26:00Z">
              <w:rPr>
                <w:rFonts w:ascii="Consolas" w:eastAsia="Times New Roman" w:hAnsi="Consolas" w:cs="Courier New"/>
                <w:color w:val="000000"/>
                <w:sz w:val="20"/>
                <w:szCs w:val="20"/>
                <w:lang w:val="de-DE" w:eastAsia="de-DE"/>
                <w14:ligatures w14:val="none"/>
              </w:rPr>
            </w:rPrChange>
          </w:rPr>
          <w:t>    {</w:t>
        </w:r>
      </w:ins>
    </w:p>
    <w:p w14:paraId="0AB42D7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456" w:author="Manuel Hergenröder" w:date="2020-07-16T16:25:00Z"/>
          <w:rFonts w:ascii="Consolas" w:eastAsia="Times New Roman" w:hAnsi="Consolas" w:cs="Courier New"/>
          <w:color w:val="000000"/>
          <w:sz w:val="18"/>
          <w:szCs w:val="18"/>
          <w:lang w:eastAsia="de-DE"/>
          <w14:ligatures w14:val="none"/>
          <w:rPrChange w:id="15457" w:author="Manuel Hergenröder" w:date="2020-07-16T16:26:00Z">
            <w:rPr>
              <w:ins w:id="15458" w:author="Manuel Hergenröder" w:date="2020-07-16T16:25:00Z"/>
              <w:rFonts w:ascii="Consolas" w:eastAsia="Times New Roman" w:hAnsi="Consolas" w:cs="Courier New"/>
              <w:color w:val="000000"/>
              <w:sz w:val="20"/>
              <w:szCs w:val="20"/>
              <w:lang w:val="de-DE" w:eastAsia="de-DE"/>
              <w14:ligatures w14:val="none"/>
            </w:rPr>
          </w:rPrChange>
        </w:rPr>
      </w:pPr>
      <w:ins w:id="15459" w:author="Manuel Hergenröder" w:date="2020-07-16T16:25:00Z">
        <w:r w:rsidRPr="00625FEA">
          <w:rPr>
            <w:rFonts w:ascii="Consolas" w:eastAsia="Times New Roman" w:hAnsi="Consolas" w:cs="Courier New"/>
            <w:color w:val="000000"/>
            <w:sz w:val="18"/>
            <w:szCs w:val="18"/>
            <w:lang w:eastAsia="de-DE"/>
            <w14:ligatures w14:val="none"/>
            <w:rPrChange w:id="1546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5461" w:author="Manuel Hergenröder" w:date="2020-07-16T16:26:00Z">
              <w:rPr>
                <w:rFonts w:ascii="Consolas" w:eastAsia="Times New Roman" w:hAnsi="Consolas" w:cs="Courier New"/>
                <w:color w:val="8F08C4"/>
                <w:sz w:val="20"/>
                <w:szCs w:val="20"/>
                <w:lang w:val="de-DE" w:eastAsia="de-DE"/>
                <w14:ligatures w14:val="none"/>
              </w:rPr>
            </w:rPrChange>
          </w:rPr>
          <w:t>if</w:t>
        </w:r>
        <w:r w:rsidRPr="00625FEA">
          <w:rPr>
            <w:rFonts w:ascii="Consolas" w:eastAsia="Times New Roman" w:hAnsi="Consolas" w:cs="Courier New"/>
            <w:color w:val="000000"/>
            <w:sz w:val="18"/>
            <w:szCs w:val="18"/>
            <w:lang w:eastAsia="de-DE"/>
            <w14:ligatures w14:val="none"/>
            <w:rPrChange w:id="1546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463" w:author="Manuel Hergenröder" w:date="2020-07-16T16:26:00Z">
              <w:rPr>
                <w:rFonts w:ascii="Consolas" w:eastAsia="Times New Roman" w:hAnsi="Consolas" w:cs="Courier New"/>
                <w:color w:val="1F377F"/>
                <w:sz w:val="20"/>
                <w:szCs w:val="20"/>
                <w:lang w:val="de-DE" w:eastAsia="de-DE"/>
                <w14:ligatures w14:val="none"/>
              </w:rPr>
            </w:rPrChange>
          </w:rPr>
          <w:t>value</w:t>
        </w:r>
        <w:r w:rsidRPr="00625FEA">
          <w:rPr>
            <w:rFonts w:ascii="Consolas" w:eastAsia="Times New Roman" w:hAnsi="Consolas" w:cs="Courier New"/>
            <w:color w:val="000000"/>
            <w:sz w:val="18"/>
            <w:szCs w:val="18"/>
            <w:lang w:eastAsia="de-DE"/>
            <w14:ligatures w14:val="none"/>
            <w:rPrChange w:id="15464" w:author="Manuel Hergenröder" w:date="2020-07-16T16:26:00Z">
              <w:rPr>
                <w:rFonts w:ascii="Consolas" w:eastAsia="Times New Roman" w:hAnsi="Consolas" w:cs="Courier New"/>
                <w:color w:val="000000"/>
                <w:sz w:val="20"/>
                <w:szCs w:val="20"/>
                <w:lang w:val="de-DE" w:eastAsia="de-DE"/>
                <w14:ligatures w14:val="none"/>
              </w:rPr>
            </w:rPrChange>
          </w:rPr>
          <w:t> &gt; </w:t>
        </w:r>
        <w:r w:rsidRPr="00625FEA">
          <w:rPr>
            <w:rFonts w:ascii="Consolas" w:eastAsia="Times New Roman" w:hAnsi="Consolas" w:cs="Courier New"/>
            <w:color w:val="0000FF"/>
            <w:sz w:val="18"/>
            <w:szCs w:val="18"/>
            <w:lang w:eastAsia="de-DE"/>
            <w14:ligatures w14:val="none"/>
            <w:rPrChange w:id="1546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466" w:author="Manuel Hergenröder" w:date="2020-07-16T16:26:00Z">
              <w:rPr>
                <w:rFonts w:ascii="Consolas" w:eastAsia="Times New Roman" w:hAnsi="Consolas" w:cs="Courier New"/>
                <w:color w:val="000000"/>
                <w:sz w:val="20"/>
                <w:szCs w:val="20"/>
                <w:lang w:val="de-DE" w:eastAsia="de-DE"/>
                <w14:ligatures w14:val="none"/>
              </w:rPr>
            </w:rPrChange>
          </w:rPr>
          <w:t>.maxPeakValue)</w:t>
        </w:r>
      </w:ins>
    </w:p>
    <w:p w14:paraId="3D404CF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467" w:author="Manuel Hergenröder" w:date="2020-07-16T16:25:00Z"/>
          <w:rFonts w:ascii="Consolas" w:eastAsia="Times New Roman" w:hAnsi="Consolas" w:cs="Courier New"/>
          <w:color w:val="000000"/>
          <w:sz w:val="18"/>
          <w:szCs w:val="18"/>
          <w:lang w:eastAsia="de-DE"/>
          <w14:ligatures w14:val="none"/>
          <w:rPrChange w:id="15468" w:author="Manuel Hergenröder" w:date="2020-07-16T16:26:00Z">
            <w:rPr>
              <w:ins w:id="15469" w:author="Manuel Hergenröder" w:date="2020-07-16T16:25:00Z"/>
              <w:rFonts w:ascii="Consolas" w:eastAsia="Times New Roman" w:hAnsi="Consolas" w:cs="Courier New"/>
              <w:color w:val="000000"/>
              <w:sz w:val="20"/>
              <w:szCs w:val="20"/>
              <w:lang w:val="de-DE" w:eastAsia="de-DE"/>
              <w14:ligatures w14:val="none"/>
            </w:rPr>
          </w:rPrChange>
        </w:rPr>
      </w:pPr>
      <w:ins w:id="15470" w:author="Manuel Hergenröder" w:date="2020-07-16T16:25:00Z">
        <w:r w:rsidRPr="00625FEA">
          <w:rPr>
            <w:rFonts w:ascii="Consolas" w:eastAsia="Times New Roman" w:hAnsi="Consolas" w:cs="Courier New"/>
            <w:color w:val="000000"/>
            <w:sz w:val="18"/>
            <w:szCs w:val="18"/>
            <w:lang w:eastAsia="de-DE"/>
            <w14:ligatures w14:val="none"/>
            <w:rPrChange w:id="1547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47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473" w:author="Manuel Hergenröder" w:date="2020-07-16T16:26:00Z">
              <w:rPr>
                <w:rFonts w:ascii="Consolas" w:eastAsia="Times New Roman" w:hAnsi="Consolas" w:cs="Courier New"/>
                <w:color w:val="000000"/>
                <w:sz w:val="20"/>
                <w:szCs w:val="20"/>
                <w:lang w:val="de-DE" w:eastAsia="de-DE"/>
                <w14:ligatures w14:val="none"/>
              </w:rPr>
            </w:rPrChange>
          </w:rPr>
          <w:t>.maxPeakValue = </w:t>
        </w:r>
        <w:r w:rsidRPr="00625FEA">
          <w:rPr>
            <w:rFonts w:ascii="Consolas" w:eastAsia="Times New Roman" w:hAnsi="Consolas" w:cs="Courier New"/>
            <w:color w:val="1F377F"/>
            <w:sz w:val="18"/>
            <w:szCs w:val="18"/>
            <w:lang w:eastAsia="de-DE"/>
            <w14:ligatures w14:val="none"/>
            <w:rPrChange w:id="15474" w:author="Manuel Hergenröder" w:date="2020-07-16T16:26:00Z">
              <w:rPr>
                <w:rFonts w:ascii="Consolas" w:eastAsia="Times New Roman" w:hAnsi="Consolas" w:cs="Courier New"/>
                <w:color w:val="1F377F"/>
                <w:sz w:val="20"/>
                <w:szCs w:val="20"/>
                <w:lang w:val="de-DE" w:eastAsia="de-DE"/>
                <w14:ligatures w14:val="none"/>
              </w:rPr>
            </w:rPrChange>
          </w:rPr>
          <w:t>value</w:t>
        </w:r>
        <w:r w:rsidRPr="00625FEA">
          <w:rPr>
            <w:rFonts w:ascii="Consolas" w:eastAsia="Times New Roman" w:hAnsi="Consolas" w:cs="Courier New"/>
            <w:color w:val="000000"/>
            <w:sz w:val="18"/>
            <w:szCs w:val="18"/>
            <w:lang w:eastAsia="de-DE"/>
            <w14:ligatures w14:val="none"/>
            <w:rPrChange w:id="15475" w:author="Manuel Hergenröder" w:date="2020-07-16T16:26:00Z">
              <w:rPr>
                <w:rFonts w:ascii="Consolas" w:eastAsia="Times New Roman" w:hAnsi="Consolas" w:cs="Courier New"/>
                <w:color w:val="000000"/>
                <w:sz w:val="20"/>
                <w:szCs w:val="20"/>
                <w:lang w:val="de-DE" w:eastAsia="de-DE"/>
                <w14:ligatures w14:val="none"/>
              </w:rPr>
            </w:rPrChange>
          </w:rPr>
          <w:t>;</w:t>
        </w:r>
      </w:ins>
    </w:p>
    <w:p w14:paraId="66D5CF2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476" w:author="Manuel Hergenröder" w:date="2020-07-16T16:25:00Z"/>
          <w:rFonts w:ascii="Consolas" w:eastAsia="Times New Roman" w:hAnsi="Consolas" w:cs="Courier New"/>
          <w:color w:val="000000"/>
          <w:sz w:val="18"/>
          <w:szCs w:val="18"/>
          <w:lang w:eastAsia="de-DE"/>
          <w14:ligatures w14:val="none"/>
          <w:rPrChange w:id="15477" w:author="Manuel Hergenröder" w:date="2020-07-16T16:26:00Z">
            <w:rPr>
              <w:ins w:id="15478" w:author="Manuel Hergenröder" w:date="2020-07-16T16:25:00Z"/>
              <w:rFonts w:ascii="Consolas" w:eastAsia="Times New Roman" w:hAnsi="Consolas" w:cs="Courier New"/>
              <w:color w:val="000000"/>
              <w:sz w:val="20"/>
              <w:szCs w:val="20"/>
              <w:lang w:val="de-DE" w:eastAsia="de-DE"/>
              <w14:ligatures w14:val="none"/>
            </w:rPr>
          </w:rPrChange>
        </w:rPr>
      </w:pPr>
      <w:ins w:id="15479" w:author="Manuel Hergenröder" w:date="2020-07-16T16:25:00Z">
        <w:r w:rsidRPr="00625FEA">
          <w:rPr>
            <w:rFonts w:ascii="Consolas" w:eastAsia="Times New Roman" w:hAnsi="Consolas" w:cs="Courier New"/>
            <w:color w:val="000000"/>
            <w:sz w:val="18"/>
            <w:szCs w:val="18"/>
            <w:lang w:eastAsia="de-DE"/>
            <w14:ligatures w14:val="none"/>
            <w:rPrChange w:id="15480" w:author="Manuel Hergenröder" w:date="2020-07-16T16:26:00Z">
              <w:rPr>
                <w:rFonts w:ascii="Consolas" w:eastAsia="Times New Roman" w:hAnsi="Consolas" w:cs="Courier New"/>
                <w:color w:val="000000"/>
                <w:sz w:val="20"/>
                <w:szCs w:val="20"/>
                <w:lang w:val="de-DE" w:eastAsia="de-DE"/>
                <w14:ligatures w14:val="none"/>
              </w:rPr>
            </w:rPrChange>
          </w:rPr>
          <w:t>    }</w:t>
        </w:r>
      </w:ins>
    </w:p>
    <w:p w14:paraId="3378540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481" w:author="Manuel Hergenröder" w:date="2020-07-16T16:25:00Z"/>
          <w:rFonts w:ascii="Consolas" w:eastAsia="Times New Roman" w:hAnsi="Consolas" w:cs="Courier New"/>
          <w:color w:val="000000"/>
          <w:sz w:val="18"/>
          <w:szCs w:val="18"/>
          <w:lang w:eastAsia="de-DE"/>
          <w14:ligatures w14:val="none"/>
          <w:rPrChange w:id="15482" w:author="Manuel Hergenröder" w:date="2020-07-16T16:26:00Z">
            <w:rPr>
              <w:ins w:id="15483" w:author="Manuel Hergenröder" w:date="2020-07-16T16:25:00Z"/>
              <w:rFonts w:ascii="Consolas" w:eastAsia="Times New Roman" w:hAnsi="Consolas" w:cs="Courier New"/>
              <w:color w:val="000000"/>
              <w:sz w:val="20"/>
              <w:szCs w:val="20"/>
              <w:lang w:val="de-DE" w:eastAsia="de-DE"/>
              <w14:ligatures w14:val="none"/>
            </w:rPr>
          </w:rPrChange>
        </w:rPr>
      </w:pPr>
      <w:ins w:id="15484" w:author="Manuel Hergenröder" w:date="2020-07-16T16:25:00Z">
        <w:r w:rsidRPr="00625FEA">
          <w:rPr>
            <w:rFonts w:ascii="Consolas" w:eastAsia="Times New Roman" w:hAnsi="Consolas" w:cs="Courier New"/>
            <w:color w:val="000000"/>
            <w:sz w:val="18"/>
            <w:szCs w:val="18"/>
            <w:lang w:eastAsia="de-DE"/>
            <w14:ligatures w14:val="none"/>
            <w:rPrChange w:id="15485"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2A3C29A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486" w:author="Manuel Hergenröder" w:date="2020-07-16T16:25:00Z"/>
          <w:rFonts w:ascii="Consolas" w:eastAsia="Times New Roman" w:hAnsi="Consolas" w:cs="Courier New"/>
          <w:color w:val="000000"/>
          <w:sz w:val="18"/>
          <w:szCs w:val="18"/>
          <w:lang w:eastAsia="de-DE"/>
          <w14:ligatures w14:val="none"/>
          <w:rPrChange w:id="15487" w:author="Manuel Hergenröder" w:date="2020-07-16T16:26:00Z">
            <w:rPr>
              <w:ins w:id="15488" w:author="Manuel Hergenröder" w:date="2020-07-16T16:25:00Z"/>
              <w:rFonts w:ascii="Consolas" w:eastAsia="Times New Roman" w:hAnsi="Consolas" w:cs="Courier New"/>
              <w:color w:val="000000"/>
              <w:sz w:val="20"/>
              <w:szCs w:val="20"/>
              <w:lang w:val="de-DE" w:eastAsia="de-DE"/>
              <w14:ligatures w14:val="none"/>
            </w:rPr>
          </w:rPrChange>
        </w:rPr>
      </w:pPr>
      <w:ins w:id="15489" w:author="Manuel Hergenröder" w:date="2020-07-16T16:25:00Z">
        <w:r w:rsidRPr="00625FEA">
          <w:rPr>
            <w:rFonts w:ascii="Consolas" w:eastAsia="Times New Roman" w:hAnsi="Consolas" w:cs="Courier New"/>
            <w:color w:val="000000"/>
            <w:sz w:val="18"/>
            <w:szCs w:val="18"/>
            <w:lang w:eastAsia="de-DE"/>
            <w14:ligatures w14:val="none"/>
            <w:rPrChange w:id="1549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491"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492"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493"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6116730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494" w:author="Manuel Hergenröder" w:date="2020-07-16T16:25:00Z"/>
          <w:rFonts w:ascii="Consolas" w:eastAsia="Times New Roman" w:hAnsi="Consolas" w:cs="Courier New"/>
          <w:color w:val="000000"/>
          <w:sz w:val="18"/>
          <w:szCs w:val="18"/>
          <w:lang w:eastAsia="de-DE"/>
          <w14:ligatures w14:val="none"/>
          <w:rPrChange w:id="15495" w:author="Manuel Hergenröder" w:date="2020-07-16T16:26:00Z">
            <w:rPr>
              <w:ins w:id="15496" w:author="Manuel Hergenröder" w:date="2020-07-16T16:25:00Z"/>
              <w:rFonts w:ascii="Consolas" w:eastAsia="Times New Roman" w:hAnsi="Consolas" w:cs="Courier New"/>
              <w:color w:val="000000"/>
              <w:sz w:val="20"/>
              <w:szCs w:val="20"/>
              <w:lang w:val="de-DE" w:eastAsia="de-DE"/>
              <w14:ligatures w14:val="none"/>
            </w:rPr>
          </w:rPrChange>
        </w:rPr>
      </w:pPr>
      <w:ins w:id="15497" w:author="Manuel Hergenröder" w:date="2020-07-16T16:25:00Z">
        <w:r w:rsidRPr="00625FEA">
          <w:rPr>
            <w:rFonts w:ascii="Consolas" w:eastAsia="Times New Roman" w:hAnsi="Consolas" w:cs="Courier New"/>
            <w:color w:val="000000"/>
            <w:sz w:val="18"/>
            <w:szCs w:val="18"/>
            <w:lang w:eastAsia="de-DE"/>
            <w14:ligatures w14:val="none"/>
            <w:rPrChange w:id="1549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499"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500" w:author="Manuel Hergenröder" w:date="2020-07-16T16:26:00Z">
              <w:rPr>
                <w:rFonts w:ascii="Consolas" w:eastAsia="Times New Roman" w:hAnsi="Consolas" w:cs="Courier New"/>
                <w:color w:val="008000"/>
                <w:sz w:val="20"/>
                <w:szCs w:val="20"/>
                <w:lang w:val="de-DE" w:eastAsia="de-DE"/>
                <w14:ligatures w14:val="none"/>
              </w:rPr>
            </w:rPrChange>
          </w:rPr>
          <w:t> Creates color lerp for mesh peaks</w:t>
        </w:r>
      </w:ins>
    </w:p>
    <w:p w14:paraId="35470C4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501" w:author="Manuel Hergenröder" w:date="2020-07-16T16:25:00Z"/>
          <w:rFonts w:ascii="Consolas" w:eastAsia="Times New Roman" w:hAnsi="Consolas" w:cs="Courier New"/>
          <w:color w:val="000000"/>
          <w:sz w:val="18"/>
          <w:szCs w:val="18"/>
          <w:lang w:eastAsia="de-DE"/>
          <w14:ligatures w14:val="none"/>
          <w:rPrChange w:id="15502" w:author="Manuel Hergenröder" w:date="2020-07-16T16:26:00Z">
            <w:rPr>
              <w:ins w:id="15503" w:author="Manuel Hergenröder" w:date="2020-07-16T16:25:00Z"/>
              <w:rFonts w:ascii="Consolas" w:eastAsia="Times New Roman" w:hAnsi="Consolas" w:cs="Courier New"/>
              <w:color w:val="000000"/>
              <w:sz w:val="20"/>
              <w:szCs w:val="20"/>
              <w:lang w:val="de-DE" w:eastAsia="de-DE"/>
              <w14:ligatures w14:val="none"/>
            </w:rPr>
          </w:rPrChange>
        </w:rPr>
      </w:pPr>
      <w:ins w:id="15504" w:author="Manuel Hergenröder" w:date="2020-07-16T16:25:00Z">
        <w:r w:rsidRPr="00625FEA">
          <w:rPr>
            <w:rFonts w:ascii="Consolas" w:eastAsia="Times New Roman" w:hAnsi="Consolas" w:cs="Courier New"/>
            <w:color w:val="000000"/>
            <w:sz w:val="18"/>
            <w:szCs w:val="18"/>
            <w:lang w:eastAsia="de-DE"/>
            <w14:ligatures w14:val="none"/>
            <w:rPrChange w:id="1550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506"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507"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508"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01AF305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509" w:author="Manuel Hergenröder" w:date="2020-07-16T16:25:00Z"/>
          <w:rFonts w:ascii="Consolas" w:eastAsia="Times New Roman" w:hAnsi="Consolas" w:cs="Courier New"/>
          <w:color w:val="000000"/>
          <w:sz w:val="18"/>
          <w:szCs w:val="18"/>
          <w:lang w:eastAsia="de-DE"/>
          <w14:ligatures w14:val="none"/>
          <w:rPrChange w:id="15510" w:author="Manuel Hergenröder" w:date="2020-07-16T16:26:00Z">
            <w:rPr>
              <w:ins w:id="15511" w:author="Manuel Hergenröder" w:date="2020-07-16T16:25:00Z"/>
              <w:rFonts w:ascii="Consolas" w:eastAsia="Times New Roman" w:hAnsi="Consolas" w:cs="Courier New"/>
              <w:color w:val="000000"/>
              <w:sz w:val="20"/>
              <w:szCs w:val="20"/>
              <w:lang w:val="de-DE" w:eastAsia="de-DE"/>
              <w14:ligatures w14:val="none"/>
            </w:rPr>
          </w:rPrChange>
        </w:rPr>
      </w:pPr>
      <w:ins w:id="15512" w:author="Manuel Hergenröder" w:date="2020-07-16T16:25:00Z">
        <w:r w:rsidRPr="00625FEA">
          <w:rPr>
            <w:rFonts w:ascii="Consolas" w:eastAsia="Times New Roman" w:hAnsi="Consolas" w:cs="Courier New"/>
            <w:color w:val="000000"/>
            <w:sz w:val="18"/>
            <w:szCs w:val="18"/>
            <w:lang w:eastAsia="de-DE"/>
            <w14:ligatures w14:val="none"/>
            <w:rPrChange w:id="1551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514"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515"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516" w:author="Manuel Hergenröder" w:date="2020-07-16T16:26:00Z">
              <w:rPr>
                <w:rFonts w:ascii="Consolas" w:eastAsia="Times New Roman" w:hAnsi="Consolas" w:cs="Courier New"/>
                <w:color w:val="808080"/>
                <w:sz w:val="20"/>
                <w:szCs w:val="20"/>
                <w:lang w:val="de-DE" w:eastAsia="de-DE"/>
                <w14:ligatures w14:val="none"/>
              </w:rPr>
            </w:rPrChange>
          </w:rPr>
          <w:t>&lt;param name="</w:t>
        </w:r>
        <w:r w:rsidRPr="00625FEA">
          <w:rPr>
            <w:rFonts w:ascii="Consolas" w:eastAsia="Times New Roman" w:hAnsi="Consolas" w:cs="Courier New"/>
            <w:color w:val="1F377F"/>
            <w:sz w:val="18"/>
            <w:szCs w:val="18"/>
            <w:lang w:eastAsia="de-DE"/>
            <w14:ligatures w14:val="none"/>
            <w:rPrChange w:id="15517"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808080"/>
            <w:sz w:val="18"/>
            <w:szCs w:val="18"/>
            <w:lang w:eastAsia="de-DE"/>
            <w14:ligatures w14:val="none"/>
            <w:rPrChange w:id="15518" w:author="Manuel Hergenröder" w:date="2020-07-16T16:26:00Z">
              <w:rPr>
                <w:rFonts w:ascii="Consolas" w:eastAsia="Times New Roman" w:hAnsi="Consolas" w:cs="Courier New"/>
                <w:color w:val="808080"/>
                <w:sz w:val="20"/>
                <w:szCs w:val="20"/>
                <w:lang w:val="de-DE" w:eastAsia="de-DE"/>
                <w14:ligatures w14:val="none"/>
              </w:rPr>
            </w:rPrChange>
          </w:rPr>
          <w:t>"&gt;</w:t>
        </w:r>
        <w:r w:rsidRPr="00625FEA">
          <w:rPr>
            <w:rFonts w:ascii="Consolas" w:eastAsia="Times New Roman" w:hAnsi="Consolas" w:cs="Courier New"/>
            <w:color w:val="008000"/>
            <w:sz w:val="18"/>
            <w:szCs w:val="18"/>
            <w:lang w:eastAsia="de-DE"/>
            <w14:ligatures w14:val="none"/>
            <w:rPrChange w:id="15519" w:author="Manuel Hergenröder" w:date="2020-07-16T16:26:00Z">
              <w:rPr>
                <w:rFonts w:ascii="Consolas" w:eastAsia="Times New Roman" w:hAnsi="Consolas" w:cs="Courier New"/>
                <w:color w:val="008000"/>
                <w:sz w:val="20"/>
                <w:szCs w:val="20"/>
                <w:lang w:val="de-DE" w:eastAsia="de-DE"/>
                <w14:ligatures w14:val="none"/>
              </w:rPr>
            </w:rPrChange>
          </w:rPr>
          <w:t>index of mesh to colorize (= index of corresponding FFT chunk)</w:t>
        </w:r>
        <w:r w:rsidRPr="00625FEA">
          <w:rPr>
            <w:rFonts w:ascii="Consolas" w:eastAsia="Times New Roman" w:hAnsi="Consolas" w:cs="Courier New"/>
            <w:color w:val="808080"/>
            <w:sz w:val="18"/>
            <w:szCs w:val="18"/>
            <w:lang w:eastAsia="de-DE"/>
            <w14:ligatures w14:val="none"/>
            <w:rPrChange w:id="15520" w:author="Manuel Hergenröder" w:date="2020-07-16T16:26:00Z">
              <w:rPr>
                <w:rFonts w:ascii="Consolas" w:eastAsia="Times New Roman" w:hAnsi="Consolas" w:cs="Courier New"/>
                <w:color w:val="808080"/>
                <w:sz w:val="20"/>
                <w:szCs w:val="20"/>
                <w:lang w:val="de-DE" w:eastAsia="de-DE"/>
                <w14:ligatures w14:val="none"/>
              </w:rPr>
            </w:rPrChange>
          </w:rPr>
          <w:t>&lt;/param&gt;</w:t>
        </w:r>
      </w:ins>
    </w:p>
    <w:p w14:paraId="38DDB7E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521" w:author="Manuel Hergenröder" w:date="2020-07-16T16:25:00Z"/>
          <w:rFonts w:ascii="Consolas" w:eastAsia="Times New Roman" w:hAnsi="Consolas" w:cs="Courier New"/>
          <w:color w:val="000000"/>
          <w:sz w:val="18"/>
          <w:szCs w:val="18"/>
          <w:lang w:eastAsia="de-DE"/>
          <w14:ligatures w14:val="none"/>
          <w:rPrChange w:id="15522" w:author="Manuel Hergenröder" w:date="2020-07-16T16:26:00Z">
            <w:rPr>
              <w:ins w:id="15523" w:author="Manuel Hergenröder" w:date="2020-07-16T16:25:00Z"/>
              <w:rFonts w:ascii="Consolas" w:eastAsia="Times New Roman" w:hAnsi="Consolas" w:cs="Courier New"/>
              <w:color w:val="000000"/>
              <w:sz w:val="20"/>
              <w:szCs w:val="20"/>
              <w:lang w:val="de-DE" w:eastAsia="de-DE"/>
              <w14:ligatures w14:val="none"/>
            </w:rPr>
          </w:rPrChange>
        </w:rPr>
      </w:pPr>
      <w:ins w:id="15524" w:author="Manuel Hergenröder" w:date="2020-07-16T16:25:00Z">
        <w:r w:rsidRPr="00625FEA">
          <w:rPr>
            <w:rFonts w:ascii="Consolas" w:eastAsia="Times New Roman" w:hAnsi="Consolas" w:cs="Courier New"/>
            <w:color w:val="000000"/>
            <w:sz w:val="18"/>
            <w:szCs w:val="18"/>
            <w:lang w:eastAsia="de-DE"/>
            <w14:ligatures w14:val="none"/>
            <w:rPrChange w:id="1552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526"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552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528"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1552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15530" w:author="Manuel Hergenröder" w:date="2020-07-16T16:26:00Z">
              <w:rPr>
                <w:rFonts w:ascii="Consolas" w:eastAsia="Times New Roman" w:hAnsi="Consolas" w:cs="Courier New"/>
                <w:color w:val="74531F"/>
                <w:sz w:val="20"/>
                <w:szCs w:val="20"/>
                <w:lang w:val="de-DE" w:eastAsia="de-DE"/>
                <w14:ligatures w14:val="none"/>
              </w:rPr>
            </w:rPrChange>
          </w:rPr>
          <w:t>SetMeshColors</w:t>
        </w:r>
        <w:r w:rsidRPr="00625FEA">
          <w:rPr>
            <w:rFonts w:ascii="Consolas" w:eastAsia="Times New Roman" w:hAnsi="Consolas" w:cs="Courier New"/>
            <w:color w:val="000000"/>
            <w:sz w:val="18"/>
            <w:szCs w:val="18"/>
            <w:lang w:eastAsia="de-DE"/>
            <w14:ligatures w14:val="none"/>
            <w:rPrChange w:id="1553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5532"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553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534"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535" w:author="Manuel Hergenröder" w:date="2020-07-16T16:26:00Z">
              <w:rPr>
                <w:rFonts w:ascii="Consolas" w:eastAsia="Times New Roman" w:hAnsi="Consolas" w:cs="Courier New"/>
                <w:color w:val="000000"/>
                <w:sz w:val="20"/>
                <w:szCs w:val="20"/>
                <w:lang w:val="de-DE" w:eastAsia="de-DE"/>
                <w14:ligatures w14:val="none"/>
              </w:rPr>
            </w:rPrChange>
          </w:rPr>
          <w:t>)</w:t>
        </w:r>
      </w:ins>
    </w:p>
    <w:p w14:paraId="2CE49A9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536" w:author="Manuel Hergenröder" w:date="2020-07-16T16:25:00Z"/>
          <w:rFonts w:ascii="Consolas" w:eastAsia="Times New Roman" w:hAnsi="Consolas" w:cs="Courier New"/>
          <w:color w:val="000000"/>
          <w:sz w:val="18"/>
          <w:szCs w:val="18"/>
          <w:lang w:eastAsia="de-DE"/>
          <w14:ligatures w14:val="none"/>
          <w:rPrChange w:id="15537" w:author="Manuel Hergenröder" w:date="2020-07-16T16:26:00Z">
            <w:rPr>
              <w:ins w:id="15538" w:author="Manuel Hergenröder" w:date="2020-07-16T16:25:00Z"/>
              <w:rFonts w:ascii="Consolas" w:eastAsia="Times New Roman" w:hAnsi="Consolas" w:cs="Courier New"/>
              <w:color w:val="000000"/>
              <w:sz w:val="20"/>
              <w:szCs w:val="20"/>
              <w:lang w:val="de-DE" w:eastAsia="de-DE"/>
              <w14:ligatures w14:val="none"/>
            </w:rPr>
          </w:rPrChange>
        </w:rPr>
      </w:pPr>
      <w:ins w:id="15539" w:author="Manuel Hergenröder" w:date="2020-07-16T16:25:00Z">
        <w:r w:rsidRPr="00625FEA">
          <w:rPr>
            <w:rFonts w:ascii="Consolas" w:eastAsia="Times New Roman" w:hAnsi="Consolas" w:cs="Courier New"/>
            <w:color w:val="000000"/>
            <w:sz w:val="18"/>
            <w:szCs w:val="18"/>
            <w:lang w:eastAsia="de-DE"/>
            <w14:ligatures w14:val="none"/>
            <w:rPrChange w:id="15540" w:author="Manuel Hergenröder" w:date="2020-07-16T16:26:00Z">
              <w:rPr>
                <w:rFonts w:ascii="Consolas" w:eastAsia="Times New Roman" w:hAnsi="Consolas" w:cs="Courier New"/>
                <w:color w:val="000000"/>
                <w:sz w:val="20"/>
                <w:szCs w:val="20"/>
                <w:lang w:val="de-DE" w:eastAsia="de-DE"/>
                <w14:ligatures w14:val="none"/>
              </w:rPr>
            </w:rPrChange>
          </w:rPr>
          <w:t>    {</w:t>
        </w:r>
      </w:ins>
    </w:p>
    <w:p w14:paraId="590A9D5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541" w:author="Manuel Hergenröder" w:date="2020-07-16T16:25:00Z"/>
          <w:rFonts w:ascii="Consolas" w:eastAsia="Times New Roman" w:hAnsi="Consolas" w:cs="Courier New"/>
          <w:color w:val="000000"/>
          <w:sz w:val="18"/>
          <w:szCs w:val="18"/>
          <w:lang w:eastAsia="de-DE"/>
          <w14:ligatures w14:val="none"/>
          <w:rPrChange w:id="15542" w:author="Manuel Hergenröder" w:date="2020-07-16T16:26:00Z">
            <w:rPr>
              <w:ins w:id="15543" w:author="Manuel Hergenröder" w:date="2020-07-16T16:25:00Z"/>
              <w:rFonts w:ascii="Consolas" w:eastAsia="Times New Roman" w:hAnsi="Consolas" w:cs="Courier New"/>
              <w:color w:val="000000"/>
              <w:sz w:val="20"/>
              <w:szCs w:val="20"/>
              <w:lang w:val="de-DE" w:eastAsia="de-DE"/>
              <w14:ligatures w14:val="none"/>
            </w:rPr>
          </w:rPrChange>
        </w:rPr>
      </w:pPr>
      <w:ins w:id="15544" w:author="Manuel Hergenröder" w:date="2020-07-16T16:25:00Z">
        <w:r w:rsidRPr="00625FEA">
          <w:rPr>
            <w:rFonts w:ascii="Consolas" w:eastAsia="Times New Roman" w:hAnsi="Consolas" w:cs="Courier New"/>
            <w:color w:val="000000"/>
            <w:sz w:val="18"/>
            <w:szCs w:val="18"/>
            <w:lang w:eastAsia="de-DE"/>
            <w14:ligatures w14:val="none"/>
            <w:rPrChange w:id="1554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54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547" w:author="Manuel Hergenröder" w:date="2020-07-16T16:26:00Z">
              <w:rPr>
                <w:rFonts w:ascii="Consolas" w:eastAsia="Times New Roman" w:hAnsi="Consolas" w:cs="Courier New"/>
                <w:color w:val="000000"/>
                <w:sz w:val="20"/>
                <w:szCs w:val="20"/>
                <w:lang w:val="de-DE" w:eastAsia="de-DE"/>
                <w14:ligatures w14:val="none"/>
              </w:rPr>
            </w:rPrChange>
          </w:rPr>
          <w:t>.colors[</w:t>
        </w:r>
        <w:r w:rsidRPr="00625FEA">
          <w:rPr>
            <w:rFonts w:ascii="Consolas" w:eastAsia="Times New Roman" w:hAnsi="Consolas" w:cs="Courier New"/>
            <w:color w:val="1F377F"/>
            <w:sz w:val="18"/>
            <w:szCs w:val="18"/>
            <w:lang w:eastAsia="de-DE"/>
            <w14:ligatures w14:val="none"/>
            <w:rPrChange w:id="15548"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549"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5550"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555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5552" w:author="Manuel Hergenröder" w:date="2020-07-16T16:26:00Z">
              <w:rPr>
                <w:rFonts w:ascii="Consolas" w:eastAsia="Times New Roman" w:hAnsi="Consolas" w:cs="Courier New"/>
                <w:color w:val="2B91AF"/>
                <w:sz w:val="20"/>
                <w:szCs w:val="20"/>
                <w:lang w:val="de-DE" w:eastAsia="de-DE"/>
                <w14:ligatures w14:val="none"/>
              </w:rPr>
            </w:rPrChange>
          </w:rPr>
          <w:t>Color32</w:t>
        </w:r>
        <w:r w:rsidRPr="00625FEA">
          <w:rPr>
            <w:rFonts w:ascii="Consolas" w:eastAsia="Times New Roman" w:hAnsi="Consolas" w:cs="Courier New"/>
            <w:color w:val="000000"/>
            <w:sz w:val="18"/>
            <w:szCs w:val="18"/>
            <w:lang w:eastAsia="de-DE"/>
            <w14:ligatures w14:val="none"/>
            <w:rPrChange w:id="1555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555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555" w:author="Manuel Hergenröder" w:date="2020-07-16T16:26:00Z">
              <w:rPr>
                <w:rFonts w:ascii="Consolas" w:eastAsia="Times New Roman" w:hAnsi="Consolas" w:cs="Courier New"/>
                <w:color w:val="000000"/>
                <w:sz w:val="20"/>
                <w:szCs w:val="20"/>
                <w:lang w:val="de-DE" w:eastAsia="de-DE"/>
                <w14:ligatures w14:val="none"/>
              </w:rPr>
            </w:rPrChange>
          </w:rPr>
          <w:t>.vertices[</w:t>
        </w:r>
        <w:r w:rsidRPr="00625FEA">
          <w:rPr>
            <w:rFonts w:ascii="Consolas" w:eastAsia="Times New Roman" w:hAnsi="Consolas" w:cs="Courier New"/>
            <w:color w:val="1F377F"/>
            <w:sz w:val="18"/>
            <w:szCs w:val="18"/>
            <w:lang w:eastAsia="de-DE"/>
            <w14:ligatures w14:val="none"/>
            <w:rPrChange w:id="15556"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557" w:author="Manuel Hergenröder" w:date="2020-07-16T16:26:00Z">
              <w:rPr>
                <w:rFonts w:ascii="Consolas" w:eastAsia="Times New Roman" w:hAnsi="Consolas" w:cs="Courier New"/>
                <w:color w:val="000000"/>
                <w:sz w:val="20"/>
                <w:szCs w:val="20"/>
                <w:lang w:val="de-DE" w:eastAsia="de-DE"/>
                <w14:ligatures w14:val="none"/>
              </w:rPr>
            </w:rPrChange>
          </w:rPr>
          <w:t>].Length];</w:t>
        </w:r>
      </w:ins>
    </w:p>
    <w:p w14:paraId="0744002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558" w:author="Manuel Hergenröder" w:date="2020-07-16T16:25:00Z"/>
          <w:rFonts w:ascii="Consolas" w:eastAsia="Times New Roman" w:hAnsi="Consolas" w:cs="Courier New"/>
          <w:color w:val="000000"/>
          <w:sz w:val="18"/>
          <w:szCs w:val="18"/>
          <w:lang w:eastAsia="de-DE"/>
          <w14:ligatures w14:val="none"/>
          <w:rPrChange w:id="15559" w:author="Manuel Hergenröder" w:date="2020-07-16T16:26:00Z">
            <w:rPr>
              <w:ins w:id="15560" w:author="Manuel Hergenröder" w:date="2020-07-16T16:25:00Z"/>
              <w:rFonts w:ascii="Consolas" w:eastAsia="Times New Roman" w:hAnsi="Consolas" w:cs="Courier New"/>
              <w:color w:val="000000"/>
              <w:sz w:val="20"/>
              <w:szCs w:val="20"/>
              <w:lang w:val="de-DE" w:eastAsia="de-DE"/>
              <w14:ligatures w14:val="none"/>
            </w:rPr>
          </w:rPrChange>
        </w:rPr>
      </w:pPr>
      <w:ins w:id="15561" w:author="Manuel Hergenröder" w:date="2020-07-16T16:25:00Z">
        <w:r w:rsidRPr="00625FEA">
          <w:rPr>
            <w:rFonts w:ascii="Consolas" w:eastAsia="Times New Roman" w:hAnsi="Consolas" w:cs="Courier New"/>
            <w:color w:val="000000"/>
            <w:sz w:val="18"/>
            <w:szCs w:val="18"/>
            <w:lang w:eastAsia="de-DE"/>
            <w14:ligatures w14:val="none"/>
            <w:rPrChange w:id="15562"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6C7C72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563" w:author="Manuel Hergenröder" w:date="2020-07-16T16:25:00Z"/>
          <w:rFonts w:ascii="Consolas" w:eastAsia="Times New Roman" w:hAnsi="Consolas" w:cs="Courier New"/>
          <w:color w:val="000000"/>
          <w:sz w:val="18"/>
          <w:szCs w:val="18"/>
          <w:lang w:eastAsia="de-DE"/>
          <w14:ligatures w14:val="none"/>
          <w:rPrChange w:id="15564" w:author="Manuel Hergenröder" w:date="2020-07-16T16:26:00Z">
            <w:rPr>
              <w:ins w:id="15565" w:author="Manuel Hergenröder" w:date="2020-07-16T16:25:00Z"/>
              <w:rFonts w:ascii="Consolas" w:eastAsia="Times New Roman" w:hAnsi="Consolas" w:cs="Courier New"/>
              <w:color w:val="000000"/>
              <w:sz w:val="20"/>
              <w:szCs w:val="20"/>
              <w:lang w:val="de-DE" w:eastAsia="de-DE"/>
              <w14:ligatures w14:val="none"/>
            </w:rPr>
          </w:rPrChange>
        </w:rPr>
      </w:pPr>
      <w:ins w:id="15566" w:author="Manuel Hergenröder" w:date="2020-07-16T16:25:00Z">
        <w:r w:rsidRPr="00625FEA">
          <w:rPr>
            <w:rFonts w:ascii="Consolas" w:eastAsia="Times New Roman" w:hAnsi="Consolas" w:cs="Courier New"/>
            <w:color w:val="000000"/>
            <w:sz w:val="18"/>
            <w:szCs w:val="18"/>
            <w:lang w:eastAsia="de-DE"/>
            <w14:ligatures w14:val="none"/>
            <w:rPrChange w:id="1556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5568"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1556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570"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557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57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573" w:author="Manuel Hergenröder" w:date="2020-07-16T16:26:00Z">
              <w:rPr>
                <w:rFonts w:ascii="Consolas" w:eastAsia="Times New Roman" w:hAnsi="Consolas" w:cs="Courier New"/>
                <w:color w:val="000000"/>
                <w:sz w:val="20"/>
                <w:szCs w:val="20"/>
                <w:lang w:val="de-DE" w:eastAsia="de-DE"/>
                <w14:ligatures w14:val="none"/>
              </w:rPr>
            </w:rPrChange>
          </w:rPr>
          <w:t> = 0; </w:t>
        </w:r>
        <w:r w:rsidRPr="00625FEA">
          <w:rPr>
            <w:rFonts w:ascii="Consolas" w:eastAsia="Times New Roman" w:hAnsi="Consolas" w:cs="Courier New"/>
            <w:color w:val="1F377F"/>
            <w:sz w:val="18"/>
            <w:szCs w:val="18"/>
            <w:lang w:eastAsia="de-DE"/>
            <w14:ligatures w14:val="none"/>
            <w:rPrChange w:id="15574"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575" w:author="Manuel Hergenröder" w:date="2020-07-16T16:26:00Z">
              <w:rPr>
                <w:rFonts w:ascii="Consolas" w:eastAsia="Times New Roman" w:hAnsi="Consolas" w:cs="Courier New"/>
                <w:color w:val="000000"/>
                <w:sz w:val="20"/>
                <w:szCs w:val="20"/>
                <w:lang w:val="de-DE" w:eastAsia="de-DE"/>
                <w14:ligatures w14:val="none"/>
              </w:rPr>
            </w:rPrChange>
          </w:rPr>
          <w:t> &lt; </w:t>
        </w:r>
        <w:r w:rsidRPr="00625FEA">
          <w:rPr>
            <w:rFonts w:ascii="Consolas" w:eastAsia="Times New Roman" w:hAnsi="Consolas" w:cs="Courier New"/>
            <w:color w:val="0000FF"/>
            <w:sz w:val="18"/>
            <w:szCs w:val="18"/>
            <w:lang w:eastAsia="de-DE"/>
            <w14:ligatures w14:val="none"/>
            <w:rPrChange w:id="1557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577" w:author="Manuel Hergenröder" w:date="2020-07-16T16:26:00Z">
              <w:rPr>
                <w:rFonts w:ascii="Consolas" w:eastAsia="Times New Roman" w:hAnsi="Consolas" w:cs="Courier New"/>
                <w:color w:val="000000"/>
                <w:sz w:val="20"/>
                <w:szCs w:val="20"/>
                <w:lang w:val="de-DE" w:eastAsia="de-DE"/>
                <w14:ligatures w14:val="none"/>
              </w:rPr>
            </w:rPrChange>
          </w:rPr>
          <w:t>.vertices[</w:t>
        </w:r>
        <w:r w:rsidRPr="00625FEA">
          <w:rPr>
            <w:rFonts w:ascii="Consolas" w:eastAsia="Times New Roman" w:hAnsi="Consolas" w:cs="Courier New"/>
            <w:color w:val="1F377F"/>
            <w:sz w:val="18"/>
            <w:szCs w:val="18"/>
            <w:lang w:eastAsia="de-DE"/>
            <w14:ligatures w14:val="none"/>
            <w:rPrChange w:id="15578"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579" w:author="Manuel Hergenröder" w:date="2020-07-16T16:26:00Z">
              <w:rPr>
                <w:rFonts w:ascii="Consolas" w:eastAsia="Times New Roman" w:hAnsi="Consolas" w:cs="Courier New"/>
                <w:color w:val="000000"/>
                <w:sz w:val="20"/>
                <w:szCs w:val="20"/>
                <w:lang w:val="de-DE" w:eastAsia="de-DE"/>
                <w14:ligatures w14:val="none"/>
              </w:rPr>
            </w:rPrChange>
          </w:rPr>
          <w:t>].Length; </w:t>
        </w:r>
        <w:r w:rsidRPr="00625FEA">
          <w:rPr>
            <w:rFonts w:ascii="Consolas" w:eastAsia="Times New Roman" w:hAnsi="Consolas" w:cs="Courier New"/>
            <w:color w:val="1F377F"/>
            <w:sz w:val="18"/>
            <w:szCs w:val="18"/>
            <w:lang w:eastAsia="de-DE"/>
            <w14:ligatures w14:val="none"/>
            <w:rPrChange w:id="15580"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581" w:author="Manuel Hergenröder" w:date="2020-07-16T16:26:00Z">
              <w:rPr>
                <w:rFonts w:ascii="Consolas" w:eastAsia="Times New Roman" w:hAnsi="Consolas" w:cs="Courier New"/>
                <w:color w:val="000000"/>
                <w:sz w:val="20"/>
                <w:szCs w:val="20"/>
                <w:lang w:val="de-DE" w:eastAsia="de-DE"/>
                <w14:ligatures w14:val="none"/>
              </w:rPr>
            </w:rPrChange>
          </w:rPr>
          <w:t>++)</w:t>
        </w:r>
      </w:ins>
    </w:p>
    <w:p w14:paraId="49308A0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582" w:author="Manuel Hergenröder" w:date="2020-07-16T16:25:00Z"/>
          <w:rFonts w:ascii="Consolas" w:eastAsia="Times New Roman" w:hAnsi="Consolas" w:cs="Courier New"/>
          <w:color w:val="000000"/>
          <w:sz w:val="18"/>
          <w:szCs w:val="18"/>
          <w:lang w:eastAsia="de-DE"/>
          <w14:ligatures w14:val="none"/>
          <w:rPrChange w:id="15583" w:author="Manuel Hergenröder" w:date="2020-07-16T16:26:00Z">
            <w:rPr>
              <w:ins w:id="15584" w:author="Manuel Hergenröder" w:date="2020-07-16T16:25:00Z"/>
              <w:rFonts w:ascii="Consolas" w:eastAsia="Times New Roman" w:hAnsi="Consolas" w:cs="Courier New"/>
              <w:color w:val="000000"/>
              <w:sz w:val="20"/>
              <w:szCs w:val="20"/>
              <w:lang w:val="de-DE" w:eastAsia="de-DE"/>
              <w14:ligatures w14:val="none"/>
            </w:rPr>
          </w:rPrChange>
        </w:rPr>
      </w:pPr>
      <w:ins w:id="15585" w:author="Manuel Hergenröder" w:date="2020-07-16T16:25:00Z">
        <w:r w:rsidRPr="00625FEA">
          <w:rPr>
            <w:rFonts w:ascii="Consolas" w:eastAsia="Times New Roman" w:hAnsi="Consolas" w:cs="Courier New"/>
            <w:color w:val="000000"/>
            <w:sz w:val="18"/>
            <w:szCs w:val="18"/>
            <w:lang w:eastAsia="de-DE"/>
            <w14:ligatures w14:val="none"/>
            <w:rPrChange w:id="1558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58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588" w:author="Manuel Hergenröder" w:date="2020-07-16T16:26:00Z">
              <w:rPr>
                <w:rFonts w:ascii="Consolas" w:eastAsia="Times New Roman" w:hAnsi="Consolas" w:cs="Courier New"/>
                <w:color w:val="000000"/>
                <w:sz w:val="20"/>
                <w:szCs w:val="20"/>
                <w:lang w:val="de-DE" w:eastAsia="de-DE"/>
                <w14:ligatures w14:val="none"/>
              </w:rPr>
            </w:rPrChange>
          </w:rPr>
          <w:t>.colors[</w:t>
        </w:r>
        <w:r w:rsidRPr="00625FEA">
          <w:rPr>
            <w:rFonts w:ascii="Consolas" w:eastAsia="Times New Roman" w:hAnsi="Consolas" w:cs="Courier New"/>
            <w:color w:val="1F377F"/>
            <w:sz w:val="18"/>
            <w:szCs w:val="18"/>
            <w:lang w:eastAsia="de-DE"/>
            <w14:ligatures w14:val="none"/>
            <w:rPrChange w:id="15589"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59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559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59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2B91AF"/>
            <w:sz w:val="18"/>
            <w:szCs w:val="18"/>
            <w:lang w:eastAsia="de-DE"/>
            <w14:ligatures w14:val="none"/>
            <w:rPrChange w:id="15593" w:author="Manuel Hergenröder" w:date="2020-07-16T16:26:00Z">
              <w:rPr>
                <w:rFonts w:ascii="Consolas" w:eastAsia="Times New Roman" w:hAnsi="Consolas" w:cs="Courier New"/>
                <w:color w:val="2B91AF"/>
                <w:sz w:val="20"/>
                <w:szCs w:val="20"/>
                <w:lang w:val="de-DE" w:eastAsia="de-DE"/>
                <w14:ligatures w14:val="none"/>
              </w:rPr>
            </w:rPrChange>
          </w:rPr>
          <w:t>Color</w:t>
        </w:r>
        <w:r w:rsidRPr="00625FEA">
          <w:rPr>
            <w:rFonts w:ascii="Consolas" w:eastAsia="Times New Roman" w:hAnsi="Consolas" w:cs="Courier New"/>
            <w:color w:val="000000"/>
            <w:sz w:val="18"/>
            <w:szCs w:val="18"/>
            <w:lang w:eastAsia="de-DE"/>
            <w14:ligatures w14:val="none"/>
            <w:rPrChange w:id="1559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74531F"/>
            <w:sz w:val="18"/>
            <w:szCs w:val="18"/>
            <w:lang w:eastAsia="de-DE"/>
            <w14:ligatures w14:val="none"/>
            <w:rPrChange w:id="15595" w:author="Manuel Hergenröder" w:date="2020-07-16T16:26:00Z">
              <w:rPr>
                <w:rFonts w:ascii="Consolas" w:eastAsia="Times New Roman" w:hAnsi="Consolas" w:cs="Courier New"/>
                <w:color w:val="74531F"/>
                <w:sz w:val="20"/>
                <w:szCs w:val="20"/>
                <w:lang w:val="de-DE" w:eastAsia="de-DE"/>
                <w14:ligatures w14:val="none"/>
              </w:rPr>
            </w:rPrChange>
          </w:rPr>
          <w:t>Lerp</w:t>
        </w:r>
        <w:r w:rsidRPr="00625FEA">
          <w:rPr>
            <w:rFonts w:ascii="Consolas" w:eastAsia="Times New Roman" w:hAnsi="Consolas" w:cs="Courier New"/>
            <w:color w:val="000000"/>
            <w:sz w:val="18"/>
            <w:szCs w:val="18"/>
            <w:lang w:eastAsia="de-DE"/>
            <w14:ligatures w14:val="none"/>
            <w:rPrChange w:id="1559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2B91AF"/>
            <w:sz w:val="18"/>
            <w:szCs w:val="18"/>
            <w:lang w:eastAsia="de-DE"/>
            <w14:ligatures w14:val="none"/>
            <w:rPrChange w:id="15597" w:author="Manuel Hergenröder" w:date="2020-07-16T16:26:00Z">
              <w:rPr>
                <w:rFonts w:ascii="Consolas" w:eastAsia="Times New Roman" w:hAnsi="Consolas" w:cs="Courier New"/>
                <w:color w:val="2B91AF"/>
                <w:sz w:val="20"/>
                <w:szCs w:val="20"/>
                <w:lang w:val="de-DE" w:eastAsia="de-DE"/>
                <w14:ligatures w14:val="none"/>
              </w:rPr>
            </w:rPrChange>
          </w:rPr>
          <w:t>Color</w:t>
        </w:r>
        <w:r w:rsidRPr="00625FEA">
          <w:rPr>
            <w:rFonts w:ascii="Consolas" w:eastAsia="Times New Roman" w:hAnsi="Consolas" w:cs="Courier New"/>
            <w:color w:val="000000"/>
            <w:sz w:val="18"/>
            <w:szCs w:val="18"/>
            <w:lang w:eastAsia="de-DE"/>
            <w14:ligatures w14:val="none"/>
            <w:rPrChange w:id="15598" w:author="Manuel Hergenröder" w:date="2020-07-16T16:26:00Z">
              <w:rPr>
                <w:rFonts w:ascii="Consolas" w:eastAsia="Times New Roman" w:hAnsi="Consolas" w:cs="Courier New"/>
                <w:color w:val="000000"/>
                <w:sz w:val="20"/>
                <w:szCs w:val="20"/>
                <w:lang w:val="de-DE" w:eastAsia="de-DE"/>
                <w14:ligatures w14:val="none"/>
              </w:rPr>
            </w:rPrChange>
          </w:rPr>
          <w:t>.green, </w:t>
        </w:r>
        <w:r w:rsidRPr="00625FEA">
          <w:rPr>
            <w:rFonts w:ascii="Consolas" w:eastAsia="Times New Roman" w:hAnsi="Consolas" w:cs="Courier New"/>
            <w:color w:val="2B91AF"/>
            <w:sz w:val="18"/>
            <w:szCs w:val="18"/>
            <w:lang w:eastAsia="de-DE"/>
            <w14:ligatures w14:val="none"/>
            <w:rPrChange w:id="15599" w:author="Manuel Hergenröder" w:date="2020-07-16T16:26:00Z">
              <w:rPr>
                <w:rFonts w:ascii="Consolas" w:eastAsia="Times New Roman" w:hAnsi="Consolas" w:cs="Courier New"/>
                <w:color w:val="2B91AF"/>
                <w:sz w:val="20"/>
                <w:szCs w:val="20"/>
                <w:lang w:val="de-DE" w:eastAsia="de-DE"/>
                <w14:ligatures w14:val="none"/>
              </w:rPr>
            </w:rPrChange>
          </w:rPr>
          <w:t>Color</w:t>
        </w:r>
        <w:r w:rsidRPr="00625FEA">
          <w:rPr>
            <w:rFonts w:ascii="Consolas" w:eastAsia="Times New Roman" w:hAnsi="Consolas" w:cs="Courier New"/>
            <w:color w:val="000000"/>
            <w:sz w:val="18"/>
            <w:szCs w:val="18"/>
            <w:lang w:eastAsia="de-DE"/>
            <w14:ligatures w14:val="none"/>
            <w:rPrChange w:id="15600" w:author="Manuel Hergenröder" w:date="2020-07-16T16:26:00Z">
              <w:rPr>
                <w:rFonts w:ascii="Consolas" w:eastAsia="Times New Roman" w:hAnsi="Consolas" w:cs="Courier New"/>
                <w:color w:val="000000"/>
                <w:sz w:val="20"/>
                <w:szCs w:val="20"/>
                <w:lang w:val="de-DE" w:eastAsia="de-DE"/>
                <w14:ligatures w14:val="none"/>
              </w:rPr>
            </w:rPrChange>
          </w:rPr>
          <w:t>.red, </w:t>
        </w:r>
        <w:r w:rsidRPr="00625FEA">
          <w:rPr>
            <w:rFonts w:ascii="Consolas" w:eastAsia="Times New Roman" w:hAnsi="Consolas" w:cs="Courier New"/>
            <w:color w:val="0000FF"/>
            <w:sz w:val="18"/>
            <w:szCs w:val="18"/>
            <w:lang w:eastAsia="de-DE"/>
            <w14:ligatures w14:val="none"/>
            <w:rPrChange w:id="1560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602" w:author="Manuel Hergenröder" w:date="2020-07-16T16:26:00Z">
              <w:rPr>
                <w:rFonts w:ascii="Consolas" w:eastAsia="Times New Roman" w:hAnsi="Consolas" w:cs="Courier New"/>
                <w:color w:val="000000"/>
                <w:sz w:val="20"/>
                <w:szCs w:val="20"/>
                <w:lang w:val="de-DE" w:eastAsia="de-DE"/>
                <w14:ligatures w14:val="none"/>
              </w:rPr>
            </w:rPrChange>
          </w:rPr>
          <w:t>.vertices[</w:t>
        </w:r>
        <w:r w:rsidRPr="00625FEA">
          <w:rPr>
            <w:rFonts w:ascii="Consolas" w:eastAsia="Times New Roman" w:hAnsi="Consolas" w:cs="Courier New"/>
            <w:color w:val="1F377F"/>
            <w:sz w:val="18"/>
            <w:szCs w:val="18"/>
            <w:lang w:eastAsia="de-DE"/>
            <w14:ligatures w14:val="none"/>
            <w:rPrChange w:id="15603"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60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560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606" w:author="Manuel Hergenröder" w:date="2020-07-16T16:26:00Z">
              <w:rPr>
                <w:rFonts w:ascii="Consolas" w:eastAsia="Times New Roman" w:hAnsi="Consolas" w:cs="Courier New"/>
                <w:color w:val="000000"/>
                <w:sz w:val="20"/>
                <w:szCs w:val="20"/>
                <w:lang w:val="de-DE" w:eastAsia="de-DE"/>
                <w14:ligatures w14:val="none"/>
              </w:rPr>
            </w:rPrChange>
          </w:rPr>
          <w:t>].y / </w:t>
        </w:r>
        <w:r w:rsidRPr="00625FEA">
          <w:rPr>
            <w:rFonts w:ascii="Consolas" w:eastAsia="Times New Roman" w:hAnsi="Consolas" w:cs="Courier New"/>
            <w:color w:val="0000FF"/>
            <w:sz w:val="18"/>
            <w:szCs w:val="18"/>
            <w:lang w:eastAsia="de-DE"/>
            <w14:ligatures w14:val="none"/>
            <w:rPrChange w:id="1560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608" w:author="Manuel Hergenröder" w:date="2020-07-16T16:26:00Z">
              <w:rPr>
                <w:rFonts w:ascii="Consolas" w:eastAsia="Times New Roman" w:hAnsi="Consolas" w:cs="Courier New"/>
                <w:color w:val="000000"/>
                <w:sz w:val="20"/>
                <w:szCs w:val="20"/>
                <w:lang w:val="de-DE" w:eastAsia="de-DE"/>
                <w14:ligatures w14:val="none"/>
              </w:rPr>
            </w:rPrChange>
          </w:rPr>
          <w:t>.maxPeakValue);</w:t>
        </w:r>
      </w:ins>
    </w:p>
    <w:p w14:paraId="662BD40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609" w:author="Manuel Hergenröder" w:date="2020-07-16T16:25:00Z"/>
          <w:rFonts w:ascii="Consolas" w:eastAsia="Times New Roman" w:hAnsi="Consolas" w:cs="Courier New"/>
          <w:color w:val="000000"/>
          <w:sz w:val="18"/>
          <w:szCs w:val="18"/>
          <w:lang w:eastAsia="de-DE"/>
          <w14:ligatures w14:val="none"/>
          <w:rPrChange w:id="15610" w:author="Manuel Hergenröder" w:date="2020-07-16T16:26:00Z">
            <w:rPr>
              <w:ins w:id="15611" w:author="Manuel Hergenröder" w:date="2020-07-16T16:25:00Z"/>
              <w:rFonts w:ascii="Consolas" w:eastAsia="Times New Roman" w:hAnsi="Consolas" w:cs="Courier New"/>
              <w:color w:val="000000"/>
              <w:sz w:val="20"/>
              <w:szCs w:val="20"/>
              <w:lang w:val="de-DE" w:eastAsia="de-DE"/>
              <w14:ligatures w14:val="none"/>
            </w:rPr>
          </w:rPrChange>
        </w:rPr>
      </w:pPr>
      <w:ins w:id="15612" w:author="Manuel Hergenröder" w:date="2020-07-16T16:25:00Z">
        <w:r w:rsidRPr="00625FEA">
          <w:rPr>
            <w:rFonts w:ascii="Consolas" w:eastAsia="Times New Roman" w:hAnsi="Consolas" w:cs="Courier New"/>
            <w:color w:val="000000"/>
            <w:sz w:val="18"/>
            <w:szCs w:val="18"/>
            <w:lang w:eastAsia="de-DE"/>
            <w14:ligatures w14:val="none"/>
            <w:rPrChange w:id="1561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3A7123A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614" w:author="Manuel Hergenröder" w:date="2020-07-16T16:25:00Z"/>
          <w:rFonts w:ascii="Consolas" w:eastAsia="Times New Roman" w:hAnsi="Consolas" w:cs="Courier New"/>
          <w:color w:val="000000"/>
          <w:sz w:val="18"/>
          <w:szCs w:val="18"/>
          <w:lang w:eastAsia="de-DE"/>
          <w14:ligatures w14:val="none"/>
          <w:rPrChange w:id="15615" w:author="Manuel Hergenröder" w:date="2020-07-16T16:26:00Z">
            <w:rPr>
              <w:ins w:id="15616" w:author="Manuel Hergenröder" w:date="2020-07-16T16:25:00Z"/>
              <w:rFonts w:ascii="Consolas" w:eastAsia="Times New Roman" w:hAnsi="Consolas" w:cs="Courier New"/>
              <w:color w:val="000000"/>
              <w:sz w:val="20"/>
              <w:szCs w:val="20"/>
              <w:lang w:val="de-DE" w:eastAsia="de-DE"/>
              <w14:ligatures w14:val="none"/>
            </w:rPr>
          </w:rPrChange>
        </w:rPr>
      </w:pPr>
      <w:ins w:id="15617" w:author="Manuel Hergenröder" w:date="2020-07-16T16:25:00Z">
        <w:r w:rsidRPr="00625FEA">
          <w:rPr>
            <w:rFonts w:ascii="Consolas" w:eastAsia="Times New Roman" w:hAnsi="Consolas" w:cs="Courier New"/>
            <w:color w:val="000000"/>
            <w:sz w:val="18"/>
            <w:szCs w:val="18"/>
            <w:lang w:eastAsia="de-DE"/>
            <w14:ligatures w14:val="none"/>
            <w:rPrChange w:id="1561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61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620" w:author="Manuel Hergenröder" w:date="2020-07-16T16:26:00Z">
              <w:rPr>
                <w:rFonts w:ascii="Consolas" w:eastAsia="Times New Roman" w:hAnsi="Consolas" w:cs="Courier New"/>
                <w:color w:val="000000"/>
                <w:sz w:val="20"/>
                <w:szCs w:val="20"/>
                <w:lang w:val="de-DE" w:eastAsia="de-DE"/>
                <w14:ligatures w14:val="none"/>
              </w:rPr>
            </w:rPrChange>
          </w:rPr>
          <w:t>.meshes[</w:t>
        </w:r>
        <w:r w:rsidRPr="00625FEA">
          <w:rPr>
            <w:rFonts w:ascii="Consolas" w:eastAsia="Times New Roman" w:hAnsi="Consolas" w:cs="Courier New"/>
            <w:color w:val="1F377F"/>
            <w:sz w:val="18"/>
            <w:szCs w:val="18"/>
            <w:lang w:eastAsia="de-DE"/>
            <w14:ligatures w14:val="none"/>
            <w:rPrChange w:id="15621"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622" w:author="Manuel Hergenröder" w:date="2020-07-16T16:26:00Z">
              <w:rPr>
                <w:rFonts w:ascii="Consolas" w:eastAsia="Times New Roman" w:hAnsi="Consolas" w:cs="Courier New"/>
                <w:color w:val="000000"/>
                <w:sz w:val="20"/>
                <w:szCs w:val="20"/>
                <w:lang w:val="de-DE" w:eastAsia="de-DE"/>
                <w14:ligatures w14:val="none"/>
              </w:rPr>
            </w:rPrChange>
          </w:rPr>
          <w:t>].colors32 = </w:t>
        </w:r>
        <w:r w:rsidRPr="00625FEA">
          <w:rPr>
            <w:rFonts w:ascii="Consolas" w:eastAsia="Times New Roman" w:hAnsi="Consolas" w:cs="Courier New"/>
            <w:color w:val="0000FF"/>
            <w:sz w:val="18"/>
            <w:szCs w:val="18"/>
            <w:lang w:eastAsia="de-DE"/>
            <w14:ligatures w14:val="none"/>
            <w:rPrChange w:id="1562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624" w:author="Manuel Hergenröder" w:date="2020-07-16T16:26:00Z">
              <w:rPr>
                <w:rFonts w:ascii="Consolas" w:eastAsia="Times New Roman" w:hAnsi="Consolas" w:cs="Courier New"/>
                <w:color w:val="000000"/>
                <w:sz w:val="20"/>
                <w:szCs w:val="20"/>
                <w:lang w:val="de-DE" w:eastAsia="de-DE"/>
                <w14:ligatures w14:val="none"/>
              </w:rPr>
            </w:rPrChange>
          </w:rPr>
          <w:t>.colors[</w:t>
        </w:r>
        <w:r w:rsidRPr="00625FEA">
          <w:rPr>
            <w:rFonts w:ascii="Consolas" w:eastAsia="Times New Roman" w:hAnsi="Consolas" w:cs="Courier New"/>
            <w:color w:val="1F377F"/>
            <w:sz w:val="18"/>
            <w:szCs w:val="18"/>
            <w:lang w:eastAsia="de-DE"/>
            <w14:ligatures w14:val="none"/>
            <w:rPrChange w:id="15625"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626" w:author="Manuel Hergenröder" w:date="2020-07-16T16:26:00Z">
              <w:rPr>
                <w:rFonts w:ascii="Consolas" w:eastAsia="Times New Roman" w:hAnsi="Consolas" w:cs="Courier New"/>
                <w:color w:val="000000"/>
                <w:sz w:val="20"/>
                <w:szCs w:val="20"/>
                <w:lang w:val="de-DE" w:eastAsia="de-DE"/>
                <w14:ligatures w14:val="none"/>
              </w:rPr>
            </w:rPrChange>
          </w:rPr>
          <w:t>];</w:t>
        </w:r>
      </w:ins>
    </w:p>
    <w:p w14:paraId="21725A3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627" w:author="Manuel Hergenröder" w:date="2020-07-16T16:25:00Z"/>
          <w:rFonts w:ascii="Consolas" w:eastAsia="Times New Roman" w:hAnsi="Consolas" w:cs="Courier New"/>
          <w:color w:val="000000"/>
          <w:sz w:val="18"/>
          <w:szCs w:val="18"/>
          <w:lang w:eastAsia="de-DE"/>
          <w14:ligatures w14:val="none"/>
          <w:rPrChange w:id="15628" w:author="Manuel Hergenröder" w:date="2020-07-16T16:26:00Z">
            <w:rPr>
              <w:ins w:id="15629" w:author="Manuel Hergenröder" w:date="2020-07-16T16:25:00Z"/>
              <w:rFonts w:ascii="Consolas" w:eastAsia="Times New Roman" w:hAnsi="Consolas" w:cs="Courier New"/>
              <w:color w:val="000000"/>
              <w:sz w:val="20"/>
              <w:szCs w:val="20"/>
              <w:lang w:val="de-DE" w:eastAsia="de-DE"/>
              <w14:ligatures w14:val="none"/>
            </w:rPr>
          </w:rPrChange>
        </w:rPr>
      </w:pPr>
      <w:ins w:id="15630" w:author="Manuel Hergenröder" w:date="2020-07-16T16:25:00Z">
        <w:r w:rsidRPr="00625FEA">
          <w:rPr>
            <w:rFonts w:ascii="Consolas" w:eastAsia="Times New Roman" w:hAnsi="Consolas" w:cs="Courier New"/>
            <w:color w:val="000000"/>
            <w:sz w:val="18"/>
            <w:szCs w:val="18"/>
            <w:lang w:eastAsia="de-DE"/>
            <w14:ligatures w14:val="none"/>
            <w:rPrChange w:id="15631" w:author="Manuel Hergenröder" w:date="2020-07-16T16:26:00Z">
              <w:rPr>
                <w:rFonts w:ascii="Consolas" w:eastAsia="Times New Roman" w:hAnsi="Consolas" w:cs="Courier New"/>
                <w:color w:val="000000"/>
                <w:sz w:val="20"/>
                <w:szCs w:val="20"/>
                <w:lang w:val="de-DE" w:eastAsia="de-DE"/>
                <w14:ligatures w14:val="none"/>
              </w:rPr>
            </w:rPrChange>
          </w:rPr>
          <w:t>    }</w:t>
        </w:r>
      </w:ins>
    </w:p>
    <w:p w14:paraId="3AFCF7C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632" w:author="Manuel Hergenröder" w:date="2020-07-16T16:25:00Z"/>
          <w:rFonts w:ascii="Consolas" w:eastAsia="Times New Roman" w:hAnsi="Consolas" w:cs="Courier New"/>
          <w:color w:val="000000"/>
          <w:sz w:val="18"/>
          <w:szCs w:val="18"/>
          <w:lang w:eastAsia="de-DE"/>
          <w14:ligatures w14:val="none"/>
          <w:rPrChange w:id="15633" w:author="Manuel Hergenröder" w:date="2020-07-16T16:26:00Z">
            <w:rPr>
              <w:ins w:id="15634" w:author="Manuel Hergenröder" w:date="2020-07-16T16:25:00Z"/>
              <w:rFonts w:ascii="Consolas" w:eastAsia="Times New Roman" w:hAnsi="Consolas" w:cs="Courier New"/>
              <w:color w:val="000000"/>
              <w:sz w:val="20"/>
              <w:szCs w:val="20"/>
              <w:lang w:val="de-DE" w:eastAsia="de-DE"/>
              <w14:ligatures w14:val="none"/>
            </w:rPr>
          </w:rPrChange>
        </w:rPr>
      </w:pPr>
      <w:ins w:id="15635" w:author="Manuel Hergenröder" w:date="2020-07-16T16:25:00Z">
        <w:r w:rsidRPr="00625FEA">
          <w:rPr>
            <w:rFonts w:ascii="Consolas" w:eastAsia="Times New Roman" w:hAnsi="Consolas" w:cs="Courier New"/>
            <w:color w:val="000000"/>
            <w:sz w:val="18"/>
            <w:szCs w:val="18"/>
            <w:lang w:eastAsia="de-DE"/>
            <w14:ligatures w14:val="none"/>
            <w:rPrChange w:id="15636"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5BA85C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637" w:author="Manuel Hergenröder" w:date="2020-07-16T16:25:00Z"/>
          <w:rFonts w:ascii="Consolas" w:eastAsia="Times New Roman" w:hAnsi="Consolas" w:cs="Courier New"/>
          <w:color w:val="000000"/>
          <w:sz w:val="18"/>
          <w:szCs w:val="18"/>
          <w:lang w:eastAsia="de-DE"/>
          <w14:ligatures w14:val="none"/>
          <w:rPrChange w:id="15638" w:author="Manuel Hergenröder" w:date="2020-07-16T16:26:00Z">
            <w:rPr>
              <w:ins w:id="15639" w:author="Manuel Hergenröder" w:date="2020-07-16T16:25:00Z"/>
              <w:rFonts w:ascii="Consolas" w:eastAsia="Times New Roman" w:hAnsi="Consolas" w:cs="Courier New"/>
              <w:color w:val="000000"/>
              <w:sz w:val="20"/>
              <w:szCs w:val="20"/>
              <w:lang w:val="de-DE" w:eastAsia="de-DE"/>
              <w14:ligatures w14:val="none"/>
            </w:rPr>
          </w:rPrChange>
        </w:rPr>
      </w:pPr>
      <w:ins w:id="15640" w:author="Manuel Hergenröder" w:date="2020-07-16T16:25:00Z">
        <w:r w:rsidRPr="00625FEA">
          <w:rPr>
            <w:rFonts w:ascii="Consolas" w:eastAsia="Times New Roman" w:hAnsi="Consolas" w:cs="Courier New"/>
            <w:color w:val="000000"/>
            <w:sz w:val="18"/>
            <w:szCs w:val="18"/>
            <w:lang w:eastAsia="de-DE"/>
            <w14:ligatures w14:val="none"/>
            <w:rPrChange w:id="1564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642"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643"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644"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2FAB002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645" w:author="Manuel Hergenröder" w:date="2020-07-16T16:25:00Z"/>
          <w:rFonts w:ascii="Consolas" w:eastAsia="Times New Roman" w:hAnsi="Consolas" w:cs="Courier New"/>
          <w:color w:val="000000"/>
          <w:sz w:val="18"/>
          <w:szCs w:val="18"/>
          <w:lang w:eastAsia="de-DE"/>
          <w14:ligatures w14:val="none"/>
          <w:rPrChange w:id="15646" w:author="Manuel Hergenröder" w:date="2020-07-16T16:26:00Z">
            <w:rPr>
              <w:ins w:id="15647" w:author="Manuel Hergenröder" w:date="2020-07-16T16:25:00Z"/>
              <w:rFonts w:ascii="Consolas" w:eastAsia="Times New Roman" w:hAnsi="Consolas" w:cs="Courier New"/>
              <w:color w:val="000000"/>
              <w:sz w:val="20"/>
              <w:szCs w:val="20"/>
              <w:lang w:val="de-DE" w:eastAsia="de-DE"/>
              <w14:ligatures w14:val="none"/>
            </w:rPr>
          </w:rPrChange>
        </w:rPr>
      </w:pPr>
      <w:ins w:id="15648" w:author="Manuel Hergenröder" w:date="2020-07-16T16:25:00Z">
        <w:r w:rsidRPr="00625FEA">
          <w:rPr>
            <w:rFonts w:ascii="Consolas" w:eastAsia="Times New Roman" w:hAnsi="Consolas" w:cs="Courier New"/>
            <w:color w:val="000000"/>
            <w:sz w:val="18"/>
            <w:szCs w:val="18"/>
            <w:lang w:eastAsia="de-DE"/>
            <w14:ligatures w14:val="none"/>
            <w:rPrChange w:id="1564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650"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651" w:author="Manuel Hergenröder" w:date="2020-07-16T16:26:00Z">
              <w:rPr>
                <w:rFonts w:ascii="Consolas" w:eastAsia="Times New Roman" w:hAnsi="Consolas" w:cs="Courier New"/>
                <w:color w:val="008000"/>
                <w:sz w:val="20"/>
                <w:szCs w:val="20"/>
                <w:lang w:val="de-DE" w:eastAsia="de-DE"/>
                <w14:ligatures w14:val="none"/>
              </w:rPr>
            </w:rPrChange>
          </w:rPr>
          <w:t> Creates triangles for the chosen mesh</w:t>
        </w:r>
      </w:ins>
    </w:p>
    <w:p w14:paraId="4E30CDD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652" w:author="Manuel Hergenröder" w:date="2020-07-16T16:25:00Z"/>
          <w:rFonts w:ascii="Consolas" w:eastAsia="Times New Roman" w:hAnsi="Consolas" w:cs="Courier New"/>
          <w:color w:val="000000"/>
          <w:sz w:val="18"/>
          <w:szCs w:val="18"/>
          <w:lang w:eastAsia="de-DE"/>
          <w14:ligatures w14:val="none"/>
          <w:rPrChange w:id="15653" w:author="Manuel Hergenröder" w:date="2020-07-16T16:26:00Z">
            <w:rPr>
              <w:ins w:id="15654" w:author="Manuel Hergenröder" w:date="2020-07-16T16:25:00Z"/>
              <w:rFonts w:ascii="Consolas" w:eastAsia="Times New Roman" w:hAnsi="Consolas" w:cs="Courier New"/>
              <w:color w:val="000000"/>
              <w:sz w:val="20"/>
              <w:szCs w:val="20"/>
              <w:lang w:val="de-DE" w:eastAsia="de-DE"/>
              <w14:ligatures w14:val="none"/>
            </w:rPr>
          </w:rPrChange>
        </w:rPr>
      </w:pPr>
      <w:ins w:id="15655" w:author="Manuel Hergenröder" w:date="2020-07-16T16:25:00Z">
        <w:r w:rsidRPr="00625FEA">
          <w:rPr>
            <w:rFonts w:ascii="Consolas" w:eastAsia="Times New Roman" w:hAnsi="Consolas" w:cs="Courier New"/>
            <w:color w:val="000000"/>
            <w:sz w:val="18"/>
            <w:szCs w:val="18"/>
            <w:lang w:eastAsia="de-DE"/>
            <w14:ligatures w14:val="none"/>
            <w:rPrChange w:id="1565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657"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658"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659"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4155F23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660" w:author="Manuel Hergenröder" w:date="2020-07-16T16:25:00Z"/>
          <w:rFonts w:ascii="Consolas" w:eastAsia="Times New Roman" w:hAnsi="Consolas" w:cs="Courier New"/>
          <w:color w:val="000000"/>
          <w:sz w:val="18"/>
          <w:szCs w:val="18"/>
          <w:lang w:eastAsia="de-DE"/>
          <w14:ligatures w14:val="none"/>
          <w:rPrChange w:id="15661" w:author="Manuel Hergenröder" w:date="2020-07-16T16:26:00Z">
            <w:rPr>
              <w:ins w:id="15662" w:author="Manuel Hergenröder" w:date="2020-07-16T16:25:00Z"/>
              <w:rFonts w:ascii="Consolas" w:eastAsia="Times New Roman" w:hAnsi="Consolas" w:cs="Courier New"/>
              <w:color w:val="000000"/>
              <w:sz w:val="20"/>
              <w:szCs w:val="20"/>
              <w:lang w:val="de-DE" w:eastAsia="de-DE"/>
              <w14:ligatures w14:val="none"/>
            </w:rPr>
          </w:rPrChange>
        </w:rPr>
      </w:pPr>
      <w:ins w:id="15663" w:author="Manuel Hergenröder" w:date="2020-07-16T16:25:00Z">
        <w:r w:rsidRPr="00625FEA">
          <w:rPr>
            <w:rFonts w:ascii="Consolas" w:eastAsia="Times New Roman" w:hAnsi="Consolas" w:cs="Courier New"/>
            <w:color w:val="000000"/>
            <w:sz w:val="18"/>
            <w:szCs w:val="18"/>
            <w:lang w:eastAsia="de-DE"/>
            <w14:ligatures w14:val="none"/>
            <w:rPrChange w:id="15664" w:author="Manuel Hergenröder" w:date="2020-07-16T16:26:00Z">
              <w:rPr>
                <w:rFonts w:ascii="Consolas" w:eastAsia="Times New Roman" w:hAnsi="Consolas" w:cs="Courier New"/>
                <w:color w:val="000000"/>
                <w:sz w:val="20"/>
                <w:szCs w:val="20"/>
                <w:lang w:val="de-DE" w:eastAsia="de-DE"/>
                <w14:ligatures w14:val="none"/>
              </w:rPr>
            </w:rPrChange>
          </w:rPr>
          <w:lastRenderedPageBreak/>
          <w:t>    </w:t>
        </w:r>
        <w:r w:rsidRPr="00625FEA">
          <w:rPr>
            <w:rFonts w:ascii="Consolas" w:eastAsia="Times New Roman" w:hAnsi="Consolas" w:cs="Courier New"/>
            <w:color w:val="808080"/>
            <w:sz w:val="18"/>
            <w:szCs w:val="18"/>
            <w:lang w:eastAsia="de-DE"/>
            <w14:ligatures w14:val="none"/>
            <w:rPrChange w:id="15665"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666"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667" w:author="Manuel Hergenröder" w:date="2020-07-16T16:26:00Z">
              <w:rPr>
                <w:rFonts w:ascii="Consolas" w:eastAsia="Times New Roman" w:hAnsi="Consolas" w:cs="Courier New"/>
                <w:color w:val="808080"/>
                <w:sz w:val="20"/>
                <w:szCs w:val="20"/>
                <w:lang w:val="de-DE" w:eastAsia="de-DE"/>
                <w14:ligatures w14:val="none"/>
              </w:rPr>
            </w:rPrChange>
          </w:rPr>
          <w:t>&lt;param name="</w:t>
        </w:r>
        <w:r w:rsidRPr="00625FEA">
          <w:rPr>
            <w:rFonts w:ascii="Consolas" w:eastAsia="Times New Roman" w:hAnsi="Consolas" w:cs="Courier New"/>
            <w:color w:val="1F377F"/>
            <w:sz w:val="18"/>
            <w:szCs w:val="18"/>
            <w:lang w:eastAsia="de-DE"/>
            <w14:ligatures w14:val="none"/>
            <w:rPrChange w:id="15668"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808080"/>
            <w:sz w:val="18"/>
            <w:szCs w:val="18"/>
            <w:lang w:eastAsia="de-DE"/>
            <w14:ligatures w14:val="none"/>
            <w:rPrChange w:id="15669" w:author="Manuel Hergenröder" w:date="2020-07-16T16:26:00Z">
              <w:rPr>
                <w:rFonts w:ascii="Consolas" w:eastAsia="Times New Roman" w:hAnsi="Consolas" w:cs="Courier New"/>
                <w:color w:val="808080"/>
                <w:sz w:val="20"/>
                <w:szCs w:val="20"/>
                <w:lang w:val="de-DE" w:eastAsia="de-DE"/>
                <w14:ligatures w14:val="none"/>
              </w:rPr>
            </w:rPrChange>
          </w:rPr>
          <w:t>"&gt;</w:t>
        </w:r>
        <w:r w:rsidRPr="00625FEA">
          <w:rPr>
            <w:rFonts w:ascii="Consolas" w:eastAsia="Times New Roman" w:hAnsi="Consolas" w:cs="Courier New"/>
            <w:color w:val="008000"/>
            <w:sz w:val="18"/>
            <w:szCs w:val="18"/>
            <w:lang w:eastAsia="de-DE"/>
            <w14:ligatures w14:val="none"/>
            <w:rPrChange w:id="15670" w:author="Manuel Hergenröder" w:date="2020-07-16T16:26:00Z">
              <w:rPr>
                <w:rFonts w:ascii="Consolas" w:eastAsia="Times New Roman" w:hAnsi="Consolas" w:cs="Courier New"/>
                <w:color w:val="008000"/>
                <w:sz w:val="20"/>
                <w:szCs w:val="20"/>
                <w:lang w:val="de-DE" w:eastAsia="de-DE"/>
                <w14:ligatures w14:val="none"/>
              </w:rPr>
            </w:rPrChange>
          </w:rPr>
          <w:t>index of mesh to create triangles for (= index of corresponding FFT chunk)</w:t>
        </w:r>
        <w:r w:rsidRPr="00625FEA">
          <w:rPr>
            <w:rFonts w:ascii="Consolas" w:eastAsia="Times New Roman" w:hAnsi="Consolas" w:cs="Courier New"/>
            <w:color w:val="808080"/>
            <w:sz w:val="18"/>
            <w:szCs w:val="18"/>
            <w:lang w:eastAsia="de-DE"/>
            <w14:ligatures w14:val="none"/>
            <w:rPrChange w:id="15671" w:author="Manuel Hergenröder" w:date="2020-07-16T16:26:00Z">
              <w:rPr>
                <w:rFonts w:ascii="Consolas" w:eastAsia="Times New Roman" w:hAnsi="Consolas" w:cs="Courier New"/>
                <w:color w:val="808080"/>
                <w:sz w:val="20"/>
                <w:szCs w:val="20"/>
                <w:lang w:val="de-DE" w:eastAsia="de-DE"/>
                <w14:ligatures w14:val="none"/>
              </w:rPr>
            </w:rPrChange>
          </w:rPr>
          <w:t>&lt;/param&gt;</w:t>
        </w:r>
      </w:ins>
    </w:p>
    <w:p w14:paraId="1939456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672" w:author="Manuel Hergenröder" w:date="2020-07-16T16:25:00Z"/>
          <w:rFonts w:ascii="Consolas" w:eastAsia="Times New Roman" w:hAnsi="Consolas" w:cs="Courier New"/>
          <w:color w:val="000000"/>
          <w:sz w:val="18"/>
          <w:szCs w:val="18"/>
          <w:lang w:eastAsia="de-DE"/>
          <w14:ligatures w14:val="none"/>
          <w:rPrChange w:id="15673" w:author="Manuel Hergenröder" w:date="2020-07-16T16:26:00Z">
            <w:rPr>
              <w:ins w:id="15674" w:author="Manuel Hergenröder" w:date="2020-07-16T16:25:00Z"/>
              <w:rFonts w:ascii="Consolas" w:eastAsia="Times New Roman" w:hAnsi="Consolas" w:cs="Courier New"/>
              <w:color w:val="000000"/>
              <w:sz w:val="20"/>
              <w:szCs w:val="20"/>
              <w:lang w:val="de-DE" w:eastAsia="de-DE"/>
              <w14:ligatures w14:val="none"/>
            </w:rPr>
          </w:rPrChange>
        </w:rPr>
      </w:pPr>
      <w:ins w:id="15675" w:author="Manuel Hergenröder" w:date="2020-07-16T16:25:00Z">
        <w:r w:rsidRPr="00625FEA">
          <w:rPr>
            <w:rFonts w:ascii="Consolas" w:eastAsia="Times New Roman" w:hAnsi="Consolas" w:cs="Courier New"/>
            <w:color w:val="000000"/>
            <w:sz w:val="18"/>
            <w:szCs w:val="18"/>
            <w:lang w:eastAsia="de-DE"/>
            <w14:ligatures w14:val="none"/>
            <w:rPrChange w:id="1567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677"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567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679"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1568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15681" w:author="Manuel Hergenröder" w:date="2020-07-16T16:26:00Z">
              <w:rPr>
                <w:rFonts w:ascii="Consolas" w:eastAsia="Times New Roman" w:hAnsi="Consolas" w:cs="Courier New"/>
                <w:color w:val="74531F"/>
                <w:sz w:val="20"/>
                <w:szCs w:val="20"/>
                <w:lang w:val="de-DE" w:eastAsia="de-DE"/>
                <w14:ligatures w14:val="none"/>
              </w:rPr>
            </w:rPrChange>
          </w:rPr>
          <w:t>SetTriangles</w:t>
        </w:r>
        <w:r w:rsidRPr="00625FEA">
          <w:rPr>
            <w:rFonts w:ascii="Consolas" w:eastAsia="Times New Roman" w:hAnsi="Consolas" w:cs="Courier New"/>
            <w:color w:val="000000"/>
            <w:sz w:val="18"/>
            <w:szCs w:val="18"/>
            <w:lang w:eastAsia="de-DE"/>
            <w14:ligatures w14:val="none"/>
            <w:rPrChange w:id="15682"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5683"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568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685"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686" w:author="Manuel Hergenröder" w:date="2020-07-16T16:26:00Z">
              <w:rPr>
                <w:rFonts w:ascii="Consolas" w:eastAsia="Times New Roman" w:hAnsi="Consolas" w:cs="Courier New"/>
                <w:color w:val="000000"/>
                <w:sz w:val="20"/>
                <w:szCs w:val="20"/>
                <w:lang w:val="de-DE" w:eastAsia="de-DE"/>
                <w14:ligatures w14:val="none"/>
              </w:rPr>
            </w:rPrChange>
          </w:rPr>
          <w:t>)</w:t>
        </w:r>
      </w:ins>
    </w:p>
    <w:p w14:paraId="45274C3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687" w:author="Manuel Hergenröder" w:date="2020-07-16T16:25:00Z"/>
          <w:rFonts w:ascii="Consolas" w:eastAsia="Times New Roman" w:hAnsi="Consolas" w:cs="Courier New"/>
          <w:color w:val="000000"/>
          <w:sz w:val="18"/>
          <w:szCs w:val="18"/>
          <w:lang w:eastAsia="de-DE"/>
          <w14:ligatures w14:val="none"/>
          <w:rPrChange w:id="15688" w:author="Manuel Hergenröder" w:date="2020-07-16T16:26:00Z">
            <w:rPr>
              <w:ins w:id="15689" w:author="Manuel Hergenröder" w:date="2020-07-16T16:25:00Z"/>
              <w:rFonts w:ascii="Consolas" w:eastAsia="Times New Roman" w:hAnsi="Consolas" w:cs="Courier New"/>
              <w:color w:val="000000"/>
              <w:sz w:val="20"/>
              <w:szCs w:val="20"/>
              <w:lang w:val="de-DE" w:eastAsia="de-DE"/>
              <w14:ligatures w14:val="none"/>
            </w:rPr>
          </w:rPrChange>
        </w:rPr>
      </w:pPr>
      <w:ins w:id="15690" w:author="Manuel Hergenröder" w:date="2020-07-16T16:25:00Z">
        <w:r w:rsidRPr="00625FEA">
          <w:rPr>
            <w:rFonts w:ascii="Consolas" w:eastAsia="Times New Roman" w:hAnsi="Consolas" w:cs="Courier New"/>
            <w:color w:val="000000"/>
            <w:sz w:val="18"/>
            <w:szCs w:val="18"/>
            <w:lang w:eastAsia="de-DE"/>
            <w14:ligatures w14:val="none"/>
            <w:rPrChange w:id="15691" w:author="Manuel Hergenröder" w:date="2020-07-16T16:26:00Z">
              <w:rPr>
                <w:rFonts w:ascii="Consolas" w:eastAsia="Times New Roman" w:hAnsi="Consolas" w:cs="Courier New"/>
                <w:color w:val="000000"/>
                <w:sz w:val="20"/>
                <w:szCs w:val="20"/>
                <w:lang w:val="de-DE" w:eastAsia="de-DE"/>
                <w14:ligatures w14:val="none"/>
              </w:rPr>
            </w:rPrChange>
          </w:rPr>
          <w:t>    {</w:t>
        </w:r>
      </w:ins>
    </w:p>
    <w:p w14:paraId="0FA3B9B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692" w:author="Manuel Hergenröder" w:date="2020-07-16T16:25:00Z"/>
          <w:rFonts w:ascii="Consolas" w:eastAsia="Times New Roman" w:hAnsi="Consolas" w:cs="Courier New"/>
          <w:color w:val="000000"/>
          <w:sz w:val="18"/>
          <w:szCs w:val="18"/>
          <w:lang w:eastAsia="de-DE"/>
          <w14:ligatures w14:val="none"/>
          <w:rPrChange w:id="15693" w:author="Manuel Hergenröder" w:date="2020-07-16T16:26:00Z">
            <w:rPr>
              <w:ins w:id="15694" w:author="Manuel Hergenröder" w:date="2020-07-16T16:25:00Z"/>
              <w:rFonts w:ascii="Consolas" w:eastAsia="Times New Roman" w:hAnsi="Consolas" w:cs="Courier New"/>
              <w:color w:val="000000"/>
              <w:sz w:val="20"/>
              <w:szCs w:val="20"/>
              <w:lang w:val="de-DE" w:eastAsia="de-DE"/>
              <w14:ligatures w14:val="none"/>
            </w:rPr>
          </w:rPrChange>
        </w:rPr>
      </w:pPr>
      <w:ins w:id="15695" w:author="Manuel Hergenröder" w:date="2020-07-16T16:25:00Z">
        <w:r w:rsidRPr="00625FEA">
          <w:rPr>
            <w:rFonts w:ascii="Consolas" w:eastAsia="Times New Roman" w:hAnsi="Consolas" w:cs="Courier New"/>
            <w:color w:val="000000"/>
            <w:sz w:val="18"/>
            <w:szCs w:val="18"/>
            <w:lang w:eastAsia="de-DE"/>
            <w14:ligatures w14:val="none"/>
            <w:rPrChange w:id="1569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5697" w:author="Manuel Hergenröder" w:date="2020-07-16T16:26:00Z">
              <w:rPr>
                <w:rFonts w:ascii="Consolas" w:eastAsia="Times New Roman" w:hAnsi="Consolas" w:cs="Courier New"/>
                <w:color w:val="008000"/>
                <w:sz w:val="20"/>
                <w:szCs w:val="20"/>
                <w:lang w:val="de-DE" w:eastAsia="de-DE"/>
                <w14:ligatures w14:val="none"/>
              </w:rPr>
            </w:rPrChange>
          </w:rPr>
          <w:t>// 4 pyramid sides per fft bin (without base), 3 vertices indices per side</w:t>
        </w:r>
      </w:ins>
    </w:p>
    <w:p w14:paraId="171966B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698" w:author="Manuel Hergenröder" w:date="2020-07-16T16:25:00Z"/>
          <w:rFonts w:ascii="Consolas" w:eastAsia="Times New Roman" w:hAnsi="Consolas" w:cs="Courier New"/>
          <w:color w:val="000000"/>
          <w:sz w:val="18"/>
          <w:szCs w:val="18"/>
          <w:lang w:eastAsia="de-DE"/>
          <w14:ligatures w14:val="none"/>
          <w:rPrChange w:id="15699" w:author="Manuel Hergenröder" w:date="2020-07-16T16:26:00Z">
            <w:rPr>
              <w:ins w:id="15700" w:author="Manuel Hergenröder" w:date="2020-07-16T16:25:00Z"/>
              <w:rFonts w:ascii="Consolas" w:eastAsia="Times New Roman" w:hAnsi="Consolas" w:cs="Courier New"/>
              <w:color w:val="000000"/>
              <w:sz w:val="20"/>
              <w:szCs w:val="20"/>
              <w:lang w:val="de-DE" w:eastAsia="de-DE"/>
              <w14:ligatures w14:val="none"/>
            </w:rPr>
          </w:rPrChange>
        </w:rPr>
      </w:pPr>
      <w:ins w:id="15701" w:author="Manuel Hergenröder" w:date="2020-07-16T16:25:00Z">
        <w:r w:rsidRPr="00625FEA">
          <w:rPr>
            <w:rFonts w:ascii="Consolas" w:eastAsia="Times New Roman" w:hAnsi="Consolas" w:cs="Courier New"/>
            <w:color w:val="000000"/>
            <w:sz w:val="18"/>
            <w:szCs w:val="18"/>
            <w:lang w:eastAsia="de-DE"/>
            <w14:ligatures w14:val="none"/>
            <w:rPrChange w:id="1570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70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704" w:author="Manuel Hergenröder" w:date="2020-07-16T16:26:00Z">
              <w:rPr>
                <w:rFonts w:ascii="Consolas" w:eastAsia="Times New Roman" w:hAnsi="Consolas" w:cs="Courier New"/>
                <w:color w:val="000000"/>
                <w:sz w:val="20"/>
                <w:szCs w:val="20"/>
                <w:lang w:val="de-DE" w:eastAsia="de-DE"/>
                <w14:ligatures w14:val="none"/>
              </w:rPr>
            </w:rPrChange>
          </w:rPr>
          <w:t>.triangles[</w:t>
        </w:r>
        <w:r w:rsidRPr="00625FEA">
          <w:rPr>
            <w:rFonts w:ascii="Consolas" w:eastAsia="Times New Roman" w:hAnsi="Consolas" w:cs="Courier New"/>
            <w:color w:val="1F377F"/>
            <w:sz w:val="18"/>
            <w:szCs w:val="18"/>
            <w:lang w:eastAsia="de-DE"/>
            <w14:ligatures w14:val="none"/>
            <w:rPrChange w:id="15705"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706"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5707"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570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709"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571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571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712" w:author="Manuel Hergenröder" w:date="2020-07-16T16:26:00Z">
              <w:rPr>
                <w:rFonts w:ascii="Consolas" w:eastAsia="Times New Roman" w:hAnsi="Consolas" w:cs="Courier New"/>
                <w:color w:val="000000"/>
                <w:sz w:val="20"/>
                <w:szCs w:val="20"/>
                <w:lang w:val="de-DE" w:eastAsia="de-DE"/>
                <w14:ligatures w14:val="none"/>
              </w:rPr>
            </w:rPrChange>
          </w:rPr>
          <w:t>.audioEngine.fftBinCount * 4 * 3]; </w:t>
        </w:r>
      </w:ins>
    </w:p>
    <w:p w14:paraId="4487741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713" w:author="Manuel Hergenröder" w:date="2020-07-16T16:25:00Z"/>
          <w:rFonts w:ascii="Consolas" w:eastAsia="Times New Roman" w:hAnsi="Consolas" w:cs="Courier New"/>
          <w:color w:val="000000"/>
          <w:sz w:val="18"/>
          <w:szCs w:val="18"/>
          <w:lang w:eastAsia="de-DE"/>
          <w14:ligatures w14:val="none"/>
          <w:rPrChange w:id="15714" w:author="Manuel Hergenröder" w:date="2020-07-16T16:26:00Z">
            <w:rPr>
              <w:ins w:id="15715" w:author="Manuel Hergenröder" w:date="2020-07-16T16:25:00Z"/>
              <w:rFonts w:ascii="Consolas" w:eastAsia="Times New Roman" w:hAnsi="Consolas" w:cs="Courier New"/>
              <w:color w:val="000000"/>
              <w:sz w:val="20"/>
              <w:szCs w:val="20"/>
              <w:lang w:val="de-DE" w:eastAsia="de-DE"/>
              <w14:ligatures w14:val="none"/>
            </w:rPr>
          </w:rPrChange>
        </w:rPr>
      </w:pPr>
      <w:ins w:id="15716" w:author="Manuel Hergenröder" w:date="2020-07-16T16:25:00Z">
        <w:r w:rsidRPr="00625FEA">
          <w:rPr>
            <w:rFonts w:ascii="Consolas" w:eastAsia="Times New Roman" w:hAnsi="Consolas" w:cs="Courier New"/>
            <w:color w:val="000000"/>
            <w:sz w:val="18"/>
            <w:szCs w:val="18"/>
            <w:lang w:eastAsia="de-DE"/>
            <w14:ligatures w14:val="none"/>
            <w:rPrChange w:id="1571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B7E8EB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718" w:author="Manuel Hergenröder" w:date="2020-07-16T16:25:00Z"/>
          <w:rFonts w:ascii="Consolas" w:eastAsia="Times New Roman" w:hAnsi="Consolas" w:cs="Courier New"/>
          <w:color w:val="000000"/>
          <w:sz w:val="18"/>
          <w:szCs w:val="18"/>
          <w:lang w:eastAsia="de-DE"/>
          <w14:ligatures w14:val="none"/>
          <w:rPrChange w:id="15719" w:author="Manuel Hergenröder" w:date="2020-07-16T16:26:00Z">
            <w:rPr>
              <w:ins w:id="15720" w:author="Manuel Hergenröder" w:date="2020-07-16T16:25:00Z"/>
              <w:rFonts w:ascii="Consolas" w:eastAsia="Times New Roman" w:hAnsi="Consolas" w:cs="Courier New"/>
              <w:color w:val="000000"/>
              <w:sz w:val="20"/>
              <w:szCs w:val="20"/>
              <w:lang w:val="de-DE" w:eastAsia="de-DE"/>
              <w14:ligatures w14:val="none"/>
            </w:rPr>
          </w:rPrChange>
        </w:rPr>
      </w:pPr>
      <w:ins w:id="15721" w:author="Manuel Hergenröder" w:date="2020-07-16T16:25:00Z">
        <w:r w:rsidRPr="00625FEA">
          <w:rPr>
            <w:rFonts w:ascii="Consolas" w:eastAsia="Times New Roman" w:hAnsi="Consolas" w:cs="Courier New"/>
            <w:color w:val="000000"/>
            <w:sz w:val="18"/>
            <w:szCs w:val="18"/>
            <w:lang w:eastAsia="de-DE"/>
            <w14:ligatures w14:val="none"/>
            <w:rPrChange w:id="1572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F08C4"/>
            <w:sz w:val="18"/>
            <w:szCs w:val="18"/>
            <w:lang w:eastAsia="de-DE"/>
            <w14:ligatures w14:val="none"/>
            <w:rPrChange w:id="15723" w:author="Manuel Hergenröder" w:date="2020-07-16T16:26:00Z">
              <w:rPr>
                <w:rFonts w:ascii="Consolas" w:eastAsia="Times New Roman" w:hAnsi="Consolas" w:cs="Courier New"/>
                <w:color w:val="8F08C4"/>
                <w:sz w:val="20"/>
                <w:szCs w:val="20"/>
                <w:lang w:val="de-DE" w:eastAsia="de-DE"/>
                <w14:ligatures w14:val="none"/>
              </w:rPr>
            </w:rPrChange>
          </w:rPr>
          <w:t>for</w:t>
        </w:r>
        <w:r w:rsidRPr="00625FEA">
          <w:rPr>
            <w:rFonts w:ascii="Consolas" w:eastAsia="Times New Roman" w:hAnsi="Consolas" w:cs="Courier New"/>
            <w:color w:val="000000"/>
            <w:sz w:val="18"/>
            <w:szCs w:val="18"/>
            <w:lang w:eastAsia="de-DE"/>
            <w14:ligatures w14:val="none"/>
            <w:rPrChange w:id="1572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725" w:author="Manuel Hergenröder" w:date="2020-07-16T16:26:00Z">
              <w:rPr>
                <w:rFonts w:ascii="Consolas" w:eastAsia="Times New Roman" w:hAnsi="Consolas" w:cs="Courier New"/>
                <w:color w:val="0000FF"/>
                <w:sz w:val="20"/>
                <w:szCs w:val="20"/>
                <w:lang w:val="de-DE" w:eastAsia="de-DE"/>
                <w14:ligatures w14:val="none"/>
              </w:rPr>
            </w:rPrChange>
          </w:rPr>
          <w:t>int</w:t>
        </w:r>
        <w:r w:rsidRPr="00625FEA">
          <w:rPr>
            <w:rFonts w:ascii="Consolas" w:eastAsia="Times New Roman" w:hAnsi="Consolas" w:cs="Courier New"/>
            <w:color w:val="000000"/>
            <w:sz w:val="18"/>
            <w:szCs w:val="18"/>
            <w:lang w:eastAsia="de-DE"/>
            <w14:ligatures w14:val="none"/>
            <w:rPrChange w:id="1572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572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728" w:author="Manuel Hergenröder" w:date="2020-07-16T16:26:00Z">
              <w:rPr>
                <w:rFonts w:ascii="Consolas" w:eastAsia="Times New Roman" w:hAnsi="Consolas" w:cs="Courier New"/>
                <w:color w:val="000000"/>
                <w:sz w:val="20"/>
                <w:szCs w:val="20"/>
                <w:lang w:val="de-DE" w:eastAsia="de-DE"/>
                <w14:ligatures w14:val="none"/>
              </w:rPr>
            </w:rPrChange>
          </w:rPr>
          <w:t> = 0; </w:t>
        </w:r>
        <w:r w:rsidRPr="00625FEA">
          <w:rPr>
            <w:rFonts w:ascii="Consolas" w:eastAsia="Times New Roman" w:hAnsi="Consolas" w:cs="Courier New"/>
            <w:color w:val="1F377F"/>
            <w:sz w:val="18"/>
            <w:szCs w:val="18"/>
            <w:lang w:eastAsia="de-DE"/>
            <w14:ligatures w14:val="none"/>
            <w:rPrChange w:id="15729"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730" w:author="Manuel Hergenröder" w:date="2020-07-16T16:26:00Z">
              <w:rPr>
                <w:rFonts w:ascii="Consolas" w:eastAsia="Times New Roman" w:hAnsi="Consolas" w:cs="Courier New"/>
                <w:color w:val="000000"/>
                <w:sz w:val="20"/>
                <w:szCs w:val="20"/>
                <w:lang w:val="de-DE" w:eastAsia="de-DE"/>
                <w14:ligatures w14:val="none"/>
              </w:rPr>
            </w:rPrChange>
          </w:rPr>
          <w:t> &lt; </w:t>
        </w:r>
        <w:r w:rsidRPr="00625FEA">
          <w:rPr>
            <w:rFonts w:ascii="Consolas" w:eastAsia="Times New Roman" w:hAnsi="Consolas" w:cs="Courier New"/>
            <w:color w:val="0000FF"/>
            <w:sz w:val="18"/>
            <w:szCs w:val="18"/>
            <w:lang w:eastAsia="de-DE"/>
            <w14:ligatures w14:val="none"/>
            <w:rPrChange w:id="1573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732" w:author="Manuel Hergenröder" w:date="2020-07-16T16:26:00Z">
              <w:rPr>
                <w:rFonts w:ascii="Consolas" w:eastAsia="Times New Roman" w:hAnsi="Consolas" w:cs="Courier New"/>
                <w:color w:val="000000"/>
                <w:sz w:val="20"/>
                <w:szCs w:val="20"/>
                <w:lang w:val="de-DE" w:eastAsia="de-DE"/>
                <w14:ligatures w14:val="none"/>
              </w:rPr>
            </w:rPrChange>
          </w:rPr>
          <w:t>.triangles[</w:t>
        </w:r>
        <w:r w:rsidRPr="00625FEA">
          <w:rPr>
            <w:rFonts w:ascii="Consolas" w:eastAsia="Times New Roman" w:hAnsi="Consolas" w:cs="Courier New"/>
            <w:color w:val="1F377F"/>
            <w:sz w:val="18"/>
            <w:szCs w:val="18"/>
            <w:lang w:eastAsia="de-DE"/>
            <w14:ligatures w14:val="none"/>
            <w:rPrChange w:id="15733"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734" w:author="Manuel Hergenröder" w:date="2020-07-16T16:26:00Z">
              <w:rPr>
                <w:rFonts w:ascii="Consolas" w:eastAsia="Times New Roman" w:hAnsi="Consolas" w:cs="Courier New"/>
                <w:color w:val="000000"/>
                <w:sz w:val="20"/>
                <w:szCs w:val="20"/>
                <w:lang w:val="de-DE" w:eastAsia="de-DE"/>
                <w14:ligatures w14:val="none"/>
              </w:rPr>
            </w:rPrChange>
          </w:rPr>
          <w:t>].Length - 12; </w:t>
        </w:r>
        <w:r w:rsidRPr="00625FEA">
          <w:rPr>
            <w:rFonts w:ascii="Consolas" w:eastAsia="Times New Roman" w:hAnsi="Consolas" w:cs="Courier New"/>
            <w:color w:val="1F377F"/>
            <w:sz w:val="18"/>
            <w:szCs w:val="18"/>
            <w:lang w:eastAsia="de-DE"/>
            <w14:ligatures w14:val="none"/>
            <w:rPrChange w:id="1573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736" w:author="Manuel Hergenröder" w:date="2020-07-16T16:26:00Z">
              <w:rPr>
                <w:rFonts w:ascii="Consolas" w:eastAsia="Times New Roman" w:hAnsi="Consolas" w:cs="Courier New"/>
                <w:color w:val="000000"/>
                <w:sz w:val="20"/>
                <w:szCs w:val="20"/>
                <w:lang w:val="de-DE" w:eastAsia="de-DE"/>
                <w14:ligatures w14:val="none"/>
              </w:rPr>
            </w:rPrChange>
          </w:rPr>
          <w:t> += 12)</w:t>
        </w:r>
      </w:ins>
    </w:p>
    <w:p w14:paraId="6136114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737" w:author="Manuel Hergenröder" w:date="2020-07-16T16:25:00Z"/>
          <w:rFonts w:ascii="Consolas" w:eastAsia="Times New Roman" w:hAnsi="Consolas" w:cs="Courier New"/>
          <w:color w:val="000000"/>
          <w:sz w:val="18"/>
          <w:szCs w:val="18"/>
          <w:lang w:eastAsia="de-DE"/>
          <w14:ligatures w14:val="none"/>
          <w:rPrChange w:id="15738" w:author="Manuel Hergenröder" w:date="2020-07-16T16:26:00Z">
            <w:rPr>
              <w:ins w:id="15739" w:author="Manuel Hergenröder" w:date="2020-07-16T16:25:00Z"/>
              <w:rFonts w:ascii="Consolas" w:eastAsia="Times New Roman" w:hAnsi="Consolas" w:cs="Courier New"/>
              <w:color w:val="000000"/>
              <w:sz w:val="20"/>
              <w:szCs w:val="20"/>
              <w:lang w:val="de-DE" w:eastAsia="de-DE"/>
              <w14:ligatures w14:val="none"/>
            </w:rPr>
          </w:rPrChange>
        </w:rPr>
      </w:pPr>
      <w:ins w:id="15740" w:author="Manuel Hergenröder" w:date="2020-07-16T16:25:00Z">
        <w:r w:rsidRPr="00625FEA">
          <w:rPr>
            <w:rFonts w:ascii="Consolas" w:eastAsia="Times New Roman" w:hAnsi="Consolas" w:cs="Courier New"/>
            <w:color w:val="000000"/>
            <w:sz w:val="18"/>
            <w:szCs w:val="18"/>
            <w:lang w:eastAsia="de-DE"/>
            <w14:ligatures w14:val="none"/>
            <w:rPrChange w:id="15741" w:author="Manuel Hergenröder" w:date="2020-07-16T16:26:00Z">
              <w:rPr>
                <w:rFonts w:ascii="Consolas" w:eastAsia="Times New Roman" w:hAnsi="Consolas" w:cs="Courier New"/>
                <w:color w:val="000000"/>
                <w:sz w:val="20"/>
                <w:szCs w:val="20"/>
                <w:lang w:val="de-DE" w:eastAsia="de-DE"/>
                <w14:ligatures w14:val="none"/>
              </w:rPr>
            </w:rPrChange>
          </w:rPr>
          <w:t>        {</w:t>
        </w:r>
      </w:ins>
    </w:p>
    <w:p w14:paraId="72424C0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742" w:author="Manuel Hergenröder" w:date="2020-07-16T16:25:00Z"/>
          <w:rFonts w:ascii="Consolas" w:eastAsia="Times New Roman" w:hAnsi="Consolas" w:cs="Courier New"/>
          <w:color w:val="000000"/>
          <w:sz w:val="18"/>
          <w:szCs w:val="18"/>
          <w:lang w:eastAsia="de-DE"/>
          <w14:ligatures w14:val="none"/>
          <w:rPrChange w:id="15743" w:author="Manuel Hergenröder" w:date="2020-07-16T16:26:00Z">
            <w:rPr>
              <w:ins w:id="15744" w:author="Manuel Hergenröder" w:date="2020-07-16T16:25:00Z"/>
              <w:rFonts w:ascii="Consolas" w:eastAsia="Times New Roman" w:hAnsi="Consolas" w:cs="Courier New"/>
              <w:color w:val="000000"/>
              <w:sz w:val="20"/>
              <w:szCs w:val="20"/>
              <w:lang w:val="de-DE" w:eastAsia="de-DE"/>
              <w14:ligatures w14:val="none"/>
            </w:rPr>
          </w:rPrChange>
        </w:rPr>
      </w:pPr>
      <w:ins w:id="15745" w:author="Manuel Hergenröder" w:date="2020-07-16T16:25:00Z">
        <w:r w:rsidRPr="00625FEA">
          <w:rPr>
            <w:rFonts w:ascii="Consolas" w:eastAsia="Times New Roman" w:hAnsi="Consolas" w:cs="Courier New"/>
            <w:color w:val="000000"/>
            <w:sz w:val="18"/>
            <w:szCs w:val="18"/>
            <w:lang w:eastAsia="de-DE"/>
            <w14:ligatures w14:val="none"/>
            <w:rPrChange w:id="1574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747"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748" w:author="Manuel Hergenröder" w:date="2020-07-16T16:26:00Z">
              <w:rPr>
                <w:rFonts w:ascii="Consolas" w:eastAsia="Times New Roman" w:hAnsi="Consolas" w:cs="Courier New"/>
                <w:color w:val="000000"/>
                <w:sz w:val="20"/>
                <w:szCs w:val="20"/>
                <w:lang w:val="de-DE" w:eastAsia="de-DE"/>
                <w14:ligatures w14:val="none"/>
              </w:rPr>
            </w:rPrChange>
          </w:rPr>
          <w:t>.triangles[</w:t>
        </w:r>
        <w:r w:rsidRPr="00625FEA">
          <w:rPr>
            <w:rFonts w:ascii="Consolas" w:eastAsia="Times New Roman" w:hAnsi="Consolas" w:cs="Courier New"/>
            <w:color w:val="1F377F"/>
            <w:sz w:val="18"/>
            <w:szCs w:val="18"/>
            <w:lang w:eastAsia="de-DE"/>
            <w14:ligatures w14:val="none"/>
            <w:rPrChange w:id="15749"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750"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575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752" w:author="Manuel Hergenröder" w:date="2020-07-16T16:26:00Z">
              <w:rPr>
                <w:rFonts w:ascii="Consolas" w:eastAsia="Times New Roman" w:hAnsi="Consolas" w:cs="Courier New"/>
                <w:color w:val="000000"/>
                <w:sz w:val="20"/>
                <w:szCs w:val="20"/>
                <w:lang w:val="de-DE" w:eastAsia="de-DE"/>
                <w14:ligatures w14:val="none"/>
              </w:rPr>
            </w:rPrChange>
          </w:rPr>
          <w:t>] = </w:t>
        </w:r>
        <w:r w:rsidRPr="00625FEA">
          <w:rPr>
            <w:rFonts w:ascii="Consolas" w:eastAsia="Times New Roman" w:hAnsi="Consolas" w:cs="Courier New"/>
            <w:color w:val="0000FF"/>
            <w:sz w:val="18"/>
            <w:szCs w:val="18"/>
            <w:lang w:eastAsia="de-DE"/>
            <w14:ligatures w14:val="none"/>
            <w:rPrChange w:id="1575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754" w:author="Manuel Hergenröder" w:date="2020-07-16T16:26:00Z">
              <w:rPr>
                <w:rFonts w:ascii="Consolas" w:eastAsia="Times New Roman" w:hAnsi="Consolas" w:cs="Courier New"/>
                <w:color w:val="000000"/>
                <w:sz w:val="20"/>
                <w:szCs w:val="20"/>
                <w:lang w:val="de-DE" w:eastAsia="de-DE"/>
                <w14:ligatures w14:val="none"/>
              </w:rPr>
            </w:rPrChange>
          </w:rPr>
          <w:t>.countOfRasterVertices + </w:t>
        </w:r>
        <w:r w:rsidRPr="00625FEA">
          <w:rPr>
            <w:rFonts w:ascii="Consolas" w:eastAsia="Times New Roman" w:hAnsi="Consolas" w:cs="Courier New"/>
            <w:color w:val="1F377F"/>
            <w:sz w:val="18"/>
            <w:szCs w:val="18"/>
            <w:lang w:eastAsia="de-DE"/>
            <w14:ligatures w14:val="none"/>
            <w:rPrChange w:id="1575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756" w:author="Manuel Hergenröder" w:date="2020-07-16T16:26:00Z">
              <w:rPr>
                <w:rFonts w:ascii="Consolas" w:eastAsia="Times New Roman" w:hAnsi="Consolas" w:cs="Courier New"/>
                <w:color w:val="000000"/>
                <w:sz w:val="20"/>
                <w:szCs w:val="20"/>
                <w:lang w:val="de-DE" w:eastAsia="de-DE"/>
                <w14:ligatures w14:val="none"/>
              </w:rPr>
            </w:rPrChange>
          </w:rPr>
          <w:t> / 12;</w:t>
        </w:r>
      </w:ins>
    </w:p>
    <w:p w14:paraId="746B83F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757" w:author="Manuel Hergenröder" w:date="2020-07-16T16:25:00Z"/>
          <w:rFonts w:ascii="Consolas" w:eastAsia="Times New Roman" w:hAnsi="Consolas" w:cs="Courier New"/>
          <w:color w:val="000000"/>
          <w:sz w:val="18"/>
          <w:szCs w:val="18"/>
          <w:lang w:eastAsia="de-DE"/>
          <w14:ligatures w14:val="none"/>
          <w:rPrChange w:id="15758" w:author="Manuel Hergenröder" w:date="2020-07-16T16:26:00Z">
            <w:rPr>
              <w:ins w:id="15759" w:author="Manuel Hergenröder" w:date="2020-07-16T16:25:00Z"/>
              <w:rFonts w:ascii="Consolas" w:eastAsia="Times New Roman" w:hAnsi="Consolas" w:cs="Courier New"/>
              <w:color w:val="000000"/>
              <w:sz w:val="20"/>
              <w:szCs w:val="20"/>
              <w:lang w:val="de-DE" w:eastAsia="de-DE"/>
              <w14:ligatures w14:val="none"/>
            </w:rPr>
          </w:rPrChange>
        </w:rPr>
      </w:pPr>
      <w:ins w:id="15760" w:author="Manuel Hergenröder" w:date="2020-07-16T16:25:00Z">
        <w:r w:rsidRPr="00625FEA">
          <w:rPr>
            <w:rFonts w:ascii="Consolas" w:eastAsia="Times New Roman" w:hAnsi="Consolas" w:cs="Courier New"/>
            <w:color w:val="000000"/>
            <w:sz w:val="18"/>
            <w:szCs w:val="18"/>
            <w:lang w:eastAsia="de-DE"/>
            <w14:ligatures w14:val="none"/>
            <w:rPrChange w:id="1576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76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763" w:author="Manuel Hergenröder" w:date="2020-07-16T16:26:00Z">
              <w:rPr>
                <w:rFonts w:ascii="Consolas" w:eastAsia="Times New Roman" w:hAnsi="Consolas" w:cs="Courier New"/>
                <w:color w:val="000000"/>
                <w:sz w:val="20"/>
                <w:szCs w:val="20"/>
                <w:lang w:val="de-DE" w:eastAsia="de-DE"/>
                <w14:ligatures w14:val="none"/>
              </w:rPr>
            </w:rPrChange>
          </w:rPr>
          <w:t>.triangles[</w:t>
        </w:r>
        <w:r w:rsidRPr="00625FEA">
          <w:rPr>
            <w:rFonts w:ascii="Consolas" w:eastAsia="Times New Roman" w:hAnsi="Consolas" w:cs="Courier New"/>
            <w:color w:val="1F377F"/>
            <w:sz w:val="18"/>
            <w:szCs w:val="18"/>
            <w:lang w:eastAsia="de-DE"/>
            <w14:ligatures w14:val="none"/>
            <w:rPrChange w:id="15764"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765"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5766"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767" w:author="Manuel Hergenröder" w:date="2020-07-16T16:26:00Z">
              <w:rPr>
                <w:rFonts w:ascii="Consolas" w:eastAsia="Times New Roman" w:hAnsi="Consolas" w:cs="Courier New"/>
                <w:color w:val="000000"/>
                <w:sz w:val="20"/>
                <w:szCs w:val="20"/>
                <w:lang w:val="de-DE" w:eastAsia="de-DE"/>
                <w14:ligatures w14:val="none"/>
              </w:rPr>
            </w:rPrChange>
          </w:rPr>
          <w:t> + 1] = </w:t>
        </w:r>
        <w:r w:rsidRPr="00625FEA">
          <w:rPr>
            <w:rFonts w:ascii="Consolas" w:eastAsia="Times New Roman" w:hAnsi="Consolas" w:cs="Courier New"/>
            <w:color w:val="1F377F"/>
            <w:sz w:val="18"/>
            <w:szCs w:val="18"/>
            <w:lang w:eastAsia="de-DE"/>
            <w14:ligatures w14:val="none"/>
            <w:rPrChange w:id="15768"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769" w:author="Manuel Hergenröder" w:date="2020-07-16T16:26:00Z">
              <w:rPr>
                <w:rFonts w:ascii="Consolas" w:eastAsia="Times New Roman" w:hAnsi="Consolas" w:cs="Courier New"/>
                <w:color w:val="000000"/>
                <w:sz w:val="20"/>
                <w:szCs w:val="20"/>
                <w:lang w:val="de-DE" w:eastAsia="de-DE"/>
                <w14:ligatures w14:val="none"/>
              </w:rPr>
            </w:rPrChange>
          </w:rPr>
          <w:t> / 12;</w:t>
        </w:r>
      </w:ins>
    </w:p>
    <w:p w14:paraId="5BB2188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770" w:author="Manuel Hergenröder" w:date="2020-07-16T16:25:00Z"/>
          <w:rFonts w:ascii="Consolas" w:eastAsia="Times New Roman" w:hAnsi="Consolas" w:cs="Courier New"/>
          <w:color w:val="000000"/>
          <w:sz w:val="18"/>
          <w:szCs w:val="18"/>
          <w:lang w:eastAsia="de-DE"/>
          <w14:ligatures w14:val="none"/>
          <w:rPrChange w:id="15771" w:author="Manuel Hergenröder" w:date="2020-07-16T16:26:00Z">
            <w:rPr>
              <w:ins w:id="15772" w:author="Manuel Hergenröder" w:date="2020-07-16T16:25:00Z"/>
              <w:rFonts w:ascii="Consolas" w:eastAsia="Times New Roman" w:hAnsi="Consolas" w:cs="Courier New"/>
              <w:color w:val="000000"/>
              <w:sz w:val="20"/>
              <w:szCs w:val="20"/>
              <w:lang w:val="de-DE" w:eastAsia="de-DE"/>
              <w14:ligatures w14:val="none"/>
            </w:rPr>
          </w:rPrChange>
        </w:rPr>
      </w:pPr>
      <w:ins w:id="15773" w:author="Manuel Hergenröder" w:date="2020-07-16T16:25:00Z">
        <w:r w:rsidRPr="00625FEA">
          <w:rPr>
            <w:rFonts w:ascii="Consolas" w:eastAsia="Times New Roman" w:hAnsi="Consolas" w:cs="Courier New"/>
            <w:color w:val="000000"/>
            <w:sz w:val="18"/>
            <w:szCs w:val="18"/>
            <w:lang w:eastAsia="de-DE"/>
            <w14:ligatures w14:val="none"/>
            <w:rPrChange w:id="1577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77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776" w:author="Manuel Hergenröder" w:date="2020-07-16T16:26:00Z">
              <w:rPr>
                <w:rFonts w:ascii="Consolas" w:eastAsia="Times New Roman" w:hAnsi="Consolas" w:cs="Courier New"/>
                <w:color w:val="000000"/>
                <w:sz w:val="20"/>
                <w:szCs w:val="20"/>
                <w:lang w:val="de-DE" w:eastAsia="de-DE"/>
                <w14:ligatures w14:val="none"/>
              </w:rPr>
            </w:rPrChange>
          </w:rPr>
          <w:t>.triangles[</w:t>
        </w:r>
        <w:r w:rsidRPr="00625FEA">
          <w:rPr>
            <w:rFonts w:ascii="Consolas" w:eastAsia="Times New Roman" w:hAnsi="Consolas" w:cs="Courier New"/>
            <w:color w:val="1F377F"/>
            <w:sz w:val="18"/>
            <w:szCs w:val="18"/>
            <w:lang w:eastAsia="de-DE"/>
            <w14:ligatures w14:val="none"/>
            <w:rPrChange w:id="15777"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77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5779"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780" w:author="Manuel Hergenröder" w:date="2020-07-16T16:26:00Z">
              <w:rPr>
                <w:rFonts w:ascii="Consolas" w:eastAsia="Times New Roman" w:hAnsi="Consolas" w:cs="Courier New"/>
                <w:color w:val="000000"/>
                <w:sz w:val="20"/>
                <w:szCs w:val="20"/>
                <w:lang w:val="de-DE" w:eastAsia="de-DE"/>
                <w14:ligatures w14:val="none"/>
              </w:rPr>
            </w:rPrChange>
          </w:rPr>
          <w:t> + 2] = </w:t>
        </w:r>
        <w:r w:rsidRPr="00625FEA">
          <w:rPr>
            <w:rFonts w:ascii="Consolas" w:eastAsia="Times New Roman" w:hAnsi="Consolas" w:cs="Courier New"/>
            <w:color w:val="0000FF"/>
            <w:sz w:val="18"/>
            <w:szCs w:val="18"/>
            <w:lang w:eastAsia="de-DE"/>
            <w14:ligatures w14:val="none"/>
            <w:rPrChange w:id="1578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782" w:author="Manuel Hergenröder" w:date="2020-07-16T16:26:00Z">
              <w:rPr>
                <w:rFonts w:ascii="Consolas" w:eastAsia="Times New Roman" w:hAnsi="Consolas" w:cs="Courier New"/>
                <w:color w:val="000000"/>
                <w:sz w:val="20"/>
                <w:szCs w:val="20"/>
                <w:lang w:val="de-DE" w:eastAsia="de-DE"/>
                <w14:ligatures w14:val="none"/>
              </w:rPr>
            </w:rPrChange>
          </w:rPr>
          <w:t>.audioEngine.fftBinCount + 1 + </w:t>
        </w:r>
        <w:r w:rsidRPr="00625FEA">
          <w:rPr>
            <w:rFonts w:ascii="Consolas" w:eastAsia="Times New Roman" w:hAnsi="Consolas" w:cs="Courier New"/>
            <w:color w:val="1F377F"/>
            <w:sz w:val="18"/>
            <w:szCs w:val="18"/>
            <w:lang w:eastAsia="de-DE"/>
            <w14:ligatures w14:val="none"/>
            <w:rPrChange w:id="15783"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784" w:author="Manuel Hergenröder" w:date="2020-07-16T16:26:00Z">
              <w:rPr>
                <w:rFonts w:ascii="Consolas" w:eastAsia="Times New Roman" w:hAnsi="Consolas" w:cs="Courier New"/>
                <w:color w:val="000000"/>
                <w:sz w:val="20"/>
                <w:szCs w:val="20"/>
                <w:lang w:val="de-DE" w:eastAsia="de-DE"/>
                <w14:ligatures w14:val="none"/>
              </w:rPr>
            </w:rPrChange>
          </w:rPr>
          <w:t> / 12;</w:t>
        </w:r>
      </w:ins>
    </w:p>
    <w:p w14:paraId="5A64F59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785" w:author="Manuel Hergenröder" w:date="2020-07-16T16:25:00Z"/>
          <w:rFonts w:ascii="Consolas" w:eastAsia="Times New Roman" w:hAnsi="Consolas" w:cs="Courier New"/>
          <w:color w:val="000000"/>
          <w:sz w:val="18"/>
          <w:szCs w:val="18"/>
          <w:lang w:eastAsia="de-DE"/>
          <w14:ligatures w14:val="none"/>
          <w:rPrChange w:id="15786" w:author="Manuel Hergenröder" w:date="2020-07-16T16:26:00Z">
            <w:rPr>
              <w:ins w:id="15787" w:author="Manuel Hergenröder" w:date="2020-07-16T16:25:00Z"/>
              <w:rFonts w:ascii="Consolas" w:eastAsia="Times New Roman" w:hAnsi="Consolas" w:cs="Courier New"/>
              <w:color w:val="000000"/>
              <w:sz w:val="20"/>
              <w:szCs w:val="20"/>
              <w:lang w:val="de-DE" w:eastAsia="de-DE"/>
              <w14:ligatures w14:val="none"/>
            </w:rPr>
          </w:rPrChange>
        </w:rPr>
      </w:pPr>
      <w:ins w:id="15788" w:author="Manuel Hergenröder" w:date="2020-07-16T16:25:00Z">
        <w:r w:rsidRPr="00625FEA">
          <w:rPr>
            <w:rFonts w:ascii="Consolas" w:eastAsia="Times New Roman" w:hAnsi="Consolas" w:cs="Courier New"/>
            <w:color w:val="000000"/>
            <w:sz w:val="18"/>
            <w:szCs w:val="18"/>
            <w:lang w:eastAsia="de-DE"/>
            <w14:ligatures w14:val="none"/>
            <w:rPrChange w:id="15789"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E2ECBA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790" w:author="Manuel Hergenröder" w:date="2020-07-16T16:25:00Z"/>
          <w:rFonts w:ascii="Consolas" w:eastAsia="Times New Roman" w:hAnsi="Consolas" w:cs="Courier New"/>
          <w:color w:val="000000"/>
          <w:sz w:val="18"/>
          <w:szCs w:val="18"/>
          <w:lang w:eastAsia="de-DE"/>
          <w14:ligatures w14:val="none"/>
          <w:rPrChange w:id="15791" w:author="Manuel Hergenröder" w:date="2020-07-16T16:26:00Z">
            <w:rPr>
              <w:ins w:id="15792" w:author="Manuel Hergenröder" w:date="2020-07-16T16:25:00Z"/>
              <w:rFonts w:ascii="Consolas" w:eastAsia="Times New Roman" w:hAnsi="Consolas" w:cs="Courier New"/>
              <w:color w:val="000000"/>
              <w:sz w:val="20"/>
              <w:szCs w:val="20"/>
              <w:lang w:val="de-DE" w:eastAsia="de-DE"/>
              <w14:ligatures w14:val="none"/>
            </w:rPr>
          </w:rPrChange>
        </w:rPr>
      </w:pPr>
      <w:ins w:id="15793" w:author="Manuel Hergenröder" w:date="2020-07-16T16:25:00Z">
        <w:r w:rsidRPr="00625FEA">
          <w:rPr>
            <w:rFonts w:ascii="Consolas" w:eastAsia="Times New Roman" w:hAnsi="Consolas" w:cs="Courier New"/>
            <w:color w:val="000000"/>
            <w:sz w:val="18"/>
            <w:szCs w:val="18"/>
            <w:lang w:eastAsia="de-DE"/>
            <w14:ligatures w14:val="none"/>
            <w:rPrChange w:id="1579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79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796" w:author="Manuel Hergenröder" w:date="2020-07-16T16:26:00Z">
              <w:rPr>
                <w:rFonts w:ascii="Consolas" w:eastAsia="Times New Roman" w:hAnsi="Consolas" w:cs="Courier New"/>
                <w:color w:val="000000"/>
                <w:sz w:val="20"/>
                <w:szCs w:val="20"/>
                <w:lang w:val="de-DE" w:eastAsia="de-DE"/>
                <w14:ligatures w14:val="none"/>
              </w:rPr>
            </w:rPrChange>
          </w:rPr>
          <w:t>.triangles[</w:t>
        </w:r>
        <w:r w:rsidRPr="00625FEA">
          <w:rPr>
            <w:rFonts w:ascii="Consolas" w:eastAsia="Times New Roman" w:hAnsi="Consolas" w:cs="Courier New"/>
            <w:color w:val="1F377F"/>
            <w:sz w:val="18"/>
            <w:szCs w:val="18"/>
            <w:lang w:eastAsia="de-DE"/>
            <w14:ligatures w14:val="none"/>
            <w:rPrChange w:id="15797"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79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5799"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800" w:author="Manuel Hergenröder" w:date="2020-07-16T16:26:00Z">
              <w:rPr>
                <w:rFonts w:ascii="Consolas" w:eastAsia="Times New Roman" w:hAnsi="Consolas" w:cs="Courier New"/>
                <w:color w:val="000000"/>
                <w:sz w:val="20"/>
                <w:szCs w:val="20"/>
                <w:lang w:val="de-DE" w:eastAsia="de-DE"/>
                <w14:ligatures w14:val="none"/>
              </w:rPr>
            </w:rPrChange>
          </w:rPr>
          <w:t> + 3] = </w:t>
        </w:r>
        <w:r w:rsidRPr="00625FEA">
          <w:rPr>
            <w:rFonts w:ascii="Consolas" w:eastAsia="Times New Roman" w:hAnsi="Consolas" w:cs="Courier New"/>
            <w:color w:val="0000FF"/>
            <w:sz w:val="18"/>
            <w:szCs w:val="18"/>
            <w:lang w:eastAsia="de-DE"/>
            <w14:ligatures w14:val="none"/>
            <w:rPrChange w:id="1580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802" w:author="Manuel Hergenröder" w:date="2020-07-16T16:26:00Z">
              <w:rPr>
                <w:rFonts w:ascii="Consolas" w:eastAsia="Times New Roman" w:hAnsi="Consolas" w:cs="Courier New"/>
                <w:color w:val="000000"/>
                <w:sz w:val="20"/>
                <w:szCs w:val="20"/>
                <w:lang w:val="de-DE" w:eastAsia="de-DE"/>
                <w14:ligatures w14:val="none"/>
              </w:rPr>
            </w:rPrChange>
          </w:rPr>
          <w:t>.countOfRasterVertices + </w:t>
        </w:r>
        <w:r w:rsidRPr="00625FEA">
          <w:rPr>
            <w:rFonts w:ascii="Consolas" w:eastAsia="Times New Roman" w:hAnsi="Consolas" w:cs="Courier New"/>
            <w:color w:val="1F377F"/>
            <w:sz w:val="18"/>
            <w:szCs w:val="18"/>
            <w:lang w:eastAsia="de-DE"/>
            <w14:ligatures w14:val="none"/>
            <w:rPrChange w:id="15803"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804" w:author="Manuel Hergenröder" w:date="2020-07-16T16:26:00Z">
              <w:rPr>
                <w:rFonts w:ascii="Consolas" w:eastAsia="Times New Roman" w:hAnsi="Consolas" w:cs="Courier New"/>
                <w:color w:val="000000"/>
                <w:sz w:val="20"/>
                <w:szCs w:val="20"/>
                <w:lang w:val="de-DE" w:eastAsia="de-DE"/>
                <w14:ligatures w14:val="none"/>
              </w:rPr>
            </w:rPrChange>
          </w:rPr>
          <w:t> / 12;</w:t>
        </w:r>
      </w:ins>
    </w:p>
    <w:p w14:paraId="1447435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805" w:author="Manuel Hergenröder" w:date="2020-07-16T16:25:00Z"/>
          <w:rFonts w:ascii="Consolas" w:eastAsia="Times New Roman" w:hAnsi="Consolas" w:cs="Courier New"/>
          <w:color w:val="000000"/>
          <w:sz w:val="18"/>
          <w:szCs w:val="18"/>
          <w:lang w:eastAsia="de-DE"/>
          <w14:ligatures w14:val="none"/>
          <w:rPrChange w:id="15806" w:author="Manuel Hergenröder" w:date="2020-07-16T16:26:00Z">
            <w:rPr>
              <w:ins w:id="15807" w:author="Manuel Hergenröder" w:date="2020-07-16T16:25:00Z"/>
              <w:rFonts w:ascii="Consolas" w:eastAsia="Times New Roman" w:hAnsi="Consolas" w:cs="Courier New"/>
              <w:color w:val="000000"/>
              <w:sz w:val="20"/>
              <w:szCs w:val="20"/>
              <w:lang w:val="de-DE" w:eastAsia="de-DE"/>
              <w14:ligatures w14:val="none"/>
            </w:rPr>
          </w:rPrChange>
        </w:rPr>
      </w:pPr>
      <w:ins w:id="15808" w:author="Manuel Hergenröder" w:date="2020-07-16T16:25:00Z">
        <w:r w:rsidRPr="00625FEA">
          <w:rPr>
            <w:rFonts w:ascii="Consolas" w:eastAsia="Times New Roman" w:hAnsi="Consolas" w:cs="Courier New"/>
            <w:color w:val="000000"/>
            <w:sz w:val="18"/>
            <w:szCs w:val="18"/>
            <w:lang w:eastAsia="de-DE"/>
            <w14:ligatures w14:val="none"/>
            <w:rPrChange w:id="1580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810"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811" w:author="Manuel Hergenröder" w:date="2020-07-16T16:26:00Z">
              <w:rPr>
                <w:rFonts w:ascii="Consolas" w:eastAsia="Times New Roman" w:hAnsi="Consolas" w:cs="Courier New"/>
                <w:color w:val="000000"/>
                <w:sz w:val="20"/>
                <w:szCs w:val="20"/>
                <w:lang w:val="de-DE" w:eastAsia="de-DE"/>
                <w14:ligatures w14:val="none"/>
              </w:rPr>
            </w:rPrChange>
          </w:rPr>
          <w:t>.triangles[</w:t>
        </w:r>
        <w:r w:rsidRPr="00625FEA">
          <w:rPr>
            <w:rFonts w:ascii="Consolas" w:eastAsia="Times New Roman" w:hAnsi="Consolas" w:cs="Courier New"/>
            <w:color w:val="1F377F"/>
            <w:sz w:val="18"/>
            <w:szCs w:val="18"/>
            <w:lang w:eastAsia="de-DE"/>
            <w14:ligatures w14:val="none"/>
            <w:rPrChange w:id="15812"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813"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5814"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815" w:author="Manuel Hergenröder" w:date="2020-07-16T16:26:00Z">
              <w:rPr>
                <w:rFonts w:ascii="Consolas" w:eastAsia="Times New Roman" w:hAnsi="Consolas" w:cs="Courier New"/>
                <w:color w:val="000000"/>
                <w:sz w:val="20"/>
                <w:szCs w:val="20"/>
                <w:lang w:val="de-DE" w:eastAsia="de-DE"/>
                <w14:ligatures w14:val="none"/>
              </w:rPr>
            </w:rPrChange>
          </w:rPr>
          <w:t> + 4] = </w:t>
        </w:r>
        <w:r w:rsidRPr="00625FEA">
          <w:rPr>
            <w:rFonts w:ascii="Consolas" w:eastAsia="Times New Roman" w:hAnsi="Consolas" w:cs="Courier New"/>
            <w:color w:val="0000FF"/>
            <w:sz w:val="18"/>
            <w:szCs w:val="18"/>
            <w:lang w:eastAsia="de-DE"/>
            <w14:ligatures w14:val="none"/>
            <w:rPrChange w:id="15816"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817" w:author="Manuel Hergenröder" w:date="2020-07-16T16:26:00Z">
              <w:rPr>
                <w:rFonts w:ascii="Consolas" w:eastAsia="Times New Roman" w:hAnsi="Consolas" w:cs="Courier New"/>
                <w:color w:val="000000"/>
                <w:sz w:val="20"/>
                <w:szCs w:val="20"/>
                <w:lang w:val="de-DE" w:eastAsia="de-DE"/>
                <w14:ligatures w14:val="none"/>
              </w:rPr>
            </w:rPrChange>
          </w:rPr>
          <w:t>.audioEngine.fftBinCount + 2 + </w:t>
        </w:r>
        <w:r w:rsidRPr="00625FEA">
          <w:rPr>
            <w:rFonts w:ascii="Consolas" w:eastAsia="Times New Roman" w:hAnsi="Consolas" w:cs="Courier New"/>
            <w:color w:val="1F377F"/>
            <w:sz w:val="18"/>
            <w:szCs w:val="18"/>
            <w:lang w:eastAsia="de-DE"/>
            <w14:ligatures w14:val="none"/>
            <w:rPrChange w:id="15818"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819" w:author="Manuel Hergenröder" w:date="2020-07-16T16:26:00Z">
              <w:rPr>
                <w:rFonts w:ascii="Consolas" w:eastAsia="Times New Roman" w:hAnsi="Consolas" w:cs="Courier New"/>
                <w:color w:val="000000"/>
                <w:sz w:val="20"/>
                <w:szCs w:val="20"/>
                <w:lang w:val="de-DE" w:eastAsia="de-DE"/>
                <w14:ligatures w14:val="none"/>
              </w:rPr>
            </w:rPrChange>
          </w:rPr>
          <w:t> / 12;</w:t>
        </w:r>
      </w:ins>
    </w:p>
    <w:p w14:paraId="0CEF6F0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820" w:author="Manuel Hergenröder" w:date="2020-07-16T16:25:00Z"/>
          <w:rFonts w:ascii="Consolas" w:eastAsia="Times New Roman" w:hAnsi="Consolas" w:cs="Courier New"/>
          <w:color w:val="000000"/>
          <w:sz w:val="18"/>
          <w:szCs w:val="18"/>
          <w:lang w:eastAsia="de-DE"/>
          <w14:ligatures w14:val="none"/>
          <w:rPrChange w:id="15821" w:author="Manuel Hergenröder" w:date="2020-07-16T16:26:00Z">
            <w:rPr>
              <w:ins w:id="15822" w:author="Manuel Hergenröder" w:date="2020-07-16T16:25:00Z"/>
              <w:rFonts w:ascii="Consolas" w:eastAsia="Times New Roman" w:hAnsi="Consolas" w:cs="Courier New"/>
              <w:color w:val="000000"/>
              <w:sz w:val="20"/>
              <w:szCs w:val="20"/>
              <w:lang w:val="de-DE" w:eastAsia="de-DE"/>
              <w14:ligatures w14:val="none"/>
            </w:rPr>
          </w:rPrChange>
        </w:rPr>
      </w:pPr>
      <w:ins w:id="15823" w:author="Manuel Hergenröder" w:date="2020-07-16T16:25:00Z">
        <w:r w:rsidRPr="00625FEA">
          <w:rPr>
            <w:rFonts w:ascii="Consolas" w:eastAsia="Times New Roman" w:hAnsi="Consolas" w:cs="Courier New"/>
            <w:color w:val="000000"/>
            <w:sz w:val="18"/>
            <w:szCs w:val="18"/>
            <w:lang w:eastAsia="de-DE"/>
            <w14:ligatures w14:val="none"/>
            <w:rPrChange w:id="1582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825"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826" w:author="Manuel Hergenröder" w:date="2020-07-16T16:26:00Z">
              <w:rPr>
                <w:rFonts w:ascii="Consolas" w:eastAsia="Times New Roman" w:hAnsi="Consolas" w:cs="Courier New"/>
                <w:color w:val="000000"/>
                <w:sz w:val="20"/>
                <w:szCs w:val="20"/>
                <w:lang w:val="de-DE" w:eastAsia="de-DE"/>
                <w14:ligatures w14:val="none"/>
              </w:rPr>
            </w:rPrChange>
          </w:rPr>
          <w:t>.triangles[</w:t>
        </w:r>
        <w:r w:rsidRPr="00625FEA">
          <w:rPr>
            <w:rFonts w:ascii="Consolas" w:eastAsia="Times New Roman" w:hAnsi="Consolas" w:cs="Courier New"/>
            <w:color w:val="1F377F"/>
            <w:sz w:val="18"/>
            <w:szCs w:val="18"/>
            <w:lang w:eastAsia="de-DE"/>
            <w14:ligatures w14:val="none"/>
            <w:rPrChange w:id="15827"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828"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5829"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830" w:author="Manuel Hergenröder" w:date="2020-07-16T16:26:00Z">
              <w:rPr>
                <w:rFonts w:ascii="Consolas" w:eastAsia="Times New Roman" w:hAnsi="Consolas" w:cs="Courier New"/>
                <w:color w:val="000000"/>
                <w:sz w:val="20"/>
                <w:szCs w:val="20"/>
                <w:lang w:val="de-DE" w:eastAsia="de-DE"/>
                <w14:ligatures w14:val="none"/>
              </w:rPr>
            </w:rPrChange>
          </w:rPr>
          <w:t> + 5] = 1 + </w:t>
        </w:r>
        <w:r w:rsidRPr="00625FEA">
          <w:rPr>
            <w:rFonts w:ascii="Consolas" w:eastAsia="Times New Roman" w:hAnsi="Consolas" w:cs="Courier New"/>
            <w:color w:val="1F377F"/>
            <w:sz w:val="18"/>
            <w:szCs w:val="18"/>
            <w:lang w:eastAsia="de-DE"/>
            <w14:ligatures w14:val="none"/>
            <w:rPrChange w:id="1583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832" w:author="Manuel Hergenröder" w:date="2020-07-16T16:26:00Z">
              <w:rPr>
                <w:rFonts w:ascii="Consolas" w:eastAsia="Times New Roman" w:hAnsi="Consolas" w:cs="Courier New"/>
                <w:color w:val="000000"/>
                <w:sz w:val="20"/>
                <w:szCs w:val="20"/>
                <w:lang w:val="de-DE" w:eastAsia="de-DE"/>
                <w14:ligatures w14:val="none"/>
              </w:rPr>
            </w:rPrChange>
          </w:rPr>
          <w:t> / 12;</w:t>
        </w:r>
      </w:ins>
    </w:p>
    <w:p w14:paraId="5883DE4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833" w:author="Manuel Hergenröder" w:date="2020-07-16T16:25:00Z"/>
          <w:rFonts w:ascii="Consolas" w:eastAsia="Times New Roman" w:hAnsi="Consolas" w:cs="Courier New"/>
          <w:color w:val="000000"/>
          <w:sz w:val="18"/>
          <w:szCs w:val="18"/>
          <w:lang w:eastAsia="de-DE"/>
          <w14:ligatures w14:val="none"/>
          <w:rPrChange w:id="15834" w:author="Manuel Hergenröder" w:date="2020-07-16T16:26:00Z">
            <w:rPr>
              <w:ins w:id="15835" w:author="Manuel Hergenröder" w:date="2020-07-16T16:25:00Z"/>
              <w:rFonts w:ascii="Consolas" w:eastAsia="Times New Roman" w:hAnsi="Consolas" w:cs="Courier New"/>
              <w:color w:val="000000"/>
              <w:sz w:val="20"/>
              <w:szCs w:val="20"/>
              <w:lang w:val="de-DE" w:eastAsia="de-DE"/>
              <w14:ligatures w14:val="none"/>
            </w:rPr>
          </w:rPrChange>
        </w:rPr>
      </w:pPr>
      <w:ins w:id="15836" w:author="Manuel Hergenröder" w:date="2020-07-16T16:25:00Z">
        <w:r w:rsidRPr="00625FEA">
          <w:rPr>
            <w:rFonts w:ascii="Consolas" w:eastAsia="Times New Roman" w:hAnsi="Consolas" w:cs="Courier New"/>
            <w:color w:val="000000"/>
            <w:sz w:val="18"/>
            <w:szCs w:val="18"/>
            <w:lang w:eastAsia="de-DE"/>
            <w14:ligatures w14:val="none"/>
            <w:rPrChange w:id="1583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55F3F9A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838" w:author="Manuel Hergenröder" w:date="2020-07-16T16:25:00Z"/>
          <w:rFonts w:ascii="Consolas" w:eastAsia="Times New Roman" w:hAnsi="Consolas" w:cs="Courier New"/>
          <w:color w:val="000000"/>
          <w:sz w:val="18"/>
          <w:szCs w:val="18"/>
          <w:lang w:eastAsia="de-DE"/>
          <w14:ligatures w14:val="none"/>
          <w:rPrChange w:id="15839" w:author="Manuel Hergenröder" w:date="2020-07-16T16:26:00Z">
            <w:rPr>
              <w:ins w:id="15840" w:author="Manuel Hergenröder" w:date="2020-07-16T16:25:00Z"/>
              <w:rFonts w:ascii="Consolas" w:eastAsia="Times New Roman" w:hAnsi="Consolas" w:cs="Courier New"/>
              <w:color w:val="000000"/>
              <w:sz w:val="20"/>
              <w:szCs w:val="20"/>
              <w:lang w:val="de-DE" w:eastAsia="de-DE"/>
              <w14:ligatures w14:val="none"/>
            </w:rPr>
          </w:rPrChange>
        </w:rPr>
      </w:pPr>
      <w:ins w:id="15841" w:author="Manuel Hergenröder" w:date="2020-07-16T16:25:00Z">
        <w:r w:rsidRPr="00625FEA">
          <w:rPr>
            <w:rFonts w:ascii="Consolas" w:eastAsia="Times New Roman" w:hAnsi="Consolas" w:cs="Courier New"/>
            <w:color w:val="000000"/>
            <w:sz w:val="18"/>
            <w:szCs w:val="18"/>
            <w:lang w:eastAsia="de-DE"/>
            <w14:ligatures w14:val="none"/>
            <w:rPrChange w:id="1584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84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844" w:author="Manuel Hergenröder" w:date="2020-07-16T16:26:00Z">
              <w:rPr>
                <w:rFonts w:ascii="Consolas" w:eastAsia="Times New Roman" w:hAnsi="Consolas" w:cs="Courier New"/>
                <w:color w:val="000000"/>
                <w:sz w:val="20"/>
                <w:szCs w:val="20"/>
                <w:lang w:val="de-DE" w:eastAsia="de-DE"/>
                <w14:ligatures w14:val="none"/>
              </w:rPr>
            </w:rPrChange>
          </w:rPr>
          <w:t>.triangles[</w:t>
        </w:r>
        <w:r w:rsidRPr="00625FEA">
          <w:rPr>
            <w:rFonts w:ascii="Consolas" w:eastAsia="Times New Roman" w:hAnsi="Consolas" w:cs="Courier New"/>
            <w:color w:val="1F377F"/>
            <w:sz w:val="18"/>
            <w:szCs w:val="18"/>
            <w:lang w:eastAsia="de-DE"/>
            <w14:ligatures w14:val="none"/>
            <w:rPrChange w:id="15845"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84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584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848" w:author="Manuel Hergenröder" w:date="2020-07-16T16:26:00Z">
              <w:rPr>
                <w:rFonts w:ascii="Consolas" w:eastAsia="Times New Roman" w:hAnsi="Consolas" w:cs="Courier New"/>
                <w:color w:val="000000"/>
                <w:sz w:val="20"/>
                <w:szCs w:val="20"/>
                <w:lang w:val="de-DE" w:eastAsia="de-DE"/>
                <w14:ligatures w14:val="none"/>
              </w:rPr>
            </w:rPrChange>
          </w:rPr>
          <w:t> + 6] = </w:t>
        </w:r>
        <w:r w:rsidRPr="00625FEA">
          <w:rPr>
            <w:rFonts w:ascii="Consolas" w:eastAsia="Times New Roman" w:hAnsi="Consolas" w:cs="Courier New"/>
            <w:color w:val="0000FF"/>
            <w:sz w:val="18"/>
            <w:szCs w:val="18"/>
            <w:lang w:eastAsia="de-DE"/>
            <w14:ligatures w14:val="none"/>
            <w:rPrChange w:id="1584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850" w:author="Manuel Hergenröder" w:date="2020-07-16T16:26:00Z">
              <w:rPr>
                <w:rFonts w:ascii="Consolas" w:eastAsia="Times New Roman" w:hAnsi="Consolas" w:cs="Courier New"/>
                <w:color w:val="000000"/>
                <w:sz w:val="20"/>
                <w:szCs w:val="20"/>
                <w:lang w:val="de-DE" w:eastAsia="de-DE"/>
                <w14:ligatures w14:val="none"/>
              </w:rPr>
            </w:rPrChange>
          </w:rPr>
          <w:t>.countOfRasterVertices + </w:t>
        </w:r>
        <w:r w:rsidRPr="00625FEA">
          <w:rPr>
            <w:rFonts w:ascii="Consolas" w:eastAsia="Times New Roman" w:hAnsi="Consolas" w:cs="Courier New"/>
            <w:color w:val="1F377F"/>
            <w:sz w:val="18"/>
            <w:szCs w:val="18"/>
            <w:lang w:eastAsia="de-DE"/>
            <w14:ligatures w14:val="none"/>
            <w:rPrChange w:id="1585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852" w:author="Manuel Hergenröder" w:date="2020-07-16T16:26:00Z">
              <w:rPr>
                <w:rFonts w:ascii="Consolas" w:eastAsia="Times New Roman" w:hAnsi="Consolas" w:cs="Courier New"/>
                <w:color w:val="000000"/>
                <w:sz w:val="20"/>
                <w:szCs w:val="20"/>
                <w:lang w:val="de-DE" w:eastAsia="de-DE"/>
                <w14:ligatures w14:val="none"/>
              </w:rPr>
            </w:rPrChange>
          </w:rPr>
          <w:t> / 12;</w:t>
        </w:r>
      </w:ins>
    </w:p>
    <w:p w14:paraId="0BBC5E2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853" w:author="Manuel Hergenröder" w:date="2020-07-16T16:25:00Z"/>
          <w:rFonts w:ascii="Consolas" w:eastAsia="Times New Roman" w:hAnsi="Consolas" w:cs="Courier New"/>
          <w:color w:val="000000"/>
          <w:sz w:val="18"/>
          <w:szCs w:val="18"/>
          <w:lang w:eastAsia="de-DE"/>
          <w14:ligatures w14:val="none"/>
          <w:rPrChange w:id="15854" w:author="Manuel Hergenröder" w:date="2020-07-16T16:26:00Z">
            <w:rPr>
              <w:ins w:id="15855" w:author="Manuel Hergenröder" w:date="2020-07-16T16:25:00Z"/>
              <w:rFonts w:ascii="Consolas" w:eastAsia="Times New Roman" w:hAnsi="Consolas" w:cs="Courier New"/>
              <w:color w:val="000000"/>
              <w:sz w:val="20"/>
              <w:szCs w:val="20"/>
              <w:lang w:val="de-DE" w:eastAsia="de-DE"/>
              <w14:ligatures w14:val="none"/>
            </w:rPr>
          </w:rPrChange>
        </w:rPr>
      </w:pPr>
      <w:ins w:id="15856" w:author="Manuel Hergenröder" w:date="2020-07-16T16:25:00Z">
        <w:r w:rsidRPr="00625FEA">
          <w:rPr>
            <w:rFonts w:ascii="Consolas" w:eastAsia="Times New Roman" w:hAnsi="Consolas" w:cs="Courier New"/>
            <w:color w:val="000000"/>
            <w:sz w:val="18"/>
            <w:szCs w:val="18"/>
            <w:lang w:eastAsia="de-DE"/>
            <w14:ligatures w14:val="none"/>
            <w:rPrChange w:id="1585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85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859" w:author="Manuel Hergenröder" w:date="2020-07-16T16:26:00Z">
              <w:rPr>
                <w:rFonts w:ascii="Consolas" w:eastAsia="Times New Roman" w:hAnsi="Consolas" w:cs="Courier New"/>
                <w:color w:val="000000"/>
                <w:sz w:val="20"/>
                <w:szCs w:val="20"/>
                <w:lang w:val="de-DE" w:eastAsia="de-DE"/>
                <w14:ligatures w14:val="none"/>
              </w:rPr>
            </w:rPrChange>
          </w:rPr>
          <w:t>.triangles[</w:t>
        </w:r>
        <w:r w:rsidRPr="00625FEA">
          <w:rPr>
            <w:rFonts w:ascii="Consolas" w:eastAsia="Times New Roman" w:hAnsi="Consolas" w:cs="Courier New"/>
            <w:color w:val="1F377F"/>
            <w:sz w:val="18"/>
            <w:szCs w:val="18"/>
            <w:lang w:eastAsia="de-DE"/>
            <w14:ligatures w14:val="none"/>
            <w:rPrChange w:id="15860"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86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586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863" w:author="Manuel Hergenröder" w:date="2020-07-16T16:26:00Z">
              <w:rPr>
                <w:rFonts w:ascii="Consolas" w:eastAsia="Times New Roman" w:hAnsi="Consolas" w:cs="Courier New"/>
                <w:color w:val="000000"/>
                <w:sz w:val="20"/>
                <w:szCs w:val="20"/>
                <w:lang w:val="de-DE" w:eastAsia="de-DE"/>
                <w14:ligatures w14:val="none"/>
              </w:rPr>
            </w:rPrChange>
          </w:rPr>
          <w:t> + 7] = </w:t>
        </w:r>
        <w:r w:rsidRPr="00625FEA">
          <w:rPr>
            <w:rFonts w:ascii="Consolas" w:eastAsia="Times New Roman" w:hAnsi="Consolas" w:cs="Courier New"/>
            <w:color w:val="0000FF"/>
            <w:sz w:val="18"/>
            <w:szCs w:val="18"/>
            <w:lang w:eastAsia="de-DE"/>
            <w14:ligatures w14:val="none"/>
            <w:rPrChange w:id="1586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865" w:author="Manuel Hergenröder" w:date="2020-07-16T16:26:00Z">
              <w:rPr>
                <w:rFonts w:ascii="Consolas" w:eastAsia="Times New Roman" w:hAnsi="Consolas" w:cs="Courier New"/>
                <w:color w:val="000000"/>
                <w:sz w:val="20"/>
                <w:szCs w:val="20"/>
                <w:lang w:val="de-DE" w:eastAsia="de-DE"/>
                <w14:ligatures w14:val="none"/>
              </w:rPr>
            </w:rPrChange>
          </w:rPr>
          <w:t>.audioEngine.fftBinCount + 1 + </w:t>
        </w:r>
        <w:r w:rsidRPr="00625FEA">
          <w:rPr>
            <w:rFonts w:ascii="Consolas" w:eastAsia="Times New Roman" w:hAnsi="Consolas" w:cs="Courier New"/>
            <w:color w:val="1F377F"/>
            <w:sz w:val="18"/>
            <w:szCs w:val="18"/>
            <w:lang w:eastAsia="de-DE"/>
            <w14:ligatures w14:val="none"/>
            <w:rPrChange w:id="15866"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867" w:author="Manuel Hergenröder" w:date="2020-07-16T16:26:00Z">
              <w:rPr>
                <w:rFonts w:ascii="Consolas" w:eastAsia="Times New Roman" w:hAnsi="Consolas" w:cs="Courier New"/>
                <w:color w:val="000000"/>
                <w:sz w:val="20"/>
                <w:szCs w:val="20"/>
                <w:lang w:val="de-DE" w:eastAsia="de-DE"/>
                <w14:ligatures w14:val="none"/>
              </w:rPr>
            </w:rPrChange>
          </w:rPr>
          <w:t> / 12;</w:t>
        </w:r>
      </w:ins>
    </w:p>
    <w:p w14:paraId="547578C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868" w:author="Manuel Hergenröder" w:date="2020-07-16T16:25:00Z"/>
          <w:rFonts w:ascii="Consolas" w:eastAsia="Times New Roman" w:hAnsi="Consolas" w:cs="Courier New"/>
          <w:color w:val="000000"/>
          <w:sz w:val="18"/>
          <w:szCs w:val="18"/>
          <w:lang w:eastAsia="de-DE"/>
          <w14:ligatures w14:val="none"/>
          <w:rPrChange w:id="15869" w:author="Manuel Hergenröder" w:date="2020-07-16T16:26:00Z">
            <w:rPr>
              <w:ins w:id="15870" w:author="Manuel Hergenröder" w:date="2020-07-16T16:25:00Z"/>
              <w:rFonts w:ascii="Consolas" w:eastAsia="Times New Roman" w:hAnsi="Consolas" w:cs="Courier New"/>
              <w:color w:val="000000"/>
              <w:sz w:val="20"/>
              <w:szCs w:val="20"/>
              <w:lang w:val="de-DE" w:eastAsia="de-DE"/>
              <w14:ligatures w14:val="none"/>
            </w:rPr>
          </w:rPrChange>
        </w:rPr>
      </w:pPr>
      <w:ins w:id="15871" w:author="Manuel Hergenröder" w:date="2020-07-16T16:25:00Z">
        <w:r w:rsidRPr="00625FEA">
          <w:rPr>
            <w:rFonts w:ascii="Consolas" w:eastAsia="Times New Roman" w:hAnsi="Consolas" w:cs="Courier New"/>
            <w:color w:val="000000"/>
            <w:sz w:val="18"/>
            <w:szCs w:val="18"/>
            <w:lang w:eastAsia="de-DE"/>
            <w14:ligatures w14:val="none"/>
            <w:rPrChange w:id="1587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87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874" w:author="Manuel Hergenröder" w:date="2020-07-16T16:26:00Z">
              <w:rPr>
                <w:rFonts w:ascii="Consolas" w:eastAsia="Times New Roman" w:hAnsi="Consolas" w:cs="Courier New"/>
                <w:color w:val="000000"/>
                <w:sz w:val="20"/>
                <w:szCs w:val="20"/>
                <w:lang w:val="de-DE" w:eastAsia="de-DE"/>
                <w14:ligatures w14:val="none"/>
              </w:rPr>
            </w:rPrChange>
          </w:rPr>
          <w:t>.triangles[</w:t>
        </w:r>
        <w:r w:rsidRPr="00625FEA">
          <w:rPr>
            <w:rFonts w:ascii="Consolas" w:eastAsia="Times New Roman" w:hAnsi="Consolas" w:cs="Courier New"/>
            <w:color w:val="1F377F"/>
            <w:sz w:val="18"/>
            <w:szCs w:val="18"/>
            <w:lang w:eastAsia="de-DE"/>
            <w14:ligatures w14:val="none"/>
            <w:rPrChange w:id="15875"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87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587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878" w:author="Manuel Hergenröder" w:date="2020-07-16T16:26:00Z">
              <w:rPr>
                <w:rFonts w:ascii="Consolas" w:eastAsia="Times New Roman" w:hAnsi="Consolas" w:cs="Courier New"/>
                <w:color w:val="000000"/>
                <w:sz w:val="20"/>
                <w:szCs w:val="20"/>
                <w:lang w:val="de-DE" w:eastAsia="de-DE"/>
                <w14:ligatures w14:val="none"/>
              </w:rPr>
            </w:rPrChange>
          </w:rPr>
          <w:t> + 8] = </w:t>
        </w:r>
        <w:r w:rsidRPr="00625FEA">
          <w:rPr>
            <w:rFonts w:ascii="Consolas" w:eastAsia="Times New Roman" w:hAnsi="Consolas" w:cs="Courier New"/>
            <w:color w:val="0000FF"/>
            <w:sz w:val="18"/>
            <w:szCs w:val="18"/>
            <w:lang w:eastAsia="de-DE"/>
            <w14:ligatures w14:val="none"/>
            <w:rPrChange w:id="1587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880" w:author="Manuel Hergenröder" w:date="2020-07-16T16:26:00Z">
              <w:rPr>
                <w:rFonts w:ascii="Consolas" w:eastAsia="Times New Roman" w:hAnsi="Consolas" w:cs="Courier New"/>
                <w:color w:val="000000"/>
                <w:sz w:val="20"/>
                <w:szCs w:val="20"/>
                <w:lang w:val="de-DE" w:eastAsia="de-DE"/>
                <w14:ligatures w14:val="none"/>
              </w:rPr>
            </w:rPrChange>
          </w:rPr>
          <w:t>.audioEngine.fftBinCount + 2 + </w:t>
        </w:r>
        <w:r w:rsidRPr="00625FEA">
          <w:rPr>
            <w:rFonts w:ascii="Consolas" w:eastAsia="Times New Roman" w:hAnsi="Consolas" w:cs="Courier New"/>
            <w:color w:val="1F377F"/>
            <w:sz w:val="18"/>
            <w:szCs w:val="18"/>
            <w:lang w:eastAsia="de-DE"/>
            <w14:ligatures w14:val="none"/>
            <w:rPrChange w:id="1588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882" w:author="Manuel Hergenröder" w:date="2020-07-16T16:26:00Z">
              <w:rPr>
                <w:rFonts w:ascii="Consolas" w:eastAsia="Times New Roman" w:hAnsi="Consolas" w:cs="Courier New"/>
                <w:color w:val="000000"/>
                <w:sz w:val="20"/>
                <w:szCs w:val="20"/>
                <w:lang w:val="de-DE" w:eastAsia="de-DE"/>
                <w14:ligatures w14:val="none"/>
              </w:rPr>
            </w:rPrChange>
          </w:rPr>
          <w:t> / 12;</w:t>
        </w:r>
      </w:ins>
    </w:p>
    <w:p w14:paraId="39A840DE"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883" w:author="Manuel Hergenröder" w:date="2020-07-16T16:25:00Z"/>
          <w:rFonts w:ascii="Consolas" w:eastAsia="Times New Roman" w:hAnsi="Consolas" w:cs="Courier New"/>
          <w:color w:val="000000"/>
          <w:sz w:val="18"/>
          <w:szCs w:val="18"/>
          <w:lang w:eastAsia="de-DE"/>
          <w14:ligatures w14:val="none"/>
          <w:rPrChange w:id="15884" w:author="Manuel Hergenröder" w:date="2020-07-16T16:26:00Z">
            <w:rPr>
              <w:ins w:id="15885" w:author="Manuel Hergenröder" w:date="2020-07-16T16:25:00Z"/>
              <w:rFonts w:ascii="Consolas" w:eastAsia="Times New Roman" w:hAnsi="Consolas" w:cs="Courier New"/>
              <w:color w:val="000000"/>
              <w:sz w:val="20"/>
              <w:szCs w:val="20"/>
              <w:lang w:val="de-DE" w:eastAsia="de-DE"/>
              <w14:ligatures w14:val="none"/>
            </w:rPr>
          </w:rPrChange>
        </w:rPr>
      </w:pPr>
      <w:ins w:id="15886" w:author="Manuel Hergenröder" w:date="2020-07-16T16:25:00Z">
        <w:r w:rsidRPr="00625FEA">
          <w:rPr>
            <w:rFonts w:ascii="Consolas" w:eastAsia="Times New Roman" w:hAnsi="Consolas" w:cs="Courier New"/>
            <w:color w:val="000000"/>
            <w:sz w:val="18"/>
            <w:szCs w:val="18"/>
            <w:lang w:eastAsia="de-DE"/>
            <w14:ligatures w14:val="none"/>
            <w:rPrChange w:id="15887"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06CD49D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888" w:author="Manuel Hergenröder" w:date="2020-07-16T16:25:00Z"/>
          <w:rFonts w:ascii="Consolas" w:eastAsia="Times New Roman" w:hAnsi="Consolas" w:cs="Courier New"/>
          <w:color w:val="000000"/>
          <w:sz w:val="18"/>
          <w:szCs w:val="18"/>
          <w:lang w:eastAsia="de-DE"/>
          <w14:ligatures w14:val="none"/>
          <w:rPrChange w:id="15889" w:author="Manuel Hergenröder" w:date="2020-07-16T16:26:00Z">
            <w:rPr>
              <w:ins w:id="15890" w:author="Manuel Hergenröder" w:date="2020-07-16T16:25:00Z"/>
              <w:rFonts w:ascii="Consolas" w:eastAsia="Times New Roman" w:hAnsi="Consolas" w:cs="Courier New"/>
              <w:color w:val="000000"/>
              <w:sz w:val="20"/>
              <w:szCs w:val="20"/>
              <w:lang w:val="de-DE" w:eastAsia="de-DE"/>
              <w14:ligatures w14:val="none"/>
            </w:rPr>
          </w:rPrChange>
        </w:rPr>
      </w:pPr>
      <w:ins w:id="15891" w:author="Manuel Hergenröder" w:date="2020-07-16T16:25:00Z">
        <w:r w:rsidRPr="00625FEA">
          <w:rPr>
            <w:rFonts w:ascii="Consolas" w:eastAsia="Times New Roman" w:hAnsi="Consolas" w:cs="Courier New"/>
            <w:color w:val="000000"/>
            <w:sz w:val="18"/>
            <w:szCs w:val="18"/>
            <w:lang w:eastAsia="de-DE"/>
            <w14:ligatures w14:val="none"/>
            <w:rPrChange w:id="15892"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893"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894" w:author="Manuel Hergenröder" w:date="2020-07-16T16:26:00Z">
              <w:rPr>
                <w:rFonts w:ascii="Consolas" w:eastAsia="Times New Roman" w:hAnsi="Consolas" w:cs="Courier New"/>
                <w:color w:val="000000"/>
                <w:sz w:val="20"/>
                <w:szCs w:val="20"/>
                <w:lang w:val="de-DE" w:eastAsia="de-DE"/>
                <w14:ligatures w14:val="none"/>
              </w:rPr>
            </w:rPrChange>
          </w:rPr>
          <w:t>.triangles[</w:t>
        </w:r>
        <w:r w:rsidRPr="00625FEA">
          <w:rPr>
            <w:rFonts w:ascii="Consolas" w:eastAsia="Times New Roman" w:hAnsi="Consolas" w:cs="Courier New"/>
            <w:color w:val="1F377F"/>
            <w:sz w:val="18"/>
            <w:szCs w:val="18"/>
            <w:lang w:eastAsia="de-DE"/>
            <w14:ligatures w14:val="none"/>
            <w:rPrChange w:id="15895"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896"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589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898" w:author="Manuel Hergenröder" w:date="2020-07-16T16:26:00Z">
              <w:rPr>
                <w:rFonts w:ascii="Consolas" w:eastAsia="Times New Roman" w:hAnsi="Consolas" w:cs="Courier New"/>
                <w:color w:val="000000"/>
                <w:sz w:val="20"/>
                <w:szCs w:val="20"/>
                <w:lang w:val="de-DE" w:eastAsia="de-DE"/>
                <w14:ligatures w14:val="none"/>
              </w:rPr>
            </w:rPrChange>
          </w:rPr>
          <w:t> + 9] = </w:t>
        </w:r>
        <w:r w:rsidRPr="00625FEA">
          <w:rPr>
            <w:rFonts w:ascii="Consolas" w:eastAsia="Times New Roman" w:hAnsi="Consolas" w:cs="Courier New"/>
            <w:color w:val="0000FF"/>
            <w:sz w:val="18"/>
            <w:szCs w:val="18"/>
            <w:lang w:eastAsia="de-DE"/>
            <w14:ligatures w14:val="none"/>
            <w:rPrChange w:id="15899"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900" w:author="Manuel Hergenröder" w:date="2020-07-16T16:26:00Z">
              <w:rPr>
                <w:rFonts w:ascii="Consolas" w:eastAsia="Times New Roman" w:hAnsi="Consolas" w:cs="Courier New"/>
                <w:color w:val="000000"/>
                <w:sz w:val="20"/>
                <w:szCs w:val="20"/>
                <w:lang w:val="de-DE" w:eastAsia="de-DE"/>
                <w14:ligatures w14:val="none"/>
              </w:rPr>
            </w:rPrChange>
          </w:rPr>
          <w:t>.countOfRasterVertices + </w:t>
        </w:r>
        <w:r w:rsidRPr="00625FEA">
          <w:rPr>
            <w:rFonts w:ascii="Consolas" w:eastAsia="Times New Roman" w:hAnsi="Consolas" w:cs="Courier New"/>
            <w:color w:val="1F377F"/>
            <w:sz w:val="18"/>
            <w:szCs w:val="18"/>
            <w:lang w:eastAsia="de-DE"/>
            <w14:ligatures w14:val="none"/>
            <w:rPrChange w:id="15901"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902" w:author="Manuel Hergenröder" w:date="2020-07-16T16:26:00Z">
              <w:rPr>
                <w:rFonts w:ascii="Consolas" w:eastAsia="Times New Roman" w:hAnsi="Consolas" w:cs="Courier New"/>
                <w:color w:val="000000"/>
                <w:sz w:val="20"/>
                <w:szCs w:val="20"/>
                <w:lang w:val="de-DE" w:eastAsia="de-DE"/>
                <w14:ligatures w14:val="none"/>
              </w:rPr>
            </w:rPrChange>
          </w:rPr>
          <w:t> / 12;</w:t>
        </w:r>
      </w:ins>
    </w:p>
    <w:p w14:paraId="0C9556C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903" w:author="Manuel Hergenröder" w:date="2020-07-16T16:25:00Z"/>
          <w:rFonts w:ascii="Consolas" w:eastAsia="Times New Roman" w:hAnsi="Consolas" w:cs="Courier New"/>
          <w:color w:val="000000"/>
          <w:sz w:val="18"/>
          <w:szCs w:val="18"/>
          <w:lang w:eastAsia="de-DE"/>
          <w14:ligatures w14:val="none"/>
          <w:rPrChange w:id="15904" w:author="Manuel Hergenröder" w:date="2020-07-16T16:26:00Z">
            <w:rPr>
              <w:ins w:id="15905" w:author="Manuel Hergenröder" w:date="2020-07-16T16:25:00Z"/>
              <w:rFonts w:ascii="Consolas" w:eastAsia="Times New Roman" w:hAnsi="Consolas" w:cs="Courier New"/>
              <w:color w:val="000000"/>
              <w:sz w:val="20"/>
              <w:szCs w:val="20"/>
              <w:lang w:val="de-DE" w:eastAsia="de-DE"/>
              <w14:ligatures w14:val="none"/>
            </w:rPr>
          </w:rPrChange>
        </w:rPr>
      </w:pPr>
      <w:ins w:id="15906" w:author="Manuel Hergenröder" w:date="2020-07-16T16:25:00Z">
        <w:r w:rsidRPr="00625FEA">
          <w:rPr>
            <w:rFonts w:ascii="Consolas" w:eastAsia="Times New Roman" w:hAnsi="Consolas" w:cs="Courier New"/>
            <w:color w:val="000000"/>
            <w:sz w:val="18"/>
            <w:szCs w:val="18"/>
            <w:lang w:eastAsia="de-DE"/>
            <w14:ligatures w14:val="none"/>
            <w:rPrChange w:id="15907"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90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909" w:author="Manuel Hergenröder" w:date="2020-07-16T16:26:00Z">
              <w:rPr>
                <w:rFonts w:ascii="Consolas" w:eastAsia="Times New Roman" w:hAnsi="Consolas" w:cs="Courier New"/>
                <w:color w:val="000000"/>
                <w:sz w:val="20"/>
                <w:szCs w:val="20"/>
                <w:lang w:val="de-DE" w:eastAsia="de-DE"/>
                <w14:ligatures w14:val="none"/>
              </w:rPr>
            </w:rPrChange>
          </w:rPr>
          <w:t>.triangles[</w:t>
        </w:r>
        <w:r w:rsidRPr="00625FEA">
          <w:rPr>
            <w:rFonts w:ascii="Consolas" w:eastAsia="Times New Roman" w:hAnsi="Consolas" w:cs="Courier New"/>
            <w:color w:val="1F377F"/>
            <w:sz w:val="18"/>
            <w:szCs w:val="18"/>
            <w:lang w:eastAsia="de-DE"/>
            <w14:ligatures w14:val="none"/>
            <w:rPrChange w:id="15910"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911"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5912"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913" w:author="Manuel Hergenröder" w:date="2020-07-16T16:26:00Z">
              <w:rPr>
                <w:rFonts w:ascii="Consolas" w:eastAsia="Times New Roman" w:hAnsi="Consolas" w:cs="Courier New"/>
                <w:color w:val="000000"/>
                <w:sz w:val="20"/>
                <w:szCs w:val="20"/>
                <w:lang w:val="de-DE" w:eastAsia="de-DE"/>
                <w14:ligatures w14:val="none"/>
              </w:rPr>
            </w:rPrChange>
          </w:rPr>
          <w:t> + 10] = 1 + </w:t>
        </w:r>
        <w:r w:rsidRPr="00625FEA">
          <w:rPr>
            <w:rFonts w:ascii="Consolas" w:eastAsia="Times New Roman" w:hAnsi="Consolas" w:cs="Courier New"/>
            <w:color w:val="1F377F"/>
            <w:sz w:val="18"/>
            <w:szCs w:val="18"/>
            <w:lang w:eastAsia="de-DE"/>
            <w14:ligatures w14:val="none"/>
            <w:rPrChange w:id="15914"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915" w:author="Manuel Hergenröder" w:date="2020-07-16T16:26:00Z">
              <w:rPr>
                <w:rFonts w:ascii="Consolas" w:eastAsia="Times New Roman" w:hAnsi="Consolas" w:cs="Courier New"/>
                <w:color w:val="000000"/>
                <w:sz w:val="20"/>
                <w:szCs w:val="20"/>
                <w:lang w:val="de-DE" w:eastAsia="de-DE"/>
                <w14:ligatures w14:val="none"/>
              </w:rPr>
            </w:rPrChange>
          </w:rPr>
          <w:t> / 12;</w:t>
        </w:r>
      </w:ins>
    </w:p>
    <w:p w14:paraId="582EDC3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916" w:author="Manuel Hergenröder" w:date="2020-07-16T16:25:00Z"/>
          <w:rFonts w:ascii="Consolas" w:eastAsia="Times New Roman" w:hAnsi="Consolas" w:cs="Courier New"/>
          <w:color w:val="000000"/>
          <w:sz w:val="18"/>
          <w:szCs w:val="18"/>
          <w:lang w:eastAsia="de-DE"/>
          <w14:ligatures w14:val="none"/>
          <w:rPrChange w:id="15917" w:author="Manuel Hergenröder" w:date="2020-07-16T16:26:00Z">
            <w:rPr>
              <w:ins w:id="15918" w:author="Manuel Hergenröder" w:date="2020-07-16T16:25:00Z"/>
              <w:rFonts w:ascii="Consolas" w:eastAsia="Times New Roman" w:hAnsi="Consolas" w:cs="Courier New"/>
              <w:color w:val="000000"/>
              <w:sz w:val="20"/>
              <w:szCs w:val="20"/>
              <w:lang w:val="de-DE" w:eastAsia="de-DE"/>
              <w14:ligatures w14:val="none"/>
            </w:rPr>
          </w:rPrChange>
        </w:rPr>
      </w:pPr>
      <w:ins w:id="15919" w:author="Manuel Hergenröder" w:date="2020-07-16T16:25:00Z">
        <w:r w:rsidRPr="00625FEA">
          <w:rPr>
            <w:rFonts w:ascii="Consolas" w:eastAsia="Times New Roman" w:hAnsi="Consolas" w:cs="Courier New"/>
            <w:color w:val="000000"/>
            <w:sz w:val="18"/>
            <w:szCs w:val="18"/>
            <w:lang w:eastAsia="de-DE"/>
            <w14:ligatures w14:val="none"/>
            <w:rPrChange w:id="15920"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921"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922" w:author="Manuel Hergenröder" w:date="2020-07-16T16:26:00Z">
              <w:rPr>
                <w:rFonts w:ascii="Consolas" w:eastAsia="Times New Roman" w:hAnsi="Consolas" w:cs="Courier New"/>
                <w:color w:val="000000"/>
                <w:sz w:val="20"/>
                <w:szCs w:val="20"/>
                <w:lang w:val="de-DE" w:eastAsia="de-DE"/>
                <w14:ligatures w14:val="none"/>
              </w:rPr>
            </w:rPrChange>
          </w:rPr>
          <w:t>.triangles[</w:t>
        </w:r>
        <w:r w:rsidRPr="00625FEA">
          <w:rPr>
            <w:rFonts w:ascii="Consolas" w:eastAsia="Times New Roman" w:hAnsi="Consolas" w:cs="Courier New"/>
            <w:color w:val="1F377F"/>
            <w:sz w:val="18"/>
            <w:szCs w:val="18"/>
            <w:lang w:eastAsia="de-DE"/>
            <w14:ligatures w14:val="none"/>
            <w:rPrChange w:id="15923"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924"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1F377F"/>
            <w:sz w:val="18"/>
            <w:szCs w:val="18"/>
            <w:lang w:eastAsia="de-DE"/>
            <w14:ligatures w14:val="none"/>
            <w:rPrChange w:id="15925"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926" w:author="Manuel Hergenröder" w:date="2020-07-16T16:26:00Z">
              <w:rPr>
                <w:rFonts w:ascii="Consolas" w:eastAsia="Times New Roman" w:hAnsi="Consolas" w:cs="Courier New"/>
                <w:color w:val="000000"/>
                <w:sz w:val="20"/>
                <w:szCs w:val="20"/>
                <w:lang w:val="de-DE" w:eastAsia="de-DE"/>
                <w14:ligatures w14:val="none"/>
              </w:rPr>
            </w:rPrChange>
          </w:rPr>
          <w:t> + 11] = </w:t>
        </w:r>
        <w:r w:rsidRPr="00625FEA">
          <w:rPr>
            <w:rFonts w:ascii="Consolas" w:eastAsia="Times New Roman" w:hAnsi="Consolas" w:cs="Courier New"/>
            <w:color w:val="1F377F"/>
            <w:sz w:val="18"/>
            <w:szCs w:val="18"/>
            <w:lang w:eastAsia="de-DE"/>
            <w14:ligatures w14:val="none"/>
            <w:rPrChange w:id="15927" w:author="Manuel Hergenröder" w:date="2020-07-16T16:26:00Z">
              <w:rPr>
                <w:rFonts w:ascii="Consolas" w:eastAsia="Times New Roman" w:hAnsi="Consolas" w:cs="Courier New"/>
                <w:color w:val="1F377F"/>
                <w:sz w:val="20"/>
                <w:szCs w:val="20"/>
                <w:lang w:val="de-DE" w:eastAsia="de-DE"/>
                <w14:ligatures w14:val="none"/>
              </w:rPr>
            </w:rPrChange>
          </w:rPr>
          <w:t>i</w:t>
        </w:r>
        <w:r w:rsidRPr="00625FEA">
          <w:rPr>
            <w:rFonts w:ascii="Consolas" w:eastAsia="Times New Roman" w:hAnsi="Consolas" w:cs="Courier New"/>
            <w:color w:val="000000"/>
            <w:sz w:val="18"/>
            <w:szCs w:val="18"/>
            <w:lang w:eastAsia="de-DE"/>
            <w14:ligatures w14:val="none"/>
            <w:rPrChange w:id="15928" w:author="Manuel Hergenröder" w:date="2020-07-16T16:26:00Z">
              <w:rPr>
                <w:rFonts w:ascii="Consolas" w:eastAsia="Times New Roman" w:hAnsi="Consolas" w:cs="Courier New"/>
                <w:color w:val="000000"/>
                <w:sz w:val="20"/>
                <w:szCs w:val="20"/>
                <w:lang w:val="de-DE" w:eastAsia="de-DE"/>
                <w14:ligatures w14:val="none"/>
              </w:rPr>
            </w:rPrChange>
          </w:rPr>
          <w:t> / 12 ;</w:t>
        </w:r>
      </w:ins>
    </w:p>
    <w:p w14:paraId="18C2441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929" w:author="Manuel Hergenröder" w:date="2020-07-16T16:25:00Z"/>
          <w:rFonts w:ascii="Consolas" w:eastAsia="Times New Roman" w:hAnsi="Consolas" w:cs="Courier New"/>
          <w:color w:val="000000"/>
          <w:sz w:val="18"/>
          <w:szCs w:val="18"/>
          <w:lang w:eastAsia="de-DE"/>
          <w14:ligatures w14:val="none"/>
          <w:rPrChange w:id="15930" w:author="Manuel Hergenröder" w:date="2020-07-16T16:26:00Z">
            <w:rPr>
              <w:ins w:id="15931" w:author="Manuel Hergenröder" w:date="2020-07-16T16:25:00Z"/>
              <w:rFonts w:ascii="Consolas" w:eastAsia="Times New Roman" w:hAnsi="Consolas" w:cs="Courier New"/>
              <w:color w:val="000000"/>
              <w:sz w:val="20"/>
              <w:szCs w:val="20"/>
              <w:lang w:val="de-DE" w:eastAsia="de-DE"/>
              <w14:ligatures w14:val="none"/>
            </w:rPr>
          </w:rPrChange>
        </w:rPr>
      </w:pPr>
      <w:ins w:id="15932" w:author="Manuel Hergenröder" w:date="2020-07-16T16:25:00Z">
        <w:r w:rsidRPr="00625FEA">
          <w:rPr>
            <w:rFonts w:ascii="Consolas" w:eastAsia="Times New Roman" w:hAnsi="Consolas" w:cs="Courier New"/>
            <w:color w:val="000000"/>
            <w:sz w:val="18"/>
            <w:szCs w:val="18"/>
            <w:lang w:eastAsia="de-DE"/>
            <w14:ligatures w14:val="none"/>
            <w:rPrChange w:id="1593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6FBA8BE7"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934" w:author="Manuel Hergenröder" w:date="2020-07-16T16:25:00Z"/>
          <w:rFonts w:ascii="Consolas" w:eastAsia="Times New Roman" w:hAnsi="Consolas" w:cs="Courier New"/>
          <w:color w:val="000000"/>
          <w:sz w:val="18"/>
          <w:szCs w:val="18"/>
          <w:lang w:eastAsia="de-DE"/>
          <w14:ligatures w14:val="none"/>
          <w:rPrChange w:id="15935" w:author="Manuel Hergenröder" w:date="2020-07-16T16:26:00Z">
            <w:rPr>
              <w:ins w:id="15936" w:author="Manuel Hergenröder" w:date="2020-07-16T16:25:00Z"/>
              <w:rFonts w:ascii="Consolas" w:eastAsia="Times New Roman" w:hAnsi="Consolas" w:cs="Courier New"/>
              <w:color w:val="000000"/>
              <w:sz w:val="20"/>
              <w:szCs w:val="20"/>
              <w:lang w:val="de-DE" w:eastAsia="de-DE"/>
              <w14:ligatures w14:val="none"/>
            </w:rPr>
          </w:rPrChange>
        </w:rPr>
      </w:pPr>
      <w:ins w:id="15937" w:author="Manuel Hergenröder" w:date="2020-07-16T16:25:00Z">
        <w:r w:rsidRPr="00625FEA">
          <w:rPr>
            <w:rFonts w:ascii="Consolas" w:eastAsia="Times New Roman" w:hAnsi="Consolas" w:cs="Courier New"/>
            <w:color w:val="000000"/>
            <w:sz w:val="18"/>
            <w:szCs w:val="18"/>
            <w:lang w:eastAsia="de-DE"/>
            <w14:ligatures w14:val="none"/>
            <w:rPrChange w:id="15938" w:author="Manuel Hergenröder" w:date="2020-07-16T16:26:00Z">
              <w:rPr>
                <w:rFonts w:ascii="Consolas" w:eastAsia="Times New Roman" w:hAnsi="Consolas" w:cs="Courier New"/>
                <w:color w:val="000000"/>
                <w:sz w:val="20"/>
                <w:szCs w:val="20"/>
                <w:lang w:val="de-DE" w:eastAsia="de-DE"/>
                <w14:ligatures w14:val="none"/>
              </w:rPr>
            </w:rPrChange>
          </w:rPr>
          <w:t>        }</w:t>
        </w:r>
      </w:ins>
    </w:p>
    <w:p w14:paraId="6296188C"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939" w:author="Manuel Hergenröder" w:date="2020-07-16T16:25:00Z"/>
          <w:rFonts w:ascii="Consolas" w:eastAsia="Times New Roman" w:hAnsi="Consolas" w:cs="Courier New"/>
          <w:color w:val="000000"/>
          <w:sz w:val="18"/>
          <w:szCs w:val="18"/>
          <w:lang w:eastAsia="de-DE"/>
          <w14:ligatures w14:val="none"/>
          <w:rPrChange w:id="15940" w:author="Manuel Hergenröder" w:date="2020-07-16T16:26:00Z">
            <w:rPr>
              <w:ins w:id="15941" w:author="Manuel Hergenröder" w:date="2020-07-16T16:25:00Z"/>
              <w:rFonts w:ascii="Consolas" w:eastAsia="Times New Roman" w:hAnsi="Consolas" w:cs="Courier New"/>
              <w:color w:val="000000"/>
              <w:sz w:val="20"/>
              <w:szCs w:val="20"/>
              <w:lang w:val="de-DE" w:eastAsia="de-DE"/>
              <w14:ligatures w14:val="none"/>
            </w:rPr>
          </w:rPrChange>
        </w:rPr>
      </w:pPr>
      <w:ins w:id="15942" w:author="Manuel Hergenröder" w:date="2020-07-16T16:25:00Z">
        <w:r w:rsidRPr="00625FEA">
          <w:rPr>
            <w:rFonts w:ascii="Consolas" w:eastAsia="Times New Roman" w:hAnsi="Consolas" w:cs="Courier New"/>
            <w:color w:val="000000"/>
            <w:sz w:val="18"/>
            <w:szCs w:val="18"/>
            <w:lang w:eastAsia="de-DE"/>
            <w14:ligatures w14:val="none"/>
            <w:rPrChange w:id="1594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5944"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945" w:author="Manuel Hergenröder" w:date="2020-07-16T16:26:00Z">
              <w:rPr>
                <w:rFonts w:ascii="Consolas" w:eastAsia="Times New Roman" w:hAnsi="Consolas" w:cs="Courier New"/>
                <w:color w:val="000000"/>
                <w:sz w:val="20"/>
                <w:szCs w:val="20"/>
                <w:lang w:val="de-DE" w:eastAsia="de-DE"/>
                <w14:ligatures w14:val="none"/>
              </w:rPr>
            </w:rPrChange>
          </w:rPr>
          <w:t>.meshes[</w:t>
        </w:r>
        <w:r w:rsidRPr="00625FEA">
          <w:rPr>
            <w:rFonts w:ascii="Consolas" w:eastAsia="Times New Roman" w:hAnsi="Consolas" w:cs="Courier New"/>
            <w:color w:val="1F377F"/>
            <w:sz w:val="18"/>
            <w:szCs w:val="18"/>
            <w:lang w:eastAsia="de-DE"/>
            <w14:ligatures w14:val="none"/>
            <w:rPrChange w:id="15946"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947" w:author="Manuel Hergenröder" w:date="2020-07-16T16:26:00Z">
              <w:rPr>
                <w:rFonts w:ascii="Consolas" w:eastAsia="Times New Roman" w:hAnsi="Consolas" w:cs="Courier New"/>
                <w:color w:val="000000"/>
                <w:sz w:val="20"/>
                <w:szCs w:val="20"/>
                <w:lang w:val="de-DE" w:eastAsia="de-DE"/>
                <w14:ligatures w14:val="none"/>
              </w:rPr>
            </w:rPrChange>
          </w:rPr>
          <w:t>].triangles = </w:t>
        </w:r>
        <w:r w:rsidRPr="00625FEA">
          <w:rPr>
            <w:rFonts w:ascii="Consolas" w:eastAsia="Times New Roman" w:hAnsi="Consolas" w:cs="Courier New"/>
            <w:color w:val="0000FF"/>
            <w:sz w:val="18"/>
            <w:szCs w:val="18"/>
            <w:lang w:eastAsia="de-DE"/>
            <w14:ligatures w14:val="none"/>
            <w:rPrChange w:id="1594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5949" w:author="Manuel Hergenröder" w:date="2020-07-16T16:26:00Z">
              <w:rPr>
                <w:rFonts w:ascii="Consolas" w:eastAsia="Times New Roman" w:hAnsi="Consolas" w:cs="Courier New"/>
                <w:color w:val="000000"/>
                <w:sz w:val="20"/>
                <w:szCs w:val="20"/>
                <w:lang w:val="de-DE" w:eastAsia="de-DE"/>
                <w14:ligatures w14:val="none"/>
              </w:rPr>
            </w:rPrChange>
          </w:rPr>
          <w:t>.triangles[</w:t>
        </w:r>
        <w:r w:rsidRPr="00625FEA">
          <w:rPr>
            <w:rFonts w:ascii="Consolas" w:eastAsia="Times New Roman" w:hAnsi="Consolas" w:cs="Courier New"/>
            <w:color w:val="1F377F"/>
            <w:sz w:val="18"/>
            <w:szCs w:val="18"/>
            <w:lang w:eastAsia="de-DE"/>
            <w14:ligatures w14:val="none"/>
            <w:rPrChange w:id="15950" w:author="Manuel Hergenröder" w:date="2020-07-16T16:26:00Z">
              <w:rPr>
                <w:rFonts w:ascii="Consolas" w:eastAsia="Times New Roman" w:hAnsi="Consolas" w:cs="Courier New"/>
                <w:color w:val="1F377F"/>
                <w:sz w:val="20"/>
                <w:szCs w:val="20"/>
                <w:lang w:val="de-DE" w:eastAsia="de-DE"/>
                <w14:ligatures w14:val="none"/>
              </w:rPr>
            </w:rPrChange>
          </w:rPr>
          <w:t>meshIdx</w:t>
        </w:r>
        <w:r w:rsidRPr="00625FEA">
          <w:rPr>
            <w:rFonts w:ascii="Consolas" w:eastAsia="Times New Roman" w:hAnsi="Consolas" w:cs="Courier New"/>
            <w:color w:val="000000"/>
            <w:sz w:val="18"/>
            <w:szCs w:val="18"/>
            <w:lang w:eastAsia="de-DE"/>
            <w14:ligatures w14:val="none"/>
            <w:rPrChange w:id="15951" w:author="Manuel Hergenröder" w:date="2020-07-16T16:26:00Z">
              <w:rPr>
                <w:rFonts w:ascii="Consolas" w:eastAsia="Times New Roman" w:hAnsi="Consolas" w:cs="Courier New"/>
                <w:color w:val="000000"/>
                <w:sz w:val="20"/>
                <w:szCs w:val="20"/>
                <w:lang w:val="de-DE" w:eastAsia="de-DE"/>
                <w14:ligatures w14:val="none"/>
              </w:rPr>
            </w:rPrChange>
          </w:rPr>
          <w:t>];</w:t>
        </w:r>
      </w:ins>
    </w:p>
    <w:p w14:paraId="3338A7F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952" w:author="Manuel Hergenröder" w:date="2020-07-16T16:25:00Z"/>
          <w:rFonts w:ascii="Consolas" w:eastAsia="Times New Roman" w:hAnsi="Consolas" w:cs="Courier New"/>
          <w:color w:val="000000"/>
          <w:sz w:val="18"/>
          <w:szCs w:val="18"/>
          <w:lang w:eastAsia="de-DE"/>
          <w14:ligatures w14:val="none"/>
          <w:rPrChange w:id="15953" w:author="Manuel Hergenröder" w:date="2020-07-16T16:26:00Z">
            <w:rPr>
              <w:ins w:id="15954" w:author="Manuel Hergenröder" w:date="2020-07-16T16:25:00Z"/>
              <w:rFonts w:ascii="Consolas" w:eastAsia="Times New Roman" w:hAnsi="Consolas" w:cs="Courier New"/>
              <w:color w:val="000000"/>
              <w:sz w:val="20"/>
              <w:szCs w:val="20"/>
              <w:lang w:val="de-DE" w:eastAsia="de-DE"/>
              <w14:ligatures w14:val="none"/>
            </w:rPr>
          </w:rPrChange>
        </w:rPr>
      </w:pPr>
      <w:ins w:id="15955" w:author="Manuel Hergenröder" w:date="2020-07-16T16:25:00Z">
        <w:r w:rsidRPr="00625FEA">
          <w:rPr>
            <w:rFonts w:ascii="Consolas" w:eastAsia="Times New Roman" w:hAnsi="Consolas" w:cs="Courier New"/>
            <w:color w:val="000000"/>
            <w:sz w:val="18"/>
            <w:szCs w:val="18"/>
            <w:lang w:eastAsia="de-DE"/>
            <w14:ligatures w14:val="none"/>
            <w:rPrChange w:id="15956" w:author="Manuel Hergenröder" w:date="2020-07-16T16:26:00Z">
              <w:rPr>
                <w:rFonts w:ascii="Consolas" w:eastAsia="Times New Roman" w:hAnsi="Consolas" w:cs="Courier New"/>
                <w:color w:val="000000"/>
                <w:sz w:val="20"/>
                <w:szCs w:val="20"/>
                <w:lang w:val="de-DE" w:eastAsia="de-DE"/>
                <w14:ligatures w14:val="none"/>
              </w:rPr>
            </w:rPrChange>
          </w:rPr>
          <w:t>    }</w:t>
        </w:r>
      </w:ins>
    </w:p>
    <w:p w14:paraId="1F90D1A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957" w:author="Manuel Hergenröder" w:date="2020-07-16T16:25:00Z"/>
          <w:rFonts w:ascii="Consolas" w:eastAsia="Times New Roman" w:hAnsi="Consolas" w:cs="Courier New"/>
          <w:color w:val="000000"/>
          <w:sz w:val="18"/>
          <w:szCs w:val="18"/>
          <w:lang w:eastAsia="de-DE"/>
          <w14:ligatures w14:val="none"/>
          <w:rPrChange w:id="15958" w:author="Manuel Hergenröder" w:date="2020-07-16T16:26:00Z">
            <w:rPr>
              <w:ins w:id="15959" w:author="Manuel Hergenröder" w:date="2020-07-16T16:25:00Z"/>
              <w:rFonts w:ascii="Consolas" w:eastAsia="Times New Roman" w:hAnsi="Consolas" w:cs="Courier New"/>
              <w:color w:val="000000"/>
              <w:sz w:val="20"/>
              <w:szCs w:val="20"/>
              <w:lang w:val="de-DE" w:eastAsia="de-DE"/>
              <w14:ligatures w14:val="none"/>
            </w:rPr>
          </w:rPrChange>
        </w:rPr>
      </w:pPr>
      <w:ins w:id="15960" w:author="Manuel Hergenröder" w:date="2020-07-16T16:25:00Z">
        <w:r w:rsidRPr="00625FEA">
          <w:rPr>
            <w:rFonts w:ascii="Consolas" w:eastAsia="Times New Roman" w:hAnsi="Consolas" w:cs="Courier New"/>
            <w:color w:val="000000"/>
            <w:sz w:val="18"/>
            <w:szCs w:val="18"/>
            <w:lang w:eastAsia="de-DE"/>
            <w14:ligatures w14:val="none"/>
            <w:rPrChange w:id="15961"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11C6BC9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962" w:author="Manuel Hergenröder" w:date="2020-07-16T16:25:00Z"/>
          <w:rFonts w:ascii="Consolas" w:eastAsia="Times New Roman" w:hAnsi="Consolas" w:cs="Courier New"/>
          <w:color w:val="000000"/>
          <w:sz w:val="18"/>
          <w:szCs w:val="18"/>
          <w:lang w:eastAsia="de-DE"/>
          <w14:ligatures w14:val="none"/>
          <w:rPrChange w:id="15963" w:author="Manuel Hergenröder" w:date="2020-07-16T16:26:00Z">
            <w:rPr>
              <w:ins w:id="15964" w:author="Manuel Hergenröder" w:date="2020-07-16T16:25:00Z"/>
              <w:rFonts w:ascii="Consolas" w:eastAsia="Times New Roman" w:hAnsi="Consolas" w:cs="Courier New"/>
              <w:color w:val="000000"/>
              <w:sz w:val="20"/>
              <w:szCs w:val="20"/>
              <w:lang w:val="de-DE" w:eastAsia="de-DE"/>
              <w14:ligatures w14:val="none"/>
            </w:rPr>
          </w:rPrChange>
        </w:rPr>
      </w:pPr>
      <w:ins w:id="15965" w:author="Manuel Hergenröder" w:date="2020-07-16T16:25:00Z">
        <w:r w:rsidRPr="00625FEA">
          <w:rPr>
            <w:rFonts w:ascii="Consolas" w:eastAsia="Times New Roman" w:hAnsi="Consolas" w:cs="Courier New"/>
            <w:color w:val="000000"/>
            <w:sz w:val="18"/>
            <w:szCs w:val="18"/>
            <w:lang w:eastAsia="de-DE"/>
            <w14:ligatures w14:val="none"/>
            <w:rPrChange w:id="15966"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967"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968"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969"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103EDCE8"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970" w:author="Manuel Hergenröder" w:date="2020-07-16T16:25:00Z"/>
          <w:rFonts w:ascii="Consolas" w:eastAsia="Times New Roman" w:hAnsi="Consolas" w:cs="Courier New"/>
          <w:color w:val="000000"/>
          <w:sz w:val="18"/>
          <w:szCs w:val="18"/>
          <w:lang w:eastAsia="de-DE"/>
          <w14:ligatures w14:val="none"/>
          <w:rPrChange w:id="15971" w:author="Manuel Hergenröder" w:date="2020-07-16T16:26:00Z">
            <w:rPr>
              <w:ins w:id="15972" w:author="Manuel Hergenröder" w:date="2020-07-16T16:25:00Z"/>
              <w:rFonts w:ascii="Consolas" w:eastAsia="Times New Roman" w:hAnsi="Consolas" w:cs="Courier New"/>
              <w:color w:val="000000"/>
              <w:sz w:val="20"/>
              <w:szCs w:val="20"/>
              <w:lang w:val="de-DE" w:eastAsia="de-DE"/>
              <w14:ligatures w14:val="none"/>
            </w:rPr>
          </w:rPrChange>
        </w:rPr>
      </w:pPr>
      <w:ins w:id="15973" w:author="Manuel Hergenröder" w:date="2020-07-16T16:25:00Z">
        <w:r w:rsidRPr="00625FEA">
          <w:rPr>
            <w:rFonts w:ascii="Consolas" w:eastAsia="Times New Roman" w:hAnsi="Consolas" w:cs="Courier New"/>
            <w:color w:val="000000"/>
            <w:sz w:val="18"/>
            <w:szCs w:val="18"/>
            <w:lang w:eastAsia="de-DE"/>
            <w14:ligatures w14:val="none"/>
            <w:rPrChange w:id="15974"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975"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976" w:author="Manuel Hergenröder" w:date="2020-07-16T16:26:00Z">
              <w:rPr>
                <w:rFonts w:ascii="Consolas" w:eastAsia="Times New Roman" w:hAnsi="Consolas" w:cs="Courier New"/>
                <w:color w:val="008000"/>
                <w:sz w:val="20"/>
                <w:szCs w:val="20"/>
                <w:lang w:val="de-DE" w:eastAsia="de-DE"/>
                <w14:ligatures w14:val="none"/>
              </w:rPr>
            </w:rPrChange>
          </w:rPr>
          <w:t> Scales the whole mesh </w:t>
        </w:r>
      </w:ins>
    </w:p>
    <w:p w14:paraId="56AD6C2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977" w:author="Manuel Hergenröder" w:date="2020-07-16T16:25:00Z"/>
          <w:rFonts w:ascii="Consolas" w:eastAsia="Times New Roman" w:hAnsi="Consolas" w:cs="Courier New"/>
          <w:color w:val="000000"/>
          <w:sz w:val="18"/>
          <w:szCs w:val="18"/>
          <w:lang w:eastAsia="de-DE"/>
          <w14:ligatures w14:val="none"/>
          <w:rPrChange w:id="15978" w:author="Manuel Hergenröder" w:date="2020-07-16T16:26:00Z">
            <w:rPr>
              <w:ins w:id="15979" w:author="Manuel Hergenröder" w:date="2020-07-16T16:25:00Z"/>
              <w:rFonts w:ascii="Consolas" w:eastAsia="Times New Roman" w:hAnsi="Consolas" w:cs="Courier New"/>
              <w:color w:val="000000"/>
              <w:sz w:val="20"/>
              <w:szCs w:val="20"/>
              <w:lang w:val="de-DE" w:eastAsia="de-DE"/>
              <w14:ligatures w14:val="none"/>
            </w:rPr>
          </w:rPrChange>
        </w:rPr>
      </w:pPr>
      <w:ins w:id="15980" w:author="Manuel Hergenröder" w:date="2020-07-16T16:25:00Z">
        <w:r w:rsidRPr="00625FEA">
          <w:rPr>
            <w:rFonts w:ascii="Consolas" w:eastAsia="Times New Roman" w:hAnsi="Consolas" w:cs="Courier New"/>
            <w:color w:val="000000"/>
            <w:sz w:val="18"/>
            <w:szCs w:val="18"/>
            <w:lang w:eastAsia="de-DE"/>
            <w14:ligatures w14:val="none"/>
            <w:rPrChange w:id="1598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982"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983"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984" w:author="Manuel Hergenröder" w:date="2020-07-16T16:26:00Z">
              <w:rPr>
                <w:rFonts w:ascii="Consolas" w:eastAsia="Times New Roman" w:hAnsi="Consolas" w:cs="Courier New"/>
                <w:color w:val="808080"/>
                <w:sz w:val="20"/>
                <w:szCs w:val="20"/>
                <w:lang w:val="de-DE" w:eastAsia="de-DE"/>
                <w14:ligatures w14:val="none"/>
              </w:rPr>
            </w:rPrChange>
          </w:rPr>
          <w:t>&lt;/summary&gt;</w:t>
        </w:r>
      </w:ins>
    </w:p>
    <w:p w14:paraId="561ACCA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985" w:author="Manuel Hergenröder" w:date="2020-07-16T16:25:00Z"/>
          <w:rFonts w:ascii="Consolas" w:eastAsia="Times New Roman" w:hAnsi="Consolas" w:cs="Courier New"/>
          <w:color w:val="000000"/>
          <w:sz w:val="18"/>
          <w:szCs w:val="18"/>
          <w:lang w:eastAsia="de-DE"/>
          <w14:ligatures w14:val="none"/>
          <w:rPrChange w:id="15986" w:author="Manuel Hergenröder" w:date="2020-07-16T16:26:00Z">
            <w:rPr>
              <w:ins w:id="15987" w:author="Manuel Hergenröder" w:date="2020-07-16T16:25:00Z"/>
              <w:rFonts w:ascii="Consolas" w:eastAsia="Times New Roman" w:hAnsi="Consolas" w:cs="Courier New"/>
              <w:color w:val="000000"/>
              <w:sz w:val="20"/>
              <w:szCs w:val="20"/>
              <w:lang w:val="de-DE" w:eastAsia="de-DE"/>
              <w14:ligatures w14:val="none"/>
            </w:rPr>
          </w:rPrChange>
        </w:rPr>
      </w:pPr>
      <w:ins w:id="15988" w:author="Manuel Hergenröder" w:date="2020-07-16T16:25:00Z">
        <w:r w:rsidRPr="00625FEA">
          <w:rPr>
            <w:rFonts w:ascii="Consolas" w:eastAsia="Times New Roman" w:hAnsi="Consolas" w:cs="Courier New"/>
            <w:color w:val="000000"/>
            <w:sz w:val="18"/>
            <w:szCs w:val="18"/>
            <w:lang w:eastAsia="de-DE"/>
            <w14:ligatures w14:val="none"/>
            <w:rPrChange w:id="1598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990" w:author="Manuel Hergenröder" w:date="2020-07-16T16:26:00Z">
              <w:rPr>
                <w:rFonts w:ascii="Consolas" w:eastAsia="Times New Roman" w:hAnsi="Consolas" w:cs="Courier New"/>
                <w:color w:val="808080"/>
                <w:sz w:val="20"/>
                <w:szCs w:val="20"/>
                <w:lang w:val="de-DE" w:eastAsia="de-DE"/>
                <w14:ligatures w14:val="none"/>
              </w:rPr>
            </w:rPrChange>
          </w:rPr>
          <w:t>///</w:t>
        </w:r>
        <w:r w:rsidRPr="00625FEA">
          <w:rPr>
            <w:rFonts w:ascii="Consolas" w:eastAsia="Times New Roman" w:hAnsi="Consolas" w:cs="Courier New"/>
            <w:color w:val="008000"/>
            <w:sz w:val="18"/>
            <w:szCs w:val="18"/>
            <w:lang w:eastAsia="de-DE"/>
            <w14:ligatures w14:val="none"/>
            <w:rPrChange w:id="15991"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808080"/>
            <w:sz w:val="18"/>
            <w:szCs w:val="18"/>
            <w:lang w:eastAsia="de-DE"/>
            <w14:ligatures w14:val="none"/>
            <w:rPrChange w:id="15992" w:author="Manuel Hergenröder" w:date="2020-07-16T16:26:00Z">
              <w:rPr>
                <w:rFonts w:ascii="Consolas" w:eastAsia="Times New Roman" w:hAnsi="Consolas" w:cs="Courier New"/>
                <w:color w:val="808080"/>
                <w:sz w:val="20"/>
                <w:szCs w:val="20"/>
                <w:lang w:val="de-DE" w:eastAsia="de-DE"/>
                <w14:ligatures w14:val="none"/>
              </w:rPr>
            </w:rPrChange>
          </w:rPr>
          <w:t>&lt;param name="</w:t>
        </w:r>
        <w:r w:rsidRPr="00625FEA">
          <w:rPr>
            <w:rFonts w:ascii="Consolas" w:eastAsia="Times New Roman" w:hAnsi="Consolas" w:cs="Courier New"/>
            <w:color w:val="000000"/>
            <w:sz w:val="18"/>
            <w:szCs w:val="18"/>
            <w:lang w:eastAsia="de-DE"/>
            <w14:ligatures w14:val="none"/>
            <w:rPrChange w:id="15993" w:author="Manuel Hergenröder" w:date="2020-07-16T16:26:00Z">
              <w:rPr>
                <w:rFonts w:ascii="Consolas" w:eastAsia="Times New Roman" w:hAnsi="Consolas" w:cs="Courier New"/>
                <w:color w:val="000000"/>
                <w:sz w:val="20"/>
                <w:szCs w:val="20"/>
                <w:lang w:val="de-DE" w:eastAsia="de-DE"/>
                <w14:ligatures w14:val="none"/>
              </w:rPr>
            </w:rPrChange>
          </w:rPr>
          <w:t>offset</w:t>
        </w:r>
        <w:r w:rsidRPr="00625FEA">
          <w:rPr>
            <w:rFonts w:ascii="Consolas" w:eastAsia="Times New Roman" w:hAnsi="Consolas" w:cs="Courier New"/>
            <w:color w:val="808080"/>
            <w:sz w:val="18"/>
            <w:szCs w:val="18"/>
            <w:lang w:eastAsia="de-DE"/>
            <w14:ligatures w14:val="none"/>
            <w:rPrChange w:id="15994" w:author="Manuel Hergenröder" w:date="2020-07-16T16:26:00Z">
              <w:rPr>
                <w:rFonts w:ascii="Consolas" w:eastAsia="Times New Roman" w:hAnsi="Consolas" w:cs="Courier New"/>
                <w:color w:val="808080"/>
                <w:sz w:val="20"/>
                <w:szCs w:val="20"/>
                <w:lang w:val="de-DE" w:eastAsia="de-DE"/>
                <w14:ligatures w14:val="none"/>
              </w:rPr>
            </w:rPrChange>
          </w:rPr>
          <w:t>"&gt;</w:t>
        </w:r>
        <w:r w:rsidRPr="00625FEA">
          <w:rPr>
            <w:rFonts w:ascii="Consolas" w:eastAsia="Times New Roman" w:hAnsi="Consolas" w:cs="Courier New"/>
            <w:color w:val="008000"/>
            <w:sz w:val="18"/>
            <w:szCs w:val="18"/>
            <w:lang w:eastAsia="de-DE"/>
            <w14:ligatures w14:val="none"/>
            <w:rPrChange w:id="15995" w:author="Manuel Hergenröder" w:date="2020-07-16T16:26:00Z">
              <w:rPr>
                <w:rFonts w:ascii="Consolas" w:eastAsia="Times New Roman" w:hAnsi="Consolas" w:cs="Courier New"/>
                <w:color w:val="008000"/>
                <w:sz w:val="20"/>
                <w:szCs w:val="20"/>
                <w:lang w:val="de-DE" w:eastAsia="de-DE"/>
                <w14:ligatures w14:val="none"/>
              </w:rPr>
            </w:rPrChange>
          </w:rPr>
          <w:t>positive or negative offset applied to y-scale</w:t>
        </w:r>
        <w:r w:rsidRPr="00625FEA">
          <w:rPr>
            <w:rFonts w:ascii="Consolas" w:eastAsia="Times New Roman" w:hAnsi="Consolas" w:cs="Courier New"/>
            <w:color w:val="808080"/>
            <w:sz w:val="18"/>
            <w:szCs w:val="18"/>
            <w:lang w:eastAsia="de-DE"/>
            <w14:ligatures w14:val="none"/>
            <w:rPrChange w:id="15996" w:author="Manuel Hergenröder" w:date="2020-07-16T16:26:00Z">
              <w:rPr>
                <w:rFonts w:ascii="Consolas" w:eastAsia="Times New Roman" w:hAnsi="Consolas" w:cs="Courier New"/>
                <w:color w:val="808080"/>
                <w:sz w:val="20"/>
                <w:szCs w:val="20"/>
                <w:lang w:val="de-DE" w:eastAsia="de-DE"/>
                <w14:ligatures w14:val="none"/>
              </w:rPr>
            </w:rPrChange>
          </w:rPr>
          <w:t>&lt;/param&gt;</w:t>
        </w:r>
      </w:ins>
    </w:p>
    <w:p w14:paraId="5D2A6DF2"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5997" w:author="Manuel Hergenröder" w:date="2020-07-16T16:25:00Z"/>
          <w:rFonts w:ascii="Consolas" w:eastAsia="Times New Roman" w:hAnsi="Consolas" w:cs="Courier New"/>
          <w:color w:val="000000"/>
          <w:sz w:val="18"/>
          <w:szCs w:val="18"/>
          <w:lang w:eastAsia="de-DE"/>
          <w14:ligatures w14:val="none"/>
          <w:rPrChange w:id="15998" w:author="Manuel Hergenröder" w:date="2020-07-16T16:26:00Z">
            <w:rPr>
              <w:ins w:id="15999" w:author="Manuel Hergenröder" w:date="2020-07-16T16:25:00Z"/>
              <w:rFonts w:ascii="Consolas" w:eastAsia="Times New Roman" w:hAnsi="Consolas" w:cs="Courier New"/>
              <w:color w:val="000000"/>
              <w:sz w:val="20"/>
              <w:szCs w:val="20"/>
              <w:lang w:val="de-DE" w:eastAsia="de-DE"/>
              <w14:ligatures w14:val="none"/>
            </w:rPr>
          </w:rPrChange>
        </w:rPr>
      </w:pPr>
      <w:ins w:id="16000" w:author="Manuel Hergenröder" w:date="2020-07-16T16:25:00Z">
        <w:r w:rsidRPr="00625FEA">
          <w:rPr>
            <w:rFonts w:ascii="Consolas" w:eastAsia="Times New Roman" w:hAnsi="Consolas" w:cs="Courier New"/>
            <w:color w:val="000000"/>
            <w:sz w:val="18"/>
            <w:szCs w:val="18"/>
            <w:lang w:eastAsia="de-DE"/>
            <w14:ligatures w14:val="none"/>
            <w:rPrChange w:id="1600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6002" w:author="Manuel Hergenröder" w:date="2020-07-16T16:26:00Z">
              <w:rPr>
                <w:rFonts w:ascii="Consolas" w:eastAsia="Times New Roman" w:hAnsi="Consolas" w:cs="Courier New"/>
                <w:color w:val="0000FF"/>
                <w:sz w:val="20"/>
                <w:szCs w:val="20"/>
                <w:lang w:val="de-DE" w:eastAsia="de-DE"/>
                <w14:ligatures w14:val="none"/>
              </w:rPr>
            </w:rPrChange>
          </w:rPr>
          <w:t>public</w:t>
        </w:r>
        <w:r w:rsidRPr="00625FEA">
          <w:rPr>
            <w:rFonts w:ascii="Consolas" w:eastAsia="Times New Roman" w:hAnsi="Consolas" w:cs="Courier New"/>
            <w:color w:val="000000"/>
            <w:sz w:val="18"/>
            <w:szCs w:val="18"/>
            <w:lang w:eastAsia="de-DE"/>
            <w14:ligatures w14:val="none"/>
            <w:rPrChange w:id="16003"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6004" w:author="Manuel Hergenröder" w:date="2020-07-16T16:26:00Z">
              <w:rPr>
                <w:rFonts w:ascii="Consolas" w:eastAsia="Times New Roman" w:hAnsi="Consolas" w:cs="Courier New"/>
                <w:color w:val="0000FF"/>
                <w:sz w:val="20"/>
                <w:szCs w:val="20"/>
                <w:lang w:val="de-DE" w:eastAsia="de-DE"/>
                <w14:ligatures w14:val="none"/>
              </w:rPr>
            </w:rPrChange>
          </w:rPr>
          <w:t>void</w:t>
        </w:r>
        <w:r w:rsidRPr="00625FEA">
          <w:rPr>
            <w:rFonts w:ascii="Consolas" w:eastAsia="Times New Roman" w:hAnsi="Consolas" w:cs="Courier New"/>
            <w:color w:val="000000"/>
            <w:sz w:val="18"/>
            <w:szCs w:val="18"/>
            <w:lang w:eastAsia="de-DE"/>
            <w14:ligatures w14:val="none"/>
            <w:rPrChange w:id="1600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74531F"/>
            <w:sz w:val="18"/>
            <w:szCs w:val="18"/>
            <w:lang w:eastAsia="de-DE"/>
            <w14:ligatures w14:val="none"/>
            <w:rPrChange w:id="16006" w:author="Manuel Hergenröder" w:date="2020-07-16T16:26:00Z">
              <w:rPr>
                <w:rFonts w:ascii="Consolas" w:eastAsia="Times New Roman" w:hAnsi="Consolas" w:cs="Courier New"/>
                <w:color w:val="74531F"/>
                <w:sz w:val="20"/>
                <w:szCs w:val="20"/>
                <w:lang w:val="de-DE" w:eastAsia="de-DE"/>
                <w14:ligatures w14:val="none"/>
              </w:rPr>
            </w:rPrChange>
          </w:rPr>
          <w:t>ScaleMeshY</w:t>
        </w:r>
        <w:r w:rsidRPr="00625FEA">
          <w:rPr>
            <w:rFonts w:ascii="Consolas" w:eastAsia="Times New Roman" w:hAnsi="Consolas" w:cs="Courier New"/>
            <w:color w:val="000000"/>
            <w:sz w:val="18"/>
            <w:szCs w:val="18"/>
            <w:lang w:eastAsia="de-DE"/>
            <w14:ligatures w14:val="none"/>
            <w:rPrChange w:id="1600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6008" w:author="Manuel Hergenröder" w:date="2020-07-16T16:26:00Z">
              <w:rPr>
                <w:rFonts w:ascii="Consolas" w:eastAsia="Times New Roman" w:hAnsi="Consolas" w:cs="Courier New"/>
                <w:color w:val="0000FF"/>
                <w:sz w:val="20"/>
                <w:szCs w:val="20"/>
                <w:lang w:val="de-DE" w:eastAsia="de-DE"/>
                <w14:ligatures w14:val="none"/>
              </w:rPr>
            </w:rPrChange>
          </w:rPr>
          <w:t>float</w:t>
        </w:r>
        <w:r w:rsidRPr="00625FEA">
          <w:rPr>
            <w:rFonts w:ascii="Consolas" w:eastAsia="Times New Roman" w:hAnsi="Consolas" w:cs="Courier New"/>
            <w:color w:val="000000"/>
            <w:sz w:val="18"/>
            <w:szCs w:val="18"/>
            <w:lang w:eastAsia="de-DE"/>
            <w14:ligatures w14:val="none"/>
            <w:rPrChange w:id="16009"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1F377F"/>
            <w:sz w:val="18"/>
            <w:szCs w:val="18"/>
            <w:lang w:eastAsia="de-DE"/>
            <w14:ligatures w14:val="none"/>
            <w:rPrChange w:id="16010" w:author="Manuel Hergenröder" w:date="2020-07-16T16:26:00Z">
              <w:rPr>
                <w:rFonts w:ascii="Consolas" w:eastAsia="Times New Roman" w:hAnsi="Consolas" w:cs="Courier New"/>
                <w:color w:val="1F377F"/>
                <w:sz w:val="20"/>
                <w:szCs w:val="20"/>
                <w:lang w:val="de-DE" w:eastAsia="de-DE"/>
                <w14:ligatures w14:val="none"/>
              </w:rPr>
            </w:rPrChange>
          </w:rPr>
          <w:t>newY</w:t>
        </w:r>
        <w:r w:rsidRPr="00625FEA">
          <w:rPr>
            <w:rFonts w:ascii="Consolas" w:eastAsia="Times New Roman" w:hAnsi="Consolas" w:cs="Courier New"/>
            <w:color w:val="000000"/>
            <w:sz w:val="18"/>
            <w:szCs w:val="18"/>
            <w:lang w:eastAsia="de-DE"/>
            <w14:ligatures w14:val="none"/>
            <w:rPrChange w:id="16011" w:author="Manuel Hergenröder" w:date="2020-07-16T16:26:00Z">
              <w:rPr>
                <w:rFonts w:ascii="Consolas" w:eastAsia="Times New Roman" w:hAnsi="Consolas" w:cs="Courier New"/>
                <w:color w:val="000000"/>
                <w:sz w:val="20"/>
                <w:szCs w:val="20"/>
                <w:lang w:val="de-DE" w:eastAsia="de-DE"/>
                <w14:ligatures w14:val="none"/>
              </w:rPr>
            </w:rPrChange>
          </w:rPr>
          <w:t>)</w:t>
        </w:r>
      </w:ins>
    </w:p>
    <w:p w14:paraId="3FC8D51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012" w:author="Manuel Hergenröder" w:date="2020-07-16T16:25:00Z"/>
          <w:rFonts w:ascii="Consolas" w:eastAsia="Times New Roman" w:hAnsi="Consolas" w:cs="Courier New"/>
          <w:color w:val="000000"/>
          <w:sz w:val="18"/>
          <w:szCs w:val="18"/>
          <w:lang w:eastAsia="de-DE"/>
          <w14:ligatures w14:val="none"/>
          <w:rPrChange w:id="16013" w:author="Manuel Hergenröder" w:date="2020-07-16T16:26:00Z">
            <w:rPr>
              <w:ins w:id="16014" w:author="Manuel Hergenröder" w:date="2020-07-16T16:25:00Z"/>
              <w:rFonts w:ascii="Consolas" w:eastAsia="Times New Roman" w:hAnsi="Consolas" w:cs="Courier New"/>
              <w:color w:val="000000"/>
              <w:sz w:val="20"/>
              <w:szCs w:val="20"/>
              <w:lang w:val="de-DE" w:eastAsia="de-DE"/>
              <w14:ligatures w14:val="none"/>
            </w:rPr>
          </w:rPrChange>
        </w:rPr>
      </w:pPr>
      <w:ins w:id="16015" w:author="Manuel Hergenröder" w:date="2020-07-16T16:25:00Z">
        <w:r w:rsidRPr="00625FEA">
          <w:rPr>
            <w:rFonts w:ascii="Consolas" w:eastAsia="Times New Roman" w:hAnsi="Consolas" w:cs="Courier New"/>
            <w:color w:val="000000"/>
            <w:sz w:val="18"/>
            <w:szCs w:val="18"/>
            <w:lang w:eastAsia="de-DE"/>
            <w14:ligatures w14:val="none"/>
            <w:rPrChange w:id="16016" w:author="Manuel Hergenröder" w:date="2020-07-16T16:26:00Z">
              <w:rPr>
                <w:rFonts w:ascii="Consolas" w:eastAsia="Times New Roman" w:hAnsi="Consolas" w:cs="Courier New"/>
                <w:color w:val="000000"/>
                <w:sz w:val="20"/>
                <w:szCs w:val="20"/>
                <w:lang w:val="de-DE" w:eastAsia="de-DE"/>
                <w14:ligatures w14:val="none"/>
              </w:rPr>
            </w:rPrChange>
          </w:rPr>
          <w:t>    {</w:t>
        </w:r>
      </w:ins>
    </w:p>
    <w:p w14:paraId="16A4076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017" w:author="Manuel Hergenröder" w:date="2020-07-16T16:25:00Z"/>
          <w:rFonts w:ascii="Consolas" w:eastAsia="Times New Roman" w:hAnsi="Consolas" w:cs="Courier New"/>
          <w:color w:val="000000"/>
          <w:sz w:val="18"/>
          <w:szCs w:val="18"/>
          <w:lang w:eastAsia="de-DE"/>
          <w14:ligatures w14:val="none"/>
          <w:rPrChange w:id="16018" w:author="Manuel Hergenröder" w:date="2020-07-16T16:26:00Z">
            <w:rPr>
              <w:ins w:id="16019" w:author="Manuel Hergenröder" w:date="2020-07-16T16:25:00Z"/>
              <w:rFonts w:ascii="Consolas" w:eastAsia="Times New Roman" w:hAnsi="Consolas" w:cs="Courier New"/>
              <w:color w:val="000000"/>
              <w:sz w:val="20"/>
              <w:szCs w:val="20"/>
              <w:lang w:val="de-DE" w:eastAsia="de-DE"/>
              <w14:ligatures w14:val="none"/>
            </w:rPr>
          </w:rPrChange>
        </w:rPr>
      </w:pPr>
      <w:ins w:id="16020" w:author="Manuel Hergenröder" w:date="2020-07-16T16:25:00Z">
        <w:r w:rsidRPr="00625FEA">
          <w:rPr>
            <w:rFonts w:ascii="Consolas" w:eastAsia="Times New Roman" w:hAnsi="Consolas" w:cs="Courier New"/>
            <w:color w:val="000000"/>
            <w:sz w:val="18"/>
            <w:szCs w:val="18"/>
            <w:lang w:eastAsia="de-DE"/>
            <w14:ligatures w14:val="none"/>
            <w:rPrChange w:id="1602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602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023" w:author="Manuel Hergenröder" w:date="2020-07-16T16:26:00Z">
              <w:rPr>
                <w:rFonts w:ascii="Consolas" w:eastAsia="Times New Roman" w:hAnsi="Consolas" w:cs="Courier New"/>
                <w:color w:val="000000"/>
                <w:sz w:val="20"/>
                <w:szCs w:val="20"/>
                <w:lang w:val="de-DE" w:eastAsia="de-DE"/>
                <w14:ligatures w14:val="none"/>
              </w:rPr>
            </w:rPrChange>
          </w:rPr>
          <w:t>.transform.localScale = </w:t>
        </w:r>
        <w:r w:rsidRPr="00625FEA">
          <w:rPr>
            <w:rFonts w:ascii="Consolas" w:eastAsia="Times New Roman" w:hAnsi="Consolas" w:cs="Courier New"/>
            <w:color w:val="0000FF"/>
            <w:sz w:val="18"/>
            <w:szCs w:val="18"/>
            <w:lang w:eastAsia="de-DE"/>
            <w14:ligatures w14:val="none"/>
            <w:rPrChange w:id="16024" w:author="Manuel Hergenröder" w:date="2020-07-16T16:26:00Z">
              <w:rPr>
                <w:rFonts w:ascii="Consolas" w:eastAsia="Times New Roman" w:hAnsi="Consolas" w:cs="Courier New"/>
                <w:color w:val="0000FF"/>
                <w:sz w:val="20"/>
                <w:szCs w:val="20"/>
                <w:lang w:val="de-DE" w:eastAsia="de-DE"/>
                <w14:ligatures w14:val="none"/>
              </w:rPr>
            </w:rPrChange>
          </w:rPr>
          <w:t>new</w:t>
        </w:r>
        <w:r w:rsidRPr="00625FEA">
          <w:rPr>
            <w:rFonts w:ascii="Consolas" w:eastAsia="Times New Roman" w:hAnsi="Consolas" w:cs="Courier New"/>
            <w:color w:val="000000"/>
            <w:sz w:val="18"/>
            <w:szCs w:val="18"/>
            <w:lang w:eastAsia="de-DE"/>
            <w14:ligatures w14:val="none"/>
            <w:rPrChange w:id="16025"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2B91AF"/>
            <w:sz w:val="18"/>
            <w:szCs w:val="18"/>
            <w:lang w:eastAsia="de-DE"/>
            <w14:ligatures w14:val="none"/>
            <w:rPrChange w:id="16026" w:author="Manuel Hergenröder" w:date="2020-07-16T16:26:00Z">
              <w:rPr>
                <w:rFonts w:ascii="Consolas" w:eastAsia="Times New Roman" w:hAnsi="Consolas" w:cs="Courier New"/>
                <w:color w:val="2B91AF"/>
                <w:sz w:val="20"/>
                <w:szCs w:val="20"/>
                <w:lang w:val="de-DE" w:eastAsia="de-DE"/>
                <w14:ligatures w14:val="none"/>
              </w:rPr>
            </w:rPrChange>
          </w:rPr>
          <w:t>Vector3</w:t>
        </w:r>
        <w:r w:rsidRPr="00625FEA">
          <w:rPr>
            <w:rFonts w:ascii="Consolas" w:eastAsia="Times New Roman" w:hAnsi="Consolas" w:cs="Courier New"/>
            <w:color w:val="000000"/>
            <w:sz w:val="18"/>
            <w:szCs w:val="18"/>
            <w:lang w:eastAsia="de-DE"/>
            <w14:ligatures w14:val="none"/>
            <w:rPrChange w:id="16027" w:author="Manuel Hergenröder" w:date="2020-07-16T16:26:00Z">
              <w:rPr>
                <w:rFonts w:ascii="Consolas" w:eastAsia="Times New Roman" w:hAnsi="Consolas" w:cs="Courier New"/>
                <w:color w:val="000000"/>
                <w:sz w:val="20"/>
                <w:szCs w:val="20"/>
                <w:lang w:val="de-DE" w:eastAsia="de-DE"/>
                <w14:ligatures w14:val="none"/>
              </w:rPr>
            </w:rPrChange>
          </w:rPr>
          <w:t>(</w:t>
        </w:r>
        <w:r w:rsidRPr="00625FEA">
          <w:rPr>
            <w:rFonts w:ascii="Consolas" w:eastAsia="Times New Roman" w:hAnsi="Consolas" w:cs="Courier New"/>
            <w:color w:val="0000FF"/>
            <w:sz w:val="18"/>
            <w:szCs w:val="18"/>
            <w:lang w:eastAsia="de-DE"/>
            <w14:ligatures w14:val="none"/>
            <w:rPrChange w:id="16028"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029" w:author="Manuel Hergenröder" w:date="2020-07-16T16:26:00Z">
              <w:rPr>
                <w:rFonts w:ascii="Consolas" w:eastAsia="Times New Roman" w:hAnsi="Consolas" w:cs="Courier New"/>
                <w:color w:val="000000"/>
                <w:sz w:val="20"/>
                <w:szCs w:val="20"/>
                <w:lang w:val="de-DE" w:eastAsia="de-DE"/>
                <w14:ligatures w14:val="none"/>
              </w:rPr>
            </w:rPrChange>
          </w:rPr>
          <w:t>.transform.localScale.x, </w:t>
        </w:r>
        <w:r w:rsidRPr="00625FEA">
          <w:rPr>
            <w:rFonts w:ascii="Consolas" w:eastAsia="Times New Roman" w:hAnsi="Consolas" w:cs="Courier New"/>
            <w:color w:val="1F377F"/>
            <w:sz w:val="18"/>
            <w:szCs w:val="18"/>
            <w:lang w:eastAsia="de-DE"/>
            <w14:ligatures w14:val="none"/>
            <w:rPrChange w:id="16030" w:author="Manuel Hergenröder" w:date="2020-07-16T16:26:00Z">
              <w:rPr>
                <w:rFonts w:ascii="Consolas" w:eastAsia="Times New Roman" w:hAnsi="Consolas" w:cs="Courier New"/>
                <w:color w:val="1F377F"/>
                <w:sz w:val="20"/>
                <w:szCs w:val="20"/>
                <w:lang w:val="de-DE" w:eastAsia="de-DE"/>
                <w14:ligatures w14:val="none"/>
              </w:rPr>
            </w:rPrChange>
          </w:rPr>
          <w:t>newY</w:t>
        </w:r>
        <w:r w:rsidRPr="00625FEA">
          <w:rPr>
            <w:rFonts w:ascii="Consolas" w:eastAsia="Times New Roman" w:hAnsi="Consolas" w:cs="Courier New"/>
            <w:color w:val="000000"/>
            <w:sz w:val="18"/>
            <w:szCs w:val="18"/>
            <w:lang w:eastAsia="de-DE"/>
            <w14:ligatures w14:val="none"/>
            <w:rPrChange w:id="16031"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00FF"/>
            <w:sz w:val="18"/>
            <w:szCs w:val="18"/>
            <w:lang w:eastAsia="de-DE"/>
            <w14:ligatures w14:val="none"/>
            <w:rPrChange w:id="16032" w:author="Manuel Hergenröder" w:date="2020-07-16T16:26:00Z">
              <w:rPr>
                <w:rFonts w:ascii="Consolas" w:eastAsia="Times New Roman" w:hAnsi="Consolas" w:cs="Courier New"/>
                <w:color w:val="0000FF"/>
                <w:sz w:val="20"/>
                <w:szCs w:val="20"/>
                <w:lang w:val="de-DE" w:eastAsia="de-DE"/>
                <w14:ligatures w14:val="none"/>
              </w:rPr>
            </w:rPrChange>
          </w:rPr>
          <w:t>this</w:t>
        </w:r>
        <w:r w:rsidRPr="00625FEA">
          <w:rPr>
            <w:rFonts w:ascii="Consolas" w:eastAsia="Times New Roman" w:hAnsi="Consolas" w:cs="Courier New"/>
            <w:color w:val="000000"/>
            <w:sz w:val="18"/>
            <w:szCs w:val="18"/>
            <w:lang w:eastAsia="de-DE"/>
            <w14:ligatures w14:val="none"/>
            <w:rPrChange w:id="16033" w:author="Manuel Hergenröder" w:date="2020-07-16T16:26:00Z">
              <w:rPr>
                <w:rFonts w:ascii="Consolas" w:eastAsia="Times New Roman" w:hAnsi="Consolas" w:cs="Courier New"/>
                <w:color w:val="000000"/>
                <w:sz w:val="20"/>
                <w:szCs w:val="20"/>
                <w:lang w:val="de-DE" w:eastAsia="de-DE"/>
                <w14:ligatures w14:val="none"/>
              </w:rPr>
            </w:rPrChange>
          </w:rPr>
          <w:t>.transform.localScale.z);</w:t>
        </w:r>
      </w:ins>
    </w:p>
    <w:p w14:paraId="2DBD0D21"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034" w:author="Manuel Hergenröder" w:date="2020-07-16T16:25:00Z"/>
          <w:rFonts w:ascii="Consolas" w:eastAsia="Times New Roman" w:hAnsi="Consolas" w:cs="Courier New"/>
          <w:color w:val="000000"/>
          <w:sz w:val="18"/>
          <w:szCs w:val="18"/>
          <w:lang w:eastAsia="de-DE"/>
          <w14:ligatures w14:val="none"/>
          <w:rPrChange w:id="16035" w:author="Manuel Hergenröder" w:date="2020-07-16T16:26:00Z">
            <w:rPr>
              <w:ins w:id="16036" w:author="Manuel Hergenröder" w:date="2020-07-16T16:25:00Z"/>
              <w:rFonts w:ascii="Consolas" w:eastAsia="Times New Roman" w:hAnsi="Consolas" w:cs="Courier New"/>
              <w:color w:val="000000"/>
              <w:sz w:val="20"/>
              <w:szCs w:val="20"/>
              <w:lang w:val="de-DE" w:eastAsia="de-DE"/>
              <w14:ligatures w14:val="none"/>
            </w:rPr>
          </w:rPrChange>
        </w:rPr>
      </w:pPr>
      <w:ins w:id="16037" w:author="Manuel Hergenröder" w:date="2020-07-16T16:25:00Z">
        <w:r w:rsidRPr="00625FEA">
          <w:rPr>
            <w:rFonts w:ascii="Consolas" w:eastAsia="Times New Roman" w:hAnsi="Consolas" w:cs="Courier New"/>
            <w:color w:val="000000"/>
            <w:sz w:val="18"/>
            <w:szCs w:val="18"/>
            <w:lang w:eastAsia="de-DE"/>
            <w14:ligatures w14:val="none"/>
            <w:rPrChange w:id="16038" w:author="Manuel Hergenröder" w:date="2020-07-16T16:26:00Z">
              <w:rPr>
                <w:rFonts w:ascii="Consolas" w:eastAsia="Times New Roman" w:hAnsi="Consolas" w:cs="Courier New"/>
                <w:color w:val="000000"/>
                <w:sz w:val="20"/>
                <w:szCs w:val="20"/>
                <w:lang w:val="de-DE" w:eastAsia="de-DE"/>
                <w14:ligatures w14:val="none"/>
              </w:rPr>
            </w:rPrChange>
          </w:rPr>
          <w:t>    }</w:t>
        </w:r>
      </w:ins>
    </w:p>
    <w:p w14:paraId="48AD777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039" w:author="Manuel Hergenröder" w:date="2020-07-16T16:25:00Z"/>
          <w:rFonts w:ascii="Consolas" w:eastAsia="Times New Roman" w:hAnsi="Consolas" w:cs="Courier New"/>
          <w:color w:val="000000"/>
          <w:sz w:val="18"/>
          <w:szCs w:val="18"/>
          <w:lang w:eastAsia="de-DE"/>
          <w14:ligatures w14:val="none"/>
          <w:rPrChange w:id="16040" w:author="Manuel Hergenröder" w:date="2020-07-16T16:26:00Z">
            <w:rPr>
              <w:ins w:id="16041" w:author="Manuel Hergenröder" w:date="2020-07-16T16:25:00Z"/>
              <w:rFonts w:ascii="Consolas" w:eastAsia="Times New Roman" w:hAnsi="Consolas" w:cs="Courier New"/>
              <w:color w:val="000000"/>
              <w:sz w:val="20"/>
              <w:szCs w:val="20"/>
              <w:lang w:val="de-DE" w:eastAsia="de-DE"/>
              <w14:ligatures w14:val="none"/>
            </w:rPr>
          </w:rPrChange>
        </w:rPr>
      </w:pPr>
      <w:ins w:id="16042" w:author="Manuel Hergenröder" w:date="2020-07-16T16:25:00Z">
        <w:r w:rsidRPr="00625FEA">
          <w:rPr>
            <w:rFonts w:ascii="Consolas" w:eastAsia="Times New Roman" w:hAnsi="Consolas" w:cs="Courier New"/>
            <w:color w:val="000000"/>
            <w:sz w:val="18"/>
            <w:szCs w:val="18"/>
            <w:lang w:eastAsia="de-DE"/>
            <w14:ligatures w14:val="none"/>
            <w:rPrChange w:id="16043" w:author="Manuel Hergenröder" w:date="2020-07-16T16:26:00Z">
              <w:rPr>
                <w:rFonts w:ascii="Consolas" w:eastAsia="Times New Roman" w:hAnsi="Consolas" w:cs="Courier New"/>
                <w:color w:val="000000"/>
                <w:sz w:val="20"/>
                <w:szCs w:val="20"/>
                <w:lang w:val="de-DE" w:eastAsia="de-DE"/>
                <w14:ligatures w14:val="none"/>
              </w:rPr>
            </w:rPrChange>
          </w:rPr>
          <w:t xml:space="preserve"> </w:t>
        </w:r>
      </w:ins>
    </w:p>
    <w:p w14:paraId="41CDE1B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044" w:author="Manuel Hergenröder" w:date="2020-07-16T16:25:00Z"/>
          <w:rFonts w:ascii="Consolas" w:eastAsia="Times New Roman" w:hAnsi="Consolas" w:cs="Courier New"/>
          <w:color w:val="008000"/>
          <w:sz w:val="18"/>
          <w:szCs w:val="18"/>
          <w:lang w:eastAsia="de-DE"/>
          <w14:ligatures w14:val="none"/>
          <w:rPrChange w:id="16045" w:author="Manuel Hergenröder" w:date="2020-07-16T16:26:00Z">
            <w:rPr>
              <w:ins w:id="16046" w:author="Manuel Hergenröder" w:date="2020-07-16T16:25:00Z"/>
              <w:rFonts w:ascii="Consolas" w:eastAsia="Times New Roman" w:hAnsi="Consolas" w:cs="Courier New"/>
              <w:color w:val="008000"/>
              <w:sz w:val="20"/>
              <w:szCs w:val="20"/>
              <w:lang w:val="de-DE" w:eastAsia="de-DE"/>
              <w14:ligatures w14:val="none"/>
            </w:rPr>
          </w:rPrChange>
        </w:rPr>
      </w:pPr>
      <w:ins w:id="16047" w:author="Manuel Hergenröder" w:date="2020-07-16T16:25:00Z">
        <w:r w:rsidRPr="00625FEA">
          <w:rPr>
            <w:rFonts w:ascii="Consolas" w:eastAsia="Times New Roman" w:hAnsi="Consolas" w:cs="Courier New"/>
            <w:color w:val="000000"/>
            <w:sz w:val="18"/>
            <w:szCs w:val="18"/>
            <w:lang w:eastAsia="de-DE"/>
            <w14:ligatures w14:val="none"/>
            <w:rPrChange w:id="16048" w:author="Manuel Hergenröder" w:date="2020-07-16T16:26:00Z">
              <w:rPr>
                <w:rFonts w:ascii="Consolas" w:eastAsia="Times New Roman" w:hAnsi="Consolas" w:cs="Courier New"/>
                <w:color w:val="000000"/>
                <w:sz w:val="20"/>
                <w:szCs w:val="20"/>
                <w:lang w:val="de-DE" w:eastAsia="de-DE"/>
                <w14:ligatures w14:val="none"/>
              </w:rPr>
            </w:rPrChange>
          </w:rPr>
          <w:t>    </w:t>
        </w:r>
        <w:r w:rsidRPr="00625FEA">
          <w:rPr>
            <w:rFonts w:ascii="Consolas" w:eastAsia="Times New Roman" w:hAnsi="Consolas" w:cs="Courier New"/>
            <w:color w:val="008000"/>
            <w:sz w:val="18"/>
            <w:szCs w:val="18"/>
            <w:lang w:eastAsia="de-DE"/>
            <w14:ligatures w14:val="none"/>
            <w:rPrChange w:id="16049" w:author="Manuel Hergenröder" w:date="2020-07-16T16:26:00Z">
              <w:rPr>
                <w:rFonts w:ascii="Consolas" w:eastAsia="Times New Roman" w:hAnsi="Consolas" w:cs="Courier New"/>
                <w:color w:val="008000"/>
                <w:sz w:val="20"/>
                <w:szCs w:val="20"/>
                <w:lang w:val="de-DE" w:eastAsia="de-DE"/>
                <w14:ligatures w14:val="none"/>
              </w:rPr>
            </w:rPrChange>
          </w:rPr>
          <w:t>/*</w:t>
        </w:r>
      </w:ins>
    </w:p>
    <w:p w14:paraId="1258BAC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050" w:author="Manuel Hergenröder" w:date="2020-07-16T16:25:00Z"/>
          <w:rFonts w:ascii="Consolas" w:eastAsia="Times New Roman" w:hAnsi="Consolas" w:cs="Courier New"/>
          <w:color w:val="008000"/>
          <w:sz w:val="18"/>
          <w:szCs w:val="18"/>
          <w:lang w:eastAsia="de-DE"/>
          <w14:ligatures w14:val="none"/>
          <w:rPrChange w:id="16051" w:author="Manuel Hergenröder" w:date="2020-07-16T16:26:00Z">
            <w:rPr>
              <w:ins w:id="16052" w:author="Manuel Hergenröder" w:date="2020-07-16T16:25:00Z"/>
              <w:rFonts w:ascii="Consolas" w:eastAsia="Times New Roman" w:hAnsi="Consolas" w:cs="Courier New"/>
              <w:color w:val="008000"/>
              <w:sz w:val="20"/>
              <w:szCs w:val="20"/>
              <w:lang w:val="de-DE" w:eastAsia="de-DE"/>
              <w14:ligatures w14:val="none"/>
            </w:rPr>
          </w:rPrChange>
        </w:rPr>
      </w:pPr>
      <w:ins w:id="16053" w:author="Manuel Hergenröder" w:date="2020-07-16T16:25:00Z">
        <w:r w:rsidRPr="00625FEA">
          <w:rPr>
            <w:rFonts w:ascii="Consolas" w:eastAsia="Times New Roman" w:hAnsi="Consolas" w:cs="Courier New"/>
            <w:color w:val="008000"/>
            <w:sz w:val="18"/>
            <w:szCs w:val="18"/>
            <w:lang w:eastAsia="de-DE"/>
            <w14:ligatures w14:val="none"/>
            <w:rPrChange w:id="16054" w:author="Manuel Hergenröder" w:date="2020-07-16T16:26:00Z">
              <w:rPr>
                <w:rFonts w:ascii="Consolas" w:eastAsia="Times New Roman" w:hAnsi="Consolas" w:cs="Courier New"/>
                <w:color w:val="008000"/>
                <w:sz w:val="20"/>
                <w:szCs w:val="20"/>
                <w:lang w:val="de-DE" w:eastAsia="de-DE"/>
                <w14:ligatures w14:val="none"/>
              </w:rPr>
            </w:rPrChange>
          </w:rPr>
          <w:t>    // Visualize vertices for Scene view debugging</w:t>
        </w:r>
      </w:ins>
    </w:p>
    <w:p w14:paraId="7102AFA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055" w:author="Manuel Hergenröder" w:date="2020-07-16T16:25:00Z"/>
          <w:rFonts w:ascii="Consolas" w:eastAsia="Times New Roman" w:hAnsi="Consolas" w:cs="Courier New"/>
          <w:color w:val="008000"/>
          <w:sz w:val="18"/>
          <w:szCs w:val="18"/>
          <w:lang w:eastAsia="de-DE"/>
          <w14:ligatures w14:val="none"/>
          <w:rPrChange w:id="16056" w:author="Manuel Hergenröder" w:date="2020-07-16T16:26:00Z">
            <w:rPr>
              <w:ins w:id="16057" w:author="Manuel Hergenröder" w:date="2020-07-16T16:25:00Z"/>
              <w:rFonts w:ascii="Consolas" w:eastAsia="Times New Roman" w:hAnsi="Consolas" w:cs="Courier New"/>
              <w:color w:val="008000"/>
              <w:sz w:val="20"/>
              <w:szCs w:val="20"/>
              <w:lang w:val="de-DE" w:eastAsia="de-DE"/>
              <w14:ligatures w14:val="none"/>
            </w:rPr>
          </w:rPrChange>
        </w:rPr>
      </w:pPr>
      <w:ins w:id="16058" w:author="Manuel Hergenröder" w:date="2020-07-16T16:25:00Z">
        <w:r w:rsidRPr="00625FEA">
          <w:rPr>
            <w:rFonts w:ascii="Consolas" w:eastAsia="Times New Roman" w:hAnsi="Consolas" w:cs="Courier New"/>
            <w:color w:val="008000"/>
            <w:sz w:val="18"/>
            <w:szCs w:val="18"/>
            <w:lang w:eastAsia="de-DE"/>
            <w14:ligatures w14:val="none"/>
            <w:rPrChange w:id="16059" w:author="Manuel Hergenröder" w:date="2020-07-16T16:26:00Z">
              <w:rPr>
                <w:rFonts w:ascii="Consolas" w:eastAsia="Times New Roman" w:hAnsi="Consolas" w:cs="Courier New"/>
                <w:color w:val="008000"/>
                <w:sz w:val="20"/>
                <w:szCs w:val="20"/>
                <w:lang w:val="de-DE" w:eastAsia="de-DE"/>
                <w14:ligatures w14:val="none"/>
              </w:rPr>
            </w:rPrChange>
          </w:rPr>
          <w:t>    // (huge performance killer for lots of vertices, will freeze unity if used for the whole fft data set)</w:t>
        </w:r>
      </w:ins>
    </w:p>
    <w:p w14:paraId="0F194C19"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060" w:author="Manuel Hergenröder" w:date="2020-07-16T16:25:00Z"/>
          <w:rFonts w:ascii="Consolas" w:eastAsia="Times New Roman" w:hAnsi="Consolas" w:cs="Courier New"/>
          <w:color w:val="008000"/>
          <w:sz w:val="18"/>
          <w:szCs w:val="18"/>
          <w:lang w:eastAsia="de-DE"/>
          <w14:ligatures w14:val="none"/>
          <w:rPrChange w:id="16061" w:author="Manuel Hergenröder" w:date="2020-07-16T16:26:00Z">
            <w:rPr>
              <w:ins w:id="16062" w:author="Manuel Hergenröder" w:date="2020-07-16T16:25:00Z"/>
              <w:rFonts w:ascii="Consolas" w:eastAsia="Times New Roman" w:hAnsi="Consolas" w:cs="Courier New"/>
              <w:color w:val="008000"/>
              <w:sz w:val="20"/>
              <w:szCs w:val="20"/>
              <w:lang w:val="de-DE" w:eastAsia="de-DE"/>
              <w14:ligatures w14:val="none"/>
            </w:rPr>
          </w:rPrChange>
        </w:rPr>
      </w:pPr>
      <w:ins w:id="16063" w:author="Manuel Hergenröder" w:date="2020-07-16T16:25:00Z">
        <w:r w:rsidRPr="00625FEA">
          <w:rPr>
            <w:rFonts w:ascii="Consolas" w:eastAsia="Times New Roman" w:hAnsi="Consolas" w:cs="Courier New"/>
            <w:color w:val="008000"/>
            <w:sz w:val="18"/>
            <w:szCs w:val="18"/>
            <w:lang w:eastAsia="de-DE"/>
            <w14:ligatures w14:val="none"/>
            <w:rPrChange w:id="16064" w:author="Manuel Hergenröder" w:date="2020-07-16T16:26:00Z">
              <w:rPr>
                <w:rFonts w:ascii="Consolas" w:eastAsia="Times New Roman" w:hAnsi="Consolas" w:cs="Courier New"/>
                <w:color w:val="008000"/>
                <w:sz w:val="20"/>
                <w:szCs w:val="20"/>
                <w:lang w:val="de-DE" w:eastAsia="de-DE"/>
                <w14:ligatures w14:val="none"/>
              </w:rPr>
            </w:rPrChange>
          </w:rPr>
          <w:t>    private void OnDrawGizmos()</w:t>
        </w:r>
      </w:ins>
    </w:p>
    <w:p w14:paraId="588917F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065" w:author="Manuel Hergenröder" w:date="2020-07-16T16:25:00Z"/>
          <w:rFonts w:ascii="Consolas" w:eastAsia="Times New Roman" w:hAnsi="Consolas" w:cs="Courier New"/>
          <w:color w:val="008000"/>
          <w:sz w:val="18"/>
          <w:szCs w:val="18"/>
          <w:lang w:eastAsia="de-DE"/>
          <w14:ligatures w14:val="none"/>
          <w:rPrChange w:id="16066" w:author="Manuel Hergenröder" w:date="2020-07-16T16:26:00Z">
            <w:rPr>
              <w:ins w:id="16067" w:author="Manuel Hergenröder" w:date="2020-07-16T16:25:00Z"/>
              <w:rFonts w:ascii="Consolas" w:eastAsia="Times New Roman" w:hAnsi="Consolas" w:cs="Courier New"/>
              <w:color w:val="008000"/>
              <w:sz w:val="20"/>
              <w:szCs w:val="20"/>
              <w:lang w:val="de-DE" w:eastAsia="de-DE"/>
              <w14:ligatures w14:val="none"/>
            </w:rPr>
          </w:rPrChange>
        </w:rPr>
      </w:pPr>
      <w:ins w:id="16068" w:author="Manuel Hergenröder" w:date="2020-07-16T16:25:00Z">
        <w:r w:rsidRPr="00625FEA">
          <w:rPr>
            <w:rFonts w:ascii="Consolas" w:eastAsia="Times New Roman" w:hAnsi="Consolas" w:cs="Courier New"/>
            <w:color w:val="008000"/>
            <w:sz w:val="18"/>
            <w:szCs w:val="18"/>
            <w:lang w:eastAsia="de-DE"/>
            <w14:ligatures w14:val="none"/>
            <w:rPrChange w:id="16069" w:author="Manuel Hergenröder" w:date="2020-07-16T16:26:00Z">
              <w:rPr>
                <w:rFonts w:ascii="Consolas" w:eastAsia="Times New Roman" w:hAnsi="Consolas" w:cs="Courier New"/>
                <w:color w:val="008000"/>
                <w:sz w:val="20"/>
                <w:szCs w:val="20"/>
                <w:lang w:val="de-DE" w:eastAsia="de-DE"/>
                <w14:ligatures w14:val="none"/>
              </w:rPr>
            </w:rPrChange>
          </w:rPr>
          <w:t>    {</w:t>
        </w:r>
      </w:ins>
    </w:p>
    <w:p w14:paraId="1E6A855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070" w:author="Manuel Hergenröder" w:date="2020-07-16T16:25:00Z"/>
          <w:rFonts w:ascii="Consolas" w:eastAsia="Times New Roman" w:hAnsi="Consolas" w:cs="Courier New"/>
          <w:color w:val="008000"/>
          <w:sz w:val="18"/>
          <w:szCs w:val="18"/>
          <w:lang w:eastAsia="de-DE"/>
          <w14:ligatures w14:val="none"/>
          <w:rPrChange w:id="16071" w:author="Manuel Hergenröder" w:date="2020-07-16T16:26:00Z">
            <w:rPr>
              <w:ins w:id="16072" w:author="Manuel Hergenröder" w:date="2020-07-16T16:25:00Z"/>
              <w:rFonts w:ascii="Consolas" w:eastAsia="Times New Roman" w:hAnsi="Consolas" w:cs="Courier New"/>
              <w:color w:val="008000"/>
              <w:sz w:val="20"/>
              <w:szCs w:val="20"/>
              <w:lang w:val="de-DE" w:eastAsia="de-DE"/>
              <w14:ligatures w14:val="none"/>
            </w:rPr>
          </w:rPrChange>
        </w:rPr>
      </w:pPr>
      <w:ins w:id="16073" w:author="Manuel Hergenröder" w:date="2020-07-16T16:25:00Z">
        <w:r w:rsidRPr="00625FEA">
          <w:rPr>
            <w:rFonts w:ascii="Consolas" w:eastAsia="Times New Roman" w:hAnsi="Consolas" w:cs="Courier New"/>
            <w:color w:val="008000"/>
            <w:sz w:val="18"/>
            <w:szCs w:val="18"/>
            <w:lang w:eastAsia="de-DE"/>
            <w14:ligatures w14:val="none"/>
            <w:rPrChange w:id="16074" w:author="Manuel Hergenröder" w:date="2020-07-16T16:26:00Z">
              <w:rPr>
                <w:rFonts w:ascii="Consolas" w:eastAsia="Times New Roman" w:hAnsi="Consolas" w:cs="Courier New"/>
                <w:color w:val="008000"/>
                <w:sz w:val="20"/>
                <w:szCs w:val="20"/>
                <w:lang w:val="de-DE" w:eastAsia="de-DE"/>
                <w14:ligatures w14:val="none"/>
              </w:rPr>
            </w:rPrChange>
          </w:rPr>
          <w:t>        if (this.audioEngine == null)</w:t>
        </w:r>
      </w:ins>
    </w:p>
    <w:p w14:paraId="7789AC5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075" w:author="Manuel Hergenröder" w:date="2020-07-16T16:25:00Z"/>
          <w:rFonts w:ascii="Consolas" w:eastAsia="Times New Roman" w:hAnsi="Consolas" w:cs="Courier New"/>
          <w:color w:val="008000"/>
          <w:sz w:val="18"/>
          <w:szCs w:val="18"/>
          <w:lang w:eastAsia="de-DE"/>
          <w14:ligatures w14:val="none"/>
          <w:rPrChange w:id="16076" w:author="Manuel Hergenröder" w:date="2020-07-16T16:26:00Z">
            <w:rPr>
              <w:ins w:id="16077" w:author="Manuel Hergenröder" w:date="2020-07-16T16:25:00Z"/>
              <w:rFonts w:ascii="Consolas" w:eastAsia="Times New Roman" w:hAnsi="Consolas" w:cs="Courier New"/>
              <w:color w:val="008000"/>
              <w:sz w:val="20"/>
              <w:szCs w:val="20"/>
              <w:lang w:val="de-DE" w:eastAsia="de-DE"/>
              <w14:ligatures w14:val="none"/>
            </w:rPr>
          </w:rPrChange>
        </w:rPr>
      </w:pPr>
      <w:ins w:id="16078" w:author="Manuel Hergenröder" w:date="2020-07-16T16:25:00Z">
        <w:r w:rsidRPr="00625FEA">
          <w:rPr>
            <w:rFonts w:ascii="Consolas" w:eastAsia="Times New Roman" w:hAnsi="Consolas" w:cs="Courier New"/>
            <w:color w:val="008000"/>
            <w:sz w:val="18"/>
            <w:szCs w:val="18"/>
            <w:lang w:eastAsia="de-DE"/>
            <w14:ligatures w14:val="none"/>
            <w:rPrChange w:id="16079" w:author="Manuel Hergenröder" w:date="2020-07-16T16:26:00Z">
              <w:rPr>
                <w:rFonts w:ascii="Consolas" w:eastAsia="Times New Roman" w:hAnsi="Consolas" w:cs="Courier New"/>
                <w:color w:val="008000"/>
                <w:sz w:val="20"/>
                <w:szCs w:val="20"/>
                <w:lang w:val="de-DE" w:eastAsia="de-DE"/>
                <w14:ligatures w14:val="none"/>
              </w:rPr>
            </w:rPrChange>
          </w:rPr>
          <w:t>        {</w:t>
        </w:r>
      </w:ins>
    </w:p>
    <w:p w14:paraId="77A6B5F0"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080" w:author="Manuel Hergenröder" w:date="2020-07-16T16:25:00Z"/>
          <w:rFonts w:ascii="Consolas" w:eastAsia="Times New Roman" w:hAnsi="Consolas" w:cs="Courier New"/>
          <w:color w:val="008000"/>
          <w:sz w:val="18"/>
          <w:szCs w:val="18"/>
          <w:lang w:eastAsia="de-DE"/>
          <w14:ligatures w14:val="none"/>
          <w:rPrChange w:id="16081" w:author="Manuel Hergenröder" w:date="2020-07-16T16:26:00Z">
            <w:rPr>
              <w:ins w:id="16082" w:author="Manuel Hergenröder" w:date="2020-07-16T16:25:00Z"/>
              <w:rFonts w:ascii="Consolas" w:eastAsia="Times New Roman" w:hAnsi="Consolas" w:cs="Courier New"/>
              <w:color w:val="008000"/>
              <w:sz w:val="20"/>
              <w:szCs w:val="20"/>
              <w:lang w:val="de-DE" w:eastAsia="de-DE"/>
              <w14:ligatures w14:val="none"/>
            </w:rPr>
          </w:rPrChange>
        </w:rPr>
      </w:pPr>
      <w:ins w:id="16083" w:author="Manuel Hergenröder" w:date="2020-07-16T16:25:00Z">
        <w:r w:rsidRPr="00625FEA">
          <w:rPr>
            <w:rFonts w:ascii="Consolas" w:eastAsia="Times New Roman" w:hAnsi="Consolas" w:cs="Courier New"/>
            <w:color w:val="008000"/>
            <w:sz w:val="18"/>
            <w:szCs w:val="18"/>
            <w:lang w:eastAsia="de-DE"/>
            <w14:ligatures w14:val="none"/>
            <w:rPrChange w:id="16084" w:author="Manuel Hergenröder" w:date="2020-07-16T16:26:00Z">
              <w:rPr>
                <w:rFonts w:ascii="Consolas" w:eastAsia="Times New Roman" w:hAnsi="Consolas" w:cs="Courier New"/>
                <w:color w:val="008000"/>
                <w:sz w:val="20"/>
                <w:szCs w:val="20"/>
                <w:lang w:val="de-DE" w:eastAsia="de-DE"/>
                <w14:ligatures w14:val="none"/>
              </w:rPr>
            </w:rPrChange>
          </w:rPr>
          <w:t>            return;</w:t>
        </w:r>
      </w:ins>
    </w:p>
    <w:p w14:paraId="519EBB1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085" w:author="Manuel Hergenröder" w:date="2020-07-16T16:25:00Z"/>
          <w:rFonts w:ascii="Consolas" w:eastAsia="Times New Roman" w:hAnsi="Consolas" w:cs="Courier New"/>
          <w:color w:val="008000"/>
          <w:sz w:val="18"/>
          <w:szCs w:val="18"/>
          <w:lang w:eastAsia="de-DE"/>
          <w14:ligatures w14:val="none"/>
          <w:rPrChange w:id="16086" w:author="Manuel Hergenröder" w:date="2020-07-16T16:26:00Z">
            <w:rPr>
              <w:ins w:id="16087" w:author="Manuel Hergenröder" w:date="2020-07-16T16:25:00Z"/>
              <w:rFonts w:ascii="Consolas" w:eastAsia="Times New Roman" w:hAnsi="Consolas" w:cs="Courier New"/>
              <w:color w:val="008000"/>
              <w:sz w:val="20"/>
              <w:szCs w:val="20"/>
              <w:lang w:val="de-DE" w:eastAsia="de-DE"/>
              <w14:ligatures w14:val="none"/>
            </w:rPr>
          </w:rPrChange>
        </w:rPr>
      </w:pPr>
      <w:ins w:id="16088" w:author="Manuel Hergenröder" w:date="2020-07-16T16:25:00Z">
        <w:r w:rsidRPr="00625FEA">
          <w:rPr>
            <w:rFonts w:ascii="Consolas" w:eastAsia="Times New Roman" w:hAnsi="Consolas" w:cs="Courier New"/>
            <w:color w:val="008000"/>
            <w:sz w:val="18"/>
            <w:szCs w:val="18"/>
            <w:lang w:eastAsia="de-DE"/>
            <w14:ligatures w14:val="none"/>
            <w:rPrChange w:id="16089" w:author="Manuel Hergenröder" w:date="2020-07-16T16:26:00Z">
              <w:rPr>
                <w:rFonts w:ascii="Consolas" w:eastAsia="Times New Roman" w:hAnsi="Consolas" w:cs="Courier New"/>
                <w:color w:val="008000"/>
                <w:sz w:val="20"/>
                <w:szCs w:val="20"/>
                <w:lang w:val="de-DE" w:eastAsia="de-DE"/>
                <w14:ligatures w14:val="none"/>
              </w:rPr>
            </w:rPrChange>
          </w:rPr>
          <w:t>        }</w:t>
        </w:r>
      </w:ins>
    </w:p>
    <w:p w14:paraId="517C216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090" w:author="Manuel Hergenröder" w:date="2020-07-16T16:25:00Z"/>
          <w:rFonts w:ascii="Consolas" w:eastAsia="Times New Roman" w:hAnsi="Consolas" w:cs="Courier New"/>
          <w:color w:val="008000"/>
          <w:sz w:val="18"/>
          <w:szCs w:val="18"/>
          <w:lang w:eastAsia="de-DE"/>
          <w14:ligatures w14:val="none"/>
          <w:rPrChange w:id="16091" w:author="Manuel Hergenröder" w:date="2020-07-16T16:26:00Z">
            <w:rPr>
              <w:ins w:id="16092" w:author="Manuel Hergenröder" w:date="2020-07-16T16:25:00Z"/>
              <w:rFonts w:ascii="Consolas" w:eastAsia="Times New Roman" w:hAnsi="Consolas" w:cs="Courier New"/>
              <w:color w:val="008000"/>
              <w:sz w:val="20"/>
              <w:szCs w:val="20"/>
              <w:lang w:val="de-DE" w:eastAsia="de-DE"/>
              <w14:ligatures w14:val="none"/>
            </w:rPr>
          </w:rPrChange>
        </w:rPr>
      </w:pPr>
      <w:ins w:id="16093" w:author="Manuel Hergenröder" w:date="2020-07-16T16:25:00Z">
        <w:r w:rsidRPr="00625FEA">
          <w:rPr>
            <w:rFonts w:ascii="Consolas" w:eastAsia="Times New Roman" w:hAnsi="Consolas" w:cs="Courier New"/>
            <w:color w:val="008000"/>
            <w:sz w:val="18"/>
            <w:szCs w:val="18"/>
            <w:lang w:eastAsia="de-DE"/>
            <w14:ligatures w14:val="none"/>
            <w:rPrChange w:id="16094" w:author="Manuel Hergenröder" w:date="2020-07-16T16:26:00Z">
              <w:rPr>
                <w:rFonts w:ascii="Consolas" w:eastAsia="Times New Roman" w:hAnsi="Consolas" w:cs="Courier New"/>
                <w:color w:val="008000"/>
                <w:sz w:val="20"/>
                <w:szCs w:val="20"/>
                <w:lang w:val="de-DE" w:eastAsia="de-DE"/>
                <w14:ligatures w14:val="none"/>
              </w:rPr>
            </w:rPrChange>
          </w:rPr>
          <w:t xml:space="preserve"> </w:t>
        </w:r>
      </w:ins>
    </w:p>
    <w:p w14:paraId="221AEB53"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095" w:author="Manuel Hergenröder" w:date="2020-07-16T16:25:00Z"/>
          <w:rFonts w:ascii="Consolas" w:eastAsia="Times New Roman" w:hAnsi="Consolas" w:cs="Courier New"/>
          <w:color w:val="008000"/>
          <w:sz w:val="18"/>
          <w:szCs w:val="18"/>
          <w:lang w:eastAsia="de-DE"/>
          <w14:ligatures w14:val="none"/>
          <w:rPrChange w:id="16096" w:author="Manuel Hergenröder" w:date="2020-07-16T16:26:00Z">
            <w:rPr>
              <w:ins w:id="16097" w:author="Manuel Hergenröder" w:date="2020-07-16T16:25:00Z"/>
              <w:rFonts w:ascii="Consolas" w:eastAsia="Times New Roman" w:hAnsi="Consolas" w:cs="Courier New"/>
              <w:color w:val="008000"/>
              <w:sz w:val="20"/>
              <w:szCs w:val="20"/>
              <w:lang w:val="de-DE" w:eastAsia="de-DE"/>
              <w14:ligatures w14:val="none"/>
            </w:rPr>
          </w:rPrChange>
        </w:rPr>
      </w:pPr>
      <w:ins w:id="16098" w:author="Manuel Hergenröder" w:date="2020-07-16T16:25:00Z">
        <w:r w:rsidRPr="00625FEA">
          <w:rPr>
            <w:rFonts w:ascii="Consolas" w:eastAsia="Times New Roman" w:hAnsi="Consolas" w:cs="Courier New"/>
            <w:color w:val="008000"/>
            <w:sz w:val="18"/>
            <w:szCs w:val="18"/>
            <w:lang w:eastAsia="de-DE"/>
            <w14:ligatures w14:val="none"/>
            <w:rPrChange w:id="16099" w:author="Manuel Hergenröder" w:date="2020-07-16T16:26:00Z">
              <w:rPr>
                <w:rFonts w:ascii="Consolas" w:eastAsia="Times New Roman" w:hAnsi="Consolas" w:cs="Courier New"/>
                <w:color w:val="008000"/>
                <w:sz w:val="20"/>
                <w:szCs w:val="20"/>
                <w:lang w:val="de-DE" w:eastAsia="de-DE"/>
                <w14:ligatures w14:val="none"/>
              </w:rPr>
            </w:rPrChange>
          </w:rPr>
          <w:t>        // Draw Spheres for vertices</w:t>
        </w:r>
      </w:ins>
    </w:p>
    <w:p w14:paraId="7DC2A6B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100" w:author="Manuel Hergenröder" w:date="2020-07-16T16:25:00Z"/>
          <w:rFonts w:ascii="Consolas" w:eastAsia="Times New Roman" w:hAnsi="Consolas" w:cs="Courier New"/>
          <w:color w:val="008000"/>
          <w:sz w:val="18"/>
          <w:szCs w:val="18"/>
          <w:lang w:eastAsia="de-DE"/>
          <w14:ligatures w14:val="none"/>
          <w:rPrChange w:id="16101" w:author="Manuel Hergenröder" w:date="2020-07-16T16:26:00Z">
            <w:rPr>
              <w:ins w:id="16102" w:author="Manuel Hergenröder" w:date="2020-07-16T16:25:00Z"/>
              <w:rFonts w:ascii="Consolas" w:eastAsia="Times New Roman" w:hAnsi="Consolas" w:cs="Courier New"/>
              <w:color w:val="008000"/>
              <w:sz w:val="20"/>
              <w:szCs w:val="20"/>
              <w:lang w:val="de-DE" w:eastAsia="de-DE"/>
              <w14:ligatures w14:val="none"/>
            </w:rPr>
          </w:rPrChange>
        </w:rPr>
      </w:pPr>
      <w:ins w:id="16103" w:author="Manuel Hergenröder" w:date="2020-07-16T16:25:00Z">
        <w:r w:rsidRPr="00625FEA">
          <w:rPr>
            <w:rFonts w:ascii="Consolas" w:eastAsia="Times New Roman" w:hAnsi="Consolas" w:cs="Courier New"/>
            <w:color w:val="008000"/>
            <w:sz w:val="18"/>
            <w:szCs w:val="18"/>
            <w:lang w:eastAsia="de-DE"/>
            <w14:ligatures w14:val="none"/>
            <w:rPrChange w:id="16104" w:author="Manuel Hergenröder" w:date="2020-07-16T16:26:00Z">
              <w:rPr>
                <w:rFonts w:ascii="Consolas" w:eastAsia="Times New Roman" w:hAnsi="Consolas" w:cs="Courier New"/>
                <w:color w:val="008000"/>
                <w:sz w:val="20"/>
                <w:szCs w:val="20"/>
                <w:lang w:val="de-DE" w:eastAsia="de-DE"/>
                <w14:ligatures w14:val="none"/>
              </w:rPr>
            </w:rPrChange>
          </w:rPr>
          <w:t>        var transform = this.transform;</w:t>
        </w:r>
      </w:ins>
    </w:p>
    <w:p w14:paraId="2F83ADD4"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105" w:author="Manuel Hergenröder" w:date="2020-07-16T16:25:00Z"/>
          <w:rFonts w:ascii="Consolas" w:eastAsia="Times New Roman" w:hAnsi="Consolas" w:cs="Courier New"/>
          <w:color w:val="008000"/>
          <w:sz w:val="18"/>
          <w:szCs w:val="18"/>
          <w:lang w:eastAsia="de-DE"/>
          <w14:ligatures w14:val="none"/>
          <w:rPrChange w:id="16106" w:author="Manuel Hergenröder" w:date="2020-07-16T16:26:00Z">
            <w:rPr>
              <w:ins w:id="16107" w:author="Manuel Hergenröder" w:date="2020-07-16T16:25:00Z"/>
              <w:rFonts w:ascii="Consolas" w:eastAsia="Times New Roman" w:hAnsi="Consolas" w:cs="Courier New"/>
              <w:color w:val="008000"/>
              <w:sz w:val="20"/>
              <w:szCs w:val="20"/>
              <w:lang w:val="de-DE" w:eastAsia="de-DE"/>
              <w14:ligatures w14:val="none"/>
            </w:rPr>
          </w:rPrChange>
        </w:rPr>
      </w:pPr>
      <w:ins w:id="16108" w:author="Manuel Hergenröder" w:date="2020-07-16T16:25:00Z">
        <w:r w:rsidRPr="00625FEA">
          <w:rPr>
            <w:rFonts w:ascii="Consolas" w:eastAsia="Times New Roman" w:hAnsi="Consolas" w:cs="Courier New"/>
            <w:color w:val="008000"/>
            <w:sz w:val="18"/>
            <w:szCs w:val="18"/>
            <w:lang w:eastAsia="de-DE"/>
            <w14:ligatures w14:val="none"/>
            <w:rPrChange w:id="16109" w:author="Manuel Hergenröder" w:date="2020-07-16T16:26:00Z">
              <w:rPr>
                <w:rFonts w:ascii="Consolas" w:eastAsia="Times New Roman" w:hAnsi="Consolas" w:cs="Courier New"/>
                <w:color w:val="008000"/>
                <w:sz w:val="20"/>
                <w:szCs w:val="20"/>
                <w:lang w:val="de-DE" w:eastAsia="de-DE"/>
                <w14:ligatures w14:val="none"/>
              </w:rPr>
            </w:rPrChange>
          </w:rPr>
          <w:t>        foreach (var vert in this.meshes[0].vertices)</w:t>
        </w:r>
      </w:ins>
    </w:p>
    <w:p w14:paraId="69B05995"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110" w:author="Manuel Hergenröder" w:date="2020-07-16T16:25:00Z"/>
          <w:rFonts w:ascii="Consolas" w:eastAsia="Times New Roman" w:hAnsi="Consolas" w:cs="Courier New"/>
          <w:color w:val="008000"/>
          <w:sz w:val="18"/>
          <w:szCs w:val="18"/>
          <w:lang w:eastAsia="de-DE"/>
          <w14:ligatures w14:val="none"/>
          <w:rPrChange w:id="16111" w:author="Manuel Hergenröder" w:date="2020-07-16T16:26:00Z">
            <w:rPr>
              <w:ins w:id="16112" w:author="Manuel Hergenröder" w:date="2020-07-16T16:25:00Z"/>
              <w:rFonts w:ascii="Consolas" w:eastAsia="Times New Roman" w:hAnsi="Consolas" w:cs="Courier New"/>
              <w:color w:val="008000"/>
              <w:sz w:val="20"/>
              <w:szCs w:val="20"/>
              <w:lang w:val="de-DE" w:eastAsia="de-DE"/>
              <w14:ligatures w14:val="none"/>
            </w:rPr>
          </w:rPrChange>
        </w:rPr>
      </w:pPr>
      <w:ins w:id="16113" w:author="Manuel Hergenröder" w:date="2020-07-16T16:25:00Z">
        <w:r w:rsidRPr="00625FEA">
          <w:rPr>
            <w:rFonts w:ascii="Consolas" w:eastAsia="Times New Roman" w:hAnsi="Consolas" w:cs="Courier New"/>
            <w:color w:val="008000"/>
            <w:sz w:val="18"/>
            <w:szCs w:val="18"/>
            <w:lang w:eastAsia="de-DE"/>
            <w14:ligatures w14:val="none"/>
            <w:rPrChange w:id="16114" w:author="Manuel Hergenröder" w:date="2020-07-16T16:26:00Z">
              <w:rPr>
                <w:rFonts w:ascii="Consolas" w:eastAsia="Times New Roman" w:hAnsi="Consolas" w:cs="Courier New"/>
                <w:color w:val="008000"/>
                <w:sz w:val="20"/>
                <w:szCs w:val="20"/>
                <w:lang w:val="de-DE" w:eastAsia="de-DE"/>
                <w14:ligatures w14:val="none"/>
              </w:rPr>
            </w:rPrChange>
          </w:rPr>
          <w:t>        {</w:t>
        </w:r>
      </w:ins>
    </w:p>
    <w:p w14:paraId="2D69927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115" w:author="Manuel Hergenröder" w:date="2020-07-16T16:25:00Z"/>
          <w:rFonts w:ascii="Consolas" w:eastAsia="Times New Roman" w:hAnsi="Consolas" w:cs="Courier New"/>
          <w:color w:val="008000"/>
          <w:sz w:val="18"/>
          <w:szCs w:val="18"/>
          <w:lang w:eastAsia="de-DE"/>
          <w14:ligatures w14:val="none"/>
          <w:rPrChange w:id="16116" w:author="Manuel Hergenröder" w:date="2020-07-16T16:26:00Z">
            <w:rPr>
              <w:ins w:id="16117" w:author="Manuel Hergenröder" w:date="2020-07-16T16:25:00Z"/>
              <w:rFonts w:ascii="Consolas" w:eastAsia="Times New Roman" w:hAnsi="Consolas" w:cs="Courier New"/>
              <w:color w:val="008000"/>
              <w:sz w:val="20"/>
              <w:szCs w:val="20"/>
              <w:lang w:val="de-DE" w:eastAsia="de-DE"/>
              <w14:ligatures w14:val="none"/>
            </w:rPr>
          </w:rPrChange>
        </w:rPr>
      </w:pPr>
      <w:ins w:id="16118" w:author="Manuel Hergenröder" w:date="2020-07-16T16:25:00Z">
        <w:r w:rsidRPr="00625FEA">
          <w:rPr>
            <w:rFonts w:ascii="Consolas" w:eastAsia="Times New Roman" w:hAnsi="Consolas" w:cs="Courier New"/>
            <w:color w:val="008000"/>
            <w:sz w:val="18"/>
            <w:szCs w:val="18"/>
            <w:lang w:eastAsia="de-DE"/>
            <w14:ligatures w14:val="none"/>
            <w:rPrChange w:id="16119" w:author="Manuel Hergenröder" w:date="2020-07-16T16:26:00Z">
              <w:rPr>
                <w:rFonts w:ascii="Consolas" w:eastAsia="Times New Roman" w:hAnsi="Consolas" w:cs="Courier New"/>
                <w:color w:val="008000"/>
                <w:sz w:val="20"/>
                <w:szCs w:val="20"/>
                <w:lang w:val="de-DE" w:eastAsia="de-DE"/>
                <w14:ligatures w14:val="none"/>
              </w:rPr>
            </w:rPrChange>
          </w:rPr>
          <w:t>            Gizmos.color = Color.red;</w:t>
        </w:r>
      </w:ins>
    </w:p>
    <w:p w14:paraId="46253AFF"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120" w:author="Manuel Hergenröder" w:date="2020-07-16T16:25:00Z"/>
          <w:rFonts w:ascii="Consolas" w:eastAsia="Times New Roman" w:hAnsi="Consolas" w:cs="Courier New"/>
          <w:color w:val="008000"/>
          <w:sz w:val="18"/>
          <w:szCs w:val="18"/>
          <w:lang w:eastAsia="de-DE"/>
          <w14:ligatures w14:val="none"/>
          <w:rPrChange w:id="16121" w:author="Manuel Hergenröder" w:date="2020-07-16T16:26:00Z">
            <w:rPr>
              <w:ins w:id="16122" w:author="Manuel Hergenröder" w:date="2020-07-16T16:25:00Z"/>
              <w:rFonts w:ascii="Consolas" w:eastAsia="Times New Roman" w:hAnsi="Consolas" w:cs="Courier New"/>
              <w:color w:val="008000"/>
              <w:sz w:val="20"/>
              <w:szCs w:val="20"/>
              <w:lang w:val="de-DE" w:eastAsia="de-DE"/>
              <w14:ligatures w14:val="none"/>
            </w:rPr>
          </w:rPrChange>
        </w:rPr>
      </w:pPr>
      <w:ins w:id="16123" w:author="Manuel Hergenröder" w:date="2020-07-16T16:25:00Z">
        <w:r w:rsidRPr="00625FEA">
          <w:rPr>
            <w:rFonts w:ascii="Consolas" w:eastAsia="Times New Roman" w:hAnsi="Consolas" w:cs="Courier New"/>
            <w:color w:val="008000"/>
            <w:sz w:val="18"/>
            <w:szCs w:val="18"/>
            <w:lang w:eastAsia="de-DE"/>
            <w14:ligatures w14:val="none"/>
            <w:rPrChange w:id="16124" w:author="Manuel Hergenröder" w:date="2020-07-16T16:26:00Z">
              <w:rPr>
                <w:rFonts w:ascii="Consolas" w:eastAsia="Times New Roman" w:hAnsi="Consolas" w:cs="Courier New"/>
                <w:color w:val="008000"/>
                <w:sz w:val="20"/>
                <w:szCs w:val="20"/>
                <w:lang w:val="de-DE" w:eastAsia="de-DE"/>
                <w14:ligatures w14:val="none"/>
              </w:rPr>
            </w:rPrChange>
          </w:rPr>
          <w:t>            Gizmos.DrawSphere(transform.TransformPoint(vert), 0.003f);</w:t>
        </w:r>
      </w:ins>
    </w:p>
    <w:p w14:paraId="1D5518F6"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125" w:author="Manuel Hergenröder" w:date="2020-07-16T16:25:00Z"/>
          <w:rFonts w:ascii="Consolas" w:eastAsia="Times New Roman" w:hAnsi="Consolas" w:cs="Courier New"/>
          <w:color w:val="008000"/>
          <w:sz w:val="18"/>
          <w:szCs w:val="18"/>
          <w:lang w:val="de-DE" w:eastAsia="de-DE"/>
          <w14:ligatures w14:val="none"/>
          <w:rPrChange w:id="16126" w:author="Manuel Hergenröder" w:date="2020-07-16T16:26:00Z">
            <w:rPr>
              <w:ins w:id="16127" w:author="Manuel Hergenröder" w:date="2020-07-16T16:25:00Z"/>
              <w:rFonts w:ascii="Consolas" w:eastAsia="Times New Roman" w:hAnsi="Consolas" w:cs="Courier New"/>
              <w:color w:val="008000"/>
              <w:sz w:val="20"/>
              <w:szCs w:val="20"/>
              <w:lang w:val="de-DE" w:eastAsia="de-DE"/>
              <w14:ligatures w14:val="none"/>
            </w:rPr>
          </w:rPrChange>
        </w:rPr>
      </w:pPr>
      <w:ins w:id="16128" w:author="Manuel Hergenröder" w:date="2020-07-16T16:25:00Z">
        <w:r w:rsidRPr="00625FEA">
          <w:rPr>
            <w:rFonts w:ascii="Consolas" w:eastAsia="Times New Roman" w:hAnsi="Consolas" w:cs="Courier New"/>
            <w:color w:val="008000"/>
            <w:sz w:val="18"/>
            <w:szCs w:val="18"/>
            <w:lang w:eastAsia="de-DE"/>
            <w14:ligatures w14:val="none"/>
            <w:rPrChange w:id="16129" w:author="Manuel Hergenröder" w:date="2020-07-16T16:26:00Z">
              <w:rPr>
                <w:rFonts w:ascii="Consolas" w:eastAsia="Times New Roman" w:hAnsi="Consolas" w:cs="Courier New"/>
                <w:color w:val="008000"/>
                <w:sz w:val="20"/>
                <w:szCs w:val="20"/>
                <w:lang w:val="de-DE" w:eastAsia="de-DE"/>
                <w14:ligatures w14:val="none"/>
              </w:rPr>
            </w:rPrChange>
          </w:rPr>
          <w:t>        </w:t>
        </w:r>
        <w:r w:rsidRPr="00625FEA">
          <w:rPr>
            <w:rFonts w:ascii="Consolas" w:eastAsia="Times New Roman" w:hAnsi="Consolas" w:cs="Courier New"/>
            <w:color w:val="008000"/>
            <w:sz w:val="18"/>
            <w:szCs w:val="18"/>
            <w:lang w:val="de-DE" w:eastAsia="de-DE"/>
            <w14:ligatures w14:val="none"/>
            <w:rPrChange w:id="16130" w:author="Manuel Hergenröder" w:date="2020-07-16T16:26:00Z">
              <w:rPr>
                <w:rFonts w:ascii="Consolas" w:eastAsia="Times New Roman" w:hAnsi="Consolas" w:cs="Courier New"/>
                <w:color w:val="008000"/>
                <w:sz w:val="20"/>
                <w:szCs w:val="20"/>
                <w:lang w:val="de-DE" w:eastAsia="de-DE"/>
                <w14:ligatures w14:val="none"/>
              </w:rPr>
            </w:rPrChange>
          </w:rPr>
          <w:t>}</w:t>
        </w:r>
      </w:ins>
    </w:p>
    <w:p w14:paraId="64AB646A"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131" w:author="Manuel Hergenröder" w:date="2020-07-16T16:25:00Z"/>
          <w:rFonts w:ascii="Consolas" w:eastAsia="Times New Roman" w:hAnsi="Consolas" w:cs="Courier New"/>
          <w:color w:val="008000"/>
          <w:sz w:val="18"/>
          <w:szCs w:val="18"/>
          <w:lang w:val="de-DE" w:eastAsia="de-DE"/>
          <w14:ligatures w14:val="none"/>
          <w:rPrChange w:id="16132" w:author="Manuel Hergenröder" w:date="2020-07-16T16:26:00Z">
            <w:rPr>
              <w:ins w:id="16133" w:author="Manuel Hergenröder" w:date="2020-07-16T16:25:00Z"/>
              <w:rFonts w:ascii="Consolas" w:eastAsia="Times New Roman" w:hAnsi="Consolas" w:cs="Courier New"/>
              <w:color w:val="008000"/>
              <w:sz w:val="20"/>
              <w:szCs w:val="20"/>
              <w:lang w:val="de-DE" w:eastAsia="de-DE"/>
              <w14:ligatures w14:val="none"/>
            </w:rPr>
          </w:rPrChange>
        </w:rPr>
      </w:pPr>
      <w:ins w:id="16134" w:author="Manuel Hergenröder" w:date="2020-07-16T16:25:00Z">
        <w:r w:rsidRPr="00625FEA">
          <w:rPr>
            <w:rFonts w:ascii="Consolas" w:eastAsia="Times New Roman" w:hAnsi="Consolas" w:cs="Courier New"/>
            <w:color w:val="008000"/>
            <w:sz w:val="18"/>
            <w:szCs w:val="18"/>
            <w:lang w:val="de-DE" w:eastAsia="de-DE"/>
            <w14:ligatures w14:val="none"/>
            <w:rPrChange w:id="16135" w:author="Manuel Hergenröder" w:date="2020-07-16T16:26:00Z">
              <w:rPr>
                <w:rFonts w:ascii="Consolas" w:eastAsia="Times New Roman" w:hAnsi="Consolas" w:cs="Courier New"/>
                <w:color w:val="008000"/>
                <w:sz w:val="20"/>
                <w:szCs w:val="20"/>
                <w:lang w:val="de-DE" w:eastAsia="de-DE"/>
                <w14:ligatures w14:val="none"/>
              </w:rPr>
            </w:rPrChange>
          </w:rPr>
          <w:t xml:space="preserve"> </w:t>
        </w:r>
      </w:ins>
    </w:p>
    <w:p w14:paraId="1E38288D"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136" w:author="Manuel Hergenröder" w:date="2020-07-16T16:25:00Z"/>
          <w:rFonts w:ascii="Consolas" w:eastAsia="Times New Roman" w:hAnsi="Consolas" w:cs="Courier New"/>
          <w:color w:val="000000"/>
          <w:sz w:val="18"/>
          <w:szCs w:val="18"/>
          <w:lang w:val="de-DE" w:eastAsia="de-DE"/>
          <w14:ligatures w14:val="none"/>
          <w:rPrChange w:id="16137" w:author="Manuel Hergenröder" w:date="2020-07-16T16:26:00Z">
            <w:rPr>
              <w:ins w:id="16138" w:author="Manuel Hergenröder" w:date="2020-07-16T16:25:00Z"/>
              <w:rFonts w:ascii="Consolas" w:eastAsia="Times New Roman" w:hAnsi="Consolas" w:cs="Courier New"/>
              <w:color w:val="000000"/>
              <w:sz w:val="20"/>
              <w:szCs w:val="20"/>
              <w:lang w:val="de-DE" w:eastAsia="de-DE"/>
              <w14:ligatures w14:val="none"/>
            </w:rPr>
          </w:rPrChange>
        </w:rPr>
      </w:pPr>
      <w:ins w:id="16139" w:author="Manuel Hergenröder" w:date="2020-07-16T16:25:00Z">
        <w:r w:rsidRPr="00625FEA">
          <w:rPr>
            <w:rFonts w:ascii="Consolas" w:eastAsia="Times New Roman" w:hAnsi="Consolas" w:cs="Courier New"/>
            <w:color w:val="008000"/>
            <w:sz w:val="18"/>
            <w:szCs w:val="18"/>
            <w:lang w:val="de-DE" w:eastAsia="de-DE"/>
            <w14:ligatures w14:val="none"/>
            <w:rPrChange w:id="16140" w:author="Manuel Hergenröder" w:date="2020-07-16T16:26:00Z">
              <w:rPr>
                <w:rFonts w:ascii="Consolas" w:eastAsia="Times New Roman" w:hAnsi="Consolas" w:cs="Courier New"/>
                <w:color w:val="008000"/>
                <w:sz w:val="20"/>
                <w:szCs w:val="20"/>
                <w:lang w:val="de-DE" w:eastAsia="de-DE"/>
                <w14:ligatures w14:val="none"/>
              </w:rPr>
            </w:rPrChange>
          </w:rPr>
          <w:t>    }*/</w:t>
        </w:r>
      </w:ins>
    </w:p>
    <w:p w14:paraId="6B786E3B" w14:textId="77777777" w:rsidR="008F67FA" w:rsidRPr="00625FEA" w:rsidRDefault="008F67FA" w:rsidP="008F67FA">
      <w:pPr>
        <w:shd w:val="clear" w:color="auto" w:fill="FFFFFF"/>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ins w:id="16141" w:author="Manuel Hergenröder" w:date="2020-07-16T16:25:00Z"/>
          <w:rFonts w:ascii="Consolas" w:eastAsia="Times New Roman" w:hAnsi="Consolas" w:cs="Courier New"/>
          <w:color w:val="000000"/>
          <w:sz w:val="18"/>
          <w:szCs w:val="18"/>
          <w:lang w:val="de-DE" w:eastAsia="de-DE"/>
          <w14:ligatures w14:val="none"/>
          <w:rPrChange w:id="16142" w:author="Manuel Hergenröder" w:date="2020-07-16T16:26:00Z">
            <w:rPr>
              <w:ins w:id="16143" w:author="Manuel Hergenröder" w:date="2020-07-16T16:25:00Z"/>
              <w:rFonts w:ascii="Consolas" w:eastAsia="Times New Roman" w:hAnsi="Consolas" w:cs="Courier New"/>
              <w:color w:val="000000"/>
              <w:sz w:val="20"/>
              <w:szCs w:val="20"/>
              <w:lang w:val="de-DE" w:eastAsia="de-DE"/>
              <w14:ligatures w14:val="none"/>
            </w:rPr>
          </w:rPrChange>
        </w:rPr>
      </w:pPr>
      <w:ins w:id="16144" w:author="Manuel Hergenröder" w:date="2020-07-16T16:25:00Z">
        <w:r w:rsidRPr="00625FEA">
          <w:rPr>
            <w:rFonts w:ascii="Consolas" w:eastAsia="Times New Roman" w:hAnsi="Consolas" w:cs="Courier New"/>
            <w:color w:val="000000"/>
            <w:sz w:val="18"/>
            <w:szCs w:val="18"/>
            <w:lang w:val="de-DE" w:eastAsia="de-DE"/>
            <w14:ligatures w14:val="none"/>
            <w:rPrChange w:id="16145" w:author="Manuel Hergenröder" w:date="2020-07-16T16:26:00Z">
              <w:rPr>
                <w:rFonts w:ascii="Consolas" w:eastAsia="Times New Roman" w:hAnsi="Consolas" w:cs="Courier New"/>
                <w:color w:val="000000"/>
                <w:sz w:val="20"/>
                <w:szCs w:val="20"/>
                <w:lang w:val="de-DE" w:eastAsia="de-DE"/>
                <w14:ligatures w14:val="none"/>
              </w:rPr>
            </w:rPrChange>
          </w:rPr>
          <w:t>}</w:t>
        </w:r>
      </w:ins>
    </w:p>
    <w:p w14:paraId="1018FAAA" w14:textId="407C9A2A" w:rsidR="008F67FA" w:rsidRPr="00625FEA" w:rsidRDefault="008F67FA">
      <w:pPr>
        <w:tabs>
          <w:tab w:val="clear" w:pos="7200"/>
        </w:tabs>
        <w:spacing w:before="0" w:after="200" w:line="240" w:lineRule="auto"/>
        <w:jc w:val="left"/>
        <w:rPr>
          <w:ins w:id="16146" w:author="Manuel Hergenröder" w:date="2020-07-16T16:25:00Z"/>
          <w:rFonts w:ascii="Consolas" w:eastAsia="Times New Roman" w:hAnsi="Consolas" w:cs="Times New Roman"/>
          <w:color w:val="5C5C5C"/>
          <w:sz w:val="16"/>
          <w:szCs w:val="16"/>
          <w:lang w:val="de-DE" w:eastAsia="de-DE"/>
          <w14:ligatures w14:val="none"/>
          <w:rPrChange w:id="16147" w:author="Manuel Hergenröder" w:date="2020-07-16T16:26:00Z">
            <w:rPr>
              <w:ins w:id="16148" w:author="Manuel Hergenröder" w:date="2020-07-16T16:25:00Z"/>
              <w:rFonts w:ascii="Consolas" w:eastAsia="Times New Roman" w:hAnsi="Consolas" w:cs="Times New Roman"/>
              <w:color w:val="5C5C5C"/>
              <w:sz w:val="18"/>
              <w:szCs w:val="18"/>
              <w:lang w:val="de-DE" w:eastAsia="de-DE"/>
              <w14:ligatures w14:val="none"/>
            </w:rPr>
          </w:rPrChange>
        </w:rPr>
      </w:pPr>
      <w:ins w:id="16149" w:author="Manuel Hergenröder" w:date="2020-07-16T16:25:00Z">
        <w:r w:rsidRPr="00625FEA">
          <w:rPr>
            <w:rFonts w:ascii="Consolas" w:eastAsia="Times New Roman" w:hAnsi="Consolas" w:cs="Times New Roman"/>
            <w:color w:val="5C5C5C"/>
            <w:sz w:val="16"/>
            <w:szCs w:val="16"/>
            <w:lang w:val="de-DE" w:eastAsia="de-DE"/>
            <w14:ligatures w14:val="none"/>
            <w:rPrChange w:id="16150" w:author="Manuel Hergenröder" w:date="2020-07-16T16:26:00Z">
              <w:rPr>
                <w:rFonts w:ascii="Consolas" w:eastAsia="Times New Roman" w:hAnsi="Consolas" w:cs="Times New Roman"/>
                <w:color w:val="5C5C5C"/>
                <w:sz w:val="18"/>
                <w:szCs w:val="18"/>
                <w:lang w:val="de-DE" w:eastAsia="de-DE"/>
                <w14:ligatures w14:val="none"/>
              </w:rPr>
            </w:rPrChange>
          </w:rPr>
          <w:br w:type="page"/>
        </w:r>
      </w:ins>
    </w:p>
    <w:p w14:paraId="07331634" w14:textId="166B0B59" w:rsidR="008F67FA" w:rsidRPr="00625FEA" w:rsidRDefault="008F67FA" w:rsidP="008F67FA">
      <w:pPr>
        <w:jc w:val="right"/>
        <w:rPr>
          <w:ins w:id="16151" w:author="Manuel Hergenröder" w:date="2020-07-16T16:25:00Z"/>
          <w:rFonts w:ascii="Consolas" w:eastAsia="Times New Roman" w:hAnsi="Consolas" w:cs="Times New Roman"/>
          <w:b/>
          <w:bCs/>
          <w:color w:val="5C5C5C"/>
          <w:sz w:val="16"/>
          <w:szCs w:val="16"/>
          <w:lang w:val="de-DE" w:eastAsia="de-DE"/>
          <w14:ligatures w14:val="none"/>
          <w:rPrChange w:id="16152" w:author="Manuel Hergenröder" w:date="2020-07-16T16:26:00Z">
            <w:rPr>
              <w:ins w:id="16153" w:author="Manuel Hergenröder" w:date="2020-07-16T16:25:00Z"/>
              <w:rFonts w:ascii="Consolas" w:eastAsia="Times New Roman" w:hAnsi="Consolas" w:cs="Times New Roman"/>
              <w:b/>
              <w:bCs/>
              <w:color w:val="5C5C5C"/>
              <w:sz w:val="18"/>
              <w:szCs w:val="18"/>
              <w:lang w:val="de-DE" w:eastAsia="de-DE"/>
              <w14:ligatures w14:val="none"/>
            </w:rPr>
          </w:rPrChange>
        </w:rPr>
      </w:pPr>
      <w:ins w:id="16154" w:author="Manuel Hergenröder" w:date="2020-07-16T16:25:00Z">
        <w:r w:rsidRPr="00625FEA">
          <w:rPr>
            <w:rFonts w:ascii="Consolas" w:eastAsia="Times New Roman" w:hAnsi="Consolas" w:cs="Times New Roman"/>
            <w:b/>
            <w:bCs/>
            <w:color w:val="5C5C5C"/>
            <w:sz w:val="16"/>
            <w:szCs w:val="16"/>
            <w:lang w:val="de-DE" w:eastAsia="de-DE"/>
            <w14:ligatures w14:val="none"/>
            <w:rPrChange w:id="16155" w:author="Manuel Hergenröder" w:date="2020-07-16T16:26:00Z">
              <w:rPr>
                <w:rFonts w:ascii="Consolas" w:eastAsia="Times New Roman" w:hAnsi="Consolas" w:cs="Times New Roman"/>
                <w:b/>
                <w:bCs/>
                <w:color w:val="5C5C5C"/>
                <w:sz w:val="18"/>
                <w:szCs w:val="18"/>
                <w:lang w:val="de-DE" w:eastAsia="de-DE"/>
                <w14:ligatures w14:val="none"/>
              </w:rPr>
            </w:rPrChange>
          </w:rPr>
          <w:lastRenderedPageBreak/>
          <w:t>ToolHandler.cs</w:t>
        </w:r>
      </w:ins>
    </w:p>
    <w:p w14:paraId="62D502B4" w14:textId="77777777" w:rsidR="008F67FA" w:rsidRPr="00625FEA" w:rsidRDefault="008F67FA" w:rsidP="008F67FA">
      <w:pPr>
        <w:pStyle w:val="HTMLPreformatted"/>
        <w:shd w:val="clear" w:color="auto" w:fill="FFFFFF"/>
        <w:rPr>
          <w:ins w:id="16156" w:author="Manuel Hergenröder" w:date="2020-07-16T16:25:00Z"/>
          <w:rFonts w:ascii="Consolas" w:hAnsi="Consolas"/>
          <w:color w:val="000000"/>
          <w:sz w:val="18"/>
          <w:szCs w:val="18"/>
          <w:lang w:val="en-US"/>
          <w:rPrChange w:id="16157" w:author="Manuel Hergenröder" w:date="2020-07-16T16:26:00Z">
            <w:rPr>
              <w:ins w:id="16158" w:author="Manuel Hergenröder" w:date="2020-07-16T16:25:00Z"/>
              <w:rFonts w:ascii="Consolas" w:hAnsi="Consolas"/>
              <w:color w:val="000000"/>
            </w:rPr>
          </w:rPrChange>
        </w:rPr>
      </w:pPr>
      <w:ins w:id="16159" w:author="Manuel Hergenröder" w:date="2020-07-16T16:25:00Z">
        <w:r w:rsidRPr="00625FEA">
          <w:rPr>
            <w:rFonts w:ascii="Consolas" w:hAnsi="Consolas"/>
            <w:color w:val="0000FF"/>
            <w:sz w:val="18"/>
            <w:szCs w:val="18"/>
            <w:lang w:val="en-US"/>
            <w:rPrChange w:id="16160"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6161" w:author="Manuel Hergenröder" w:date="2020-07-16T16:26:00Z">
              <w:rPr>
                <w:rFonts w:ascii="Consolas" w:hAnsi="Consolas"/>
                <w:color w:val="000000"/>
              </w:rPr>
            </w:rPrChange>
          </w:rPr>
          <w:t> System;</w:t>
        </w:r>
      </w:ins>
    </w:p>
    <w:p w14:paraId="20D5A3B6" w14:textId="77777777" w:rsidR="008F67FA" w:rsidRPr="00625FEA" w:rsidRDefault="008F67FA" w:rsidP="008F67FA">
      <w:pPr>
        <w:pStyle w:val="HTMLPreformatted"/>
        <w:shd w:val="clear" w:color="auto" w:fill="FFFFFF"/>
        <w:rPr>
          <w:ins w:id="16162" w:author="Manuel Hergenröder" w:date="2020-07-16T16:25:00Z"/>
          <w:rFonts w:ascii="Consolas" w:hAnsi="Consolas"/>
          <w:color w:val="000000"/>
          <w:sz w:val="18"/>
          <w:szCs w:val="18"/>
          <w:lang w:val="en-US"/>
          <w:rPrChange w:id="16163" w:author="Manuel Hergenröder" w:date="2020-07-16T16:26:00Z">
            <w:rPr>
              <w:ins w:id="16164" w:author="Manuel Hergenröder" w:date="2020-07-16T16:25:00Z"/>
              <w:rFonts w:ascii="Consolas" w:hAnsi="Consolas"/>
              <w:color w:val="000000"/>
            </w:rPr>
          </w:rPrChange>
        </w:rPr>
      </w:pPr>
      <w:ins w:id="16165" w:author="Manuel Hergenröder" w:date="2020-07-16T16:25:00Z">
        <w:r w:rsidRPr="00625FEA">
          <w:rPr>
            <w:rFonts w:ascii="Consolas" w:hAnsi="Consolas"/>
            <w:color w:val="0000FF"/>
            <w:sz w:val="18"/>
            <w:szCs w:val="18"/>
            <w:lang w:val="en-US"/>
            <w:rPrChange w:id="16166"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6167" w:author="Manuel Hergenröder" w:date="2020-07-16T16:26:00Z">
              <w:rPr>
                <w:rFonts w:ascii="Consolas" w:hAnsi="Consolas"/>
                <w:color w:val="000000"/>
              </w:rPr>
            </w:rPrChange>
          </w:rPr>
          <w:t> System.Collections;</w:t>
        </w:r>
      </w:ins>
    </w:p>
    <w:p w14:paraId="3EF63B4F" w14:textId="77777777" w:rsidR="008F67FA" w:rsidRPr="00625FEA" w:rsidRDefault="008F67FA" w:rsidP="008F67FA">
      <w:pPr>
        <w:pStyle w:val="HTMLPreformatted"/>
        <w:shd w:val="clear" w:color="auto" w:fill="FFFFFF"/>
        <w:rPr>
          <w:ins w:id="16168" w:author="Manuel Hergenröder" w:date="2020-07-16T16:25:00Z"/>
          <w:rFonts w:ascii="Consolas" w:hAnsi="Consolas"/>
          <w:color w:val="000000"/>
          <w:sz w:val="18"/>
          <w:szCs w:val="18"/>
          <w:lang w:val="en-US"/>
          <w:rPrChange w:id="16169" w:author="Manuel Hergenröder" w:date="2020-07-16T16:26:00Z">
            <w:rPr>
              <w:ins w:id="16170" w:author="Manuel Hergenröder" w:date="2020-07-16T16:25:00Z"/>
              <w:rFonts w:ascii="Consolas" w:hAnsi="Consolas"/>
              <w:color w:val="000000"/>
            </w:rPr>
          </w:rPrChange>
        </w:rPr>
      </w:pPr>
      <w:ins w:id="16171" w:author="Manuel Hergenröder" w:date="2020-07-16T16:25:00Z">
        <w:r w:rsidRPr="00625FEA">
          <w:rPr>
            <w:rFonts w:ascii="Consolas" w:hAnsi="Consolas"/>
            <w:color w:val="0000FF"/>
            <w:sz w:val="18"/>
            <w:szCs w:val="18"/>
            <w:lang w:val="en-US"/>
            <w:rPrChange w:id="16172"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6173" w:author="Manuel Hergenröder" w:date="2020-07-16T16:26:00Z">
              <w:rPr>
                <w:rFonts w:ascii="Consolas" w:hAnsi="Consolas"/>
                <w:color w:val="000000"/>
              </w:rPr>
            </w:rPrChange>
          </w:rPr>
          <w:t> System.Collections.Generic;</w:t>
        </w:r>
      </w:ins>
    </w:p>
    <w:p w14:paraId="074E1667" w14:textId="77777777" w:rsidR="008F67FA" w:rsidRPr="00625FEA" w:rsidRDefault="008F67FA" w:rsidP="008F67FA">
      <w:pPr>
        <w:pStyle w:val="HTMLPreformatted"/>
        <w:shd w:val="clear" w:color="auto" w:fill="FFFFFF"/>
        <w:rPr>
          <w:ins w:id="16174" w:author="Manuel Hergenröder" w:date="2020-07-16T16:25:00Z"/>
          <w:rFonts w:ascii="Consolas" w:hAnsi="Consolas"/>
          <w:color w:val="000000"/>
          <w:sz w:val="18"/>
          <w:szCs w:val="18"/>
          <w:lang w:val="en-US"/>
          <w:rPrChange w:id="16175" w:author="Manuel Hergenröder" w:date="2020-07-16T16:26:00Z">
            <w:rPr>
              <w:ins w:id="16176" w:author="Manuel Hergenröder" w:date="2020-07-16T16:25:00Z"/>
              <w:rFonts w:ascii="Consolas" w:hAnsi="Consolas"/>
              <w:color w:val="000000"/>
            </w:rPr>
          </w:rPrChange>
        </w:rPr>
      </w:pPr>
      <w:ins w:id="16177" w:author="Manuel Hergenröder" w:date="2020-07-16T16:25:00Z">
        <w:r w:rsidRPr="00625FEA">
          <w:rPr>
            <w:rFonts w:ascii="Consolas" w:hAnsi="Consolas"/>
            <w:color w:val="0000FF"/>
            <w:sz w:val="18"/>
            <w:szCs w:val="18"/>
            <w:lang w:val="en-US"/>
            <w:rPrChange w:id="16178"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6179" w:author="Manuel Hergenröder" w:date="2020-07-16T16:26:00Z">
              <w:rPr>
                <w:rFonts w:ascii="Consolas" w:hAnsi="Consolas"/>
                <w:color w:val="000000"/>
              </w:rPr>
            </w:rPrChange>
          </w:rPr>
          <w:t> System.Linq;</w:t>
        </w:r>
      </w:ins>
    </w:p>
    <w:p w14:paraId="59BE1295" w14:textId="77777777" w:rsidR="008F67FA" w:rsidRPr="00625FEA" w:rsidRDefault="008F67FA" w:rsidP="008F67FA">
      <w:pPr>
        <w:pStyle w:val="HTMLPreformatted"/>
        <w:shd w:val="clear" w:color="auto" w:fill="FFFFFF"/>
        <w:rPr>
          <w:ins w:id="16180" w:author="Manuel Hergenröder" w:date="2020-07-16T16:25:00Z"/>
          <w:rFonts w:ascii="Consolas" w:hAnsi="Consolas"/>
          <w:color w:val="000000"/>
          <w:sz w:val="18"/>
          <w:szCs w:val="18"/>
          <w:lang w:val="en-US"/>
          <w:rPrChange w:id="16181" w:author="Manuel Hergenröder" w:date="2020-07-16T16:26:00Z">
            <w:rPr>
              <w:ins w:id="16182" w:author="Manuel Hergenröder" w:date="2020-07-16T16:25:00Z"/>
              <w:rFonts w:ascii="Consolas" w:hAnsi="Consolas"/>
              <w:color w:val="000000"/>
            </w:rPr>
          </w:rPrChange>
        </w:rPr>
      </w:pPr>
      <w:ins w:id="16183" w:author="Manuel Hergenröder" w:date="2020-07-16T16:25:00Z">
        <w:r w:rsidRPr="00625FEA">
          <w:rPr>
            <w:rFonts w:ascii="Consolas" w:hAnsi="Consolas"/>
            <w:color w:val="0000FF"/>
            <w:sz w:val="18"/>
            <w:szCs w:val="18"/>
            <w:lang w:val="en-US"/>
            <w:rPrChange w:id="16184"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6185" w:author="Manuel Hergenröder" w:date="2020-07-16T16:26:00Z">
              <w:rPr>
                <w:rFonts w:ascii="Consolas" w:hAnsi="Consolas"/>
                <w:color w:val="000000"/>
              </w:rPr>
            </w:rPrChange>
          </w:rPr>
          <w:t> UnityEngine;</w:t>
        </w:r>
      </w:ins>
    </w:p>
    <w:p w14:paraId="6BDBBB90" w14:textId="77777777" w:rsidR="008F67FA" w:rsidRPr="00625FEA" w:rsidRDefault="008F67FA" w:rsidP="008F67FA">
      <w:pPr>
        <w:pStyle w:val="HTMLPreformatted"/>
        <w:shd w:val="clear" w:color="auto" w:fill="FFFFFF"/>
        <w:rPr>
          <w:ins w:id="16186" w:author="Manuel Hergenröder" w:date="2020-07-16T16:25:00Z"/>
          <w:rFonts w:ascii="Consolas" w:hAnsi="Consolas"/>
          <w:color w:val="000000"/>
          <w:sz w:val="18"/>
          <w:szCs w:val="18"/>
          <w:lang w:val="en-US"/>
          <w:rPrChange w:id="16187" w:author="Manuel Hergenröder" w:date="2020-07-16T16:26:00Z">
            <w:rPr>
              <w:ins w:id="16188" w:author="Manuel Hergenröder" w:date="2020-07-16T16:25:00Z"/>
              <w:rFonts w:ascii="Consolas" w:hAnsi="Consolas"/>
              <w:color w:val="000000"/>
            </w:rPr>
          </w:rPrChange>
        </w:rPr>
      </w:pPr>
      <w:ins w:id="16189" w:author="Manuel Hergenröder" w:date="2020-07-16T16:25:00Z">
        <w:r w:rsidRPr="00625FEA">
          <w:rPr>
            <w:rFonts w:ascii="Consolas" w:hAnsi="Consolas"/>
            <w:color w:val="0000FF"/>
            <w:sz w:val="18"/>
            <w:szCs w:val="18"/>
            <w:lang w:val="en-US"/>
            <w:rPrChange w:id="16190"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6191" w:author="Manuel Hergenröder" w:date="2020-07-16T16:26:00Z">
              <w:rPr>
                <w:rFonts w:ascii="Consolas" w:hAnsi="Consolas"/>
                <w:color w:val="000000"/>
              </w:rPr>
            </w:rPrChange>
          </w:rPr>
          <w:t> UnityEngine.EventSystems;</w:t>
        </w:r>
      </w:ins>
    </w:p>
    <w:p w14:paraId="67B7708E" w14:textId="77777777" w:rsidR="008F67FA" w:rsidRPr="00625FEA" w:rsidRDefault="008F67FA" w:rsidP="008F67FA">
      <w:pPr>
        <w:pStyle w:val="HTMLPreformatted"/>
        <w:shd w:val="clear" w:color="auto" w:fill="FFFFFF"/>
        <w:rPr>
          <w:ins w:id="16192" w:author="Manuel Hergenröder" w:date="2020-07-16T16:25:00Z"/>
          <w:rFonts w:ascii="Consolas" w:hAnsi="Consolas"/>
          <w:color w:val="000000"/>
          <w:sz w:val="18"/>
          <w:szCs w:val="18"/>
          <w:lang w:val="en-US"/>
          <w:rPrChange w:id="16193" w:author="Manuel Hergenröder" w:date="2020-07-16T16:26:00Z">
            <w:rPr>
              <w:ins w:id="16194" w:author="Manuel Hergenröder" w:date="2020-07-16T16:25:00Z"/>
              <w:rFonts w:ascii="Consolas" w:hAnsi="Consolas"/>
              <w:color w:val="000000"/>
            </w:rPr>
          </w:rPrChange>
        </w:rPr>
      </w:pPr>
      <w:ins w:id="16195" w:author="Manuel Hergenröder" w:date="2020-07-16T16:25:00Z">
        <w:r w:rsidRPr="00625FEA">
          <w:rPr>
            <w:rFonts w:ascii="Consolas" w:hAnsi="Consolas"/>
            <w:color w:val="0000FF"/>
            <w:sz w:val="18"/>
            <w:szCs w:val="18"/>
            <w:lang w:val="en-US"/>
            <w:rPrChange w:id="16196"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6197" w:author="Manuel Hergenröder" w:date="2020-07-16T16:26:00Z">
              <w:rPr>
                <w:rFonts w:ascii="Consolas" w:hAnsi="Consolas"/>
                <w:color w:val="000000"/>
              </w:rPr>
            </w:rPrChange>
          </w:rPr>
          <w:t> UnityEngine.UI;</w:t>
        </w:r>
      </w:ins>
    </w:p>
    <w:p w14:paraId="0365F180" w14:textId="77777777" w:rsidR="008F67FA" w:rsidRPr="00625FEA" w:rsidRDefault="008F67FA" w:rsidP="008F67FA">
      <w:pPr>
        <w:pStyle w:val="HTMLPreformatted"/>
        <w:shd w:val="clear" w:color="auto" w:fill="FFFFFF"/>
        <w:rPr>
          <w:ins w:id="16198" w:author="Manuel Hergenröder" w:date="2020-07-16T16:25:00Z"/>
          <w:rFonts w:ascii="Consolas" w:hAnsi="Consolas"/>
          <w:color w:val="000000"/>
          <w:sz w:val="18"/>
          <w:szCs w:val="18"/>
          <w:lang w:val="en-US"/>
          <w:rPrChange w:id="16199" w:author="Manuel Hergenröder" w:date="2020-07-16T16:26:00Z">
            <w:rPr>
              <w:ins w:id="16200" w:author="Manuel Hergenröder" w:date="2020-07-16T16:25:00Z"/>
              <w:rFonts w:ascii="Consolas" w:hAnsi="Consolas"/>
              <w:color w:val="000000"/>
            </w:rPr>
          </w:rPrChange>
        </w:rPr>
      </w:pPr>
      <w:ins w:id="16201" w:author="Manuel Hergenröder" w:date="2020-07-16T16:25:00Z">
        <w:r w:rsidRPr="00625FEA">
          <w:rPr>
            <w:rFonts w:ascii="Consolas" w:hAnsi="Consolas"/>
            <w:color w:val="0000FF"/>
            <w:sz w:val="18"/>
            <w:szCs w:val="18"/>
            <w:lang w:val="en-US"/>
            <w:rPrChange w:id="16202"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6203" w:author="Manuel Hergenröder" w:date="2020-07-16T16:26:00Z">
              <w:rPr>
                <w:rFonts w:ascii="Consolas" w:hAnsi="Consolas"/>
                <w:color w:val="000000"/>
              </w:rPr>
            </w:rPrChange>
          </w:rPr>
          <w:t> Valve.VR;</w:t>
        </w:r>
      </w:ins>
    </w:p>
    <w:p w14:paraId="78EE5CEA" w14:textId="77777777" w:rsidR="008F67FA" w:rsidRPr="00625FEA" w:rsidRDefault="008F67FA" w:rsidP="008F67FA">
      <w:pPr>
        <w:pStyle w:val="HTMLPreformatted"/>
        <w:shd w:val="clear" w:color="auto" w:fill="FFFFFF"/>
        <w:rPr>
          <w:ins w:id="16204" w:author="Manuel Hergenröder" w:date="2020-07-16T16:25:00Z"/>
          <w:rFonts w:ascii="Consolas" w:hAnsi="Consolas"/>
          <w:color w:val="000000"/>
          <w:sz w:val="18"/>
          <w:szCs w:val="18"/>
          <w:lang w:val="en-US"/>
          <w:rPrChange w:id="16205" w:author="Manuel Hergenröder" w:date="2020-07-16T16:26:00Z">
            <w:rPr>
              <w:ins w:id="16206" w:author="Manuel Hergenröder" w:date="2020-07-16T16:25:00Z"/>
              <w:rFonts w:ascii="Consolas" w:hAnsi="Consolas"/>
              <w:color w:val="000000"/>
            </w:rPr>
          </w:rPrChange>
        </w:rPr>
      </w:pPr>
      <w:ins w:id="16207" w:author="Manuel Hergenröder" w:date="2020-07-16T16:25:00Z">
        <w:r w:rsidRPr="00625FEA">
          <w:rPr>
            <w:rFonts w:ascii="Consolas" w:hAnsi="Consolas"/>
            <w:color w:val="0000FF"/>
            <w:sz w:val="18"/>
            <w:szCs w:val="18"/>
            <w:lang w:val="en-US"/>
            <w:rPrChange w:id="16208" w:author="Manuel Hergenröder" w:date="2020-07-16T16:26:00Z">
              <w:rPr>
                <w:rFonts w:ascii="Consolas" w:hAnsi="Consolas"/>
                <w:color w:val="0000FF"/>
              </w:rPr>
            </w:rPrChange>
          </w:rPr>
          <w:t>using</w:t>
        </w:r>
        <w:r w:rsidRPr="00625FEA">
          <w:rPr>
            <w:rFonts w:ascii="Consolas" w:hAnsi="Consolas"/>
            <w:color w:val="000000"/>
            <w:sz w:val="18"/>
            <w:szCs w:val="18"/>
            <w:lang w:val="en-US"/>
            <w:rPrChange w:id="16209" w:author="Manuel Hergenröder" w:date="2020-07-16T16:26:00Z">
              <w:rPr>
                <w:rFonts w:ascii="Consolas" w:hAnsi="Consolas"/>
                <w:color w:val="000000"/>
              </w:rPr>
            </w:rPrChange>
          </w:rPr>
          <w:t> Valve.VR.Extras;</w:t>
        </w:r>
      </w:ins>
    </w:p>
    <w:p w14:paraId="6B6F7DA8" w14:textId="77777777" w:rsidR="008F67FA" w:rsidRPr="00625FEA" w:rsidRDefault="008F67FA" w:rsidP="008F67FA">
      <w:pPr>
        <w:pStyle w:val="HTMLPreformatted"/>
        <w:shd w:val="clear" w:color="auto" w:fill="FFFFFF"/>
        <w:rPr>
          <w:ins w:id="16210" w:author="Manuel Hergenröder" w:date="2020-07-16T16:25:00Z"/>
          <w:rFonts w:ascii="Consolas" w:hAnsi="Consolas"/>
          <w:color w:val="000000"/>
          <w:sz w:val="18"/>
          <w:szCs w:val="18"/>
          <w:lang w:val="en-US"/>
          <w:rPrChange w:id="16211" w:author="Manuel Hergenröder" w:date="2020-07-16T16:26:00Z">
            <w:rPr>
              <w:ins w:id="16212" w:author="Manuel Hergenröder" w:date="2020-07-16T16:25:00Z"/>
              <w:rFonts w:ascii="Consolas" w:hAnsi="Consolas"/>
              <w:color w:val="000000"/>
            </w:rPr>
          </w:rPrChange>
        </w:rPr>
      </w:pPr>
      <w:ins w:id="16213" w:author="Manuel Hergenröder" w:date="2020-07-16T16:25:00Z">
        <w:r w:rsidRPr="00625FEA">
          <w:rPr>
            <w:rFonts w:ascii="Consolas" w:hAnsi="Consolas"/>
            <w:color w:val="000000"/>
            <w:sz w:val="18"/>
            <w:szCs w:val="18"/>
            <w:lang w:val="en-US"/>
            <w:rPrChange w:id="16214" w:author="Manuel Hergenröder" w:date="2020-07-16T16:26:00Z">
              <w:rPr>
                <w:rFonts w:ascii="Consolas" w:hAnsi="Consolas"/>
                <w:color w:val="000000"/>
              </w:rPr>
            </w:rPrChange>
          </w:rPr>
          <w:t xml:space="preserve"> </w:t>
        </w:r>
      </w:ins>
    </w:p>
    <w:p w14:paraId="2F349197" w14:textId="77777777" w:rsidR="008F67FA" w:rsidRPr="00625FEA" w:rsidRDefault="008F67FA" w:rsidP="008F67FA">
      <w:pPr>
        <w:pStyle w:val="HTMLPreformatted"/>
        <w:shd w:val="clear" w:color="auto" w:fill="FFFFFF"/>
        <w:rPr>
          <w:ins w:id="16215" w:author="Manuel Hergenröder" w:date="2020-07-16T16:25:00Z"/>
          <w:rFonts w:ascii="Consolas" w:hAnsi="Consolas"/>
          <w:color w:val="000000"/>
          <w:sz w:val="18"/>
          <w:szCs w:val="18"/>
          <w:lang w:val="en-US"/>
          <w:rPrChange w:id="16216" w:author="Manuel Hergenröder" w:date="2020-07-16T16:26:00Z">
            <w:rPr>
              <w:ins w:id="16217" w:author="Manuel Hergenröder" w:date="2020-07-16T16:25:00Z"/>
              <w:rFonts w:ascii="Consolas" w:hAnsi="Consolas"/>
              <w:color w:val="000000"/>
            </w:rPr>
          </w:rPrChange>
        </w:rPr>
      </w:pPr>
      <w:ins w:id="16218" w:author="Manuel Hergenröder" w:date="2020-07-16T16:25:00Z">
        <w:r w:rsidRPr="00625FEA">
          <w:rPr>
            <w:rFonts w:ascii="Consolas" w:hAnsi="Consolas"/>
            <w:color w:val="0000FF"/>
            <w:sz w:val="18"/>
            <w:szCs w:val="18"/>
            <w:lang w:val="en-US"/>
            <w:rPrChange w:id="16219"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6220" w:author="Manuel Hergenröder" w:date="2020-07-16T16:26:00Z">
              <w:rPr>
                <w:rFonts w:ascii="Consolas" w:hAnsi="Consolas"/>
                <w:color w:val="000000"/>
              </w:rPr>
            </w:rPrChange>
          </w:rPr>
          <w:t> </w:t>
        </w:r>
        <w:r w:rsidRPr="00625FEA">
          <w:rPr>
            <w:rFonts w:ascii="Consolas" w:hAnsi="Consolas"/>
            <w:color w:val="0000FF"/>
            <w:sz w:val="18"/>
            <w:szCs w:val="18"/>
            <w:lang w:val="en-US"/>
            <w:rPrChange w:id="16221" w:author="Manuel Hergenröder" w:date="2020-07-16T16:26:00Z">
              <w:rPr>
                <w:rFonts w:ascii="Consolas" w:hAnsi="Consolas"/>
                <w:color w:val="0000FF"/>
              </w:rPr>
            </w:rPrChange>
          </w:rPr>
          <w:t>enum</w:t>
        </w:r>
        <w:r w:rsidRPr="00625FEA">
          <w:rPr>
            <w:rFonts w:ascii="Consolas" w:hAnsi="Consolas"/>
            <w:color w:val="000000"/>
            <w:sz w:val="18"/>
            <w:szCs w:val="18"/>
            <w:lang w:val="en-US"/>
            <w:rPrChange w:id="16222" w:author="Manuel Hergenröder" w:date="2020-07-16T16:26:00Z">
              <w:rPr>
                <w:rFonts w:ascii="Consolas" w:hAnsi="Consolas"/>
                <w:color w:val="000000"/>
              </w:rPr>
            </w:rPrChange>
          </w:rPr>
          <w:t> </w:t>
        </w:r>
        <w:r w:rsidRPr="00625FEA">
          <w:rPr>
            <w:rFonts w:ascii="Consolas" w:hAnsi="Consolas"/>
            <w:color w:val="2B91AF"/>
            <w:sz w:val="18"/>
            <w:szCs w:val="18"/>
            <w:lang w:val="en-US"/>
            <w:rPrChange w:id="16223" w:author="Manuel Hergenröder" w:date="2020-07-16T16:26:00Z">
              <w:rPr>
                <w:rFonts w:ascii="Consolas" w:hAnsi="Consolas"/>
                <w:color w:val="2B91AF"/>
              </w:rPr>
            </w:rPrChange>
          </w:rPr>
          <w:t>ToolType</w:t>
        </w:r>
      </w:ins>
    </w:p>
    <w:p w14:paraId="0EC21591" w14:textId="77777777" w:rsidR="008F67FA" w:rsidRPr="00625FEA" w:rsidRDefault="008F67FA" w:rsidP="008F67FA">
      <w:pPr>
        <w:pStyle w:val="HTMLPreformatted"/>
        <w:shd w:val="clear" w:color="auto" w:fill="FFFFFF"/>
        <w:rPr>
          <w:ins w:id="16224" w:author="Manuel Hergenröder" w:date="2020-07-16T16:25:00Z"/>
          <w:rFonts w:ascii="Consolas" w:hAnsi="Consolas"/>
          <w:color w:val="000000"/>
          <w:sz w:val="18"/>
          <w:szCs w:val="18"/>
          <w:lang w:val="en-US"/>
          <w:rPrChange w:id="16225" w:author="Manuel Hergenröder" w:date="2020-07-16T16:26:00Z">
            <w:rPr>
              <w:ins w:id="16226" w:author="Manuel Hergenröder" w:date="2020-07-16T16:25:00Z"/>
              <w:rFonts w:ascii="Consolas" w:hAnsi="Consolas"/>
              <w:color w:val="000000"/>
            </w:rPr>
          </w:rPrChange>
        </w:rPr>
      </w:pPr>
      <w:ins w:id="16227" w:author="Manuel Hergenröder" w:date="2020-07-16T16:25:00Z">
        <w:r w:rsidRPr="00625FEA">
          <w:rPr>
            <w:rFonts w:ascii="Consolas" w:hAnsi="Consolas"/>
            <w:color w:val="000000"/>
            <w:sz w:val="18"/>
            <w:szCs w:val="18"/>
            <w:lang w:val="en-US"/>
            <w:rPrChange w:id="16228" w:author="Manuel Hergenröder" w:date="2020-07-16T16:26:00Z">
              <w:rPr>
                <w:rFonts w:ascii="Consolas" w:hAnsi="Consolas"/>
                <w:color w:val="000000"/>
              </w:rPr>
            </w:rPrChange>
          </w:rPr>
          <w:t>{</w:t>
        </w:r>
      </w:ins>
    </w:p>
    <w:p w14:paraId="46C208A2" w14:textId="77777777" w:rsidR="008F67FA" w:rsidRPr="00625FEA" w:rsidRDefault="008F67FA" w:rsidP="008F67FA">
      <w:pPr>
        <w:pStyle w:val="HTMLPreformatted"/>
        <w:shd w:val="clear" w:color="auto" w:fill="FFFFFF"/>
        <w:rPr>
          <w:ins w:id="16229" w:author="Manuel Hergenröder" w:date="2020-07-16T16:25:00Z"/>
          <w:rFonts w:ascii="Consolas" w:hAnsi="Consolas"/>
          <w:color w:val="000000"/>
          <w:sz w:val="18"/>
          <w:szCs w:val="18"/>
          <w:lang w:val="en-US"/>
          <w:rPrChange w:id="16230" w:author="Manuel Hergenröder" w:date="2020-07-16T16:26:00Z">
            <w:rPr>
              <w:ins w:id="16231" w:author="Manuel Hergenröder" w:date="2020-07-16T16:25:00Z"/>
              <w:rFonts w:ascii="Consolas" w:hAnsi="Consolas"/>
              <w:color w:val="000000"/>
            </w:rPr>
          </w:rPrChange>
        </w:rPr>
      </w:pPr>
      <w:ins w:id="16232" w:author="Manuel Hergenröder" w:date="2020-07-16T16:25:00Z">
        <w:r w:rsidRPr="00625FEA">
          <w:rPr>
            <w:rFonts w:ascii="Consolas" w:hAnsi="Consolas"/>
            <w:color w:val="000000"/>
            <w:sz w:val="18"/>
            <w:szCs w:val="18"/>
            <w:lang w:val="en-US"/>
            <w:rPrChange w:id="16233" w:author="Manuel Hergenröder" w:date="2020-07-16T16:26:00Z">
              <w:rPr>
                <w:rFonts w:ascii="Consolas" w:hAnsi="Consolas"/>
                <w:color w:val="000000"/>
              </w:rPr>
            </w:rPrChange>
          </w:rPr>
          <w:t>    SpectrumPainter,</w:t>
        </w:r>
      </w:ins>
    </w:p>
    <w:p w14:paraId="1CD20818" w14:textId="77777777" w:rsidR="008F67FA" w:rsidRPr="00625FEA" w:rsidRDefault="008F67FA" w:rsidP="008F67FA">
      <w:pPr>
        <w:pStyle w:val="HTMLPreformatted"/>
        <w:shd w:val="clear" w:color="auto" w:fill="FFFFFF"/>
        <w:rPr>
          <w:ins w:id="16234" w:author="Manuel Hergenröder" w:date="2020-07-16T16:25:00Z"/>
          <w:rFonts w:ascii="Consolas" w:hAnsi="Consolas"/>
          <w:color w:val="000000"/>
          <w:sz w:val="18"/>
          <w:szCs w:val="18"/>
          <w:lang w:val="en-US"/>
          <w:rPrChange w:id="16235" w:author="Manuel Hergenröder" w:date="2020-07-16T16:26:00Z">
            <w:rPr>
              <w:ins w:id="16236" w:author="Manuel Hergenröder" w:date="2020-07-16T16:25:00Z"/>
              <w:rFonts w:ascii="Consolas" w:hAnsi="Consolas"/>
              <w:color w:val="000000"/>
            </w:rPr>
          </w:rPrChange>
        </w:rPr>
      </w:pPr>
      <w:ins w:id="16237" w:author="Manuel Hergenröder" w:date="2020-07-16T16:25:00Z">
        <w:r w:rsidRPr="00625FEA">
          <w:rPr>
            <w:rFonts w:ascii="Consolas" w:hAnsi="Consolas"/>
            <w:color w:val="000000"/>
            <w:sz w:val="18"/>
            <w:szCs w:val="18"/>
            <w:lang w:val="en-US"/>
            <w:rPrChange w:id="16238" w:author="Manuel Hergenröder" w:date="2020-07-16T16:26:00Z">
              <w:rPr>
                <w:rFonts w:ascii="Consolas" w:hAnsi="Consolas"/>
                <w:color w:val="000000"/>
              </w:rPr>
            </w:rPrChange>
          </w:rPr>
          <w:t>    SpectrumPencil,</w:t>
        </w:r>
      </w:ins>
    </w:p>
    <w:p w14:paraId="408D4102" w14:textId="77777777" w:rsidR="008F67FA" w:rsidRPr="00625FEA" w:rsidRDefault="008F67FA" w:rsidP="008F67FA">
      <w:pPr>
        <w:pStyle w:val="HTMLPreformatted"/>
        <w:shd w:val="clear" w:color="auto" w:fill="FFFFFF"/>
        <w:rPr>
          <w:ins w:id="16239" w:author="Manuel Hergenröder" w:date="2020-07-16T16:25:00Z"/>
          <w:rFonts w:ascii="Consolas" w:hAnsi="Consolas"/>
          <w:color w:val="000000"/>
          <w:sz w:val="18"/>
          <w:szCs w:val="18"/>
          <w:lang w:val="en-US"/>
          <w:rPrChange w:id="16240" w:author="Manuel Hergenröder" w:date="2020-07-16T16:26:00Z">
            <w:rPr>
              <w:ins w:id="16241" w:author="Manuel Hergenröder" w:date="2020-07-16T16:25:00Z"/>
              <w:rFonts w:ascii="Consolas" w:hAnsi="Consolas"/>
              <w:color w:val="000000"/>
            </w:rPr>
          </w:rPrChange>
        </w:rPr>
      </w:pPr>
      <w:ins w:id="16242" w:author="Manuel Hergenröder" w:date="2020-07-16T16:25:00Z">
        <w:r w:rsidRPr="00625FEA">
          <w:rPr>
            <w:rFonts w:ascii="Consolas" w:hAnsi="Consolas"/>
            <w:color w:val="000000"/>
            <w:sz w:val="18"/>
            <w:szCs w:val="18"/>
            <w:lang w:val="en-US"/>
            <w:rPrChange w:id="16243" w:author="Manuel Hergenröder" w:date="2020-07-16T16:26:00Z">
              <w:rPr>
                <w:rFonts w:ascii="Consolas" w:hAnsi="Consolas"/>
                <w:color w:val="000000"/>
              </w:rPr>
            </w:rPrChange>
          </w:rPr>
          <w:t>    SpectrumEraser</w:t>
        </w:r>
      </w:ins>
    </w:p>
    <w:p w14:paraId="0603BDBA" w14:textId="77777777" w:rsidR="008F67FA" w:rsidRPr="00625FEA" w:rsidRDefault="008F67FA" w:rsidP="008F67FA">
      <w:pPr>
        <w:pStyle w:val="HTMLPreformatted"/>
        <w:shd w:val="clear" w:color="auto" w:fill="FFFFFF"/>
        <w:rPr>
          <w:ins w:id="16244" w:author="Manuel Hergenröder" w:date="2020-07-16T16:25:00Z"/>
          <w:rFonts w:ascii="Consolas" w:hAnsi="Consolas"/>
          <w:color w:val="000000"/>
          <w:sz w:val="18"/>
          <w:szCs w:val="18"/>
          <w:lang w:val="en-US"/>
          <w:rPrChange w:id="16245" w:author="Manuel Hergenröder" w:date="2020-07-16T16:26:00Z">
            <w:rPr>
              <w:ins w:id="16246" w:author="Manuel Hergenröder" w:date="2020-07-16T16:25:00Z"/>
              <w:rFonts w:ascii="Consolas" w:hAnsi="Consolas"/>
              <w:color w:val="000000"/>
            </w:rPr>
          </w:rPrChange>
        </w:rPr>
      </w:pPr>
      <w:ins w:id="16247" w:author="Manuel Hergenröder" w:date="2020-07-16T16:25:00Z">
        <w:r w:rsidRPr="00625FEA">
          <w:rPr>
            <w:rFonts w:ascii="Consolas" w:hAnsi="Consolas"/>
            <w:color w:val="000000"/>
            <w:sz w:val="18"/>
            <w:szCs w:val="18"/>
            <w:lang w:val="en-US"/>
            <w:rPrChange w:id="16248" w:author="Manuel Hergenröder" w:date="2020-07-16T16:26:00Z">
              <w:rPr>
                <w:rFonts w:ascii="Consolas" w:hAnsi="Consolas"/>
                <w:color w:val="000000"/>
              </w:rPr>
            </w:rPrChange>
          </w:rPr>
          <w:t>}</w:t>
        </w:r>
      </w:ins>
    </w:p>
    <w:p w14:paraId="58922D6F" w14:textId="77777777" w:rsidR="008F67FA" w:rsidRPr="00625FEA" w:rsidRDefault="008F67FA" w:rsidP="008F67FA">
      <w:pPr>
        <w:pStyle w:val="HTMLPreformatted"/>
        <w:shd w:val="clear" w:color="auto" w:fill="FFFFFF"/>
        <w:rPr>
          <w:ins w:id="16249" w:author="Manuel Hergenröder" w:date="2020-07-16T16:25:00Z"/>
          <w:rFonts w:ascii="Consolas" w:hAnsi="Consolas"/>
          <w:color w:val="000000"/>
          <w:sz w:val="18"/>
          <w:szCs w:val="18"/>
          <w:lang w:val="en-US"/>
          <w:rPrChange w:id="16250" w:author="Manuel Hergenröder" w:date="2020-07-16T16:26:00Z">
            <w:rPr>
              <w:ins w:id="16251" w:author="Manuel Hergenröder" w:date="2020-07-16T16:25:00Z"/>
              <w:rFonts w:ascii="Consolas" w:hAnsi="Consolas"/>
              <w:color w:val="000000"/>
            </w:rPr>
          </w:rPrChange>
        </w:rPr>
      </w:pPr>
      <w:ins w:id="16252" w:author="Manuel Hergenröder" w:date="2020-07-16T16:25:00Z">
        <w:r w:rsidRPr="00625FEA">
          <w:rPr>
            <w:rFonts w:ascii="Consolas" w:hAnsi="Consolas"/>
            <w:color w:val="000000"/>
            <w:sz w:val="18"/>
            <w:szCs w:val="18"/>
            <w:lang w:val="en-US"/>
            <w:rPrChange w:id="16253" w:author="Manuel Hergenröder" w:date="2020-07-16T16:26:00Z">
              <w:rPr>
                <w:rFonts w:ascii="Consolas" w:hAnsi="Consolas"/>
                <w:color w:val="000000"/>
              </w:rPr>
            </w:rPrChange>
          </w:rPr>
          <w:t xml:space="preserve"> </w:t>
        </w:r>
      </w:ins>
    </w:p>
    <w:p w14:paraId="7AE5E33F" w14:textId="77777777" w:rsidR="008F67FA" w:rsidRPr="00625FEA" w:rsidRDefault="008F67FA" w:rsidP="008F67FA">
      <w:pPr>
        <w:pStyle w:val="HTMLPreformatted"/>
        <w:shd w:val="clear" w:color="auto" w:fill="FFFFFF"/>
        <w:rPr>
          <w:ins w:id="16254" w:author="Manuel Hergenröder" w:date="2020-07-16T16:25:00Z"/>
          <w:rFonts w:ascii="Consolas" w:hAnsi="Consolas"/>
          <w:color w:val="000000"/>
          <w:sz w:val="18"/>
          <w:szCs w:val="18"/>
          <w:lang w:val="en-US"/>
          <w:rPrChange w:id="16255" w:author="Manuel Hergenröder" w:date="2020-07-16T16:26:00Z">
            <w:rPr>
              <w:ins w:id="16256" w:author="Manuel Hergenröder" w:date="2020-07-16T16:25:00Z"/>
              <w:rFonts w:ascii="Consolas" w:hAnsi="Consolas"/>
              <w:color w:val="000000"/>
            </w:rPr>
          </w:rPrChange>
        </w:rPr>
      </w:pPr>
      <w:ins w:id="16257" w:author="Manuel Hergenröder" w:date="2020-07-16T16:25:00Z">
        <w:r w:rsidRPr="00625FEA">
          <w:rPr>
            <w:rFonts w:ascii="Consolas" w:hAnsi="Consolas"/>
            <w:color w:val="0000FF"/>
            <w:sz w:val="18"/>
            <w:szCs w:val="18"/>
            <w:lang w:val="en-US"/>
            <w:rPrChange w:id="16258"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6259" w:author="Manuel Hergenröder" w:date="2020-07-16T16:26:00Z">
              <w:rPr>
                <w:rFonts w:ascii="Consolas" w:hAnsi="Consolas"/>
                <w:color w:val="000000"/>
              </w:rPr>
            </w:rPrChange>
          </w:rPr>
          <w:t> </w:t>
        </w:r>
        <w:r w:rsidRPr="00625FEA">
          <w:rPr>
            <w:rFonts w:ascii="Consolas" w:hAnsi="Consolas"/>
            <w:color w:val="0000FF"/>
            <w:sz w:val="18"/>
            <w:szCs w:val="18"/>
            <w:lang w:val="en-US"/>
            <w:rPrChange w:id="16260" w:author="Manuel Hergenröder" w:date="2020-07-16T16:26:00Z">
              <w:rPr>
                <w:rFonts w:ascii="Consolas" w:hAnsi="Consolas"/>
                <w:color w:val="0000FF"/>
              </w:rPr>
            </w:rPrChange>
          </w:rPr>
          <w:t>class</w:t>
        </w:r>
        <w:r w:rsidRPr="00625FEA">
          <w:rPr>
            <w:rFonts w:ascii="Consolas" w:hAnsi="Consolas"/>
            <w:color w:val="000000"/>
            <w:sz w:val="18"/>
            <w:szCs w:val="18"/>
            <w:lang w:val="en-US"/>
            <w:rPrChange w:id="16261" w:author="Manuel Hergenröder" w:date="2020-07-16T16:26:00Z">
              <w:rPr>
                <w:rFonts w:ascii="Consolas" w:hAnsi="Consolas"/>
                <w:color w:val="000000"/>
              </w:rPr>
            </w:rPrChange>
          </w:rPr>
          <w:t> </w:t>
        </w:r>
        <w:r w:rsidRPr="00625FEA">
          <w:rPr>
            <w:rFonts w:ascii="Consolas" w:hAnsi="Consolas"/>
            <w:color w:val="2B91AF"/>
            <w:sz w:val="18"/>
            <w:szCs w:val="18"/>
            <w:lang w:val="en-US"/>
            <w:rPrChange w:id="16262" w:author="Manuel Hergenröder" w:date="2020-07-16T16:26:00Z">
              <w:rPr>
                <w:rFonts w:ascii="Consolas" w:hAnsi="Consolas"/>
                <w:color w:val="2B91AF"/>
              </w:rPr>
            </w:rPrChange>
          </w:rPr>
          <w:t>ToolHandler</w:t>
        </w:r>
        <w:r w:rsidRPr="00625FEA">
          <w:rPr>
            <w:rFonts w:ascii="Consolas" w:hAnsi="Consolas"/>
            <w:color w:val="000000"/>
            <w:sz w:val="18"/>
            <w:szCs w:val="18"/>
            <w:lang w:val="en-US"/>
            <w:rPrChange w:id="16263" w:author="Manuel Hergenröder" w:date="2020-07-16T16:26:00Z">
              <w:rPr>
                <w:rFonts w:ascii="Consolas" w:hAnsi="Consolas"/>
                <w:color w:val="000000"/>
              </w:rPr>
            </w:rPrChange>
          </w:rPr>
          <w:t> : </w:t>
        </w:r>
        <w:r w:rsidRPr="00625FEA">
          <w:rPr>
            <w:rFonts w:ascii="Consolas" w:hAnsi="Consolas"/>
            <w:color w:val="2B91AF"/>
            <w:sz w:val="18"/>
            <w:szCs w:val="18"/>
            <w:lang w:val="en-US"/>
            <w:rPrChange w:id="16264" w:author="Manuel Hergenröder" w:date="2020-07-16T16:26:00Z">
              <w:rPr>
                <w:rFonts w:ascii="Consolas" w:hAnsi="Consolas"/>
                <w:color w:val="2B91AF"/>
              </w:rPr>
            </w:rPrChange>
          </w:rPr>
          <w:t>MonoBehaviour</w:t>
        </w:r>
      </w:ins>
    </w:p>
    <w:p w14:paraId="604BE59D" w14:textId="77777777" w:rsidR="008F67FA" w:rsidRPr="00625FEA" w:rsidRDefault="008F67FA" w:rsidP="008F67FA">
      <w:pPr>
        <w:pStyle w:val="HTMLPreformatted"/>
        <w:shd w:val="clear" w:color="auto" w:fill="FFFFFF"/>
        <w:rPr>
          <w:ins w:id="16265" w:author="Manuel Hergenröder" w:date="2020-07-16T16:25:00Z"/>
          <w:rFonts w:ascii="Consolas" w:hAnsi="Consolas"/>
          <w:color w:val="000000"/>
          <w:sz w:val="18"/>
          <w:szCs w:val="18"/>
          <w:lang w:val="en-US"/>
          <w:rPrChange w:id="16266" w:author="Manuel Hergenröder" w:date="2020-07-16T16:26:00Z">
            <w:rPr>
              <w:ins w:id="16267" w:author="Manuel Hergenröder" w:date="2020-07-16T16:25:00Z"/>
              <w:rFonts w:ascii="Consolas" w:hAnsi="Consolas"/>
              <w:color w:val="000000"/>
            </w:rPr>
          </w:rPrChange>
        </w:rPr>
      </w:pPr>
      <w:ins w:id="16268" w:author="Manuel Hergenröder" w:date="2020-07-16T16:25:00Z">
        <w:r w:rsidRPr="00625FEA">
          <w:rPr>
            <w:rFonts w:ascii="Consolas" w:hAnsi="Consolas"/>
            <w:color w:val="000000"/>
            <w:sz w:val="18"/>
            <w:szCs w:val="18"/>
            <w:lang w:val="en-US"/>
            <w:rPrChange w:id="16269" w:author="Manuel Hergenröder" w:date="2020-07-16T16:26:00Z">
              <w:rPr>
                <w:rFonts w:ascii="Consolas" w:hAnsi="Consolas"/>
                <w:color w:val="000000"/>
              </w:rPr>
            </w:rPrChange>
          </w:rPr>
          <w:t>{</w:t>
        </w:r>
      </w:ins>
    </w:p>
    <w:p w14:paraId="5AB4B072" w14:textId="77777777" w:rsidR="008F67FA" w:rsidRPr="00625FEA" w:rsidRDefault="008F67FA" w:rsidP="008F67FA">
      <w:pPr>
        <w:pStyle w:val="HTMLPreformatted"/>
        <w:shd w:val="clear" w:color="auto" w:fill="FFFFFF"/>
        <w:rPr>
          <w:ins w:id="16270" w:author="Manuel Hergenröder" w:date="2020-07-16T16:25:00Z"/>
          <w:rFonts w:ascii="Consolas" w:hAnsi="Consolas"/>
          <w:color w:val="000000"/>
          <w:sz w:val="18"/>
          <w:szCs w:val="18"/>
          <w:lang w:val="en-US"/>
          <w:rPrChange w:id="16271" w:author="Manuel Hergenröder" w:date="2020-07-16T16:26:00Z">
            <w:rPr>
              <w:ins w:id="16272" w:author="Manuel Hergenröder" w:date="2020-07-16T16:25:00Z"/>
              <w:rFonts w:ascii="Consolas" w:hAnsi="Consolas"/>
              <w:color w:val="000000"/>
            </w:rPr>
          </w:rPrChange>
        </w:rPr>
      </w:pPr>
      <w:ins w:id="16273" w:author="Manuel Hergenröder" w:date="2020-07-16T16:25:00Z">
        <w:r w:rsidRPr="00625FEA">
          <w:rPr>
            <w:rFonts w:ascii="Consolas" w:hAnsi="Consolas"/>
            <w:color w:val="000000"/>
            <w:sz w:val="18"/>
            <w:szCs w:val="18"/>
            <w:lang w:val="en-US"/>
            <w:rPrChange w:id="16274" w:author="Manuel Hergenröder" w:date="2020-07-16T16:26:00Z">
              <w:rPr>
                <w:rFonts w:ascii="Consolas" w:hAnsi="Consolas"/>
                <w:color w:val="000000"/>
              </w:rPr>
            </w:rPrChange>
          </w:rPr>
          <w:t>    </w:t>
        </w:r>
        <w:r w:rsidRPr="00625FEA">
          <w:rPr>
            <w:rFonts w:ascii="Consolas" w:hAnsi="Consolas"/>
            <w:color w:val="0000FF"/>
            <w:sz w:val="18"/>
            <w:szCs w:val="18"/>
            <w:lang w:val="en-US"/>
            <w:rPrChange w:id="16275"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6276" w:author="Manuel Hergenröder" w:date="2020-07-16T16:26:00Z">
              <w:rPr>
                <w:rFonts w:ascii="Consolas" w:hAnsi="Consolas"/>
                <w:color w:val="000000"/>
              </w:rPr>
            </w:rPrChange>
          </w:rPr>
          <w:t> </w:t>
        </w:r>
        <w:r w:rsidRPr="00625FEA">
          <w:rPr>
            <w:rFonts w:ascii="Consolas" w:hAnsi="Consolas"/>
            <w:color w:val="2B91AF"/>
            <w:sz w:val="18"/>
            <w:szCs w:val="18"/>
            <w:lang w:val="en-US"/>
            <w:rPrChange w:id="16277" w:author="Manuel Hergenröder" w:date="2020-07-16T16:26:00Z">
              <w:rPr>
                <w:rFonts w:ascii="Consolas" w:hAnsi="Consolas"/>
                <w:color w:val="2B91AF"/>
              </w:rPr>
            </w:rPrChange>
          </w:rPr>
          <w:t>SteamVR_LaserPointer</w:t>
        </w:r>
        <w:r w:rsidRPr="00625FEA">
          <w:rPr>
            <w:rFonts w:ascii="Consolas" w:hAnsi="Consolas"/>
            <w:color w:val="000000"/>
            <w:sz w:val="18"/>
            <w:szCs w:val="18"/>
            <w:lang w:val="en-US"/>
            <w:rPrChange w:id="16278" w:author="Manuel Hergenröder" w:date="2020-07-16T16:26:00Z">
              <w:rPr>
                <w:rFonts w:ascii="Consolas" w:hAnsi="Consolas"/>
                <w:color w:val="000000"/>
              </w:rPr>
            </w:rPrChange>
          </w:rPr>
          <w:t> laserPointer;</w:t>
        </w:r>
      </w:ins>
    </w:p>
    <w:p w14:paraId="60E1DB48" w14:textId="77777777" w:rsidR="008F67FA" w:rsidRPr="00625FEA" w:rsidRDefault="008F67FA" w:rsidP="008F67FA">
      <w:pPr>
        <w:pStyle w:val="HTMLPreformatted"/>
        <w:shd w:val="clear" w:color="auto" w:fill="FFFFFF"/>
        <w:rPr>
          <w:ins w:id="16279" w:author="Manuel Hergenröder" w:date="2020-07-16T16:25:00Z"/>
          <w:rFonts w:ascii="Consolas" w:hAnsi="Consolas"/>
          <w:color w:val="000000"/>
          <w:sz w:val="18"/>
          <w:szCs w:val="18"/>
          <w:lang w:val="en-US"/>
          <w:rPrChange w:id="16280" w:author="Manuel Hergenröder" w:date="2020-07-16T16:26:00Z">
            <w:rPr>
              <w:ins w:id="16281" w:author="Manuel Hergenröder" w:date="2020-07-16T16:25:00Z"/>
              <w:rFonts w:ascii="Consolas" w:hAnsi="Consolas"/>
              <w:color w:val="000000"/>
            </w:rPr>
          </w:rPrChange>
        </w:rPr>
      </w:pPr>
      <w:ins w:id="16282" w:author="Manuel Hergenröder" w:date="2020-07-16T16:25:00Z">
        <w:r w:rsidRPr="00625FEA">
          <w:rPr>
            <w:rFonts w:ascii="Consolas" w:hAnsi="Consolas"/>
            <w:color w:val="000000"/>
            <w:sz w:val="18"/>
            <w:szCs w:val="18"/>
            <w:lang w:val="en-US"/>
            <w:rPrChange w:id="16283" w:author="Manuel Hergenröder" w:date="2020-07-16T16:26:00Z">
              <w:rPr>
                <w:rFonts w:ascii="Consolas" w:hAnsi="Consolas"/>
                <w:color w:val="000000"/>
              </w:rPr>
            </w:rPrChange>
          </w:rPr>
          <w:t xml:space="preserve"> </w:t>
        </w:r>
      </w:ins>
    </w:p>
    <w:p w14:paraId="53A63923" w14:textId="77777777" w:rsidR="008F67FA" w:rsidRPr="00625FEA" w:rsidRDefault="008F67FA" w:rsidP="008F67FA">
      <w:pPr>
        <w:pStyle w:val="HTMLPreformatted"/>
        <w:shd w:val="clear" w:color="auto" w:fill="FFFFFF"/>
        <w:rPr>
          <w:ins w:id="16284" w:author="Manuel Hergenröder" w:date="2020-07-16T16:25:00Z"/>
          <w:rFonts w:ascii="Consolas" w:hAnsi="Consolas"/>
          <w:color w:val="000000"/>
          <w:sz w:val="18"/>
          <w:szCs w:val="18"/>
          <w:lang w:val="en-US"/>
          <w:rPrChange w:id="16285" w:author="Manuel Hergenröder" w:date="2020-07-16T16:26:00Z">
            <w:rPr>
              <w:ins w:id="16286" w:author="Manuel Hergenröder" w:date="2020-07-16T16:25:00Z"/>
              <w:rFonts w:ascii="Consolas" w:hAnsi="Consolas"/>
              <w:color w:val="000000"/>
            </w:rPr>
          </w:rPrChange>
        </w:rPr>
      </w:pPr>
      <w:ins w:id="16287" w:author="Manuel Hergenröder" w:date="2020-07-16T16:25:00Z">
        <w:r w:rsidRPr="00625FEA">
          <w:rPr>
            <w:rFonts w:ascii="Consolas" w:hAnsi="Consolas"/>
            <w:color w:val="000000"/>
            <w:sz w:val="18"/>
            <w:szCs w:val="18"/>
            <w:lang w:val="en-US"/>
            <w:rPrChange w:id="16288" w:author="Manuel Hergenröder" w:date="2020-07-16T16:26:00Z">
              <w:rPr>
                <w:rFonts w:ascii="Consolas" w:hAnsi="Consolas"/>
                <w:color w:val="000000"/>
              </w:rPr>
            </w:rPrChange>
          </w:rPr>
          <w:t>    </w:t>
        </w:r>
        <w:r w:rsidRPr="00625FEA">
          <w:rPr>
            <w:rFonts w:ascii="Consolas" w:hAnsi="Consolas"/>
            <w:color w:val="0000FF"/>
            <w:sz w:val="18"/>
            <w:szCs w:val="18"/>
            <w:lang w:val="en-US"/>
            <w:rPrChange w:id="16289"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6290" w:author="Manuel Hergenröder" w:date="2020-07-16T16:26:00Z">
              <w:rPr>
                <w:rFonts w:ascii="Consolas" w:hAnsi="Consolas"/>
                <w:color w:val="000000"/>
              </w:rPr>
            </w:rPrChange>
          </w:rPr>
          <w:t> </w:t>
        </w:r>
        <w:r w:rsidRPr="00625FEA">
          <w:rPr>
            <w:rFonts w:ascii="Consolas" w:hAnsi="Consolas"/>
            <w:color w:val="0000FF"/>
            <w:sz w:val="18"/>
            <w:szCs w:val="18"/>
            <w:lang w:val="en-US"/>
            <w:rPrChange w:id="16291" w:author="Manuel Hergenröder" w:date="2020-07-16T16:26:00Z">
              <w:rPr>
                <w:rFonts w:ascii="Consolas" w:hAnsi="Consolas"/>
                <w:color w:val="0000FF"/>
              </w:rPr>
            </w:rPrChange>
          </w:rPr>
          <w:t>bool</w:t>
        </w:r>
        <w:r w:rsidRPr="00625FEA">
          <w:rPr>
            <w:rFonts w:ascii="Consolas" w:hAnsi="Consolas"/>
            <w:color w:val="000000"/>
            <w:sz w:val="18"/>
            <w:szCs w:val="18"/>
            <w:lang w:val="en-US"/>
            <w:rPrChange w:id="16292" w:author="Manuel Hergenröder" w:date="2020-07-16T16:26:00Z">
              <w:rPr>
                <w:rFonts w:ascii="Consolas" w:hAnsi="Consolas"/>
                <w:color w:val="000000"/>
              </w:rPr>
            </w:rPrChange>
          </w:rPr>
          <w:t> triggerDown;</w:t>
        </w:r>
      </w:ins>
    </w:p>
    <w:p w14:paraId="2AEAE7B5" w14:textId="77777777" w:rsidR="008F67FA" w:rsidRPr="00625FEA" w:rsidRDefault="008F67FA" w:rsidP="008F67FA">
      <w:pPr>
        <w:pStyle w:val="HTMLPreformatted"/>
        <w:shd w:val="clear" w:color="auto" w:fill="FFFFFF"/>
        <w:rPr>
          <w:ins w:id="16293" w:author="Manuel Hergenröder" w:date="2020-07-16T16:25:00Z"/>
          <w:rFonts w:ascii="Consolas" w:hAnsi="Consolas"/>
          <w:color w:val="000000"/>
          <w:sz w:val="18"/>
          <w:szCs w:val="18"/>
          <w:lang w:val="en-US"/>
          <w:rPrChange w:id="16294" w:author="Manuel Hergenröder" w:date="2020-07-16T16:26:00Z">
            <w:rPr>
              <w:ins w:id="16295" w:author="Manuel Hergenröder" w:date="2020-07-16T16:25:00Z"/>
              <w:rFonts w:ascii="Consolas" w:hAnsi="Consolas"/>
              <w:color w:val="000000"/>
            </w:rPr>
          </w:rPrChange>
        </w:rPr>
      </w:pPr>
      <w:ins w:id="16296" w:author="Manuel Hergenröder" w:date="2020-07-16T16:25:00Z">
        <w:r w:rsidRPr="00625FEA">
          <w:rPr>
            <w:rFonts w:ascii="Consolas" w:hAnsi="Consolas"/>
            <w:color w:val="000000"/>
            <w:sz w:val="18"/>
            <w:szCs w:val="18"/>
            <w:lang w:val="en-US"/>
            <w:rPrChange w:id="16297" w:author="Manuel Hergenröder" w:date="2020-07-16T16:26:00Z">
              <w:rPr>
                <w:rFonts w:ascii="Consolas" w:hAnsi="Consolas"/>
                <w:color w:val="000000"/>
              </w:rPr>
            </w:rPrChange>
          </w:rPr>
          <w:t>    </w:t>
        </w:r>
        <w:r w:rsidRPr="00625FEA">
          <w:rPr>
            <w:rFonts w:ascii="Consolas" w:hAnsi="Consolas"/>
            <w:color w:val="0000FF"/>
            <w:sz w:val="18"/>
            <w:szCs w:val="18"/>
            <w:lang w:val="en-US"/>
            <w:rPrChange w:id="16298"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6299" w:author="Manuel Hergenröder" w:date="2020-07-16T16:26:00Z">
              <w:rPr>
                <w:rFonts w:ascii="Consolas" w:hAnsi="Consolas"/>
                <w:color w:val="000000"/>
              </w:rPr>
            </w:rPrChange>
          </w:rPr>
          <w:t> </w:t>
        </w:r>
        <w:r w:rsidRPr="00625FEA">
          <w:rPr>
            <w:rFonts w:ascii="Consolas" w:hAnsi="Consolas"/>
            <w:color w:val="2B91AF"/>
            <w:sz w:val="18"/>
            <w:szCs w:val="18"/>
            <w:lang w:val="en-US"/>
            <w:rPrChange w:id="16300" w:author="Manuel Hergenröder" w:date="2020-07-16T16:26:00Z">
              <w:rPr>
                <w:rFonts w:ascii="Consolas" w:hAnsi="Consolas"/>
                <w:color w:val="2B91AF"/>
              </w:rPr>
            </w:rPrChange>
          </w:rPr>
          <w:t>Tool</w:t>
        </w:r>
        <w:r w:rsidRPr="00625FEA">
          <w:rPr>
            <w:rFonts w:ascii="Consolas" w:hAnsi="Consolas"/>
            <w:color w:val="000000"/>
            <w:sz w:val="18"/>
            <w:szCs w:val="18"/>
            <w:lang w:val="en-US"/>
            <w:rPrChange w:id="16301" w:author="Manuel Hergenröder" w:date="2020-07-16T16:26:00Z">
              <w:rPr>
                <w:rFonts w:ascii="Consolas" w:hAnsi="Consolas"/>
                <w:color w:val="000000"/>
              </w:rPr>
            </w:rPrChange>
          </w:rPr>
          <w:t> selectedTool;</w:t>
        </w:r>
      </w:ins>
    </w:p>
    <w:p w14:paraId="10C7C520" w14:textId="77777777" w:rsidR="008F67FA" w:rsidRPr="00625FEA" w:rsidRDefault="008F67FA" w:rsidP="008F67FA">
      <w:pPr>
        <w:pStyle w:val="HTMLPreformatted"/>
        <w:shd w:val="clear" w:color="auto" w:fill="FFFFFF"/>
        <w:rPr>
          <w:ins w:id="16302" w:author="Manuel Hergenröder" w:date="2020-07-16T16:25:00Z"/>
          <w:rFonts w:ascii="Consolas" w:hAnsi="Consolas"/>
          <w:color w:val="000000"/>
          <w:sz w:val="18"/>
          <w:szCs w:val="18"/>
          <w:lang w:val="en-US"/>
          <w:rPrChange w:id="16303" w:author="Manuel Hergenröder" w:date="2020-07-16T16:26:00Z">
            <w:rPr>
              <w:ins w:id="16304" w:author="Manuel Hergenröder" w:date="2020-07-16T16:25:00Z"/>
              <w:rFonts w:ascii="Consolas" w:hAnsi="Consolas"/>
              <w:color w:val="000000"/>
            </w:rPr>
          </w:rPrChange>
        </w:rPr>
      </w:pPr>
      <w:ins w:id="16305" w:author="Manuel Hergenröder" w:date="2020-07-16T16:25:00Z">
        <w:r w:rsidRPr="00625FEA">
          <w:rPr>
            <w:rFonts w:ascii="Consolas" w:hAnsi="Consolas"/>
            <w:color w:val="000000"/>
            <w:sz w:val="18"/>
            <w:szCs w:val="18"/>
            <w:lang w:val="en-US"/>
            <w:rPrChange w:id="16306" w:author="Manuel Hergenröder" w:date="2020-07-16T16:26:00Z">
              <w:rPr>
                <w:rFonts w:ascii="Consolas" w:hAnsi="Consolas"/>
                <w:color w:val="000000"/>
              </w:rPr>
            </w:rPrChange>
          </w:rPr>
          <w:t>    </w:t>
        </w:r>
        <w:r w:rsidRPr="00625FEA">
          <w:rPr>
            <w:rFonts w:ascii="Consolas" w:hAnsi="Consolas"/>
            <w:color w:val="0000FF"/>
            <w:sz w:val="18"/>
            <w:szCs w:val="18"/>
            <w:lang w:val="en-US"/>
            <w:rPrChange w:id="16307"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6308" w:author="Manuel Hergenröder" w:date="2020-07-16T16:26:00Z">
              <w:rPr>
                <w:rFonts w:ascii="Consolas" w:hAnsi="Consolas"/>
                <w:color w:val="000000"/>
              </w:rPr>
            </w:rPrChange>
          </w:rPr>
          <w:t> </w:t>
        </w:r>
        <w:r w:rsidRPr="00625FEA">
          <w:rPr>
            <w:rFonts w:ascii="Consolas" w:hAnsi="Consolas"/>
            <w:color w:val="2B91AF"/>
            <w:sz w:val="18"/>
            <w:szCs w:val="18"/>
            <w:lang w:val="en-US"/>
            <w:rPrChange w:id="16309" w:author="Manuel Hergenröder" w:date="2020-07-16T16:26:00Z">
              <w:rPr>
                <w:rFonts w:ascii="Consolas" w:hAnsi="Consolas"/>
                <w:color w:val="2B91AF"/>
              </w:rPr>
            </w:rPrChange>
          </w:rPr>
          <w:t>List</w:t>
        </w:r>
        <w:r w:rsidRPr="00625FEA">
          <w:rPr>
            <w:rFonts w:ascii="Consolas" w:hAnsi="Consolas"/>
            <w:color w:val="000000"/>
            <w:sz w:val="18"/>
            <w:szCs w:val="18"/>
            <w:lang w:val="en-US"/>
            <w:rPrChange w:id="16310" w:author="Manuel Hergenröder" w:date="2020-07-16T16:26:00Z">
              <w:rPr>
                <w:rFonts w:ascii="Consolas" w:hAnsi="Consolas"/>
                <w:color w:val="000000"/>
              </w:rPr>
            </w:rPrChange>
          </w:rPr>
          <w:t>&lt;</w:t>
        </w:r>
        <w:r w:rsidRPr="00625FEA">
          <w:rPr>
            <w:rFonts w:ascii="Consolas" w:hAnsi="Consolas"/>
            <w:color w:val="2B91AF"/>
            <w:sz w:val="18"/>
            <w:szCs w:val="18"/>
            <w:lang w:val="en-US"/>
            <w:rPrChange w:id="16311"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6312" w:author="Manuel Hergenröder" w:date="2020-07-16T16:26:00Z">
              <w:rPr>
                <w:rFonts w:ascii="Consolas" w:hAnsi="Consolas"/>
                <w:color w:val="000000"/>
              </w:rPr>
            </w:rPrChange>
          </w:rPr>
          <w:t>&gt; pointsToDraw;</w:t>
        </w:r>
      </w:ins>
    </w:p>
    <w:p w14:paraId="5AE22335" w14:textId="77777777" w:rsidR="008F67FA" w:rsidRPr="00625FEA" w:rsidRDefault="008F67FA" w:rsidP="008F67FA">
      <w:pPr>
        <w:pStyle w:val="HTMLPreformatted"/>
        <w:shd w:val="clear" w:color="auto" w:fill="FFFFFF"/>
        <w:rPr>
          <w:ins w:id="16313" w:author="Manuel Hergenröder" w:date="2020-07-16T16:25:00Z"/>
          <w:rFonts w:ascii="Consolas" w:hAnsi="Consolas"/>
          <w:color w:val="000000"/>
          <w:sz w:val="18"/>
          <w:szCs w:val="18"/>
          <w:lang w:val="en-US"/>
          <w:rPrChange w:id="16314" w:author="Manuel Hergenröder" w:date="2020-07-16T16:26:00Z">
            <w:rPr>
              <w:ins w:id="16315" w:author="Manuel Hergenröder" w:date="2020-07-16T16:25:00Z"/>
              <w:rFonts w:ascii="Consolas" w:hAnsi="Consolas"/>
              <w:color w:val="000000"/>
            </w:rPr>
          </w:rPrChange>
        </w:rPr>
      </w:pPr>
      <w:ins w:id="16316" w:author="Manuel Hergenröder" w:date="2020-07-16T16:25:00Z">
        <w:r w:rsidRPr="00625FEA">
          <w:rPr>
            <w:rFonts w:ascii="Consolas" w:hAnsi="Consolas"/>
            <w:color w:val="000000"/>
            <w:sz w:val="18"/>
            <w:szCs w:val="18"/>
            <w:lang w:val="en-US"/>
            <w:rPrChange w:id="16317" w:author="Manuel Hergenröder" w:date="2020-07-16T16:26:00Z">
              <w:rPr>
                <w:rFonts w:ascii="Consolas" w:hAnsi="Consolas"/>
                <w:color w:val="000000"/>
              </w:rPr>
            </w:rPrChange>
          </w:rPr>
          <w:t>    </w:t>
        </w:r>
        <w:r w:rsidRPr="00625FEA">
          <w:rPr>
            <w:rFonts w:ascii="Consolas" w:hAnsi="Consolas"/>
            <w:color w:val="0000FF"/>
            <w:sz w:val="18"/>
            <w:szCs w:val="18"/>
            <w:lang w:val="en-US"/>
            <w:rPrChange w:id="16318"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6319" w:author="Manuel Hergenröder" w:date="2020-07-16T16:26:00Z">
              <w:rPr>
                <w:rFonts w:ascii="Consolas" w:hAnsi="Consolas"/>
                <w:color w:val="000000"/>
              </w:rPr>
            </w:rPrChange>
          </w:rPr>
          <w:t> </w:t>
        </w:r>
        <w:r w:rsidRPr="00625FEA">
          <w:rPr>
            <w:rFonts w:ascii="Consolas" w:hAnsi="Consolas"/>
            <w:color w:val="2B91AF"/>
            <w:sz w:val="18"/>
            <w:szCs w:val="18"/>
            <w:lang w:val="en-US"/>
            <w:rPrChange w:id="16320" w:author="Manuel Hergenröder" w:date="2020-07-16T16:26:00Z">
              <w:rPr>
                <w:rFonts w:ascii="Consolas" w:hAnsi="Consolas"/>
                <w:color w:val="2B91AF"/>
              </w:rPr>
            </w:rPrChange>
          </w:rPr>
          <w:t>LineRenderer</w:t>
        </w:r>
        <w:r w:rsidRPr="00625FEA">
          <w:rPr>
            <w:rFonts w:ascii="Consolas" w:hAnsi="Consolas"/>
            <w:color w:val="000000"/>
            <w:sz w:val="18"/>
            <w:szCs w:val="18"/>
            <w:lang w:val="en-US"/>
            <w:rPrChange w:id="16321" w:author="Manuel Hergenröder" w:date="2020-07-16T16:26:00Z">
              <w:rPr>
                <w:rFonts w:ascii="Consolas" w:hAnsi="Consolas"/>
                <w:color w:val="000000"/>
              </w:rPr>
            </w:rPrChange>
          </w:rPr>
          <w:t> lr;</w:t>
        </w:r>
      </w:ins>
    </w:p>
    <w:p w14:paraId="306D8624" w14:textId="77777777" w:rsidR="008F67FA" w:rsidRPr="00625FEA" w:rsidRDefault="008F67FA" w:rsidP="008F67FA">
      <w:pPr>
        <w:pStyle w:val="HTMLPreformatted"/>
        <w:shd w:val="clear" w:color="auto" w:fill="FFFFFF"/>
        <w:rPr>
          <w:ins w:id="16322" w:author="Manuel Hergenröder" w:date="2020-07-16T16:25:00Z"/>
          <w:rFonts w:ascii="Consolas" w:hAnsi="Consolas"/>
          <w:color w:val="000000"/>
          <w:sz w:val="18"/>
          <w:szCs w:val="18"/>
          <w:lang w:val="en-US"/>
          <w:rPrChange w:id="16323" w:author="Manuel Hergenröder" w:date="2020-07-16T16:26:00Z">
            <w:rPr>
              <w:ins w:id="16324" w:author="Manuel Hergenröder" w:date="2020-07-16T16:25:00Z"/>
              <w:rFonts w:ascii="Consolas" w:hAnsi="Consolas"/>
              <w:color w:val="000000"/>
            </w:rPr>
          </w:rPrChange>
        </w:rPr>
      </w:pPr>
      <w:ins w:id="16325" w:author="Manuel Hergenröder" w:date="2020-07-16T16:25:00Z">
        <w:r w:rsidRPr="00625FEA">
          <w:rPr>
            <w:rFonts w:ascii="Consolas" w:hAnsi="Consolas"/>
            <w:color w:val="000000"/>
            <w:sz w:val="18"/>
            <w:szCs w:val="18"/>
            <w:lang w:val="en-US"/>
            <w:rPrChange w:id="16326" w:author="Manuel Hergenröder" w:date="2020-07-16T16:26:00Z">
              <w:rPr>
                <w:rFonts w:ascii="Consolas" w:hAnsi="Consolas"/>
                <w:color w:val="000000"/>
              </w:rPr>
            </w:rPrChange>
          </w:rPr>
          <w:t xml:space="preserve"> </w:t>
        </w:r>
      </w:ins>
    </w:p>
    <w:p w14:paraId="74BFDD67" w14:textId="77777777" w:rsidR="008F67FA" w:rsidRPr="00625FEA" w:rsidRDefault="008F67FA" w:rsidP="008F67FA">
      <w:pPr>
        <w:pStyle w:val="HTMLPreformatted"/>
        <w:shd w:val="clear" w:color="auto" w:fill="FFFFFF"/>
        <w:rPr>
          <w:ins w:id="16327" w:author="Manuel Hergenröder" w:date="2020-07-16T16:25:00Z"/>
          <w:rFonts w:ascii="Consolas" w:hAnsi="Consolas"/>
          <w:color w:val="000000"/>
          <w:sz w:val="18"/>
          <w:szCs w:val="18"/>
          <w:lang w:val="en-US"/>
          <w:rPrChange w:id="16328" w:author="Manuel Hergenröder" w:date="2020-07-16T16:26:00Z">
            <w:rPr>
              <w:ins w:id="16329" w:author="Manuel Hergenröder" w:date="2020-07-16T16:25:00Z"/>
              <w:rFonts w:ascii="Consolas" w:hAnsi="Consolas"/>
              <w:color w:val="000000"/>
            </w:rPr>
          </w:rPrChange>
        </w:rPr>
      </w:pPr>
      <w:ins w:id="16330" w:author="Manuel Hergenröder" w:date="2020-07-16T16:25:00Z">
        <w:r w:rsidRPr="00625FEA">
          <w:rPr>
            <w:rFonts w:ascii="Consolas" w:hAnsi="Consolas"/>
            <w:color w:val="000000"/>
            <w:sz w:val="18"/>
            <w:szCs w:val="18"/>
            <w:lang w:val="en-US"/>
            <w:rPrChange w:id="16331" w:author="Manuel Hergenröder" w:date="2020-07-16T16:26:00Z">
              <w:rPr>
                <w:rFonts w:ascii="Consolas" w:hAnsi="Consolas"/>
                <w:color w:val="000000"/>
              </w:rPr>
            </w:rPrChange>
          </w:rPr>
          <w:t>    </w:t>
        </w:r>
        <w:r w:rsidRPr="00625FEA">
          <w:rPr>
            <w:rFonts w:ascii="Consolas" w:hAnsi="Consolas"/>
            <w:color w:val="0000FF"/>
            <w:sz w:val="18"/>
            <w:szCs w:val="18"/>
            <w:lang w:val="en-US"/>
            <w:rPrChange w:id="16332"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6333" w:author="Manuel Hergenröder" w:date="2020-07-16T16:26:00Z">
              <w:rPr>
                <w:rFonts w:ascii="Consolas" w:hAnsi="Consolas"/>
                <w:color w:val="000000"/>
              </w:rPr>
            </w:rPrChange>
          </w:rPr>
          <w:t> </w:t>
        </w:r>
        <w:r w:rsidRPr="00625FEA">
          <w:rPr>
            <w:rFonts w:ascii="Consolas" w:hAnsi="Consolas"/>
            <w:color w:val="0000FF"/>
            <w:sz w:val="18"/>
            <w:szCs w:val="18"/>
            <w:lang w:val="en-US"/>
            <w:rPrChange w:id="16334"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6335" w:author="Manuel Hergenröder" w:date="2020-07-16T16:26:00Z">
              <w:rPr>
                <w:rFonts w:ascii="Consolas" w:hAnsi="Consolas"/>
                <w:color w:val="000000"/>
              </w:rPr>
            </w:rPrChange>
          </w:rPr>
          <w:t> toolRadius;</w:t>
        </w:r>
      </w:ins>
    </w:p>
    <w:p w14:paraId="7F9DBFCF" w14:textId="77777777" w:rsidR="008F67FA" w:rsidRPr="00625FEA" w:rsidRDefault="008F67FA" w:rsidP="008F67FA">
      <w:pPr>
        <w:pStyle w:val="HTMLPreformatted"/>
        <w:shd w:val="clear" w:color="auto" w:fill="FFFFFF"/>
        <w:rPr>
          <w:ins w:id="16336" w:author="Manuel Hergenröder" w:date="2020-07-16T16:25:00Z"/>
          <w:rFonts w:ascii="Consolas" w:hAnsi="Consolas"/>
          <w:color w:val="000000"/>
          <w:sz w:val="18"/>
          <w:szCs w:val="18"/>
          <w:lang w:val="en-US"/>
          <w:rPrChange w:id="16337" w:author="Manuel Hergenröder" w:date="2020-07-16T16:26:00Z">
            <w:rPr>
              <w:ins w:id="16338" w:author="Manuel Hergenröder" w:date="2020-07-16T16:25:00Z"/>
              <w:rFonts w:ascii="Consolas" w:hAnsi="Consolas"/>
              <w:color w:val="000000"/>
            </w:rPr>
          </w:rPrChange>
        </w:rPr>
      </w:pPr>
      <w:ins w:id="16339" w:author="Manuel Hergenröder" w:date="2020-07-16T16:25:00Z">
        <w:r w:rsidRPr="00625FEA">
          <w:rPr>
            <w:rFonts w:ascii="Consolas" w:hAnsi="Consolas"/>
            <w:color w:val="000000"/>
            <w:sz w:val="18"/>
            <w:szCs w:val="18"/>
            <w:lang w:val="en-US"/>
            <w:rPrChange w:id="16340" w:author="Manuel Hergenröder" w:date="2020-07-16T16:26:00Z">
              <w:rPr>
                <w:rFonts w:ascii="Consolas" w:hAnsi="Consolas"/>
                <w:color w:val="000000"/>
              </w:rPr>
            </w:rPrChange>
          </w:rPr>
          <w:t>    </w:t>
        </w:r>
        <w:r w:rsidRPr="00625FEA">
          <w:rPr>
            <w:rFonts w:ascii="Consolas" w:hAnsi="Consolas"/>
            <w:color w:val="0000FF"/>
            <w:sz w:val="18"/>
            <w:szCs w:val="18"/>
            <w:lang w:val="en-US"/>
            <w:rPrChange w:id="16341"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6342" w:author="Manuel Hergenröder" w:date="2020-07-16T16:26:00Z">
              <w:rPr>
                <w:rFonts w:ascii="Consolas" w:hAnsi="Consolas"/>
                <w:color w:val="000000"/>
              </w:rPr>
            </w:rPrChange>
          </w:rPr>
          <w:t> </w:t>
        </w:r>
        <w:r w:rsidRPr="00625FEA">
          <w:rPr>
            <w:rFonts w:ascii="Consolas" w:hAnsi="Consolas"/>
            <w:color w:val="0000FF"/>
            <w:sz w:val="18"/>
            <w:szCs w:val="18"/>
            <w:lang w:val="en-US"/>
            <w:rPrChange w:id="16343"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6344" w:author="Manuel Hergenröder" w:date="2020-07-16T16:26:00Z">
              <w:rPr>
                <w:rFonts w:ascii="Consolas" w:hAnsi="Consolas"/>
                <w:color w:val="000000"/>
              </w:rPr>
            </w:rPrChange>
          </w:rPr>
          <w:t> toolabsoluteValue;</w:t>
        </w:r>
      </w:ins>
    </w:p>
    <w:p w14:paraId="61D47117" w14:textId="77777777" w:rsidR="008F67FA" w:rsidRPr="00625FEA" w:rsidRDefault="008F67FA" w:rsidP="008F67FA">
      <w:pPr>
        <w:pStyle w:val="HTMLPreformatted"/>
        <w:shd w:val="clear" w:color="auto" w:fill="FFFFFF"/>
        <w:rPr>
          <w:ins w:id="16345" w:author="Manuel Hergenröder" w:date="2020-07-16T16:25:00Z"/>
          <w:rFonts w:ascii="Consolas" w:hAnsi="Consolas"/>
          <w:color w:val="000000"/>
          <w:sz w:val="18"/>
          <w:szCs w:val="18"/>
          <w:lang w:val="en-US"/>
          <w:rPrChange w:id="16346" w:author="Manuel Hergenröder" w:date="2020-07-16T16:26:00Z">
            <w:rPr>
              <w:ins w:id="16347" w:author="Manuel Hergenröder" w:date="2020-07-16T16:25:00Z"/>
              <w:rFonts w:ascii="Consolas" w:hAnsi="Consolas"/>
              <w:color w:val="000000"/>
            </w:rPr>
          </w:rPrChange>
        </w:rPr>
      </w:pPr>
      <w:ins w:id="16348" w:author="Manuel Hergenröder" w:date="2020-07-16T16:25:00Z">
        <w:r w:rsidRPr="00625FEA">
          <w:rPr>
            <w:rFonts w:ascii="Consolas" w:hAnsi="Consolas"/>
            <w:color w:val="000000"/>
            <w:sz w:val="18"/>
            <w:szCs w:val="18"/>
            <w:lang w:val="en-US"/>
            <w:rPrChange w:id="16349" w:author="Manuel Hergenröder" w:date="2020-07-16T16:26:00Z">
              <w:rPr>
                <w:rFonts w:ascii="Consolas" w:hAnsi="Consolas"/>
                <w:color w:val="000000"/>
              </w:rPr>
            </w:rPrChange>
          </w:rPr>
          <w:t xml:space="preserve"> </w:t>
        </w:r>
      </w:ins>
    </w:p>
    <w:p w14:paraId="2E037A2A" w14:textId="77777777" w:rsidR="008F67FA" w:rsidRPr="00625FEA" w:rsidRDefault="008F67FA" w:rsidP="008F67FA">
      <w:pPr>
        <w:pStyle w:val="HTMLPreformatted"/>
        <w:shd w:val="clear" w:color="auto" w:fill="FFFFFF"/>
        <w:rPr>
          <w:ins w:id="16350" w:author="Manuel Hergenröder" w:date="2020-07-16T16:25:00Z"/>
          <w:rFonts w:ascii="Consolas" w:hAnsi="Consolas"/>
          <w:color w:val="000000"/>
          <w:sz w:val="18"/>
          <w:szCs w:val="18"/>
          <w:lang w:val="en-US"/>
          <w:rPrChange w:id="16351" w:author="Manuel Hergenröder" w:date="2020-07-16T16:26:00Z">
            <w:rPr>
              <w:ins w:id="16352" w:author="Manuel Hergenröder" w:date="2020-07-16T16:25:00Z"/>
              <w:rFonts w:ascii="Consolas" w:hAnsi="Consolas"/>
              <w:color w:val="000000"/>
            </w:rPr>
          </w:rPrChange>
        </w:rPr>
      </w:pPr>
      <w:ins w:id="16353" w:author="Manuel Hergenröder" w:date="2020-07-16T16:25:00Z">
        <w:r w:rsidRPr="00625FEA">
          <w:rPr>
            <w:rFonts w:ascii="Consolas" w:hAnsi="Consolas"/>
            <w:color w:val="000000"/>
            <w:sz w:val="18"/>
            <w:szCs w:val="18"/>
            <w:lang w:val="en-US"/>
            <w:rPrChange w:id="16354" w:author="Manuel Hergenröder" w:date="2020-07-16T16:26:00Z">
              <w:rPr>
                <w:rFonts w:ascii="Consolas" w:hAnsi="Consolas"/>
                <w:color w:val="000000"/>
              </w:rPr>
            </w:rPrChange>
          </w:rPr>
          <w:t>    </w:t>
        </w:r>
        <w:r w:rsidRPr="00625FEA">
          <w:rPr>
            <w:rFonts w:ascii="Consolas" w:hAnsi="Consolas"/>
            <w:color w:val="0000FF"/>
            <w:sz w:val="18"/>
            <w:szCs w:val="18"/>
            <w:lang w:val="en-US"/>
            <w:rPrChange w:id="16355"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6356" w:author="Manuel Hergenröder" w:date="2020-07-16T16:26:00Z">
              <w:rPr>
                <w:rFonts w:ascii="Consolas" w:hAnsi="Consolas"/>
                <w:color w:val="000000"/>
              </w:rPr>
            </w:rPrChange>
          </w:rPr>
          <w:t> </w:t>
        </w:r>
        <w:r w:rsidRPr="00625FEA">
          <w:rPr>
            <w:rFonts w:ascii="Consolas" w:hAnsi="Consolas"/>
            <w:color w:val="2B91AF"/>
            <w:sz w:val="18"/>
            <w:szCs w:val="18"/>
            <w:lang w:val="en-US"/>
            <w:rPrChange w:id="16357" w:author="Manuel Hergenröder" w:date="2020-07-16T16:26:00Z">
              <w:rPr>
                <w:rFonts w:ascii="Consolas" w:hAnsi="Consolas"/>
                <w:color w:val="2B91AF"/>
              </w:rPr>
            </w:rPrChange>
          </w:rPr>
          <w:t>Tool</w:t>
        </w:r>
        <w:r w:rsidRPr="00625FEA">
          <w:rPr>
            <w:rFonts w:ascii="Consolas" w:hAnsi="Consolas"/>
            <w:color w:val="000000"/>
            <w:sz w:val="18"/>
            <w:szCs w:val="18"/>
            <w:lang w:val="en-US"/>
            <w:rPrChange w:id="16358" w:author="Manuel Hergenröder" w:date="2020-07-16T16:26:00Z">
              <w:rPr>
                <w:rFonts w:ascii="Consolas" w:hAnsi="Consolas"/>
                <w:color w:val="000000"/>
              </w:rPr>
            </w:rPrChange>
          </w:rPr>
          <w:t>[] tools;</w:t>
        </w:r>
      </w:ins>
    </w:p>
    <w:p w14:paraId="56726BEE" w14:textId="77777777" w:rsidR="008F67FA" w:rsidRPr="00625FEA" w:rsidRDefault="008F67FA" w:rsidP="008F67FA">
      <w:pPr>
        <w:pStyle w:val="HTMLPreformatted"/>
        <w:shd w:val="clear" w:color="auto" w:fill="FFFFFF"/>
        <w:rPr>
          <w:ins w:id="16359" w:author="Manuel Hergenröder" w:date="2020-07-16T16:25:00Z"/>
          <w:rFonts w:ascii="Consolas" w:hAnsi="Consolas"/>
          <w:color w:val="000000"/>
          <w:sz w:val="18"/>
          <w:szCs w:val="18"/>
          <w:lang w:val="en-US"/>
          <w:rPrChange w:id="16360" w:author="Manuel Hergenröder" w:date="2020-07-16T16:26:00Z">
            <w:rPr>
              <w:ins w:id="16361" w:author="Manuel Hergenröder" w:date="2020-07-16T16:25:00Z"/>
              <w:rFonts w:ascii="Consolas" w:hAnsi="Consolas"/>
              <w:color w:val="000000"/>
            </w:rPr>
          </w:rPrChange>
        </w:rPr>
      </w:pPr>
      <w:ins w:id="16362" w:author="Manuel Hergenröder" w:date="2020-07-16T16:25:00Z">
        <w:r w:rsidRPr="00625FEA">
          <w:rPr>
            <w:rFonts w:ascii="Consolas" w:hAnsi="Consolas"/>
            <w:color w:val="000000"/>
            <w:sz w:val="18"/>
            <w:szCs w:val="18"/>
            <w:lang w:val="en-US"/>
            <w:rPrChange w:id="16363" w:author="Manuel Hergenröder" w:date="2020-07-16T16:26:00Z">
              <w:rPr>
                <w:rFonts w:ascii="Consolas" w:hAnsi="Consolas"/>
                <w:color w:val="000000"/>
              </w:rPr>
            </w:rPrChange>
          </w:rPr>
          <w:t>    </w:t>
        </w:r>
        <w:r w:rsidRPr="00625FEA">
          <w:rPr>
            <w:rFonts w:ascii="Consolas" w:hAnsi="Consolas"/>
            <w:color w:val="0000FF"/>
            <w:sz w:val="18"/>
            <w:szCs w:val="18"/>
            <w:lang w:val="en-US"/>
            <w:rPrChange w:id="16364"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6365" w:author="Manuel Hergenröder" w:date="2020-07-16T16:26:00Z">
              <w:rPr>
                <w:rFonts w:ascii="Consolas" w:hAnsi="Consolas"/>
                <w:color w:val="000000"/>
              </w:rPr>
            </w:rPrChange>
          </w:rPr>
          <w:t> </w:t>
        </w:r>
        <w:r w:rsidRPr="00625FEA">
          <w:rPr>
            <w:rFonts w:ascii="Consolas" w:hAnsi="Consolas"/>
            <w:color w:val="2B91AF"/>
            <w:sz w:val="18"/>
            <w:szCs w:val="18"/>
            <w:lang w:val="en-US"/>
            <w:rPrChange w:id="16366"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6367" w:author="Manuel Hergenröder" w:date="2020-07-16T16:26:00Z">
              <w:rPr>
                <w:rFonts w:ascii="Consolas" w:hAnsi="Consolas"/>
                <w:color w:val="000000"/>
              </w:rPr>
            </w:rPrChange>
          </w:rPr>
          <w:t> SelectedToolType { </w:t>
        </w:r>
        <w:r w:rsidRPr="00625FEA">
          <w:rPr>
            <w:rFonts w:ascii="Consolas" w:hAnsi="Consolas"/>
            <w:color w:val="0000FF"/>
            <w:sz w:val="18"/>
            <w:szCs w:val="18"/>
            <w:lang w:val="en-US"/>
            <w:rPrChange w:id="16368" w:author="Manuel Hergenröder" w:date="2020-07-16T16:26:00Z">
              <w:rPr>
                <w:rFonts w:ascii="Consolas" w:hAnsi="Consolas"/>
                <w:color w:val="0000FF"/>
              </w:rPr>
            </w:rPrChange>
          </w:rPr>
          <w:t>get</w:t>
        </w:r>
        <w:r w:rsidRPr="00625FEA">
          <w:rPr>
            <w:rFonts w:ascii="Consolas" w:hAnsi="Consolas"/>
            <w:color w:val="000000"/>
            <w:sz w:val="18"/>
            <w:szCs w:val="18"/>
            <w:lang w:val="en-US"/>
            <w:rPrChange w:id="16369" w:author="Manuel Hergenröder" w:date="2020-07-16T16:26:00Z">
              <w:rPr>
                <w:rFonts w:ascii="Consolas" w:hAnsi="Consolas"/>
                <w:color w:val="000000"/>
              </w:rPr>
            </w:rPrChange>
          </w:rPr>
          <w:t> =&gt; selectedTool.type; }</w:t>
        </w:r>
      </w:ins>
    </w:p>
    <w:p w14:paraId="7EA37F05" w14:textId="77777777" w:rsidR="008F67FA" w:rsidRPr="00625FEA" w:rsidRDefault="008F67FA" w:rsidP="008F67FA">
      <w:pPr>
        <w:pStyle w:val="HTMLPreformatted"/>
        <w:shd w:val="clear" w:color="auto" w:fill="FFFFFF"/>
        <w:rPr>
          <w:ins w:id="16370" w:author="Manuel Hergenröder" w:date="2020-07-16T16:25:00Z"/>
          <w:rFonts w:ascii="Consolas" w:hAnsi="Consolas"/>
          <w:color w:val="000000"/>
          <w:sz w:val="18"/>
          <w:szCs w:val="18"/>
          <w:lang w:val="en-US"/>
          <w:rPrChange w:id="16371" w:author="Manuel Hergenröder" w:date="2020-07-16T16:26:00Z">
            <w:rPr>
              <w:ins w:id="16372" w:author="Manuel Hergenröder" w:date="2020-07-16T16:25:00Z"/>
              <w:rFonts w:ascii="Consolas" w:hAnsi="Consolas"/>
              <w:color w:val="000000"/>
            </w:rPr>
          </w:rPrChange>
        </w:rPr>
      </w:pPr>
      <w:ins w:id="16373" w:author="Manuel Hergenröder" w:date="2020-07-16T16:25:00Z">
        <w:r w:rsidRPr="00625FEA">
          <w:rPr>
            <w:rFonts w:ascii="Consolas" w:hAnsi="Consolas"/>
            <w:color w:val="000000"/>
            <w:sz w:val="18"/>
            <w:szCs w:val="18"/>
            <w:lang w:val="en-US"/>
            <w:rPrChange w:id="16374" w:author="Manuel Hergenröder" w:date="2020-07-16T16:26:00Z">
              <w:rPr>
                <w:rFonts w:ascii="Consolas" w:hAnsi="Consolas"/>
                <w:color w:val="000000"/>
              </w:rPr>
            </w:rPrChange>
          </w:rPr>
          <w:t>    </w:t>
        </w:r>
        <w:r w:rsidRPr="00625FEA">
          <w:rPr>
            <w:rFonts w:ascii="Consolas" w:hAnsi="Consolas"/>
            <w:color w:val="0000FF"/>
            <w:sz w:val="18"/>
            <w:szCs w:val="18"/>
            <w:lang w:val="en-US"/>
            <w:rPrChange w:id="16375"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6376" w:author="Manuel Hergenröder" w:date="2020-07-16T16:26:00Z">
              <w:rPr>
                <w:rFonts w:ascii="Consolas" w:hAnsi="Consolas"/>
                <w:color w:val="000000"/>
              </w:rPr>
            </w:rPrChange>
          </w:rPr>
          <w:t> </w:t>
        </w:r>
        <w:r w:rsidRPr="00625FEA">
          <w:rPr>
            <w:rFonts w:ascii="Consolas" w:hAnsi="Consolas"/>
            <w:color w:val="0000FF"/>
            <w:sz w:val="18"/>
            <w:szCs w:val="18"/>
            <w:lang w:val="en-US"/>
            <w:rPrChange w:id="16377" w:author="Manuel Hergenröder" w:date="2020-07-16T16:26:00Z">
              <w:rPr>
                <w:rFonts w:ascii="Consolas" w:hAnsi="Consolas"/>
                <w:color w:val="0000FF"/>
              </w:rPr>
            </w:rPrChange>
          </w:rPr>
          <w:t>bool</w:t>
        </w:r>
        <w:r w:rsidRPr="00625FEA">
          <w:rPr>
            <w:rFonts w:ascii="Consolas" w:hAnsi="Consolas"/>
            <w:color w:val="000000"/>
            <w:sz w:val="18"/>
            <w:szCs w:val="18"/>
            <w:lang w:val="en-US"/>
            <w:rPrChange w:id="16378" w:author="Manuel Hergenröder" w:date="2020-07-16T16:26:00Z">
              <w:rPr>
                <w:rFonts w:ascii="Consolas" w:hAnsi="Consolas"/>
                <w:color w:val="000000"/>
              </w:rPr>
            </w:rPrChange>
          </w:rPr>
          <w:t> TriggerDown { </w:t>
        </w:r>
        <w:r w:rsidRPr="00625FEA">
          <w:rPr>
            <w:rFonts w:ascii="Consolas" w:hAnsi="Consolas"/>
            <w:color w:val="0000FF"/>
            <w:sz w:val="18"/>
            <w:szCs w:val="18"/>
            <w:lang w:val="en-US"/>
            <w:rPrChange w:id="16379" w:author="Manuel Hergenröder" w:date="2020-07-16T16:26:00Z">
              <w:rPr>
                <w:rFonts w:ascii="Consolas" w:hAnsi="Consolas"/>
                <w:color w:val="0000FF"/>
              </w:rPr>
            </w:rPrChange>
          </w:rPr>
          <w:t>get</w:t>
        </w:r>
        <w:r w:rsidRPr="00625FEA">
          <w:rPr>
            <w:rFonts w:ascii="Consolas" w:hAnsi="Consolas"/>
            <w:color w:val="000000"/>
            <w:sz w:val="18"/>
            <w:szCs w:val="18"/>
            <w:lang w:val="en-US"/>
            <w:rPrChange w:id="16380" w:author="Manuel Hergenröder" w:date="2020-07-16T16:26:00Z">
              <w:rPr>
                <w:rFonts w:ascii="Consolas" w:hAnsi="Consolas"/>
                <w:color w:val="000000"/>
              </w:rPr>
            </w:rPrChange>
          </w:rPr>
          <w:t> =&gt; triggerDown; </w:t>
        </w:r>
        <w:r w:rsidRPr="00625FEA">
          <w:rPr>
            <w:rFonts w:ascii="Consolas" w:hAnsi="Consolas"/>
            <w:color w:val="0000FF"/>
            <w:sz w:val="18"/>
            <w:szCs w:val="18"/>
            <w:lang w:val="en-US"/>
            <w:rPrChange w:id="16381" w:author="Manuel Hergenröder" w:date="2020-07-16T16:26:00Z">
              <w:rPr>
                <w:rFonts w:ascii="Consolas" w:hAnsi="Consolas"/>
                <w:color w:val="0000FF"/>
              </w:rPr>
            </w:rPrChange>
          </w:rPr>
          <w:t>set</w:t>
        </w:r>
        <w:r w:rsidRPr="00625FEA">
          <w:rPr>
            <w:rFonts w:ascii="Consolas" w:hAnsi="Consolas"/>
            <w:color w:val="000000"/>
            <w:sz w:val="18"/>
            <w:szCs w:val="18"/>
            <w:lang w:val="en-US"/>
            <w:rPrChange w:id="16382" w:author="Manuel Hergenröder" w:date="2020-07-16T16:26:00Z">
              <w:rPr>
                <w:rFonts w:ascii="Consolas" w:hAnsi="Consolas"/>
                <w:color w:val="000000"/>
              </w:rPr>
            </w:rPrChange>
          </w:rPr>
          <w:t> =&gt; triggerDown = </w:t>
        </w:r>
        <w:r w:rsidRPr="00625FEA">
          <w:rPr>
            <w:rFonts w:ascii="Consolas" w:hAnsi="Consolas"/>
            <w:color w:val="0000FF"/>
            <w:sz w:val="18"/>
            <w:szCs w:val="18"/>
            <w:lang w:val="en-US"/>
            <w:rPrChange w:id="16383" w:author="Manuel Hergenröder" w:date="2020-07-16T16:26:00Z">
              <w:rPr>
                <w:rFonts w:ascii="Consolas" w:hAnsi="Consolas"/>
                <w:color w:val="0000FF"/>
              </w:rPr>
            </w:rPrChange>
          </w:rPr>
          <w:t>value</w:t>
        </w:r>
        <w:r w:rsidRPr="00625FEA">
          <w:rPr>
            <w:rFonts w:ascii="Consolas" w:hAnsi="Consolas"/>
            <w:color w:val="000000"/>
            <w:sz w:val="18"/>
            <w:szCs w:val="18"/>
            <w:lang w:val="en-US"/>
            <w:rPrChange w:id="16384" w:author="Manuel Hergenröder" w:date="2020-07-16T16:26:00Z">
              <w:rPr>
                <w:rFonts w:ascii="Consolas" w:hAnsi="Consolas"/>
                <w:color w:val="000000"/>
              </w:rPr>
            </w:rPrChange>
          </w:rPr>
          <w:t>; }</w:t>
        </w:r>
      </w:ins>
    </w:p>
    <w:p w14:paraId="614CE2CB" w14:textId="77777777" w:rsidR="008F67FA" w:rsidRPr="00625FEA" w:rsidRDefault="008F67FA" w:rsidP="008F67FA">
      <w:pPr>
        <w:pStyle w:val="HTMLPreformatted"/>
        <w:shd w:val="clear" w:color="auto" w:fill="FFFFFF"/>
        <w:rPr>
          <w:ins w:id="16385" w:author="Manuel Hergenröder" w:date="2020-07-16T16:25:00Z"/>
          <w:rFonts w:ascii="Consolas" w:hAnsi="Consolas"/>
          <w:color w:val="000000"/>
          <w:sz w:val="18"/>
          <w:szCs w:val="18"/>
          <w:lang w:val="en-US"/>
          <w:rPrChange w:id="16386" w:author="Manuel Hergenröder" w:date="2020-07-16T16:26:00Z">
            <w:rPr>
              <w:ins w:id="16387" w:author="Manuel Hergenröder" w:date="2020-07-16T16:25:00Z"/>
              <w:rFonts w:ascii="Consolas" w:hAnsi="Consolas"/>
              <w:color w:val="000000"/>
            </w:rPr>
          </w:rPrChange>
        </w:rPr>
      </w:pPr>
      <w:ins w:id="16388" w:author="Manuel Hergenröder" w:date="2020-07-16T16:25:00Z">
        <w:r w:rsidRPr="00625FEA">
          <w:rPr>
            <w:rFonts w:ascii="Consolas" w:hAnsi="Consolas"/>
            <w:color w:val="000000"/>
            <w:sz w:val="18"/>
            <w:szCs w:val="18"/>
            <w:lang w:val="en-US"/>
            <w:rPrChange w:id="16389" w:author="Manuel Hergenröder" w:date="2020-07-16T16:26:00Z">
              <w:rPr>
                <w:rFonts w:ascii="Consolas" w:hAnsi="Consolas"/>
                <w:color w:val="000000"/>
              </w:rPr>
            </w:rPrChange>
          </w:rPr>
          <w:t>    </w:t>
        </w:r>
      </w:ins>
    </w:p>
    <w:p w14:paraId="5DA568E0" w14:textId="77777777" w:rsidR="008F67FA" w:rsidRPr="00625FEA" w:rsidRDefault="008F67FA" w:rsidP="008F67FA">
      <w:pPr>
        <w:pStyle w:val="HTMLPreformatted"/>
        <w:shd w:val="clear" w:color="auto" w:fill="FFFFFF"/>
        <w:rPr>
          <w:ins w:id="16390" w:author="Manuel Hergenröder" w:date="2020-07-16T16:25:00Z"/>
          <w:rFonts w:ascii="Consolas" w:hAnsi="Consolas"/>
          <w:color w:val="000000"/>
          <w:sz w:val="18"/>
          <w:szCs w:val="18"/>
          <w:lang w:val="en-US"/>
          <w:rPrChange w:id="16391" w:author="Manuel Hergenröder" w:date="2020-07-16T16:26:00Z">
            <w:rPr>
              <w:ins w:id="16392" w:author="Manuel Hergenröder" w:date="2020-07-16T16:25:00Z"/>
              <w:rFonts w:ascii="Consolas" w:hAnsi="Consolas"/>
              <w:color w:val="000000"/>
            </w:rPr>
          </w:rPrChange>
        </w:rPr>
      </w:pPr>
      <w:ins w:id="16393" w:author="Manuel Hergenröder" w:date="2020-07-16T16:25:00Z">
        <w:r w:rsidRPr="00625FEA">
          <w:rPr>
            <w:rFonts w:ascii="Consolas" w:hAnsi="Consolas"/>
            <w:color w:val="000000"/>
            <w:sz w:val="18"/>
            <w:szCs w:val="18"/>
            <w:lang w:val="en-US"/>
            <w:rPrChange w:id="16394" w:author="Manuel Hergenröder" w:date="2020-07-16T16:26:00Z">
              <w:rPr>
                <w:rFonts w:ascii="Consolas" w:hAnsi="Consolas"/>
                <w:color w:val="000000"/>
              </w:rPr>
            </w:rPrChange>
          </w:rPr>
          <w:t>    </w:t>
        </w:r>
        <w:r w:rsidRPr="00625FEA">
          <w:rPr>
            <w:rFonts w:ascii="Consolas" w:hAnsi="Consolas"/>
            <w:color w:val="0000FF"/>
            <w:sz w:val="18"/>
            <w:szCs w:val="18"/>
            <w:lang w:val="en-US"/>
            <w:rPrChange w:id="16395"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6396" w:author="Manuel Hergenröder" w:date="2020-07-16T16:26:00Z">
              <w:rPr>
                <w:rFonts w:ascii="Consolas" w:hAnsi="Consolas"/>
                <w:color w:val="000000"/>
              </w:rPr>
            </w:rPrChange>
          </w:rPr>
          <w:t> </w:t>
        </w:r>
        <w:r w:rsidRPr="00625FEA">
          <w:rPr>
            <w:rFonts w:ascii="Consolas" w:hAnsi="Consolas"/>
            <w:color w:val="2B91AF"/>
            <w:sz w:val="18"/>
            <w:szCs w:val="18"/>
            <w:lang w:val="en-US"/>
            <w:rPrChange w:id="16397" w:author="Manuel Hergenröder" w:date="2020-07-16T16:26:00Z">
              <w:rPr>
                <w:rFonts w:ascii="Consolas" w:hAnsi="Consolas"/>
                <w:color w:val="2B91AF"/>
              </w:rPr>
            </w:rPrChange>
          </w:rPr>
          <w:t>SpectrumDeformer</w:t>
        </w:r>
        <w:r w:rsidRPr="00625FEA">
          <w:rPr>
            <w:rFonts w:ascii="Consolas" w:hAnsi="Consolas"/>
            <w:color w:val="000000"/>
            <w:sz w:val="18"/>
            <w:szCs w:val="18"/>
            <w:lang w:val="en-US"/>
            <w:rPrChange w:id="16398" w:author="Manuel Hergenröder" w:date="2020-07-16T16:26:00Z">
              <w:rPr>
                <w:rFonts w:ascii="Consolas" w:hAnsi="Consolas"/>
                <w:color w:val="000000"/>
              </w:rPr>
            </w:rPrChange>
          </w:rPr>
          <w:t> deformer;</w:t>
        </w:r>
      </w:ins>
    </w:p>
    <w:p w14:paraId="2DB53F21" w14:textId="77777777" w:rsidR="008F67FA" w:rsidRPr="00625FEA" w:rsidRDefault="008F67FA" w:rsidP="008F67FA">
      <w:pPr>
        <w:pStyle w:val="HTMLPreformatted"/>
        <w:shd w:val="clear" w:color="auto" w:fill="FFFFFF"/>
        <w:rPr>
          <w:ins w:id="16399" w:author="Manuel Hergenröder" w:date="2020-07-16T16:25:00Z"/>
          <w:rFonts w:ascii="Consolas" w:hAnsi="Consolas"/>
          <w:color w:val="000000"/>
          <w:sz w:val="18"/>
          <w:szCs w:val="18"/>
          <w:lang w:val="en-US"/>
          <w:rPrChange w:id="16400" w:author="Manuel Hergenröder" w:date="2020-07-16T16:26:00Z">
            <w:rPr>
              <w:ins w:id="16401" w:author="Manuel Hergenröder" w:date="2020-07-16T16:25:00Z"/>
              <w:rFonts w:ascii="Consolas" w:hAnsi="Consolas"/>
              <w:color w:val="000000"/>
            </w:rPr>
          </w:rPrChange>
        </w:rPr>
      </w:pPr>
      <w:ins w:id="16402" w:author="Manuel Hergenröder" w:date="2020-07-16T16:25:00Z">
        <w:r w:rsidRPr="00625FEA">
          <w:rPr>
            <w:rFonts w:ascii="Consolas" w:hAnsi="Consolas"/>
            <w:color w:val="000000"/>
            <w:sz w:val="18"/>
            <w:szCs w:val="18"/>
            <w:lang w:val="en-US"/>
            <w:rPrChange w:id="16403" w:author="Manuel Hergenröder" w:date="2020-07-16T16:26:00Z">
              <w:rPr>
                <w:rFonts w:ascii="Consolas" w:hAnsi="Consolas"/>
                <w:color w:val="000000"/>
              </w:rPr>
            </w:rPrChange>
          </w:rPr>
          <w:t>    </w:t>
        </w:r>
        <w:r w:rsidRPr="00625FEA">
          <w:rPr>
            <w:rFonts w:ascii="Consolas" w:hAnsi="Consolas"/>
            <w:color w:val="0000FF"/>
            <w:sz w:val="18"/>
            <w:szCs w:val="18"/>
            <w:lang w:val="en-US"/>
            <w:rPrChange w:id="16404"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6405" w:author="Manuel Hergenröder" w:date="2020-07-16T16:26:00Z">
              <w:rPr>
                <w:rFonts w:ascii="Consolas" w:hAnsi="Consolas"/>
                <w:color w:val="000000"/>
              </w:rPr>
            </w:rPrChange>
          </w:rPr>
          <w:t> </w:t>
        </w:r>
        <w:r w:rsidRPr="00625FEA">
          <w:rPr>
            <w:rFonts w:ascii="Consolas" w:hAnsi="Consolas"/>
            <w:color w:val="2B91AF"/>
            <w:sz w:val="18"/>
            <w:szCs w:val="18"/>
            <w:lang w:val="en-US"/>
            <w:rPrChange w:id="16406" w:author="Manuel Hergenröder" w:date="2020-07-16T16:26:00Z">
              <w:rPr>
                <w:rFonts w:ascii="Consolas" w:hAnsi="Consolas"/>
                <w:color w:val="2B91AF"/>
              </w:rPr>
            </w:rPrChange>
          </w:rPr>
          <w:t>SpectrumHelper</w:t>
        </w:r>
        <w:r w:rsidRPr="00625FEA">
          <w:rPr>
            <w:rFonts w:ascii="Consolas" w:hAnsi="Consolas"/>
            <w:color w:val="000000"/>
            <w:sz w:val="18"/>
            <w:szCs w:val="18"/>
            <w:lang w:val="en-US"/>
            <w:rPrChange w:id="16407" w:author="Manuel Hergenröder" w:date="2020-07-16T16:26:00Z">
              <w:rPr>
                <w:rFonts w:ascii="Consolas" w:hAnsi="Consolas"/>
                <w:color w:val="000000"/>
              </w:rPr>
            </w:rPrChange>
          </w:rPr>
          <w:t> helper;</w:t>
        </w:r>
      </w:ins>
    </w:p>
    <w:p w14:paraId="1D43A218" w14:textId="77777777" w:rsidR="008F67FA" w:rsidRPr="00625FEA" w:rsidRDefault="008F67FA" w:rsidP="008F67FA">
      <w:pPr>
        <w:pStyle w:val="HTMLPreformatted"/>
        <w:shd w:val="clear" w:color="auto" w:fill="FFFFFF"/>
        <w:rPr>
          <w:ins w:id="16408" w:author="Manuel Hergenröder" w:date="2020-07-16T16:25:00Z"/>
          <w:rFonts w:ascii="Consolas" w:hAnsi="Consolas"/>
          <w:color w:val="000000"/>
          <w:sz w:val="18"/>
          <w:szCs w:val="18"/>
          <w:lang w:val="en-US"/>
          <w:rPrChange w:id="16409" w:author="Manuel Hergenröder" w:date="2020-07-16T16:26:00Z">
            <w:rPr>
              <w:ins w:id="16410" w:author="Manuel Hergenröder" w:date="2020-07-16T16:25:00Z"/>
              <w:rFonts w:ascii="Consolas" w:hAnsi="Consolas"/>
              <w:color w:val="000000"/>
            </w:rPr>
          </w:rPrChange>
        </w:rPr>
      </w:pPr>
      <w:ins w:id="16411" w:author="Manuel Hergenröder" w:date="2020-07-16T16:25:00Z">
        <w:r w:rsidRPr="00625FEA">
          <w:rPr>
            <w:rFonts w:ascii="Consolas" w:hAnsi="Consolas"/>
            <w:color w:val="000000"/>
            <w:sz w:val="18"/>
            <w:szCs w:val="18"/>
            <w:lang w:val="en-US"/>
            <w:rPrChange w:id="16412" w:author="Manuel Hergenröder" w:date="2020-07-16T16:26:00Z">
              <w:rPr>
                <w:rFonts w:ascii="Consolas" w:hAnsi="Consolas"/>
                <w:color w:val="000000"/>
              </w:rPr>
            </w:rPrChange>
          </w:rPr>
          <w:t xml:space="preserve"> </w:t>
        </w:r>
      </w:ins>
    </w:p>
    <w:p w14:paraId="46AE22AC" w14:textId="77777777" w:rsidR="008F67FA" w:rsidRPr="00625FEA" w:rsidRDefault="008F67FA" w:rsidP="008F67FA">
      <w:pPr>
        <w:pStyle w:val="HTMLPreformatted"/>
        <w:shd w:val="clear" w:color="auto" w:fill="FFFFFF"/>
        <w:rPr>
          <w:ins w:id="16413" w:author="Manuel Hergenröder" w:date="2020-07-16T16:25:00Z"/>
          <w:rFonts w:ascii="Consolas" w:hAnsi="Consolas"/>
          <w:color w:val="000000"/>
          <w:sz w:val="18"/>
          <w:szCs w:val="18"/>
          <w:lang w:val="en-US"/>
          <w:rPrChange w:id="16414" w:author="Manuel Hergenröder" w:date="2020-07-16T16:26:00Z">
            <w:rPr>
              <w:ins w:id="16415" w:author="Manuel Hergenröder" w:date="2020-07-16T16:25:00Z"/>
              <w:rFonts w:ascii="Consolas" w:hAnsi="Consolas"/>
              <w:color w:val="000000"/>
            </w:rPr>
          </w:rPrChange>
        </w:rPr>
      </w:pPr>
      <w:ins w:id="16416" w:author="Manuel Hergenröder" w:date="2020-07-16T16:25:00Z">
        <w:r w:rsidRPr="00625FEA">
          <w:rPr>
            <w:rFonts w:ascii="Consolas" w:hAnsi="Consolas"/>
            <w:color w:val="000000"/>
            <w:sz w:val="18"/>
            <w:szCs w:val="18"/>
            <w:lang w:val="en-US"/>
            <w:rPrChange w:id="16417" w:author="Manuel Hergenröder" w:date="2020-07-16T16:26:00Z">
              <w:rPr>
                <w:rFonts w:ascii="Consolas" w:hAnsi="Consolas"/>
                <w:color w:val="000000"/>
              </w:rPr>
            </w:rPrChange>
          </w:rPr>
          <w:t>    </w:t>
        </w:r>
        <w:r w:rsidRPr="00625FEA">
          <w:rPr>
            <w:rFonts w:ascii="Consolas" w:hAnsi="Consolas"/>
            <w:color w:val="0000FF"/>
            <w:sz w:val="18"/>
            <w:szCs w:val="18"/>
            <w:lang w:val="en-US"/>
            <w:rPrChange w:id="16418"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6419" w:author="Manuel Hergenröder" w:date="2020-07-16T16:26:00Z">
              <w:rPr>
                <w:rFonts w:ascii="Consolas" w:hAnsi="Consolas"/>
                <w:color w:val="000000"/>
              </w:rPr>
            </w:rPrChange>
          </w:rPr>
          <w:t> </w:t>
        </w:r>
        <w:r w:rsidRPr="00625FEA">
          <w:rPr>
            <w:rFonts w:ascii="Consolas" w:hAnsi="Consolas"/>
            <w:color w:val="0000FF"/>
            <w:sz w:val="18"/>
            <w:szCs w:val="18"/>
            <w:lang w:val="en-US"/>
            <w:rPrChange w:id="16420" w:author="Manuel Hergenröder" w:date="2020-07-16T16:26:00Z">
              <w:rPr>
                <w:rFonts w:ascii="Consolas" w:hAnsi="Consolas"/>
                <w:color w:val="0000FF"/>
              </w:rPr>
            </w:rPrChange>
          </w:rPr>
          <w:t>void</w:t>
        </w:r>
        <w:r w:rsidRPr="00625FEA">
          <w:rPr>
            <w:rFonts w:ascii="Consolas" w:hAnsi="Consolas"/>
            <w:color w:val="000000"/>
            <w:sz w:val="18"/>
            <w:szCs w:val="18"/>
            <w:lang w:val="en-US"/>
            <w:rPrChange w:id="16421" w:author="Manuel Hergenröder" w:date="2020-07-16T16:26:00Z">
              <w:rPr>
                <w:rFonts w:ascii="Consolas" w:hAnsi="Consolas"/>
                <w:color w:val="000000"/>
              </w:rPr>
            </w:rPrChange>
          </w:rPr>
          <w:t> </w:t>
        </w:r>
        <w:r w:rsidRPr="00625FEA">
          <w:rPr>
            <w:rFonts w:ascii="Consolas" w:hAnsi="Consolas"/>
            <w:color w:val="0000FF"/>
            <w:sz w:val="18"/>
            <w:szCs w:val="18"/>
            <w:lang w:val="en-US"/>
            <w:rPrChange w:id="16422" w:author="Manuel Hergenröder" w:date="2020-07-16T16:26:00Z">
              <w:rPr>
                <w:rFonts w:ascii="Consolas" w:hAnsi="Consolas"/>
                <w:color w:val="0000FF"/>
              </w:rPr>
            </w:rPrChange>
          </w:rPr>
          <w:t>Awake</w:t>
        </w:r>
        <w:r w:rsidRPr="00625FEA">
          <w:rPr>
            <w:rFonts w:ascii="Consolas" w:hAnsi="Consolas"/>
            <w:color w:val="000000"/>
            <w:sz w:val="18"/>
            <w:szCs w:val="18"/>
            <w:lang w:val="en-US"/>
            <w:rPrChange w:id="16423" w:author="Manuel Hergenröder" w:date="2020-07-16T16:26:00Z">
              <w:rPr>
                <w:rFonts w:ascii="Consolas" w:hAnsi="Consolas"/>
                <w:color w:val="000000"/>
              </w:rPr>
            </w:rPrChange>
          </w:rPr>
          <w:t>()</w:t>
        </w:r>
      </w:ins>
    </w:p>
    <w:p w14:paraId="217503EB" w14:textId="77777777" w:rsidR="008F67FA" w:rsidRPr="00625FEA" w:rsidRDefault="008F67FA" w:rsidP="008F67FA">
      <w:pPr>
        <w:pStyle w:val="HTMLPreformatted"/>
        <w:shd w:val="clear" w:color="auto" w:fill="FFFFFF"/>
        <w:rPr>
          <w:ins w:id="16424" w:author="Manuel Hergenröder" w:date="2020-07-16T16:25:00Z"/>
          <w:rFonts w:ascii="Consolas" w:hAnsi="Consolas"/>
          <w:color w:val="000000"/>
          <w:sz w:val="18"/>
          <w:szCs w:val="18"/>
          <w:lang w:val="en-US"/>
          <w:rPrChange w:id="16425" w:author="Manuel Hergenröder" w:date="2020-07-16T16:26:00Z">
            <w:rPr>
              <w:ins w:id="16426" w:author="Manuel Hergenröder" w:date="2020-07-16T16:25:00Z"/>
              <w:rFonts w:ascii="Consolas" w:hAnsi="Consolas"/>
              <w:color w:val="000000"/>
            </w:rPr>
          </w:rPrChange>
        </w:rPr>
      </w:pPr>
      <w:ins w:id="16427" w:author="Manuel Hergenröder" w:date="2020-07-16T16:25:00Z">
        <w:r w:rsidRPr="00625FEA">
          <w:rPr>
            <w:rFonts w:ascii="Consolas" w:hAnsi="Consolas"/>
            <w:color w:val="000000"/>
            <w:sz w:val="18"/>
            <w:szCs w:val="18"/>
            <w:lang w:val="en-US"/>
            <w:rPrChange w:id="16428" w:author="Manuel Hergenröder" w:date="2020-07-16T16:26:00Z">
              <w:rPr>
                <w:rFonts w:ascii="Consolas" w:hAnsi="Consolas"/>
                <w:color w:val="000000"/>
              </w:rPr>
            </w:rPrChange>
          </w:rPr>
          <w:t>    {</w:t>
        </w:r>
      </w:ins>
    </w:p>
    <w:p w14:paraId="21240346" w14:textId="77777777" w:rsidR="008F67FA" w:rsidRPr="00625FEA" w:rsidRDefault="008F67FA" w:rsidP="008F67FA">
      <w:pPr>
        <w:pStyle w:val="HTMLPreformatted"/>
        <w:shd w:val="clear" w:color="auto" w:fill="FFFFFF"/>
        <w:rPr>
          <w:ins w:id="16429" w:author="Manuel Hergenröder" w:date="2020-07-16T16:25:00Z"/>
          <w:rFonts w:ascii="Consolas" w:hAnsi="Consolas"/>
          <w:color w:val="000000"/>
          <w:sz w:val="18"/>
          <w:szCs w:val="18"/>
          <w:lang w:val="en-US"/>
          <w:rPrChange w:id="16430" w:author="Manuel Hergenröder" w:date="2020-07-16T16:26:00Z">
            <w:rPr>
              <w:ins w:id="16431" w:author="Manuel Hergenröder" w:date="2020-07-16T16:25:00Z"/>
              <w:rFonts w:ascii="Consolas" w:hAnsi="Consolas"/>
              <w:color w:val="000000"/>
            </w:rPr>
          </w:rPrChange>
        </w:rPr>
      </w:pPr>
      <w:ins w:id="16432" w:author="Manuel Hergenröder" w:date="2020-07-16T16:25:00Z">
        <w:r w:rsidRPr="00625FEA">
          <w:rPr>
            <w:rFonts w:ascii="Consolas" w:hAnsi="Consolas"/>
            <w:color w:val="000000"/>
            <w:sz w:val="18"/>
            <w:szCs w:val="18"/>
            <w:lang w:val="en-US"/>
            <w:rPrChange w:id="16433" w:author="Manuel Hergenröder" w:date="2020-07-16T16:26:00Z">
              <w:rPr>
                <w:rFonts w:ascii="Consolas" w:hAnsi="Consolas"/>
                <w:color w:val="000000"/>
              </w:rPr>
            </w:rPrChange>
          </w:rPr>
          <w:t>        </w:t>
        </w:r>
        <w:r w:rsidRPr="00625FEA">
          <w:rPr>
            <w:rFonts w:ascii="Consolas" w:hAnsi="Consolas"/>
            <w:color w:val="0000FF"/>
            <w:sz w:val="18"/>
            <w:szCs w:val="18"/>
            <w:lang w:val="en-US"/>
            <w:rPrChange w:id="1643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435" w:author="Manuel Hergenröder" w:date="2020-07-16T16:26:00Z">
              <w:rPr>
                <w:rFonts w:ascii="Consolas" w:hAnsi="Consolas"/>
                <w:color w:val="000000"/>
              </w:rPr>
            </w:rPrChange>
          </w:rPr>
          <w:t>.lr = </w:t>
        </w:r>
        <w:r w:rsidRPr="00625FEA">
          <w:rPr>
            <w:rFonts w:ascii="Consolas" w:hAnsi="Consolas"/>
            <w:color w:val="74531F"/>
            <w:sz w:val="18"/>
            <w:szCs w:val="18"/>
            <w:lang w:val="en-US"/>
            <w:rPrChange w:id="16436"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16437" w:author="Manuel Hergenröder" w:date="2020-07-16T16:26:00Z">
              <w:rPr>
                <w:rFonts w:ascii="Consolas" w:hAnsi="Consolas"/>
                <w:color w:val="000000"/>
              </w:rPr>
            </w:rPrChange>
          </w:rPr>
          <w:t>&lt;</w:t>
        </w:r>
        <w:r w:rsidRPr="00625FEA">
          <w:rPr>
            <w:rFonts w:ascii="Consolas" w:hAnsi="Consolas"/>
            <w:color w:val="2B91AF"/>
            <w:sz w:val="18"/>
            <w:szCs w:val="18"/>
            <w:lang w:val="en-US"/>
            <w:rPrChange w:id="16438" w:author="Manuel Hergenröder" w:date="2020-07-16T16:26:00Z">
              <w:rPr>
                <w:rFonts w:ascii="Consolas" w:hAnsi="Consolas"/>
                <w:color w:val="2B91AF"/>
              </w:rPr>
            </w:rPrChange>
          </w:rPr>
          <w:t>LineRenderer</w:t>
        </w:r>
        <w:r w:rsidRPr="00625FEA">
          <w:rPr>
            <w:rFonts w:ascii="Consolas" w:hAnsi="Consolas"/>
            <w:color w:val="000000"/>
            <w:sz w:val="18"/>
            <w:szCs w:val="18"/>
            <w:lang w:val="en-US"/>
            <w:rPrChange w:id="16439" w:author="Manuel Hergenröder" w:date="2020-07-16T16:26:00Z">
              <w:rPr>
                <w:rFonts w:ascii="Consolas" w:hAnsi="Consolas"/>
                <w:color w:val="000000"/>
              </w:rPr>
            </w:rPrChange>
          </w:rPr>
          <w:t>&gt;();</w:t>
        </w:r>
      </w:ins>
    </w:p>
    <w:p w14:paraId="7D9E510B" w14:textId="77777777" w:rsidR="008F67FA" w:rsidRPr="00625FEA" w:rsidRDefault="008F67FA" w:rsidP="008F67FA">
      <w:pPr>
        <w:pStyle w:val="HTMLPreformatted"/>
        <w:shd w:val="clear" w:color="auto" w:fill="FFFFFF"/>
        <w:rPr>
          <w:ins w:id="16440" w:author="Manuel Hergenröder" w:date="2020-07-16T16:25:00Z"/>
          <w:rFonts w:ascii="Consolas" w:hAnsi="Consolas"/>
          <w:color w:val="000000"/>
          <w:sz w:val="18"/>
          <w:szCs w:val="18"/>
          <w:lang w:val="en-US"/>
          <w:rPrChange w:id="16441" w:author="Manuel Hergenröder" w:date="2020-07-16T16:26:00Z">
            <w:rPr>
              <w:ins w:id="16442" w:author="Manuel Hergenröder" w:date="2020-07-16T16:25:00Z"/>
              <w:rFonts w:ascii="Consolas" w:hAnsi="Consolas"/>
              <w:color w:val="000000"/>
            </w:rPr>
          </w:rPrChange>
        </w:rPr>
      </w:pPr>
      <w:ins w:id="16443" w:author="Manuel Hergenröder" w:date="2020-07-16T16:25:00Z">
        <w:r w:rsidRPr="00625FEA">
          <w:rPr>
            <w:rFonts w:ascii="Consolas" w:hAnsi="Consolas"/>
            <w:color w:val="000000"/>
            <w:sz w:val="18"/>
            <w:szCs w:val="18"/>
            <w:lang w:val="en-US"/>
            <w:rPrChange w:id="16444" w:author="Manuel Hergenröder" w:date="2020-07-16T16:26:00Z">
              <w:rPr>
                <w:rFonts w:ascii="Consolas" w:hAnsi="Consolas"/>
                <w:color w:val="000000"/>
              </w:rPr>
            </w:rPrChange>
          </w:rPr>
          <w:t>        </w:t>
        </w:r>
        <w:r w:rsidRPr="00625FEA">
          <w:rPr>
            <w:rFonts w:ascii="Consolas" w:hAnsi="Consolas"/>
            <w:color w:val="0000FF"/>
            <w:sz w:val="18"/>
            <w:szCs w:val="18"/>
            <w:lang w:val="en-US"/>
            <w:rPrChange w:id="1644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446" w:author="Manuel Hergenröder" w:date="2020-07-16T16:26:00Z">
              <w:rPr>
                <w:rFonts w:ascii="Consolas" w:hAnsi="Consolas"/>
                <w:color w:val="000000"/>
              </w:rPr>
            </w:rPrChange>
          </w:rPr>
          <w:t>.helper = </w:t>
        </w:r>
        <w:r w:rsidRPr="00625FEA">
          <w:rPr>
            <w:rFonts w:ascii="Consolas" w:hAnsi="Consolas"/>
            <w:color w:val="2B91AF"/>
            <w:sz w:val="18"/>
            <w:szCs w:val="18"/>
            <w:lang w:val="en-US"/>
            <w:rPrChange w:id="16447"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16448" w:author="Manuel Hergenröder" w:date="2020-07-16T16:26:00Z">
              <w:rPr>
                <w:rFonts w:ascii="Consolas" w:hAnsi="Consolas"/>
                <w:color w:val="000000"/>
              </w:rPr>
            </w:rPrChange>
          </w:rPr>
          <w:t>.</w:t>
        </w:r>
        <w:r w:rsidRPr="00625FEA">
          <w:rPr>
            <w:rFonts w:ascii="Consolas" w:hAnsi="Consolas"/>
            <w:color w:val="74531F"/>
            <w:sz w:val="18"/>
            <w:szCs w:val="18"/>
            <w:lang w:val="en-US"/>
            <w:rPrChange w:id="16449" w:author="Manuel Hergenröder" w:date="2020-07-16T16:26:00Z">
              <w:rPr>
                <w:rFonts w:ascii="Consolas" w:hAnsi="Consolas"/>
                <w:color w:val="74531F"/>
              </w:rPr>
            </w:rPrChange>
          </w:rPr>
          <w:t>Find</w:t>
        </w:r>
        <w:r w:rsidRPr="00625FEA">
          <w:rPr>
            <w:rFonts w:ascii="Consolas" w:hAnsi="Consolas"/>
            <w:color w:val="000000"/>
            <w:sz w:val="18"/>
            <w:szCs w:val="18"/>
            <w:lang w:val="en-US"/>
            <w:rPrChange w:id="16450" w:author="Manuel Hergenröder" w:date="2020-07-16T16:26:00Z">
              <w:rPr>
                <w:rFonts w:ascii="Consolas" w:hAnsi="Consolas"/>
                <w:color w:val="000000"/>
              </w:rPr>
            </w:rPrChange>
          </w:rPr>
          <w:t>(</w:t>
        </w:r>
        <w:r w:rsidRPr="00625FEA">
          <w:rPr>
            <w:rFonts w:ascii="Consolas" w:hAnsi="Consolas"/>
            <w:color w:val="A31515"/>
            <w:sz w:val="18"/>
            <w:szCs w:val="18"/>
            <w:lang w:val="en-US"/>
            <w:rPrChange w:id="16451" w:author="Manuel Hergenröder" w:date="2020-07-16T16:26:00Z">
              <w:rPr>
                <w:rFonts w:ascii="Consolas" w:hAnsi="Consolas"/>
                <w:color w:val="A31515"/>
              </w:rPr>
            </w:rPrChange>
          </w:rPr>
          <w:t>"Spectrum"</w:t>
        </w:r>
        <w:r w:rsidRPr="00625FEA">
          <w:rPr>
            <w:rFonts w:ascii="Consolas" w:hAnsi="Consolas"/>
            <w:color w:val="000000"/>
            <w:sz w:val="18"/>
            <w:szCs w:val="18"/>
            <w:lang w:val="en-US"/>
            <w:rPrChange w:id="16452" w:author="Manuel Hergenröder" w:date="2020-07-16T16:26:00Z">
              <w:rPr>
                <w:rFonts w:ascii="Consolas" w:hAnsi="Consolas"/>
                <w:color w:val="000000"/>
              </w:rPr>
            </w:rPrChange>
          </w:rPr>
          <w:t>).</w:t>
        </w:r>
        <w:r w:rsidRPr="00625FEA">
          <w:rPr>
            <w:rFonts w:ascii="Consolas" w:hAnsi="Consolas"/>
            <w:color w:val="74531F"/>
            <w:sz w:val="18"/>
            <w:szCs w:val="18"/>
            <w:lang w:val="en-US"/>
            <w:rPrChange w:id="16453"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16454" w:author="Manuel Hergenröder" w:date="2020-07-16T16:26:00Z">
              <w:rPr>
                <w:rFonts w:ascii="Consolas" w:hAnsi="Consolas"/>
                <w:color w:val="000000"/>
              </w:rPr>
            </w:rPrChange>
          </w:rPr>
          <w:t>&lt;</w:t>
        </w:r>
        <w:r w:rsidRPr="00625FEA">
          <w:rPr>
            <w:rFonts w:ascii="Consolas" w:hAnsi="Consolas"/>
            <w:color w:val="2B91AF"/>
            <w:sz w:val="18"/>
            <w:szCs w:val="18"/>
            <w:lang w:val="en-US"/>
            <w:rPrChange w:id="16455" w:author="Manuel Hergenröder" w:date="2020-07-16T16:26:00Z">
              <w:rPr>
                <w:rFonts w:ascii="Consolas" w:hAnsi="Consolas"/>
                <w:color w:val="2B91AF"/>
              </w:rPr>
            </w:rPrChange>
          </w:rPr>
          <w:t>SpectrumHelper</w:t>
        </w:r>
        <w:r w:rsidRPr="00625FEA">
          <w:rPr>
            <w:rFonts w:ascii="Consolas" w:hAnsi="Consolas"/>
            <w:color w:val="000000"/>
            <w:sz w:val="18"/>
            <w:szCs w:val="18"/>
            <w:lang w:val="en-US"/>
            <w:rPrChange w:id="16456" w:author="Manuel Hergenröder" w:date="2020-07-16T16:26:00Z">
              <w:rPr>
                <w:rFonts w:ascii="Consolas" w:hAnsi="Consolas"/>
                <w:color w:val="000000"/>
              </w:rPr>
            </w:rPrChange>
          </w:rPr>
          <w:t>&gt;();</w:t>
        </w:r>
      </w:ins>
    </w:p>
    <w:p w14:paraId="3D98112D" w14:textId="77777777" w:rsidR="008F67FA" w:rsidRPr="00625FEA" w:rsidRDefault="008F67FA" w:rsidP="008F67FA">
      <w:pPr>
        <w:pStyle w:val="HTMLPreformatted"/>
        <w:shd w:val="clear" w:color="auto" w:fill="FFFFFF"/>
        <w:rPr>
          <w:ins w:id="16457" w:author="Manuel Hergenröder" w:date="2020-07-16T16:25:00Z"/>
          <w:rFonts w:ascii="Consolas" w:hAnsi="Consolas"/>
          <w:color w:val="000000"/>
          <w:sz w:val="18"/>
          <w:szCs w:val="18"/>
          <w:lang w:val="en-US"/>
          <w:rPrChange w:id="16458" w:author="Manuel Hergenröder" w:date="2020-07-16T16:26:00Z">
            <w:rPr>
              <w:ins w:id="16459" w:author="Manuel Hergenröder" w:date="2020-07-16T16:25:00Z"/>
              <w:rFonts w:ascii="Consolas" w:hAnsi="Consolas"/>
              <w:color w:val="000000"/>
            </w:rPr>
          </w:rPrChange>
        </w:rPr>
      </w:pPr>
      <w:ins w:id="16460" w:author="Manuel Hergenröder" w:date="2020-07-16T16:25:00Z">
        <w:r w:rsidRPr="00625FEA">
          <w:rPr>
            <w:rFonts w:ascii="Consolas" w:hAnsi="Consolas"/>
            <w:color w:val="000000"/>
            <w:sz w:val="18"/>
            <w:szCs w:val="18"/>
            <w:lang w:val="en-US"/>
            <w:rPrChange w:id="16461" w:author="Manuel Hergenröder" w:date="2020-07-16T16:26:00Z">
              <w:rPr>
                <w:rFonts w:ascii="Consolas" w:hAnsi="Consolas"/>
                <w:color w:val="000000"/>
              </w:rPr>
            </w:rPrChange>
          </w:rPr>
          <w:t xml:space="preserve"> </w:t>
        </w:r>
      </w:ins>
    </w:p>
    <w:p w14:paraId="0DD7C0B2" w14:textId="77777777" w:rsidR="008F67FA" w:rsidRPr="00625FEA" w:rsidRDefault="008F67FA" w:rsidP="008F67FA">
      <w:pPr>
        <w:pStyle w:val="HTMLPreformatted"/>
        <w:shd w:val="clear" w:color="auto" w:fill="FFFFFF"/>
        <w:rPr>
          <w:ins w:id="16462" w:author="Manuel Hergenröder" w:date="2020-07-16T16:25:00Z"/>
          <w:rFonts w:ascii="Consolas" w:hAnsi="Consolas"/>
          <w:color w:val="000000"/>
          <w:sz w:val="18"/>
          <w:szCs w:val="18"/>
          <w:lang w:val="en-US"/>
          <w:rPrChange w:id="16463" w:author="Manuel Hergenröder" w:date="2020-07-16T16:26:00Z">
            <w:rPr>
              <w:ins w:id="16464" w:author="Manuel Hergenröder" w:date="2020-07-16T16:25:00Z"/>
              <w:rFonts w:ascii="Consolas" w:hAnsi="Consolas"/>
              <w:color w:val="000000"/>
            </w:rPr>
          </w:rPrChange>
        </w:rPr>
      </w:pPr>
      <w:ins w:id="16465" w:author="Manuel Hergenröder" w:date="2020-07-16T16:25:00Z">
        <w:r w:rsidRPr="00625FEA">
          <w:rPr>
            <w:rFonts w:ascii="Consolas" w:hAnsi="Consolas"/>
            <w:color w:val="000000"/>
            <w:sz w:val="18"/>
            <w:szCs w:val="18"/>
            <w:lang w:val="en-US"/>
            <w:rPrChange w:id="16466" w:author="Manuel Hergenröder" w:date="2020-07-16T16:26:00Z">
              <w:rPr>
                <w:rFonts w:ascii="Consolas" w:hAnsi="Consolas"/>
                <w:color w:val="000000"/>
              </w:rPr>
            </w:rPrChange>
          </w:rPr>
          <w:t>        </w:t>
        </w:r>
        <w:r w:rsidRPr="00625FEA">
          <w:rPr>
            <w:rFonts w:ascii="Consolas" w:hAnsi="Consolas"/>
            <w:color w:val="0000FF"/>
            <w:sz w:val="18"/>
            <w:szCs w:val="18"/>
            <w:lang w:val="en-US"/>
            <w:rPrChange w:id="1646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468" w:author="Manuel Hergenröder" w:date="2020-07-16T16:26:00Z">
              <w:rPr>
                <w:rFonts w:ascii="Consolas" w:hAnsi="Consolas"/>
                <w:color w:val="000000"/>
              </w:rPr>
            </w:rPrChange>
          </w:rPr>
          <w:t>.laserPointer.PointerClick += </w:t>
        </w:r>
        <w:r w:rsidRPr="00625FEA">
          <w:rPr>
            <w:rFonts w:ascii="Consolas" w:hAnsi="Consolas"/>
            <w:color w:val="0000FF"/>
            <w:sz w:val="18"/>
            <w:szCs w:val="18"/>
            <w:lang w:val="en-US"/>
            <w:rPrChange w:id="1646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470" w:author="Manuel Hergenröder" w:date="2020-07-16T16:26:00Z">
              <w:rPr>
                <w:rFonts w:ascii="Consolas" w:hAnsi="Consolas"/>
                <w:color w:val="000000"/>
              </w:rPr>
            </w:rPrChange>
          </w:rPr>
          <w:t>.</w:t>
        </w:r>
        <w:r w:rsidRPr="00625FEA">
          <w:rPr>
            <w:rFonts w:ascii="Consolas" w:hAnsi="Consolas"/>
            <w:color w:val="74531F"/>
            <w:sz w:val="18"/>
            <w:szCs w:val="18"/>
            <w:lang w:val="en-US"/>
            <w:rPrChange w:id="16471" w:author="Manuel Hergenröder" w:date="2020-07-16T16:26:00Z">
              <w:rPr>
                <w:rFonts w:ascii="Consolas" w:hAnsi="Consolas"/>
                <w:color w:val="74531F"/>
              </w:rPr>
            </w:rPrChange>
          </w:rPr>
          <w:t>PointerClick</w:t>
        </w:r>
        <w:r w:rsidRPr="00625FEA">
          <w:rPr>
            <w:rFonts w:ascii="Consolas" w:hAnsi="Consolas"/>
            <w:color w:val="000000"/>
            <w:sz w:val="18"/>
            <w:szCs w:val="18"/>
            <w:lang w:val="en-US"/>
            <w:rPrChange w:id="16472" w:author="Manuel Hergenröder" w:date="2020-07-16T16:26:00Z">
              <w:rPr>
                <w:rFonts w:ascii="Consolas" w:hAnsi="Consolas"/>
                <w:color w:val="000000"/>
              </w:rPr>
            </w:rPrChange>
          </w:rPr>
          <w:t>;</w:t>
        </w:r>
      </w:ins>
    </w:p>
    <w:p w14:paraId="29081BDF" w14:textId="77777777" w:rsidR="008F67FA" w:rsidRPr="00625FEA" w:rsidRDefault="008F67FA" w:rsidP="008F67FA">
      <w:pPr>
        <w:pStyle w:val="HTMLPreformatted"/>
        <w:shd w:val="clear" w:color="auto" w:fill="FFFFFF"/>
        <w:rPr>
          <w:ins w:id="16473" w:author="Manuel Hergenröder" w:date="2020-07-16T16:25:00Z"/>
          <w:rFonts w:ascii="Consolas" w:hAnsi="Consolas"/>
          <w:color w:val="000000"/>
          <w:sz w:val="18"/>
          <w:szCs w:val="18"/>
          <w:lang w:val="en-US"/>
          <w:rPrChange w:id="16474" w:author="Manuel Hergenröder" w:date="2020-07-16T16:26:00Z">
            <w:rPr>
              <w:ins w:id="16475" w:author="Manuel Hergenröder" w:date="2020-07-16T16:25:00Z"/>
              <w:rFonts w:ascii="Consolas" w:hAnsi="Consolas"/>
              <w:color w:val="000000"/>
            </w:rPr>
          </w:rPrChange>
        </w:rPr>
      </w:pPr>
      <w:ins w:id="16476" w:author="Manuel Hergenröder" w:date="2020-07-16T16:25:00Z">
        <w:r w:rsidRPr="00625FEA">
          <w:rPr>
            <w:rFonts w:ascii="Consolas" w:hAnsi="Consolas"/>
            <w:color w:val="000000"/>
            <w:sz w:val="18"/>
            <w:szCs w:val="18"/>
            <w:lang w:val="en-US"/>
            <w:rPrChange w:id="16477" w:author="Manuel Hergenröder" w:date="2020-07-16T16:26:00Z">
              <w:rPr>
                <w:rFonts w:ascii="Consolas" w:hAnsi="Consolas"/>
                <w:color w:val="000000"/>
              </w:rPr>
            </w:rPrChange>
          </w:rPr>
          <w:t>        </w:t>
        </w:r>
        <w:r w:rsidRPr="00625FEA">
          <w:rPr>
            <w:rFonts w:ascii="Consolas" w:hAnsi="Consolas"/>
            <w:color w:val="0000FF"/>
            <w:sz w:val="18"/>
            <w:szCs w:val="18"/>
            <w:lang w:val="en-US"/>
            <w:rPrChange w:id="16478"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479" w:author="Manuel Hergenröder" w:date="2020-07-16T16:26:00Z">
              <w:rPr>
                <w:rFonts w:ascii="Consolas" w:hAnsi="Consolas"/>
                <w:color w:val="000000"/>
              </w:rPr>
            </w:rPrChange>
          </w:rPr>
          <w:t>.laserPointer.PointerIn += </w:t>
        </w:r>
        <w:r w:rsidRPr="00625FEA">
          <w:rPr>
            <w:rFonts w:ascii="Consolas" w:hAnsi="Consolas"/>
            <w:color w:val="0000FF"/>
            <w:sz w:val="18"/>
            <w:szCs w:val="18"/>
            <w:lang w:val="en-US"/>
            <w:rPrChange w:id="1648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481" w:author="Manuel Hergenröder" w:date="2020-07-16T16:26:00Z">
              <w:rPr>
                <w:rFonts w:ascii="Consolas" w:hAnsi="Consolas"/>
                <w:color w:val="000000"/>
              </w:rPr>
            </w:rPrChange>
          </w:rPr>
          <w:t>.</w:t>
        </w:r>
        <w:r w:rsidRPr="00625FEA">
          <w:rPr>
            <w:rFonts w:ascii="Consolas" w:hAnsi="Consolas"/>
            <w:color w:val="74531F"/>
            <w:sz w:val="18"/>
            <w:szCs w:val="18"/>
            <w:lang w:val="en-US"/>
            <w:rPrChange w:id="16482" w:author="Manuel Hergenröder" w:date="2020-07-16T16:26:00Z">
              <w:rPr>
                <w:rFonts w:ascii="Consolas" w:hAnsi="Consolas"/>
                <w:color w:val="74531F"/>
              </w:rPr>
            </w:rPrChange>
          </w:rPr>
          <w:t>PointerIn</w:t>
        </w:r>
        <w:r w:rsidRPr="00625FEA">
          <w:rPr>
            <w:rFonts w:ascii="Consolas" w:hAnsi="Consolas"/>
            <w:color w:val="000000"/>
            <w:sz w:val="18"/>
            <w:szCs w:val="18"/>
            <w:lang w:val="en-US"/>
            <w:rPrChange w:id="16483" w:author="Manuel Hergenröder" w:date="2020-07-16T16:26:00Z">
              <w:rPr>
                <w:rFonts w:ascii="Consolas" w:hAnsi="Consolas"/>
                <w:color w:val="000000"/>
              </w:rPr>
            </w:rPrChange>
          </w:rPr>
          <w:t>;</w:t>
        </w:r>
      </w:ins>
    </w:p>
    <w:p w14:paraId="3721FE1F" w14:textId="77777777" w:rsidR="008F67FA" w:rsidRPr="00625FEA" w:rsidRDefault="008F67FA" w:rsidP="008F67FA">
      <w:pPr>
        <w:pStyle w:val="HTMLPreformatted"/>
        <w:shd w:val="clear" w:color="auto" w:fill="FFFFFF"/>
        <w:rPr>
          <w:ins w:id="16484" w:author="Manuel Hergenröder" w:date="2020-07-16T16:25:00Z"/>
          <w:rFonts w:ascii="Consolas" w:hAnsi="Consolas"/>
          <w:color w:val="000000"/>
          <w:sz w:val="18"/>
          <w:szCs w:val="18"/>
          <w:lang w:val="en-US"/>
          <w:rPrChange w:id="16485" w:author="Manuel Hergenröder" w:date="2020-07-16T16:26:00Z">
            <w:rPr>
              <w:ins w:id="16486" w:author="Manuel Hergenröder" w:date="2020-07-16T16:25:00Z"/>
              <w:rFonts w:ascii="Consolas" w:hAnsi="Consolas"/>
              <w:color w:val="000000"/>
            </w:rPr>
          </w:rPrChange>
        </w:rPr>
      </w:pPr>
      <w:ins w:id="16487" w:author="Manuel Hergenröder" w:date="2020-07-16T16:25:00Z">
        <w:r w:rsidRPr="00625FEA">
          <w:rPr>
            <w:rFonts w:ascii="Consolas" w:hAnsi="Consolas"/>
            <w:color w:val="000000"/>
            <w:sz w:val="18"/>
            <w:szCs w:val="18"/>
            <w:lang w:val="en-US"/>
            <w:rPrChange w:id="16488" w:author="Manuel Hergenröder" w:date="2020-07-16T16:26:00Z">
              <w:rPr>
                <w:rFonts w:ascii="Consolas" w:hAnsi="Consolas"/>
                <w:color w:val="000000"/>
              </w:rPr>
            </w:rPrChange>
          </w:rPr>
          <w:t>        </w:t>
        </w:r>
      </w:ins>
    </w:p>
    <w:p w14:paraId="2E1EC960" w14:textId="77777777" w:rsidR="008F67FA" w:rsidRPr="00625FEA" w:rsidRDefault="008F67FA" w:rsidP="008F67FA">
      <w:pPr>
        <w:pStyle w:val="HTMLPreformatted"/>
        <w:shd w:val="clear" w:color="auto" w:fill="FFFFFF"/>
        <w:rPr>
          <w:ins w:id="16489" w:author="Manuel Hergenröder" w:date="2020-07-16T16:25:00Z"/>
          <w:rFonts w:ascii="Consolas" w:hAnsi="Consolas"/>
          <w:color w:val="000000"/>
          <w:sz w:val="18"/>
          <w:szCs w:val="18"/>
          <w:lang w:val="en-US"/>
          <w:rPrChange w:id="16490" w:author="Manuel Hergenröder" w:date="2020-07-16T16:26:00Z">
            <w:rPr>
              <w:ins w:id="16491" w:author="Manuel Hergenröder" w:date="2020-07-16T16:25:00Z"/>
              <w:rFonts w:ascii="Consolas" w:hAnsi="Consolas"/>
              <w:color w:val="000000"/>
            </w:rPr>
          </w:rPrChange>
        </w:rPr>
      </w:pPr>
      <w:ins w:id="16492" w:author="Manuel Hergenröder" w:date="2020-07-16T16:25:00Z">
        <w:r w:rsidRPr="00625FEA">
          <w:rPr>
            <w:rFonts w:ascii="Consolas" w:hAnsi="Consolas"/>
            <w:color w:val="000000"/>
            <w:sz w:val="18"/>
            <w:szCs w:val="18"/>
            <w:lang w:val="en-US"/>
            <w:rPrChange w:id="16493" w:author="Manuel Hergenröder" w:date="2020-07-16T16:26:00Z">
              <w:rPr>
                <w:rFonts w:ascii="Consolas" w:hAnsi="Consolas"/>
                <w:color w:val="000000"/>
              </w:rPr>
            </w:rPrChange>
          </w:rPr>
          <w:t>        </w:t>
        </w:r>
        <w:r w:rsidRPr="00625FEA">
          <w:rPr>
            <w:rFonts w:ascii="Consolas" w:hAnsi="Consolas"/>
            <w:color w:val="0000FF"/>
            <w:sz w:val="18"/>
            <w:szCs w:val="18"/>
            <w:lang w:val="en-US"/>
            <w:rPrChange w:id="1649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495" w:author="Manuel Hergenröder" w:date="2020-07-16T16:26:00Z">
              <w:rPr>
                <w:rFonts w:ascii="Consolas" w:hAnsi="Consolas"/>
                <w:color w:val="000000"/>
              </w:rPr>
            </w:rPrChange>
          </w:rPr>
          <w:t>.toolRadius = 0.002f;</w:t>
        </w:r>
      </w:ins>
    </w:p>
    <w:p w14:paraId="6E2020BE" w14:textId="77777777" w:rsidR="008F67FA" w:rsidRPr="00625FEA" w:rsidRDefault="008F67FA" w:rsidP="008F67FA">
      <w:pPr>
        <w:pStyle w:val="HTMLPreformatted"/>
        <w:shd w:val="clear" w:color="auto" w:fill="FFFFFF"/>
        <w:rPr>
          <w:ins w:id="16496" w:author="Manuel Hergenröder" w:date="2020-07-16T16:25:00Z"/>
          <w:rFonts w:ascii="Consolas" w:hAnsi="Consolas"/>
          <w:color w:val="000000"/>
          <w:sz w:val="18"/>
          <w:szCs w:val="18"/>
          <w:lang w:val="en-US"/>
          <w:rPrChange w:id="16497" w:author="Manuel Hergenröder" w:date="2020-07-16T16:26:00Z">
            <w:rPr>
              <w:ins w:id="16498" w:author="Manuel Hergenröder" w:date="2020-07-16T16:25:00Z"/>
              <w:rFonts w:ascii="Consolas" w:hAnsi="Consolas"/>
              <w:color w:val="000000"/>
            </w:rPr>
          </w:rPrChange>
        </w:rPr>
      </w:pPr>
      <w:ins w:id="16499" w:author="Manuel Hergenröder" w:date="2020-07-16T16:25:00Z">
        <w:r w:rsidRPr="00625FEA">
          <w:rPr>
            <w:rFonts w:ascii="Consolas" w:hAnsi="Consolas"/>
            <w:color w:val="000000"/>
            <w:sz w:val="18"/>
            <w:szCs w:val="18"/>
            <w:lang w:val="en-US"/>
            <w:rPrChange w:id="16500" w:author="Manuel Hergenröder" w:date="2020-07-16T16:26:00Z">
              <w:rPr>
                <w:rFonts w:ascii="Consolas" w:hAnsi="Consolas"/>
                <w:color w:val="000000"/>
              </w:rPr>
            </w:rPrChange>
          </w:rPr>
          <w:t>        </w:t>
        </w:r>
        <w:r w:rsidRPr="00625FEA">
          <w:rPr>
            <w:rFonts w:ascii="Consolas" w:hAnsi="Consolas"/>
            <w:color w:val="0000FF"/>
            <w:sz w:val="18"/>
            <w:szCs w:val="18"/>
            <w:lang w:val="en-US"/>
            <w:rPrChange w:id="1650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502" w:author="Manuel Hergenröder" w:date="2020-07-16T16:26:00Z">
              <w:rPr>
                <w:rFonts w:ascii="Consolas" w:hAnsi="Consolas"/>
                <w:color w:val="000000"/>
              </w:rPr>
            </w:rPrChange>
          </w:rPr>
          <w:t>.laserPointer.thickness = </w:t>
        </w:r>
        <w:r w:rsidRPr="00625FEA">
          <w:rPr>
            <w:rFonts w:ascii="Consolas" w:hAnsi="Consolas"/>
            <w:color w:val="0000FF"/>
            <w:sz w:val="18"/>
            <w:szCs w:val="18"/>
            <w:lang w:val="en-US"/>
            <w:rPrChange w:id="1650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504" w:author="Manuel Hergenröder" w:date="2020-07-16T16:26:00Z">
              <w:rPr>
                <w:rFonts w:ascii="Consolas" w:hAnsi="Consolas"/>
                <w:color w:val="000000"/>
              </w:rPr>
            </w:rPrChange>
          </w:rPr>
          <w:t>.toolRadius;</w:t>
        </w:r>
      </w:ins>
    </w:p>
    <w:p w14:paraId="6195140E" w14:textId="77777777" w:rsidR="008F67FA" w:rsidRPr="00625FEA" w:rsidRDefault="008F67FA" w:rsidP="008F67FA">
      <w:pPr>
        <w:pStyle w:val="HTMLPreformatted"/>
        <w:shd w:val="clear" w:color="auto" w:fill="FFFFFF"/>
        <w:rPr>
          <w:ins w:id="16505" w:author="Manuel Hergenröder" w:date="2020-07-16T16:25:00Z"/>
          <w:rFonts w:ascii="Consolas" w:hAnsi="Consolas"/>
          <w:color w:val="000000"/>
          <w:sz w:val="18"/>
          <w:szCs w:val="18"/>
          <w:lang w:val="en-US"/>
          <w:rPrChange w:id="16506" w:author="Manuel Hergenröder" w:date="2020-07-16T16:26:00Z">
            <w:rPr>
              <w:ins w:id="16507" w:author="Manuel Hergenröder" w:date="2020-07-16T16:25:00Z"/>
              <w:rFonts w:ascii="Consolas" w:hAnsi="Consolas"/>
              <w:color w:val="000000"/>
            </w:rPr>
          </w:rPrChange>
        </w:rPr>
      </w:pPr>
      <w:ins w:id="16508" w:author="Manuel Hergenröder" w:date="2020-07-16T16:25:00Z">
        <w:r w:rsidRPr="00625FEA">
          <w:rPr>
            <w:rFonts w:ascii="Consolas" w:hAnsi="Consolas"/>
            <w:color w:val="000000"/>
            <w:sz w:val="18"/>
            <w:szCs w:val="18"/>
            <w:lang w:val="en-US"/>
            <w:rPrChange w:id="16509" w:author="Manuel Hergenröder" w:date="2020-07-16T16:26:00Z">
              <w:rPr>
                <w:rFonts w:ascii="Consolas" w:hAnsi="Consolas"/>
                <w:color w:val="000000"/>
              </w:rPr>
            </w:rPrChange>
          </w:rPr>
          <w:t>        </w:t>
        </w:r>
        <w:r w:rsidRPr="00625FEA">
          <w:rPr>
            <w:rFonts w:ascii="Consolas" w:hAnsi="Consolas"/>
            <w:color w:val="0000FF"/>
            <w:sz w:val="18"/>
            <w:szCs w:val="18"/>
            <w:lang w:val="en-US"/>
            <w:rPrChange w:id="1651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511" w:author="Manuel Hergenröder" w:date="2020-07-16T16:26:00Z">
              <w:rPr>
                <w:rFonts w:ascii="Consolas" w:hAnsi="Consolas"/>
                <w:color w:val="000000"/>
              </w:rPr>
            </w:rPrChange>
          </w:rPr>
          <w:t>.lr.startWidth = </w:t>
        </w:r>
        <w:r w:rsidRPr="00625FEA">
          <w:rPr>
            <w:rFonts w:ascii="Consolas" w:hAnsi="Consolas"/>
            <w:color w:val="0000FF"/>
            <w:sz w:val="18"/>
            <w:szCs w:val="18"/>
            <w:lang w:val="en-US"/>
            <w:rPrChange w:id="1651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513" w:author="Manuel Hergenröder" w:date="2020-07-16T16:26:00Z">
              <w:rPr>
                <w:rFonts w:ascii="Consolas" w:hAnsi="Consolas"/>
                <w:color w:val="000000"/>
              </w:rPr>
            </w:rPrChange>
          </w:rPr>
          <w:t>.toolRadius;</w:t>
        </w:r>
      </w:ins>
    </w:p>
    <w:p w14:paraId="2F2F40D1" w14:textId="77777777" w:rsidR="008F67FA" w:rsidRPr="00625FEA" w:rsidRDefault="008F67FA" w:rsidP="008F67FA">
      <w:pPr>
        <w:pStyle w:val="HTMLPreformatted"/>
        <w:shd w:val="clear" w:color="auto" w:fill="FFFFFF"/>
        <w:rPr>
          <w:ins w:id="16514" w:author="Manuel Hergenröder" w:date="2020-07-16T16:25:00Z"/>
          <w:rFonts w:ascii="Consolas" w:hAnsi="Consolas"/>
          <w:color w:val="000000"/>
          <w:sz w:val="18"/>
          <w:szCs w:val="18"/>
          <w:lang w:val="en-US"/>
          <w:rPrChange w:id="16515" w:author="Manuel Hergenröder" w:date="2020-07-16T16:26:00Z">
            <w:rPr>
              <w:ins w:id="16516" w:author="Manuel Hergenröder" w:date="2020-07-16T16:25:00Z"/>
              <w:rFonts w:ascii="Consolas" w:hAnsi="Consolas"/>
              <w:color w:val="000000"/>
            </w:rPr>
          </w:rPrChange>
        </w:rPr>
      </w:pPr>
      <w:ins w:id="16517" w:author="Manuel Hergenröder" w:date="2020-07-16T16:25:00Z">
        <w:r w:rsidRPr="00625FEA">
          <w:rPr>
            <w:rFonts w:ascii="Consolas" w:hAnsi="Consolas"/>
            <w:color w:val="000000"/>
            <w:sz w:val="18"/>
            <w:szCs w:val="18"/>
            <w:lang w:val="en-US"/>
            <w:rPrChange w:id="16518" w:author="Manuel Hergenröder" w:date="2020-07-16T16:26:00Z">
              <w:rPr>
                <w:rFonts w:ascii="Consolas" w:hAnsi="Consolas"/>
                <w:color w:val="000000"/>
              </w:rPr>
            </w:rPrChange>
          </w:rPr>
          <w:t>        </w:t>
        </w:r>
        <w:r w:rsidRPr="00625FEA">
          <w:rPr>
            <w:rFonts w:ascii="Consolas" w:hAnsi="Consolas"/>
            <w:color w:val="0000FF"/>
            <w:sz w:val="18"/>
            <w:szCs w:val="18"/>
            <w:lang w:val="en-US"/>
            <w:rPrChange w:id="1651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520" w:author="Manuel Hergenröder" w:date="2020-07-16T16:26:00Z">
              <w:rPr>
                <w:rFonts w:ascii="Consolas" w:hAnsi="Consolas"/>
                <w:color w:val="000000"/>
              </w:rPr>
            </w:rPrChange>
          </w:rPr>
          <w:t>.lr.endWidth = </w:t>
        </w:r>
        <w:r w:rsidRPr="00625FEA">
          <w:rPr>
            <w:rFonts w:ascii="Consolas" w:hAnsi="Consolas"/>
            <w:color w:val="0000FF"/>
            <w:sz w:val="18"/>
            <w:szCs w:val="18"/>
            <w:lang w:val="en-US"/>
            <w:rPrChange w:id="1652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522" w:author="Manuel Hergenröder" w:date="2020-07-16T16:26:00Z">
              <w:rPr>
                <w:rFonts w:ascii="Consolas" w:hAnsi="Consolas"/>
                <w:color w:val="000000"/>
              </w:rPr>
            </w:rPrChange>
          </w:rPr>
          <w:t>.toolRadius;</w:t>
        </w:r>
      </w:ins>
    </w:p>
    <w:p w14:paraId="42D662B3" w14:textId="77777777" w:rsidR="008F67FA" w:rsidRPr="00625FEA" w:rsidRDefault="008F67FA" w:rsidP="008F67FA">
      <w:pPr>
        <w:pStyle w:val="HTMLPreformatted"/>
        <w:shd w:val="clear" w:color="auto" w:fill="FFFFFF"/>
        <w:rPr>
          <w:ins w:id="16523" w:author="Manuel Hergenröder" w:date="2020-07-16T16:25:00Z"/>
          <w:rFonts w:ascii="Consolas" w:hAnsi="Consolas"/>
          <w:color w:val="000000"/>
          <w:sz w:val="18"/>
          <w:szCs w:val="18"/>
          <w:lang w:val="en-US"/>
          <w:rPrChange w:id="16524" w:author="Manuel Hergenröder" w:date="2020-07-16T16:26:00Z">
            <w:rPr>
              <w:ins w:id="16525" w:author="Manuel Hergenröder" w:date="2020-07-16T16:25:00Z"/>
              <w:rFonts w:ascii="Consolas" w:hAnsi="Consolas"/>
              <w:color w:val="000000"/>
            </w:rPr>
          </w:rPrChange>
        </w:rPr>
      </w:pPr>
      <w:ins w:id="16526" w:author="Manuel Hergenröder" w:date="2020-07-16T16:25:00Z">
        <w:r w:rsidRPr="00625FEA">
          <w:rPr>
            <w:rFonts w:ascii="Consolas" w:hAnsi="Consolas"/>
            <w:color w:val="000000"/>
            <w:sz w:val="18"/>
            <w:szCs w:val="18"/>
            <w:lang w:val="en-US"/>
            <w:rPrChange w:id="16527" w:author="Manuel Hergenröder" w:date="2020-07-16T16:26:00Z">
              <w:rPr>
                <w:rFonts w:ascii="Consolas" w:hAnsi="Consolas"/>
                <w:color w:val="000000"/>
              </w:rPr>
            </w:rPrChange>
          </w:rPr>
          <w:t xml:space="preserve"> </w:t>
        </w:r>
      </w:ins>
    </w:p>
    <w:p w14:paraId="35953F86" w14:textId="77777777" w:rsidR="008F67FA" w:rsidRPr="00625FEA" w:rsidRDefault="008F67FA" w:rsidP="008F67FA">
      <w:pPr>
        <w:pStyle w:val="HTMLPreformatted"/>
        <w:shd w:val="clear" w:color="auto" w:fill="FFFFFF"/>
        <w:rPr>
          <w:ins w:id="16528" w:author="Manuel Hergenröder" w:date="2020-07-16T16:25:00Z"/>
          <w:rFonts w:ascii="Consolas" w:hAnsi="Consolas"/>
          <w:color w:val="000000"/>
          <w:sz w:val="18"/>
          <w:szCs w:val="18"/>
          <w:lang w:val="en-US"/>
          <w:rPrChange w:id="16529" w:author="Manuel Hergenröder" w:date="2020-07-16T16:26:00Z">
            <w:rPr>
              <w:ins w:id="16530" w:author="Manuel Hergenröder" w:date="2020-07-16T16:25:00Z"/>
              <w:rFonts w:ascii="Consolas" w:hAnsi="Consolas"/>
              <w:color w:val="000000"/>
            </w:rPr>
          </w:rPrChange>
        </w:rPr>
      </w:pPr>
      <w:ins w:id="16531" w:author="Manuel Hergenröder" w:date="2020-07-16T16:25:00Z">
        <w:r w:rsidRPr="00625FEA">
          <w:rPr>
            <w:rFonts w:ascii="Consolas" w:hAnsi="Consolas"/>
            <w:color w:val="000000"/>
            <w:sz w:val="18"/>
            <w:szCs w:val="18"/>
            <w:lang w:val="en-US"/>
            <w:rPrChange w:id="16532" w:author="Manuel Hergenröder" w:date="2020-07-16T16:26:00Z">
              <w:rPr>
                <w:rFonts w:ascii="Consolas" w:hAnsi="Consolas"/>
                <w:color w:val="000000"/>
              </w:rPr>
            </w:rPrChange>
          </w:rPr>
          <w:t>        </w:t>
        </w:r>
        <w:r w:rsidRPr="00625FEA">
          <w:rPr>
            <w:rFonts w:ascii="Consolas" w:hAnsi="Consolas"/>
            <w:color w:val="0000FF"/>
            <w:sz w:val="18"/>
            <w:szCs w:val="18"/>
            <w:lang w:val="en-US"/>
            <w:rPrChange w:id="1653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534" w:author="Manuel Hergenröder" w:date="2020-07-16T16:26:00Z">
              <w:rPr>
                <w:rFonts w:ascii="Consolas" w:hAnsi="Consolas"/>
                <w:color w:val="000000"/>
              </w:rPr>
            </w:rPrChange>
          </w:rPr>
          <w:t>.toolabsoluteValue = 0.05f;</w:t>
        </w:r>
      </w:ins>
    </w:p>
    <w:p w14:paraId="39B2D0FF" w14:textId="77777777" w:rsidR="008F67FA" w:rsidRPr="00625FEA" w:rsidRDefault="008F67FA" w:rsidP="008F67FA">
      <w:pPr>
        <w:pStyle w:val="HTMLPreformatted"/>
        <w:shd w:val="clear" w:color="auto" w:fill="FFFFFF"/>
        <w:rPr>
          <w:ins w:id="16535" w:author="Manuel Hergenröder" w:date="2020-07-16T16:25:00Z"/>
          <w:rFonts w:ascii="Consolas" w:hAnsi="Consolas"/>
          <w:color w:val="000000"/>
          <w:sz w:val="18"/>
          <w:szCs w:val="18"/>
          <w:lang w:val="en-US"/>
          <w:rPrChange w:id="16536" w:author="Manuel Hergenröder" w:date="2020-07-16T16:26:00Z">
            <w:rPr>
              <w:ins w:id="16537" w:author="Manuel Hergenröder" w:date="2020-07-16T16:25:00Z"/>
              <w:rFonts w:ascii="Consolas" w:hAnsi="Consolas"/>
              <w:color w:val="000000"/>
            </w:rPr>
          </w:rPrChange>
        </w:rPr>
      </w:pPr>
      <w:ins w:id="16538" w:author="Manuel Hergenröder" w:date="2020-07-16T16:25:00Z">
        <w:r w:rsidRPr="00625FEA">
          <w:rPr>
            <w:rFonts w:ascii="Consolas" w:hAnsi="Consolas"/>
            <w:color w:val="000000"/>
            <w:sz w:val="18"/>
            <w:szCs w:val="18"/>
            <w:lang w:val="en-US"/>
            <w:rPrChange w:id="16539" w:author="Manuel Hergenröder" w:date="2020-07-16T16:26:00Z">
              <w:rPr>
                <w:rFonts w:ascii="Consolas" w:hAnsi="Consolas"/>
                <w:color w:val="000000"/>
              </w:rPr>
            </w:rPrChange>
          </w:rPr>
          <w:t>        </w:t>
        </w:r>
        <w:r w:rsidRPr="00625FEA">
          <w:rPr>
            <w:rFonts w:ascii="Consolas" w:hAnsi="Consolas"/>
            <w:color w:val="0000FF"/>
            <w:sz w:val="18"/>
            <w:szCs w:val="18"/>
            <w:lang w:val="en-US"/>
            <w:rPrChange w:id="1654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541" w:author="Manuel Hergenröder" w:date="2020-07-16T16:26:00Z">
              <w:rPr>
                <w:rFonts w:ascii="Consolas" w:hAnsi="Consolas"/>
                <w:color w:val="000000"/>
              </w:rPr>
            </w:rPrChange>
          </w:rPr>
          <w:t>.helper.</w:t>
        </w:r>
        <w:r w:rsidRPr="00625FEA">
          <w:rPr>
            <w:rFonts w:ascii="Consolas" w:hAnsi="Consolas"/>
            <w:color w:val="74531F"/>
            <w:sz w:val="18"/>
            <w:szCs w:val="18"/>
            <w:lang w:val="en-US"/>
            <w:rPrChange w:id="16542" w:author="Manuel Hergenröder" w:date="2020-07-16T16:26:00Z">
              <w:rPr>
                <w:rFonts w:ascii="Consolas" w:hAnsi="Consolas"/>
                <w:color w:val="74531F"/>
              </w:rPr>
            </w:rPrChange>
          </w:rPr>
          <w:t>ShowToolValueIndicator</w:t>
        </w:r>
        <w:r w:rsidRPr="00625FEA">
          <w:rPr>
            <w:rFonts w:ascii="Consolas" w:hAnsi="Consolas"/>
            <w:color w:val="000000"/>
            <w:sz w:val="18"/>
            <w:szCs w:val="18"/>
            <w:lang w:val="en-US"/>
            <w:rPrChange w:id="16543" w:author="Manuel Hergenröder" w:date="2020-07-16T16:26:00Z">
              <w:rPr>
                <w:rFonts w:ascii="Consolas" w:hAnsi="Consolas"/>
                <w:color w:val="000000"/>
              </w:rPr>
            </w:rPrChange>
          </w:rPr>
          <w:t>(1, </w:t>
        </w:r>
        <w:r w:rsidRPr="00625FEA">
          <w:rPr>
            <w:rFonts w:ascii="Consolas" w:hAnsi="Consolas"/>
            <w:color w:val="0000FF"/>
            <w:sz w:val="18"/>
            <w:szCs w:val="18"/>
            <w:lang w:val="en-US"/>
            <w:rPrChange w:id="1654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545" w:author="Manuel Hergenröder" w:date="2020-07-16T16:26:00Z">
              <w:rPr>
                <w:rFonts w:ascii="Consolas" w:hAnsi="Consolas"/>
                <w:color w:val="000000"/>
              </w:rPr>
            </w:rPrChange>
          </w:rPr>
          <w:t>.toolabsoluteValue);</w:t>
        </w:r>
      </w:ins>
    </w:p>
    <w:p w14:paraId="1C088DE5" w14:textId="77777777" w:rsidR="008F67FA" w:rsidRPr="00625FEA" w:rsidRDefault="008F67FA" w:rsidP="008F67FA">
      <w:pPr>
        <w:pStyle w:val="HTMLPreformatted"/>
        <w:shd w:val="clear" w:color="auto" w:fill="FFFFFF"/>
        <w:rPr>
          <w:ins w:id="16546" w:author="Manuel Hergenröder" w:date="2020-07-16T16:25:00Z"/>
          <w:rFonts w:ascii="Consolas" w:hAnsi="Consolas"/>
          <w:color w:val="000000"/>
          <w:sz w:val="18"/>
          <w:szCs w:val="18"/>
          <w:lang w:val="en-US"/>
          <w:rPrChange w:id="16547" w:author="Manuel Hergenröder" w:date="2020-07-16T16:26:00Z">
            <w:rPr>
              <w:ins w:id="16548" w:author="Manuel Hergenröder" w:date="2020-07-16T16:25:00Z"/>
              <w:rFonts w:ascii="Consolas" w:hAnsi="Consolas"/>
              <w:color w:val="000000"/>
            </w:rPr>
          </w:rPrChange>
        </w:rPr>
      </w:pPr>
      <w:ins w:id="16549" w:author="Manuel Hergenröder" w:date="2020-07-16T16:25:00Z">
        <w:r w:rsidRPr="00625FEA">
          <w:rPr>
            <w:rFonts w:ascii="Consolas" w:hAnsi="Consolas"/>
            <w:color w:val="000000"/>
            <w:sz w:val="18"/>
            <w:szCs w:val="18"/>
            <w:lang w:val="en-US"/>
            <w:rPrChange w:id="16550" w:author="Manuel Hergenröder" w:date="2020-07-16T16:26:00Z">
              <w:rPr>
                <w:rFonts w:ascii="Consolas" w:hAnsi="Consolas"/>
                <w:color w:val="000000"/>
              </w:rPr>
            </w:rPrChange>
          </w:rPr>
          <w:t xml:space="preserve"> </w:t>
        </w:r>
      </w:ins>
    </w:p>
    <w:p w14:paraId="0F385A11" w14:textId="77777777" w:rsidR="008F67FA" w:rsidRPr="00625FEA" w:rsidRDefault="008F67FA" w:rsidP="008F67FA">
      <w:pPr>
        <w:pStyle w:val="HTMLPreformatted"/>
        <w:shd w:val="clear" w:color="auto" w:fill="FFFFFF"/>
        <w:rPr>
          <w:ins w:id="16551" w:author="Manuel Hergenröder" w:date="2020-07-16T16:25:00Z"/>
          <w:rFonts w:ascii="Consolas" w:hAnsi="Consolas"/>
          <w:color w:val="000000"/>
          <w:sz w:val="18"/>
          <w:szCs w:val="18"/>
          <w:lang w:val="en-US"/>
          <w:rPrChange w:id="16552" w:author="Manuel Hergenröder" w:date="2020-07-16T16:26:00Z">
            <w:rPr>
              <w:ins w:id="16553" w:author="Manuel Hergenröder" w:date="2020-07-16T16:25:00Z"/>
              <w:rFonts w:ascii="Consolas" w:hAnsi="Consolas"/>
              <w:color w:val="000000"/>
            </w:rPr>
          </w:rPrChange>
        </w:rPr>
      </w:pPr>
      <w:ins w:id="16554" w:author="Manuel Hergenröder" w:date="2020-07-16T16:25:00Z">
        <w:r w:rsidRPr="00625FEA">
          <w:rPr>
            <w:rFonts w:ascii="Consolas" w:hAnsi="Consolas"/>
            <w:color w:val="000000"/>
            <w:sz w:val="18"/>
            <w:szCs w:val="18"/>
            <w:lang w:val="en-US"/>
            <w:rPrChange w:id="16555" w:author="Manuel Hergenröder" w:date="2020-07-16T16:26:00Z">
              <w:rPr>
                <w:rFonts w:ascii="Consolas" w:hAnsi="Consolas"/>
                <w:color w:val="000000"/>
              </w:rPr>
            </w:rPrChange>
          </w:rPr>
          <w:t>        </w:t>
        </w:r>
        <w:r w:rsidRPr="00625FEA">
          <w:rPr>
            <w:rFonts w:ascii="Consolas" w:hAnsi="Consolas"/>
            <w:color w:val="008000"/>
            <w:sz w:val="18"/>
            <w:szCs w:val="18"/>
            <w:lang w:val="en-US"/>
            <w:rPrChange w:id="16556" w:author="Manuel Hergenröder" w:date="2020-07-16T16:26:00Z">
              <w:rPr>
                <w:rFonts w:ascii="Consolas" w:hAnsi="Consolas"/>
                <w:color w:val="008000"/>
              </w:rPr>
            </w:rPrChange>
          </w:rPr>
          <w:t>// Init Tools</w:t>
        </w:r>
      </w:ins>
    </w:p>
    <w:p w14:paraId="7FE409C6" w14:textId="77777777" w:rsidR="008F67FA" w:rsidRPr="00625FEA" w:rsidRDefault="008F67FA" w:rsidP="008F67FA">
      <w:pPr>
        <w:pStyle w:val="HTMLPreformatted"/>
        <w:shd w:val="clear" w:color="auto" w:fill="FFFFFF"/>
        <w:rPr>
          <w:ins w:id="16557" w:author="Manuel Hergenröder" w:date="2020-07-16T16:25:00Z"/>
          <w:rFonts w:ascii="Consolas" w:hAnsi="Consolas"/>
          <w:color w:val="000000"/>
          <w:sz w:val="18"/>
          <w:szCs w:val="18"/>
          <w:lang w:val="en-US"/>
          <w:rPrChange w:id="16558" w:author="Manuel Hergenröder" w:date="2020-07-16T16:26:00Z">
            <w:rPr>
              <w:ins w:id="16559" w:author="Manuel Hergenröder" w:date="2020-07-16T16:25:00Z"/>
              <w:rFonts w:ascii="Consolas" w:hAnsi="Consolas"/>
              <w:color w:val="000000"/>
            </w:rPr>
          </w:rPrChange>
        </w:rPr>
      </w:pPr>
      <w:ins w:id="16560" w:author="Manuel Hergenröder" w:date="2020-07-16T16:25:00Z">
        <w:r w:rsidRPr="00625FEA">
          <w:rPr>
            <w:rFonts w:ascii="Consolas" w:hAnsi="Consolas"/>
            <w:color w:val="000000"/>
            <w:sz w:val="18"/>
            <w:szCs w:val="18"/>
            <w:lang w:val="en-US"/>
            <w:rPrChange w:id="16561" w:author="Manuel Hergenröder" w:date="2020-07-16T16:26:00Z">
              <w:rPr>
                <w:rFonts w:ascii="Consolas" w:hAnsi="Consolas"/>
                <w:color w:val="000000"/>
              </w:rPr>
            </w:rPrChange>
          </w:rPr>
          <w:t>        </w:t>
        </w:r>
        <w:r w:rsidRPr="00625FEA">
          <w:rPr>
            <w:rFonts w:ascii="Consolas" w:hAnsi="Consolas"/>
            <w:color w:val="0000FF"/>
            <w:sz w:val="18"/>
            <w:szCs w:val="18"/>
            <w:lang w:val="en-US"/>
            <w:rPrChange w:id="1656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563" w:author="Manuel Hergenröder" w:date="2020-07-16T16:26:00Z">
              <w:rPr>
                <w:rFonts w:ascii="Consolas" w:hAnsi="Consolas"/>
                <w:color w:val="000000"/>
              </w:rPr>
            </w:rPrChange>
          </w:rPr>
          <w:t>.tools = </w:t>
        </w:r>
        <w:r w:rsidRPr="00625FEA">
          <w:rPr>
            <w:rFonts w:ascii="Consolas" w:hAnsi="Consolas"/>
            <w:color w:val="0000FF"/>
            <w:sz w:val="18"/>
            <w:szCs w:val="18"/>
            <w:lang w:val="en-US"/>
            <w:rPrChange w:id="16564" w:author="Manuel Hergenröder" w:date="2020-07-16T16:26:00Z">
              <w:rPr>
                <w:rFonts w:ascii="Consolas" w:hAnsi="Consolas"/>
                <w:color w:val="0000FF"/>
              </w:rPr>
            </w:rPrChange>
          </w:rPr>
          <w:t>new</w:t>
        </w:r>
        <w:r w:rsidRPr="00625FEA">
          <w:rPr>
            <w:rFonts w:ascii="Consolas" w:hAnsi="Consolas"/>
            <w:color w:val="000000"/>
            <w:sz w:val="18"/>
            <w:szCs w:val="18"/>
            <w:lang w:val="en-US"/>
            <w:rPrChange w:id="16565" w:author="Manuel Hergenröder" w:date="2020-07-16T16:26:00Z">
              <w:rPr>
                <w:rFonts w:ascii="Consolas" w:hAnsi="Consolas"/>
                <w:color w:val="000000"/>
              </w:rPr>
            </w:rPrChange>
          </w:rPr>
          <w:t> </w:t>
        </w:r>
        <w:r w:rsidRPr="00625FEA">
          <w:rPr>
            <w:rFonts w:ascii="Consolas" w:hAnsi="Consolas"/>
            <w:color w:val="2B91AF"/>
            <w:sz w:val="18"/>
            <w:szCs w:val="18"/>
            <w:lang w:val="en-US"/>
            <w:rPrChange w:id="16566" w:author="Manuel Hergenröder" w:date="2020-07-16T16:26:00Z">
              <w:rPr>
                <w:rFonts w:ascii="Consolas" w:hAnsi="Consolas"/>
                <w:color w:val="2B91AF"/>
              </w:rPr>
            </w:rPrChange>
          </w:rPr>
          <w:t>Tool</w:t>
        </w:r>
        <w:r w:rsidRPr="00625FEA">
          <w:rPr>
            <w:rFonts w:ascii="Consolas" w:hAnsi="Consolas"/>
            <w:color w:val="000000"/>
            <w:sz w:val="18"/>
            <w:szCs w:val="18"/>
            <w:lang w:val="en-US"/>
            <w:rPrChange w:id="16567" w:author="Manuel Hergenröder" w:date="2020-07-16T16:26:00Z">
              <w:rPr>
                <w:rFonts w:ascii="Consolas" w:hAnsi="Consolas"/>
                <w:color w:val="000000"/>
              </w:rPr>
            </w:rPrChange>
          </w:rPr>
          <w:t>[</w:t>
        </w:r>
        <w:r w:rsidRPr="00625FEA">
          <w:rPr>
            <w:rFonts w:ascii="Consolas" w:hAnsi="Consolas"/>
            <w:color w:val="2B91AF"/>
            <w:sz w:val="18"/>
            <w:szCs w:val="18"/>
            <w:lang w:val="en-US"/>
            <w:rPrChange w:id="16568" w:author="Manuel Hergenröder" w:date="2020-07-16T16:26:00Z">
              <w:rPr>
                <w:rFonts w:ascii="Consolas" w:hAnsi="Consolas"/>
                <w:color w:val="2B91AF"/>
              </w:rPr>
            </w:rPrChange>
          </w:rPr>
          <w:t>Enum</w:t>
        </w:r>
        <w:r w:rsidRPr="00625FEA">
          <w:rPr>
            <w:rFonts w:ascii="Consolas" w:hAnsi="Consolas"/>
            <w:color w:val="000000"/>
            <w:sz w:val="18"/>
            <w:szCs w:val="18"/>
            <w:lang w:val="en-US"/>
            <w:rPrChange w:id="16569" w:author="Manuel Hergenröder" w:date="2020-07-16T16:26:00Z">
              <w:rPr>
                <w:rFonts w:ascii="Consolas" w:hAnsi="Consolas"/>
                <w:color w:val="000000"/>
              </w:rPr>
            </w:rPrChange>
          </w:rPr>
          <w:t>.</w:t>
        </w:r>
        <w:r w:rsidRPr="00625FEA">
          <w:rPr>
            <w:rFonts w:ascii="Consolas" w:hAnsi="Consolas"/>
            <w:color w:val="74531F"/>
            <w:sz w:val="18"/>
            <w:szCs w:val="18"/>
            <w:lang w:val="en-US"/>
            <w:rPrChange w:id="16570" w:author="Manuel Hergenröder" w:date="2020-07-16T16:26:00Z">
              <w:rPr>
                <w:rFonts w:ascii="Consolas" w:hAnsi="Consolas"/>
                <w:color w:val="74531F"/>
              </w:rPr>
            </w:rPrChange>
          </w:rPr>
          <w:t>GetNames</w:t>
        </w:r>
        <w:r w:rsidRPr="00625FEA">
          <w:rPr>
            <w:rFonts w:ascii="Consolas" w:hAnsi="Consolas"/>
            <w:color w:val="000000"/>
            <w:sz w:val="18"/>
            <w:szCs w:val="18"/>
            <w:lang w:val="en-US"/>
            <w:rPrChange w:id="16571" w:author="Manuel Hergenröder" w:date="2020-07-16T16:26:00Z">
              <w:rPr>
                <w:rFonts w:ascii="Consolas" w:hAnsi="Consolas"/>
                <w:color w:val="000000"/>
              </w:rPr>
            </w:rPrChange>
          </w:rPr>
          <w:t>(</w:t>
        </w:r>
        <w:r w:rsidRPr="00625FEA">
          <w:rPr>
            <w:rFonts w:ascii="Consolas" w:hAnsi="Consolas"/>
            <w:color w:val="0000FF"/>
            <w:sz w:val="18"/>
            <w:szCs w:val="18"/>
            <w:lang w:val="en-US"/>
            <w:rPrChange w:id="16572" w:author="Manuel Hergenröder" w:date="2020-07-16T16:26:00Z">
              <w:rPr>
                <w:rFonts w:ascii="Consolas" w:hAnsi="Consolas"/>
                <w:color w:val="0000FF"/>
              </w:rPr>
            </w:rPrChange>
          </w:rPr>
          <w:t>typeof</w:t>
        </w:r>
        <w:r w:rsidRPr="00625FEA">
          <w:rPr>
            <w:rFonts w:ascii="Consolas" w:hAnsi="Consolas"/>
            <w:color w:val="000000"/>
            <w:sz w:val="18"/>
            <w:szCs w:val="18"/>
            <w:lang w:val="en-US"/>
            <w:rPrChange w:id="16573" w:author="Manuel Hergenröder" w:date="2020-07-16T16:26:00Z">
              <w:rPr>
                <w:rFonts w:ascii="Consolas" w:hAnsi="Consolas"/>
                <w:color w:val="000000"/>
              </w:rPr>
            </w:rPrChange>
          </w:rPr>
          <w:t>(</w:t>
        </w:r>
        <w:r w:rsidRPr="00625FEA">
          <w:rPr>
            <w:rFonts w:ascii="Consolas" w:hAnsi="Consolas"/>
            <w:color w:val="2B91AF"/>
            <w:sz w:val="18"/>
            <w:szCs w:val="18"/>
            <w:lang w:val="en-US"/>
            <w:rPrChange w:id="16574"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6575" w:author="Manuel Hergenröder" w:date="2020-07-16T16:26:00Z">
              <w:rPr>
                <w:rFonts w:ascii="Consolas" w:hAnsi="Consolas"/>
                <w:color w:val="000000"/>
              </w:rPr>
            </w:rPrChange>
          </w:rPr>
          <w:t>)).Length];</w:t>
        </w:r>
      </w:ins>
    </w:p>
    <w:p w14:paraId="6A57FBB2" w14:textId="77777777" w:rsidR="008F67FA" w:rsidRPr="00625FEA" w:rsidRDefault="008F67FA" w:rsidP="008F67FA">
      <w:pPr>
        <w:pStyle w:val="HTMLPreformatted"/>
        <w:shd w:val="clear" w:color="auto" w:fill="FFFFFF"/>
        <w:rPr>
          <w:ins w:id="16576" w:author="Manuel Hergenröder" w:date="2020-07-16T16:25:00Z"/>
          <w:rFonts w:ascii="Consolas" w:hAnsi="Consolas"/>
          <w:color w:val="000000"/>
          <w:sz w:val="18"/>
          <w:szCs w:val="18"/>
          <w:lang w:val="en-US"/>
          <w:rPrChange w:id="16577" w:author="Manuel Hergenröder" w:date="2020-07-16T16:26:00Z">
            <w:rPr>
              <w:ins w:id="16578" w:author="Manuel Hergenröder" w:date="2020-07-16T16:25:00Z"/>
              <w:rFonts w:ascii="Consolas" w:hAnsi="Consolas"/>
              <w:color w:val="000000"/>
            </w:rPr>
          </w:rPrChange>
        </w:rPr>
      </w:pPr>
      <w:ins w:id="16579" w:author="Manuel Hergenröder" w:date="2020-07-16T16:25:00Z">
        <w:r w:rsidRPr="00625FEA">
          <w:rPr>
            <w:rFonts w:ascii="Consolas" w:hAnsi="Consolas"/>
            <w:color w:val="000000"/>
            <w:sz w:val="18"/>
            <w:szCs w:val="18"/>
            <w:lang w:val="en-US"/>
            <w:rPrChange w:id="16580" w:author="Manuel Hergenröder" w:date="2020-07-16T16:26:00Z">
              <w:rPr>
                <w:rFonts w:ascii="Consolas" w:hAnsi="Consolas"/>
                <w:color w:val="000000"/>
              </w:rPr>
            </w:rPrChange>
          </w:rPr>
          <w:t>        </w:t>
        </w:r>
        <w:r w:rsidRPr="00625FEA">
          <w:rPr>
            <w:rFonts w:ascii="Consolas" w:hAnsi="Consolas"/>
            <w:color w:val="0000FF"/>
            <w:sz w:val="18"/>
            <w:szCs w:val="18"/>
            <w:lang w:val="en-US"/>
            <w:rPrChange w:id="1658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582" w:author="Manuel Hergenröder" w:date="2020-07-16T16:26:00Z">
              <w:rPr>
                <w:rFonts w:ascii="Consolas" w:hAnsi="Consolas"/>
                <w:color w:val="000000"/>
              </w:rPr>
            </w:rPrChange>
          </w:rPr>
          <w:t>.tools[(</w:t>
        </w:r>
        <w:r w:rsidRPr="00625FEA">
          <w:rPr>
            <w:rFonts w:ascii="Consolas" w:hAnsi="Consolas"/>
            <w:color w:val="0000FF"/>
            <w:sz w:val="18"/>
            <w:szCs w:val="18"/>
            <w:lang w:val="en-US"/>
            <w:rPrChange w:id="16583" w:author="Manuel Hergenröder" w:date="2020-07-16T16:26:00Z">
              <w:rPr>
                <w:rFonts w:ascii="Consolas" w:hAnsi="Consolas"/>
                <w:color w:val="0000FF"/>
              </w:rPr>
            </w:rPrChange>
          </w:rPr>
          <w:t>int</w:t>
        </w:r>
        <w:r w:rsidRPr="00625FEA">
          <w:rPr>
            <w:rFonts w:ascii="Consolas" w:hAnsi="Consolas"/>
            <w:color w:val="000000"/>
            <w:sz w:val="18"/>
            <w:szCs w:val="18"/>
            <w:lang w:val="en-US"/>
            <w:rPrChange w:id="16584" w:author="Manuel Hergenröder" w:date="2020-07-16T16:26:00Z">
              <w:rPr>
                <w:rFonts w:ascii="Consolas" w:hAnsi="Consolas"/>
                <w:color w:val="000000"/>
              </w:rPr>
            </w:rPrChange>
          </w:rPr>
          <w:t>)</w:t>
        </w:r>
        <w:r w:rsidRPr="00625FEA">
          <w:rPr>
            <w:rFonts w:ascii="Consolas" w:hAnsi="Consolas"/>
            <w:color w:val="2B91AF"/>
            <w:sz w:val="18"/>
            <w:szCs w:val="18"/>
            <w:lang w:val="en-US"/>
            <w:rPrChange w:id="16585"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6586" w:author="Manuel Hergenröder" w:date="2020-07-16T16:26:00Z">
              <w:rPr>
                <w:rFonts w:ascii="Consolas" w:hAnsi="Consolas"/>
                <w:color w:val="000000"/>
              </w:rPr>
            </w:rPrChange>
          </w:rPr>
          <w:t>.SpectrumPainter] = </w:t>
        </w:r>
        <w:r w:rsidRPr="00625FEA">
          <w:rPr>
            <w:rFonts w:ascii="Consolas" w:hAnsi="Consolas"/>
            <w:color w:val="0000FF"/>
            <w:sz w:val="18"/>
            <w:szCs w:val="18"/>
            <w:lang w:val="en-US"/>
            <w:rPrChange w:id="16587" w:author="Manuel Hergenröder" w:date="2020-07-16T16:26:00Z">
              <w:rPr>
                <w:rFonts w:ascii="Consolas" w:hAnsi="Consolas"/>
                <w:color w:val="0000FF"/>
              </w:rPr>
            </w:rPrChange>
          </w:rPr>
          <w:t>new</w:t>
        </w:r>
        <w:r w:rsidRPr="00625FEA">
          <w:rPr>
            <w:rFonts w:ascii="Consolas" w:hAnsi="Consolas"/>
            <w:color w:val="000000"/>
            <w:sz w:val="18"/>
            <w:szCs w:val="18"/>
            <w:lang w:val="en-US"/>
            <w:rPrChange w:id="16588" w:author="Manuel Hergenröder" w:date="2020-07-16T16:26:00Z">
              <w:rPr>
                <w:rFonts w:ascii="Consolas" w:hAnsi="Consolas"/>
                <w:color w:val="000000"/>
              </w:rPr>
            </w:rPrChange>
          </w:rPr>
          <w:t> </w:t>
        </w:r>
        <w:r w:rsidRPr="00625FEA">
          <w:rPr>
            <w:rFonts w:ascii="Consolas" w:hAnsi="Consolas"/>
            <w:color w:val="2B91AF"/>
            <w:sz w:val="18"/>
            <w:szCs w:val="18"/>
            <w:lang w:val="en-US"/>
            <w:rPrChange w:id="16589" w:author="Manuel Hergenröder" w:date="2020-07-16T16:26:00Z">
              <w:rPr>
                <w:rFonts w:ascii="Consolas" w:hAnsi="Consolas"/>
                <w:color w:val="2B91AF"/>
              </w:rPr>
            </w:rPrChange>
          </w:rPr>
          <w:t>Tool</w:t>
        </w:r>
        <w:r w:rsidRPr="00625FEA">
          <w:rPr>
            <w:rFonts w:ascii="Consolas" w:hAnsi="Consolas"/>
            <w:color w:val="000000"/>
            <w:sz w:val="18"/>
            <w:szCs w:val="18"/>
            <w:lang w:val="en-US"/>
            <w:rPrChange w:id="16590" w:author="Manuel Hergenröder" w:date="2020-07-16T16:26:00Z">
              <w:rPr>
                <w:rFonts w:ascii="Consolas" w:hAnsi="Consolas"/>
                <w:color w:val="000000"/>
              </w:rPr>
            </w:rPrChange>
          </w:rPr>
          <w:t>(</w:t>
        </w:r>
        <w:r w:rsidRPr="00625FEA">
          <w:rPr>
            <w:rFonts w:ascii="Consolas" w:hAnsi="Consolas"/>
            <w:color w:val="2B91AF"/>
            <w:sz w:val="18"/>
            <w:szCs w:val="18"/>
            <w:lang w:val="en-US"/>
            <w:rPrChange w:id="16591"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6592" w:author="Manuel Hergenröder" w:date="2020-07-16T16:26:00Z">
              <w:rPr>
                <w:rFonts w:ascii="Consolas" w:hAnsi="Consolas"/>
                <w:color w:val="000000"/>
              </w:rPr>
            </w:rPrChange>
          </w:rPr>
          <w:t>.SpectrumPainter, </w:t>
        </w:r>
        <w:r w:rsidRPr="00625FEA">
          <w:rPr>
            <w:rFonts w:ascii="Consolas" w:hAnsi="Consolas"/>
            <w:color w:val="0000FF"/>
            <w:sz w:val="18"/>
            <w:szCs w:val="18"/>
            <w:lang w:val="en-US"/>
            <w:rPrChange w:id="16593" w:author="Manuel Hergenröder" w:date="2020-07-16T16:26:00Z">
              <w:rPr>
                <w:rFonts w:ascii="Consolas" w:hAnsi="Consolas"/>
                <w:color w:val="0000FF"/>
              </w:rPr>
            </w:rPrChange>
          </w:rPr>
          <w:t>new</w:t>
        </w:r>
        <w:r w:rsidRPr="00625FEA">
          <w:rPr>
            <w:rFonts w:ascii="Consolas" w:hAnsi="Consolas"/>
            <w:color w:val="000000"/>
            <w:sz w:val="18"/>
            <w:szCs w:val="18"/>
            <w:lang w:val="en-US"/>
            <w:rPrChange w:id="16594" w:author="Manuel Hergenröder" w:date="2020-07-16T16:26:00Z">
              <w:rPr>
                <w:rFonts w:ascii="Consolas" w:hAnsi="Consolas"/>
                <w:color w:val="000000"/>
              </w:rPr>
            </w:rPrChange>
          </w:rPr>
          <w:t> </w:t>
        </w:r>
        <w:r w:rsidRPr="00625FEA">
          <w:rPr>
            <w:rFonts w:ascii="Consolas" w:hAnsi="Consolas"/>
            <w:color w:val="2B91AF"/>
            <w:sz w:val="18"/>
            <w:szCs w:val="18"/>
            <w:lang w:val="en-US"/>
            <w:rPrChange w:id="16595" w:author="Manuel Hergenröder" w:date="2020-07-16T16:26:00Z">
              <w:rPr>
                <w:rFonts w:ascii="Consolas" w:hAnsi="Consolas"/>
                <w:color w:val="2B91AF"/>
              </w:rPr>
            </w:rPrChange>
          </w:rPr>
          <w:t>Color32</w:t>
        </w:r>
        <w:r w:rsidRPr="00625FEA">
          <w:rPr>
            <w:rFonts w:ascii="Consolas" w:hAnsi="Consolas"/>
            <w:color w:val="000000"/>
            <w:sz w:val="18"/>
            <w:szCs w:val="18"/>
            <w:lang w:val="en-US"/>
            <w:rPrChange w:id="16596" w:author="Manuel Hergenröder" w:date="2020-07-16T16:26:00Z">
              <w:rPr>
                <w:rFonts w:ascii="Consolas" w:hAnsi="Consolas"/>
                <w:color w:val="000000"/>
              </w:rPr>
            </w:rPrChange>
          </w:rPr>
          <w:t>(20, 20, 255, 100), </w:t>
        </w:r>
        <w:r w:rsidRPr="00625FEA">
          <w:rPr>
            <w:rFonts w:ascii="Consolas" w:hAnsi="Consolas"/>
            <w:color w:val="2B91AF"/>
            <w:sz w:val="18"/>
            <w:szCs w:val="18"/>
            <w:lang w:val="en-US"/>
            <w:rPrChange w:id="16597"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16598" w:author="Manuel Hergenröder" w:date="2020-07-16T16:26:00Z">
              <w:rPr>
                <w:rFonts w:ascii="Consolas" w:hAnsi="Consolas"/>
                <w:color w:val="000000"/>
              </w:rPr>
            </w:rPrChange>
          </w:rPr>
          <w:t>.</w:t>
        </w:r>
        <w:r w:rsidRPr="00625FEA">
          <w:rPr>
            <w:rFonts w:ascii="Consolas" w:hAnsi="Consolas"/>
            <w:color w:val="74531F"/>
            <w:sz w:val="18"/>
            <w:szCs w:val="18"/>
            <w:lang w:val="en-US"/>
            <w:rPrChange w:id="16599" w:author="Manuel Hergenröder" w:date="2020-07-16T16:26:00Z">
              <w:rPr>
                <w:rFonts w:ascii="Consolas" w:hAnsi="Consolas"/>
                <w:color w:val="74531F"/>
              </w:rPr>
            </w:rPrChange>
          </w:rPr>
          <w:t>Find</w:t>
        </w:r>
        <w:r w:rsidRPr="00625FEA">
          <w:rPr>
            <w:rFonts w:ascii="Consolas" w:hAnsi="Consolas"/>
            <w:color w:val="000000"/>
            <w:sz w:val="18"/>
            <w:szCs w:val="18"/>
            <w:lang w:val="en-US"/>
            <w:rPrChange w:id="16600" w:author="Manuel Hergenröder" w:date="2020-07-16T16:26:00Z">
              <w:rPr>
                <w:rFonts w:ascii="Consolas" w:hAnsi="Consolas"/>
                <w:color w:val="000000"/>
              </w:rPr>
            </w:rPrChange>
          </w:rPr>
          <w:t>(</w:t>
        </w:r>
        <w:r w:rsidRPr="00625FEA">
          <w:rPr>
            <w:rFonts w:ascii="Consolas" w:hAnsi="Consolas"/>
            <w:color w:val="A31515"/>
            <w:sz w:val="18"/>
            <w:szCs w:val="18"/>
            <w:lang w:val="en-US"/>
            <w:rPrChange w:id="16601" w:author="Manuel Hergenröder" w:date="2020-07-16T16:26:00Z">
              <w:rPr>
                <w:rFonts w:ascii="Consolas" w:hAnsi="Consolas"/>
                <w:color w:val="A31515"/>
              </w:rPr>
            </w:rPrChange>
          </w:rPr>
          <w:t>"IconSpectrumPainter"</w:t>
        </w:r>
        <w:r w:rsidRPr="00625FEA">
          <w:rPr>
            <w:rFonts w:ascii="Consolas" w:hAnsi="Consolas"/>
            <w:color w:val="000000"/>
            <w:sz w:val="18"/>
            <w:szCs w:val="18"/>
            <w:lang w:val="en-US"/>
            <w:rPrChange w:id="16602" w:author="Manuel Hergenröder" w:date="2020-07-16T16:26:00Z">
              <w:rPr>
                <w:rFonts w:ascii="Consolas" w:hAnsi="Consolas"/>
                <w:color w:val="000000"/>
              </w:rPr>
            </w:rPrChange>
          </w:rPr>
          <w:t>).</w:t>
        </w:r>
        <w:r w:rsidRPr="00625FEA">
          <w:rPr>
            <w:rFonts w:ascii="Consolas" w:hAnsi="Consolas"/>
            <w:color w:val="74531F"/>
            <w:sz w:val="18"/>
            <w:szCs w:val="18"/>
            <w:lang w:val="en-US"/>
            <w:rPrChange w:id="16603"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16604" w:author="Manuel Hergenröder" w:date="2020-07-16T16:26:00Z">
              <w:rPr>
                <w:rFonts w:ascii="Consolas" w:hAnsi="Consolas"/>
                <w:color w:val="000000"/>
              </w:rPr>
            </w:rPrChange>
          </w:rPr>
          <w:t>&lt;</w:t>
        </w:r>
        <w:r w:rsidRPr="00625FEA">
          <w:rPr>
            <w:rFonts w:ascii="Consolas" w:hAnsi="Consolas"/>
            <w:color w:val="2B91AF"/>
            <w:sz w:val="18"/>
            <w:szCs w:val="18"/>
            <w:lang w:val="en-US"/>
            <w:rPrChange w:id="16605" w:author="Manuel Hergenröder" w:date="2020-07-16T16:26:00Z">
              <w:rPr>
                <w:rFonts w:ascii="Consolas" w:hAnsi="Consolas"/>
                <w:color w:val="2B91AF"/>
              </w:rPr>
            </w:rPrChange>
          </w:rPr>
          <w:t>Image</w:t>
        </w:r>
        <w:r w:rsidRPr="00625FEA">
          <w:rPr>
            <w:rFonts w:ascii="Consolas" w:hAnsi="Consolas"/>
            <w:color w:val="000000"/>
            <w:sz w:val="18"/>
            <w:szCs w:val="18"/>
            <w:lang w:val="en-US"/>
            <w:rPrChange w:id="16606" w:author="Manuel Hergenröder" w:date="2020-07-16T16:26:00Z">
              <w:rPr>
                <w:rFonts w:ascii="Consolas" w:hAnsi="Consolas"/>
                <w:color w:val="000000"/>
              </w:rPr>
            </w:rPrChange>
          </w:rPr>
          <w:t>&gt;());</w:t>
        </w:r>
      </w:ins>
    </w:p>
    <w:p w14:paraId="4C5FC4CA" w14:textId="77777777" w:rsidR="008F67FA" w:rsidRPr="00625FEA" w:rsidRDefault="008F67FA" w:rsidP="008F67FA">
      <w:pPr>
        <w:pStyle w:val="HTMLPreformatted"/>
        <w:shd w:val="clear" w:color="auto" w:fill="FFFFFF"/>
        <w:rPr>
          <w:ins w:id="16607" w:author="Manuel Hergenröder" w:date="2020-07-16T16:25:00Z"/>
          <w:rFonts w:ascii="Consolas" w:hAnsi="Consolas"/>
          <w:color w:val="000000"/>
          <w:sz w:val="18"/>
          <w:szCs w:val="18"/>
          <w:lang w:val="en-US"/>
          <w:rPrChange w:id="16608" w:author="Manuel Hergenröder" w:date="2020-07-16T16:26:00Z">
            <w:rPr>
              <w:ins w:id="16609" w:author="Manuel Hergenröder" w:date="2020-07-16T16:25:00Z"/>
              <w:rFonts w:ascii="Consolas" w:hAnsi="Consolas"/>
              <w:color w:val="000000"/>
            </w:rPr>
          </w:rPrChange>
        </w:rPr>
      </w:pPr>
      <w:ins w:id="16610" w:author="Manuel Hergenröder" w:date="2020-07-16T16:25:00Z">
        <w:r w:rsidRPr="00625FEA">
          <w:rPr>
            <w:rFonts w:ascii="Consolas" w:hAnsi="Consolas"/>
            <w:color w:val="000000"/>
            <w:sz w:val="18"/>
            <w:szCs w:val="18"/>
            <w:lang w:val="en-US"/>
            <w:rPrChange w:id="16611" w:author="Manuel Hergenröder" w:date="2020-07-16T16:26:00Z">
              <w:rPr>
                <w:rFonts w:ascii="Consolas" w:hAnsi="Consolas"/>
                <w:color w:val="000000"/>
              </w:rPr>
            </w:rPrChange>
          </w:rPr>
          <w:t>        </w:t>
        </w:r>
        <w:r w:rsidRPr="00625FEA">
          <w:rPr>
            <w:rFonts w:ascii="Consolas" w:hAnsi="Consolas"/>
            <w:color w:val="0000FF"/>
            <w:sz w:val="18"/>
            <w:szCs w:val="18"/>
            <w:lang w:val="en-US"/>
            <w:rPrChange w:id="1661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613" w:author="Manuel Hergenröder" w:date="2020-07-16T16:26:00Z">
              <w:rPr>
                <w:rFonts w:ascii="Consolas" w:hAnsi="Consolas"/>
                <w:color w:val="000000"/>
              </w:rPr>
            </w:rPrChange>
          </w:rPr>
          <w:t>.tools[(</w:t>
        </w:r>
        <w:r w:rsidRPr="00625FEA">
          <w:rPr>
            <w:rFonts w:ascii="Consolas" w:hAnsi="Consolas"/>
            <w:color w:val="0000FF"/>
            <w:sz w:val="18"/>
            <w:szCs w:val="18"/>
            <w:lang w:val="en-US"/>
            <w:rPrChange w:id="16614" w:author="Manuel Hergenröder" w:date="2020-07-16T16:26:00Z">
              <w:rPr>
                <w:rFonts w:ascii="Consolas" w:hAnsi="Consolas"/>
                <w:color w:val="0000FF"/>
              </w:rPr>
            </w:rPrChange>
          </w:rPr>
          <w:t>int</w:t>
        </w:r>
        <w:r w:rsidRPr="00625FEA">
          <w:rPr>
            <w:rFonts w:ascii="Consolas" w:hAnsi="Consolas"/>
            <w:color w:val="000000"/>
            <w:sz w:val="18"/>
            <w:szCs w:val="18"/>
            <w:lang w:val="en-US"/>
            <w:rPrChange w:id="16615" w:author="Manuel Hergenröder" w:date="2020-07-16T16:26:00Z">
              <w:rPr>
                <w:rFonts w:ascii="Consolas" w:hAnsi="Consolas"/>
                <w:color w:val="000000"/>
              </w:rPr>
            </w:rPrChange>
          </w:rPr>
          <w:t>)</w:t>
        </w:r>
        <w:r w:rsidRPr="00625FEA">
          <w:rPr>
            <w:rFonts w:ascii="Consolas" w:hAnsi="Consolas"/>
            <w:color w:val="2B91AF"/>
            <w:sz w:val="18"/>
            <w:szCs w:val="18"/>
            <w:lang w:val="en-US"/>
            <w:rPrChange w:id="16616"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6617" w:author="Manuel Hergenröder" w:date="2020-07-16T16:26:00Z">
              <w:rPr>
                <w:rFonts w:ascii="Consolas" w:hAnsi="Consolas"/>
                <w:color w:val="000000"/>
              </w:rPr>
            </w:rPrChange>
          </w:rPr>
          <w:t>.SpectrumPencil] = </w:t>
        </w:r>
        <w:r w:rsidRPr="00625FEA">
          <w:rPr>
            <w:rFonts w:ascii="Consolas" w:hAnsi="Consolas"/>
            <w:color w:val="0000FF"/>
            <w:sz w:val="18"/>
            <w:szCs w:val="18"/>
            <w:lang w:val="en-US"/>
            <w:rPrChange w:id="16618" w:author="Manuel Hergenröder" w:date="2020-07-16T16:26:00Z">
              <w:rPr>
                <w:rFonts w:ascii="Consolas" w:hAnsi="Consolas"/>
                <w:color w:val="0000FF"/>
              </w:rPr>
            </w:rPrChange>
          </w:rPr>
          <w:t>new</w:t>
        </w:r>
        <w:r w:rsidRPr="00625FEA">
          <w:rPr>
            <w:rFonts w:ascii="Consolas" w:hAnsi="Consolas"/>
            <w:color w:val="000000"/>
            <w:sz w:val="18"/>
            <w:szCs w:val="18"/>
            <w:lang w:val="en-US"/>
            <w:rPrChange w:id="16619" w:author="Manuel Hergenröder" w:date="2020-07-16T16:26:00Z">
              <w:rPr>
                <w:rFonts w:ascii="Consolas" w:hAnsi="Consolas"/>
                <w:color w:val="000000"/>
              </w:rPr>
            </w:rPrChange>
          </w:rPr>
          <w:t> </w:t>
        </w:r>
        <w:r w:rsidRPr="00625FEA">
          <w:rPr>
            <w:rFonts w:ascii="Consolas" w:hAnsi="Consolas"/>
            <w:color w:val="2B91AF"/>
            <w:sz w:val="18"/>
            <w:szCs w:val="18"/>
            <w:lang w:val="en-US"/>
            <w:rPrChange w:id="16620" w:author="Manuel Hergenröder" w:date="2020-07-16T16:26:00Z">
              <w:rPr>
                <w:rFonts w:ascii="Consolas" w:hAnsi="Consolas"/>
                <w:color w:val="2B91AF"/>
              </w:rPr>
            </w:rPrChange>
          </w:rPr>
          <w:t>Tool</w:t>
        </w:r>
        <w:r w:rsidRPr="00625FEA">
          <w:rPr>
            <w:rFonts w:ascii="Consolas" w:hAnsi="Consolas"/>
            <w:color w:val="000000"/>
            <w:sz w:val="18"/>
            <w:szCs w:val="18"/>
            <w:lang w:val="en-US"/>
            <w:rPrChange w:id="16621" w:author="Manuel Hergenröder" w:date="2020-07-16T16:26:00Z">
              <w:rPr>
                <w:rFonts w:ascii="Consolas" w:hAnsi="Consolas"/>
                <w:color w:val="000000"/>
              </w:rPr>
            </w:rPrChange>
          </w:rPr>
          <w:t>(</w:t>
        </w:r>
        <w:r w:rsidRPr="00625FEA">
          <w:rPr>
            <w:rFonts w:ascii="Consolas" w:hAnsi="Consolas"/>
            <w:color w:val="2B91AF"/>
            <w:sz w:val="18"/>
            <w:szCs w:val="18"/>
            <w:lang w:val="en-US"/>
            <w:rPrChange w:id="16622"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6623" w:author="Manuel Hergenröder" w:date="2020-07-16T16:26:00Z">
              <w:rPr>
                <w:rFonts w:ascii="Consolas" w:hAnsi="Consolas"/>
                <w:color w:val="000000"/>
              </w:rPr>
            </w:rPrChange>
          </w:rPr>
          <w:t>.SpectrumPencil, </w:t>
        </w:r>
        <w:r w:rsidRPr="00625FEA">
          <w:rPr>
            <w:rFonts w:ascii="Consolas" w:hAnsi="Consolas"/>
            <w:color w:val="0000FF"/>
            <w:sz w:val="18"/>
            <w:szCs w:val="18"/>
            <w:lang w:val="en-US"/>
            <w:rPrChange w:id="16624" w:author="Manuel Hergenröder" w:date="2020-07-16T16:26:00Z">
              <w:rPr>
                <w:rFonts w:ascii="Consolas" w:hAnsi="Consolas"/>
                <w:color w:val="0000FF"/>
              </w:rPr>
            </w:rPrChange>
          </w:rPr>
          <w:t>new</w:t>
        </w:r>
        <w:r w:rsidRPr="00625FEA">
          <w:rPr>
            <w:rFonts w:ascii="Consolas" w:hAnsi="Consolas"/>
            <w:color w:val="000000"/>
            <w:sz w:val="18"/>
            <w:szCs w:val="18"/>
            <w:lang w:val="en-US"/>
            <w:rPrChange w:id="16625" w:author="Manuel Hergenröder" w:date="2020-07-16T16:26:00Z">
              <w:rPr>
                <w:rFonts w:ascii="Consolas" w:hAnsi="Consolas"/>
                <w:color w:val="000000"/>
              </w:rPr>
            </w:rPrChange>
          </w:rPr>
          <w:t> </w:t>
        </w:r>
        <w:r w:rsidRPr="00625FEA">
          <w:rPr>
            <w:rFonts w:ascii="Consolas" w:hAnsi="Consolas"/>
            <w:color w:val="2B91AF"/>
            <w:sz w:val="18"/>
            <w:szCs w:val="18"/>
            <w:lang w:val="en-US"/>
            <w:rPrChange w:id="16626" w:author="Manuel Hergenröder" w:date="2020-07-16T16:26:00Z">
              <w:rPr>
                <w:rFonts w:ascii="Consolas" w:hAnsi="Consolas"/>
                <w:color w:val="2B91AF"/>
              </w:rPr>
            </w:rPrChange>
          </w:rPr>
          <w:t>Color32</w:t>
        </w:r>
        <w:r w:rsidRPr="00625FEA">
          <w:rPr>
            <w:rFonts w:ascii="Consolas" w:hAnsi="Consolas"/>
            <w:color w:val="000000"/>
            <w:sz w:val="18"/>
            <w:szCs w:val="18"/>
            <w:lang w:val="en-US"/>
            <w:rPrChange w:id="16627" w:author="Manuel Hergenröder" w:date="2020-07-16T16:26:00Z">
              <w:rPr>
                <w:rFonts w:ascii="Consolas" w:hAnsi="Consolas"/>
                <w:color w:val="000000"/>
              </w:rPr>
            </w:rPrChange>
          </w:rPr>
          <w:t>(255, 185, 255, 100), </w:t>
        </w:r>
        <w:r w:rsidRPr="00625FEA">
          <w:rPr>
            <w:rFonts w:ascii="Consolas" w:hAnsi="Consolas"/>
            <w:color w:val="2B91AF"/>
            <w:sz w:val="18"/>
            <w:szCs w:val="18"/>
            <w:lang w:val="en-US"/>
            <w:rPrChange w:id="16628"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16629" w:author="Manuel Hergenröder" w:date="2020-07-16T16:26:00Z">
              <w:rPr>
                <w:rFonts w:ascii="Consolas" w:hAnsi="Consolas"/>
                <w:color w:val="000000"/>
              </w:rPr>
            </w:rPrChange>
          </w:rPr>
          <w:t>.</w:t>
        </w:r>
        <w:r w:rsidRPr="00625FEA">
          <w:rPr>
            <w:rFonts w:ascii="Consolas" w:hAnsi="Consolas"/>
            <w:color w:val="74531F"/>
            <w:sz w:val="18"/>
            <w:szCs w:val="18"/>
            <w:lang w:val="en-US"/>
            <w:rPrChange w:id="16630" w:author="Manuel Hergenröder" w:date="2020-07-16T16:26:00Z">
              <w:rPr>
                <w:rFonts w:ascii="Consolas" w:hAnsi="Consolas"/>
                <w:color w:val="74531F"/>
              </w:rPr>
            </w:rPrChange>
          </w:rPr>
          <w:t>Find</w:t>
        </w:r>
        <w:r w:rsidRPr="00625FEA">
          <w:rPr>
            <w:rFonts w:ascii="Consolas" w:hAnsi="Consolas"/>
            <w:color w:val="000000"/>
            <w:sz w:val="18"/>
            <w:szCs w:val="18"/>
            <w:lang w:val="en-US"/>
            <w:rPrChange w:id="16631" w:author="Manuel Hergenröder" w:date="2020-07-16T16:26:00Z">
              <w:rPr>
                <w:rFonts w:ascii="Consolas" w:hAnsi="Consolas"/>
                <w:color w:val="000000"/>
              </w:rPr>
            </w:rPrChange>
          </w:rPr>
          <w:t>(</w:t>
        </w:r>
        <w:r w:rsidRPr="00625FEA">
          <w:rPr>
            <w:rFonts w:ascii="Consolas" w:hAnsi="Consolas"/>
            <w:color w:val="A31515"/>
            <w:sz w:val="18"/>
            <w:szCs w:val="18"/>
            <w:lang w:val="en-US"/>
            <w:rPrChange w:id="16632" w:author="Manuel Hergenröder" w:date="2020-07-16T16:26:00Z">
              <w:rPr>
                <w:rFonts w:ascii="Consolas" w:hAnsi="Consolas"/>
                <w:color w:val="A31515"/>
              </w:rPr>
            </w:rPrChange>
          </w:rPr>
          <w:t>"IconSpectrumPencil"</w:t>
        </w:r>
        <w:r w:rsidRPr="00625FEA">
          <w:rPr>
            <w:rFonts w:ascii="Consolas" w:hAnsi="Consolas"/>
            <w:color w:val="000000"/>
            <w:sz w:val="18"/>
            <w:szCs w:val="18"/>
            <w:lang w:val="en-US"/>
            <w:rPrChange w:id="16633" w:author="Manuel Hergenröder" w:date="2020-07-16T16:26:00Z">
              <w:rPr>
                <w:rFonts w:ascii="Consolas" w:hAnsi="Consolas"/>
                <w:color w:val="000000"/>
              </w:rPr>
            </w:rPrChange>
          </w:rPr>
          <w:t>).</w:t>
        </w:r>
        <w:r w:rsidRPr="00625FEA">
          <w:rPr>
            <w:rFonts w:ascii="Consolas" w:hAnsi="Consolas"/>
            <w:color w:val="74531F"/>
            <w:sz w:val="18"/>
            <w:szCs w:val="18"/>
            <w:lang w:val="en-US"/>
            <w:rPrChange w:id="16634"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16635" w:author="Manuel Hergenröder" w:date="2020-07-16T16:26:00Z">
              <w:rPr>
                <w:rFonts w:ascii="Consolas" w:hAnsi="Consolas"/>
                <w:color w:val="000000"/>
              </w:rPr>
            </w:rPrChange>
          </w:rPr>
          <w:t>&lt;</w:t>
        </w:r>
        <w:r w:rsidRPr="00625FEA">
          <w:rPr>
            <w:rFonts w:ascii="Consolas" w:hAnsi="Consolas"/>
            <w:color w:val="2B91AF"/>
            <w:sz w:val="18"/>
            <w:szCs w:val="18"/>
            <w:lang w:val="en-US"/>
            <w:rPrChange w:id="16636" w:author="Manuel Hergenröder" w:date="2020-07-16T16:26:00Z">
              <w:rPr>
                <w:rFonts w:ascii="Consolas" w:hAnsi="Consolas"/>
                <w:color w:val="2B91AF"/>
              </w:rPr>
            </w:rPrChange>
          </w:rPr>
          <w:t>Image</w:t>
        </w:r>
        <w:r w:rsidRPr="00625FEA">
          <w:rPr>
            <w:rFonts w:ascii="Consolas" w:hAnsi="Consolas"/>
            <w:color w:val="000000"/>
            <w:sz w:val="18"/>
            <w:szCs w:val="18"/>
            <w:lang w:val="en-US"/>
            <w:rPrChange w:id="16637" w:author="Manuel Hergenröder" w:date="2020-07-16T16:26:00Z">
              <w:rPr>
                <w:rFonts w:ascii="Consolas" w:hAnsi="Consolas"/>
                <w:color w:val="000000"/>
              </w:rPr>
            </w:rPrChange>
          </w:rPr>
          <w:t>&gt;());</w:t>
        </w:r>
      </w:ins>
    </w:p>
    <w:p w14:paraId="110D4D28" w14:textId="77777777" w:rsidR="008F67FA" w:rsidRPr="00625FEA" w:rsidRDefault="008F67FA" w:rsidP="008F67FA">
      <w:pPr>
        <w:pStyle w:val="HTMLPreformatted"/>
        <w:shd w:val="clear" w:color="auto" w:fill="FFFFFF"/>
        <w:rPr>
          <w:ins w:id="16638" w:author="Manuel Hergenröder" w:date="2020-07-16T16:25:00Z"/>
          <w:rFonts w:ascii="Consolas" w:hAnsi="Consolas"/>
          <w:color w:val="000000"/>
          <w:sz w:val="18"/>
          <w:szCs w:val="18"/>
          <w:lang w:val="en-US"/>
          <w:rPrChange w:id="16639" w:author="Manuel Hergenröder" w:date="2020-07-16T16:26:00Z">
            <w:rPr>
              <w:ins w:id="16640" w:author="Manuel Hergenröder" w:date="2020-07-16T16:25:00Z"/>
              <w:rFonts w:ascii="Consolas" w:hAnsi="Consolas"/>
              <w:color w:val="000000"/>
            </w:rPr>
          </w:rPrChange>
        </w:rPr>
      </w:pPr>
      <w:ins w:id="16641" w:author="Manuel Hergenröder" w:date="2020-07-16T16:25:00Z">
        <w:r w:rsidRPr="00625FEA">
          <w:rPr>
            <w:rFonts w:ascii="Consolas" w:hAnsi="Consolas"/>
            <w:color w:val="000000"/>
            <w:sz w:val="18"/>
            <w:szCs w:val="18"/>
            <w:lang w:val="en-US"/>
            <w:rPrChange w:id="16642" w:author="Manuel Hergenröder" w:date="2020-07-16T16:26:00Z">
              <w:rPr>
                <w:rFonts w:ascii="Consolas" w:hAnsi="Consolas"/>
                <w:color w:val="000000"/>
              </w:rPr>
            </w:rPrChange>
          </w:rPr>
          <w:t>        </w:t>
        </w:r>
        <w:r w:rsidRPr="00625FEA">
          <w:rPr>
            <w:rFonts w:ascii="Consolas" w:hAnsi="Consolas"/>
            <w:color w:val="0000FF"/>
            <w:sz w:val="18"/>
            <w:szCs w:val="18"/>
            <w:lang w:val="en-US"/>
            <w:rPrChange w:id="1664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644" w:author="Manuel Hergenröder" w:date="2020-07-16T16:26:00Z">
              <w:rPr>
                <w:rFonts w:ascii="Consolas" w:hAnsi="Consolas"/>
                <w:color w:val="000000"/>
              </w:rPr>
            </w:rPrChange>
          </w:rPr>
          <w:t>.tools[(</w:t>
        </w:r>
        <w:r w:rsidRPr="00625FEA">
          <w:rPr>
            <w:rFonts w:ascii="Consolas" w:hAnsi="Consolas"/>
            <w:color w:val="0000FF"/>
            <w:sz w:val="18"/>
            <w:szCs w:val="18"/>
            <w:lang w:val="en-US"/>
            <w:rPrChange w:id="16645" w:author="Manuel Hergenröder" w:date="2020-07-16T16:26:00Z">
              <w:rPr>
                <w:rFonts w:ascii="Consolas" w:hAnsi="Consolas"/>
                <w:color w:val="0000FF"/>
              </w:rPr>
            </w:rPrChange>
          </w:rPr>
          <w:t>int</w:t>
        </w:r>
        <w:r w:rsidRPr="00625FEA">
          <w:rPr>
            <w:rFonts w:ascii="Consolas" w:hAnsi="Consolas"/>
            <w:color w:val="000000"/>
            <w:sz w:val="18"/>
            <w:szCs w:val="18"/>
            <w:lang w:val="en-US"/>
            <w:rPrChange w:id="16646" w:author="Manuel Hergenröder" w:date="2020-07-16T16:26:00Z">
              <w:rPr>
                <w:rFonts w:ascii="Consolas" w:hAnsi="Consolas"/>
                <w:color w:val="000000"/>
              </w:rPr>
            </w:rPrChange>
          </w:rPr>
          <w:t>)</w:t>
        </w:r>
        <w:r w:rsidRPr="00625FEA">
          <w:rPr>
            <w:rFonts w:ascii="Consolas" w:hAnsi="Consolas"/>
            <w:color w:val="2B91AF"/>
            <w:sz w:val="18"/>
            <w:szCs w:val="18"/>
            <w:lang w:val="en-US"/>
            <w:rPrChange w:id="16647"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6648" w:author="Manuel Hergenröder" w:date="2020-07-16T16:26:00Z">
              <w:rPr>
                <w:rFonts w:ascii="Consolas" w:hAnsi="Consolas"/>
                <w:color w:val="000000"/>
              </w:rPr>
            </w:rPrChange>
          </w:rPr>
          <w:t>.SpectrumEraser] = </w:t>
        </w:r>
        <w:r w:rsidRPr="00625FEA">
          <w:rPr>
            <w:rFonts w:ascii="Consolas" w:hAnsi="Consolas"/>
            <w:color w:val="0000FF"/>
            <w:sz w:val="18"/>
            <w:szCs w:val="18"/>
            <w:lang w:val="en-US"/>
            <w:rPrChange w:id="16649" w:author="Manuel Hergenröder" w:date="2020-07-16T16:26:00Z">
              <w:rPr>
                <w:rFonts w:ascii="Consolas" w:hAnsi="Consolas"/>
                <w:color w:val="0000FF"/>
              </w:rPr>
            </w:rPrChange>
          </w:rPr>
          <w:t>new</w:t>
        </w:r>
        <w:r w:rsidRPr="00625FEA">
          <w:rPr>
            <w:rFonts w:ascii="Consolas" w:hAnsi="Consolas"/>
            <w:color w:val="000000"/>
            <w:sz w:val="18"/>
            <w:szCs w:val="18"/>
            <w:lang w:val="en-US"/>
            <w:rPrChange w:id="16650" w:author="Manuel Hergenröder" w:date="2020-07-16T16:26:00Z">
              <w:rPr>
                <w:rFonts w:ascii="Consolas" w:hAnsi="Consolas"/>
                <w:color w:val="000000"/>
              </w:rPr>
            </w:rPrChange>
          </w:rPr>
          <w:t> </w:t>
        </w:r>
        <w:r w:rsidRPr="00625FEA">
          <w:rPr>
            <w:rFonts w:ascii="Consolas" w:hAnsi="Consolas"/>
            <w:color w:val="2B91AF"/>
            <w:sz w:val="18"/>
            <w:szCs w:val="18"/>
            <w:lang w:val="en-US"/>
            <w:rPrChange w:id="16651" w:author="Manuel Hergenröder" w:date="2020-07-16T16:26:00Z">
              <w:rPr>
                <w:rFonts w:ascii="Consolas" w:hAnsi="Consolas"/>
                <w:color w:val="2B91AF"/>
              </w:rPr>
            </w:rPrChange>
          </w:rPr>
          <w:t>Tool</w:t>
        </w:r>
        <w:r w:rsidRPr="00625FEA">
          <w:rPr>
            <w:rFonts w:ascii="Consolas" w:hAnsi="Consolas"/>
            <w:color w:val="000000"/>
            <w:sz w:val="18"/>
            <w:szCs w:val="18"/>
            <w:lang w:val="en-US"/>
            <w:rPrChange w:id="16652" w:author="Manuel Hergenröder" w:date="2020-07-16T16:26:00Z">
              <w:rPr>
                <w:rFonts w:ascii="Consolas" w:hAnsi="Consolas"/>
                <w:color w:val="000000"/>
              </w:rPr>
            </w:rPrChange>
          </w:rPr>
          <w:t>(</w:t>
        </w:r>
        <w:r w:rsidRPr="00625FEA">
          <w:rPr>
            <w:rFonts w:ascii="Consolas" w:hAnsi="Consolas"/>
            <w:color w:val="2B91AF"/>
            <w:sz w:val="18"/>
            <w:szCs w:val="18"/>
            <w:lang w:val="en-US"/>
            <w:rPrChange w:id="16653"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6654" w:author="Manuel Hergenröder" w:date="2020-07-16T16:26:00Z">
              <w:rPr>
                <w:rFonts w:ascii="Consolas" w:hAnsi="Consolas"/>
                <w:color w:val="000000"/>
              </w:rPr>
            </w:rPrChange>
          </w:rPr>
          <w:t>.SpectrumEraser, </w:t>
        </w:r>
        <w:r w:rsidRPr="00625FEA">
          <w:rPr>
            <w:rFonts w:ascii="Consolas" w:hAnsi="Consolas"/>
            <w:color w:val="0000FF"/>
            <w:sz w:val="18"/>
            <w:szCs w:val="18"/>
            <w:lang w:val="en-US"/>
            <w:rPrChange w:id="16655" w:author="Manuel Hergenröder" w:date="2020-07-16T16:26:00Z">
              <w:rPr>
                <w:rFonts w:ascii="Consolas" w:hAnsi="Consolas"/>
                <w:color w:val="0000FF"/>
              </w:rPr>
            </w:rPrChange>
          </w:rPr>
          <w:t>new</w:t>
        </w:r>
        <w:r w:rsidRPr="00625FEA">
          <w:rPr>
            <w:rFonts w:ascii="Consolas" w:hAnsi="Consolas"/>
            <w:color w:val="000000"/>
            <w:sz w:val="18"/>
            <w:szCs w:val="18"/>
            <w:lang w:val="en-US"/>
            <w:rPrChange w:id="16656" w:author="Manuel Hergenröder" w:date="2020-07-16T16:26:00Z">
              <w:rPr>
                <w:rFonts w:ascii="Consolas" w:hAnsi="Consolas"/>
                <w:color w:val="000000"/>
              </w:rPr>
            </w:rPrChange>
          </w:rPr>
          <w:t> </w:t>
        </w:r>
        <w:r w:rsidRPr="00625FEA">
          <w:rPr>
            <w:rFonts w:ascii="Consolas" w:hAnsi="Consolas"/>
            <w:color w:val="2B91AF"/>
            <w:sz w:val="18"/>
            <w:szCs w:val="18"/>
            <w:lang w:val="en-US"/>
            <w:rPrChange w:id="16657" w:author="Manuel Hergenröder" w:date="2020-07-16T16:26:00Z">
              <w:rPr>
                <w:rFonts w:ascii="Consolas" w:hAnsi="Consolas"/>
                <w:color w:val="2B91AF"/>
              </w:rPr>
            </w:rPrChange>
          </w:rPr>
          <w:t>Color32</w:t>
        </w:r>
        <w:r w:rsidRPr="00625FEA">
          <w:rPr>
            <w:rFonts w:ascii="Consolas" w:hAnsi="Consolas"/>
            <w:color w:val="000000"/>
            <w:sz w:val="18"/>
            <w:szCs w:val="18"/>
            <w:lang w:val="en-US"/>
            <w:rPrChange w:id="16658" w:author="Manuel Hergenröder" w:date="2020-07-16T16:26:00Z">
              <w:rPr>
                <w:rFonts w:ascii="Consolas" w:hAnsi="Consolas"/>
                <w:color w:val="000000"/>
              </w:rPr>
            </w:rPrChange>
          </w:rPr>
          <w:t>(255, 50, 50, 100), </w:t>
        </w:r>
        <w:r w:rsidRPr="00625FEA">
          <w:rPr>
            <w:rFonts w:ascii="Consolas" w:hAnsi="Consolas"/>
            <w:color w:val="2B91AF"/>
            <w:sz w:val="18"/>
            <w:szCs w:val="18"/>
            <w:lang w:val="en-US"/>
            <w:rPrChange w:id="16659"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16660" w:author="Manuel Hergenröder" w:date="2020-07-16T16:26:00Z">
              <w:rPr>
                <w:rFonts w:ascii="Consolas" w:hAnsi="Consolas"/>
                <w:color w:val="000000"/>
              </w:rPr>
            </w:rPrChange>
          </w:rPr>
          <w:t>.</w:t>
        </w:r>
        <w:r w:rsidRPr="00625FEA">
          <w:rPr>
            <w:rFonts w:ascii="Consolas" w:hAnsi="Consolas"/>
            <w:color w:val="74531F"/>
            <w:sz w:val="18"/>
            <w:szCs w:val="18"/>
            <w:lang w:val="en-US"/>
            <w:rPrChange w:id="16661" w:author="Manuel Hergenröder" w:date="2020-07-16T16:26:00Z">
              <w:rPr>
                <w:rFonts w:ascii="Consolas" w:hAnsi="Consolas"/>
                <w:color w:val="74531F"/>
              </w:rPr>
            </w:rPrChange>
          </w:rPr>
          <w:t>Find</w:t>
        </w:r>
        <w:r w:rsidRPr="00625FEA">
          <w:rPr>
            <w:rFonts w:ascii="Consolas" w:hAnsi="Consolas"/>
            <w:color w:val="000000"/>
            <w:sz w:val="18"/>
            <w:szCs w:val="18"/>
            <w:lang w:val="en-US"/>
            <w:rPrChange w:id="16662" w:author="Manuel Hergenröder" w:date="2020-07-16T16:26:00Z">
              <w:rPr>
                <w:rFonts w:ascii="Consolas" w:hAnsi="Consolas"/>
                <w:color w:val="000000"/>
              </w:rPr>
            </w:rPrChange>
          </w:rPr>
          <w:t>(</w:t>
        </w:r>
        <w:r w:rsidRPr="00625FEA">
          <w:rPr>
            <w:rFonts w:ascii="Consolas" w:hAnsi="Consolas"/>
            <w:color w:val="A31515"/>
            <w:sz w:val="18"/>
            <w:szCs w:val="18"/>
            <w:lang w:val="en-US"/>
            <w:rPrChange w:id="16663" w:author="Manuel Hergenröder" w:date="2020-07-16T16:26:00Z">
              <w:rPr>
                <w:rFonts w:ascii="Consolas" w:hAnsi="Consolas"/>
                <w:color w:val="A31515"/>
              </w:rPr>
            </w:rPrChange>
          </w:rPr>
          <w:t>"IconSpectrumEraser"</w:t>
        </w:r>
        <w:r w:rsidRPr="00625FEA">
          <w:rPr>
            <w:rFonts w:ascii="Consolas" w:hAnsi="Consolas"/>
            <w:color w:val="000000"/>
            <w:sz w:val="18"/>
            <w:szCs w:val="18"/>
            <w:lang w:val="en-US"/>
            <w:rPrChange w:id="16664" w:author="Manuel Hergenröder" w:date="2020-07-16T16:26:00Z">
              <w:rPr>
                <w:rFonts w:ascii="Consolas" w:hAnsi="Consolas"/>
                <w:color w:val="000000"/>
              </w:rPr>
            </w:rPrChange>
          </w:rPr>
          <w:t>).</w:t>
        </w:r>
        <w:r w:rsidRPr="00625FEA">
          <w:rPr>
            <w:rFonts w:ascii="Consolas" w:hAnsi="Consolas"/>
            <w:color w:val="74531F"/>
            <w:sz w:val="18"/>
            <w:szCs w:val="18"/>
            <w:lang w:val="en-US"/>
            <w:rPrChange w:id="16665"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16666" w:author="Manuel Hergenröder" w:date="2020-07-16T16:26:00Z">
              <w:rPr>
                <w:rFonts w:ascii="Consolas" w:hAnsi="Consolas"/>
                <w:color w:val="000000"/>
              </w:rPr>
            </w:rPrChange>
          </w:rPr>
          <w:t>&lt;</w:t>
        </w:r>
        <w:r w:rsidRPr="00625FEA">
          <w:rPr>
            <w:rFonts w:ascii="Consolas" w:hAnsi="Consolas"/>
            <w:color w:val="2B91AF"/>
            <w:sz w:val="18"/>
            <w:szCs w:val="18"/>
            <w:lang w:val="en-US"/>
            <w:rPrChange w:id="16667" w:author="Manuel Hergenröder" w:date="2020-07-16T16:26:00Z">
              <w:rPr>
                <w:rFonts w:ascii="Consolas" w:hAnsi="Consolas"/>
                <w:color w:val="2B91AF"/>
              </w:rPr>
            </w:rPrChange>
          </w:rPr>
          <w:t>Image</w:t>
        </w:r>
        <w:r w:rsidRPr="00625FEA">
          <w:rPr>
            <w:rFonts w:ascii="Consolas" w:hAnsi="Consolas"/>
            <w:color w:val="000000"/>
            <w:sz w:val="18"/>
            <w:szCs w:val="18"/>
            <w:lang w:val="en-US"/>
            <w:rPrChange w:id="16668" w:author="Manuel Hergenröder" w:date="2020-07-16T16:26:00Z">
              <w:rPr>
                <w:rFonts w:ascii="Consolas" w:hAnsi="Consolas"/>
                <w:color w:val="000000"/>
              </w:rPr>
            </w:rPrChange>
          </w:rPr>
          <w:t>&gt;());</w:t>
        </w:r>
      </w:ins>
    </w:p>
    <w:p w14:paraId="4655ADDB" w14:textId="77777777" w:rsidR="008F67FA" w:rsidRPr="00625FEA" w:rsidRDefault="008F67FA" w:rsidP="008F67FA">
      <w:pPr>
        <w:pStyle w:val="HTMLPreformatted"/>
        <w:shd w:val="clear" w:color="auto" w:fill="FFFFFF"/>
        <w:rPr>
          <w:ins w:id="16669" w:author="Manuel Hergenröder" w:date="2020-07-16T16:25:00Z"/>
          <w:rFonts w:ascii="Consolas" w:hAnsi="Consolas"/>
          <w:color w:val="000000"/>
          <w:sz w:val="18"/>
          <w:szCs w:val="18"/>
          <w:lang w:val="en-US"/>
          <w:rPrChange w:id="16670" w:author="Manuel Hergenröder" w:date="2020-07-16T16:26:00Z">
            <w:rPr>
              <w:ins w:id="16671" w:author="Manuel Hergenröder" w:date="2020-07-16T16:25:00Z"/>
              <w:rFonts w:ascii="Consolas" w:hAnsi="Consolas"/>
              <w:color w:val="000000"/>
            </w:rPr>
          </w:rPrChange>
        </w:rPr>
      </w:pPr>
      <w:ins w:id="16672" w:author="Manuel Hergenröder" w:date="2020-07-16T16:25:00Z">
        <w:r w:rsidRPr="00625FEA">
          <w:rPr>
            <w:rFonts w:ascii="Consolas" w:hAnsi="Consolas"/>
            <w:color w:val="000000"/>
            <w:sz w:val="18"/>
            <w:szCs w:val="18"/>
            <w:lang w:val="en-US"/>
            <w:rPrChange w:id="16673" w:author="Manuel Hergenröder" w:date="2020-07-16T16:26:00Z">
              <w:rPr>
                <w:rFonts w:ascii="Consolas" w:hAnsi="Consolas"/>
                <w:color w:val="000000"/>
              </w:rPr>
            </w:rPrChange>
          </w:rPr>
          <w:t>        </w:t>
        </w:r>
        <w:r w:rsidRPr="00625FEA">
          <w:rPr>
            <w:rFonts w:ascii="Consolas" w:hAnsi="Consolas"/>
            <w:color w:val="0000FF"/>
            <w:sz w:val="18"/>
            <w:szCs w:val="18"/>
            <w:lang w:val="en-US"/>
            <w:rPrChange w:id="1667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675" w:author="Manuel Hergenröder" w:date="2020-07-16T16:26:00Z">
              <w:rPr>
                <w:rFonts w:ascii="Consolas" w:hAnsi="Consolas"/>
                <w:color w:val="000000"/>
              </w:rPr>
            </w:rPrChange>
          </w:rPr>
          <w:t>.</w:t>
        </w:r>
        <w:r w:rsidRPr="00625FEA">
          <w:rPr>
            <w:rFonts w:ascii="Consolas" w:hAnsi="Consolas"/>
            <w:color w:val="74531F"/>
            <w:sz w:val="18"/>
            <w:szCs w:val="18"/>
            <w:lang w:val="en-US"/>
            <w:rPrChange w:id="16676" w:author="Manuel Hergenröder" w:date="2020-07-16T16:26:00Z">
              <w:rPr>
                <w:rFonts w:ascii="Consolas" w:hAnsi="Consolas"/>
                <w:color w:val="74531F"/>
              </w:rPr>
            </w:rPrChange>
          </w:rPr>
          <w:t>changeTool</w:t>
        </w:r>
        <w:r w:rsidRPr="00625FEA">
          <w:rPr>
            <w:rFonts w:ascii="Consolas" w:hAnsi="Consolas"/>
            <w:color w:val="000000"/>
            <w:sz w:val="18"/>
            <w:szCs w:val="18"/>
            <w:lang w:val="en-US"/>
            <w:rPrChange w:id="16677" w:author="Manuel Hergenröder" w:date="2020-07-16T16:26:00Z">
              <w:rPr>
                <w:rFonts w:ascii="Consolas" w:hAnsi="Consolas"/>
                <w:color w:val="000000"/>
              </w:rPr>
            </w:rPrChange>
          </w:rPr>
          <w:t>(</w:t>
        </w:r>
        <w:r w:rsidRPr="00625FEA">
          <w:rPr>
            <w:rFonts w:ascii="Consolas" w:hAnsi="Consolas"/>
            <w:color w:val="2B91AF"/>
            <w:sz w:val="18"/>
            <w:szCs w:val="18"/>
            <w:lang w:val="en-US"/>
            <w:rPrChange w:id="16678"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6679" w:author="Manuel Hergenröder" w:date="2020-07-16T16:26:00Z">
              <w:rPr>
                <w:rFonts w:ascii="Consolas" w:hAnsi="Consolas"/>
                <w:color w:val="000000"/>
              </w:rPr>
            </w:rPrChange>
          </w:rPr>
          <w:t>.SpectrumPainter);</w:t>
        </w:r>
      </w:ins>
    </w:p>
    <w:p w14:paraId="5FFB787B" w14:textId="77777777" w:rsidR="008F67FA" w:rsidRPr="00625FEA" w:rsidRDefault="008F67FA" w:rsidP="008F67FA">
      <w:pPr>
        <w:pStyle w:val="HTMLPreformatted"/>
        <w:shd w:val="clear" w:color="auto" w:fill="FFFFFF"/>
        <w:rPr>
          <w:ins w:id="16680" w:author="Manuel Hergenröder" w:date="2020-07-16T16:25:00Z"/>
          <w:rFonts w:ascii="Consolas" w:hAnsi="Consolas"/>
          <w:color w:val="000000"/>
          <w:sz w:val="18"/>
          <w:szCs w:val="18"/>
          <w:lang w:val="en-US"/>
          <w:rPrChange w:id="16681" w:author="Manuel Hergenröder" w:date="2020-07-16T16:26:00Z">
            <w:rPr>
              <w:ins w:id="16682" w:author="Manuel Hergenröder" w:date="2020-07-16T16:25:00Z"/>
              <w:rFonts w:ascii="Consolas" w:hAnsi="Consolas"/>
              <w:color w:val="000000"/>
            </w:rPr>
          </w:rPrChange>
        </w:rPr>
      </w:pPr>
      <w:ins w:id="16683" w:author="Manuel Hergenröder" w:date="2020-07-16T16:25:00Z">
        <w:r w:rsidRPr="00625FEA">
          <w:rPr>
            <w:rFonts w:ascii="Consolas" w:hAnsi="Consolas"/>
            <w:color w:val="000000"/>
            <w:sz w:val="18"/>
            <w:szCs w:val="18"/>
            <w:lang w:val="en-US"/>
            <w:rPrChange w:id="16684" w:author="Manuel Hergenröder" w:date="2020-07-16T16:26:00Z">
              <w:rPr>
                <w:rFonts w:ascii="Consolas" w:hAnsi="Consolas"/>
                <w:color w:val="000000"/>
              </w:rPr>
            </w:rPrChange>
          </w:rPr>
          <w:t xml:space="preserve"> </w:t>
        </w:r>
      </w:ins>
    </w:p>
    <w:p w14:paraId="4D4A034A" w14:textId="77777777" w:rsidR="008F67FA" w:rsidRPr="00625FEA" w:rsidRDefault="008F67FA" w:rsidP="008F67FA">
      <w:pPr>
        <w:pStyle w:val="HTMLPreformatted"/>
        <w:shd w:val="clear" w:color="auto" w:fill="FFFFFF"/>
        <w:rPr>
          <w:ins w:id="16685" w:author="Manuel Hergenröder" w:date="2020-07-16T16:25:00Z"/>
          <w:rFonts w:ascii="Consolas" w:hAnsi="Consolas"/>
          <w:color w:val="000000"/>
          <w:sz w:val="18"/>
          <w:szCs w:val="18"/>
          <w:lang w:val="en-US"/>
          <w:rPrChange w:id="16686" w:author="Manuel Hergenröder" w:date="2020-07-16T16:26:00Z">
            <w:rPr>
              <w:ins w:id="16687" w:author="Manuel Hergenröder" w:date="2020-07-16T16:25:00Z"/>
              <w:rFonts w:ascii="Consolas" w:hAnsi="Consolas"/>
              <w:color w:val="000000"/>
            </w:rPr>
          </w:rPrChange>
        </w:rPr>
      </w:pPr>
      <w:ins w:id="16688" w:author="Manuel Hergenröder" w:date="2020-07-16T16:25:00Z">
        <w:r w:rsidRPr="00625FEA">
          <w:rPr>
            <w:rFonts w:ascii="Consolas" w:hAnsi="Consolas"/>
            <w:color w:val="000000"/>
            <w:sz w:val="18"/>
            <w:szCs w:val="18"/>
            <w:lang w:val="en-US"/>
            <w:rPrChange w:id="16689" w:author="Manuel Hergenröder" w:date="2020-07-16T16:26:00Z">
              <w:rPr>
                <w:rFonts w:ascii="Consolas" w:hAnsi="Consolas"/>
                <w:color w:val="000000"/>
              </w:rPr>
            </w:rPrChange>
          </w:rPr>
          <w:t>        </w:t>
        </w:r>
        <w:r w:rsidRPr="00625FEA">
          <w:rPr>
            <w:rFonts w:ascii="Consolas" w:hAnsi="Consolas"/>
            <w:color w:val="0000FF"/>
            <w:sz w:val="18"/>
            <w:szCs w:val="18"/>
            <w:lang w:val="en-US"/>
            <w:rPrChange w:id="1669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691" w:author="Manuel Hergenröder" w:date="2020-07-16T16:26:00Z">
              <w:rPr>
                <w:rFonts w:ascii="Consolas" w:hAnsi="Consolas"/>
                <w:color w:val="000000"/>
              </w:rPr>
            </w:rPrChange>
          </w:rPr>
          <w:t>.triggerDown = </w:t>
        </w:r>
        <w:r w:rsidRPr="00625FEA">
          <w:rPr>
            <w:rFonts w:ascii="Consolas" w:hAnsi="Consolas"/>
            <w:color w:val="0000FF"/>
            <w:sz w:val="18"/>
            <w:szCs w:val="18"/>
            <w:lang w:val="en-US"/>
            <w:rPrChange w:id="16692" w:author="Manuel Hergenröder" w:date="2020-07-16T16:26:00Z">
              <w:rPr>
                <w:rFonts w:ascii="Consolas" w:hAnsi="Consolas"/>
                <w:color w:val="0000FF"/>
              </w:rPr>
            </w:rPrChange>
          </w:rPr>
          <w:t>false</w:t>
        </w:r>
        <w:r w:rsidRPr="00625FEA">
          <w:rPr>
            <w:rFonts w:ascii="Consolas" w:hAnsi="Consolas"/>
            <w:color w:val="000000"/>
            <w:sz w:val="18"/>
            <w:szCs w:val="18"/>
            <w:lang w:val="en-US"/>
            <w:rPrChange w:id="16693" w:author="Manuel Hergenröder" w:date="2020-07-16T16:26:00Z">
              <w:rPr>
                <w:rFonts w:ascii="Consolas" w:hAnsi="Consolas"/>
                <w:color w:val="000000"/>
              </w:rPr>
            </w:rPrChange>
          </w:rPr>
          <w:t>;</w:t>
        </w:r>
      </w:ins>
    </w:p>
    <w:p w14:paraId="2B6D0A59" w14:textId="77777777" w:rsidR="008F67FA" w:rsidRPr="00625FEA" w:rsidRDefault="008F67FA" w:rsidP="008F67FA">
      <w:pPr>
        <w:pStyle w:val="HTMLPreformatted"/>
        <w:shd w:val="clear" w:color="auto" w:fill="FFFFFF"/>
        <w:rPr>
          <w:ins w:id="16694" w:author="Manuel Hergenröder" w:date="2020-07-16T16:25:00Z"/>
          <w:rFonts w:ascii="Consolas" w:hAnsi="Consolas"/>
          <w:color w:val="000000"/>
          <w:sz w:val="18"/>
          <w:szCs w:val="18"/>
          <w:lang w:val="en-US"/>
          <w:rPrChange w:id="16695" w:author="Manuel Hergenröder" w:date="2020-07-16T16:26:00Z">
            <w:rPr>
              <w:ins w:id="16696" w:author="Manuel Hergenröder" w:date="2020-07-16T16:25:00Z"/>
              <w:rFonts w:ascii="Consolas" w:hAnsi="Consolas"/>
              <w:color w:val="000000"/>
            </w:rPr>
          </w:rPrChange>
        </w:rPr>
      </w:pPr>
      <w:ins w:id="16697" w:author="Manuel Hergenröder" w:date="2020-07-16T16:25:00Z">
        <w:r w:rsidRPr="00625FEA">
          <w:rPr>
            <w:rFonts w:ascii="Consolas" w:hAnsi="Consolas"/>
            <w:color w:val="000000"/>
            <w:sz w:val="18"/>
            <w:szCs w:val="18"/>
            <w:lang w:val="en-US"/>
            <w:rPrChange w:id="16698" w:author="Manuel Hergenröder" w:date="2020-07-16T16:26:00Z">
              <w:rPr>
                <w:rFonts w:ascii="Consolas" w:hAnsi="Consolas"/>
                <w:color w:val="000000"/>
              </w:rPr>
            </w:rPrChange>
          </w:rPr>
          <w:lastRenderedPageBreak/>
          <w:t>    }</w:t>
        </w:r>
      </w:ins>
    </w:p>
    <w:p w14:paraId="1132B15B" w14:textId="77777777" w:rsidR="008F67FA" w:rsidRPr="00625FEA" w:rsidRDefault="008F67FA" w:rsidP="008F67FA">
      <w:pPr>
        <w:pStyle w:val="HTMLPreformatted"/>
        <w:shd w:val="clear" w:color="auto" w:fill="FFFFFF"/>
        <w:rPr>
          <w:ins w:id="16699" w:author="Manuel Hergenröder" w:date="2020-07-16T16:25:00Z"/>
          <w:rFonts w:ascii="Consolas" w:hAnsi="Consolas"/>
          <w:color w:val="000000"/>
          <w:sz w:val="18"/>
          <w:szCs w:val="18"/>
          <w:lang w:val="en-US"/>
          <w:rPrChange w:id="16700" w:author="Manuel Hergenröder" w:date="2020-07-16T16:26:00Z">
            <w:rPr>
              <w:ins w:id="16701" w:author="Manuel Hergenröder" w:date="2020-07-16T16:25:00Z"/>
              <w:rFonts w:ascii="Consolas" w:hAnsi="Consolas"/>
              <w:color w:val="000000"/>
            </w:rPr>
          </w:rPrChange>
        </w:rPr>
      </w:pPr>
      <w:ins w:id="16702" w:author="Manuel Hergenröder" w:date="2020-07-16T16:25:00Z">
        <w:r w:rsidRPr="00625FEA">
          <w:rPr>
            <w:rFonts w:ascii="Consolas" w:hAnsi="Consolas"/>
            <w:color w:val="000000"/>
            <w:sz w:val="18"/>
            <w:szCs w:val="18"/>
            <w:lang w:val="en-US"/>
            <w:rPrChange w:id="16703" w:author="Manuel Hergenröder" w:date="2020-07-16T16:26:00Z">
              <w:rPr>
                <w:rFonts w:ascii="Consolas" w:hAnsi="Consolas"/>
                <w:color w:val="000000"/>
              </w:rPr>
            </w:rPrChange>
          </w:rPr>
          <w:t xml:space="preserve"> </w:t>
        </w:r>
      </w:ins>
    </w:p>
    <w:p w14:paraId="60CAAC4D" w14:textId="77777777" w:rsidR="008F67FA" w:rsidRPr="00625FEA" w:rsidRDefault="008F67FA" w:rsidP="008F67FA">
      <w:pPr>
        <w:pStyle w:val="HTMLPreformatted"/>
        <w:shd w:val="clear" w:color="auto" w:fill="FFFFFF"/>
        <w:rPr>
          <w:ins w:id="16704" w:author="Manuel Hergenröder" w:date="2020-07-16T16:25:00Z"/>
          <w:rFonts w:ascii="Consolas" w:hAnsi="Consolas"/>
          <w:color w:val="000000"/>
          <w:sz w:val="18"/>
          <w:szCs w:val="18"/>
          <w:lang w:val="en-US"/>
          <w:rPrChange w:id="16705" w:author="Manuel Hergenröder" w:date="2020-07-16T16:26:00Z">
            <w:rPr>
              <w:ins w:id="16706" w:author="Manuel Hergenröder" w:date="2020-07-16T16:25:00Z"/>
              <w:rFonts w:ascii="Consolas" w:hAnsi="Consolas"/>
              <w:color w:val="000000"/>
            </w:rPr>
          </w:rPrChange>
        </w:rPr>
      </w:pPr>
      <w:ins w:id="16707" w:author="Manuel Hergenröder" w:date="2020-07-16T16:25:00Z">
        <w:r w:rsidRPr="00625FEA">
          <w:rPr>
            <w:rFonts w:ascii="Consolas" w:hAnsi="Consolas"/>
            <w:color w:val="000000"/>
            <w:sz w:val="18"/>
            <w:szCs w:val="18"/>
            <w:lang w:val="en-US"/>
            <w:rPrChange w:id="16708" w:author="Manuel Hergenröder" w:date="2020-07-16T16:26:00Z">
              <w:rPr>
                <w:rFonts w:ascii="Consolas" w:hAnsi="Consolas"/>
                <w:color w:val="000000"/>
              </w:rPr>
            </w:rPrChange>
          </w:rPr>
          <w:t>    </w:t>
        </w:r>
        <w:r w:rsidRPr="00625FEA">
          <w:rPr>
            <w:rFonts w:ascii="Consolas" w:hAnsi="Consolas"/>
            <w:color w:val="0000FF"/>
            <w:sz w:val="18"/>
            <w:szCs w:val="18"/>
            <w:lang w:val="en-US"/>
            <w:rPrChange w:id="16709" w:author="Manuel Hergenröder" w:date="2020-07-16T16:26:00Z">
              <w:rPr>
                <w:rFonts w:ascii="Consolas" w:hAnsi="Consolas"/>
                <w:color w:val="0000FF"/>
              </w:rPr>
            </w:rPrChange>
          </w:rPr>
          <w:t>private</w:t>
        </w:r>
        <w:r w:rsidRPr="00625FEA">
          <w:rPr>
            <w:rFonts w:ascii="Consolas" w:hAnsi="Consolas"/>
            <w:color w:val="000000"/>
            <w:sz w:val="18"/>
            <w:szCs w:val="18"/>
            <w:lang w:val="en-US"/>
            <w:rPrChange w:id="16710" w:author="Manuel Hergenröder" w:date="2020-07-16T16:26:00Z">
              <w:rPr>
                <w:rFonts w:ascii="Consolas" w:hAnsi="Consolas"/>
                <w:color w:val="000000"/>
              </w:rPr>
            </w:rPrChange>
          </w:rPr>
          <w:t> </w:t>
        </w:r>
        <w:r w:rsidRPr="00625FEA">
          <w:rPr>
            <w:rFonts w:ascii="Consolas" w:hAnsi="Consolas"/>
            <w:color w:val="0000FF"/>
            <w:sz w:val="18"/>
            <w:szCs w:val="18"/>
            <w:lang w:val="en-US"/>
            <w:rPrChange w:id="16711" w:author="Manuel Hergenröder" w:date="2020-07-16T16:26:00Z">
              <w:rPr>
                <w:rFonts w:ascii="Consolas" w:hAnsi="Consolas"/>
                <w:color w:val="0000FF"/>
              </w:rPr>
            </w:rPrChange>
          </w:rPr>
          <w:t>void</w:t>
        </w:r>
        <w:r w:rsidRPr="00625FEA">
          <w:rPr>
            <w:rFonts w:ascii="Consolas" w:hAnsi="Consolas"/>
            <w:color w:val="000000"/>
            <w:sz w:val="18"/>
            <w:szCs w:val="18"/>
            <w:lang w:val="en-US"/>
            <w:rPrChange w:id="16712" w:author="Manuel Hergenröder" w:date="2020-07-16T16:26:00Z">
              <w:rPr>
                <w:rFonts w:ascii="Consolas" w:hAnsi="Consolas"/>
                <w:color w:val="000000"/>
              </w:rPr>
            </w:rPrChange>
          </w:rPr>
          <w:t> </w:t>
        </w:r>
        <w:r w:rsidRPr="00625FEA">
          <w:rPr>
            <w:rFonts w:ascii="Consolas" w:hAnsi="Consolas"/>
            <w:color w:val="0000FF"/>
            <w:sz w:val="18"/>
            <w:szCs w:val="18"/>
            <w:lang w:val="en-US"/>
            <w:rPrChange w:id="16713" w:author="Manuel Hergenröder" w:date="2020-07-16T16:26:00Z">
              <w:rPr>
                <w:rFonts w:ascii="Consolas" w:hAnsi="Consolas"/>
                <w:color w:val="0000FF"/>
              </w:rPr>
            </w:rPrChange>
          </w:rPr>
          <w:t>Start</w:t>
        </w:r>
        <w:r w:rsidRPr="00625FEA">
          <w:rPr>
            <w:rFonts w:ascii="Consolas" w:hAnsi="Consolas"/>
            <w:color w:val="000000"/>
            <w:sz w:val="18"/>
            <w:szCs w:val="18"/>
            <w:lang w:val="en-US"/>
            <w:rPrChange w:id="16714" w:author="Manuel Hergenröder" w:date="2020-07-16T16:26:00Z">
              <w:rPr>
                <w:rFonts w:ascii="Consolas" w:hAnsi="Consolas"/>
                <w:color w:val="000000"/>
              </w:rPr>
            </w:rPrChange>
          </w:rPr>
          <w:t>()</w:t>
        </w:r>
      </w:ins>
    </w:p>
    <w:p w14:paraId="5A40E14F" w14:textId="77777777" w:rsidR="008F67FA" w:rsidRPr="00625FEA" w:rsidRDefault="008F67FA" w:rsidP="008F67FA">
      <w:pPr>
        <w:pStyle w:val="HTMLPreformatted"/>
        <w:shd w:val="clear" w:color="auto" w:fill="FFFFFF"/>
        <w:rPr>
          <w:ins w:id="16715" w:author="Manuel Hergenröder" w:date="2020-07-16T16:25:00Z"/>
          <w:rFonts w:ascii="Consolas" w:hAnsi="Consolas"/>
          <w:color w:val="000000"/>
          <w:sz w:val="18"/>
          <w:szCs w:val="18"/>
          <w:lang w:val="en-US"/>
          <w:rPrChange w:id="16716" w:author="Manuel Hergenröder" w:date="2020-07-16T16:26:00Z">
            <w:rPr>
              <w:ins w:id="16717" w:author="Manuel Hergenröder" w:date="2020-07-16T16:25:00Z"/>
              <w:rFonts w:ascii="Consolas" w:hAnsi="Consolas"/>
              <w:color w:val="000000"/>
            </w:rPr>
          </w:rPrChange>
        </w:rPr>
      </w:pPr>
      <w:ins w:id="16718" w:author="Manuel Hergenröder" w:date="2020-07-16T16:25:00Z">
        <w:r w:rsidRPr="00625FEA">
          <w:rPr>
            <w:rFonts w:ascii="Consolas" w:hAnsi="Consolas"/>
            <w:color w:val="000000"/>
            <w:sz w:val="18"/>
            <w:szCs w:val="18"/>
            <w:lang w:val="en-US"/>
            <w:rPrChange w:id="16719" w:author="Manuel Hergenröder" w:date="2020-07-16T16:26:00Z">
              <w:rPr>
                <w:rFonts w:ascii="Consolas" w:hAnsi="Consolas"/>
                <w:color w:val="000000"/>
              </w:rPr>
            </w:rPrChange>
          </w:rPr>
          <w:t>    {</w:t>
        </w:r>
      </w:ins>
    </w:p>
    <w:p w14:paraId="06107DA7" w14:textId="77777777" w:rsidR="008F67FA" w:rsidRPr="00625FEA" w:rsidRDefault="008F67FA" w:rsidP="008F67FA">
      <w:pPr>
        <w:pStyle w:val="HTMLPreformatted"/>
        <w:shd w:val="clear" w:color="auto" w:fill="FFFFFF"/>
        <w:rPr>
          <w:ins w:id="16720" w:author="Manuel Hergenröder" w:date="2020-07-16T16:25:00Z"/>
          <w:rFonts w:ascii="Consolas" w:hAnsi="Consolas"/>
          <w:color w:val="000000"/>
          <w:sz w:val="18"/>
          <w:szCs w:val="18"/>
          <w:lang w:val="en-US"/>
          <w:rPrChange w:id="16721" w:author="Manuel Hergenröder" w:date="2020-07-16T16:26:00Z">
            <w:rPr>
              <w:ins w:id="16722" w:author="Manuel Hergenröder" w:date="2020-07-16T16:25:00Z"/>
              <w:rFonts w:ascii="Consolas" w:hAnsi="Consolas"/>
              <w:color w:val="000000"/>
            </w:rPr>
          </w:rPrChange>
        </w:rPr>
      </w:pPr>
      <w:ins w:id="16723" w:author="Manuel Hergenröder" w:date="2020-07-16T16:25:00Z">
        <w:r w:rsidRPr="00625FEA">
          <w:rPr>
            <w:rFonts w:ascii="Consolas" w:hAnsi="Consolas"/>
            <w:color w:val="000000"/>
            <w:sz w:val="18"/>
            <w:szCs w:val="18"/>
            <w:lang w:val="en-US"/>
            <w:rPrChange w:id="16724" w:author="Manuel Hergenröder" w:date="2020-07-16T16:26:00Z">
              <w:rPr>
                <w:rFonts w:ascii="Consolas" w:hAnsi="Consolas"/>
                <w:color w:val="000000"/>
              </w:rPr>
            </w:rPrChange>
          </w:rPr>
          <w:t>        </w:t>
        </w:r>
        <w:r w:rsidRPr="00625FEA">
          <w:rPr>
            <w:rFonts w:ascii="Consolas" w:hAnsi="Consolas"/>
            <w:color w:val="0000FF"/>
            <w:sz w:val="18"/>
            <w:szCs w:val="18"/>
            <w:lang w:val="en-US"/>
            <w:rPrChange w:id="1672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726" w:author="Manuel Hergenröder" w:date="2020-07-16T16:26:00Z">
              <w:rPr>
                <w:rFonts w:ascii="Consolas" w:hAnsi="Consolas"/>
                <w:color w:val="000000"/>
              </w:rPr>
            </w:rPrChange>
          </w:rPr>
          <w:t>.deformer = </w:t>
        </w:r>
        <w:r w:rsidRPr="00625FEA">
          <w:rPr>
            <w:rFonts w:ascii="Consolas" w:hAnsi="Consolas"/>
            <w:color w:val="2B91AF"/>
            <w:sz w:val="18"/>
            <w:szCs w:val="18"/>
            <w:lang w:val="en-US"/>
            <w:rPrChange w:id="16727" w:author="Manuel Hergenröder" w:date="2020-07-16T16:26:00Z">
              <w:rPr>
                <w:rFonts w:ascii="Consolas" w:hAnsi="Consolas"/>
                <w:color w:val="2B91AF"/>
              </w:rPr>
            </w:rPrChange>
          </w:rPr>
          <w:t>GameObject</w:t>
        </w:r>
        <w:r w:rsidRPr="00625FEA">
          <w:rPr>
            <w:rFonts w:ascii="Consolas" w:hAnsi="Consolas"/>
            <w:color w:val="000000"/>
            <w:sz w:val="18"/>
            <w:szCs w:val="18"/>
            <w:lang w:val="en-US"/>
            <w:rPrChange w:id="16728" w:author="Manuel Hergenröder" w:date="2020-07-16T16:26:00Z">
              <w:rPr>
                <w:rFonts w:ascii="Consolas" w:hAnsi="Consolas"/>
                <w:color w:val="000000"/>
              </w:rPr>
            </w:rPrChange>
          </w:rPr>
          <w:t>.</w:t>
        </w:r>
        <w:r w:rsidRPr="00625FEA">
          <w:rPr>
            <w:rFonts w:ascii="Consolas" w:hAnsi="Consolas"/>
            <w:color w:val="74531F"/>
            <w:sz w:val="18"/>
            <w:szCs w:val="18"/>
            <w:lang w:val="en-US"/>
            <w:rPrChange w:id="16729" w:author="Manuel Hergenröder" w:date="2020-07-16T16:26:00Z">
              <w:rPr>
                <w:rFonts w:ascii="Consolas" w:hAnsi="Consolas"/>
                <w:color w:val="74531F"/>
              </w:rPr>
            </w:rPrChange>
          </w:rPr>
          <w:t>Find</w:t>
        </w:r>
        <w:r w:rsidRPr="00625FEA">
          <w:rPr>
            <w:rFonts w:ascii="Consolas" w:hAnsi="Consolas"/>
            <w:color w:val="000000"/>
            <w:sz w:val="18"/>
            <w:szCs w:val="18"/>
            <w:lang w:val="en-US"/>
            <w:rPrChange w:id="16730" w:author="Manuel Hergenröder" w:date="2020-07-16T16:26:00Z">
              <w:rPr>
                <w:rFonts w:ascii="Consolas" w:hAnsi="Consolas"/>
                <w:color w:val="000000"/>
              </w:rPr>
            </w:rPrChange>
          </w:rPr>
          <w:t>(</w:t>
        </w:r>
        <w:r w:rsidRPr="00625FEA">
          <w:rPr>
            <w:rFonts w:ascii="Consolas" w:hAnsi="Consolas"/>
            <w:color w:val="A31515"/>
            <w:sz w:val="18"/>
            <w:szCs w:val="18"/>
            <w:lang w:val="en-US"/>
            <w:rPrChange w:id="16731" w:author="Manuel Hergenröder" w:date="2020-07-16T16:26:00Z">
              <w:rPr>
                <w:rFonts w:ascii="Consolas" w:hAnsi="Consolas"/>
                <w:color w:val="A31515"/>
              </w:rPr>
            </w:rPrChange>
          </w:rPr>
          <w:t>"SpectrumMesh"</w:t>
        </w:r>
        <w:r w:rsidRPr="00625FEA">
          <w:rPr>
            <w:rFonts w:ascii="Consolas" w:hAnsi="Consolas"/>
            <w:color w:val="000000"/>
            <w:sz w:val="18"/>
            <w:szCs w:val="18"/>
            <w:lang w:val="en-US"/>
            <w:rPrChange w:id="16732" w:author="Manuel Hergenröder" w:date="2020-07-16T16:26:00Z">
              <w:rPr>
                <w:rFonts w:ascii="Consolas" w:hAnsi="Consolas"/>
                <w:color w:val="000000"/>
              </w:rPr>
            </w:rPrChange>
          </w:rPr>
          <w:t>).</w:t>
        </w:r>
        <w:r w:rsidRPr="00625FEA">
          <w:rPr>
            <w:rFonts w:ascii="Consolas" w:hAnsi="Consolas"/>
            <w:color w:val="74531F"/>
            <w:sz w:val="18"/>
            <w:szCs w:val="18"/>
            <w:lang w:val="en-US"/>
            <w:rPrChange w:id="16733" w:author="Manuel Hergenröder" w:date="2020-07-16T16:26:00Z">
              <w:rPr>
                <w:rFonts w:ascii="Consolas" w:hAnsi="Consolas"/>
                <w:color w:val="74531F"/>
              </w:rPr>
            </w:rPrChange>
          </w:rPr>
          <w:t>GetComponent</w:t>
        </w:r>
        <w:r w:rsidRPr="00625FEA">
          <w:rPr>
            <w:rFonts w:ascii="Consolas" w:hAnsi="Consolas"/>
            <w:color w:val="000000"/>
            <w:sz w:val="18"/>
            <w:szCs w:val="18"/>
            <w:lang w:val="en-US"/>
            <w:rPrChange w:id="16734" w:author="Manuel Hergenröder" w:date="2020-07-16T16:26:00Z">
              <w:rPr>
                <w:rFonts w:ascii="Consolas" w:hAnsi="Consolas"/>
                <w:color w:val="000000"/>
              </w:rPr>
            </w:rPrChange>
          </w:rPr>
          <w:t>&lt;</w:t>
        </w:r>
        <w:r w:rsidRPr="00625FEA">
          <w:rPr>
            <w:rFonts w:ascii="Consolas" w:hAnsi="Consolas"/>
            <w:color w:val="2B91AF"/>
            <w:sz w:val="18"/>
            <w:szCs w:val="18"/>
            <w:lang w:val="en-US"/>
            <w:rPrChange w:id="16735" w:author="Manuel Hergenröder" w:date="2020-07-16T16:26:00Z">
              <w:rPr>
                <w:rFonts w:ascii="Consolas" w:hAnsi="Consolas"/>
                <w:color w:val="2B91AF"/>
              </w:rPr>
            </w:rPrChange>
          </w:rPr>
          <w:t>SpectrumDeformer</w:t>
        </w:r>
        <w:r w:rsidRPr="00625FEA">
          <w:rPr>
            <w:rFonts w:ascii="Consolas" w:hAnsi="Consolas"/>
            <w:color w:val="000000"/>
            <w:sz w:val="18"/>
            <w:szCs w:val="18"/>
            <w:lang w:val="en-US"/>
            <w:rPrChange w:id="16736" w:author="Manuel Hergenröder" w:date="2020-07-16T16:26:00Z">
              <w:rPr>
                <w:rFonts w:ascii="Consolas" w:hAnsi="Consolas"/>
                <w:color w:val="000000"/>
              </w:rPr>
            </w:rPrChange>
          </w:rPr>
          <w:t>&gt;();</w:t>
        </w:r>
      </w:ins>
    </w:p>
    <w:p w14:paraId="41B11D00" w14:textId="77777777" w:rsidR="008F67FA" w:rsidRPr="00625FEA" w:rsidRDefault="008F67FA" w:rsidP="008F67FA">
      <w:pPr>
        <w:pStyle w:val="HTMLPreformatted"/>
        <w:shd w:val="clear" w:color="auto" w:fill="FFFFFF"/>
        <w:rPr>
          <w:ins w:id="16737" w:author="Manuel Hergenröder" w:date="2020-07-16T16:25:00Z"/>
          <w:rFonts w:ascii="Consolas" w:hAnsi="Consolas"/>
          <w:color w:val="000000"/>
          <w:sz w:val="18"/>
          <w:szCs w:val="18"/>
          <w:lang w:val="en-US"/>
          <w:rPrChange w:id="16738" w:author="Manuel Hergenröder" w:date="2020-07-16T16:26:00Z">
            <w:rPr>
              <w:ins w:id="16739" w:author="Manuel Hergenröder" w:date="2020-07-16T16:25:00Z"/>
              <w:rFonts w:ascii="Consolas" w:hAnsi="Consolas"/>
              <w:color w:val="000000"/>
            </w:rPr>
          </w:rPrChange>
        </w:rPr>
      </w:pPr>
      <w:ins w:id="16740" w:author="Manuel Hergenröder" w:date="2020-07-16T16:25:00Z">
        <w:r w:rsidRPr="00625FEA">
          <w:rPr>
            <w:rFonts w:ascii="Consolas" w:hAnsi="Consolas"/>
            <w:color w:val="000000"/>
            <w:sz w:val="18"/>
            <w:szCs w:val="18"/>
            <w:lang w:val="en-US"/>
            <w:rPrChange w:id="16741" w:author="Manuel Hergenröder" w:date="2020-07-16T16:26:00Z">
              <w:rPr>
                <w:rFonts w:ascii="Consolas" w:hAnsi="Consolas"/>
                <w:color w:val="000000"/>
              </w:rPr>
            </w:rPrChange>
          </w:rPr>
          <w:t>        </w:t>
        </w:r>
        <w:r w:rsidRPr="00625FEA">
          <w:rPr>
            <w:rFonts w:ascii="Consolas" w:hAnsi="Consolas"/>
            <w:color w:val="0000FF"/>
            <w:sz w:val="18"/>
            <w:szCs w:val="18"/>
            <w:lang w:val="en-US"/>
            <w:rPrChange w:id="1674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743" w:author="Manuel Hergenröder" w:date="2020-07-16T16:26:00Z">
              <w:rPr>
                <w:rFonts w:ascii="Consolas" w:hAnsi="Consolas"/>
                <w:color w:val="000000"/>
              </w:rPr>
            </w:rPrChange>
          </w:rPr>
          <w:t>.pointsToDraw = </w:t>
        </w:r>
        <w:r w:rsidRPr="00625FEA">
          <w:rPr>
            <w:rFonts w:ascii="Consolas" w:hAnsi="Consolas"/>
            <w:color w:val="0000FF"/>
            <w:sz w:val="18"/>
            <w:szCs w:val="18"/>
            <w:lang w:val="en-US"/>
            <w:rPrChange w:id="16744" w:author="Manuel Hergenröder" w:date="2020-07-16T16:26:00Z">
              <w:rPr>
                <w:rFonts w:ascii="Consolas" w:hAnsi="Consolas"/>
                <w:color w:val="0000FF"/>
              </w:rPr>
            </w:rPrChange>
          </w:rPr>
          <w:t>new</w:t>
        </w:r>
        <w:r w:rsidRPr="00625FEA">
          <w:rPr>
            <w:rFonts w:ascii="Consolas" w:hAnsi="Consolas"/>
            <w:color w:val="000000"/>
            <w:sz w:val="18"/>
            <w:szCs w:val="18"/>
            <w:lang w:val="en-US"/>
            <w:rPrChange w:id="16745" w:author="Manuel Hergenröder" w:date="2020-07-16T16:26:00Z">
              <w:rPr>
                <w:rFonts w:ascii="Consolas" w:hAnsi="Consolas"/>
                <w:color w:val="000000"/>
              </w:rPr>
            </w:rPrChange>
          </w:rPr>
          <w:t> </w:t>
        </w:r>
        <w:r w:rsidRPr="00625FEA">
          <w:rPr>
            <w:rFonts w:ascii="Consolas" w:hAnsi="Consolas"/>
            <w:color w:val="2B91AF"/>
            <w:sz w:val="18"/>
            <w:szCs w:val="18"/>
            <w:lang w:val="en-US"/>
            <w:rPrChange w:id="16746" w:author="Manuel Hergenröder" w:date="2020-07-16T16:26:00Z">
              <w:rPr>
                <w:rFonts w:ascii="Consolas" w:hAnsi="Consolas"/>
                <w:color w:val="2B91AF"/>
              </w:rPr>
            </w:rPrChange>
          </w:rPr>
          <w:t>List</w:t>
        </w:r>
        <w:r w:rsidRPr="00625FEA">
          <w:rPr>
            <w:rFonts w:ascii="Consolas" w:hAnsi="Consolas"/>
            <w:color w:val="000000"/>
            <w:sz w:val="18"/>
            <w:szCs w:val="18"/>
            <w:lang w:val="en-US"/>
            <w:rPrChange w:id="16747" w:author="Manuel Hergenröder" w:date="2020-07-16T16:26:00Z">
              <w:rPr>
                <w:rFonts w:ascii="Consolas" w:hAnsi="Consolas"/>
                <w:color w:val="000000"/>
              </w:rPr>
            </w:rPrChange>
          </w:rPr>
          <w:t>&lt;</w:t>
        </w:r>
        <w:r w:rsidRPr="00625FEA">
          <w:rPr>
            <w:rFonts w:ascii="Consolas" w:hAnsi="Consolas"/>
            <w:color w:val="2B91AF"/>
            <w:sz w:val="18"/>
            <w:szCs w:val="18"/>
            <w:lang w:val="en-US"/>
            <w:rPrChange w:id="16748"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6749" w:author="Manuel Hergenröder" w:date="2020-07-16T16:26:00Z">
              <w:rPr>
                <w:rFonts w:ascii="Consolas" w:hAnsi="Consolas"/>
                <w:color w:val="000000"/>
              </w:rPr>
            </w:rPrChange>
          </w:rPr>
          <w:t>&gt;();</w:t>
        </w:r>
      </w:ins>
    </w:p>
    <w:p w14:paraId="42B25EB8" w14:textId="77777777" w:rsidR="008F67FA" w:rsidRPr="00625FEA" w:rsidRDefault="008F67FA" w:rsidP="008F67FA">
      <w:pPr>
        <w:pStyle w:val="HTMLPreformatted"/>
        <w:shd w:val="clear" w:color="auto" w:fill="FFFFFF"/>
        <w:rPr>
          <w:ins w:id="16750" w:author="Manuel Hergenröder" w:date="2020-07-16T16:25:00Z"/>
          <w:rFonts w:ascii="Consolas" w:hAnsi="Consolas"/>
          <w:color w:val="000000"/>
          <w:sz w:val="18"/>
          <w:szCs w:val="18"/>
          <w:lang w:val="en-US"/>
          <w:rPrChange w:id="16751" w:author="Manuel Hergenröder" w:date="2020-07-16T16:26:00Z">
            <w:rPr>
              <w:ins w:id="16752" w:author="Manuel Hergenröder" w:date="2020-07-16T16:25:00Z"/>
              <w:rFonts w:ascii="Consolas" w:hAnsi="Consolas"/>
              <w:color w:val="000000"/>
            </w:rPr>
          </w:rPrChange>
        </w:rPr>
      </w:pPr>
      <w:ins w:id="16753" w:author="Manuel Hergenröder" w:date="2020-07-16T16:25:00Z">
        <w:r w:rsidRPr="00625FEA">
          <w:rPr>
            <w:rFonts w:ascii="Consolas" w:hAnsi="Consolas"/>
            <w:color w:val="000000"/>
            <w:sz w:val="18"/>
            <w:szCs w:val="18"/>
            <w:lang w:val="en-US"/>
            <w:rPrChange w:id="16754" w:author="Manuel Hergenröder" w:date="2020-07-16T16:26:00Z">
              <w:rPr>
                <w:rFonts w:ascii="Consolas" w:hAnsi="Consolas"/>
                <w:color w:val="000000"/>
              </w:rPr>
            </w:rPrChange>
          </w:rPr>
          <w:t>    }</w:t>
        </w:r>
      </w:ins>
    </w:p>
    <w:p w14:paraId="4FE88AE4" w14:textId="77777777" w:rsidR="008F67FA" w:rsidRPr="00625FEA" w:rsidRDefault="008F67FA" w:rsidP="008F67FA">
      <w:pPr>
        <w:pStyle w:val="HTMLPreformatted"/>
        <w:shd w:val="clear" w:color="auto" w:fill="FFFFFF"/>
        <w:rPr>
          <w:ins w:id="16755" w:author="Manuel Hergenröder" w:date="2020-07-16T16:25:00Z"/>
          <w:rFonts w:ascii="Consolas" w:hAnsi="Consolas"/>
          <w:color w:val="000000"/>
          <w:sz w:val="18"/>
          <w:szCs w:val="18"/>
          <w:lang w:val="en-US"/>
          <w:rPrChange w:id="16756" w:author="Manuel Hergenröder" w:date="2020-07-16T16:26:00Z">
            <w:rPr>
              <w:ins w:id="16757" w:author="Manuel Hergenröder" w:date="2020-07-16T16:25:00Z"/>
              <w:rFonts w:ascii="Consolas" w:hAnsi="Consolas"/>
              <w:color w:val="000000"/>
            </w:rPr>
          </w:rPrChange>
        </w:rPr>
      </w:pPr>
      <w:ins w:id="16758" w:author="Manuel Hergenröder" w:date="2020-07-16T16:25:00Z">
        <w:r w:rsidRPr="00625FEA">
          <w:rPr>
            <w:rFonts w:ascii="Consolas" w:hAnsi="Consolas"/>
            <w:color w:val="000000"/>
            <w:sz w:val="18"/>
            <w:szCs w:val="18"/>
            <w:lang w:val="en-US"/>
            <w:rPrChange w:id="16759" w:author="Manuel Hergenröder" w:date="2020-07-16T16:26:00Z">
              <w:rPr>
                <w:rFonts w:ascii="Consolas" w:hAnsi="Consolas"/>
                <w:color w:val="000000"/>
              </w:rPr>
            </w:rPrChange>
          </w:rPr>
          <w:t xml:space="preserve"> </w:t>
        </w:r>
      </w:ins>
    </w:p>
    <w:p w14:paraId="272522B3" w14:textId="77777777" w:rsidR="008F67FA" w:rsidRPr="00625FEA" w:rsidRDefault="008F67FA" w:rsidP="008F67FA">
      <w:pPr>
        <w:pStyle w:val="HTMLPreformatted"/>
        <w:shd w:val="clear" w:color="auto" w:fill="FFFFFF"/>
        <w:rPr>
          <w:ins w:id="16760" w:author="Manuel Hergenröder" w:date="2020-07-16T16:25:00Z"/>
          <w:rFonts w:ascii="Consolas" w:hAnsi="Consolas"/>
          <w:color w:val="000000"/>
          <w:sz w:val="18"/>
          <w:szCs w:val="18"/>
          <w:lang w:val="en-US"/>
          <w:rPrChange w:id="16761" w:author="Manuel Hergenröder" w:date="2020-07-16T16:26:00Z">
            <w:rPr>
              <w:ins w:id="16762" w:author="Manuel Hergenröder" w:date="2020-07-16T16:25:00Z"/>
              <w:rFonts w:ascii="Consolas" w:hAnsi="Consolas"/>
              <w:color w:val="000000"/>
            </w:rPr>
          </w:rPrChange>
        </w:rPr>
      </w:pPr>
      <w:ins w:id="16763" w:author="Manuel Hergenröder" w:date="2020-07-16T16:25:00Z">
        <w:r w:rsidRPr="00625FEA">
          <w:rPr>
            <w:rFonts w:ascii="Consolas" w:hAnsi="Consolas"/>
            <w:color w:val="000000"/>
            <w:sz w:val="18"/>
            <w:szCs w:val="18"/>
            <w:lang w:val="en-US"/>
            <w:rPrChange w:id="16764" w:author="Manuel Hergenröder" w:date="2020-07-16T16:26:00Z">
              <w:rPr>
                <w:rFonts w:ascii="Consolas" w:hAnsi="Consolas"/>
                <w:color w:val="000000"/>
              </w:rPr>
            </w:rPrChange>
          </w:rPr>
          <w:t>    </w:t>
        </w:r>
        <w:r w:rsidRPr="00625FEA">
          <w:rPr>
            <w:rFonts w:ascii="Consolas" w:hAnsi="Consolas"/>
            <w:color w:val="0000FF"/>
            <w:sz w:val="18"/>
            <w:szCs w:val="18"/>
            <w:lang w:val="en-US"/>
            <w:rPrChange w:id="16765"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6766" w:author="Manuel Hergenröder" w:date="2020-07-16T16:26:00Z">
              <w:rPr>
                <w:rFonts w:ascii="Consolas" w:hAnsi="Consolas"/>
                <w:color w:val="000000"/>
              </w:rPr>
            </w:rPrChange>
          </w:rPr>
          <w:t> </w:t>
        </w:r>
        <w:r w:rsidRPr="00625FEA">
          <w:rPr>
            <w:rFonts w:ascii="Consolas" w:hAnsi="Consolas"/>
            <w:color w:val="0000FF"/>
            <w:sz w:val="18"/>
            <w:szCs w:val="18"/>
            <w:lang w:val="en-US"/>
            <w:rPrChange w:id="16767" w:author="Manuel Hergenröder" w:date="2020-07-16T16:26:00Z">
              <w:rPr>
                <w:rFonts w:ascii="Consolas" w:hAnsi="Consolas"/>
                <w:color w:val="0000FF"/>
              </w:rPr>
            </w:rPrChange>
          </w:rPr>
          <w:t>void</w:t>
        </w:r>
        <w:r w:rsidRPr="00625FEA">
          <w:rPr>
            <w:rFonts w:ascii="Consolas" w:hAnsi="Consolas"/>
            <w:color w:val="000000"/>
            <w:sz w:val="18"/>
            <w:szCs w:val="18"/>
            <w:lang w:val="en-US"/>
            <w:rPrChange w:id="16768" w:author="Manuel Hergenröder" w:date="2020-07-16T16:26:00Z">
              <w:rPr>
                <w:rFonts w:ascii="Consolas" w:hAnsi="Consolas"/>
                <w:color w:val="000000"/>
              </w:rPr>
            </w:rPrChange>
          </w:rPr>
          <w:t> </w:t>
        </w:r>
        <w:r w:rsidRPr="00625FEA">
          <w:rPr>
            <w:rFonts w:ascii="Consolas" w:hAnsi="Consolas"/>
            <w:color w:val="74531F"/>
            <w:sz w:val="18"/>
            <w:szCs w:val="18"/>
            <w:lang w:val="en-US"/>
            <w:rPrChange w:id="16769" w:author="Manuel Hergenröder" w:date="2020-07-16T16:26:00Z">
              <w:rPr>
                <w:rFonts w:ascii="Consolas" w:hAnsi="Consolas"/>
                <w:color w:val="74531F"/>
              </w:rPr>
            </w:rPrChange>
          </w:rPr>
          <w:t>changeTool</w:t>
        </w:r>
        <w:r w:rsidRPr="00625FEA">
          <w:rPr>
            <w:rFonts w:ascii="Consolas" w:hAnsi="Consolas"/>
            <w:color w:val="000000"/>
            <w:sz w:val="18"/>
            <w:szCs w:val="18"/>
            <w:lang w:val="en-US"/>
            <w:rPrChange w:id="16770" w:author="Manuel Hergenröder" w:date="2020-07-16T16:26:00Z">
              <w:rPr>
                <w:rFonts w:ascii="Consolas" w:hAnsi="Consolas"/>
                <w:color w:val="000000"/>
              </w:rPr>
            </w:rPrChange>
          </w:rPr>
          <w:t>(</w:t>
        </w:r>
        <w:r w:rsidRPr="00625FEA">
          <w:rPr>
            <w:rFonts w:ascii="Consolas" w:hAnsi="Consolas"/>
            <w:color w:val="2B91AF"/>
            <w:sz w:val="18"/>
            <w:szCs w:val="18"/>
            <w:lang w:val="en-US"/>
            <w:rPrChange w:id="16771"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6772" w:author="Manuel Hergenröder" w:date="2020-07-16T16:26:00Z">
              <w:rPr>
                <w:rFonts w:ascii="Consolas" w:hAnsi="Consolas"/>
                <w:color w:val="000000"/>
              </w:rPr>
            </w:rPrChange>
          </w:rPr>
          <w:t> </w:t>
        </w:r>
        <w:r w:rsidRPr="00625FEA">
          <w:rPr>
            <w:rFonts w:ascii="Consolas" w:hAnsi="Consolas"/>
            <w:color w:val="1F377F"/>
            <w:sz w:val="18"/>
            <w:szCs w:val="18"/>
            <w:lang w:val="en-US"/>
            <w:rPrChange w:id="16773" w:author="Manuel Hergenröder" w:date="2020-07-16T16:26:00Z">
              <w:rPr>
                <w:rFonts w:ascii="Consolas" w:hAnsi="Consolas"/>
                <w:color w:val="1F377F"/>
              </w:rPr>
            </w:rPrChange>
          </w:rPr>
          <w:t>tool</w:t>
        </w:r>
        <w:r w:rsidRPr="00625FEA">
          <w:rPr>
            <w:rFonts w:ascii="Consolas" w:hAnsi="Consolas"/>
            <w:color w:val="000000"/>
            <w:sz w:val="18"/>
            <w:szCs w:val="18"/>
            <w:lang w:val="en-US"/>
            <w:rPrChange w:id="16774" w:author="Manuel Hergenröder" w:date="2020-07-16T16:26:00Z">
              <w:rPr>
                <w:rFonts w:ascii="Consolas" w:hAnsi="Consolas"/>
                <w:color w:val="000000"/>
              </w:rPr>
            </w:rPrChange>
          </w:rPr>
          <w:t>)</w:t>
        </w:r>
      </w:ins>
    </w:p>
    <w:p w14:paraId="56B0E6A5" w14:textId="77777777" w:rsidR="008F67FA" w:rsidRPr="00625FEA" w:rsidRDefault="008F67FA" w:rsidP="008F67FA">
      <w:pPr>
        <w:pStyle w:val="HTMLPreformatted"/>
        <w:shd w:val="clear" w:color="auto" w:fill="FFFFFF"/>
        <w:rPr>
          <w:ins w:id="16775" w:author="Manuel Hergenröder" w:date="2020-07-16T16:25:00Z"/>
          <w:rFonts w:ascii="Consolas" w:hAnsi="Consolas"/>
          <w:color w:val="000000"/>
          <w:sz w:val="18"/>
          <w:szCs w:val="18"/>
          <w:lang w:val="en-US"/>
          <w:rPrChange w:id="16776" w:author="Manuel Hergenröder" w:date="2020-07-16T16:26:00Z">
            <w:rPr>
              <w:ins w:id="16777" w:author="Manuel Hergenröder" w:date="2020-07-16T16:25:00Z"/>
              <w:rFonts w:ascii="Consolas" w:hAnsi="Consolas"/>
              <w:color w:val="000000"/>
            </w:rPr>
          </w:rPrChange>
        </w:rPr>
      </w:pPr>
      <w:ins w:id="16778" w:author="Manuel Hergenröder" w:date="2020-07-16T16:25:00Z">
        <w:r w:rsidRPr="00625FEA">
          <w:rPr>
            <w:rFonts w:ascii="Consolas" w:hAnsi="Consolas"/>
            <w:color w:val="000000"/>
            <w:sz w:val="18"/>
            <w:szCs w:val="18"/>
            <w:lang w:val="en-US"/>
            <w:rPrChange w:id="16779" w:author="Manuel Hergenröder" w:date="2020-07-16T16:26:00Z">
              <w:rPr>
                <w:rFonts w:ascii="Consolas" w:hAnsi="Consolas"/>
                <w:color w:val="000000"/>
              </w:rPr>
            </w:rPrChange>
          </w:rPr>
          <w:t>    {</w:t>
        </w:r>
      </w:ins>
    </w:p>
    <w:p w14:paraId="5B8D3BEE" w14:textId="77777777" w:rsidR="008F67FA" w:rsidRPr="00625FEA" w:rsidRDefault="008F67FA" w:rsidP="008F67FA">
      <w:pPr>
        <w:pStyle w:val="HTMLPreformatted"/>
        <w:shd w:val="clear" w:color="auto" w:fill="FFFFFF"/>
        <w:rPr>
          <w:ins w:id="16780" w:author="Manuel Hergenröder" w:date="2020-07-16T16:25:00Z"/>
          <w:rFonts w:ascii="Consolas" w:hAnsi="Consolas"/>
          <w:color w:val="000000"/>
          <w:sz w:val="18"/>
          <w:szCs w:val="18"/>
          <w:lang w:val="en-US"/>
          <w:rPrChange w:id="16781" w:author="Manuel Hergenröder" w:date="2020-07-16T16:26:00Z">
            <w:rPr>
              <w:ins w:id="16782" w:author="Manuel Hergenröder" w:date="2020-07-16T16:25:00Z"/>
              <w:rFonts w:ascii="Consolas" w:hAnsi="Consolas"/>
              <w:color w:val="000000"/>
            </w:rPr>
          </w:rPrChange>
        </w:rPr>
      </w:pPr>
      <w:ins w:id="16783" w:author="Manuel Hergenröder" w:date="2020-07-16T16:25:00Z">
        <w:r w:rsidRPr="00625FEA">
          <w:rPr>
            <w:rFonts w:ascii="Consolas" w:hAnsi="Consolas"/>
            <w:color w:val="000000"/>
            <w:sz w:val="18"/>
            <w:szCs w:val="18"/>
            <w:lang w:val="en-US"/>
            <w:rPrChange w:id="16784" w:author="Manuel Hergenröder" w:date="2020-07-16T16:26:00Z">
              <w:rPr>
                <w:rFonts w:ascii="Consolas" w:hAnsi="Consolas"/>
                <w:color w:val="000000"/>
              </w:rPr>
            </w:rPrChange>
          </w:rPr>
          <w:t>        </w:t>
        </w:r>
        <w:r w:rsidRPr="00625FEA">
          <w:rPr>
            <w:rFonts w:ascii="Consolas" w:hAnsi="Consolas"/>
            <w:color w:val="8F08C4"/>
            <w:sz w:val="18"/>
            <w:szCs w:val="18"/>
            <w:lang w:val="en-US"/>
            <w:rPrChange w:id="16785" w:author="Manuel Hergenröder" w:date="2020-07-16T16:26:00Z">
              <w:rPr>
                <w:rFonts w:ascii="Consolas" w:hAnsi="Consolas"/>
                <w:color w:val="8F08C4"/>
              </w:rPr>
            </w:rPrChange>
          </w:rPr>
          <w:t>for</w:t>
        </w:r>
        <w:r w:rsidRPr="00625FEA">
          <w:rPr>
            <w:rFonts w:ascii="Consolas" w:hAnsi="Consolas"/>
            <w:color w:val="000000"/>
            <w:sz w:val="18"/>
            <w:szCs w:val="18"/>
            <w:lang w:val="en-US"/>
            <w:rPrChange w:id="16786" w:author="Manuel Hergenröder" w:date="2020-07-16T16:26:00Z">
              <w:rPr>
                <w:rFonts w:ascii="Consolas" w:hAnsi="Consolas"/>
                <w:color w:val="000000"/>
              </w:rPr>
            </w:rPrChange>
          </w:rPr>
          <w:t> (</w:t>
        </w:r>
        <w:r w:rsidRPr="00625FEA">
          <w:rPr>
            <w:rFonts w:ascii="Consolas" w:hAnsi="Consolas"/>
            <w:color w:val="0000FF"/>
            <w:sz w:val="18"/>
            <w:szCs w:val="18"/>
            <w:lang w:val="en-US"/>
            <w:rPrChange w:id="16787" w:author="Manuel Hergenröder" w:date="2020-07-16T16:26:00Z">
              <w:rPr>
                <w:rFonts w:ascii="Consolas" w:hAnsi="Consolas"/>
                <w:color w:val="0000FF"/>
              </w:rPr>
            </w:rPrChange>
          </w:rPr>
          <w:t>int</w:t>
        </w:r>
        <w:r w:rsidRPr="00625FEA">
          <w:rPr>
            <w:rFonts w:ascii="Consolas" w:hAnsi="Consolas"/>
            <w:color w:val="000000"/>
            <w:sz w:val="18"/>
            <w:szCs w:val="18"/>
            <w:lang w:val="en-US"/>
            <w:rPrChange w:id="16788" w:author="Manuel Hergenröder" w:date="2020-07-16T16:26:00Z">
              <w:rPr>
                <w:rFonts w:ascii="Consolas" w:hAnsi="Consolas"/>
                <w:color w:val="000000"/>
              </w:rPr>
            </w:rPrChange>
          </w:rPr>
          <w:t> </w:t>
        </w:r>
        <w:r w:rsidRPr="00625FEA">
          <w:rPr>
            <w:rFonts w:ascii="Consolas" w:hAnsi="Consolas"/>
            <w:color w:val="1F377F"/>
            <w:sz w:val="18"/>
            <w:szCs w:val="18"/>
            <w:lang w:val="en-US"/>
            <w:rPrChange w:id="16789" w:author="Manuel Hergenröder" w:date="2020-07-16T16:26:00Z">
              <w:rPr>
                <w:rFonts w:ascii="Consolas" w:hAnsi="Consolas"/>
                <w:color w:val="1F377F"/>
              </w:rPr>
            </w:rPrChange>
          </w:rPr>
          <w:t>i</w:t>
        </w:r>
        <w:r w:rsidRPr="00625FEA">
          <w:rPr>
            <w:rFonts w:ascii="Consolas" w:hAnsi="Consolas"/>
            <w:color w:val="000000"/>
            <w:sz w:val="18"/>
            <w:szCs w:val="18"/>
            <w:lang w:val="en-US"/>
            <w:rPrChange w:id="16790" w:author="Manuel Hergenröder" w:date="2020-07-16T16:26:00Z">
              <w:rPr>
                <w:rFonts w:ascii="Consolas" w:hAnsi="Consolas"/>
                <w:color w:val="000000"/>
              </w:rPr>
            </w:rPrChange>
          </w:rPr>
          <w:t>=0; </w:t>
        </w:r>
        <w:r w:rsidRPr="00625FEA">
          <w:rPr>
            <w:rFonts w:ascii="Consolas" w:hAnsi="Consolas"/>
            <w:color w:val="1F377F"/>
            <w:sz w:val="18"/>
            <w:szCs w:val="18"/>
            <w:lang w:val="en-US"/>
            <w:rPrChange w:id="16791" w:author="Manuel Hergenröder" w:date="2020-07-16T16:26:00Z">
              <w:rPr>
                <w:rFonts w:ascii="Consolas" w:hAnsi="Consolas"/>
                <w:color w:val="1F377F"/>
              </w:rPr>
            </w:rPrChange>
          </w:rPr>
          <w:t>i</w:t>
        </w:r>
        <w:r w:rsidRPr="00625FEA">
          <w:rPr>
            <w:rFonts w:ascii="Consolas" w:hAnsi="Consolas"/>
            <w:color w:val="000000"/>
            <w:sz w:val="18"/>
            <w:szCs w:val="18"/>
            <w:lang w:val="en-US"/>
            <w:rPrChange w:id="16792" w:author="Manuel Hergenröder" w:date="2020-07-16T16:26:00Z">
              <w:rPr>
                <w:rFonts w:ascii="Consolas" w:hAnsi="Consolas"/>
                <w:color w:val="000000"/>
              </w:rPr>
            </w:rPrChange>
          </w:rPr>
          <w:t> &lt; </w:t>
        </w:r>
        <w:r w:rsidRPr="00625FEA">
          <w:rPr>
            <w:rFonts w:ascii="Consolas" w:hAnsi="Consolas"/>
            <w:color w:val="0000FF"/>
            <w:sz w:val="18"/>
            <w:szCs w:val="18"/>
            <w:lang w:val="en-US"/>
            <w:rPrChange w:id="1679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794" w:author="Manuel Hergenröder" w:date="2020-07-16T16:26:00Z">
              <w:rPr>
                <w:rFonts w:ascii="Consolas" w:hAnsi="Consolas"/>
                <w:color w:val="000000"/>
              </w:rPr>
            </w:rPrChange>
          </w:rPr>
          <w:t>.tools.Length; </w:t>
        </w:r>
        <w:r w:rsidRPr="00625FEA">
          <w:rPr>
            <w:rFonts w:ascii="Consolas" w:hAnsi="Consolas"/>
            <w:color w:val="1F377F"/>
            <w:sz w:val="18"/>
            <w:szCs w:val="18"/>
            <w:lang w:val="en-US"/>
            <w:rPrChange w:id="16795" w:author="Manuel Hergenröder" w:date="2020-07-16T16:26:00Z">
              <w:rPr>
                <w:rFonts w:ascii="Consolas" w:hAnsi="Consolas"/>
                <w:color w:val="1F377F"/>
              </w:rPr>
            </w:rPrChange>
          </w:rPr>
          <w:t>i</w:t>
        </w:r>
        <w:r w:rsidRPr="00625FEA">
          <w:rPr>
            <w:rFonts w:ascii="Consolas" w:hAnsi="Consolas"/>
            <w:color w:val="000000"/>
            <w:sz w:val="18"/>
            <w:szCs w:val="18"/>
            <w:lang w:val="en-US"/>
            <w:rPrChange w:id="16796" w:author="Manuel Hergenröder" w:date="2020-07-16T16:26:00Z">
              <w:rPr>
                <w:rFonts w:ascii="Consolas" w:hAnsi="Consolas"/>
                <w:color w:val="000000"/>
              </w:rPr>
            </w:rPrChange>
          </w:rPr>
          <w:t>++)</w:t>
        </w:r>
      </w:ins>
    </w:p>
    <w:p w14:paraId="5440FA31" w14:textId="77777777" w:rsidR="008F67FA" w:rsidRPr="00625FEA" w:rsidRDefault="008F67FA" w:rsidP="008F67FA">
      <w:pPr>
        <w:pStyle w:val="HTMLPreformatted"/>
        <w:shd w:val="clear" w:color="auto" w:fill="FFFFFF"/>
        <w:rPr>
          <w:ins w:id="16797" w:author="Manuel Hergenröder" w:date="2020-07-16T16:25:00Z"/>
          <w:rFonts w:ascii="Consolas" w:hAnsi="Consolas"/>
          <w:color w:val="000000"/>
          <w:sz w:val="18"/>
          <w:szCs w:val="18"/>
          <w:lang w:val="en-US"/>
          <w:rPrChange w:id="16798" w:author="Manuel Hergenröder" w:date="2020-07-16T16:26:00Z">
            <w:rPr>
              <w:ins w:id="16799" w:author="Manuel Hergenröder" w:date="2020-07-16T16:25:00Z"/>
              <w:rFonts w:ascii="Consolas" w:hAnsi="Consolas"/>
              <w:color w:val="000000"/>
            </w:rPr>
          </w:rPrChange>
        </w:rPr>
      </w:pPr>
      <w:ins w:id="16800" w:author="Manuel Hergenröder" w:date="2020-07-16T16:25:00Z">
        <w:r w:rsidRPr="00625FEA">
          <w:rPr>
            <w:rFonts w:ascii="Consolas" w:hAnsi="Consolas"/>
            <w:color w:val="000000"/>
            <w:sz w:val="18"/>
            <w:szCs w:val="18"/>
            <w:lang w:val="en-US"/>
            <w:rPrChange w:id="16801" w:author="Manuel Hergenröder" w:date="2020-07-16T16:26:00Z">
              <w:rPr>
                <w:rFonts w:ascii="Consolas" w:hAnsi="Consolas"/>
                <w:color w:val="000000"/>
              </w:rPr>
            </w:rPrChange>
          </w:rPr>
          <w:t>        {</w:t>
        </w:r>
      </w:ins>
    </w:p>
    <w:p w14:paraId="5BCB16BF" w14:textId="77777777" w:rsidR="008F67FA" w:rsidRPr="00625FEA" w:rsidRDefault="008F67FA" w:rsidP="008F67FA">
      <w:pPr>
        <w:pStyle w:val="HTMLPreformatted"/>
        <w:shd w:val="clear" w:color="auto" w:fill="FFFFFF"/>
        <w:rPr>
          <w:ins w:id="16802" w:author="Manuel Hergenröder" w:date="2020-07-16T16:25:00Z"/>
          <w:rFonts w:ascii="Consolas" w:hAnsi="Consolas"/>
          <w:color w:val="000000"/>
          <w:sz w:val="18"/>
          <w:szCs w:val="18"/>
          <w:lang w:val="en-US"/>
          <w:rPrChange w:id="16803" w:author="Manuel Hergenröder" w:date="2020-07-16T16:26:00Z">
            <w:rPr>
              <w:ins w:id="16804" w:author="Manuel Hergenröder" w:date="2020-07-16T16:25:00Z"/>
              <w:rFonts w:ascii="Consolas" w:hAnsi="Consolas"/>
              <w:color w:val="000000"/>
            </w:rPr>
          </w:rPrChange>
        </w:rPr>
      </w:pPr>
      <w:ins w:id="16805" w:author="Manuel Hergenröder" w:date="2020-07-16T16:25:00Z">
        <w:r w:rsidRPr="00625FEA">
          <w:rPr>
            <w:rFonts w:ascii="Consolas" w:hAnsi="Consolas"/>
            <w:color w:val="000000"/>
            <w:sz w:val="18"/>
            <w:szCs w:val="18"/>
            <w:lang w:val="en-US"/>
            <w:rPrChange w:id="16806" w:author="Manuel Hergenröder" w:date="2020-07-16T16:26:00Z">
              <w:rPr>
                <w:rFonts w:ascii="Consolas" w:hAnsi="Consolas"/>
                <w:color w:val="000000"/>
              </w:rPr>
            </w:rPrChange>
          </w:rPr>
          <w:t>            </w:t>
        </w:r>
        <w:r w:rsidRPr="00625FEA">
          <w:rPr>
            <w:rFonts w:ascii="Consolas" w:hAnsi="Consolas"/>
            <w:color w:val="8F08C4"/>
            <w:sz w:val="18"/>
            <w:szCs w:val="18"/>
            <w:lang w:val="en-US"/>
            <w:rPrChange w:id="16807" w:author="Manuel Hergenröder" w:date="2020-07-16T16:26:00Z">
              <w:rPr>
                <w:rFonts w:ascii="Consolas" w:hAnsi="Consolas"/>
                <w:color w:val="8F08C4"/>
              </w:rPr>
            </w:rPrChange>
          </w:rPr>
          <w:t>if</w:t>
        </w:r>
        <w:r w:rsidRPr="00625FEA">
          <w:rPr>
            <w:rFonts w:ascii="Consolas" w:hAnsi="Consolas"/>
            <w:color w:val="000000"/>
            <w:sz w:val="18"/>
            <w:szCs w:val="18"/>
            <w:lang w:val="en-US"/>
            <w:rPrChange w:id="16808" w:author="Manuel Hergenröder" w:date="2020-07-16T16:26:00Z">
              <w:rPr>
                <w:rFonts w:ascii="Consolas" w:hAnsi="Consolas"/>
                <w:color w:val="000000"/>
              </w:rPr>
            </w:rPrChange>
          </w:rPr>
          <w:t> (</w:t>
        </w:r>
        <w:r w:rsidRPr="00625FEA">
          <w:rPr>
            <w:rFonts w:ascii="Consolas" w:hAnsi="Consolas"/>
            <w:color w:val="1F377F"/>
            <w:sz w:val="18"/>
            <w:szCs w:val="18"/>
            <w:lang w:val="en-US"/>
            <w:rPrChange w:id="16809" w:author="Manuel Hergenröder" w:date="2020-07-16T16:26:00Z">
              <w:rPr>
                <w:rFonts w:ascii="Consolas" w:hAnsi="Consolas"/>
                <w:color w:val="1F377F"/>
              </w:rPr>
            </w:rPrChange>
          </w:rPr>
          <w:t>i</w:t>
        </w:r>
        <w:r w:rsidRPr="00625FEA">
          <w:rPr>
            <w:rFonts w:ascii="Consolas" w:hAnsi="Consolas"/>
            <w:color w:val="000000"/>
            <w:sz w:val="18"/>
            <w:szCs w:val="18"/>
            <w:lang w:val="en-US"/>
            <w:rPrChange w:id="16810" w:author="Manuel Hergenröder" w:date="2020-07-16T16:26:00Z">
              <w:rPr>
                <w:rFonts w:ascii="Consolas" w:hAnsi="Consolas"/>
                <w:color w:val="000000"/>
              </w:rPr>
            </w:rPrChange>
          </w:rPr>
          <w:t> == (</w:t>
        </w:r>
        <w:r w:rsidRPr="00625FEA">
          <w:rPr>
            <w:rFonts w:ascii="Consolas" w:hAnsi="Consolas"/>
            <w:color w:val="0000FF"/>
            <w:sz w:val="18"/>
            <w:szCs w:val="18"/>
            <w:lang w:val="en-US"/>
            <w:rPrChange w:id="16811" w:author="Manuel Hergenröder" w:date="2020-07-16T16:26:00Z">
              <w:rPr>
                <w:rFonts w:ascii="Consolas" w:hAnsi="Consolas"/>
                <w:color w:val="0000FF"/>
              </w:rPr>
            </w:rPrChange>
          </w:rPr>
          <w:t>int</w:t>
        </w:r>
        <w:r w:rsidRPr="00625FEA">
          <w:rPr>
            <w:rFonts w:ascii="Consolas" w:hAnsi="Consolas"/>
            <w:color w:val="000000"/>
            <w:sz w:val="18"/>
            <w:szCs w:val="18"/>
            <w:lang w:val="en-US"/>
            <w:rPrChange w:id="16812" w:author="Manuel Hergenröder" w:date="2020-07-16T16:26:00Z">
              <w:rPr>
                <w:rFonts w:ascii="Consolas" w:hAnsi="Consolas"/>
                <w:color w:val="000000"/>
              </w:rPr>
            </w:rPrChange>
          </w:rPr>
          <w:t>)</w:t>
        </w:r>
        <w:r w:rsidRPr="00625FEA">
          <w:rPr>
            <w:rFonts w:ascii="Consolas" w:hAnsi="Consolas"/>
            <w:color w:val="1F377F"/>
            <w:sz w:val="18"/>
            <w:szCs w:val="18"/>
            <w:lang w:val="en-US"/>
            <w:rPrChange w:id="16813" w:author="Manuel Hergenröder" w:date="2020-07-16T16:26:00Z">
              <w:rPr>
                <w:rFonts w:ascii="Consolas" w:hAnsi="Consolas"/>
                <w:color w:val="1F377F"/>
              </w:rPr>
            </w:rPrChange>
          </w:rPr>
          <w:t>tool</w:t>
        </w:r>
        <w:r w:rsidRPr="00625FEA">
          <w:rPr>
            <w:rFonts w:ascii="Consolas" w:hAnsi="Consolas"/>
            <w:color w:val="000000"/>
            <w:sz w:val="18"/>
            <w:szCs w:val="18"/>
            <w:lang w:val="en-US"/>
            <w:rPrChange w:id="16814" w:author="Manuel Hergenröder" w:date="2020-07-16T16:26:00Z">
              <w:rPr>
                <w:rFonts w:ascii="Consolas" w:hAnsi="Consolas"/>
                <w:color w:val="000000"/>
              </w:rPr>
            </w:rPrChange>
          </w:rPr>
          <w:t>)</w:t>
        </w:r>
      </w:ins>
    </w:p>
    <w:p w14:paraId="19347B46" w14:textId="77777777" w:rsidR="008F67FA" w:rsidRPr="00625FEA" w:rsidRDefault="008F67FA" w:rsidP="008F67FA">
      <w:pPr>
        <w:pStyle w:val="HTMLPreformatted"/>
        <w:shd w:val="clear" w:color="auto" w:fill="FFFFFF"/>
        <w:rPr>
          <w:ins w:id="16815" w:author="Manuel Hergenröder" w:date="2020-07-16T16:25:00Z"/>
          <w:rFonts w:ascii="Consolas" w:hAnsi="Consolas"/>
          <w:color w:val="000000"/>
          <w:sz w:val="18"/>
          <w:szCs w:val="18"/>
          <w:lang w:val="en-US"/>
          <w:rPrChange w:id="16816" w:author="Manuel Hergenröder" w:date="2020-07-16T16:26:00Z">
            <w:rPr>
              <w:ins w:id="16817" w:author="Manuel Hergenröder" w:date="2020-07-16T16:25:00Z"/>
              <w:rFonts w:ascii="Consolas" w:hAnsi="Consolas"/>
              <w:color w:val="000000"/>
            </w:rPr>
          </w:rPrChange>
        </w:rPr>
      </w:pPr>
      <w:ins w:id="16818" w:author="Manuel Hergenröder" w:date="2020-07-16T16:25:00Z">
        <w:r w:rsidRPr="00625FEA">
          <w:rPr>
            <w:rFonts w:ascii="Consolas" w:hAnsi="Consolas"/>
            <w:color w:val="000000"/>
            <w:sz w:val="18"/>
            <w:szCs w:val="18"/>
            <w:lang w:val="en-US"/>
            <w:rPrChange w:id="16819" w:author="Manuel Hergenröder" w:date="2020-07-16T16:26:00Z">
              <w:rPr>
                <w:rFonts w:ascii="Consolas" w:hAnsi="Consolas"/>
                <w:color w:val="000000"/>
              </w:rPr>
            </w:rPrChange>
          </w:rPr>
          <w:t>            {</w:t>
        </w:r>
      </w:ins>
    </w:p>
    <w:p w14:paraId="0D69F6C3" w14:textId="77777777" w:rsidR="008F67FA" w:rsidRPr="00625FEA" w:rsidRDefault="008F67FA" w:rsidP="008F67FA">
      <w:pPr>
        <w:pStyle w:val="HTMLPreformatted"/>
        <w:shd w:val="clear" w:color="auto" w:fill="FFFFFF"/>
        <w:rPr>
          <w:ins w:id="16820" w:author="Manuel Hergenröder" w:date="2020-07-16T16:25:00Z"/>
          <w:rFonts w:ascii="Consolas" w:hAnsi="Consolas"/>
          <w:color w:val="000000"/>
          <w:sz w:val="18"/>
          <w:szCs w:val="18"/>
          <w:lang w:val="en-US"/>
          <w:rPrChange w:id="16821" w:author="Manuel Hergenröder" w:date="2020-07-16T16:26:00Z">
            <w:rPr>
              <w:ins w:id="16822" w:author="Manuel Hergenröder" w:date="2020-07-16T16:25:00Z"/>
              <w:rFonts w:ascii="Consolas" w:hAnsi="Consolas"/>
              <w:color w:val="000000"/>
            </w:rPr>
          </w:rPrChange>
        </w:rPr>
      </w:pPr>
      <w:ins w:id="16823" w:author="Manuel Hergenröder" w:date="2020-07-16T16:25:00Z">
        <w:r w:rsidRPr="00625FEA">
          <w:rPr>
            <w:rFonts w:ascii="Consolas" w:hAnsi="Consolas"/>
            <w:color w:val="000000"/>
            <w:sz w:val="18"/>
            <w:szCs w:val="18"/>
            <w:lang w:val="en-US"/>
            <w:rPrChange w:id="16824" w:author="Manuel Hergenröder" w:date="2020-07-16T16:26:00Z">
              <w:rPr>
                <w:rFonts w:ascii="Consolas" w:hAnsi="Consolas"/>
                <w:color w:val="000000"/>
              </w:rPr>
            </w:rPrChange>
          </w:rPr>
          <w:t>                </w:t>
        </w:r>
        <w:r w:rsidRPr="00625FEA">
          <w:rPr>
            <w:rFonts w:ascii="Consolas" w:hAnsi="Consolas"/>
            <w:color w:val="0000FF"/>
            <w:sz w:val="18"/>
            <w:szCs w:val="18"/>
            <w:lang w:val="en-US"/>
            <w:rPrChange w:id="1682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826" w:author="Manuel Hergenröder" w:date="2020-07-16T16:26:00Z">
              <w:rPr>
                <w:rFonts w:ascii="Consolas" w:hAnsi="Consolas"/>
                <w:color w:val="000000"/>
              </w:rPr>
            </w:rPrChange>
          </w:rPr>
          <w:t>.selectedTool = </w:t>
        </w:r>
        <w:r w:rsidRPr="00625FEA">
          <w:rPr>
            <w:rFonts w:ascii="Consolas" w:hAnsi="Consolas"/>
            <w:color w:val="0000FF"/>
            <w:sz w:val="18"/>
            <w:szCs w:val="18"/>
            <w:lang w:val="en-US"/>
            <w:rPrChange w:id="1682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828" w:author="Manuel Hergenröder" w:date="2020-07-16T16:26:00Z">
              <w:rPr>
                <w:rFonts w:ascii="Consolas" w:hAnsi="Consolas"/>
                <w:color w:val="000000"/>
              </w:rPr>
            </w:rPrChange>
          </w:rPr>
          <w:t>.tools[</w:t>
        </w:r>
        <w:r w:rsidRPr="00625FEA">
          <w:rPr>
            <w:rFonts w:ascii="Consolas" w:hAnsi="Consolas"/>
            <w:color w:val="1F377F"/>
            <w:sz w:val="18"/>
            <w:szCs w:val="18"/>
            <w:lang w:val="en-US"/>
            <w:rPrChange w:id="16829" w:author="Manuel Hergenröder" w:date="2020-07-16T16:26:00Z">
              <w:rPr>
                <w:rFonts w:ascii="Consolas" w:hAnsi="Consolas"/>
                <w:color w:val="1F377F"/>
              </w:rPr>
            </w:rPrChange>
          </w:rPr>
          <w:t>i</w:t>
        </w:r>
        <w:r w:rsidRPr="00625FEA">
          <w:rPr>
            <w:rFonts w:ascii="Consolas" w:hAnsi="Consolas"/>
            <w:color w:val="000000"/>
            <w:sz w:val="18"/>
            <w:szCs w:val="18"/>
            <w:lang w:val="en-US"/>
            <w:rPrChange w:id="16830" w:author="Manuel Hergenröder" w:date="2020-07-16T16:26:00Z">
              <w:rPr>
                <w:rFonts w:ascii="Consolas" w:hAnsi="Consolas"/>
                <w:color w:val="000000"/>
              </w:rPr>
            </w:rPrChange>
          </w:rPr>
          <w:t>];</w:t>
        </w:r>
      </w:ins>
    </w:p>
    <w:p w14:paraId="352C5182" w14:textId="77777777" w:rsidR="008F67FA" w:rsidRPr="00625FEA" w:rsidRDefault="008F67FA" w:rsidP="008F67FA">
      <w:pPr>
        <w:pStyle w:val="HTMLPreformatted"/>
        <w:shd w:val="clear" w:color="auto" w:fill="FFFFFF"/>
        <w:rPr>
          <w:ins w:id="16831" w:author="Manuel Hergenröder" w:date="2020-07-16T16:25:00Z"/>
          <w:rFonts w:ascii="Consolas" w:hAnsi="Consolas"/>
          <w:color w:val="000000"/>
          <w:sz w:val="18"/>
          <w:szCs w:val="18"/>
          <w:lang w:val="en-US"/>
          <w:rPrChange w:id="16832" w:author="Manuel Hergenröder" w:date="2020-07-16T16:26:00Z">
            <w:rPr>
              <w:ins w:id="16833" w:author="Manuel Hergenröder" w:date="2020-07-16T16:25:00Z"/>
              <w:rFonts w:ascii="Consolas" w:hAnsi="Consolas"/>
              <w:color w:val="000000"/>
            </w:rPr>
          </w:rPrChange>
        </w:rPr>
      </w:pPr>
      <w:ins w:id="16834" w:author="Manuel Hergenröder" w:date="2020-07-16T16:25:00Z">
        <w:r w:rsidRPr="00625FEA">
          <w:rPr>
            <w:rFonts w:ascii="Consolas" w:hAnsi="Consolas"/>
            <w:color w:val="000000"/>
            <w:sz w:val="18"/>
            <w:szCs w:val="18"/>
            <w:lang w:val="en-US"/>
            <w:rPrChange w:id="16835" w:author="Manuel Hergenröder" w:date="2020-07-16T16:26:00Z">
              <w:rPr>
                <w:rFonts w:ascii="Consolas" w:hAnsi="Consolas"/>
                <w:color w:val="000000"/>
              </w:rPr>
            </w:rPrChange>
          </w:rPr>
          <w:t>                </w:t>
        </w:r>
        <w:r w:rsidRPr="00625FEA">
          <w:rPr>
            <w:rFonts w:ascii="Consolas" w:hAnsi="Consolas"/>
            <w:color w:val="0000FF"/>
            <w:sz w:val="18"/>
            <w:szCs w:val="18"/>
            <w:lang w:val="en-US"/>
            <w:rPrChange w:id="1683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837" w:author="Manuel Hergenröder" w:date="2020-07-16T16:26:00Z">
              <w:rPr>
                <w:rFonts w:ascii="Consolas" w:hAnsi="Consolas"/>
                <w:color w:val="000000"/>
              </w:rPr>
            </w:rPrChange>
          </w:rPr>
          <w:t>.selectedTool.image.color = </w:t>
        </w:r>
        <w:r w:rsidRPr="00625FEA">
          <w:rPr>
            <w:rFonts w:ascii="Consolas" w:hAnsi="Consolas"/>
            <w:color w:val="0000FF"/>
            <w:sz w:val="18"/>
            <w:szCs w:val="18"/>
            <w:lang w:val="en-US"/>
            <w:rPrChange w:id="16838"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839" w:author="Manuel Hergenröder" w:date="2020-07-16T16:26:00Z">
              <w:rPr>
                <w:rFonts w:ascii="Consolas" w:hAnsi="Consolas"/>
                <w:color w:val="000000"/>
              </w:rPr>
            </w:rPrChange>
          </w:rPr>
          <w:t>.tools[</w:t>
        </w:r>
        <w:r w:rsidRPr="00625FEA">
          <w:rPr>
            <w:rFonts w:ascii="Consolas" w:hAnsi="Consolas"/>
            <w:color w:val="1F377F"/>
            <w:sz w:val="18"/>
            <w:szCs w:val="18"/>
            <w:lang w:val="en-US"/>
            <w:rPrChange w:id="16840" w:author="Manuel Hergenröder" w:date="2020-07-16T16:26:00Z">
              <w:rPr>
                <w:rFonts w:ascii="Consolas" w:hAnsi="Consolas"/>
                <w:color w:val="1F377F"/>
              </w:rPr>
            </w:rPrChange>
          </w:rPr>
          <w:t>i</w:t>
        </w:r>
        <w:r w:rsidRPr="00625FEA">
          <w:rPr>
            <w:rFonts w:ascii="Consolas" w:hAnsi="Consolas"/>
            <w:color w:val="000000"/>
            <w:sz w:val="18"/>
            <w:szCs w:val="18"/>
            <w:lang w:val="en-US"/>
            <w:rPrChange w:id="16841" w:author="Manuel Hergenröder" w:date="2020-07-16T16:26:00Z">
              <w:rPr>
                <w:rFonts w:ascii="Consolas" w:hAnsi="Consolas"/>
                <w:color w:val="000000"/>
              </w:rPr>
            </w:rPrChange>
          </w:rPr>
          <w:t>].color;</w:t>
        </w:r>
      </w:ins>
    </w:p>
    <w:p w14:paraId="003FCAB0" w14:textId="77777777" w:rsidR="008F67FA" w:rsidRPr="00625FEA" w:rsidRDefault="008F67FA" w:rsidP="008F67FA">
      <w:pPr>
        <w:pStyle w:val="HTMLPreformatted"/>
        <w:shd w:val="clear" w:color="auto" w:fill="FFFFFF"/>
        <w:rPr>
          <w:ins w:id="16842" w:author="Manuel Hergenröder" w:date="2020-07-16T16:25:00Z"/>
          <w:rFonts w:ascii="Consolas" w:hAnsi="Consolas"/>
          <w:color w:val="000000"/>
          <w:sz w:val="18"/>
          <w:szCs w:val="18"/>
          <w:lang w:val="en-US"/>
          <w:rPrChange w:id="16843" w:author="Manuel Hergenröder" w:date="2020-07-16T16:26:00Z">
            <w:rPr>
              <w:ins w:id="16844" w:author="Manuel Hergenröder" w:date="2020-07-16T16:25:00Z"/>
              <w:rFonts w:ascii="Consolas" w:hAnsi="Consolas"/>
              <w:color w:val="000000"/>
            </w:rPr>
          </w:rPrChange>
        </w:rPr>
      </w:pPr>
      <w:ins w:id="16845" w:author="Manuel Hergenröder" w:date="2020-07-16T16:25:00Z">
        <w:r w:rsidRPr="00625FEA">
          <w:rPr>
            <w:rFonts w:ascii="Consolas" w:hAnsi="Consolas"/>
            <w:color w:val="000000"/>
            <w:sz w:val="18"/>
            <w:szCs w:val="18"/>
            <w:lang w:val="en-US"/>
            <w:rPrChange w:id="16846" w:author="Manuel Hergenröder" w:date="2020-07-16T16:26:00Z">
              <w:rPr>
                <w:rFonts w:ascii="Consolas" w:hAnsi="Consolas"/>
                <w:color w:val="000000"/>
              </w:rPr>
            </w:rPrChange>
          </w:rPr>
          <w:t>                </w:t>
        </w:r>
        <w:r w:rsidRPr="00625FEA">
          <w:rPr>
            <w:rFonts w:ascii="Consolas" w:hAnsi="Consolas"/>
            <w:color w:val="0000FF"/>
            <w:sz w:val="18"/>
            <w:szCs w:val="18"/>
            <w:lang w:val="en-US"/>
            <w:rPrChange w:id="1684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848" w:author="Manuel Hergenröder" w:date="2020-07-16T16:26:00Z">
              <w:rPr>
                <w:rFonts w:ascii="Consolas" w:hAnsi="Consolas"/>
                <w:color w:val="000000"/>
              </w:rPr>
            </w:rPrChange>
          </w:rPr>
          <w:t>.laserPointer.color = </w:t>
        </w:r>
        <w:r w:rsidRPr="00625FEA">
          <w:rPr>
            <w:rFonts w:ascii="Consolas" w:hAnsi="Consolas"/>
            <w:color w:val="0000FF"/>
            <w:sz w:val="18"/>
            <w:szCs w:val="18"/>
            <w:lang w:val="en-US"/>
            <w:rPrChange w:id="1684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850" w:author="Manuel Hergenröder" w:date="2020-07-16T16:26:00Z">
              <w:rPr>
                <w:rFonts w:ascii="Consolas" w:hAnsi="Consolas"/>
                <w:color w:val="000000"/>
              </w:rPr>
            </w:rPrChange>
          </w:rPr>
          <w:t>.tools[</w:t>
        </w:r>
        <w:r w:rsidRPr="00625FEA">
          <w:rPr>
            <w:rFonts w:ascii="Consolas" w:hAnsi="Consolas"/>
            <w:color w:val="1F377F"/>
            <w:sz w:val="18"/>
            <w:szCs w:val="18"/>
            <w:lang w:val="en-US"/>
            <w:rPrChange w:id="16851" w:author="Manuel Hergenröder" w:date="2020-07-16T16:26:00Z">
              <w:rPr>
                <w:rFonts w:ascii="Consolas" w:hAnsi="Consolas"/>
                <w:color w:val="1F377F"/>
              </w:rPr>
            </w:rPrChange>
          </w:rPr>
          <w:t>i</w:t>
        </w:r>
        <w:r w:rsidRPr="00625FEA">
          <w:rPr>
            <w:rFonts w:ascii="Consolas" w:hAnsi="Consolas"/>
            <w:color w:val="000000"/>
            <w:sz w:val="18"/>
            <w:szCs w:val="18"/>
            <w:lang w:val="en-US"/>
            <w:rPrChange w:id="16852" w:author="Manuel Hergenröder" w:date="2020-07-16T16:26:00Z">
              <w:rPr>
                <w:rFonts w:ascii="Consolas" w:hAnsi="Consolas"/>
                <w:color w:val="000000"/>
              </w:rPr>
            </w:rPrChange>
          </w:rPr>
          <w:t>].color;</w:t>
        </w:r>
      </w:ins>
    </w:p>
    <w:p w14:paraId="2A4F68FA" w14:textId="77777777" w:rsidR="008F67FA" w:rsidRPr="00625FEA" w:rsidRDefault="008F67FA" w:rsidP="008F67FA">
      <w:pPr>
        <w:pStyle w:val="HTMLPreformatted"/>
        <w:shd w:val="clear" w:color="auto" w:fill="FFFFFF"/>
        <w:rPr>
          <w:ins w:id="16853" w:author="Manuel Hergenröder" w:date="2020-07-16T16:25:00Z"/>
          <w:rFonts w:ascii="Consolas" w:hAnsi="Consolas"/>
          <w:color w:val="000000"/>
          <w:sz w:val="18"/>
          <w:szCs w:val="18"/>
          <w:lang w:val="en-US"/>
          <w:rPrChange w:id="16854" w:author="Manuel Hergenröder" w:date="2020-07-16T16:26:00Z">
            <w:rPr>
              <w:ins w:id="16855" w:author="Manuel Hergenröder" w:date="2020-07-16T16:25:00Z"/>
              <w:rFonts w:ascii="Consolas" w:hAnsi="Consolas"/>
              <w:color w:val="000000"/>
            </w:rPr>
          </w:rPrChange>
        </w:rPr>
      </w:pPr>
      <w:ins w:id="16856" w:author="Manuel Hergenröder" w:date="2020-07-16T16:25:00Z">
        <w:r w:rsidRPr="00625FEA">
          <w:rPr>
            <w:rFonts w:ascii="Consolas" w:hAnsi="Consolas"/>
            <w:color w:val="000000"/>
            <w:sz w:val="18"/>
            <w:szCs w:val="18"/>
            <w:lang w:val="en-US"/>
            <w:rPrChange w:id="16857" w:author="Manuel Hergenröder" w:date="2020-07-16T16:26:00Z">
              <w:rPr>
                <w:rFonts w:ascii="Consolas" w:hAnsi="Consolas"/>
                <w:color w:val="000000"/>
              </w:rPr>
            </w:rPrChange>
          </w:rPr>
          <w:t>                </w:t>
        </w:r>
        <w:r w:rsidRPr="00625FEA">
          <w:rPr>
            <w:rFonts w:ascii="Consolas" w:hAnsi="Consolas"/>
            <w:color w:val="2B91AF"/>
            <w:sz w:val="18"/>
            <w:szCs w:val="18"/>
            <w:lang w:val="en-US"/>
            <w:rPrChange w:id="16858" w:author="Manuel Hergenröder" w:date="2020-07-16T16:26:00Z">
              <w:rPr>
                <w:rFonts w:ascii="Consolas" w:hAnsi="Consolas"/>
                <w:color w:val="2B91AF"/>
              </w:rPr>
            </w:rPrChange>
          </w:rPr>
          <w:t>Debug</w:t>
        </w:r>
        <w:r w:rsidRPr="00625FEA">
          <w:rPr>
            <w:rFonts w:ascii="Consolas" w:hAnsi="Consolas"/>
            <w:color w:val="000000"/>
            <w:sz w:val="18"/>
            <w:szCs w:val="18"/>
            <w:lang w:val="en-US"/>
            <w:rPrChange w:id="16859" w:author="Manuel Hergenröder" w:date="2020-07-16T16:26:00Z">
              <w:rPr>
                <w:rFonts w:ascii="Consolas" w:hAnsi="Consolas"/>
                <w:color w:val="000000"/>
              </w:rPr>
            </w:rPrChange>
          </w:rPr>
          <w:t>.</w:t>
        </w:r>
        <w:r w:rsidRPr="00625FEA">
          <w:rPr>
            <w:rFonts w:ascii="Consolas" w:hAnsi="Consolas"/>
            <w:color w:val="74531F"/>
            <w:sz w:val="18"/>
            <w:szCs w:val="18"/>
            <w:lang w:val="en-US"/>
            <w:rPrChange w:id="16860" w:author="Manuel Hergenröder" w:date="2020-07-16T16:26:00Z">
              <w:rPr>
                <w:rFonts w:ascii="Consolas" w:hAnsi="Consolas"/>
                <w:color w:val="74531F"/>
              </w:rPr>
            </w:rPrChange>
          </w:rPr>
          <w:t>Log</w:t>
        </w:r>
        <w:r w:rsidRPr="00625FEA">
          <w:rPr>
            <w:rFonts w:ascii="Consolas" w:hAnsi="Consolas"/>
            <w:color w:val="000000"/>
            <w:sz w:val="18"/>
            <w:szCs w:val="18"/>
            <w:lang w:val="en-US"/>
            <w:rPrChange w:id="16861" w:author="Manuel Hergenröder" w:date="2020-07-16T16:26:00Z">
              <w:rPr>
                <w:rFonts w:ascii="Consolas" w:hAnsi="Consolas"/>
                <w:color w:val="000000"/>
              </w:rPr>
            </w:rPrChange>
          </w:rPr>
          <w:t>(</w:t>
        </w:r>
        <w:r w:rsidRPr="00625FEA">
          <w:rPr>
            <w:rFonts w:ascii="Consolas" w:hAnsi="Consolas"/>
            <w:color w:val="A31515"/>
            <w:sz w:val="18"/>
            <w:szCs w:val="18"/>
            <w:lang w:val="en-US"/>
            <w:rPrChange w:id="16862" w:author="Manuel Hergenröder" w:date="2020-07-16T16:26:00Z">
              <w:rPr>
                <w:rFonts w:ascii="Consolas" w:hAnsi="Consolas"/>
                <w:color w:val="A31515"/>
              </w:rPr>
            </w:rPrChange>
          </w:rPr>
          <w:t>"&lt;ToolHandler&gt; Changed tool to "</w:t>
        </w:r>
        <w:r w:rsidRPr="00625FEA">
          <w:rPr>
            <w:rFonts w:ascii="Consolas" w:hAnsi="Consolas"/>
            <w:color w:val="000000"/>
            <w:sz w:val="18"/>
            <w:szCs w:val="18"/>
            <w:lang w:val="en-US"/>
            <w:rPrChange w:id="16863" w:author="Manuel Hergenröder" w:date="2020-07-16T16:26:00Z">
              <w:rPr>
                <w:rFonts w:ascii="Consolas" w:hAnsi="Consolas"/>
                <w:color w:val="000000"/>
              </w:rPr>
            </w:rPrChange>
          </w:rPr>
          <w:t> + </w:t>
        </w:r>
        <w:r w:rsidRPr="00625FEA">
          <w:rPr>
            <w:rFonts w:ascii="Consolas" w:hAnsi="Consolas"/>
            <w:color w:val="2B91AF"/>
            <w:sz w:val="18"/>
            <w:szCs w:val="18"/>
            <w:lang w:val="en-US"/>
            <w:rPrChange w:id="16864" w:author="Manuel Hergenröder" w:date="2020-07-16T16:26:00Z">
              <w:rPr>
                <w:rFonts w:ascii="Consolas" w:hAnsi="Consolas"/>
                <w:color w:val="2B91AF"/>
              </w:rPr>
            </w:rPrChange>
          </w:rPr>
          <w:t>Enum</w:t>
        </w:r>
        <w:r w:rsidRPr="00625FEA">
          <w:rPr>
            <w:rFonts w:ascii="Consolas" w:hAnsi="Consolas"/>
            <w:color w:val="000000"/>
            <w:sz w:val="18"/>
            <w:szCs w:val="18"/>
            <w:lang w:val="en-US"/>
            <w:rPrChange w:id="16865" w:author="Manuel Hergenröder" w:date="2020-07-16T16:26:00Z">
              <w:rPr>
                <w:rFonts w:ascii="Consolas" w:hAnsi="Consolas"/>
                <w:color w:val="000000"/>
              </w:rPr>
            </w:rPrChange>
          </w:rPr>
          <w:t>.</w:t>
        </w:r>
        <w:r w:rsidRPr="00625FEA">
          <w:rPr>
            <w:rFonts w:ascii="Consolas" w:hAnsi="Consolas"/>
            <w:color w:val="74531F"/>
            <w:sz w:val="18"/>
            <w:szCs w:val="18"/>
            <w:lang w:val="en-US"/>
            <w:rPrChange w:id="16866" w:author="Manuel Hergenröder" w:date="2020-07-16T16:26:00Z">
              <w:rPr>
                <w:rFonts w:ascii="Consolas" w:hAnsi="Consolas"/>
                <w:color w:val="74531F"/>
              </w:rPr>
            </w:rPrChange>
          </w:rPr>
          <w:t>GetName</w:t>
        </w:r>
        <w:r w:rsidRPr="00625FEA">
          <w:rPr>
            <w:rFonts w:ascii="Consolas" w:hAnsi="Consolas"/>
            <w:color w:val="000000"/>
            <w:sz w:val="18"/>
            <w:szCs w:val="18"/>
            <w:lang w:val="en-US"/>
            <w:rPrChange w:id="16867" w:author="Manuel Hergenröder" w:date="2020-07-16T16:26:00Z">
              <w:rPr>
                <w:rFonts w:ascii="Consolas" w:hAnsi="Consolas"/>
                <w:color w:val="000000"/>
              </w:rPr>
            </w:rPrChange>
          </w:rPr>
          <w:t>(</w:t>
        </w:r>
        <w:r w:rsidRPr="00625FEA">
          <w:rPr>
            <w:rFonts w:ascii="Consolas" w:hAnsi="Consolas"/>
            <w:color w:val="0000FF"/>
            <w:sz w:val="18"/>
            <w:szCs w:val="18"/>
            <w:lang w:val="en-US"/>
            <w:rPrChange w:id="16868" w:author="Manuel Hergenröder" w:date="2020-07-16T16:26:00Z">
              <w:rPr>
                <w:rFonts w:ascii="Consolas" w:hAnsi="Consolas"/>
                <w:color w:val="0000FF"/>
              </w:rPr>
            </w:rPrChange>
          </w:rPr>
          <w:t>typeof</w:t>
        </w:r>
        <w:r w:rsidRPr="00625FEA">
          <w:rPr>
            <w:rFonts w:ascii="Consolas" w:hAnsi="Consolas"/>
            <w:color w:val="000000"/>
            <w:sz w:val="18"/>
            <w:szCs w:val="18"/>
            <w:lang w:val="en-US"/>
            <w:rPrChange w:id="16869" w:author="Manuel Hergenröder" w:date="2020-07-16T16:26:00Z">
              <w:rPr>
                <w:rFonts w:ascii="Consolas" w:hAnsi="Consolas"/>
                <w:color w:val="000000"/>
              </w:rPr>
            </w:rPrChange>
          </w:rPr>
          <w:t>(</w:t>
        </w:r>
        <w:r w:rsidRPr="00625FEA">
          <w:rPr>
            <w:rFonts w:ascii="Consolas" w:hAnsi="Consolas"/>
            <w:color w:val="2B91AF"/>
            <w:sz w:val="18"/>
            <w:szCs w:val="18"/>
            <w:lang w:val="en-US"/>
            <w:rPrChange w:id="16870"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6871" w:author="Manuel Hergenröder" w:date="2020-07-16T16:26:00Z">
              <w:rPr>
                <w:rFonts w:ascii="Consolas" w:hAnsi="Consolas"/>
                <w:color w:val="000000"/>
              </w:rPr>
            </w:rPrChange>
          </w:rPr>
          <w:t>), </w:t>
        </w:r>
        <w:r w:rsidRPr="00625FEA">
          <w:rPr>
            <w:rFonts w:ascii="Consolas" w:hAnsi="Consolas"/>
            <w:color w:val="1F377F"/>
            <w:sz w:val="18"/>
            <w:szCs w:val="18"/>
            <w:lang w:val="en-US"/>
            <w:rPrChange w:id="16872" w:author="Manuel Hergenröder" w:date="2020-07-16T16:26:00Z">
              <w:rPr>
                <w:rFonts w:ascii="Consolas" w:hAnsi="Consolas"/>
                <w:color w:val="1F377F"/>
              </w:rPr>
            </w:rPrChange>
          </w:rPr>
          <w:t>i</w:t>
        </w:r>
        <w:r w:rsidRPr="00625FEA">
          <w:rPr>
            <w:rFonts w:ascii="Consolas" w:hAnsi="Consolas"/>
            <w:color w:val="000000"/>
            <w:sz w:val="18"/>
            <w:szCs w:val="18"/>
            <w:lang w:val="en-US"/>
            <w:rPrChange w:id="16873" w:author="Manuel Hergenröder" w:date="2020-07-16T16:26:00Z">
              <w:rPr>
                <w:rFonts w:ascii="Consolas" w:hAnsi="Consolas"/>
                <w:color w:val="000000"/>
              </w:rPr>
            </w:rPrChange>
          </w:rPr>
          <w:t>));</w:t>
        </w:r>
      </w:ins>
    </w:p>
    <w:p w14:paraId="437B0AA6" w14:textId="77777777" w:rsidR="008F67FA" w:rsidRPr="00625FEA" w:rsidRDefault="008F67FA" w:rsidP="008F67FA">
      <w:pPr>
        <w:pStyle w:val="HTMLPreformatted"/>
        <w:shd w:val="clear" w:color="auto" w:fill="FFFFFF"/>
        <w:rPr>
          <w:ins w:id="16874" w:author="Manuel Hergenröder" w:date="2020-07-16T16:25:00Z"/>
          <w:rFonts w:ascii="Consolas" w:hAnsi="Consolas"/>
          <w:color w:val="000000"/>
          <w:sz w:val="18"/>
          <w:szCs w:val="18"/>
          <w:lang w:val="en-US"/>
          <w:rPrChange w:id="16875" w:author="Manuel Hergenröder" w:date="2020-07-16T16:26:00Z">
            <w:rPr>
              <w:ins w:id="16876" w:author="Manuel Hergenröder" w:date="2020-07-16T16:25:00Z"/>
              <w:rFonts w:ascii="Consolas" w:hAnsi="Consolas"/>
              <w:color w:val="000000"/>
            </w:rPr>
          </w:rPrChange>
        </w:rPr>
      </w:pPr>
      <w:ins w:id="16877" w:author="Manuel Hergenröder" w:date="2020-07-16T16:25:00Z">
        <w:r w:rsidRPr="00625FEA">
          <w:rPr>
            <w:rFonts w:ascii="Consolas" w:hAnsi="Consolas"/>
            <w:color w:val="000000"/>
            <w:sz w:val="18"/>
            <w:szCs w:val="18"/>
            <w:lang w:val="en-US"/>
            <w:rPrChange w:id="16878" w:author="Manuel Hergenröder" w:date="2020-07-16T16:26:00Z">
              <w:rPr>
                <w:rFonts w:ascii="Consolas" w:hAnsi="Consolas"/>
                <w:color w:val="000000"/>
              </w:rPr>
            </w:rPrChange>
          </w:rPr>
          <w:t>            } </w:t>
        </w:r>
        <w:r w:rsidRPr="00625FEA">
          <w:rPr>
            <w:rFonts w:ascii="Consolas" w:hAnsi="Consolas"/>
            <w:color w:val="8F08C4"/>
            <w:sz w:val="18"/>
            <w:szCs w:val="18"/>
            <w:lang w:val="en-US"/>
            <w:rPrChange w:id="16879" w:author="Manuel Hergenröder" w:date="2020-07-16T16:26:00Z">
              <w:rPr>
                <w:rFonts w:ascii="Consolas" w:hAnsi="Consolas"/>
                <w:color w:val="8F08C4"/>
              </w:rPr>
            </w:rPrChange>
          </w:rPr>
          <w:t>else</w:t>
        </w:r>
        <w:r w:rsidRPr="00625FEA">
          <w:rPr>
            <w:rFonts w:ascii="Consolas" w:hAnsi="Consolas"/>
            <w:color w:val="000000"/>
            <w:sz w:val="18"/>
            <w:szCs w:val="18"/>
            <w:lang w:val="en-US"/>
            <w:rPrChange w:id="16880" w:author="Manuel Hergenröder" w:date="2020-07-16T16:26:00Z">
              <w:rPr>
                <w:rFonts w:ascii="Consolas" w:hAnsi="Consolas"/>
                <w:color w:val="000000"/>
              </w:rPr>
            </w:rPrChange>
          </w:rPr>
          <w:t> {</w:t>
        </w:r>
      </w:ins>
    </w:p>
    <w:p w14:paraId="625463A3" w14:textId="77777777" w:rsidR="008F67FA" w:rsidRPr="00625FEA" w:rsidRDefault="008F67FA" w:rsidP="008F67FA">
      <w:pPr>
        <w:pStyle w:val="HTMLPreformatted"/>
        <w:shd w:val="clear" w:color="auto" w:fill="FFFFFF"/>
        <w:rPr>
          <w:ins w:id="16881" w:author="Manuel Hergenröder" w:date="2020-07-16T16:25:00Z"/>
          <w:rFonts w:ascii="Consolas" w:hAnsi="Consolas"/>
          <w:color w:val="000000"/>
          <w:sz w:val="18"/>
          <w:szCs w:val="18"/>
          <w:lang w:val="en-US"/>
          <w:rPrChange w:id="16882" w:author="Manuel Hergenröder" w:date="2020-07-16T16:26:00Z">
            <w:rPr>
              <w:ins w:id="16883" w:author="Manuel Hergenröder" w:date="2020-07-16T16:25:00Z"/>
              <w:rFonts w:ascii="Consolas" w:hAnsi="Consolas"/>
              <w:color w:val="000000"/>
            </w:rPr>
          </w:rPrChange>
        </w:rPr>
      </w:pPr>
      <w:ins w:id="16884" w:author="Manuel Hergenröder" w:date="2020-07-16T16:25:00Z">
        <w:r w:rsidRPr="00625FEA">
          <w:rPr>
            <w:rFonts w:ascii="Consolas" w:hAnsi="Consolas"/>
            <w:color w:val="000000"/>
            <w:sz w:val="18"/>
            <w:szCs w:val="18"/>
            <w:lang w:val="en-US"/>
            <w:rPrChange w:id="16885" w:author="Manuel Hergenröder" w:date="2020-07-16T16:26:00Z">
              <w:rPr>
                <w:rFonts w:ascii="Consolas" w:hAnsi="Consolas"/>
                <w:color w:val="000000"/>
              </w:rPr>
            </w:rPrChange>
          </w:rPr>
          <w:t>                </w:t>
        </w:r>
        <w:r w:rsidRPr="00625FEA">
          <w:rPr>
            <w:rFonts w:ascii="Consolas" w:hAnsi="Consolas"/>
            <w:color w:val="0000FF"/>
            <w:sz w:val="18"/>
            <w:szCs w:val="18"/>
            <w:lang w:val="en-US"/>
            <w:rPrChange w:id="1688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887" w:author="Manuel Hergenröder" w:date="2020-07-16T16:26:00Z">
              <w:rPr>
                <w:rFonts w:ascii="Consolas" w:hAnsi="Consolas"/>
                <w:color w:val="000000"/>
              </w:rPr>
            </w:rPrChange>
          </w:rPr>
          <w:t>.tools[</w:t>
        </w:r>
        <w:r w:rsidRPr="00625FEA">
          <w:rPr>
            <w:rFonts w:ascii="Consolas" w:hAnsi="Consolas"/>
            <w:color w:val="1F377F"/>
            <w:sz w:val="18"/>
            <w:szCs w:val="18"/>
            <w:lang w:val="en-US"/>
            <w:rPrChange w:id="16888" w:author="Manuel Hergenröder" w:date="2020-07-16T16:26:00Z">
              <w:rPr>
                <w:rFonts w:ascii="Consolas" w:hAnsi="Consolas"/>
                <w:color w:val="1F377F"/>
              </w:rPr>
            </w:rPrChange>
          </w:rPr>
          <w:t>i</w:t>
        </w:r>
        <w:r w:rsidRPr="00625FEA">
          <w:rPr>
            <w:rFonts w:ascii="Consolas" w:hAnsi="Consolas"/>
            <w:color w:val="000000"/>
            <w:sz w:val="18"/>
            <w:szCs w:val="18"/>
            <w:lang w:val="en-US"/>
            <w:rPrChange w:id="16889" w:author="Manuel Hergenröder" w:date="2020-07-16T16:26:00Z">
              <w:rPr>
                <w:rFonts w:ascii="Consolas" w:hAnsi="Consolas"/>
                <w:color w:val="000000"/>
              </w:rPr>
            </w:rPrChange>
          </w:rPr>
          <w:t>].image.color = </w:t>
        </w:r>
        <w:r w:rsidRPr="00625FEA">
          <w:rPr>
            <w:rFonts w:ascii="Consolas" w:hAnsi="Consolas"/>
            <w:color w:val="0000FF"/>
            <w:sz w:val="18"/>
            <w:szCs w:val="18"/>
            <w:lang w:val="en-US"/>
            <w:rPrChange w:id="16890" w:author="Manuel Hergenröder" w:date="2020-07-16T16:26:00Z">
              <w:rPr>
                <w:rFonts w:ascii="Consolas" w:hAnsi="Consolas"/>
                <w:color w:val="0000FF"/>
              </w:rPr>
            </w:rPrChange>
          </w:rPr>
          <w:t>new</w:t>
        </w:r>
        <w:r w:rsidRPr="00625FEA">
          <w:rPr>
            <w:rFonts w:ascii="Consolas" w:hAnsi="Consolas"/>
            <w:color w:val="000000"/>
            <w:sz w:val="18"/>
            <w:szCs w:val="18"/>
            <w:lang w:val="en-US"/>
            <w:rPrChange w:id="16891" w:author="Manuel Hergenröder" w:date="2020-07-16T16:26:00Z">
              <w:rPr>
                <w:rFonts w:ascii="Consolas" w:hAnsi="Consolas"/>
                <w:color w:val="000000"/>
              </w:rPr>
            </w:rPrChange>
          </w:rPr>
          <w:t> </w:t>
        </w:r>
        <w:r w:rsidRPr="00625FEA">
          <w:rPr>
            <w:rFonts w:ascii="Consolas" w:hAnsi="Consolas"/>
            <w:color w:val="2B91AF"/>
            <w:sz w:val="18"/>
            <w:szCs w:val="18"/>
            <w:lang w:val="en-US"/>
            <w:rPrChange w:id="16892" w:author="Manuel Hergenröder" w:date="2020-07-16T16:26:00Z">
              <w:rPr>
                <w:rFonts w:ascii="Consolas" w:hAnsi="Consolas"/>
                <w:color w:val="2B91AF"/>
              </w:rPr>
            </w:rPrChange>
          </w:rPr>
          <w:t>Color</w:t>
        </w:r>
        <w:r w:rsidRPr="00625FEA">
          <w:rPr>
            <w:rFonts w:ascii="Consolas" w:hAnsi="Consolas"/>
            <w:color w:val="000000"/>
            <w:sz w:val="18"/>
            <w:szCs w:val="18"/>
            <w:lang w:val="en-US"/>
            <w:rPrChange w:id="16893" w:author="Manuel Hergenröder" w:date="2020-07-16T16:26:00Z">
              <w:rPr>
                <w:rFonts w:ascii="Consolas" w:hAnsi="Consolas"/>
                <w:color w:val="000000"/>
              </w:rPr>
            </w:rPrChange>
          </w:rPr>
          <w:t>(255f, 255f, 255f);</w:t>
        </w:r>
      </w:ins>
    </w:p>
    <w:p w14:paraId="5A7F3C2E" w14:textId="77777777" w:rsidR="008F67FA" w:rsidRPr="00625FEA" w:rsidRDefault="008F67FA" w:rsidP="008F67FA">
      <w:pPr>
        <w:pStyle w:val="HTMLPreformatted"/>
        <w:shd w:val="clear" w:color="auto" w:fill="FFFFFF"/>
        <w:rPr>
          <w:ins w:id="16894" w:author="Manuel Hergenröder" w:date="2020-07-16T16:25:00Z"/>
          <w:rFonts w:ascii="Consolas" w:hAnsi="Consolas"/>
          <w:color w:val="000000"/>
          <w:sz w:val="18"/>
          <w:szCs w:val="18"/>
          <w:lang w:val="en-US"/>
          <w:rPrChange w:id="16895" w:author="Manuel Hergenröder" w:date="2020-07-16T16:26:00Z">
            <w:rPr>
              <w:ins w:id="16896" w:author="Manuel Hergenröder" w:date="2020-07-16T16:25:00Z"/>
              <w:rFonts w:ascii="Consolas" w:hAnsi="Consolas"/>
              <w:color w:val="000000"/>
            </w:rPr>
          </w:rPrChange>
        </w:rPr>
      </w:pPr>
      <w:ins w:id="16897" w:author="Manuel Hergenröder" w:date="2020-07-16T16:25:00Z">
        <w:r w:rsidRPr="00625FEA">
          <w:rPr>
            <w:rFonts w:ascii="Consolas" w:hAnsi="Consolas"/>
            <w:color w:val="000000"/>
            <w:sz w:val="18"/>
            <w:szCs w:val="18"/>
            <w:lang w:val="en-US"/>
            <w:rPrChange w:id="16898" w:author="Manuel Hergenröder" w:date="2020-07-16T16:26:00Z">
              <w:rPr>
                <w:rFonts w:ascii="Consolas" w:hAnsi="Consolas"/>
                <w:color w:val="000000"/>
              </w:rPr>
            </w:rPrChange>
          </w:rPr>
          <w:t>            }</w:t>
        </w:r>
      </w:ins>
    </w:p>
    <w:p w14:paraId="5E3493FD" w14:textId="77777777" w:rsidR="008F67FA" w:rsidRPr="00625FEA" w:rsidRDefault="008F67FA" w:rsidP="008F67FA">
      <w:pPr>
        <w:pStyle w:val="HTMLPreformatted"/>
        <w:shd w:val="clear" w:color="auto" w:fill="FFFFFF"/>
        <w:rPr>
          <w:ins w:id="16899" w:author="Manuel Hergenröder" w:date="2020-07-16T16:25:00Z"/>
          <w:rFonts w:ascii="Consolas" w:hAnsi="Consolas"/>
          <w:color w:val="000000"/>
          <w:sz w:val="18"/>
          <w:szCs w:val="18"/>
          <w:lang w:val="en-US"/>
          <w:rPrChange w:id="16900" w:author="Manuel Hergenröder" w:date="2020-07-16T16:26:00Z">
            <w:rPr>
              <w:ins w:id="16901" w:author="Manuel Hergenröder" w:date="2020-07-16T16:25:00Z"/>
              <w:rFonts w:ascii="Consolas" w:hAnsi="Consolas"/>
              <w:color w:val="000000"/>
            </w:rPr>
          </w:rPrChange>
        </w:rPr>
      </w:pPr>
      <w:ins w:id="16902" w:author="Manuel Hergenröder" w:date="2020-07-16T16:25:00Z">
        <w:r w:rsidRPr="00625FEA">
          <w:rPr>
            <w:rFonts w:ascii="Consolas" w:hAnsi="Consolas"/>
            <w:color w:val="000000"/>
            <w:sz w:val="18"/>
            <w:szCs w:val="18"/>
            <w:lang w:val="en-US"/>
            <w:rPrChange w:id="16903" w:author="Manuel Hergenröder" w:date="2020-07-16T16:26:00Z">
              <w:rPr>
                <w:rFonts w:ascii="Consolas" w:hAnsi="Consolas"/>
                <w:color w:val="000000"/>
              </w:rPr>
            </w:rPrChange>
          </w:rPr>
          <w:t>        }</w:t>
        </w:r>
      </w:ins>
    </w:p>
    <w:p w14:paraId="221E449A" w14:textId="77777777" w:rsidR="008F67FA" w:rsidRPr="00625FEA" w:rsidRDefault="008F67FA" w:rsidP="008F67FA">
      <w:pPr>
        <w:pStyle w:val="HTMLPreformatted"/>
        <w:shd w:val="clear" w:color="auto" w:fill="FFFFFF"/>
        <w:rPr>
          <w:ins w:id="16904" w:author="Manuel Hergenröder" w:date="2020-07-16T16:25:00Z"/>
          <w:rFonts w:ascii="Consolas" w:hAnsi="Consolas"/>
          <w:color w:val="000000"/>
          <w:sz w:val="18"/>
          <w:szCs w:val="18"/>
          <w:lang w:val="en-US"/>
          <w:rPrChange w:id="16905" w:author="Manuel Hergenröder" w:date="2020-07-16T16:26:00Z">
            <w:rPr>
              <w:ins w:id="16906" w:author="Manuel Hergenröder" w:date="2020-07-16T16:25:00Z"/>
              <w:rFonts w:ascii="Consolas" w:hAnsi="Consolas"/>
              <w:color w:val="000000"/>
            </w:rPr>
          </w:rPrChange>
        </w:rPr>
      </w:pPr>
      <w:ins w:id="16907" w:author="Manuel Hergenröder" w:date="2020-07-16T16:25:00Z">
        <w:r w:rsidRPr="00625FEA">
          <w:rPr>
            <w:rFonts w:ascii="Consolas" w:hAnsi="Consolas"/>
            <w:color w:val="000000"/>
            <w:sz w:val="18"/>
            <w:szCs w:val="18"/>
            <w:lang w:val="en-US"/>
            <w:rPrChange w:id="16908" w:author="Manuel Hergenröder" w:date="2020-07-16T16:26:00Z">
              <w:rPr>
                <w:rFonts w:ascii="Consolas" w:hAnsi="Consolas"/>
                <w:color w:val="000000"/>
              </w:rPr>
            </w:rPrChange>
          </w:rPr>
          <w:t>    }</w:t>
        </w:r>
      </w:ins>
    </w:p>
    <w:p w14:paraId="7E3A8CCD" w14:textId="77777777" w:rsidR="008F67FA" w:rsidRPr="00625FEA" w:rsidRDefault="008F67FA" w:rsidP="008F67FA">
      <w:pPr>
        <w:pStyle w:val="HTMLPreformatted"/>
        <w:shd w:val="clear" w:color="auto" w:fill="FFFFFF"/>
        <w:rPr>
          <w:ins w:id="16909" w:author="Manuel Hergenröder" w:date="2020-07-16T16:25:00Z"/>
          <w:rFonts w:ascii="Consolas" w:hAnsi="Consolas"/>
          <w:color w:val="000000"/>
          <w:sz w:val="18"/>
          <w:szCs w:val="18"/>
          <w:lang w:val="en-US"/>
          <w:rPrChange w:id="16910" w:author="Manuel Hergenröder" w:date="2020-07-16T16:26:00Z">
            <w:rPr>
              <w:ins w:id="16911" w:author="Manuel Hergenröder" w:date="2020-07-16T16:25:00Z"/>
              <w:rFonts w:ascii="Consolas" w:hAnsi="Consolas"/>
              <w:color w:val="000000"/>
            </w:rPr>
          </w:rPrChange>
        </w:rPr>
      </w:pPr>
      <w:ins w:id="16912" w:author="Manuel Hergenröder" w:date="2020-07-16T16:25:00Z">
        <w:r w:rsidRPr="00625FEA">
          <w:rPr>
            <w:rFonts w:ascii="Consolas" w:hAnsi="Consolas"/>
            <w:color w:val="000000"/>
            <w:sz w:val="18"/>
            <w:szCs w:val="18"/>
            <w:lang w:val="en-US"/>
            <w:rPrChange w:id="16913" w:author="Manuel Hergenröder" w:date="2020-07-16T16:26:00Z">
              <w:rPr>
                <w:rFonts w:ascii="Consolas" w:hAnsi="Consolas"/>
                <w:color w:val="000000"/>
              </w:rPr>
            </w:rPrChange>
          </w:rPr>
          <w:t xml:space="preserve"> </w:t>
        </w:r>
      </w:ins>
    </w:p>
    <w:p w14:paraId="273891E8" w14:textId="77777777" w:rsidR="008F67FA" w:rsidRPr="00625FEA" w:rsidRDefault="008F67FA" w:rsidP="008F67FA">
      <w:pPr>
        <w:pStyle w:val="HTMLPreformatted"/>
        <w:shd w:val="clear" w:color="auto" w:fill="FFFFFF"/>
        <w:rPr>
          <w:ins w:id="16914" w:author="Manuel Hergenröder" w:date="2020-07-16T16:25:00Z"/>
          <w:rFonts w:ascii="Consolas" w:hAnsi="Consolas"/>
          <w:color w:val="000000"/>
          <w:sz w:val="18"/>
          <w:szCs w:val="18"/>
          <w:lang w:val="en-US"/>
          <w:rPrChange w:id="16915" w:author="Manuel Hergenröder" w:date="2020-07-16T16:26:00Z">
            <w:rPr>
              <w:ins w:id="16916" w:author="Manuel Hergenröder" w:date="2020-07-16T16:25:00Z"/>
              <w:rFonts w:ascii="Consolas" w:hAnsi="Consolas"/>
              <w:color w:val="000000"/>
            </w:rPr>
          </w:rPrChange>
        </w:rPr>
      </w:pPr>
      <w:ins w:id="16917" w:author="Manuel Hergenröder" w:date="2020-07-16T16:25:00Z">
        <w:r w:rsidRPr="00625FEA">
          <w:rPr>
            <w:rFonts w:ascii="Consolas" w:hAnsi="Consolas"/>
            <w:color w:val="000000"/>
            <w:sz w:val="18"/>
            <w:szCs w:val="18"/>
            <w:lang w:val="en-US"/>
            <w:rPrChange w:id="16918" w:author="Manuel Hergenröder" w:date="2020-07-16T16:26:00Z">
              <w:rPr>
                <w:rFonts w:ascii="Consolas" w:hAnsi="Consolas"/>
                <w:color w:val="000000"/>
              </w:rPr>
            </w:rPrChange>
          </w:rPr>
          <w:t>    </w:t>
        </w:r>
        <w:r w:rsidRPr="00625FEA">
          <w:rPr>
            <w:rFonts w:ascii="Consolas" w:hAnsi="Consolas"/>
            <w:color w:val="0000FF"/>
            <w:sz w:val="18"/>
            <w:szCs w:val="18"/>
            <w:lang w:val="en-US"/>
            <w:rPrChange w:id="16919"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6920" w:author="Manuel Hergenröder" w:date="2020-07-16T16:26:00Z">
              <w:rPr>
                <w:rFonts w:ascii="Consolas" w:hAnsi="Consolas"/>
                <w:color w:val="000000"/>
              </w:rPr>
            </w:rPrChange>
          </w:rPr>
          <w:t> </w:t>
        </w:r>
        <w:r w:rsidRPr="00625FEA">
          <w:rPr>
            <w:rFonts w:ascii="Consolas" w:hAnsi="Consolas"/>
            <w:color w:val="0000FF"/>
            <w:sz w:val="18"/>
            <w:szCs w:val="18"/>
            <w:lang w:val="en-US"/>
            <w:rPrChange w:id="16921" w:author="Manuel Hergenröder" w:date="2020-07-16T16:26:00Z">
              <w:rPr>
                <w:rFonts w:ascii="Consolas" w:hAnsi="Consolas"/>
                <w:color w:val="0000FF"/>
              </w:rPr>
            </w:rPrChange>
          </w:rPr>
          <w:t>void</w:t>
        </w:r>
        <w:r w:rsidRPr="00625FEA">
          <w:rPr>
            <w:rFonts w:ascii="Consolas" w:hAnsi="Consolas"/>
            <w:color w:val="000000"/>
            <w:sz w:val="18"/>
            <w:szCs w:val="18"/>
            <w:lang w:val="en-US"/>
            <w:rPrChange w:id="16922" w:author="Manuel Hergenröder" w:date="2020-07-16T16:26:00Z">
              <w:rPr>
                <w:rFonts w:ascii="Consolas" w:hAnsi="Consolas"/>
                <w:color w:val="000000"/>
              </w:rPr>
            </w:rPrChange>
          </w:rPr>
          <w:t> </w:t>
        </w:r>
        <w:r w:rsidRPr="00625FEA">
          <w:rPr>
            <w:rFonts w:ascii="Consolas" w:hAnsi="Consolas"/>
            <w:color w:val="74531F"/>
            <w:sz w:val="18"/>
            <w:szCs w:val="18"/>
            <w:lang w:val="en-US"/>
            <w:rPrChange w:id="16923" w:author="Manuel Hergenröder" w:date="2020-07-16T16:26:00Z">
              <w:rPr>
                <w:rFonts w:ascii="Consolas" w:hAnsi="Consolas"/>
                <w:color w:val="74531F"/>
              </w:rPr>
            </w:rPrChange>
          </w:rPr>
          <w:t>nextTool</w:t>
        </w:r>
        <w:r w:rsidRPr="00625FEA">
          <w:rPr>
            <w:rFonts w:ascii="Consolas" w:hAnsi="Consolas"/>
            <w:color w:val="000000"/>
            <w:sz w:val="18"/>
            <w:szCs w:val="18"/>
            <w:lang w:val="en-US"/>
            <w:rPrChange w:id="16924" w:author="Manuel Hergenröder" w:date="2020-07-16T16:26:00Z">
              <w:rPr>
                <w:rFonts w:ascii="Consolas" w:hAnsi="Consolas"/>
                <w:color w:val="000000"/>
              </w:rPr>
            </w:rPrChange>
          </w:rPr>
          <w:t>()</w:t>
        </w:r>
      </w:ins>
    </w:p>
    <w:p w14:paraId="40422774" w14:textId="77777777" w:rsidR="008F67FA" w:rsidRPr="00625FEA" w:rsidRDefault="008F67FA" w:rsidP="008F67FA">
      <w:pPr>
        <w:pStyle w:val="HTMLPreformatted"/>
        <w:shd w:val="clear" w:color="auto" w:fill="FFFFFF"/>
        <w:rPr>
          <w:ins w:id="16925" w:author="Manuel Hergenröder" w:date="2020-07-16T16:25:00Z"/>
          <w:rFonts w:ascii="Consolas" w:hAnsi="Consolas"/>
          <w:color w:val="000000"/>
          <w:sz w:val="18"/>
          <w:szCs w:val="18"/>
          <w:lang w:val="en-US"/>
          <w:rPrChange w:id="16926" w:author="Manuel Hergenröder" w:date="2020-07-16T16:26:00Z">
            <w:rPr>
              <w:ins w:id="16927" w:author="Manuel Hergenröder" w:date="2020-07-16T16:25:00Z"/>
              <w:rFonts w:ascii="Consolas" w:hAnsi="Consolas"/>
              <w:color w:val="000000"/>
            </w:rPr>
          </w:rPrChange>
        </w:rPr>
      </w:pPr>
      <w:ins w:id="16928" w:author="Manuel Hergenröder" w:date="2020-07-16T16:25:00Z">
        <w:r w:rsidRPr="00625FEA">
          <w:rPr>
            <w:rFonts w:ascii="Consolas" w:hAnsi="Consolas"/>
            <w:color w:val="000000"/>
            <w:sz w:val="18"/>
            <w:szCs w:val="18"/>
            <w:lang w:val="en-US"/>
            <w:rPrChange w:id="16929" w:author="Manuel Hergenröder" w:date="2020-07-16T16:26:00Z">
              <w:rPr>
                <w:rFonts w:ascii="Consolas" w:hAnsi="Consolas"/>
                <w:color w:val="000000"/>
              </w:rPr>
            </w:rPrChange>
          </w:rPr>
          <w:t>    {</w:t>
        </w:r>
      </w:ins>
    </w:p>
    <w:p w14:paraId="44F0737E" w14:textId="77777777" w:rsidR="008F67FA" w:rsidRPr="00625FEA" w:rsidRDefault="008F67FA" w:rsidP="008F67FA">
      <w:pPr>
        <w:pStyle w:val="HTMLPreformatted"/>
        <w:shd w:val="clear" w:color="auto" w:fill="FFFFFF"/>
        <w:rPr>
          <w:ins w:id="16930" w:author="Manuel Hergenröder" w:date="2020-07-16T16:25:00Z"/>
          <w:rFonts w:ascii="Consolas" w:hAnsi="Consolas"/>
          <w:color w:val="000000"/>
          <w:sz w:val="18"/>
          <w:szCs w:val="18"/>
          <w:lang w:val="en-US"/>
          <w:rPrChange w:id="16931" w:author="Manuel Hergenröder" w:date="2020-07-16T16:26:00Z">
            <w:rPr>
              <w:ins w:id="16932" w:author="Manuel Hergenröder" w:date="2020-07-16T16:25:00Z"/>
              <w:rFonts w:ascii="Consolas" w:hAnsi="Consolas"/>
              <w:color w:val="000000"/>
            </w:rPr>
          </w:rPrChange>
        </w:rPr>
      </w:pPr>
      <w:ins w:id="16933" w:author="Manuel Hergenröder" w:date="2020-07-16T16:25:00Z">
        <w:r w:rsidRPr="00625FEA">
          <w:rPr>
            <w:rFonts w:ascii="Consolas" w:hAnsi="Consolas"/>
            <w:color w:val="000000"/>
            <w:sz w:val="18"/>
            <w:szCs w:val="18"/>
            <w:lang w:val="en-US"/>
            <w:rPrChange w:id="16934" w:author="Manuel Hergenröder" w:date="2020-07-16T16:26:00Z">
              <w:rPr>
                <w:rFonts w:ascii="Consolas" w:hAnsi="Consolas"/>
                <w:color w:val="000000"/>
              </w:rPr>
            </w:rPrChange>
          </w:rPr>
          <w:t>        </w:t>
        </w:r>
        <w:r w:rsidRPr="00625FEA">
          <w:rPr>
            <w:rFonts w:ascii="Consolas" w:hAnsi="Consolas"/>
            <w:color w:val="8F08C4"/>
            <w:sz w:val="18"/>
            <w:szCs w:val="18"/>
            <w:lang w:val="en-US"/>
            <w:rPrChange w:id="16935" w:author="Manuel Hergenröder" w:date="2020-07-16T16:26:00Z">
              <w:rPr>
                <w:rFonts w:ascii="Consolas" w:hAnsi="Consolas"/>
                <w:color w:val="8F08C4"/>
              </w:rPr>
            </w:rPrChange>
          </w:rPr>
          <w:t>if</w:t>
        </w:r>
        <w:r w:rsidRPr="00625FEA">
          <w:rPr>
            <w:rFonts w:ascii="Consolas" w:hAnsi="Consolas"/>
            <w:color w:val="000000"/>
            <w:sz w:val="18"/>
            <w:szCs w:val="18"/>
            <w:lang w:val="en-US"/>
            <w:rPrChange w:id="16936" w:author="Manuel Hergenröder" w:date="2020-07-16T16:26:00Z">
              <w:rPr>
                <w:rFonts w:ascii="Consolas" w:hAnsi="Consolas"/>
                <w:color w:val="000000"/>
              </w:rPr>
            </w:rPrChange>
          </w:rPr>
          <w:t> ((</w:t>
        </w:r>
        <w:r w:rsidRPr="00625FEA">
          <w:rPr>
            <w:rFonts w:ascii="Consolas" w:hAnsi="Consolas"/>
            <w:color w:val="0000FF"/>
            <w:sz w:val="18"/>
            <w:szCs w:val="18"/>
            <w:lang w:val="en-US"/>
            <w:rPrChange w:id="16937" w:author="Manuel Hergenröder" w:date="2020-07-16T16:26:00Z">
              <w:rPr>
                <w:rFonts w:ascii="Consolas" w:hAnsi="Consolas"/>
                <w:color w:val="0000FF"/>
              </w:rPr>
            </w:rPrChange>
          </w:rPr>
          <w:t>int</w:t>
        </w:r>
        <w:r w:rsidRPr="00625FEA">
          <w:rPr>
            <w:rFonts w:ascii="Consolas" w:hAnsi="Consolas"/>
            <w:color w:val="000000"/>
            <w:sz w:val="18"/>
            <w:szCs w:val="18"/>
            <w:lang w:val="en-US"/>
            <w:rPrChange w:id="16938" w:author="Manuel Hergenröder" w:date="2020-07-16T16:26:00Z">
              <w:rPr>
                <w:rFonts w:ascii="Consolas" w:hAnsi="Consolas"/>
                <w:color w:val="000000"/>
              </w:rPr>
            </w:rPrChange>
          </w:rPr>
          <w:t>)</w:t>
        </w:r>
        <w:r w:rsidRPr="00625FEA">
          <w:rPr>
            <w:rFonts w:ascii="Consolas" w:hAnsi="Consolas"/>
            <w:color w:val="0000FF"/>
            <w:sz w:val="18"/>
            <w:szCs w:val="18"/>
            <w:lang w:val="en-US"/>
            <w:rPrChange w:id="1693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940" w:author="Manuel Hergenröder" w:date="2020-07-16T16:26:00Z">
              <w:rPr>
                <w:rFonts w:ascii="Consolas" w:hAnsi="Consolas"/>
                <w:color w:val="000000"/>
              </w:rPr>
            </w:rPrChange>
          </w:rPr>
          <w:t>.selectedTool.type &lt; </w:t>
        </w:r>
        <w:r w:rsidRPr="00625FEA">
          <w:rPr>
            <w:rFonts w:ascii="Consolas" w:hAnsi="Consolas"/>
            <w:color w:val="0000FF"/>
            <w:sz w:val="18"/>
            <w:szCs w:val="18"/>
            <w:lang w:val="en-US"/>
            <w:rPrChange w:id="1694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942" w:author="Manuel Hergenröder" w:date="2020-07-16T16:26:00Z">
              <w:rPr>
                <w:rFonts w:ascii="Consolas" w:hAnsi="Consolas"/>
                <w:color w:val="000000"/>
              </w:rPr>
            </w:rPrChange>
          </w:rPr>
          <w:t>.tools.Length - 1)</w:t>
        </w:r>
      </w:ins>
    </w:p>
    <w:p w14:paraId="578B8742" w14:textId="77777777" w:rsidR="008F67FA" w:rsidRPr="00625FEA" w:rsidRDefault="008F67FA" w:rsidP="008F67FA">
      <w:pPr>
        <w:pStyle w:val="HTMLPreformatted"/>
        <w:shd w:val="clear" w:color="auto" w:fill="FFFFFF"/>
        <w:rPr>
          <w:ins w:id="16943" w:author="Manuel Hergenröder" w:date="2020-07-16T16:25:00Z"/>
          <w:rFonts w:ascii="Consolas" w:hAnsi="Consolas"/>
          <w:color w:val="000000"/>
          <w:sz w:val="18"/>
          <w:szCs w:val="18"/>
          <w:lang w:val="en-US"/>
          <w:rPrChange w:id="16944" w:author="Manuel Hergenröder" w:date="2020-07-16T16:26:00Z">
            <w:rPr>
              <w:ins w:id="16945" w:author="Manuel Hergenröder" w:date="2020-07-16T16:25:00Z"/>
              <w:rFonts w:ascii="Consolas" w:hAnsi="Consolas"/>
              <w:color w:val="000000"/>
            </w:rPr>
          </w:rPrChange>
        </w:rPr>
      </w:pPr>
      <w:ins w:id="16946" w:author="Manuel Hergenröder" w:date="2020-07-16T16:25:00Z">
        <w:r w:rsidRPr="00625FEA">
          <w:rPr>
            <w:rFonts w:ascii="Consolas" w:hAnsi="Consolas"/>
            <w:color w:val="000000"/>
            <w:sz w:val="18"/>
            <w:szCs w:val="18"/>
            <w:lang w:val="en-US"/>
            <w:rPrChange w:id="16947" w:author="Manuel Hergenröder" w:date="2020-07-16T16:26:00Z">
              <w:rPr>
                <w:rFonts w:ascii="Consolas" w:hAnsi="Consolas"/>
                <w:color w:val="000000"/>
              </w:rPr>
            </w:rPrChange>
          </w:rPr>
          <w:t>            </w:t>
        </w:r>
        <w:r w:rsidRPr="00625FEA">
          <w:rPr>
            <w:rFonts w:ascii="Consolas" w:hAnsi="Consolas"/>
            <w:color w:val="0000FF"/>
            <w:sz w:val="18"/>
            <w:szCs w:val="18"/>
            <w:lang w:val="en-US"/>
            <w:rPrChange w:id="16948"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949" w:author="Manuel Hergenröder" w:date="2020-07-16T16:26:00Z">
              <w:rPr>
                <w:rFonts w:ascii="Consolas" w:hAnsi="Consolas"/>
                <w:color w:val="000000"/>
              </w:rPr>
            </w:rPrChange>
          </w:rPr>
          <w:t>.</w:t>
        </w:r>
        <w:r w:rsidRPr="00625FEA">
          <w:rPr>
            <w:rFonts w:ascii="Consolas" w:hAnsi="Consolas"/>
            <w:color w:val="74531F"/>
            <w:sz w:val="18"/>
            <w:szCs w:val="18"/>
            <w:lang w:val="en-US"/>
            <w:rPrChange w:id="16950" w:author="Manuel Hergenröder" w:date="2020-07-16T16:26:00Z">
              <w:rPr>
                <w:rFonts w:ascii="Consolas" w:hAnsi="Consolas"/>
                <w:color w:val="74531F"/>
              </w:rPr>
            </w:rPrChange>
          </w:rPr>
          <w:t>changeTool</w:t>
        </w:r>
        <w:r w:rsidRPr="00625FEA">
          <w:rPr>
            <w:rFonts w:ascii="Consolas" w:hAnsi="Consolas"/>
            <w:color w:val="000000"/>
            <w:sz w:val="18"/>
            <w:szCs w:val="18"/>
            <w:lang w:val="en-US"/>
            <w:rPrChange w:id="16951" w:author="Manuel Hergenröder" w:date="2020-07-16T16:26:00Z">
              <w:rPr>
                <w:rFonts w:ascii="Consolas" w:hAnsi="Consolas"/>
                <w:color w:val="000000"/>
              </w:rPr>
            </w:rPrChange>
          </w:rPr>
          <w:t>((</w:t>
        </w:r>
        <w:r w:rsidRPr="00625FEA">
          <w:rPr>
            <w:rFonts w:ascii="Consolas" w:hAnsi="Consolas"/>
            <w:color w:val="2B91AF"/>
            <w:sz w:val="18"/>
            <w:szCs w:val="18"/>
            <w:lang w:val="en-US"/>
            <w:rPrChange w:id="16952"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6953" w:author="Manuel Hergenröder" w:date="2020-07-16T16:26:00Z">
              <w:rPr>
                <w:rFonts w:ascii="Consolas" w:hAnsi="Consolas"/>
                <w:color w:val="000000"/>
              </w:rPr>
            </w:rPrChange>
          </w:rPr>
          <w:t>)</w:t>
        </w:r>
        <w:r w:rsidRPr="00625FEA">
          <w:rPr>
            <w:rFonts w:ascii="Consolas" w:hAnsi="Consolas"/>
            <w:color w:val="2B91AF"/>
            <w:sz w:val="18"/>
            <w:szCs w:val="18"/>
            <w:lang w:val="en-US"/>
            <w:rPrChange w:id="16954" w:author="Manuel Hergenröder" w:date="2020-07-16T16:26:00Z">
              <w:rPr>
                <w:rFonts w:ascii="Consolas" w:hAnsi="Consolas"/>
                <w:color w:val="2B91AF"/>
              </w:rPr>
            </w:rPrChange>
          </w:rPr>
          <w:t>Enum</w:t>
        </w:r>
        <w:r w:rsidRPr="00625FEA">
          <w:rPr>
            <w:rFonts w:ascii="Consolas" w:hAnsi="Consolas"/>
            <w:color w:val="000000"/>
            <w:sz w:val="18"/>
            <w:szCs w:val="18"/>
            <w:lang w:val="en-US"/>
            <w:rPrChange w:id="16955" w:author="Manuel Hergenröder" w:date="2020-07-16T16:26:00Z">
              <w:rPr>
                <w:rFonts w:ascii="Consolas" w:hAnsi="Consolas"/>
                <w:color w:val="000000"/>
              </w:rPr>
            </w:rPrChange>
          </w:rPr>
          <w:t>.</w:t>
        </w:r>
        <w:r w:rsidRPr="00625FEA">
          <w:rPr>
            <w:rFonts w:ascii="Consolas" w:hAnsi="Consolas"/>
            <w:color w:val="74531F"/>
            <w:sz w:val="18"/>
            <w:szCs w:val="18"/>
            <w:lang w:val="en-US"/>
            <w:rPrChange w:id="16956" w:author="Manuel Hergenröder" w:date="2020-07-16T16:26:00Z">
              <w:rPr>
                <w:rFonts w:ascii="Consolas" w:hAnsi="Consolas"/>
                <w:color w:val="74531F"/>
              </w:rPr>
            </w:rPrChange>
          </w:rPr>
          <w:t>Parse</w:t>
        </w:r>
        <w:r w:rsidRPr="00625FEA">
          <w:rPr>
            <w:rFonts w:ascii="Consolas" w:hAnsi="Consolas"/>
            <w:color w:val="000000"/>
            <w:sz w:val="18"/>
            <w:szCs w:val="18"/>
            <w:lang w:val="en-US"/>
            <w:rPrChange w:id="16957" w:author="Manuel Hergenröder" w:date="2020-07-16T16:26:00Z">
              <w:rPr>
                <w:rFonts w:ascii="Consolas" w:hAnsi="Consolas"/>
                <w:color w:val="000000"/>
              </w:rPr>
            </w:rPrChange>
          </w:rPr>
          <w:t>(</w:t>
        </w:r>
        <w:r w:rsidRPr="00625FEA">
          <w:rPr>
            <w:rFonts w:ascii="Consolas" w:hAnsi="Consolas"/>
            <w:color w:val="0000FF"/>
            <w:sz w:val="18"/>
            <w:szCs w:val="18"/>
            <w:lang w:val="en-US"/>
            <w:rPrChange w:id="16958" w:author="Manuel Hergenröder" w:date="2020-07-16T16:26:00Z">
              <w:rPr>
                <w:rFonts w:ascii="Consolas" w:hAnsi="Consolas"/>
                <w:color w:val="0000FF"/>
              </w:rPr>
            </w:rPrChange>
          </w:rPr>
          <w:t>typeof</w:t>
        </w:r>
        <w:r w:rsidRPr="00625FEA">
          <w:rPr>
            <w:rFonts w:ascii="Consolas" w:hAnsi="Consolas"/>
            <w:color w:val="000000"/>
            <w:sz w:val="18"/>
            <w:szCs w:val="18"/>
            <w:lang w:val="en-US"/>
            <w:rPrChange w:id="16959" w:author="Manuel Hergenröder" w:date="2020-07-16T16:26:00Z">
              <w:rPr>
                <w:rFonts w:ascii="Consolas" w:hAnsi="Consolas"/>
                <w:color w:val="000000"/>
              </w:rPr>
            </w:rPrChange>
          </w:rPr>
          <w:t>(</w:t>
        </w:r>
        <w:r w:rsidRPr="00625FEA">
          <w:rPr>
            <w:rFonts w:ascii="Consolas" w:hAnsi="Consolas"/>
            <w:color w:val="2B91AF"/>
            <w:sz w:val="18"/>
            <w:szCs w:val="18"/>
            <w:lang w:val="en-US"/>
            <w:rPrChange w:id="16960"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6961" w:author="Manuel Hergenröder" w:date="2020-07-16T16:26:00Z">
              <w:rPr>
                <w:rFonts w:ascii="Consolas" w:hAnsi="Consolas"/>
                <w:color w:val="000000"/>
              </w:rPr>
            </w:rPrChange>
          </w:rPr>
          <w:t>), </w:t>
        </w:r>
        <w:r w:rsidRPr="00625FEA">
          <w:rPr>
            <w:rFonts w:ascii="Consolas" w:hAnsi="Consolas"/>
            <w:color w:val="2B91AF"/>
            <w:sz w:val="18"/>
            <w:szCs w:val="18"/>
            <w:lang w:val="en-US"/>
            <w:rPrChange w:id="16962" w:author="Manuel Hergenröder" w:date="2020-07-16T16:26:00Z">
              <w:rPr>
                <w:rFonts w:ascii="Consolas" w:hAnsi="Consolas"/>
                <w:color w:val="2B91AF"/>
              </w:rPr>
            </w:rPrChange>
          </w:rPr>
          <w:t>Enum</w:t>
        </w:r>
        <w:r w:rsidRPr="00625FEA">
          <w:rPr>
            <w:rFonts w:ascii="Consolas" w:hAnsi="Consolas"/>
            <w:color w:val="000000"/>
            <w:sz w:val="18"/>
            <w:szCs w:val="18"/>
            <w:lang w:val="en-US"/>
            <w:rPrChange w:id="16963" w:author="Manuel Hergenröder" w:date="2020-07-16T16:26:00Z">
              <w:rPr>
                <w:rFonts w:ascii="Consolas" w:hAnsi="Consolas"/>
                <w:color w:val="000000"/>
              </w:rPr>
            </w:rPrChange>
          </w:rPr>
          <w:t>.</w:t>
        </w:r>
        <w:r w:rsidRPr="00625FEA">
          <w:rPr>
            <w:rFonts w:ascii="Consolas" w:hAnsi="Consolas"/>
            <w:color w:val="74531F"/>
            <w:sz w:val="18"/>
            <w:szCs w:val="18"/>
            <w:lang w:val="en-US"/>
            <w:rPrChange w:id="16964" w:author="Manuel Hergenröder" w:date="2020-07-16T16:26:00Z">
              <w:rPr>
                <w:rFonts w:ascii="Consolas" w:hAnsi="Consolas"/>
                <w:color w:val="74531F"/>
              </w:rPr>
            </w:rPrChange>
          </w:rPr>
          <w:t>GetName</w:t>
        </w:r>
        <w:r w:rsidRPr="00625FEA">
          <w:rPr>
            <w:rFonts w:ascii="Consolas" w:hAnsi="Consolas"/>
            <w:color w:val="000000"/>
            <w:sz w:val="18"/>
            <w:szCs w:val="18"/>
            <w:lang w:val="en-US"/>
            <w:rPrChange w:id="16965" w:author="Manuel Hergenröder" w:date="2020-07-16T16:26:00Z">
              <w:rPr>
                <w:rFonts w:ascii="Consolas" w:hAnsi="Consolas"/>
                <w:color w:val="000000"/>
              </w:rPr>
            </w:rPrChange>
          </w:rPr>
          <w:t>(</w:t>
        </w:r>
        <w:r w:rsidRPr="00625FEA">
          <w:rPr>
            <w:rFonts w:ascii="Consolas" w:hAnsi="Consolas"/>
            <w:color w:val="0000FF"/>
            <w:sz w:val="18"/>
            <w:szCs w:val="18"/>
            <w:lang w:val="en-US"/>
            <w:rPrChange w:id="16966" w:author="Manuel Hergenröder" w:date="2020-07-16T16:26:00Z">
              <w:rPr>
                <w:rFonts w:ascii="Consolas" w:hAnsi="Consolas"/>
                <w:color w:val="0000FF"/>
              </w:rPr>
            </w:rPrChange>
          </w:rPr>
          <w:t>typeof</w:t>
        </w:r>
        <w:r w:rsidRPr="00625FEA">
          <w:rPr>
            <w:rFonts w:ascii="Consolas" w:hAnsi="Consolas"/>
            <w:color w:val="000000"/>
            <w:sz w:val="18"/>
            <w:szCs w:val="18"/>
            <w:lang w:val="en-US"/>
            <w:rPrChange w:id="16967" w:author="Manuel Hergenröder" w:date="2020-07-16T16:26:00Z">
              <w:rPr>
                <w:rFonts w:ascii="Consolas" w:hAnsi="Consolas"/>
                <w:color w:val="000000"/>
              </w:rPr>
            </w:rPrChange>
          </w:rPr>
          <w:t>(</w:t>
        </w:r>
        <w:r w:rsidRPr="00625FEA">
          <w:rPr>
            <w:rFonts w:ascii="Consolas" w:hAnsi="Consolas"/>
            <w:color w:val="2B91AF"/>
            <w:sz w:val="18"/>
            <w:szCs w:val="18"/>
            <w:lang w:val="en-US"/>
            <w:rPrChange w:id="16968"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6969" w:author="Manuel Hergenröder" w:date="2020-07-16T16:26:00Z">
              <w:rPr>
                <w:rFonts w:ascii="Consolas" w:hAnsi="Consolas"/>
                <w:color w:val="000000"/>
              </w:rPr>
            </w:rPrChange>
          </w:rPr>
          <w:t>), (</w:t>
        </w:r>
        <w:r w:rsidRPr="00625FEA">
          <w:rPr>
            <w:rFonts w:ascii="Consolas" w:hAnsi="Consolas"/>
            <w:color w:val="0000FF"/>
            <w:sz w:val="18"/>
            <w:szCs w:val="18"/>
            <w:lang w:val="en-US"/>
            <w:rPrChange w:id="16970" w:author="Manuel Hergenröder" w:date="2020-07-16T16:26:00Z">
              <w:rPr>
                <w:rFonts w:ascii="Consolas" w:hAnsi="Consolas"/>
                <w:color w:val="0000FF"/>
              </w:rPr>
            </w:rPrChange>
          </w:rPr>
          <w:t>int</w:t>
        </w:r>
        <w:r w:rsidRPr="00625FEA">
          <w:rPr>
            <w:rFonts w:ascii="Consolas" w:hAnsi="Consolas"/>
            <w:color w:val="000000"/>
            <w:sz w:val="18"/>
            <w:szCs w:val="18"/>
            <w:lang w:val="en-US"/>
            <w:rPrChange w:id="16971" w:author="Manuel Hergenröder" w:date="2020-07-16T16:26:00Z">
              <w:rPr>
                <w:rFonts w:ascii="Consolas" w:hAnsi="Consolas"/>
                <w:color w:val="000000"/>
              </w:rPr>
            </w:rPrChange>
          </w:rPr>
          <w:t>)</w:t>
        </w:r>
        <w:r w:rsidRPr="00625FEA">
          <w:rPr>
            <w:rFonts w:ascii="Consolas" w:hAnsi="Consolas"/>
            <w:color w:val="0000FF"/>
            <w:sz w:val="18"/>
            <w:szCs w:val="18"/>
            <w:lang w:val="en-US"/>
            <w:rPrChange w:id="1697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973" w:author="Manuel Hergenröder" w:date="2020-07-16T16:26:00Z">
              <w:rPr>
                <w:rFonts w:ascii="Consolas" w:hAnsi="Consolas"/>
                <w:color w:val="000000"/>
              </w:rPr>
            </w:rPrChange>
          </w:rPr>
          <w:t>.selectedTool.type + 1)));</w:t>
        </w:r>
      </w:ins>
    </w:p>
    <w:p w14:paraId="1ED0CAB1" w14:textId="77777777" w:rsidR="008F67FA" w:rsidRPr="00625FEA" w:rsidRDefault="008F67FA" w:rsidP="008F67FA">
      <w:pPr>
        <w:pStyle w:val="HTMLPreformatted"/>
        <w:shd w:val="clear" w:color="auto" w:fill="FFFFFF"/>
        <w:rPr>
          <w:ins w:id="16974" w:author="Manuel Hergenröder" w:date="2020-07-16T16:25:00Z"/>
          <w:rFonts w:ascii="Consolas" w:hAnsi="Consolas"/>
          <w:color w:val="000000"/>
          <w:sz w:val="18"/>
          <w:szCs w:val="18"/>
          <w:lang w:val="en-US"/>
          <w:rPrChange w:id="16975" w:author="Manuel Hergenröder" w:date="2020-07-16T16:26:00Z">
            <w:rPr>
              <w:ins w:id="16976" w:author="Manuel Hergenröder" w:date="2020-07-16T16:25:00Z"/>
              <w:rFonts w:ascii="Consolas" w:hAnsi="Consolas"/>
              <w:color w:val="000000"/>
            </w:rPr>
          </w:rPrChange>
        </w:rPr>
      </w:pPr>
      <w:ins w:id="16977" w:author="Manuel Hergenröder" w:date="2020-07-16T16:25:00Z">
        <w:r w:rsidRPr="00625FEA">
          <w:rPr>
            <w:rFonts w:ascii="Consolas" w:hAnsi="Consolas"/>
            <w:color w:val="000000"/>
            <w:sz w:val="18"/>
            <w:szCs w:val="18"/>
            <w:lang w:val="en-US"/>
            <w:rPrChange w:id="16978" w:author="Manuel Hergenröder" w:date="2020-07-16T16:26:00Z">
              <w:rPr>
                <w:rFonts w:ascii="Consolas" w:hAnsi="Consolas"/>
                <w:color w:val="000000"/>
              </w:rPr>
            </w:rPrChange>
          </w:rPr>
          <w:t>        </w:t>
        </w:r>
        <w:r w:rsidRPr="00625FEA">
          <w:rPr>
            <w:rFonts w:ascii="Consolas" w:hAnsi="Consolas"/>
            <w:color w:val="8F08C4"/>
            <w:sz w:val="18"/>
            <w:szCs w:val="18"/>
            <w:lang w:val="en-US"/>
            <w:rPrChange w:id="16979" w:author="Manuel Hergenröder" w:date="2020-07-16T16:26:00Z">
              <w:rPr>
                <w:rFonts w:ascii="Consolas" w:hAnsi="Consolas"/>
                <w:color w:val="8F08C4"/>
              </w:rPr>
            </w:rPrChange>
          </w:rPr>
          <w:t>else</w:t>
        </w:r>
      </w:ins>
    </w:p>
    <w:p w14:paraId="4AFCA85D" w14:textId="77777777" w:rsidR="008F67FA" w:rsidRPr="00625FEA" w:rsidRDefault="008F67FA" w:rsidP="008F67FA">
      <w:pPr>
        <w:pStyle w:val="HTMLPreformatted"/>
        <w:shd w:val="clear" w:color="auto" w:fill="FFFFFF"/>
        <w:rPr>
          <w:ins w:id="16980" w:author="Manuel Hergenröder" w:date="2020-07-16T16:25:00Z"/>
          <w:rFonts w:ascii="Consolas" w:hAnsi="Consolas"/>
          <w:color w:val="000000"/>
          <w:sz w:val="18"/>
          <w:szCs w:val="18"/>
          <w:lang w:val="en-US"/>
          <w:rPrChange w:id="16981" w:author="Manuel Hergenröder" w:date="2020-07-16T16:26:00Z">
            <w:rPr>
              <w:ins w:id="16982" w:author="Manuel Hergenröder" w:date="2020-07-16T16:25:00Z"/>
              <w:rFonts w:ascii="Consolas" w:hAnsi="Consolas"/>
              <w:color w:val="000000"/>
            </w:rPr>
          </w:rPrChange>
        </w:rPr>
      </w:pPr>
      <w:ins w:id="16983" w:author="Manuel Hergenröder" w:date="2020-07-16T16:25:00Z">
        <w:r w:rsidRPr="00625FEA">
          <w:rPr>
            <w:rFonts w:ascii="Consolas" w:hAnsi="Consolas"/>
            <w:color w:val="000000"/>
            <w:sz w:val="18"/>
            <w:szCs w:val="18"/>
            <w:lang w:val="en-US"/>
            <w:rPrChange w:id="16984" w:author="Manuel Hergenröder" w:date="2020-07-16T16:26:00Z">
              <w:rPr>
                <w:rFonts w:ascii="Consolas" w:hAnsi="Consolas"/>
                <w:color w:val="000000"/>
              </w:rPr>
            </w:rPrChange>
          </w:rPr>
          <w:t>            </w:t>
        </w:r>
        <w:r w:rsidRPr="00625FEA">
          <w:rPr>
            <w:rFonts w:ascii="Consolas" w:hAnsi="Consolas"/>
            <w:color w:val="0000FF"/>
            <w:sz w:val="18"/>
            <w:szCs w:val="18"/>
            <w:lang w:val="en-US"/>
            <w:rPrChange w:id="1698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6986" w:author="Manuel Hergenröder" w:date="2020-07-16T16:26:00Z">
              <w:rPr>
                <w:rFonts w:ascii="Consolas" w:hAnsi="Consolas"/>
                <w:color w:val="000000"/>
              </w:rPr>
            </w:rPrChange>
          </w:rPr>
          <w:t>.</w:t>
        </w:r>
        <w:r w:rsidRPr="00625FEA">
          <w:rPr>
            <w:rFonts w:ascii="Consolas" w:hAnsi="Consolas"/>
            <w:color w:val="74531F"/>
            <w:sz w:val="18"/>
            <w:szCs w:val="18"/>
            <w:lang w:val="en-US"/>
            <w:rPrChange w:id="16987" w:author="Manuel Hergenröder" w:date="2020-07-16T16:26:00Z">
              <w:rPr>
                <w:rFonts w:ascii="Consolas" w:hAnsi="Consolas"/>
                <w:color w:val="74531F"/>
              </w:rPr>
            </w:rPrChange>
          </w:rPr>
          <w:t>changeTool</w:t>
        </w:r>
        <w:r w:rsidRPr="00625FEA">
          <w:rPr>
            <w:rFonts w:ascii="Consolas" w:hAnsi="Consolas"/>
            <w:color w:val="000000"/>
            <w:sz w:val="18"/>
            <w:szCs w:val="18"/>
            <w:lang w:val="en-US"/>
            <w:rPrChange w:id="16988" w:author="Manuel Hergenröder" w:date="2020-07-16T16:26:00Z">
              <w:rPr>
                <w:rFonts w:ascii="Consolas" w:hAnsi="Consolas"/>
                <w:color w:val="000000"/>
              </w:rPr>
            </w:rPrChange>
          </w:rPr>
          <w:t>((</w:t>
        </w:r>
        <w:r w:rsidRPr="00625FEA">
          <w:rPr>
            <w:rFonts w:ascii="Consolas" w:hAnsi="Consolas"/>
            <w:color w:val="2B91AF"/>
            <w:sz w:val="18"/>
            <w:szCs w:val="18"/>
            <w:lang w:val="en-US"/>
            <w:rPrChange w:id="16989"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6990" w:author="Manuel Hergenröder" w:date="2020-07-16T16:26:00Z">
              <w:rPr>
                <w:rFonts w:ascii="Consolas" w:hAnsi="Consolas"/>
                <w:color w:val="000000"/>
              </w:rPr>
            </w:rPrChange>
          </w:rPr>
          <w:t>)</w:t>
        </w:r>
        <w:r w:rsidRPr="00625FEA">
          <w:rPr>
            <w:rFonts w:ascii="Consolas" w:hAnsi="Consolas"/>
            <w:color w:val="2B91AF"/>
            <w:sz w:val="18"/>
            <w:szCs w:val="18"/>
            <w:lang w:val="en-US"/>
            <w:rPrChange w:id="16991" w:author="Manuel Hergenröder" w:date="2020-07-16T16:26:00Z">
              <w:rPr>
                <w:rFonts w:ascii="Consolas" w:hAnsi="Consolas"/>
                <w:color w:val="2B91AF"/>
              </w:rPr>
            </w:rPrChange>
          </w:rPr>
          <w:t>Enum</w:t>
        </w:r>
        <w:r w:rsidRPr="00625FEA">
          <w:rPr>
            <w:rFonts w:ascii="Consolas" w:hAnsi="Consolas"/>
            <w:color w:val="000000"/>
            <w:sz w:val="18"/>
            <w:szCs w:val="18"/>
            <w:lang w:val="en-US"/>
            <w:rPrChange w:id="16992" w:author="Manuel Hergenröder" w:date="2020-07-16T16:26:00Z">
              <w:rPr>
                <w:rFonts w:ascii="Consolas" w:hAnsi="Consolas"/>
                <w:color w:val="000000"/>
              </w:rPr>
            </w:rPrChange>
          </w:rPr>
          <w:t>.</w:t>
        </w:r>
        <w:r w:rsidRPr="00625FEA">
          <w:rPr>
            <w:rFonts w:ascii="Consolas" w:hAnsi="Consolas"/>
            <w:color w:val="74531F"/>
            <w:sz w:val="18"/>
            <w:szCs w:val="18"/>
            <w:lang w:val="en-US"/>
            <w:rPrChange w:id="16993" w:author="Manuel Hergenröder" w:date="2020-07-16T16:26:00Z">
              <w:rPr>
                <w:rFonts w:ascii="Consolas" w:hAnsi="Consolas"/>
                <w:color w:val="74531F"/>
              </w:rPr>
            </w:rPrChange>
          </w:rPr>
          <w:t>Parse</w:t>
        </w:r>
        <w:r w:rsidRPr="00625FEA">
          <w:rPr>
            <w:rFonts w:ascii="Consolas" w:hAnsi="Consolas"/>
            <w:color w:val="000000"/>
            <w:sz w:val="18"/>
            <w:szCs w:val="18"/>
            <w:lang w:val="en-US"/>
            <w:rPrChange w:id="16994" w:author="Manuel Hergenröder" w:date="2020-07-16T16:26:00Z">
              <w:rPr>
                <w:rFonts w:ascii="Consolas" w:hAnsi="Consolas"/>
                <w:color w:val="000000"/>
              </w:rPr>
            </w:rPrChange>
          </w:rPr>
          <w:t>(</w:t>
        </w:r>
        <w:r w:rsidRPr="00625FEA">
          <w:rPr>
            <w:rFonts w:ascii="Consolas" w:hAnsi="Consolas"/>
            <w:color w:val="0000FF"/>
            <w:sz w:val="18"/>
            <w:szCs w:val="18"/>
            <w:lang w:val="en-US"/>
            <w:rPrChange w:id="16995" w:author="Manuel Hergenröder" w:date="2020-07-16T16:26:00Z">
              <w:rPr>
                <w:rFonts w:ascii="Consolas" w:hAnsi="Consolas"/>
                <w:color w:val="0000FF"/>
              </w:rPr>
            </w:rPrChange>
          </w:rPr>
          <w:t>typeof</w:t>
        </w:r>
        <w:r w:rsidRPr="00625FEA">
          <w:rPr>
            <w:rFonts w:ascii="Consolas" w:hAnsi="Consolas"/>
            <w:color w:val="000000"/>
            <w:sz w:val="18"/>
            <w:szCs w:val="18"/>
            <w:lang w:val="en-US"/>
            <w:rPrChange w:id="16996" w:author="Manuel Hergenröder" w:date="2020-07-16T16:26:00Z">
              <w:rPr>
                <w:rFonts w:ascii="Consolas" w:hAnsi="Consolas"/>
                <w:color w:val="000000"/>
              </w:rPr>
            </w:rPrChange>
          </w:rPr>
          <w:t>(</w:t>
        </w:r>
        <w:r w:rsidRPr="00625FEA">
          <w:rPr>
            <w:rFonts w:ascii="Consolas" w:hAnsi="Consolas"/>
            <w:color w:val="2B91AF"/>
            <w:sz w:val="18"/>
            <w:szCs w:val="18"/>
            <w:lang w:val="en-US"/>
            <w:rPrChange w:id="16997"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6998" w:author="Manuel Hergenröder" w:date="2020-07-16T16:26:00Z">
              <w:rPr>
                <w:rFonts w:ascii="Consolas" w:hAnsi="Consolas"/>
                <w:color w:val="000000"/>
              </w:rPr>
            </w:rPrChange>
          </w:rPr>
          <w:t>), </w:t>
        </w:r>
        <w:r w:rsidRPr="00625FEA">
          <w:rPr>
            <w:rFonts w:ascii="Consolas" w:hAnsi="Consolas"/>
            <w:color w:val="2B91AF"/>
            <w:sz w:val="18"/>
            <w:szCs w:val="18"/>
            <w:lang w:val="en-US"/>
            <w:rPrChange w:id="16999" w:author="Manuel Hergenröder" w:date="2020-07-16T16:26:00Z">
              <w:rPr>
                <w:rFonts w:ascii="Consolas" w:hAnsi="Consolas"/>
                <w:color w:val="2B91AF"/>
              </w:rPr>
            </w:rPrChange>
          </w:rPr>
          <w:t>Enum</w:t>
        </w:r>
        <w:r w:rsidRPr="00625FEA">
          <w:rPr>
            <w:rFonts w:ascii="Consolas" w:hAnsi="Consolas"/>
            <w:color w:val="000000"/>
            <w:sz w:val="18"/>
            <w:szCs w:val="18"/>
            <w:lang w:val="en-US"/>
            <w:rPrChange w:id="17000" w:author="Manuel Hergenröder" w:date="2020-07-16T16:26:00Z">
              <w:rPr>
                <w:rFonts w:ascii="Consolas" w:hAnsi="Consolas"/>
                <w:color w:val="000000"/>
              </w:rPr>
            </w:rPrChange>
          </w:rPr>
          <w:t>.</w:t>
        </w:r>
        <w:r w:rsidRPr="00625FEA">
          <w:rPr>
            <w:rFonts w:ascii="Consolas" w:hAnsi="Consolas"/>
            <w:color w:val="74531F"/>
            <w:sz w:val="18"/>
            <w:szCs w:val="18"/>
            <w:lang w:val="en-US"/>
            <w:rPrChange w:id="17001" w:author="Manuel Hergenröder" w:date="2020-07-16T16:26:00Z">
              <w:rPr>
                <w:rFonts w:ascii="Consolas" w:hAnsi="Consolas"/>
                <w:color w:val="74531F"/>
              </w:rPr>
            </w:rPrChange>
          </w:rPr>
          <w:t>GetName</w:t>
        </w:r>
        <w:r w:rsidRPr="00625FEA">
          <w:rPr>
            <w:rFonts w:ascii="Consolas" w:hAnsi="Consolas"/>
            <w:color w:val="000000"/>
            <w:sz w:val="18"/>
            <w:szCs w:val="18"/>
            <w:lang w:val="en-US"/>
            <w:rPrChange w:id="17002" w:author="Manuel Hergenröder" w:date="2020-07-16T16:26:00Z">
              <w:rPr>
                <w:rFonts w:ascii="Consolas" w:hAnsi="Consolas"/>
                <w:color w:val="000000"/>
              </w:rPr>
            </w:rPrChange>
          </w:rPr>
          <w:t>(</w:t>
        </w:r>
        <w:r w:rsidRPr="00625FEA">
          <w:rPr>
            <w:rFonts w:ascii="Consolas" w:hAnsi="Consolas"/>
            <w:color w:val="0000FF"/>
            <w:sz w:val="18"/>
            <w:szCs w:val="18"/>
            <w:lang w:val="en-US"/>
            <w:rPrChange w:id="17003" w:author="Manuel Hergenröder" w:date="2020-07-16T16:26:00Z">
              <w:rPr>
                <w:rFonts w:ascii="Consolas" w:hAnsi="Consolas"/>
                <w:color w:val="0000FF"/>
              </w:rPr>
            </w:rPrChange>
          </w:rPr>
          <w:t>typeof</w:t>
        </w:r>
        <w:r w:rsidRPr="00625FEA">
          <w:rPr>
            <w:rFonts w:ascii="Consolas" w:hAnsi="Consolas"/>
            <w:color w:val="000000"/>
            <w:sz w:val="18"/>
            <w:szCs w:val="18"/>
            <w:lang w:val="en-US"/>
            <w:rPrChange w:id="17004" w:author="Manuel Hergenröder" w:date="2020-07-16T16:26:00Z">
              <w:rPr>
                <w:rFonts w:ascii="Consolas" w:hAnsi="Consolas"/>
                <w:color w:val="000000"/>
              </w:rPr>
            </w:rPrChange>
          </w:rPr>
          <w:t>(</w:t>
        </w:r>
        <w:r w:rsidRPr="00625FEA">
          <w:rPr>
            <w:rFonts w:ascii="Consolas" w:hAnsi="Consolas"/>
            <w:color w:val="2B91AF"/>
            <w:sz w:val="18"/>
            <w:szCs w:val="18"/>
            <w:lang w:val="en-US"/>
            <w:rPrChange w:id="17005"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7006" w:author="Manuel Hergenröder" w:date="2020-07-16T16:26:00Z">
              <w:rPr>
                <w:rFonts w:ascii="Consolas" w:hAnsi="Consolas"/>
                <w:color w:val="000000"/>
              </w:rPr>
            </w:rPrChange>
          </w:rPr>
          <w:t>), 0)));</w:t>
        </w:r>
      </w:ins>
    </w:p>
    <w:p w14:paraId="59D3DD3D" w14:textId="77777777" w:rsidR="008F67FA" w:rsidRPr="00625FEA" w:rsidRDefault="008F67FA" w:rsidP="008F67FA">
      <w:pPr>
        <w:pStyle w:val="HTMLPreformatted"/>
        <w:shd w:val="clear" w:color="auto" w:fill="FFFFFF"/>
        <w:rPr>
          <w:ins w:id="17007" w:author="Manuel Hergenröder" w:date="2020-07-16T16:25:00Z"/>
          <w:rFonts w:ascii="Consolas" w:hAnsi="Consolas"/>
          <w:color w:val="000000"/>
          <w:sz w:val="18"/>
          <w:szCs w:val="18"/>
          <w:lang w:val="en-US"/>
          <w:rPrChange w:id="17008" w:author="Manuel Hergenröder" w:date="2020-07-16T16:26:00Z">
            <w:rPr>
              <w:ins w:id="17009" w:author="Manuel Hergenröder" w:date="2020-07-16T16:25:00Z"/>
              <w:rFonts w:ascii="Consolas" w:hAnsi="Consolas"/>
              <w:color w:val="000000"/>
            </w:rPr>
          </w:rPrChange>
        </w:rPr>
      </w:pPr>
      <w:ins w:id="17010" w:author="Manuel Hergenröder" w:date="2020-07-16T16:25:00Z">
        <w:r w:rsidRPr="00625FEA">
          <w:rPr>
            <w:rFonts w:ascii="Consolas" w:hAnsi="Consolas"/>
            <w:color w:val="000000"/>
            <w:sz w:val="18"/>
            <w:szCs w:val="18"/>
            <w:lang w:val="en-US"/>
            <w:rPrChange w:id="17011" w:author="Manuel Hergenröder" w:date="2020-07-16T16:26:00Z">
              <w:rPr>
                <w:rFonts w:ascii="Consolas" w:hAnsi="Consolas"/>
                <w:color w:val="000000"/>
              </w:rPr>
            </w:rPrChange>
          </w:rPr>
          <w:t>    }</w:t>
        </w:r>
      </w:ins>
    </w:p>
    <w:p w14:paraId="2FDB44C1" w14:textId="77777777" w:rsidR="008F67FA" w:rsidRPr="00625FEA" w:rsidRDefault="008F67FA" w:rsidP="008F67FA">
      <w:pPr>
        <w:pStyle w:val="HTMLPreformatted"/>
        <w:shd w:val="clear" w:color="auto" w:fill="FFFFFF"/>
        <w:rPr>
          <w:ins w:id="17012" w:author="Manuel Hergenröder" w:date="2020-07-16T16:25:00Z"/>
          <w:rFonts w:ascii="Consolas" w:hAnsi="Consolas"/>
          <w:color w:val="000000"/>
          <w:sz w:val="18"/>
          <w:szCs w:val="18"/>
          <w:lang w:val="en-US"/>
          <w:rPrChange w:id="17013" w:author="Manuel Hergenröder" w:date="2020-07-16T16:26:00Z">
            <w:rPr>
              <w:ins w:id="17014" w:author="Manuel Hergenröder" w:date="2020-07-16T16:25:00Z"/>
              <w:rFonts w:ascii="Consolas" w:hAnsi="Consolas"/>
              <w:color w:val="000000"/>
            </w:rPr>
          </w:rPrChange>
        </w:rPr>
      </w:pPr>
      <w:ins w:id="17015" w:author="Manuel Hergenröder" w:date="2020-07-16T16:25:00Z">
        <w:r w:rsidRPr="00625FEA">
          <w:rPr>
            <w:rFonts w:ascii="Consolas" w:hAnsi="Consolas"/>
            <w:color w:val="000000"/>
            <w:sz w:val="18"/>
            <w:szCs w:val="18"/>
            <w:lang w:val="en-US"/>
            <w:rPrChange w:id="17016" w:author="Manuel Hergenröder" w:date="2020-07-16T16:26:00Z">
              <w:rPr>
                <w:rFonts w:ascii="Consolas" w:hAnsi="Consolas"/>
                <w:color w:val="000000"/>
              </w:rPr>
            </w:rPrChange>
          </w:rPr>
          <w:t xml:space="preserve"> </w:t>
        </w:r>
      </w:ins>
    </w:p>
    <w:p w14:paraId="09E9608E" w14:textId="77777777" w:rsidR="008F67FA" w:rsidRPr="00625FEA" w:rsidRDefault="008F67FA" w:rsidP="008F67FA">
      <w:pPr>
        <w:pStyle w:val="HTMLPreformatted"/>
        <w:shd w:val="clear" w:color="auto" w:fill="FFFFFF"/>
        <w:rPr>
          <w:ins w:id="17017" w:author="Manuel Hergenröder" w:date="2020-07-16T16:25:00Z"/>
          <w:rFonts w:ascii="Consolas" w:hAnsi="Consolas"/>
          <w:color w:val="000000"/>
          <w:sz w:val="18"/>
          <w:szCs w:val="18"/>
          <w:lang w:val="en-US"/>
          <w:rPrChange w:id="17018" w:author="Manuel Hergenröder" w:date="2020-07-16T16:26:00Z">
            <w:rPr>
              <w:ins w:id="17019" w:author="Manuel Hergenröder" w:date="2020-07-16T16:25:00Z"/>
              <w:rFonts w:ascii="Consolas" w:hAnsi="Consolas"/>
              <w:color w:val="000000"/>
            </w:rPr>
          </w:rPrChange>
        </w:rPr>
      </w:pPr>
      <w:ins w:id="17020" w:author="Manuel Hergenröder" w:date="2020-07-16T16:25:00Z">
        <w:r w:rsidRPr="00625FEA">
          <w:rPr>
            <w:rFonts w:ascii="Consolas" w:hAnsi="Consolas"/>
            <w:color w:val="000000"/>
            <w:sz w:val="18"/>
            <w:szCs w:val="18"/>
            <w:lang w:val="en-US"/>
            <w:rPrChange w:id="17021" w:author="Manuel Hergenröder" w:date="2020-07-16T16:26:00Z">
              <w:rPr>
                <w:rFonts w:ascii="Consolas" w:hAnsi="Consolas"/>
                <w:color w:val="000000"/>
              </w:rPr>
            </w:rPrChange>
          </w:rPr>
          <w:t>    </w:t>
        </w:r>
        <w:r w:rsidRPr="00625FEA">
          <w:rPr>
            <w:rFonts w:ascii="Consolas" w:hAnsi="Consolas"/>
            <w:color w:val="0000FF"/>
            <w:sz w:val="18"/>
            <w:szCs w:val="18"/>
            <w:lang w:val="en-US"/>
            <w:rPrChange w:id="17022"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7023" w:author="Manuel Hergenröder" w:date="2020-07-16T16:26:00Z">
              <w:rPr>
                <w:rFonts w:ascii="Consolas" w:hAnsi="Consolas"/>
                <w:color w:val="000000"/>
              </w:rPr>
            </w:rPrChange>
          </w:rPr>
          <w:t> </w:t>
        </w:r>
        <w:r w:rsidRPr="00625FEA">
          <w:rPr>
            <w:rFonts w:ascii="Consolas" w:hAnsi="Consolas"/>
            <w:color w:val="0000FF"/>
            <w:sz w:val="18"/>
            <w:szCs w:val="18"/>
            <w:lang w:val="en-US"/>
            <w:rPrChange w:id="17024" w:author="Manuel Hergenröder" w:date="2020-07-16T16:26:00Z">
              <w:rPr>
                <w:rFonts w:ascii="Consolas" w:hAnsi="Consolas"/>
                <w:color w:val="0000FF"/>
              </w:rPr>
            </w:rPrChange>
          </w:rPr>
          <w:t>void</w:t>
        </w:r>
        <w:r w:rsidRPr="00625FEA">
          <w:rPr>
            <w:rFonts w:ascii="Consolas" w:hAnsi="Consolas"/>
            <w:color w:val="000000"/>
            <w:sz w:val="18"/>
            <w:szCs w:val="18"/>
            <w:lang w:val="en-US"/>
            <w:rPrChange w:id="17025" w:author="Manuel Hergenröder" w:date="2020-07-16T16:26:00Z">
              <w:rPr>
                <w:rFonts w:ascii="Consolas" w:hAnsi="Consolas"/>
                <w:color w:val="000000"/>
              </w:rPr>
            </w:rPrChange>
          </w:rPr>
          <w:t> </w:t>
        </w:r>
        <w:r w:rsidRPr="00625FEA">
          <w:rPr>
            <w:rFonts w:ascii="Consolas" w:hAnsi="Consolas"/>
            <w:color w:val="74531F"/>
            <w:sz w:val="18"/>
            <w:szCs w:val="18"/>
            <w:lang w:val="en-US"/>
            <w:rPrChange w:id="17026" w:author="Manuel Hergenröder" w:date="2020-07-16T16:26:00Z">
              <w:rPr>
                <w:rFonts w:ascii="Consolas" w:hAnsi="Consolas"/>
                <w:color w:val="74531F"/>
              </w:rPr>
            </w:rPrChange>
          </w:rPr>
          <w:t>prevTool</w:t>
        </w:r>
        <w:r w:rsidRPr="00625FEA">
          <w:rPr>
            <w:rFonts w:ascii="Consolas" w:hAnsi="Consolas"/>
            <w:color w:val="000000"/>
            <w:sz w:val="18"/>
            <w:szCs w:val="18"/>
            <w:lang w:val="en-US"/>
            <w:rPrChange w:id="17027" w:author="Manuel Hergenröder" w:date="2020-07-16T16:26:00Z">
              <w:rPr>
                <w:rFonts w:ascii="Consolas" w:hAnsi="Consolas"/>
                <w:color w:val="000000"/>
              </w:rPr>
            </w:rPrChange>
          </w:rPr>
          <w:t>()</w:t>
        </w:r>
      </w:ins>
    </w:p>
    <w:p w14:paraId="5929E327" w14:textId="77777777" w:rsidR="008F67FA" w:rsidRPr="00625FEA" w:rsidRDefault="008F67FA" w:rsidP="008F67FA">
      <w:pPr>
        <w:pStyle w:val="HTMLPreformatted"/>
        <w:shd w:val="clear" w:color="auto" w:fill="FFFFFF"/>
        <w:rPr>
          <w:ins w:id="17028" w:author="Manuel Hergenröder" w:date="2020-07-16T16:25:00Z"/>
          <w:rFonts w:ascii="Consolas" w:hAnsi="Consolas"/>
          <w:color w:val="000000"/>
          <w:sz w:val="18"/>
          <w:szCs w:val="18"/>
          <w:lang w:val="en-US"/>
          <w:rPrChange w:id="17029" w:author="Manuel Hergenröder" w:date="2020-07-16T16:26:00Z">
            <w:rPr>
              <w:ins w:id="17030" w:author="Manuel Hergenröder" w:date="2020-07-16T16:25:00Z"/>
              <w:rFonts w:ascii="Consolas" w:hAnsi="Consolas"/>
              <w:color w:val="000000"/>
            </w:rPr>
          </w:rPrChange>
        </w:rPr>
      </w:pPr>
      <w:ins w:id="17031" w:author="Manuel Hergenröder" w:date="2020-07-16T16:25:00Z">
        <w:r w:rsidRPr="00625FEA">
          <w:rPr>
            <w:rFonts w:ascii="Consolas" w:hAnsi="Consolas"/>
            <w:color w:val="000000"/>
            <w:sz w:val="18"/>
            <w:szCs w:val="18"/>
            <w:lang w:val="en-US"/>
            <w:rPrChange w:id="17032" w:author="Manuel Hergenröder" w:date="2020-07-16T16:26:00Z">
              <w:rPr>
                <w:rFonts w:ascii="Consolas" w:hAnsi="Consolas"/>
                <w:color w:val="000000"/>
              </w:rPr>
            </w:rPrChange>
          </w:rPr>
          <w:t>    {</w:t>
        </w:r>
      </w:ins>
    </w:p>
    <w:p w14:paraId="36FC3885" w14:textId="77777777" w:rsidR="008F67FA" w:rsidRPr="00625FEA" w:rsidRDefault="008F67FA" w:rsidP="008F67FA">
      <w:pPr>
        <w:pStyle w:val="HTMLPreformatted"/>
        <w:shd w:val="clear" w:color="auto" w:fill="FFFFFF"/>
        <w:rPr>
          <w:ins w:id="17033" w:author="Manuel Hergenröder" w:date="2020-07-16T16:25:00Z"/>
          <w:rFonts w:ascii="Consolas" w:hAnsi="Consolas"/>
          <w:color w:val="000000"/>
          <w:sz w:val="18"/>
          <w:szCs w:val="18"/>
          <w:lang w:val="en-US"/>
          <w:rPrChange w:id="17034" w:author="Manuel Hergenröder" w:date="2020-07-16T16:26:00Z">
            <w:rPr>
              <w:ins w:id="17035" w:author="Manuel Hergenröder" w:date="2020-07-16T16:25:00Z"/>
              <w:rFonts w:ascii="Consolas" w:hAnsi="Consolas"/>
              <w:color w:val="000000"/>
            </w:rPr>
          </w:rPrChange>
        </w:rPr>
      </w:pPr>
      <w:ins w:id="17036" w:author="Manuel Hergenröder" w:date="2020-07-16T16:25:00Z">
        <w:r w:rsidRPr="00625FEA">
          <w:rPr>
            <w:rFonts w:ascii="Consolas" w:hAnsi="Consolas"/>
            <w:color w:val="000000"/>
            <w:sz w:val="18"/>
            <w:szCs w:val="18"/>
            <w:lang w:val="en-US"/>
            <w:rPrChange w:id="17037" w:author="Manuel Hergenröder" w:date="2020-07-16T16:26:00Z">
              <w:rPr>
                <w:rFonts w:ascii="Consolas" w:hAnsi="Consolas"/>
                <w:color w:val="000000"/>
              </w:rPr>
            </w:rPrChange>
          </w:rPr>
          <w:t>        </w:t>
        </w:r>
        <w:r w:rsidRPr="00625FEA">
          <w:rPr>
            <w:rFonts w:ascii="Consolas" w:hAnsi="Consolas"/>
            <w:color w:val="8F08C4"/>
            <w:sz w:val="18"/>
            <w:szCs w:val="18"/>
            <w:lang w:val="en-US"/>
            <w:rPrChange w:id="17038" w:author="Manuel Hergenröder" w:date="2020-07-16T16:26:00Z">
              <w:rPr>
                <w:rFonts w:ascii="Consolas" w:hAnsi="Consolas"/>
                <w:color w:val="8F08C4"/>
              </w:rPr>
            </w:rPrChange>
          </w:rPr>
          <w:t>if</w:t>
        </w:r>
        <w:r w:rsidRPr="00625FEA">
          <w:rPr>
            <w:rFonts w:ascii="Consolas" w:hAnsi="Consolas"/>
            <w:color w:val="000000"/>
            <w:sz w:val="18"/>
            <w:szCs w:val="18"/>
            <w:lang w:val="en-US"/>
            <w:rPrChange w:id="17039" w:author="Manuel Hergenröder" w:date="2020-07-16T16:26:00Z">
              <w:rPr>
                <w:rFonts w:ascii="Consolas" w:hAnsi="Consolas"/>
                <w:color w:val="000000"/>
              </w:rPr>
            </w:rPrChange>
          </w:rPr>
          <w:t> ((</w:t>
        </w:r>
        <w:r w:rsidRPr="00625FEA">
          <w:rPr>
            <w:rFonts w:ascii="Consolas" w:hAnsi="Consolas"/>
            <w:color w:val="0000FF"/>
            <w:sz w:val="18"/>
            <w:szCs w:val="18"/>
            <w:lang w:val="en-US"/>
            <w:rPrChange w:id="17040" w:author="Manuel Hergenröder" w:date="2020-07-16T16:26:00Z">
              <w:rPr>
                <w:rFonts w:ascii="Consolas" w:hAnsi="Consolas"/>
                <w:color w:val="0000FF"/>
              </w:rPr>
            </w:rPrChange>
          </w:rPr>
          <w:t>int</w:t>
        </w:r>
        <w:r w:rsidRPr="00625FEA">
          <w:rPr>
            <w:rFonts w:ascii="Consolas" w:hAnsi="Consolas"/>
            <w:color w:val="000000"/>
            <w:sz w:val="18"/>
            <w:szCs w:val="18"/>
            <w:lang w:val="en-US"/>
            <w:rPrChange w:id="17041" w:author="Manuel Hergenröder" w:date="2020-07-16T16:26:00Z">
              <w:rPr>
                <w:rFonts w:ascii="Consolas" w:hAnsi="Consolas"/>
                <w:color w:val="000000"/>
              </w:rPr>
            </w:rPrChange>
          </w:rPr>
          <w:t>)</w:t>
        </w:r>
        <w:r w:rsidRPr="00625FEA">
          <w:rPr>
            <w:rFonts w:ascii="Consolas" w:hAnsi="Consolas"/>
            <w:color w:val="0000FF"/>
            <w:sz w:val="18"/>
            <w:szCs w:val="18"/>
            <w:lang w:val="en-US"/>
            <w:rPrChange w:id="1704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043" w:author="Manuel Hergenröder" w:date="2020-07-16T16:26:00Z">
              <w:rPr>
                <w:rFonts w:ascii="Consolas" w:hAnsi="Consolas"/>
                <w:color w:val="000000"/>
              </w:rPr>
            </w:rPrChange>
          </w:rPr>
          <w:t>.selectedTool.type &gt; 0)</w:t>
        </w:r>
      </w:ins>
    </w:p>
    <w:p w14:paraId="051108A2" w14:textId="77777777" w:rsidR="008F67FA" w:rsidRPr="00625FEA" w:rsidRDefault="008F67FA" w:rsidP="008F67FA">
      <w:pPr>
        <w:pStyle w:val="HTMLPreformatted"/>
        <w:shd w:val="clear" w:color="auto" w:fill="FFFFFF"/>
        <w:rPr>
          <w:ins w:id="17044" w:author="Manuel Hergenröder" w:date="2020-07-16T16:25:00Z"/>
          <w:rFonts w:ascii="Consolas" w:hAnsi="Consolas"/>
          <w:color w:val="000000"/>
          <w:sz w:val="18"/>
          <w:szCs w:val="18"/>
          <w:lang w:val="en-US"/>
          <w:rPrChange w:id="17045" w:author="Manuel Hergenröder" w:date="2020-07-16T16:26:00Z">
            <w:rPr>
              <w:ins w:id="17046" w:author="Manuel Hergenröder" w:date="2020-07-16T16:25:00Z"/>
              <w:rFonts w:ascii="Consolas" w:hAnsi="Consolas"/>
              <w:color w:val="000000"/>
            </w:rPr>
          </w:rPrChange>
        </w:rPr>
      </w:pPr>
      <w:ins w:id="17047" w:author="Manuel Hergenröder" w:date="2020-07-16T16:25:00Z">
        <w:r w:rsidRPr="00625FEA">
          <w:rPr>
            <w:rFonts w:ascii="Consolas" w:hAnsi="Consolas"/>
            <w:color w:val="000000"/>
            <w:sz w:val="18"/>
            <w:szCs w:val="18"/>
            <w:lang w:val="en-US"/>
            <w:rPrChange w:id="17048" w:author="Manuel Hergenröder" w:date="2020-07-16T16:26:00Z">
              <w:rPr>
                <w:rFonts w:ascii="Consolas" w:hAnsi="Consolas"/>
                <w:color w:val="000000"/>
              </w:rPr>
            </w:rPrChange>
          </w:rPr>
          <w:t>            </w:t>
        </w:r>
        <w:r w:rsidRPr="00625FEA">
          <w:rPr>
            <w:rFonts w:ascii="Consolas" w:hAnsi="Consolas"/>
            <w:color w:val="0000FF"/>
            <w:sz w:val="18"/>
            <w:szCs w:val="18"/>
            <w:lang w:val="en-US"/>
            <w:rPrChange w:id="1704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050" w:author="Manuel Hergenröder" w:date="2020-07-16T16:26:00Z">
              <w:rPr>
                <w:rFonts w:ascii="Consolas" w:hAnsi="Consolas"/>
                <w:color w:val="000000"/>
              </w:rPr>
            </w:rPrChange>
          </w:rPr>
          <w:t>.</w:t>
        </w:r>
        <w:r w:rsidRPr="00625FEA">
          <w:rPr>
            <w:rFonts w:ascii="Consolas" w:hAnsi="Consolas"/>
            <w:color w:val="74531F"/>
            <w:sz w:val="18"/>
            <w:szCs w:val="18"/>
            <w:lang w:val="en-US"/>
            <w:rPrChange w:id="17051" w:author="Manuel Hergenröder" w:date="2020-07-16T16:26:00Z">
              <w:rPr>
                <w:rFonts w:ascii="Consolas" w:hAnsi="Consolas"/>
                <w:color w:val="74531F"/>
              </w:rPr>
            </w:rPrChange>
          </w:rPr>
          <w:t>changeTool</w:t>
        </w:r>
        <w:r w:rsidRPr="00625FEA">
          <w:rPr>
            <w:rFonts w:ascii="Consolas" w:hAnsi="Consolas"/>
            <w:color w:val="000000"/>
            <w:sz w:val="18"/>
            <w:szCs w:val="18"/>
            <w:lang w:val="en-US"/>
            <w:rPrChange w:id="17052" w:author="Manuel Hergenröder" w:date="2020-07-16T16:26:00Z">
              <w:rPr>
                <w:rFonts w:ascii="Consolas" w:hAnsi="Consolas"/>
                <w:color w:val="000000"/>
              </w:rPr>
            </w:rPrChange>
          </w:rPr>
          <w:t>((</w:t>
        </w:r>
        <w:r w:rsidRPr="00625FEA">
          <w:rPr>
            <w:rFonts w:ascii="Consolas" w:hAnsi="Consolas"/>
            <w:color w:val="2B91AF"/>
            <w:sz w:val="18"/>
            <w:szCs w:val="18"/>
            <w:lang w:val="en-US"/>
            <w:rPrChange w:id="17053"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7054" w:author="Manuel Hergenröder" w:date="2020-07-16T16:26:00Z">
              <w:rPr>
                <w:rFonts w:ascii="Consolas" w:hAnsi="Consolas"/>
                <w:color w:val="000000"/>
              </w:rPr>
            </w:rPrChange>
          </w:rPr>
          <w:t>)</w:t>
        </w:r>
        <w:r w:rsidRPr="00625FEA">
          <w:rPr>
            <w:rFonts w:ascii="Consolas" w:hAnsi="Consolas"/>
            <w:color w:val="2B91AF"/>
            <w:sz w:val="18"/>
            <w:szCs w:val="18"/>
            <w:lang w:val="en-US"/>
            <w:rPrChange w:id="17055" w:author="Manuel Hergenröder" w:date="2020-07-16T16:26:00Z">
              <w:rPr>
                <w:rFonts w:ascii="Consolas" w:hAnsi="Consolas"/>
                <w:color w:val="2B91AF"/>
              </w:rPr>
            </w:rPrChange>
          </w:rPr>
          <w:t>Enum</w:t>
        </w:r>
        <w:r w:rsidRPr="00625FEA">
          <w:rPr>
            <w:rFonts w:ascii="Consolas" w:hAnsi="Consolas"/>
            <w:color w:val="000000"/>
            <w:sz w:val="18"/>
            <w:szCs w:val="18"/>
            <w:lang w:val="en-US"/>
            <w:rPrChange w:id="17056" w:author="Manuel Hergenröder" w:date="2020-07-16T16:26:00Z">
              <w:rPr>
                <w:rFonts w:ascii="Consolas" w:hAnsi="Consolas"/>
                <w:color w:val="000000"/>
              </w:rPr>
            </w:rPrChange>
          </w:rPr>
          <w:t>.</w:t>
        </w:r>
        <w:r w:rsidRPr="00625FEA">
          <w:rPr>
            <w:rFonts w:ascii="Consolas" w:hAnsi="Consolas"/>
            <w:color w:val="74531F"/>
            <w:sz w:val="18"/>
            <w:szCs w:val="18"/>
            <w:lang w:val="en-US"/>
            <w:rPrChange w:id="17057" w:author="Manuel Hergenröder" w:date="2020-07-16T16:26:00Z">
              <w:rPr>
                <w:rFonts w:ascii="Consolas" w:hAnsi="Consolas"/>
                <w:color w:val="74531F"/>
              </w:rPr>
            </w:rPrChange>
          </w:rPr>
          <w:t>Parse</w:t>
        </w:r>
        <w:r w:rsidRPr="00625FEA">
          <w:rPr>
            <w:rFonts w:ascii="Consolas" w:hAnsi="Consolas"/>
            <w:color w:val="000000"/>
            <w:sz w:val="18"/>
            <w:szCs w:val="18"/>
            <w:lang w:val="en-US"/>
            <w:rPrChange w:id="17058" w:author="Manuel Hergenröder" w:date="2020-07-16T16:26:00Z">
              <w:rPr>
                <w:rFonts w:ascii="Consolas" w:hAnsi="Consolas"/>
                <w:color w:val="000000"/>
              </w:rPr>
            </w:rPrChange>
          </w:rPr>
          <w:t>(</w:t>
        </w:r>
        <w:r w:rsidRPr="00625FEA">
          <w:rPr>
            <w:rFonts w:ascii="Consolas" w:hAnsi="Consolas"/>
            <w:color w:val="0000FF"/>
            <w:sz w:val="18"/>
            <w:szCs w:val="18"/>
            <w:lang w:val="en-US"/>
            <w:rPrChange w:id="17059" w:author="Manuel Hergenröder" w:date="2020-07-16T16:26:00Z">
              <w:rPr>
                <w:rFonts w:ascii="Consolas" w:hAnsi="Consolas"/>
                <w:color w:val="0000FF"/>
              </w:rPr>
            </w:rPrChange>
          </w:rPr>
          <w:t>typeof</w:t>
        </w:r>
        <w:r w:rsidRPr="00625FEA">
          <w:rPr>
            <w:rFonts w:ascii="Consolas" w:hAnsi="Consolas"/>
            <w:color w:val="000000"/>
            <w:sz w:val="18"/>
            <w:szCs w:val="18"/>
            <w:lang w:val="en-US"/>
            <w:rPrChange w:id="17060" w:author="Manuel Hergenröder" w:date="2020-07-16T16:26:00Z">
              <w:rPr>
                <w:rFonts w:ascii="Consolas" w:hAnsi="Consolas"/>
                <w:color w:val="000000"/>
              </w:rPr>
            </w:rPrChange>
          </w:rPr>
          <w:t>(</w:t>
        </w:r>
        <w:r w:rsidRPr="00625FEA">
          <w:rPr>
            <w:rFonts w:ascii="Consolas" w:hAnsi="Consolas"/>
            <w:color w:val="2B91AF"/>
            <w:sz w:val="18"/>
            <w:szCs w:val="18"/>
            <w:lang w:val="en-US"/>
            <w:rPrChange w:id="17061"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7062" w:author="Manuel Hergenröder" w:date="2020-07-16T16:26:00Z">
              <w:rPr>
                <w:rFonts w:ascii="Consolas" w:hAnsi="Consolas"/>
                <w:color w:val="000000"/>
              </w:rPr>
            </w:rPrChange>
          </w:rPr>
          <w:t>), </w:t>
        </w:r>
        <w:r w:rsidRPr="00625FEA">
          <w:rPr>
            <w:rFonts w:ascii="Consolas" w:hAnsi="Consolas"/>
            <w:color w:val="2B91AF"/>
            <w:sz w:val="18"/>
            <w:szCs w:val="18"/>
            <w:lang w:val="en-US"/>
            <w:rPrChange w:id="17063" w:author="Manuel Hergenröder" w:date="2020-07-16T16:26:00Z">
              <w:rPr>
                <w:rFonts w:ascii="Consolas" w:hAnsi="Consolas"/>
                <w:color w:val="2B91AF"/>
              </w:rPr>
            </w:rPrChange>
          </w:rPr>
          <w:t>Enum</w:t>
        </w:r>
        <w:r w:rsidRPr="00625FEA">
          <w:rPr>
            <w:rFonts w:ascii="Consolas" w:hAnsi="Consolas"/>
            <w:color w:val="000000"/>
            <w:sz w:val="18"/>
            <w:szCs w:val="18"/>
            <w:lang w:val="en-US"/>
            <w:rPrChange w:id="17064" w:author="Manuel Hergenröder" w:date="2020-07-16T16:26:00Z">
              <w:rPr>
                <w:rFonts w:ascii="Consolas" w:hAnsi="Consolas"/>
                <w:color w:val="000000"/>
              </w:rPr>
            </w:rPrChange>
          </w:rPr>
          <w:t>.</w:t>
        </w:r>
        <w:r w:rsidRPr="00625FEA">
          <w:rPr>
            <w:rFonts w:ascii="Consolas" w:hAnsi="Consolas"/>
            <w:color w:val="74531F"/>
            <w:sz w:val="18"/>
            <w:szCs w:val="18"/>
            <w:lang w:val="en-US"/>
            <w:rPrChange w:id="17065" w:author="Manuel Hergenröder" w:date="2020-07-16T16:26:00Z">
              <w:rPr>
                <w:rFonts w:ascii="Consolas" w:hAnsi="Consolas"/>
                <w:color w:val="74531F"/>
              </w:rPr>
            </w:rPrChange>
          </w:rPr>
          <w:t>GetName</w:t>
        </w:r>
        <w:r w:rsidRPr="00625FEA">
          <w:rPr>
            <w:rFonts w:ascii="Consolas" w:hAnsi="Consolas"/>
            <w:color w:val="000000"/>
            <w:sz w:val="18"/>
            <w:szCs w:val="18"/>
            <w:lang w:val="en-US"/>
            <w:rPrChange w:id="17066" w:author="Manuel Hergenröder" w:date="2020-07-16T16:26:00Z">
              <w:rPr>
                <w:rFonts w:ascii="Consolas" w:hAnsi="Consolas"/>
                <w:color w:val="000000"/>
              </w:rPr>
            </w:rPrChange>
          </w:rPr>
          <w:t>(</w:t>
        </w:r>
        <w:r w:rsidRPr="00625FEA">
          <w:rPr>
            <w:rFonts w:ascii="Consolas" w:hAnsi="Consolas"/>
            <w:color w:val="0000FF"/>
            <w:sz w:val="18"/>
            <w:szCs w:val="18"/>
            <w:lang w:val="en-US"/>
            <w:rPrChange w:id="17067" w:author="Manuel Hergenröder" w:date="2020-07-16T16:26:00Z">
              <w:rPr>
                <w:rFonts w:ascii="Consolas" w:hAnsi="Consolas"/>
                <w:color w:val="0000FF"/>
              </w:rPr>
            </w:rPrChange>
          </w:rPr>
          <w:t>typeof</w:t>
        </w:r>
        <w:r w:rsidRPr="00625FEA">
          <w:rPr>
            <w:rFonts w:ascii="Consolas" w:hAnsi="Consolas"/>
            <w:color w:val="000000"/>
            <w:sz w:val="18"/>
            <w:szCs w:val="18"/>
            <w:lang w:val="en-US"/>
            <w:rPrChange w:id="17068" w:author="Manuel Hergenröder" w:date="2020-07-16T16:26:00Z">
              <w:rPr>
                <w:rFonts w:ascii="Consolas" w:hAnsi="Consolas"/>
                <w:color w:val="000000"/>
              </w:rPr>
            </w:rPrChange>
          </w:rPr>
          <w:t>(</w:t>
        </w:r>
        <w:r w:rsidRPr="00625FEA">
          <w:rPr>
            <w:rFonts w:ascii="Consolas" w:hAnsi="Consolas"/>
            <w:color w:val="2B91AF"/>
            <w:sz w:val="18"/>
            <w:szCs w:val="18"/>
            <w:lang w:val="en-US"/>
            <w:rPrChange w:id="17069"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7070" w:author="Manuel Hergenröder" w:date="2020-07-16T16:26:00Z">
              <w:rPr>
                <w:rFonts w:ascii="Consolas" w:hAnsi="Consolas"/>
                <w:color w:val="000000"/>
              </w:rPr>
            </w:rPrChange>
          </w:rPr>
          <w:t>), (</w:t>
        </w:r>
        <w:r w:rsidRPr="00625FEA">
          <w:rPr>
            <w:rFonts w:ascii="Consolas" w:hAnsi="Consolas"/>
            <w:color w:val="0000FF"/>
            <w:sz w:val="18"/>
            <w:szCs w:val="18"/>
            <w:lang w:val="en-US"/>
            <w:rPrChange w:id="17071" w:author="Manuel Hergenröder" w:date="2020-07-16T16:26:00Z">
              <w:rPr>
                <w:rFonts w:ascii="Consolas" w:hAnsi="Consolas"/>
                <w:color w:val="0000FF"/>
              </w:rPr>
            </w:rPrChange>
          </w:rPr>
          <w:t>int</w:t>
        </w:r>
        <w:r w:rsidRPr="00625FEA">
          <w:rPr>
            <w:rFonts w:ascii="Consolas" w:hAnsi="Consolas"/>
            <w:color w:val="000000"/>
            <w:sz w:val="18"/>
            <w:szCs w:val="18"/>
            <w:lang w:val="en-US"/>
            <w:rPrChange w:id="17072" w:author="Manuel Hergenröder" w:date="2020-07-16T16:26:00Z">
              <w:rPr>
                <w:rFonts w:ascii="Consolas" w:hAnsi="Consolas"/>
                <w:color w:val="000000"/>
              </w:rPr>
            </w:rPrChange>
          </w:rPr>
          <w:t>)</w:t>
        </w:r>
        <w:r w:rsidRPr="00625FEA">
          <w:rPr>
            <w:rFonts w:ascii="Consolas" w:hAnsi="Consolas"/>
            <w:color w:val="0000FF"/>
            <w:sz w:val="18"/>
            <w:szCs w:val="18"/>
            <w:lang w:val="en-US"/>
            <w:rPrChange w:id="1707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074" w:author="Manuel Hergenröder" w:date="2020-07-16T16:26:00Z">
              <w:rPr>
                <w:rFonts w:ascii="Consolas" w:hAnsi="Consolas"/>
                <w:color w:val="000000"/>
              </w:rPr>
            </w:rPrChange>
          </w:rPr>
          <w:t>.selectedTool.type - 1)));</w:t>
        </w:r>
      </w:ins>
    </w:p>
    <w:p w14:paraId="7984D8CF" w14:textId="77777777" w:rsidR="008F67FA" w:rsidRPr="00625FEA" w:rsidRDefault="008F67FA" w:rsidP="008F67FA">
      <w:pPr>
        <w:pStyle w:val="HTMLPreformatted"/>
        <w:shd w:val="clear" w:color="auto" w:fill="FFFFFF"/>
        <w:rPr>
          <w:ins w:id="17075" w:author="Manuel Hergenröder" w:date="2020-07-16T16:25:00Z"/>
          <w:rFonts w:ascii="Consolas" w:hAnsi="Consolas"/>
          <w:color w:val="000000"/>
          <w:sz w:val="18"/>
          <w:szCs w:val="18"/>
          <w:lang w:val="en-US"/>
          <w:rPrChange w:id="17076" w:author="Manuel Hergenröder" w:date="2020-07-16T16:26:00Z">
            <w:rPr>
              <w:ins w:id="17077" w:author="Manuel Hergenröder" w:date="2020-07-16T16:25:00Z"/>
              <w:rFonts w:ascii="Consolas" w:hAnsi="Consolas"/>
              <w:color w:val="000000"/>
            </w:rPr>
          </w:rPrChange>
        </w:rPr>
      </w:pPr>
      <w:ins w:id="17078" w:author="Manuel Hergenröder" w:date="2020-07-16T16:25:00Z">
        <w:r w:rsidRPr="00625FEA">
          <w:rPr>
            <w:rFonts w:ascii="Consolas" w:hAnsi="Consolas"/>
            <w:color w:val="000000"/>
            <w:sz w:val="18"/>
            <w:szCs w:val="18"/>
            <w:lang w:val="en-US"/>
            <w:rPrChange w:id="17079" w:author="Manuel Hergenröder" w:date="2020-07-16T16:26:00Z">
              <w:rPr>
                <w:rFonts w:ascii="Consolas" w:hAnsi="Consolas"/>
                <w:color w:val="000000"/>
              </w:rPr>
            </w:rPrChange>
          </w:rPr>
          <w:t>        </w:t>
        </w:r>
        <w:r w:rsidRPr="00625FEA">
          <w:rPr>
            <w:rFonts w:ascii="Consolas" w:hAnsi="Consolas"/>
            <w:color w:val="8F08C4"/>
            <w:sz w:val="18"/>
            <w:szCs w:val="18"/>
            <w:lang w:val="en-US"/>
            <w:rPrChange w:id="17080" w:author="Manuel Hergenröder" w:date="2020-07-16T16:26:00Z">
              <w:rPr>
                <w:rFonts w:ascii="Consolas" w:hAnsi="Consolas"/>
                <w:color w:val="8F08C4"/>
              </w:rPr>
            </w:rPrChange>
          </w:rPr>
          <w:t>else</w:t>
        </w:r>
      </w:ins>
    </w:p>
    <w:p w14:paraId="787E729C" w14:textId="77777777" w:rsidR="008F67FA" w:rsidRPr="00625FEA" w:rsidRDefault="008F67FA" w:rsidP="008F67FA">
      <w:pPr>
        <w:pStyle w:val="HTMLPreformatted"/>
        <w:shd w:val="clear" w:color="auto" w:fill="FFFFFF"/>
        <w:rPr>
          <w:ins w:id="17081" w:author="Manuel Hergenröder" w:date="2020-07-16T16:25:00Z"/>
          <w:rFonts w:ascii="Consolas" w:hAnsi="Consolas"/>
          <w:color w:val="000000"/>
          <w:sz w:val="18"/>
          <w:szCs w:val="18"/>
          <w:lang w:val="en-US"/>
          <w:rPrChange w:id="17082" w:author="Manuel Hergenröder" w:date="2020-07-16T16:26:00Z">
            <w:rPr>
              <w:ins w:id="17083" w:author="Manuel Hergenröder" w:date="2020-07-16T16:25:00Z"/>
              <w:rFonts w:ascii="Consolas" w:hAnsi="Consolas"/>
              <w:color w:val="000000"/>
            </w:rPr>
          </w:rPrChange>
        </w:rPr>
      </w:pPr>
      <w:ins w:id="17084" w:author="Manuel Hergenröder" w:date="2020-07-16T16:25:00Z">
        <w:r w:rsidRPr="00625FEA">
          <w:rPr>
            <w:rFonts w:ascii="Consolas" w:hAnsi="Consolas"/>
            <w:color w:val="000000"/>
            <w:sz w:val="18"/>
            <w:szCs w:val="18"/>
            <w:lang w:val="en-US"/>
            <w:rPrChange w:id="17085" w:author="Manuel Hergenröder" w:date="2020-07-16T16:26:00Z">
              <w:rPr>
                <w:rFonts w:ascii="Consolas" w:hAnsi="Consolas"/>
                <w:color w:val="000000"/>
              </w:rPr>
            </w:rPrChange>
          </w:rPr>
          <w:t>            </w:t>
        </w:r>
        <w:r w:rsidRPr="00625FEA">
          <w:rPr>
            <w:rFonts w:ascii="Consolas" w:hAnsi="Consolas"/>
            <w:color w:val="0000FF"/>
            <w:sz w:val="18"/>
            <w:szCs w:val="18"/>
            <w:lang w:val="en-US"/>
            <w:rPrChange w:id="1708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087" w:author="Manuel Hergenröder" w:date="2020-07-16T16:26:00Z">
              <w:rPr>
                <w:rFonts w:ascii="Consolas" w:hAnsi="Consolas"/>
                <w:color w:val="000000"/>
              </w:rPr>
            </w:rPrChange>
          </w:rPr>
          <w:t>.</w:t>
        </w:r>
        <w:r w:rsidRPr="00625FEA">
          <w:rPr>
            <w:rFonts w:ascii="Consolas" w:hAnsi="Consolas"/>
            <w:color w:val="74531F"/>
            <w:sz w:val="18"/>
            <w:szCs w:val="18"/>
            <w:lang w:val="en-US"/>
            <w:rPrChange w:id="17088" w:author="Manuel Hergenröder" w:date="2020-07-16T16:26:00Z">
              <w:rPr>
                <w:rFonts w:ascii="Consolas" w:hAnsi="Consolas"/>
                <w:color w:val="74531F"/>
              </w:rPr>
            </w:rPrChange>
          </w:rPr>
          <w:t>changeTool</w:t>
        </w:r>
        <w:r w:rsidRPr="00625FEA">
          <w:rPr>
            <w:rFonts w:ascii="Consolas" w:hAnsi="Consolas"/>
            <w:color w:val="000000"/>
            <w:sz w:val="18"/>
            <w:szCs w:val="18"/>
            <w:lang w:val="en-US"/>
            <w:rPrChange w:id="17089" w:author="Manuel Hergenröder" w:date="2020-07-16T16:26:00Z">
              <w:rPr>
                <w:rFonts w:ascii="Consolas" w:hAnsi="Consolas"/>
                <w:color w:val="000000"/>
              </w:rPr>
            </w:rPrChange>
          </w:rPr>
          <w:t>((</w:t>
        </w:r>
        <w:r w:rsidRPr="00625FEA">
          <w:rPr>
            <w:rFonts w:ascii="Consolas" w:hAnsi="Consolas"/>
            <w:color w:val="2B91AF"/>
            <w:sz w:val="18"/>
            <w:szCs w:val="18"/>
            <w:lang w:val="en-US"/>
            <w:rPrChange w:id="17090"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7091" w:author="Manuel Hergenröder" w:date="2020-07-16T16:26:00Z">
              <w:rPr>
                <w:rFonts w:ascii="Consolas" w:hAnsi="Consolas"/>
                <w:color w:val="000000"/>
              </w:rPr>
            </w:rPrChange>
          </w:rPr>
          <w:t>)</w:t>
        </w:r>
        <w:r w:rsidRPr="00625FEA">
          <w:rPr>
            <w:rFonts w:ascii="Consolas" w:hAnsi="Consolas"/>
            <w:color w:val="2B91AF"/>
            <w:sz w:val="18"/>
            <w:szCs w:val="18"/>
            <w:lang w:val="en-US"/>
            <w:rPrChange w:id="17092" w:author="Manuel Hergenröder" w:date="2020-07-16T16:26:00Z">
              <w:rPr>
                <w:rFonts w:ascii="Consolas" w:hAnsi="Consolas"/>
                <w:color w:val="2B91AF"/>
              </w:rPr>
            </w:rPrChange>
          </w:rPr>
          <w:t>Enum</w:t>
        </w:r>
        <w:r w:rsidRPr="00625FEA">
          <w:rPr>
            <w:rFonts w:ascii="Consolas" w:hAnsi="Consolas"/>
            <w:color w:val="000000"/>
            <w:sz w:val="18"/>
            <w:szCs w:val="18"/>
            <w:lang w:val="en-US"/>
            <w:rPrChange w:id="17093" w:author="Manuel Hergenröder" w:date="2020-07-16T16:26:00Z">
              <w:rPr>
                <w:rFonts w:ascii="Consolas" w:hAnsi="Consolas"/>
                <w:color w:val="000000"/>
              </w:rPr>
            </w:rPrChange>
          </w:rPr>
          <w:t>.</w:t>
        </w:r>
        <w:r w:rsidRPr="00625FEA">
          <w:rPr>
            <w:rFonts w:ascii="Consolas" w:hAnsi="Consolas"/>
            <w:color w:val="74531F"/>
            <w:sz w:val="18"/>
            <w:szCs w:val="18"/>
            <w:lang w:val="en-US"/>
            <w:rPrChange w:id="17094" w:author="Manuel Hergenröder" w:date="2020-07-16T16:26:00Z">
              <w:rPr>
                <w:rFonts w:ascii="Consolas" w:hAnsi="Consolas"/>
                <w:color w:val="74531F"/>
              </w:rPr>
            </w:rPrChange>
          </w:rPr>
          <w:t>Parse</w:t>
        </w:r>
        <w:r w:rsidRPr="00625FEA">
          <w:rPr>
            <w:rFonts w:ascii="Consolas" w:hAnsi="Consolas"/>
            <w:color w:val="000000"/>
            <w:sz w:val="18"/>
            <w:szCs w:val="18"/>
            <w:lang w:val="en-US"/>
            <w:rPrChange w:id="17095" w:author="Manuel Hergenröder" w:date="2020-07-16T16:26:00Z">
              <w:rPr>
                <w:rFonts w:ascii="Consolas" w:hAnsi="Consolas"/>
                <w:color w:val="000000"/>
              </w:rPr>
            </w:rPrChange>
          </w:rPr>
          <w:t>(</w:t>
        </w:r>
        <w:r w:rsidRPr="00625FEA">
          <w:rPr>
            <w:rFonts w:ascii="Consolas" w:hAnsi="Consolas"/>
            <w:color w:val="0000FF"/>
            <w:sz w:val="18"/>
            <w:szCs w:val="18"/>
            <w:lang w:val="en-US"/>
            <w:rPrChange w:id="17096" w:author="Manuel Hergenröder" w:date="2020-07-16T16:26:00Z">
              <w:rPr>
                <w:rFonts w:ascii="Consolas" w:hAnsi="Consolas"/>
                <w:color w:val="0000FF"/>
              </w:rPr>
            </w:rPrChange>
          </w:rPr>
          <w:t>typeof</w:t>
        </w:r>
        <w:r w:rsidRPr="00625FEA">
          <w:rPr>
            <w:rFonts w:ascii="Consolas" w:hAnsi="Consolas"/>
            <w:color w:val="000000"/>
            <w:sz w:val="18"/>
            <w:szCs w:val="18"/>
            <w:lang w:val="en-US"/>
            <w:rPrChange w:id="17097" w:author="Manuel Hergenröder" w:date="2020-07-16T16:26:00Z">
              <w:rPr>
                <w:rFonts w:ascii="Consolas" w:hAnsi="Consolas"/>
                <w:color w:val="000000"/>
              </w:rPr>
            </w:rPrChange>
          </w:rPr>
          <w:t>(</w:t>
        </w:r>
        <w:r w:rsidRPr="00625FEA">
          <w:rPr>
            <w:rFonts w:ascii="Consolas" w:hAnsi="Consolas"/>
            <w:color w:val="2B91AF"/>
            <w:sz w:val="18"/>
            <w:szCs w:val="18"/>
            <w:lang w:val="en-US"/>
            <w:rPrChange w:id="17098"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7099" w:author="Manuel Hergenröder" w:date="2020-07-16T16:26:00Z">
              <w:rPr>
                <w:rFonts w:ascii="Consolas" w:hAnsi="Consolas"/>
                <w:color w:val="000000"/>
              </w:rPr>
            </w:rPrChange>
          </w:rPr>
          <w:t>), </w:t>
        </w:r>
        <w:r w:rsidRPr="00625FEA">
          <w:rPr>
            <w:rFonts w:ascii="Consolas" w:hAnsi="Consolas"/>
            <w:color w:val="2B91AF"/>
            <w:sz w:val="18"/>
            <w:szCs w:val="18"/>
            <w:lang w:val="en-US"/>
            <w:rPrChange w:id="17100" w:author="Manuel Hergenröder" w:date="2020-07-16T16:26:00Z">
              <w:rPr>
                <w:rFonts w:ascii="Consolas" w:hAnsi="Consolas"/>
                <w:color w:val="2B91AF"/>
              </w:rPr>
            </w:rPrChange>
          </w:rPr>
          <w:t>Enum</w:t>
        </w:r>
        <w:r w:rsidRPr="00625FEA">
          <w:rPr>
            <w:rFonts w:ascii="Consolas" w:hAnsi="Consolas"/>
            <w:color w:val="000000"/>
            <w:sz w:val="18"/>
            <w:szCs w:val="18"/>
            <w:lang w:val="en-US"/>
            <w:rPrChange w:id="17101" w:author="Manuel Hergenröder" w:date="2020-07-16T16:26:00Z">
              <w:rPr>
                <w:rFonts w:ascii="Consolas" w:hAnsi="Consolas"/>
                <w:color w:val="000000"/>
              </w:rPr>
            </w:rPrChange>
          </w:rPr>
          <w:t>.</w:t>
        </w:r>
        <w:r w:rsidRPr="00625FEA">
          <w:rPr>
            <w:rFonts w:ascii="Consolas" w:hAnsi="Consolas"/>
            <w:color w:val="74531F"/>
            <w:sz w:val="18"/>
            <w:szCs w:val="18"/>
            <w:lang w:val="en-US"/>
            <w:rPrChange w:id="17102" w:author="Manuel Hergenröder" w:date="2020-07-16T16:26:00Z">
              <w:rPr>
                <w:rFonts w:ascii="Consolas" w:hAnsi="Consolas"/>
                <w:color w:val="74531F"/>
              </w:rPr>
            </w:rPrChange>
          </w:rPr>
          <w:t>GetName</w:t>
        </w:r>
        <w:r w:rsidRPr="00625FEA">
          <w:rPr>
            <w:rFonts w:ascii="Consolas" w:hAnsi="Consolas"/>
            <w:color w:val="000000"/>
            <w:sz w:val="18"/>
            <w:szCs w:val="18"/>
            <w:lang w:val="en-US"/>
            <w:rPrChange w:id="17103" w:author="Manuel Hergenröder" w:date="2020-07-16T16:26:00Z">
              <w:rPr>
                <w:rFonts w:ascii="Consolas" w:hAnsi="Consolas"/>
                <w:color w:val="000000"/>
              </w:rPr>
            </w:rPrChange>
          </w:rPr>
          <w:t>(</w:t>
        </w:r>
        <w:r w:rsidRPr="00625FEA">
          <w:rPr>
            <w:rFonts w:ascii="Consolas" w:hAnsi="Consolas"/>
            <w:color w:val="0000FF"/>
            <w:sz w:val="18"/>
            <w:szCs w:val="18"/>
            <w:lang w:val="en-US"/>
            <w:rPrChange w:id="17104" w:author="Manuel Hergenröder" w:date="2020-07-16T16:26:00Z">
              <w:rPr>
                <w:rFonts w:ascii="Consolas" w:hAnsi="Consolas"/>
                <w:color w:val="0000FF"/>
              </w:rPr>
            </w:rPrChange>
          </w:rPr>
          <w:t>typeof</w:t>
        </w:r>
        <w:r w:rsidRPr="00625FEA">
          <w:rPr>
            <w:rFonts w:ascii="Consolas" w:hAnsi="Consolas"/>
            <w:color w:val="000000"/>
            <w:sz w:val="18"/>
            <w:szCs w:val="18"/>
            <w:lang w:val="en-US"/>
            <w:rPrChange w:id="17105" w:author="Manuel Hergenröder" w:date="2020-07-16T16:26:00Z">
              <w:rPr>
                <w:rFonts w:ascii="Consolas" w:hAnsi="Consolas"/>
                <w:color w:val="000000"/>
              </w:rPr>
            </w:rPrChange>
          </w:rPr>
          <w:t>(</w:t>
        </w:r>
        <w:r w:rsidRPr="00625FEA">
          <w:rPr>
            <w:rFonts w:ascii="Consolas" w:hAnsi="Consolas"/>
            <w:color w:val="2B91AF"/>
            <w:sz w:val="18"/>
            <w:szCs w:val="18"/>
            <w:lang w:val="en-US"/>
            <w:rPrChange w:id="17106"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7107" w:author="Manuel Hergenröder" w:date="2020-07-16T16:26:00Z">
              <w:rPr>
                <w:rFonts w:ascii="Consolas" w:hAnsi="Consolas"/>
                <w:color w:val="000000"/>
              </w:rPr>
            </w:rPrChange>
          </w:rPr>
          <w:t>), </w:t>
        </w:r>
        <w:r w:rsidRPr="00625FEA">
          <w:rPr>
            <w:rFonts w:ascii="Consolas" w:hAnsi="Consolas"/>
            <w:color w:val="0000FF"/>
            <w:sz w:val="18"/>
            <w:szCs w:val="18"/>
            <w:lang w:val="en-US"/>
            <w:rPrChange w:id="17108"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109" w:author="Manuel Hergenröder" w:date="2020-07-16T16:26:00Z">
              <w:rPr>
                <w:rFonts w:ascii="Consolas" w:hAnsi="Consolas"/>
                <w:color w:val="000000"/>
              </w:rPr>
            </w:rPrChange>
          </w:rPr>
          <w:t>.tools.Length - 1)));</w:t>
        </w:r>
      </w:ins>
    </w:p>
    <w:p w14:paraId="25FFBCCA" w14:textId="77777777" w:rsidR="008F67FA" w:rsidRPr="00625FEA" w:rsidRDefault="008F67FA" w:rsidP="008F67FA">
      <w:pPr>
        <w:pStyle w:val="HTMLPreformatted"/>
        <w:shd w:val="clear" w:color="auto" w:fill="FFFFFF"/>
        <w:rPr>
          <w:ins w:id="17110" w:author="Manuel Hergenröder" w:date="2020-07-16T16:25:00Z"/>
          <w:rFonts w:ascii="Consolas" w:hAnsi="Consolas"/>
          <w:color w:val="000000"/>
          <w:sz w:val="18"/>
          <w:szCs w:val="18"/>
          <w:lang w:val="en-US"/>
          <w:rPrChange w:id="17111" w:author="Manuel Hergenröder" w:date="2020-07-16T16:26:00Z">
            <w:rPr>
              <w:ins w:id="17112" w:author="Manuel Hergenröder" w:date="2020-07-16T16:25:00Z"/>
              <w:rFonts w:ascii="Consolas" w:hAnsi="Consolas"/>
              <w:color w:val="000000"/>
            </w:rPr>
          </w:rPrChange>
        </w:rPr>
      </w:pPr>
      <w:ins w:id="17113" w:author="Manuel Hergenröder" w:date="2020-07-16T16:25:00Z">
        <w:r w:rsidRPr="00625FEA">
          <w:rPr>
            <w:rFonts w:ascii="Consolas" w:hAnsi="Consolas"/>
            <w:color w:val="000000"/>
            <w:sz w:val="18"/>
            <w:szCs w:val="18"/>
            <w:lang w:val="en-US"/>
            <w:rPrChange w:id="17114" w:author="Manuel Hergenröder" w:date="2020-07-16T16:26:00Z">
              <w:rPr>
                <w:rFonts w:ascii="Consolas" w:hAnsi="Consolas"/>
                <w:color w:val="000000"/>
              </w:rPr>
            </w:rPrChange>
          </w:rPr>
          <w:t>    }</w:t>
        </w:r>
      </w:ins>
    </w:p>
    <w:p w14:paraId="5EFA5D6F" w14:textId="77777777" w:rsidR="008F67FA" w:rsidRPr="00625FEA" w:rsidRDefault="008F67FA" w:rsidP="008F67FA">
      <w:pPr>
        <w:pStyle w:val="HTMLPreformatted"/>
        <w:shd w:val="clear" w:color="auto" w:fill="FFFFFF"/>
        <w:rPr>
          <w:ins w:id="17115" w:author="Manuel Hergenröder" w:date="2020-07-16T16:25:00Z"/>
          <w:rFonts w:ascii="Consolas" w:hAnsi="Consolas"/>
          <w:color w:val="000000"/>
          <w:sz w:val="18"/>
          <w:szCs w:val="18"/>
          <w:lang w:val="en-US"/>
          <w:rPrChange w:id="17116" w:author="Manuel Hergenröder" w:date="2020-07-16T16:26:00Z">
            <w:rPr>
              <w:ins w:id="17117" w:author="Manuel Hergenröder" w:date="2020-07-16T16:25:00Z"/>
              <w:rFonts w:ascii="Consolas" w:hAnsi="Consolas"/>
              <w:color w:val="000000"/>
            </w:rPr>
          </w:rPrChange>
        </w:rPr>
      </w:pPr>
      <w:ins w:id="17118" w:author="Manuel Hergenröder" w:date="2020-07-16T16:25:00Z">
        <w:r w:rsidRPr="00625FEA">
          <w:rPr>
            <w:rFonts w:ascii="Consolas" w:hAnsi="Consolas"/>
            <w:color w:val="000000"/>
            <w:sz w:val="18"/>
            <w:szCs w:val="18"/>
            <w:lang w:val="en-US"/>
            <w:rPrChange w:id="17119" w:author="Manuel Hergenröder" w:date="2020-07-16T16:26:00Z">
              <w:rPr>
                <w:rFonts w:ascii="Consolas" w:hAnsi="Consolas"/>
                <w:color w:val="000000"/>
              </w:rPr>
            </w:rPrChange>
          </w:rPr>
          <w:t xml:space="preserve"> </w:t>
        </w:r>
      </w:ins>
    </w:p>
    <w:p w14:paraId="45DF532D" w14:textId="77777777" w:rsidR="008F67FA" w:rsidRPr="00625FEA" w:rsidRDefault="008F67FA" w:rsidP="008F67FA">
      <w:pPr>
        <w:pStyle w:val="HTMLPreformatted"/>
        <w:shd w:val="clear" w:color="auto" w:fill="FFFFFF"/>
        <w:rPr>
          <w:ins w:id="17120" w:author="Manuel Hergenröder" w:date="2020-07-16T16:25:00Z"/>
          <w:rFonts w:ascii="Consolas" w:hAnsi="Consolas"/>
          <w:color w:val="000000"/>
          <w:sz w:val="18"/>
          <w:szCs w:val="18"/>
          <w:lang w:val="en-US"/>
          <w:rPrChange w:id="17121" w:author="Manuel Hergenröder" w:date="2020-07-16T16:26:00Z">
            <w:rPr>
              <w:ins w:id="17122" w:author="Manuel Hergenröder" w:date="2020-07-16T16:25:00Z"/>
              <w:rFonts w:ascii="Consolas" w:hAnsi="Consolas"/>
              <w:color w:val="000000"/>
            </w:rPr>
          </w:rPrChange>
        </w:rPr>
      </w:pPr>
      <w:ins w:id="17123" w:author="Manuel Hergenröder" w:date="2020-07-16T16:25:00Z">
        <w:r w:rsidRPr="00625FEA">
          <w:rPr>
            <w:rFonts w:ascii="Consolas" w:hAnsi="Consolas"/>
            <w:color w:val="000000"/>
            <w:sz w:val="18"/>
            <w:szCs w:val="18"/>
            <w:lang w:val="en-US"/>
            <w:rPrChange w:id="17124" w:author="Manuel Hergenröder" w:date="2020-07-16T16:26:00Z">
              <w:rPr>
                <w:rFonts w:ascii="Consolas" w:hAnsi="Consolas"/>
                <w:color w:val="000000"/>
              </w:rPr>
            </w:rPrChange>
          </w:rPr>
          <w:t>    </w:t>
        </w:r>
        <w:r w:rsidRPr="00625FEA">
          <w:rPr>
            <w:rFonts w:ascii="Consolas" w:hAnsi="Consolas"/>
            <w:color w:val="0000FF"/>
            <w:sz w:val="18"/>
            <w:szCs w:val="18"/>
            <w:lang w:val="en-US"/>
            <w:rPrChange w:id="17125"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7126" w:author="Manuel Hergenröder" w:date="2020-07-16T16:26:00Z">
              <w:rPr>
                <w:rFonts w:ascii="Consolas" w:hAnsi="Consolas"/>
                <w:color w:val="000000"/>
              </w:rPr>
            </w:rPrChange>
          </w:rPr>
          <w:t> </w:t>
        </w:r>
        <w:r w:rsidRPr="00625FEA">
          <w:rPr>
            <w:rFonts w:ascii="Consolas" w:hAnsi="Consolas"/>
            <w:color w:val="0000FF"/>
            <w:sz w:val="18"/>
            <w:szCs w:val="18"/>
            <w:lang w:val="en-US"/>
            <w:rPrChange w:id="17127" w:author="Manuel Hergenröder" w:date="2020-07-16T16:26:00Z">
              <w:rPr>
                <w:rFonts w:ascii="Consolas" w:hAnsi="Consolas"/>
                <w:color w:val="0000FF"/>
              </w:rPr>
            </w:rPrChange>
          </w:rPr>
          <w:t>void</w:t>
        </w:r>
        <w:r w:rsidRPr="00625FEA">
          <w:rPr>
            <w:rFonts w:ascii="Consolas" w:hAnsi="Consolas"/>
            <w:color w:val="000000"/>
            <w:sz w:val="18"/>
            <w:szCs w:val="18"/>
            <w:lang w:val="en-US"/>
            <w:rPrChange w:id="17128" w:author="Manuel Hergenröder" w:date="2020-07-16T16:26:00Z">
              <w:rPr>
                <w:rFonts w:ascii="Consolas" w:hAnsi="Consolas"/>
                <w:color w:val="000000"/>
              </w:rPr>
            </w:rPrChange>
          </w:rPr>
          <w:t> </w:t>
        </w:r>
        <w:r w:rsidRPr="00625FEA">
          <w:rPr>
            <w:rFonts w:ascii="Consolas" w:hAnsi="Consolas"/>
            <w:color w:val="74531F"/>
            <w:sz w:val="18"/>
            <w:szCs w:val="18"/>
            <w:lang w:val="en-US"/>
            <w:rPrChange w:id="17129" w:author="Manuel Hergenröder" w:date="2020-07-16T16:26:00Z">
              <w:rPr>
                <w:rFonts w:ascii="Consolas" w:hAnsi="Consolas"/>
                <w:color w:val="74531F"/>
              </w:rPr>
            </w:rPrChange>
          </w:rPr>
          <w:t>PointerClick</w:t>
        </w:r>
        <w:r w:rsidRPr="00625FEA">
          <w:rPr>
            <w:rFonts w:ascii="Consolas" w:hAnsi="Consolas"/>
            <w:color w:val="000000"/>
            <w:sz w:val="18"/>
            <w:szCs w:val="18"/>
            <w:lang w:val="en-US"/>
            <w:rPrChange w:id="17130" w:author="Manuel Hergenröder" w:date="2020-07-16T16:26:00Z">
              <w:rPr>
                <w:rFonts w:ascii="Consolas" w:hAnsi="Consolas"/>
                <w:color w:val="000000"/>
              </w:rPr>
            </w:rPrChange>
          </w:rPr>
          <w:t>(</w:t>
        </w:r>
        <w:r w:rsidRPr="00625FEA">
          <w:rPr>
            <w:rFonts w:ascii="Consolas" w:hAnsi="Consolas"/>
            <w:color w:val="0000FF"/>
            <w:sz w:val="18"/>
            <w:szCs w:val="18"/>
            <w:lang w:val="en-US"/>
            <w:rPrChange w:id="17131" w:author="Manuel Hergenröder" w:date="2020-07-16T16:26:00Z">
              <w:rPr>
                <w:rFonts w:ascii="Consolas" w:hAnsi="Consolas"/>
                <w:color w:val="0000FF"/>
              </w:rPr>
            </w:rPrChange>
          </w:rPr>
          <w:t>object</w:t>
        </w:r>
        <w:r w:rsidRPr="00625FEA">
          <w:rPr>
            <w:rFonts w:ascii="Consolas" w:hAnsi="Consolas"/>
            <w:color w:val="000000"/>
            <w:sz w:val="18"/>
            <w:szCs w:val="18"/>
            <w:lang w:val="en-US"/>
            <w:rPrChange w:id="17132" w:author="Manuel Hergenröder" w:date="2020-07-16T16:26:00Z">
              <w:rPr>
                <w:rFonts w:ascii="Consolas" w:hAnsi="Consolas"/>
                <w:color w:val="000000"/>
              </w:rPr>
            </w:rPrChange>
          </w:rPr>
          <w:t> </w:t>
        </w:r>
        <w:r w:rsidRPr="00625FEA">
          <w:rPr>
            <w:rFonts w:ascii="Consolas" w:hAnsi="Consolas"/>
            <w:color w:val="1F377F"/>
            <w:sz w:val="18"/>
            <w:szCs w:val="18"/>
            <w:lang w:val="en-US"/>
            <w:rPrChange w:id="17133" w:author="Manuel Hergenröder" w:date="2020-07-16T16:26:00Z">
              <w:rPr>
                <w:rFonts w:ascii="Consolas" w:hAnsi="Consolas"/>
                <w:color w:val="1F377F"/>
              </w:rPr>
            </w:rPrChange>
          </w:rPr>
          <w:t>sender</w:t>
        </w:r>
        <w:r w:rsidRPr="00625FEA">
          <w:rPr>
            <w:rFonts w:ascii="Consolas" w:hAnsi="Consolas"/>
            <w:color w:val="000000"/>
            <w:sz w:val="18"/>
            <w:szCs w:val="18"/>
            <w:lang w:val="en-US"/>
            <w:rPrChange w:id="17134" w:author="Manuel Hergenröder" w:date="2020-07-16T16:26:00Z">
              <w:rPr>
                <w:rFonts w:ascii="Consolas" w:hAnsi="Consolas"/>
                <w:color w:val="000000"/>
              </w:rPr>
            </w:rPrChange>
          </w:rPr>
          <w:t>, </w:t>
        </w:r>
        <w:r w:rsidRPr="00625FEA">
          <w:rPr>
            <w:rFonts w:ascii="Consolas" w:hAnsi="Consolas"/>
            <w:color w:val="2B91AF"/>
            <w:sz w:val="18"/>
            <w:szCs w:val="18"/>
            <w:lang w:val="en-US"/>
            <w:rPrChange w:id="17135" w:author="Manuel Hergenröder" w:date="2020-07-16T16:26:00Z">
              <w:rPr>
                <w:rFonts w:ascii="Consolas" w:hAnsi="Consolas"/>
                <w:color w:val="2B91AF"/>
              </w:rPr>
            </w:rPrChange>
          </w:rPr>
          <w:t>PointerEventArgs</w:t>
        </w:r>
        <w:r w:rsidRPr="00625FEA">
          <w:rPr>
            <w:rFonts w:ascii="Consolas" w:hAnsi="Consolas"/>
            <w:color w:val="000000"/>
            <w:sz w:val="18"/>
            <w:szCs w:val="18"/>
            <w:lang w:val="en-US"/>
            <w:rPrChange w:id="17136" w:author="Manuel Hergenröder" w:date="2020-07-16T16:26:00Z">
              <w:rPr>
                <w:rFonts w:ascii="Consolas" w:hAnsi="Consolas"/>
                <w:color w:val="000000"/>
              </w:rPr>
            </w:rPrChange>
          </w:rPr>
          <w:t> </w:t>
        </w:r>
        <w:r w:rsidRPr="00625FEA">
          <w:rPr>
            <w:rFonts w:ascii="Consolas" w:hAnsi="Consolas"/>
            <w:color w:val="1F377F"/>
            <w:sz w:val="18"/>
            <w:szCs w:val="18"/>
            <w:lang w:val="en-US"/>
            <w:rPrChange w:id="17137" w:author="Manuel Hergenröder" w:date="2020-07-16T16:26:00Z">
              <w:rPr>
                <w:rFonts w:ascii="Consolas" w:hAnsi="Consolas"/>
                <w:color w:val="1F377F"/>
              </w:rPr>
            </w:rPrChange>
          </w:rPr>
          <w:t>e</w:t>
        </w:r>
        <w:r w:rsidRPr="00625FEA">
          <w:rPr>
            <w:rFonts w:ascii="Consolas" w:hAnsi="Consolas"/>
            <w:color w:val="000000"/>
            <w:sz w:val="18"/>
            <w:szCs w:val="18"/>
            <w:lang w:val="en-US"/>
            <w:rPrChange w:id="17138" w:author="Manuel Hergenröder" w:date="2020-07-16T16:26:00Z">
              <w:rPr>
                <w:rFonts w:ascii="Consolas" w:hAnsi="Consolas"/>
                <w:color w:val="000000"/>
              </w:rPr>
            </w:rPrChange>
          </w:rPr>
          <w:t>)</w:t>
        </w:r>
      </w:ins>
    </w:p>
    <w:p w14:paraId="2386B5BF" w14:textId="77777777" w:rsidR="008F67FA" w:rsidRPr="00625FEA" w:rsidRDefault="008F67FA" w:rsidP="008F67FA">
      <w:pPr>
        <w:pStyle w:val="HTMLPreformatted"/>
        <w:shd w:val="clear" w:color="auto" w:fill="FFFFFF"/>
        <w:rPr>
          <w:ins w:id="17139" w:author="Manuel Hergenröder" w:date="2020-07-16T16:25:00Z"/>
          <w:rFonts w:ascii="Consolas" w:hAnsi="Consolas"/>
          <w:color w:val="000000"/>
          <w:sz w:val="18"/>
          <w:szCs w:val="18"/>
          <w:lang w:val="en-US"/>
          <w:rPrChange w:id="17140" w:author="Manuel Hergenröder" w:date="2020-07-16T16:26:00Z">
            <w:rPr>
              <w:ins w:id="17141" w:author="Manuel Hergenröder" w:date="2020-07-16T16:25:00Z"/>
              <w:rFonts w:ascii="Consolas" w:hAnsi="Consolas"/>
              <w:color w:val="000000"/>
            </w:rPr>
          </w:rPrChange>
        </w:rPr>
      </w:pPr>
      <w:ins w:id="17142" w:author="Manuel Hergenröder" w:date="2020-07-16T16:25:00Z">
        <w:r w:rsidRPr="00625FEA">
          <w:rPr>
            <w:rFonts w:ascii="Consolas" w:hAnsi="Consolas"/>
            <w:color w:val="000000"/>
            <w:sz w:val="18"/>
            <w:szCs w:val="18"/>
            <w:lang w:val="en-US"/>
            <w:rPrChange w:id="17143" w:author="Manuel Hergenröder" w:date="2020-07-16T16:26:00Z">
              <w:rPr>
                <w:rFonts w:ascii="Consolas" w:hAnsi="Consolas"/>
                <w:color w:val="000000"/>
              </w:rPr>
            </w:rPrChange>
          </w:rPr>
          <w:t>    {</w:t>
        </w:r>
      </w:ins>
    </w:p>
    <w:p w14:paraId="01F73669" w14:textId="77777777" w:rsidR="008F67FA" w:rsidRPr="00625FEA" w:rsidRDefault="008F67FA" w:rsidP="008F67FA">
      <w:pPr>
        <w:pStyle w:val="HTMLPreformatted"/>
        <w:shd w:val="clear" w:color="auto" w:fill="FFFFFF"/>
        <w:rPr>
          <w:ins w:id="17144" w:author="Manuel Hergenröder" w:date="2020-07-16T16:25:00Z"/>
          <w:rFonts w:ascii="Consolas" w:hAnsi="Consolas"/>
          <w:color w:val="000000"/>
          <w:sz w:val="18"/>
          <w:szCs w:val="18"/>
          <w:lang w:val="en-US"/>
          <w:rPrChange w:id="17145" w:author="Manuel Hergenröder" w:date="2020-07-16T16:26:00Z">
            <w:rPr>
              <w:ins w:id="17146" w:author="Manuel Hergenröder" w:date="2020-07-16T16:25:00Z"/>
              <w:rFonts w:ascii="Consolas" w:hAnsi="Consolas"/>
              <w:color w:val="000000"/>
            </w:rPr>
          </w:rPrChange>
        </w:rPr>
      </w:pPr>
      <w:ins w:id="17147" w:author="Manuel Hergenröder" w:date="2020-07-16T16:25:00Z">
        <w:r w:rsidRPr="00625FEA">
          <w:rPr>
            <w:rFonts w:ascii="Consolas" w:hAnsi="Consolas"/>
            <w:color w:val="000000"/>
            <w:sz w:val="18"/>
            <w:szCs w:val="18"/>
            <w:lang w:val="en-US"/>
            <w:rPrChange w:id="17148" w:author="Manuel Hergenröder" w:date="2020-07-16T16:26:00Z">
              <w:rPr>
                <w:rFonts w:ascii="Consolas" w:hAnsi="Consolas"/>
                <w:color w:val="000000"/>
              </w:rPr>
            </w:rPrChange>
          </w:rPr>
          <w:t>        </w:t>
        </w:r>
        <w:r w:rsidRPr="00625FEA">
          <w:rPr>
            <w:rFonts w:ascii="Consolas" w:hAnsi="Consolas"/>
            <w:color w:val="8F08C4"/>
            <w:sz w:val="18"/>
            <w:szCs w:val="18"/>
            <w:lang w:val="en-US"/>
            <w:rPrChange w:id="17149" w:author="Manuel Hergenröder" w:date="2020-07-16T16:26:00Z">
              <w:rPr>
                <w:rFonts w:ascii="Consolas" w:hAnsi="Consolas"/>
                <w:color w:val="8F08C4"/>
              </w:rPr>
            </w:rPrChange>
          </w:rPr>
          <w:t>if</w:t>
        </w:r>
        <w:r w:rsidRPr="00625FEA">
          <w:rPr>
            <w:rFonts w:ascii="Consolas" w:hAnsi="Consolas"/>
            <w:color w:val="000000"/>
            <w:sz w:val="18"/>
            <w:szCs w:val="18"/>
            <w:lang w:val="en-US"/>
            <w:rPrChange w:id="17150" w:author="Manuel Hergenröder" w:date="2020-07-16T16:26:00Z">
              <w:rPr>
                <w:rFonts w:ascii="Consolas" w:hAnsi="Consolas"/>
                <w:color w:val="000000"/>
              </w:rPr>
            </w:rPrChange>
          </w:rPr>
          <w:t> (</w:t>
        </w:r>
        <w:r w:rsidRPr="00625FEA">
          <w:rPr>
            <w:rFonts w:ascii="Consolas" w:hAnsi="Consolas"/>
            <w:color w:val="0000FF"/>
            <w:sz w:val="18"/>
            <w:szCs w:val="18"/>
            <w:lang w:val="en-US"/>
            <w:rPrChange w:id="1715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152" w:author="Manuel Hergenröder" w:date="2020-07-16T16:26:00Z">
              <w:rPr>
                <w:rFonts w:ascii="Consolas" w:hAnsi="Consolas"/>
                <w:color w:val="000000"/>
              </w:rPr>
            </w:rPrChange>
          </w:rPr>
          <w:t>.SelectedToolType == </w:t>
        </w:r>
        <w:r w:rsidRPr="00625FEA">
          <w:rPr>
            <w:rFonts w:ascii="Consolas" w:hAnsi="Consolas"/>
            <w:color w:val="2B91AF"/>
            <w:sz w:val="18"/>
            <w:szCs w:val="18"/>
            <w:lang w:val="en-US"/>
            <w:rPrChange w:id="17153"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7154" w:author="Manuel Hergenröder" w:date="2020-07-16T16:26:00Z">
              <w:rPr>
                <w:rFonts w:ascii="Consolas" w:hAnsi="Consolas"/>
                <w:color w:val="000000"/>
              </w:rPr>
            </w:rPrChange>
          </w:rPr>
          <w:t>.SpectrumPencil &amp;&amp; </w:t>
        </w:r>
        <w:r w:rsidRPr="00625FEA">
          <w:rPr>
            <w:rFonts w:ascii="Consolas" w:hAnsi="Consolas"/>
            <w:color w:val="1F377F"/>
            <w:sz w:val="18"/>
            <w:szCs w:val="18"/>
            <w:lang w:val="en-US"/>
            <w:rPrChange w:id="17155" w:author="Manuel Hergenröder" w:date="2020-07-16T16:26:00Z">
              <w:rPr>
                <w:rFonts w:ascii="Consolas" w:hAnsi="Consolas"/>
                <w:color w:val="1F377F"/>
              </w:rPr>
            </w:rPrChange>
          </w:rPr>
          <w:t>e</w:t>
        </w:r>
        <w:r w:rsidRPr="00625FEA">
          <w:rPr>
            <w:rFonts w:ascii="Consolas" w:hAnsi="Consolas"/>
            <w:color w:val="000000"/>
            <w:sz w:val="18"/>
            <w:szCs w:val="18"/>
            <w:lang w:val="en-US"/>
            <w:rPrChange w:id="17156" w:author="Manuel Hergenröder" w:date="2020-07-16T16:26:00Z">
              <w:rPr>
                <w:rFonts w:ascii="Consolas" w:hAnsi="Consolas"/>
                <w:color w:val="000000"/>
              </w:rPr>
            </w:rPrChange>
          </w:rPr>
          <w:t>.target.name.</w:t>
        </w:r>
        <w:r w:rsidRPr="00625FEA">
          <w:rPr>
            <w:rFonts w:ascii="Consolas" w:hAnsi="Consolas"/>
            <w:color w:val="74531F"/>
            <w:sz w:val="18"/>
            <w:szCs w:val="18"/>
            <w:lang w:val="en-US"/>
            <w:rPrChange w:id="17157" w:author="Manuel Hergenröder" w:date="2020-07-16T16:26:00Z">
              <w:rPr>
                <w:rFonts w:ascii="Consolas" w:hAnsi="Consolas"/>
                <w:color w:val="74531F"/>
              </w:rPr>
            </w:rPrChange>
          </w:rPr>
          <w:t>StartsWith</w:t>
        </w:r>
        <w:r w:rsidRPr="00625FEA">
          <w:rPr>
            <w:rFonts w:ascii="Consolas" w:hAnsi="Consolas"/>
            <w:color w:val="000000"/>
            <w:sz w:val="18"/>
            <w:szCs w:val="18"/>
            <w:lang w:val="en-US"/>
            <w:rPrChange w:id="17158" w:author="Manuel Hergenröder" w:date="2020-07-16T16:26:00Z">
              <w:rPr>
                <w:rFonts w:ascii="Consolas" w:hAnsi="Consolas"/>
                <w:color w:val="000000"/>
              </w:rPr>
            </w:rPrChange>
          </w:rPr>
          <w:t>(</w:t>
        </w:r>
        <w:r w:rsidRPr="00625FEA">
          <w:rPr>
            <w:rFonts w:ascii="Consolas" w:hAnsi="Consolas"/>
            <w:color w:val="A31515"/>
            <w:sz w:val="18"/>
            <w:szCs w:val="18"/>
            <w:lang w:val="en-US"/>
            <w:rPrChange w:id="17159" w:author="Manuel Hergenröder" w:date="2020-07-16T16:26:00Z">
              <w:rPr>
                <w:rFonts w:ascii="Consolas" w:hAnsi="Consolas"/>
                <w:color w:val="A31515"/>
              </w:rPr>
            </w:rPrChange>
          </w:rPr>
          <w:t>"FFTData"</w:t>
        </w:r>
        <w:r w:rsidRPr="00625FEA">
          <w:rPr>
            <w:rFonts w:ascii="Consolas" w:hAnsi="Consolas"/>
            <w:color w:val="000000"/>
            <w:sz w:val="18"/>
            <w:szCs w:val="18"/>
            <w:lang w:val="en-US"/>
            <w:rPrChange w:id="17160" w:author="Manuel Hergenröder" w:date="2020-07-16T16:26:00Z">
              <w:rPr>
                <w:rFonts w:ascii="Consolas" w:hAnsi="Consolas"/>
                <w:color w:val="000000"/>
              </w:rPr>
            </w:rPrChange>
          </w:rPr>
          <w:t>))</w:t>
        </w:r>
      </w:ins>
    </w:p>
    <w:p w14:paraId="03EEFB57" w14:textId="77777777" w:rsidR="008F67FA" w:rsidRPr="00625FEA" w:rsidRDefault="008F67FA" w:rsidP="008F67FA">
      <w:pPr>
        <w:pStyle w:val="HTMLPreformatted"/>
        <w:shd w:val="clear" w:color="auto" w:fill="FFFFFF"/>
        <w:rPr>
          <w:ins w:id="17161" w:author="Manuel Hergenröder" w:date="2020-07-16T16:25:00Z"/>
          <w:rFonts w:ascii="Consolas" w:hAnsi="Consolas"/>
          <w:color w:val="000000"/>
          <w:sz w:val="18"/>
          <w:szCs w:val="18"/>
          <w:lang w:val="en-US"/>
          <w:rPrChange w:id="17162" w:author="Manuel Hergenröder" w:date="2020-07-16T16:26:00Z">
            <w:rPr>
              <w:ins w:id="17163" w:author="Manuel Hergenröder" w:date="2020-07-16T16:25:00Z"/>
              <w:rFonts w:ascii="Consolas" w:hAnsi="Consolas"/>
              <w:color w:val="000000"/>
            </w:rPr>
          </w:rPrChange>
        </w:rPr>
      </w:pPr>
      <w:ins w:id="17164" w:author="Manuel Hergenröder" w:date="2020-07-16T16:25:00Z">
        <w:r w:rsidRPr="00625FEA">
          <w:rPr>
            <w:rFonts w:ascii="Consolas" w:hAnsi="Consolas"/>
            <w:color w:val="000000"/>
            <w:sz w:val="18"/>
            <w:szCs w:val="18"/>
            <w:lang w:val="en-US"/>
            <w:rPrChange w:id="17165" w:author="Manuel Hergenröder" w:date="2020-07-16T16:26:00Z">
              <w:rPr>
                <w:rFonts w:ascii="Consolas" w:hAnsi="Consolas"/>
                <w:color w:val="000000"/>
              </w:rPr>
            </w:rPrChange>
          </w:rPr>
          <w:t>        {</w:t>
        </w:r>
      </w:ins>
    </w:p>
    <w:p w14:paraId="022CFDFF" w14:textId="77777777" w:rsidR="008F67FA" w:rsidRPr="00625FEA" w:rsidRDefault="008F67FA" w:rsidP="008F67FA">
      <w:pPr>
        <w:pStyle w:val="HTMLPreformatted"/>
        <w:shd w:val="clear" w:color="auto" w:fill="FFFFFF"/>
        <w:rPr>
          <w:ins w:id="17166" w:author="Manuel Hergenröder" w:date="2020-07-16T16:25:00Z"/>
          <w:rFonts w:ascii="Consolas" w:hAnsi="Consolas"/>
          <w:color w:val="000000"/>
          <w:sz w:val="18"/>
          <w:szCs w:val="18"/>
          <w:lang w:val="en-US"/>
          <w:rPrChange w:id="17167" w:author="Manuel Hergenröder" w:date="2020-07-16T16:26:00Z">
            <w:rPr>
              <w:ins w:id="17168" w:author="Manuel Hergenröder" w:date="2020-07-16T16:25:00Z"/>
              <w:rFonts w:ascii="Consolas" w:hAnsi="Consolas"/>
              <w:color w:val="000000"/>
            </w:rPr>
          </w:rPrChange>
        </w:rPr>
      </w:pPr>
      <w:ins w:id="17169" w:author="Manuel Hergenröder" w:date="2020-07-16T16:25:00Z">
        <w:r w:rsidRPr="00625FEA">
          <w:rPr>
            <w:rFonts w:ascii="Consolas" w:hAnsi="Consolas"/>
            <w:color w:val="000000"/>
            <w:sz w:val="18"/>
            <w:szCs w:val="18"/>
            <w:lang w:val="en-US"/>
            <w:rPrChange w:id="17170" w:author="Manuel Hergenröder" w:date="2020-07-16T16:26:00Z">
              <w:rPr>
                <w:rFonts w:ascii="Consolas" w:hAnsi="Consolas"/>
                <w:color w:val="000000"/>
              </w:rPr>
            </w:rPrChange>
          </w:rPr>
          <w:t>            deformer.</w:t>
        </w:r>
        <w:r w:rsidRPr="00625FEA">
          <w:rPr>
            <w:rFonts w:ascii="Consolas" w:hAnsi="Consolas"/>
            <w:color w:val="74531F"/>
            <w:sz w:val="18"/>
            <w:szCs w:val="18"/>
            <w:lang w:val="en-US"/>
            <w:rPrChange w:id="17171" w:author="Manuel Hergenröder" w:date="2020-07-16T16:26:00Z">
              <w:rPr>
                <w:rFonts w:ascii="Consolas" w:hAnsi="Consolas"/>
                <w:color w:val="74531F"/>
              </w:rPr>
            </w:rPrChange>
          </w:rPr>
          <w:t>DeformMeshPoint</w:t>
        </w:r>
        <w:r w:rsidRPr="00625FEA">
          <w:rPr>
            <w:rFonts w:ascii="Consolas" w:hAnsi="Consolas"/>
            <w:color w:val="000000"/>
            <w:sz w:val="18"/>
            <w:szCs w:val="18"/>
            <w:lang w:val="en-US"/>
            <w:rPrChange w:id="17172" w:author="Manuel Hergenröder" w:date="2020-07-16T16:26:00Z">
              <w:rPr>
                <w:rFonts w:ascii="Consolas" w:hAnsi="Consolas"/>
                <w:color w:val="000000"/>
              </w:rPr>
            </w:rPrChange>
          </w:rPr>
          <w:t>(</w:t>
        </w:r>
        <w:r w:rsidRPr="00625FEA">
          <w:rPr>
            <w:rFonts w:ascii="Consolas" w:hAnsi="Consolas"/>
            <w:color w:val="1F377F"/>
            <w:sz w:val="18"/>
            <w:szCs w:val="18"/>
            <w:lang w:val="en-US"/>
            <w:rPrChange w:id="17173" w:author="Manuel Hergenröder" w:date="2020-07-16T16:26:00Z">
              <w:rPr>
                <w:rFonts w:ascii="Consolas" w:hAnsi="Consolas"/>
                <w:color w:val="1F377F"/>
              </w:rPr>
            </w:rPrChange>
          </w:rPr>
          <w:t>e</w:t>
        </w:r>
        <w:r w:rsidRPr="00625FEA">
          <w:rPr>
            <w:rFonts w:ascii="Consolas" w:hAnsi="Consolas"/>
            <w:color w:val="000000"/>
            <w:sz w:val="18"/>
            <w:szCs w:val="18"/>
            <w:lang w:val="en-US"/>
            <w:rPrChange w:id="17174" w:author="Manuel Hergenröder" w:date="2020-07-16T16:26:00Z">
              <w:rPr>
                <w:rFonts w:ascii="Consolas" w:hAnsi="Consolas"/>
                <w:color w:val="000000"/>
              </w:rPr>
            </w:rPrChange>
          </w:rPr>
          <w:t>.point, </w:t>
        </w:r>
        <w:r w:rsidRPr="00625FEA">
          <w:rPr>
            <w:rFonts w:ascii="Consolas" w:hAnsi="Consolas"/>
            <w:color w:val="2B91AF"/>
            <w:sz w:val="18"/>
            <w:szCs w:val="18"/>
            <w:lang w:val="en-US"/>
            <w:rPrChange w:id="17175"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7176" w:author="Manuel Hergenröder" w:date="2020-07-16T16:26:00Z">
              <w:rPr>
                <w:rFonts w:ascii="Consolas" w:hAnsi="Consolas"/>
                <w:color w:val="000000"/>
              </w:rPr>
            </w:rPrChange>
          </w:rPr>
          <w:t>.up, </w:t>
        </w:r>
        <w:r w:rsidRPr="00625FEA">
          <w:rPr>
            <w:rFonts w:ascii="Consolas" w:hAnsi="Consolas"/>
            <w:color w:val="0000FF"/>
            <w:sz w:val="18"/>
            <w:szCs w:val="18"/>
            <w:lang w:val="en-US"/>
            <w:rPrChange w:id="1717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178" w:author="Manuel Hergenröder" w:date="2020-07-16T16:26:00Z">
              <w:rPr>
                <w:rFonts w:ascii="Consolas" w:hAnsi="Consolas"/>
                <w:color w:val="000000"/>
              </w:rPr>
            </w:rPrChange>
          </w:rPr>
          <w:t>.toolRadius, </w:t>
        </w:r>
        <w:r w:rsidRPr="00625FEA">
          <w:rPr>
            <w:rFonts w:ascii="Consolas" w:hAnsi="Consolas"/>
            <w:color w:val="0000FF"/>
            <w:sz w:val="18"/>
            <w:szCs w:val="18"/>
            <w:lang w:val="en-US"/>
            <w:rPrChange w:id="1717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180" w:author="Manuel Hergenröder" w:date="2020-07-16T16:26:00Z">
              <w:rPr>
                <w:rFonts w:ascii="Consolas" w:hAnsi="Consolas"/>
                <w:color w:val="000000"/>
              </w:rPr>
            </w:rPrChange>
          </w:rPr>
          <w:t>.toolabsoluteValue);</w:t>
        </w:r>
      </w:ins>
    </w:p>
    <w:p w14:paraId="1318CB63" w14:textId="77777777" w:rsidR="008F67FA" w:rsidRPr="00625FEA" w:rsidRDefault="008F67FA" w:rsidP="008F67FA">
      <w:pPr>
        <w:pStyle w:val="HTMLPreformatted"/>
        <w:shd w:val="clear" w:color="auto" w:fill="FFFFFF"/>
        <w:rPr>
          <w:ins w:id="17181" w:author="Manuel Hergenröder" w:date="2020-07-16T16:25:00Z"/>
          <w:rFonts w:ascii="Consolas" w:hAnsi="Consolas"/>
          <w:color w:val="000000"/>
          <w:sz w:val="18"/>
          <w:szCs w:val="18"/>
          <w:lang w:val="en-US"/>
          <w:rPrChange w:id="17182" w:author="Manuel Hergenröder" w:date="2020-07-16T16:26:00Z">
            <w:rPr>
              <w:ins w:id="17183" w:author="Manuel Hergenröder" w:date="2020-07-16T16:25:00Z"/>
              <w:rFonts w:ascii="Consolas" w:hAnsi="Consolas"/>
              <w:color w:val="000000"/>
            </w:rPr>
          </w:rPrChange>
        </w:rPr>
      </w:pPr>
      <w:ins w:id="17184" w:author="Manuel Hergenröder" w:date="2020-07-16T16:25:00Z">
        <w:r w:rsidRPr="00625FEA">
          <w:rPr>
            <w:rFonts w:ascii="Consolas" w:hAnsi="Consolas"/>
            <w:color w:val="000000"/>
            <w:sz w:val="18"/>
            <w:szCs w:val="18"/>
            <w:lang w:val="en-US"/>
            <w:rPrChange w:id="17185" w:author="Manuel Hergenröder" w:date="2020-07-16T16:26:00Z">
              <w:rPr>
                <w:rFonts w:ascii="Consolas" w:hAnsi="Consolas"/>
                <w:color w:val="000000"/>
              </w:rPr>
            </w:rPrChange>
          </w:rPr>
          <w:t xml:space="preserve"> </w:t>
        </w:r>
      </w:ins>
    </w:p>
    <w:p w14:paraId="393F628C" w14:textId="77777777" w:rsidR="008F67FA" w:rsidRPr="00625FEA" w:rsidRDefault="008F67FA" w:rsidP="008F67FA">
      <w:pPr>
        <w:pStyle w:val="HTMLPreformatted"/>
        <w:shd w:val="clear" w:color="auto" w:fill="FFFFFF"/>
        <w:rPr>
          <w:ins w:id="17186" w:author="Manuel Hergenröder" w:date="2020-07-16T16:25:00Z"/>
          <w:rFonts w:ascii="Consolas" w:hAnsi="Consolas"/>
          <w:color w:val="000000"/>
          <w:sz w:val="18"/>
          <w:szCs w:val="18"/>
          <w:lang w:val="en-US"/>
          <w:rPrChange w:id="17187" w:author="Manuel Hergenröder" w:date="2020-07-16T16:26:00Z">
            <w:rPr>
              <w:ins w:id="17188" w:author="Manuel Hergenröder" w:date="2020-07-16T16:25:00Z"/>
              <w:rFonts w:ascii="Consolas" w:hAnsi="Consolas"/>
              <w:color w:val="000000"/>
            </w:rPr>
          </w:rPrChange>
        </w:rPr>
      </w:pPr>
      <w:ins w:id="17189" w:author="Manuel Hergenröder" w:date="2020-07-16T16:25:00Z">
        <w:r w:rsidRPr="00625FEA">
          <w:rPr>
            <w:rFonts w:ascii="Consolas" w:hAnsi="Consolas"/>
            <w:color w:val="000000"/>
            <w:sz w:val="18"/>
            <w:szCs w:val="18"/>
            <w:lang w:val="en-US"/>
            <w:rPrChange w:id="17190" w:author="Manuel Hergenröder" w:date="2020-07-16T16:26:00Z">
              <w:rPr>
                <w:rFonts w:ascii="Consolas" w:hAnsi="Consolas"/>
                <w:color w:val="000000"/>
              </w:rPr>
            </w:rPrChange>
          </w:rPr>
          <w:t>            </w:t>
        </w:r>
        <w:r w:rsidRPr="00625FEA">
          <w:rPr>
            <w:rFonts w:ascii="Consolas" w:hAnsi="Consolas"/>
            <w:color w:val="8F08C4"/>
            <w:sz w:val="18"/>
            <w:szCs w:val="18"/>
            <w:lang w:val="en-US"/>
            <w:rPrChange w:id="17191" w:author="Manuel Hergenröder" w:date="2020-07-16T16:26:00Z">
              <w:rPr>
                <w:rFonts w:ascii="Consolas" w:hAnsi="Consolas"/>
                <w:color w:val="8F08C4"/>
              </w:rPr>
            </w:rPrChange>
          </w:rPr>
          <w:t>return</w:t>
        </w:r>
        <w:r w:rsidRPr="00625FEA">
          <w:rPr>
            <w:rFonts w:ascii="Consolas" w:hAnsi="Consolas"/>
            <w:color w:val="000000"/>
            <w:sz w:val="18"/>
            <w:szCs w:val="18"/>
            <w:lang w:val="en-US"/>
            <w:rPrChange w:id="17192" w:author="Manuel Hergenröder" w:date="2020-07-16T16:26:00Z">
              <w:rPr>
                <w:rFonts w:ascii="Consolas" w:hAnsi="Consolas"/>
                <w:color w:val="000000"/>
              </w:rPr>
            </w:rPrChange>
          </w:rPr>
          <w:t>;</w:t>
        </w:r>
      </w:ins>
    </w:p>
    <w:p w14:paraId="4FB466A9" w14:textId="77777777" w:rsidR="008F67FA" w:rsidRPr="00625FEA" w:rsidRDefault="008F67FA" w:rsidP="008F67FA">
      <w:pPr>
        <w:pStyle w:val="HTMLPreformatted"/>
        <w:shd w:val="clear" w:color="auto" w:fill="FFFFFF"/>
        <w:rPr>
          <w:ins w:id="17193" w:author="Manuel Hergenröder" w:date="2020-07-16T16:25:00Z"/>
          <w:rFonts w:ascii="Consolas" w:hAnsi="Consolas"/>
          <w:color w:val="000000"/>
          <w:sz w:val="18"/>
          <w:szCs w:val="18"/>
          <w:lang w:val="en-US"/>
          <w:rPrChange w:id="17194" w:author="Manuel Hergenröder" w:date="2020-07-16T16:26:00Z">
            <w:rPr>
              <w:ins w:id="17195" w:author="Manuel Hergenröder" w:date="2020-07-16T16:25:00Z"/>
              <w:rFonts w:ascii="Consolas" w:hAnsi="Consolas"/>
              <w:color w:val="000000"/>
            </w:rPr>
          </w:rPrChange>
        </w:rPr>
      </w:pPr>
      <w:ins w:id="17196" w:author="Manuel Hergenröder" w:date="2020-07-16T16:25:00Z">
        <w:r w:rsidRPr="00625FEA">
          <w:rPr>
            <w:rFonts w:ascii="Consolas" w:hAnsi="Consolas"/>
            <w:color w:val="000000"/>
            <w:sz w:val="18"/>
            <w:szCs w:val="18"/>
            <w:lang w:val="en-US"/>
            <w:rPrChange w:id="17197" w:author="Manuel Hergenröder" w:date="2020-07-16T16:26:00Z">
              <w:rPr>
                <w:rFonts w:ascii="Consolas" w:hAnsi="Consolas"/>
                <w:color w:val="000000"/>
              </w:rPr>
            </w:rPrChange>
          </w:rPr>
          <w:t>        }</w:t>
        </w:r>
      </w:ins>
    </w:p>
    <w:p w14:paraId="56D35096" w14:textId="77777777" w:rsidR="008F67FA" w:rsidRPr="00625FEA" w:rsidRDefault="008F67FA" w:rsidP="008F67FA">
      <w:pPr>
        <w:pStyle w:val="HTMLPreformatted"/>
        <w:shd w:val="clear" w:color="auto" w:fill="FFFFFF"/>
        <w:rPr>
          <w:ins w:id="17198" w:author="Manuel Hergenröder" w:date="2020-07-16T16:25:00Z"/>
          <w:rFonts w:ascii="Consolas" w:hAnsi="Consolas"/>
          <w:color w:val="000000"/>
          <w:sz w:val="18"/>
          <w:szCs w:val="18"/>
          <w:lang w:val="en-US"/>
          <w:rPrChange w:id="17199" w:author="Manuel Hergenröder" w:date="2020-07-16T16:26:00Z">
            <w:rPr>
              <w:ins w:id="17200" w:author="Manuel Hergenröder" w:date="2020-07-16T16:25:00Z"/>
              <w:rFonts w:ascii="Consolas" w:hAnsi="Consolas"/>
              <w:color w:val="000000"/>
            </w:rPr>
          </w:rPrChange>
        </w:rPr>
      </w:pPr>
      <w:ins w:id="17201" w:author="Manuel Hergenröder" w:date="2020-07-16T16:25:00Z">
        <w:r w:rsidRPr="00625FEA">
          <w:rPr>
            <w:rFonts w:ascii="Consolas" w:hAnsi="Consolas"/>
            <w:color w:val="000000"/>
            <w:sz w:val="18"/>
            <w:szCs w:val="18"/>
            <w:lang w:val="en-US"/>
            <w:rPrChange w:id="17202" w:author="Manuel Hergenröder" w:date="2020-07-16T16:26:00Z">
              <w:rPr>
                <w:rFonts w:ascii="Consolas" w:hAnsi="Consolas"/>
                <w:color w:val="000000"/>
              </w:rPr>
            </w:rPrChange>
          </w:rPr>
          <w:t>    }</w:t>
        </w:r>
      </w:ins>
    </w:p>
    <w:p w14:paraId="03C7799D" w14:textId="77777777" w:rsidR="008F67FA" w:rsidRPr="00625FEA" w:rsidRDefault="008F67FA" w:rsidP="008F67FA">
      <w:pPr>
        <w:pStyle w:val="HTMLPreformatted"/>
        <w:shd w:val="clear" w:color="auto" w:fill="FFFFFF"/>
        <w:rPr>
          <w:ins w:id="17203" w:author="Manuel Hergenröder" w:date="2020-07-16T16:25:00Z"/>
          <w:rFonts w:ascii="Consolas" w:hAnsi="Consolas"/>
          <w:color w:val="000000"/>
          <w:sz w:val="18"/>
          <w:szCs w:val="18"/>
          <w:lang w:val="en-US"/>
          <w:rPrChange w:id="17204" w:author="Manuel Hergenröder" w:date="2020-07-16T16:26:00Z">
            <w:rPr>
              <w:ins w:id="17205" w:author="Manuel Hergenröder" w:date="2020-07-16T16:25:00Z"/>
              <w:rFonts w:ascii="Consolas" w:hAnsi="Consolas"/>
              <w:color w:val="000000"/>
            </w:rPr>
          </w:rPrChange>
        </w:rPr>
      </w:pPr>
      <w:ins w:id="17206" w:author="Manuel Hergenröder" w:date="2020-07-16T16:25:00Z">
        <w:r w:rsidRPr="00625FEA">
          <w:rPr>
            <w:rFonts w:ascii="Consolas" w:hAnsi="Consolas"/>
            <w:color w:val="000000"/>
            <w:sz w:val="18"/>
            <w:szCs w:val="18"/>
            <w:lang w:val="en-US"/>
            <w:rPrChange w:id="17207" w:author="Manuel Hergenröder" w:date="2020-07-16T16:26:00Z">
              <w:rPr>
                <w:rFonts w:ascii="Consolas" w:hAnsi="Consolas"/>
                <w:color w:val="000000"/>
              </w:rPr>
            </w:rPrChange>
          </w:rPr>
          <w:t xml:space="preserve"> </w:t>
        </w:r>
      </w:ins>
    </w:p>
    <w:p w14:paraId="16913DD3" w14:textId="77777777" w:rsidR="008F67FA" w:rsidRPr="00625FEA" w:rsidRDefault="008F67FA" w:rsidP="008F67FA">
      <w:pPr>
        <w:pStyle w:val="HTMLPreformatted"/>
        <w:shd w:val="clear" w:color="auto" w:fill="FFFFFF"/>
        <w:rPr>
          <w:ins w:id="17208" w:author="Manuel Hergenröder" w:date="2020-07-16T16:25:00Z"/>
          <w:rFonts w:ascii="Consolas" w:hAnsi="Consolas"/>
          <w:color w:val="000000"/>
          <w:sz w:val="18"/>
          <w:szCs w:val="18"/>
          <w:lang w:val="en-US"/>
          <w:rPrChange w:id="17209" w:author="Manuel Hergenröder" w:date="2020-07-16T16:26:00Z">
            <w:rPr>
              <w:ins w:id="17210" w:author="Manuel Hergenröder" w:date="2020-07-16T16:25:00Z"/>
              <w:rFonts w:ascii="Consolas" w:hAnsi="Consolas"/>
              <w:color w:val="000000"/>
            </w:rPr>
          </w:rPrChange>
        </w:rPr>
      </w:pPr>
      <w:ins w:id="17211" w:author="Manuel Hergenröder" w:date="2020-07-16T16:25:00Z">
        <w:r w:rsidRPr="00625FEA">
          <w:rPr>
            <w:rFonts w:ascii="Consolas" w:hAnsi="Consolas"/>
            <w:color w:val="000000"/>
            <w:sz w:val="18"/>
            <w:szCs w:val="18"/>
            <w:lang w:val="en-US"/>
            <w:rPrChange w:id="17212" w:author="Manuel Hergenröder" w:date="2020-07-16T16:26:00Z">
              <w:rPr>
                <w:rFonts w:ascii="Consolas" w:hAnsi="Consolas"/>
                <w:color w:val="000000"/>
              </w:rPr>
            </w:rPrChange>
          </w:rPr>
          <w:t>    </w:t>
        </w:r>
        <w:r w:rsidRPr="00625FEA">
          <w:rPr>
            <w:rFonts w:ascii="Consolas" w:hAnsi="Consolas"/>
            <w:color w:val="0000FF"/>
            <w:sz w:val="18"/>
            <w:szCs w:val="18"/>
            <w:lang w:val="en-US"/>
            <w:rPrChange w:id="17213"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7214" w:author="Manuel Hergenröder" w:date="2020-07-16T16:26:00Z">
              <w:rPr>
                <w:rFonts w:ascii="Consolas" w:hAnsi="Consolas"/>
                <w:color w:val="000000"/>
              </w:rPr>
            </w:rPrChange>
          </w:rPr>
          <w:t> </w:t>
        </w:r>
        <w:r w:rsidRPr="00625FEA">
          <w:rPr>
            <w:rFonts w:ascii="Consolas" w:hAnsi="Consolas"/>
            <w:color w:val="0000FF"/>
            <w:sz w:val="18"/>
            <w:szCs w:val="18"/>
            <w:lang w:val="en-US"/>
            <w:rPrChange w:id="17215" w:author="Manuel Hergenröder" w:date="2020-07-16T16:26:00Z">
              <w:rPr>
                <w:rFonts w:ascii="Consolas" w:hAnsi="Consolas"/>
                <w:color w:val="0000FF"/>
              </w:rPr>
            </w:rPrChange>
          </w:rPr>
          <w:t>void</w:t>
        </w:r>
        <w:r w:rsidRPr="00625FEA">
          <w:rPr>
            <w:rFonts w:ascii="Consolas" w:hAnsi="Consolas"/>
            <w:color w:val="000000"/>
            <w:sz w:val="18"/>
            <w:szCs w:val="18"/>
            <w:lang w:val="en-US"/>
            <w:rPrChange w:id="17216" w:author="Manuel Hergenröder" w:date="2020-07-16T16:26:00Z">
              <w:rPr>
                <w:rFonts w:ascii="Consolas" w:hAnsi="Consolas"/>
                <w:color w:val="000000"/>
              </w:rPr>
            </w:rPrChange>
          </w:rPr>
          <w:t> </w:t>
        </w:r>
        <w:r w:rsidRPr="00625FEA">
          <w:rPr>
            <w:rFonts w:ascii="Consolas" w:hAnsi="Consolas"/>
            <w:color w:val="74531F"/>
            <w:sz w:val="18"/>
            <w:szCs w:val="18"/>
            <w:lang w:val="en-US"/>
            <w:rPrChange w:id="17217" w:author="Manuel Hergenröder" w:date="2020-07-16T16:26:00Z">
              <w:rPr>
                <w:rFonts w:ascii="Consolas" w:hAnsi="Consolas"/>
                <w:color w:val="74531F"/>
              </w:rPr>
            </w:rPrChange>
          </w:rPr>
          <w:t>PointerIn</w:t>
        </w:r>
        <w:r w:rsidRPr="00625FEA">
          <w:rPr>
            <w:rFonts w:ascii="Consolas" w:hAnsi="Consolas"/>
            <w:color w:val="000000"/>
            <w:sz w:val="18"/>
            <w:szCs w:val="18"/>
            <w:lang w:val="en-US"/>
            <w:rPrChange w:id="17218" w:author="Manuel Hergenröder" w:date="2020-07-16T16:26:00Z">
              <w:rPr>
                <w:rFonts w:ascii="Consolas" w:hAnsi="Consolas"/>
                <w:color w:val="000000"/>
              </w:rPr>
            </w:rPrChange>
          </w:rPr>
          <w:t>(</w:t>
        </w:r>
        <w:r w:rsidRPr="00625FEA">
          <w:rPr>
            <w:rFonts w:ascii="Consolas" w:hAnsi="Consolas"/>
            <w:color w:val="0000FF"/>
            <w:sz w:val="18"/>
            <w:szCs w:val="18"/>
            <w:lang w:val="en-US"/>
            <w:rPrChange w:id="17219" w:author="Manuel Hergenröder" w:date="2020-07-16T16:26:00Z">
              <w:rPr>
                <w:rFonts w:ascii="Consolas" w:hAnsi="Consolas"/>
                <w:color w:val="0000FF"/>
              </w:rPr>
            </w:rPrChange>
          </w:rPr>
          <w:t>object</w:t>
        </w:r>
        <w:r w:rsidRPr="00625FEA">
          <w:rPr>
            <w:rFonts w:ascii="Consolas" w:hAnsi="Consolas"/>
            <w:color w:val="000000"/>
            <w:sz w:val="18"/>
            <w:szCs w:val="18"/>
            <w:lang w:val="en-US"/>
            <w:rPrChange w:id="17220" w:author="Manuel Hergenröder" w:date="2020-07-16T16:26:00Z">
              <w:rPr>
                <w:rFonts w:ascii="Consolas" w:hAnsi="Consolas"/>
                <w:color w:val="000000"/>
              </w:rPr>
            </w:rPrChange>
          </w:rPr>
          <w:t> </w:t>
        </w:r>
        <w:r w:rsidRPr="00625FEA">
          <w:rPr>
            <w:rFonts w:ascii="Consolas" w:hAnsi="Consolas"/>
            <w:color w:val="1F377F"/>
            <w:sz w:val="18"/>
            <w:szCs w:val="18"/>
            <w:lang w:val="en-US"/>
            <w:rPrChange w:id="17221" w:author="Manuel Hergenröder" w:date="2020-07-16T16:26:00Z">
              <w:rPr>
                <w:rFonts w:ascii="Consolas" w:hAnsi="Consolas"/>
                <w:color w:val="1F377F"/>
              </w:rPr>
            </w:rPrChange>
          </w:rPr>
          <w:t>sender</w:t>
        </w:r>
        <w:r w:rsidRPr="00625FEA">
          <w:rPr>
            <w:rFonts w:ascii="Consolas" w:hAnsi="Consolas"/>
            <w:color w:val="000000"/>
            <w:sz w:val="18"/>
            <w:szCs w:val="18"/>
            <w:lang w:val="en-US"/>
            <w:rPrChange w:id="17222" w:author="Manuel Hergenröder" w:date="2020-07-16T16:26:00Z">
              <w:rPr>
                <w:rFonts w:ascii="Consolas" w:hAnsi="Consolas"/>
                <w:color w:val="000000"/>
              </w:rPr>
            </w:rPrChange>
          </w:rPr>
          <w:t>, </w:t>
        </w:r>
        <w:r w:rsidRPr="00625FEA">
          <w:rPr>
            <w:rFonts w:ascii="Consolas" w:hAnsi="Consolas"/>
            <w:color w:val="2B91AF"/>
            <w:sz w:val="18"/>
            <w:szCs w:val="18"/>
            <w:lang w:val="en-US"/>
            <w:rPrChange w:id="17223" w:author="Manuel Hergenröder" w:date="2020-07-16T16:26:00Z">
              <w:rPr>
                <w:rFonts w:ascii="Consolas" w:hAnsi="Consolas"/>
                <w:color w:val="2B91AF"/>
              </w:rPr>
            </w:rPrChange>
          </w:rPr>
          <w:t>PointerEventArgs</w:t>
        </w:r>
        <w:r w:rsidRPr="00625FEA">
          <w:rPr>
            <w:rFonts w:ascii="Consolas" w:hAnsi="Consolas"/>
            <w:color w:val="000000"/>
            <w:sz w:val="18"/>
            <w:szCs w:val="18"/>
            <w:lang w:val="en-US"/>
            <w:rPrChange w:id="17224" w:author="Manuel Hergenröder" w:date="2020-07-16T16:26:00Z">
              <w:rPr>
                <w:rFonts w:ascii="Consolas" w:hAnsi="Consolas"/>
                <w:color w:val="000000"/>
              </w:rPr>
            </w:rPrChange>
          </w:rPr>
          <w:t> </w:t>
        </w:r>
        <w:r w:rsidRPr="00625FEA">
          <w:rPr>
            <w:rFonts w:ascii="Consolas" w:hAnsi="Consolas"/>
            <w:color w:val="1F377F"/>
            <w:sz w:val="18"/>
            <w:szCs w:val="18"/>
            <w:lang w:val="en-US"/>
            <w:rPrChange w:id="17225" w:author="Manuel Hergenröder" w:date="2020-07-16T16:26:00Z">
              <w:rPr>
                <w:rFonts w:ascii="Consolas" w:hAnsi="Consolas"/>
                <w:color w:val="1F377F"/>
              </w:rPr>
            </w:rPrChange>
          </w:rPr>
          <w:t>e</w:t>
        </w:r>
        <w:r w:rsidRPr="00625FEA">
          <w:rPr>
            <w:rFonts w:ascii="Consolas" w:hAnsi="Consolas"/>
            <w:color w:val="000000"/>
            <w:sz w:val="18"/>
            <w:szCs w:val="18"/>
            <w:lang w:val="en-US"/>
            <w:rPrChange w:id="17226" w:author="Manuel Hergenröder" w:date="2020-07-16T16:26:00Z">
              <w:rPr>
                <w:rFonts w:ascii="Consolas" w:hAnsi="Consolas"/>
                <w:color w:val="000000"/>
              </w:rPr>
            </w:rPrChange>
          </w:rPr>
          <w:t>)</w:t>
        </w:r>
      </w:ins>
    </w:p>
    <w:p w14:paraId="5CFD8D8F" w14:textId="77777777" w:rsidR="008F67FA" w:rsidRPr="00625FEA" w:rsidRDefault="008F67FA" w:rsidP="008F67FA">
      <w:pPr>
        <w:pStyle w:val="HTMLPreformatted"/>
        <w:shd w:val="clear" w:color="auto" w:fill="FFFFFF"/>
        <w:rPr>
          <w:ins w:id="17227" w:author="Manuel Hergenröder" w:date="2020-07-16T16:25:00Z"/>
          <w:rFonts w:ascii="Consolas" w:hAnsi="Consolas"/>
          <w:color w:val="000000"/>
          <w:sz w:val="18"/>
          <w:szCs w:val="18"/>
          <w:lang w:val="en-US"/>
          <w:rPrChange w:id="17228" w:author="Manuel Hergenröder" w:date="2020-07-16T16:26:00Z">
            <w:rPr>
              <w:ins w:id="17229" w:author="Manuel Hergenröder" w:date="2020-07-16T16:25:00Z"/>
              <w:rFonts w:ascii="Consolas" w:hAnsi="Consolas"/>
              <w:color w:val="000000"/>
            </w:rPr>
          </w:rPrChange>
        </w:rPr>
      </w:pPr>
      <w:ins w:id="17230" w:author="Manuel Hergenröder" w:date="2020-07-16T16:25:00Z">
        <w:r w:rsidRPr="00625FEA">
          <w:rPr>
            <w:rFonts w:ascii="Consolas" w:hAnsi="Consolas"/>
            <w:color w:val="000000"/>
            <w:sz w:val="18"/>
            <w:szCs w:val="18"/>
            <w:lang w:val="en-US"/>
            <w:rPrChange w:id="17231" w:author="Manuel Hergenröder" w:date="2020-07-16T16:26:00Z">
              <w:rPr>
                <w:rFonts w:ascii="Consolas" w:hAnsi="Consolas"/>
                <w:color w:val="000000"/>
              </w:rPr>
            </w:rPrChange>
          </w:rPr>
          <w:t>    {</w:t>
        </w:r>
      </w:ins>
    </w:p>
    <w:p w14:paraId="062C92DA" w14:textId="77777777" w:rsidR="008F67FA" w:rsidRPr="00625FEA" w:rsidRDefault="008F67FA" w:rsidP="008F67FA">
      <w:pPr>
        <w:pStyle w:val="HTMLPreformatted"/>
        <w:shd w:val="clear" w:color="auto" w:fill="FFFFFF"/>
        <w:rPr>
          <w:ins w:id="17232" w:author="Manuel Hergenröder" w:date="2020-07-16T16:25:00Z"/>
          <w:rFonts w:ascii="Consolas" w:hAnsi="Consolas"/>
          <w:color w:val="000000"/>
          <w:sz w:val="18"/>
          <w:szCs w:val="18"/>
          <w:lang w:val="en-US"/>
          <w:rPrChange w:id="17233" w:author="Manuel Hergenröder" w:date="2020-07-16T16:26:00Z">
            <w:rPr>
              <w:ins w:id="17234" w:author="Manuel Hergenröder" w:date="2020-07-16T16:25:00Z"/>
              <w:rFonts w:ascii="Consolas" w:hAnsi="Consolas"/>
              <w:color w:val="000000"/>
            </w:rPr>
          </w:rPrChange>
        </w:rPr>
      </w:pPr>
      <w:ins w:id="17235" w:author="Manuel Hergenröder" w:date="2020-07-16T16:25:00Z">
        <w:r w:rsidRPr="00625FEA">
          <w:rPr>
            <w:rFonts w:ascii="Consolas" w:hAnsi="Consolas"/>
            <w:color w:val="000000"/>
            <w:sz w:val="18"/>
            <w:szCs w:val="18"/>
            <w:lang w:val="en-US"/>
            <w:rPrChange w:id="17236" w:author="Manuel Hergenröder" w:date="2020-07-16T16:26:00Z">
              <w:rPr>
                <w:rFonts w:ascii="Consolas" w:hAnsi="Consolas"/>
                <w:color w:val="000000"/>
              </w:rPr>
            </w:rPrChange>
          </w:rPr>
          <w:t>        </w:t>
        </w:r>
        <w:r w:rsidRPr="00625FEA">
          <w:rPr>
            <w:rFonts w:ascii="Consolas" w:hAnsi="Consolas"/>
            <w:color w:val="8F08C4"/>
            <w:sz w:val="18"/>
            <w:szCs w:val="18"/>
            <w:lang w:val="en-US"/>
            <w:rPrChange w:id="17237" w:author="Manuel Hergenröder" w:date="2020-07-16T16:26:00Z">
              <w:rPr>
                <w:rFonts w:ascii="Consolas" w:hAnsi="Consolas"/>
                <w:color w:val="8F08C4"/>
              </w:rPr>
            </w:rPrChange>
          </w:rPr>
          <w:t>if</w:t>
        </w:r>
        <w:r w:rsidRPr="00625FEA">
          <w:rPr>
            <w:rFonts w:ascii="Consolas" w:hAnsi="Consolas"/>
            <w:color w:val="000000"/>
            <w:sz w:val="18"/>
            <w:szCs w:val="18"/>
            <w:lang w:val="en-US"/>
            <w:rPrChange w:id="17238" w:author="Manuel Hergenröder" w:date="2020-07-16T16:26:00Z">
              <w:rPr>
                <w:rFonts w:ascii="Consolas" w:hAnsi="Consolas"/>
                <w:color w:val="000000"/>
              </w:rPr>
            </w:rPrChange>
          </w:rPr>
          <w:t> ((</w:t>
        </w:r>
        <w:r w:rsidRPr="00625FEA">
          <w:rPr>
            <w:rFonts w:ascii="Consolas" w:hAnsi="Consolas"/>
            <w:color w:val="0000FF"/>
            <w:sz w:val="18"/>
            <w:szCs w:val="18"/>
            <w:lang w:val="en-US"/>
            <w:rPrChange w:id="1723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240" w:author="Manuel Hergenröder" w:date="2020-07-16T16:26:00Z">
              <w:rPr>
                <w:rFonts w:ascii="Consolas" w:hAnsi="Consolas"/>
                <w:color w:val="000000"/>
              </w:rPr>
            </w:rPrChange>
          </w:rPr>
          <w:t>.SelectedToolType == </w:t>
        </w:r>
        <w:r w:rsidRPr="00625FEA">
          <w:rPr>
            <w:rFonts w:ascii="Consolas" w:hAnsi="Consolas"/>
            <w:color w:val="2B91AF"/>
            <w:sz w:val="18"/>
            <w:szCs w:val="18"/>
            <w:lang w:val="en-US"/>
            <w:rPrChange w:id="17241"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7242" w:author="Manuel Hergenröder" w:date="2020-07-16T16:26:00Z">
              <w:rPr>
                <w:rFonts w:ascii="Consolas" w:hAnsi="Consolas"/>
                <w:color w:val="000000"/>
              </w:rPr>
            </w:rPrChange>
          </w:rPr>
          <w:t>.SpectrumPainter || </w:t>
        </w:r>
        <w:r w:rsidRPr="00625FEA">
          <w:rPr>
            <w:rFonts w:ascii="Consolas" w:hAnsi="Consolas"/>
            <w:color w:val="0000FF"/>
            <w:sz w:val="18"/>
            <w:szCs w:val="18"/>
            <w:lang w:val="en-US"/>
            <w:rPrChange w:id="1724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244" w:author="Manuel Hergenröder" w:date="2020-07-16T16:26:00Z">
              <w:rPr>
                <w:rFonts w:ascii="Consolas" w:hAnsi="Consolas"/>
                <w:color w:val="000000"/>
              </w:rPr>
            </w:rPrChange>
          </w:rPr>
          <w:t>.SelectedToolType == </w:t>
        </w:r>
        <w:r w:rsidRPr="00625FEA">
          <w:rPr>
            <w:rFonts w:ascii="Consolas" w:hAnsi="Consolas"/>
            <w:color w:val="2B91AF"/>
            <w:sz w:val="18"/>
            <w:szCs w:val="18"/>
            <w:lang w:val="en-US"/>
            <w:rPrChange w:id="17245"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7246" w:author="Manuel Hergenröder" w:date="2020-07-16T16:26:00Z">
              <w:rPr>
                <w:rFonts w:ascii="Consolas" w:hAnsi="Consolas"/>
                <w:color w:val="000000"/>
              </w:rPr>
            </w:rPrChange>
          </w:rPr>
          <w:t>.SpectrumEraser) &amp;&amp; </w:t>
        </w:r>
        <w:r w:rsidRPr="00625FEA">
          <w:rPr>
            <w:rFonts w:ascii="Consolas" w:hAnsi="Consolas"/>
            <w:color w:val="0000FF"/>
            <w:sz w:val="18"/>
            <w:szCs w:val="18"/>
            <w:lang w:val="en-US"/>
            <w:rPrChange w:id="1724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248" w:author="Manuel Hergenröder" w:date="2020-07-16T16:26:00Z">
              <w:rPr>
                <w:rFonts w:ascii="Consolas" w:hAnsi="Consolas"/>
                <w:color w:val="000000"/>
              </w:rPr>
            </w:rPrChange>
          </w:rPr>
          <w:t>.triggerDown &amp;&amp; </w:t>
        </w:r>
        <w:r w:rsidRPr="00625FEA">
          <w:rPr>
            <w:rFonts w:ascii="Consolas" w:hAnsi="Consolas"/>
            <w:color w:val="1F377F"/>
            <w:sz w:val="18"/>
            <w:szCs w:val="18"/>
            <w:lang w:val="en-US"/>
            <w:rPrChange w:id="17249" w:author="Manuel Hergenröder" w:date="2020-07-16T16:26:00Z">
              <w:rPr>
                <w:rFonts w:ascii="Consolas" w:hAnsi="Consolas"/>
                <w:color w:val="1F377F"/>
              </w:rPr>
            </w:rPrChange>
          </w:rPr>
          <w:t>e</w:t>
        </w:r>
        <w:r w:rsidRPr="00625FEA">
          <w:rPr>
            <w:rFonts w:ascii="Consolas" w:hAnsi="Consolas"/>
            <w:color w:val="000000"/>
            <w:sz w:val="18"/>
            <w:szCs w:val="18"/>
            <w:lang w:val="en-US"/>
            <w:rPrChange w:id="17250" w:author="Manuel Hergenröder" w:date="2020-07-16T16:26:00Z">
              <w:rPr>
                <w:rFonts w:ascii="Consolas" w:hAnsi="Consolas"/>
                <w:color w:val="000000"/>
              </w:rPr>
            </w:rPrChange>
          </w:rPr>
          <w:t>.target.name.</w:t>
        </w:r>
        <w:r w:rsidRPr="00625FEA">
          <w:rPr>
            <w:rFonts w:ascii="Consolas" w:hAnsi="Consolas"/>
            <w:color w:val="74531F"/>
            <w:sz w:val="18"/>
            <w:szCs w:val="18"/>
            <w:lang w:val="en-US"/>
            <w:rPrChange w:id="17251" w:author="Manuel Hergenröder" w:date="2020-07-16T16:26:00Z">
              <w:rPr>
                <w:rFonts w:ascii="Consolas" w:hAnsi="Consolas"/>
                <w:color w:val="74531F"/>
              </w:rPr>
            </w:rPrChange>
          </w:rPr>
          <w:t>StartsWith</w:t>
        </w:r>
        <w:r w:rsidRPr="00625FEA">
          <w:rPr>
            <w:rFonts w:ascii="Consolas" w:hAnsi="Consolas"/>
            <w:color w:val="000000"/>
            <w:sz w:val="18"/>
            <w:szCs w:val="18"/>
            <w:lang w:val="en-US"/>
            <w:rPrChange w:id="17252" w:author="Manuel Hergenröder" w:date="2020-07-16T16:26:00Z">
              <w:rPr>
                <w:rFonts w:ascii="Consolas" w:hAnsi="Consolas"/>
                <w:color w:val="000000"/>
              </w:rPr>
            </w:rPrChange>
          </w:rPr>
          <w:t>(</w:t>
        </w:r>
        <w:r w:rsidRPr="00625FEA">
          <w:rPr>
            <w:rFonts w:ascii="Consolas" w:hAnsi="Consolas"/>
            <w:color w:val="A31515"/>
            <w:sz w:val="18"/>
            <w:szCs w:val="18"/>
            <w:lang w:val="en-US"/>
            <w:rPrChange w:id="17253" w:author="Manuel Hergenröder" w:date="2020-07-16T16:26:00Z">
              <w:rPr>
                <w:rFonts w:ascii="Consolas" w:hAnsi="Consolas"/>
                <w:color w:val="A31515"/>
              </w:rPr>
            </w:rPrChange>
          </w:rPr>
          <w:t>"FFTData"</w:t>
        </w:r>
        <w:r w:rsidRPr="00625FEA">
          <w:rPr>
            <w:rFonts w:ascii="Consolas" w:hAnsi="Consolas"/>
            <w:color w:val="000000"/>
            <w:sz w:val="18"/>
            <w:szCs w:val="18"/>
            <w:lang w:val="en-US"/>
            <w:rPrChange w:id="17254" w:author="Manuel Hergenröder" w:date="2020-07-16T16:26:00Z">
              <w:rPr>
                <w:rFonts w:ascii="Consolas" w:hAnsi="Consolas"/>
                <w:color w:val="000000"/>
              </w:rPr>
            </w:rPrChange>
          </w:rPr>
          <w:t>))</w:t>
        </w:r>
      </w:ins>
    </w:p>
    <w:p w14:paraId="770A57E2" w14:textId="77777777" w:rsidR="008F67FA" w:rsidRPr="00625FEA" w:rsidRDefault="008F67FA" w:rsidP="008F67FA">
      <w:pPr>
        <w:pStyle w:val="HTMLPreformatted"/>
        <w:shd w:val="clear" w:color="auto" w:fill="FFFFFF"/>
        <w:rPr>
          <w:ins w:id="17255" w:author="Manuel Hergenröder" w:date="2020-07-16T16:25:00Z"/>
          <w:rFonts w:ascii="Consolas" w:hAnsi="Consolas"/>
          <w:color w:val="000000"/>
          <w:sz w:val="18"/>
          <w:szCs w:val="18"/>
          <w:lang w:val="en-US"/>
          <w:rPrChange w:id="17256" w:author="Manuel Hergenröder" w:date="2020-07-16T16:26:00Z">
            <w:rPr>
              <w:ins w:id="17257" w:author="Manuel Hergenröder" w:date="2020-07-16T16:25:00Z"/>
              <w:rFonts w:ascii="Consolas" w:hAnsi="Consolas"/>
              <w:color w:val="000000"/>
            </w:rPr>
          </w:rPrChange>
        </w:rPr>
      </w:pPr>
      <w:ins w:id="17258" w:author="Manuel Hergenröder" w:date="2020-07-16T16:25:00Z">
        <w:r w:rsidRPr="00625FEA">
          <w:rPr>
            <w:rFonts w:ascii="Consolas" w:hAnsi="Consolas"/>
            <w:color w:val="000000"/>
            <w:sz w:val="18"/>
            <w:szCs w:val="18"/>
            <w:lang w:val="en-US"/>
            <w:rPrChange w:id="17259" w:author="Manuel Hergenröder" w:date="2020-07-16T16:26:00Z">
              <w:rPr>
                <w:rFonts w:ascii="Consolas" w:hAnsi="Consolas"/>
                <w:color w:val="000000"/>
              </w:rPr>
            </w:rPrChange>
          </w:rPr>
          <w:t>        {</w:t>
        </w:r>
      </w:ins>
    </w:p>
    <w:p w14:paraId="62DA7D20" w14:textId="77777777" w:rsidR="008F67FA" w:rsidRPr="00625FEA" w:rsidRDefault="008F67FA" w:rsidP="008F67FA">
      <w:pPr>
        <w:pStyle w:val="HTMLPreformatted"/>
        <w:shd w:val="clear" w:color="auto" w:fill="FFFFFF"/>
        <w:rPr>
          <w:ins w:id="17260" w:author="Manuel Hergenröder" w:date="2020-07-16T16:25:00Z"/>
          <w:rFonts w:ascii="Consolas" w:hAnsi="Consolas"/>
          <w:color w:val="000000"/>
          <w:sz w:val="18"/>
          <w:szCs w:val="18"/>
          <w:lang w:val="en-US"/>
          <w:rPrChange w:id="17261" w:author="Manuel Hergenröder" w:date="2020-07-16T16:26:00Z">
            <w:rPr>
              <w:ins w:id="17262" w:author="Manuel Hergenröder" w:date="2020-07-16T16:25:00Z"/>
              <w:rFonts w:ascii="Consolas" w:hAnsi="Consolas"/>
              <w:color w:val="000000"/>
            </w:rPr>
          </w:rPrChange>
        </w:rPr>
      </w:pPr>
      <w:ins w:id="17263" w:author="Manuel Hergenröder" w:date="2020-07-16T16:25:00Z">
        <w:r w:rsidRPr="00625FEA">
          <w:rPr>
            <w:rFonts w:ascii="Consolas" w:hAnsi="Consolas"/>
            <w:color w:val="000000"/>
            <w:sz w:val="18"/>
            <w:szCs w:val="18"/>
            <w:lang w:val="en-US"/>
            <w:rPrChange w:id="17264" w:author="Manuel Hergenröder" w:date="2020-07-16T16:26:00Z">
              <w:rPr>
                <w:rFonts w:ascii="Consolas" w:hAnsi="Consolas"/>
                <w:color w:val="000000"/>
              </w:rPr>
            </w:rPrChange>
          </w:rPr>
          <w:t>            </w:t>
        </w:r>
        <w:r w:rsidRPr="00625FEA">
          <w:rPr>
            <w:rFonts w:ascii="Consolas" w:hAnsi="Consolas"/>
            <w:color w:val="0000FF"/>
            <w:sz w:val="18"/>
            <w:szCs w:val="18"/>
            <w:lang w:val="en-US"/>
            <w:rPrChange w:id="1726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266" w:author="Manuel Hergenröder" w:date="2020-07-16T16:26:00Z">
              <w:rPr>
                <w:rFonts w:ascii="Consolas" w:hAnsi="Consolas"/>
                <w:color w:val="000000"/>
              </w:rPr>
            </w:rPrChange>
          </w:rPr>
          <w:t>.pointsToDraw.</w:t>
        </w:r>
        <w:r w:rsidRPr="00625FEA">
          <w:rPr>
            <w:rFonts w:ascii="Consolas" w:hAnsi="Consolas"/>
            <w:color w:val="74531F"/>
            <w:sz w:val="18"/>
            <w:szCs w:val="18"/>
            <w:lang w:val="en-US"/>
            <w:rPrChange w:id="17267" w:author="Manuel Hergenröder" w:date="2020-07-16T16:26:00Z">
              <w:rPr>
                <w:rFonts w:ascii="Consolas" w:hAnsi="Consolas"/>
                <w:color w:val="74531F"/>
              </w:rPr>
            </w:rPrChange>
          </w:rPr>
          <w:t>Add</w:t>
        </w:r>
        <w:r w:rsidRPr="00625FEA">
          <w:rPr>
            <w:rFonts w:ascii="Consolas" w:hAnsi="Consolas"/>
            <w:color w:val="000000"/>
            <w:sz w:val="18"/>
            <w:szCs w:val="18"/>
            <w:lang w:val="en-US"/>
            <w:rPrChange w:id="17268" w:author="Manuel Hergenröder" w:date="2020-07-16T16:26:00Z">
              <w:rPr>
                <w:rFonts w:ascii="Consolas" w:hAnsi="Consolas"/>
                <w:color w:val="000000"/>
              </w:rPr>
            </w:rPrChange>
          </w:rPr>
          <w:t>(</w:t>
        </w:r>
        <w:r w:rsidRPr="00625FEA">
          <w:rPr>
            <w:rFonts w:ascii="Consolas" w:hAnsi="Consolas"/>
            <w:color w:val="1F377F"/>
            <w:sz w:val="18"/>
            <w:szCs w:val="18"/>
            <w:lang w:val="en-US"/>
            <w:rPrChange w:id="17269" w:author="Manuel Hergenröder" w:date="2020-07-16T16:26:00Z">
              <w:rPr>
                <w:rFonts w:ascii="Consolas" w:hAnsi="Consolas"/>
                <w:color w:val="1F377F"/>
              </w:rPr>
            </w:rPrChange>
          </w:rPr>
          <w:t>e</w:t>
        </w:r>
        <w:r w:rsidRPr="00625FEA">
          <w:rPr>
            <w:rFonts w:ascii="Consolas" w:hAnsi="Consolas"/>
            <w:color w:val="000000"/>
            <w:sz w:val="18"/>
            <w:szCs w:val="18"/>
            <w:lang w:val="en-US"/>
            <w:rPrChange w:id="17270" w:author="Manuel Hergenröder" w:date="2020-07-16T16:26:00Z">
              <w:rPr>
                <w:rFonts w:ascii="Consolas" w:hAnsi="Consolas"/>
                <w:color w:val="000000"/>
              </w:rPr>
            </w:rPrChange>
          </w:rPr>
          <w:t>.point);</w:t>
        </w:r>
      </w:ins>
    </w:p>
    <w:p w14:paraId="72FF108F" w14:textId="77777777" w:rsidR="008F67FA" w:rsidRPr="00625FEA" w:rsidRDefault="008F67FA" w:rsidP="008F67FA">
      <w:pPr>
        <w:pStyle w:val="HTMLPreformatted"/>
        <w:shd w:val="clear" w:color="auto" w:fill="FFFFFF"/>
        <w:rPr>
          <w:ins w:id="17271" w:author="Manuel Hergenröder" w:date="2020-07-16T16:25:00Z"/>
          <w:rFonts w:ascii="Consolas" w:hAnsi="Consolas"/>
          <w:color w:val="000000"/>
          <w:sz w:val="18"/>
          <w:szCs w:val="18"/>
          <w:lang w:val="en-US"/>
          <w:rPrChange w:id="17272" w:author="Manuel Hergenröder" w:date="2020-07-16T16:26:00Z">
            <w:rPr>
              <w:ins w:id="17273" w:author="Manuel Hergenröder" w:date="2020-07-16T16:25:00Z"/>
              <w:rFonts w:ascii="Consolas" w:hAnsi="Consolas"/>
              <w:color w:val="000000"/>
            </w:rPr>
          </w:rPrChange>
        </w:rPr>
      </w:pPr>
      <w:ins w:id="17274" w:author="Manuel Hergenröder" w:date="2020-07-16T16:25:00Z">
        <w:r w:rsidRPr="00625FEA">
          <w:rPr>
            <w:rFonts w:ascii="Consolas" w:hAnsi="Consolas"/>
            <w:color w:val="000000"/>
            <w:sz w:val="18"/>
            <w:szCs w:val="18"/>
            <w:lang w:val="en-US"/>
            <w:rPrChange w:id="17275" w:author="Manuel Hergenröder" w:date="2020-07-16T16:26:00Z">
              <w:rPr>
                <w:rFonts w:ascii="Consolas" w:hAnsi="Consolas"/>
                <w:color w:val="000000"/>
              </w:rPr>
            </w:rPrChange>
          </w:rPr>
          <w:t xml:space="preserve"> </w:t>
        </w:r>
      </w:ins>
    </w:p>
    <w:p w14:paraId="3E2B3948" w14:textId="77777777" w:rsidR="008F67FA" w:rsidRPr="00625FEA" w:rsidRDefault="008F67FA" w:rsidP="008F67FA">
      <w:pPr>
        <w:pStyle w:val="HTMLPreformatted"/>
        <w:shd w:val="clear" w:color="auto" w:fill="FFFFFF"/>
        <w:rPr>
          <w:ins w:id="17276" w:author="Manuel Hergenröder" w:date="2020-07-16T16:25:00Z"/>
          <w:rFonts w:ascii="Consolas" w:hAnsi="Consolas"/>
          <w:color w:val="000000"/>
          <w:sz w:val="18"/>
          <w:szCs w:val="18"/>
          <w:lang w:val="en-US"/>
          <w:rPrChange w:id="17277" w:author="Manuel Hergenröder" w:date="2020-07-16T16:26:00Z">
            <w:rPr>
              <w:ins w:id="17278" w:author="Manuel Hergenröder" w:date="2020-07-16T16:25:00Z"/>
              <w:rFonts w:ascii="Consolas" w:hAnsi="Consolas"/>
              <w:color w:val="000000"/>
            </w:rPr>
          </w:rPrChange>
        </w:rPr>
      </w:pPr>
      <w:ins w:id="17279" w:author="Manuel Hergenröder" w:date="2020-07-16T16:25:00Z">
        <w:r w:rsidRPr="00625FEA">
          <w:rPr>
            <w:rFonts w:ascii="Consolas" w:hAnsi="Consolas"/>
            <w:color w:val="000000"/>
            <w:sz w:val="18"/>
            <w:szCs w:val="18"/>
            <w:lang w:val="en-US"/>
            <w:rPrChange w:id="17280" w:author="Manuel Hergenröder" w:date="2020-07-16T16:26:00Z">
              <w:rPr>
                <w:rFonts w:ascii="Consolas" w:hAnsi="Consolas"/>
                <w:color w:val="000000"/>
              </w:rPr>
            </w:rPrChange>
          </w:rPr>
          <w:t>            </w:t>
        </w:r>
        <w:r w:rsidRPr="00625FEA">
          <w:rPr>
            <w:rFonts w:ascii="Consolas" w:hAnsi="Consolas"/>
            <w:color w:val="008000"/>
            <w:sz w:val="18"/>
            <w:szCs w:val="18"/>
            <w:lang w:val="en-US"/>
            <w:rPrChange w:id="17281" w:author="Manuel Hergenröder" w:date="2020-07-16T16:26:00Z">
              <w:rPr>
                <w:rFonts w:ascii="Consolas" w:hAnsi="Consolas"/>
                <w:color w:val="008000"/>
              </w:rPr>
            </w:rPrChange>
          </w:rPr>
          <w:t>// Visualize trail</w:t>
        </w:r>
      </w:ins>
    </w:p>
    <w:p w14:paraId="1B415866" w14:textId="77777777" w:rsidR="008F67FA" w:rsidRPr="00625FEA" w:rsidRDefault="008F67FA" w:rsidP="008F67FA">
      <w:pPr>
        <w:pStyle w:val="HTMLPreformatted"/>
        <w:shd w:val="clear" w:color="auto" w:fill="FFFFFF"/>
        <w:rPr>
          <w:ins w:id="17282" w:author="Manuel Hergenröder" w:date="2020-07-16T16:25:00Z"/>
          <w:rFonts w:ascii="Consolas" w:hAnsi="Consolas"/>
          <w:color w:val="000000"/>
          <w:sz w:val="18"/>
          <w:szCs w:val="18"/>
          <w:lang w:val="en-US"/>
          <w:rPrChange w:id="17283" w:author="Manuel Hergenröder" w:date="2020-07-16T16:26:00Z">
            <w:rPr>
              <w:ins w:id="17284" w:author="Manuel Hergenröder" w:date="2020-07-16T16:25:00Z"/>
              <w:rFonts w:ascii="Consolas" w:hAnsi="Consolas"/>
              <w:color w:val="000000"/>
            </w:rPr>
          </w:rPrChange>
        </w:rPr>
      </w:pPr>
      <w:ins w:id="17285" w:author="Manuel Hergenröder" w:date="2020-07-16T16:25:00Z">
        <w:r w:rsidRPr="00625FEA">
          <w:rPr>
            <w:rFonts w:ascii="Consolas" w:hAnsi="Consolas"/>
            <w:color w:val="000000"/>
            <w:sz w:val="18"/>
            <w:szCs w:val="18"/>
            <w:lang w:val="en-US"/>
            <w:rPrChange w:id="17286" w:author="Manuel Hergenröder" w:date="2020-07-16T16:26:00Z">
              <w:rPr>
                <w:rFonts w:ascii="Consolas" w:hAnsi="Consolas"/>
                <w:color w:val="000000"/>
              </w:rPr>
            </w:rPrChange>
          </w:rPr>
          <w:lastRenderedPageBreak/>
          <w:t>            </w:t>
        </w:r>
        <w:r w:rsidRPr="00625FEA">
          <w:rPr>
            <w:rFonts w:ascii="Consolas" w:hAnsi="Consolas"/>
            <w:color w:val="0000FF"/>
            <w:sz w:val="18"/>
            <w:szCs w:val="18"/>
            <w:lang w:val="en-US"/>
            <w:rPrChange w:id="1728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288" w:author="Manuel Hergenröder" w:date="2020-07-16T16:26:00Z">
              <w:rPr>
                <w:rFonts w:ascii="Consolas" w:hAnsi="Consolas"/>
                <w:color w:val="000000"/>
              </w:rPr>
            </w:rPrChange>
          </w:rPr>
          <w:t>.lr.enabled = </w:t>
        </w:r>
        <w:r w:rsidRPr="00625FEA">
          <w:rPr>
            <w:rFonts w:ascii="Consolas" w:hAnsi="Consolas"/>
            <w:color w:val="0000FF"/>
            <w:sz w:val="18"/>
            <w:szCs w:val="18"/>
            <w:lang w:val="en-US"/>
            <w:rPrChange w:id="17289" w:author="Manuel Hergenröder" w:date="2020-07-16T16:26:00Z">
              <w:rPr>
                <w:rFonts w:ascii="Consolas" w:hAnsi="Consolas"/>
                <w:color w:val="0000FF"/>
              </w:rPr>
            </w:rPrChange>
          </w:rPr>
          <w:t>true</w:t>
        </w:r>
        <w:r w:rsidRPr="00625FEA">
          <w:rPr>
            <w:rFonts w:ascii="Consolas" w:hAnsi="Consolas"/>
            <w:color w:val="000000"/>
            <w:sz w:val="18"/>
            <w:szCs w:val="18"/>
            <w:lang w:val="en-US"/>
            <w:rPrChange w:id="17290" w:author="Manuel Hergenröder" w:date="2020-07-16T16:26:00Z">
              <w:rPr>
                <w:rFonts w:ascii="Consolas" w:hAnsi="Consolas"/>
                <w:color w:val="000000"/>
              </w:rPr>
            </w:rPrChange>
          </w:rPr>
          <w:t>;</w:t>
        </w:r>
      </w:ins>
    </w:p>
    <w:p w14:paraId="34E90158" w14:textId="77777777" w:rsidR="008F67FA" w:rsidRPr="00625FEA" w:rsidRDefault="008F67FA" w:rsidP="008F67FA">
      <w:pPr>
        <w:pStyle w:val="HTMLPreformatted"/>
        <w:shd w:val="clear" w:color="auto" w:fill="FFFFFF"/>
        <w:rPr>
          <w:ins w:id="17291" w:author="Manuel Hergenröder" w:date="2020-07-16T16:25:00Z"/>
          <w:rFonts w:ascii="Consolas" w:hAnsi="Consolas"/>
          <w:color w:val="000000"/>
          <w:sz w:val="18"/>
          <w:szCs w:val="18"/>
          <w:lang w:val="en-US"/>
          <w:rPrChange w:id="17292" w:author="Manuel Hergenröder" w:date="2020-07-16T16:26:00Z">
            <w:rPr>
              <w:ins w:id="17293" w:author="Manuel Hergenröder" w:date="2020-07-16T16:25:00Z"/>
              <w:rFonts w:ascii="Consolas" w:hAnsi="Consolas"/>
              <w:color w:val="000000"/>
            </w:rPr>
          </w:rPrChange>
        </w:rPr>
      </w:pPr>
      <w:ins w:id="17294" w:author="Manuel Hergenröder" w:date="2020-07-16T16:25:00Z">
        <w:r w:rsidRPr="00625FEA">
          <w:rPr>
            <w:rFonts w:ascii="Consolas" w:hAnsi="Consolas"/>
            <w:color w:val="000000"/>
            <w:sz w:val="18"/>
            <w:szCs w:val="18"/>
            <w:lang w:val="en-US"/>
            <w:rPrChange w:id="17295" w:author="Manuel Hergenröder" w:date="2020-07-16T16:26:00Z">
              <w:rPr>
                <w:rFonts w:ascii="Consolas" w:hAnsi="Consolas"/>
                <w:color w:val="000000"/>
              </w:rPr>
            </w:rPrChange>
          </w:rPr>
          <w:t>            </w:t>
        </w:r>
        <w:r w:rsidRPr="00625FEA">
          <w:rPr>
            <w:rFonts w:ascii="Consolas" w:hAnsi="Consolas"/>
            <w:color w:val="0000FF"/>
            <w:sz w:val="18"/>
            <w:szCs w:val="18"/>
            <w:lang w:val="en-US"/>
            <w:rPrChange w:id="1729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297" w:author="Manuel Hergenröder" w:date="2020-07-16T16:26:00Z">
              <w:rPr>
                <w:rFonts w:ascii="Consolas" w:hAnsi="Consolas"/>
                <w:color w:val="000000"/>
              </w:rPr>
            </w:rPrChange>
          </w:rPr>
          <w:t>.lr.positionCount = </w:t>
        </w:r>
        <w:r w:rsidRPr="00625FEA">
          <w:rPr>
            <w:rFonts w:ascii="Consolas" w:hAnsi="Consolas"/>
            <w:color w:val="0000FF"/>
            <w:sz w:val="18"/>
            <w:szCs w:val="18"/>
            <w:lang w:val="en-US"/>
            <w:rPrChange w:id="17298"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299" w:author="Manuel Hergenröder" w:date="2020-07-16T16:26:00Z">
              <w:rPr>
                <w:rFonts w:ascii="Consolas" w:hAnsi="Consolas"/>
                <w:color w:val="000000"/>
              </w:rPr>
            </w:rPrChange>
          </w:rPr>
          <w:t>.pointsToDraw.Count;</w:t>
        </w:r>
      </w:ins>
    </w:p>
    <w:p w14:paraId="69E560F6" w14:textId="77777777" w:rsidR="008F67FA" w:rsidRPr="00625FEA" w:rsidRDefault="008F67FA" w:rsidP="008F67FA">
      <w:pPr>
        <w:pStyle w:val="HTMLPreformatted"/>
        <w:shd w:val="clear" w:color="auto" w:fill="FFFFFF"/>
        <w:rPr>
          <w:ins w:id="17300" w:author="Manuel Hergenröder" w:date="2020-07-16T16:25:00Z"/>
          <w:rFonts w:ascii="Consolas" w:hAnsi="Consolas"/>
          <w:color w:val="000000"/>
          <w:sz w:val="18"/>
          <w:szCs w:val="18"/>
          <w:lang w:val="en-US"/>
          <w:rPrChange w:id="17301" w:author="Manuel Hergenröder" w:date="2020-07-16T16:26:00Z">
            <w:rPr>
              <w:ins w:id="17302" w:author="Manuel Hergenröder" w:date="2020-07-16T16:25:00Z"/>
              <w:rFonts w:ascii="Consolas" w:hAnsi="Consolas"/>
              <w:color w:val="000000"/>
            </w:rPr>
          </w:rPrChange>
        </w:rPr>
      </w:pPr>
      <w:ins w:id="17303" w:author="Manuel Hergenröder" w:date="2020-07-16T16:25:00Z">
        <w:r w:rsidRPr="00625FEA">
          <w:rPr>
            <w:rFonts w:ascii="Consolas" w:hAnsi="Consolas"/>
            <w:color w:val="000000"/>
            <w:sz w:val="18"/>
            <w:szCs w:val="18"/>
            <w:lang w:val="en-US"/>
            <w:rPrChange w:id="17304" w:author="Manuel Hergenröder" w:date="2020-07-16T16:26:00Z">
              <w:rPr>
                <w:rFonts w:ascii="Consolas" w:hAnsi="Consolas"/>
                <w:color w:val="000000"/>
              </w:rPr>
            </w:rPrChange>
          </w:rPr>
          <w:t>            </w:t>
        </w:r>
        <w:r w:rsidRPr="00625FEA">
          <w:rPr>
            <w:rFonts w:ascii="Consolas" w:hAnsi="Consolas"/>
            <w:color w:val="0000FF"/>
            <w:sz w:val="18"/>
            <w:szCs w:val="18"/>
            <w:lang w:val="en-US"/>
            <w:rPrChange w:id="1730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306" w:author="Manuel Hergenröder" w:date="2020-07-16T16:26:00Z">
              <w:rPr>
                <w:rFonts w:ascii="Consolas" w:hAnsi="Consolas"/>
                <w:color w:val="000000"/>
              </w:rPr>
            </w:rPrChange>
          </w:rPr>
          <w:t>.lr.</w:t>
        </w:r>
        <w:r w:rsidRPr="00625FEA">
          <w:rPr>
            <w:rFonts w:ascii="Consolas" w:hAnsi="Consolas"/>
            <w:color w:val="74531F"/>
            <w:sz w:val="18"/>
            <w:szCs w:val="18"/>
            <w:lang w:val="en-US"/>
            <w:rPrChange w:id="17307" w:author="Manuel Hergenröder" w:date="2020-07-16T16:26:00Z">
              <w:rPr>
                <w:rFonts w:ascii="Consolas" w:hAnsi="Consolas"/>
                <w:color w:val="74531F"/>
              </w:rPr>
            </w:rPrChange>
          </w:rPr>
          <w:t>SetPositions</w:t>
        </w:r>
        <w:r w:rsidRPr="00625FEA">
          <w:rPr>
            <w:rFonts w:ascii="Consolas" w:hAnsi="Consolas"/>
            <w:color w:val="000000"/>
            <w:sz w:val="18"/>
            <w:szCs w:val="18"/>
            <w:lang w:val="en-US"/>
            <w:rPrChange w:id="17308" w:author="Manuel Hergenröder" w:date="2020-07-16T16:26:00Z">
              <w:rPr>
                <w:rFonts w:ascii="Consolas" w:hAnsi="Consolas"/>
                <w:color w:val="000000"/>
              </w:rPr>
            </w:rPrChange>
          </w:rPr>
          <w:t>(</w:t>
        </w:r>
        <w:r w:rsidRPr="00625FEA">
          <w:rPr>
            <w:rFonts w:ascii="Consolas" w:hAnsi="Consolas"/>
            <w:color w:val="0000FF"/>
            <w:sz w:val="18"/>
            <w:szCs w:val="18"/>
            <w:lang w:val="en-US"/>
            <w:rPrChange w:id="1730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310" w:author="Manuel Hergenröder" w:date="2020-07-16T16:26:00Z">
              <w:rPr>
                <w:rFonts w:ascii="Consolas" w:hAnsi="Consolas"/>
                <w:color w:val="000000"/>
              </w:rPr>
            </w:rPrChange>
          </w:rPr>
          <w:t>.pointsToDraw.</w:t>
        </w:r>
        <w:r w:rsidRPr="00625FEA">
          <w:rPr>
            <w:rFonts w:ascii="Consolas" w:hAnsi="Consolas"/>
            <w:color w:val="74531F"/>
            <w:sz w:val="18"/>
            <w:szCs w:val="18"/>
            <w:lang w:val="en-US"/>
            <w:rPrChange w:id="17311" w:author="Manuel Hergenröder" w:date="2020-07-16T16:26:00Z">
              <w:rPr>
                <w:rFonts w:ascii="Consolas" w:hAnsi="Consolas"/>
                <w:color w:val="74531F"/>
              </w:rPr>
            </w:rPrChange>
          </w:rPr>
          <w:t>ToArray</w:t>
        </w:r>
        <w:r w:rsidRPr="00625FEA">
          <w:rPr>
            <w:rFonts w:ascii="Consolas" w:hAnsi="Consolas"/>
            <w:color w:val="000000"/>
            <w:sz w:val="18"/>
            <w:szCs w:val="18"/>
            <w:lang w:val="en-US"/>
            <w:rPrChange w:id="17312" w:author="Manuel Hergenröder" w:date="2020-07-16T16:26:00Z">
              <w:rPr>
                <w:rFonts w:ascii="Consolas" w:hAnsi="Consolas"/>
                <w:color w:val="000000"/>
              </w:rPr>
            </w:rPrChange>
          </w:rPr>
          <w:t>());</w:t>
        </w:r>
      </w:ins>
    </w:p>
    <w:p w14:paraId="1FC5AEF6" w14:textId="77777777" w:rsidR="008F67FA" w:rsidRPr="00625FEA" w:rsidRDefault="008F67FA" w:rsidP="008F67FA">
      <w:pPr>
        <w:pStyle w:val="HTMLPreformatted"/>
        <w:shd w:val="clear" w:color="auto" w:fill="FFFFFF"/>
        <w:rPr>
          <w:ins w:id="17313" w:author="Manuel Hergenröder" w:date="2020-07-16T16:25:00Z"/>
          <w:rFonts w:ascii="Consolas" w:hAnsi="Consolas"/>
          <w:color w:val="000000"/>
          <w:sz w:val="18"/>
          <w:szCs w:val="18"/>
          <w:lang w:val="en-US"/>
          <w:rPrChange w:id="17314" w:author="Manuel Hergenröder" w:date="2020-07-16T16:26:00Z">
            <w:rPr>
              <w:ins w:id="17315" w:author="Manuel Hergenröder" w:date="2020-07-16T16:25:00Z"/>
              <w:rFonts w:ascii="Consolas" w:hAnsi="Consolas"/>
              <w:color w:val="000000"/>
            </w:rPr>
          </w:rPrChange>
        </w:rPr>
      </w:pPr>
      <w:ins w:id="17316" w:author="Manuel Hergenröder" w:date="2020-07-16T16:25:00Z">
        <w:r w:rsidRPr="00625FEA">
          <w:rPr>
            <w:rFonts w:ascii="Consolas" w:hAnsi="Consolas"/>
            <w:color w:val="000000"/>
            <w:sz w:val="18"/>
            <w:szCs w:val="18"/>
            <w:lang w:val="en-US"/>
            <w:rPrChange w:id="17317" w:author="Manuel Hergenröder" w:date="2020-07-16T16:26:00Z">
              <w:rPr>
                <w:rFonts w:ascii="Consolas" w:hAnsi="Consolas"/>
                <w:color w:val="000000"/>
              </w:rPr>
            </w:rPrChange>
          </w:rPr>
          <w:t xml:space="preserve"> </w:t>
        </w:r>
      </w:ins>
    </w:p>
    <w:p w14:paraId="7DD5D4ED" w14:textId="77777777" w:rsidR="008F67FA" w:rsidRPr="00625FEA" w:rsidRDefault="008F67FA" w:rsidP="008F67FA">
      <w:pPr>
        <w:pStyle w:val="HTMLPreformatted"/>
        <w:shd w:val="clear" w:color="auto" w:fill="FFFFFF"/>
        <w:rPr>
          <w:ins w:id="17318" w:author="Manuel Hergenröder" w:date="2020-07-16T16:25:00Z"/>
          <w:rFonts w:ascii="Consolas" w:hAnsi="Consolas"/>
          <w:color w:val="000000"/>
          <w:sz w:val="18"/>
          <w:szCs w:val="18"/>
          <w:rPrChange w:id="17319" w:author="Manuel Hergenröder" w:date="2020-07-16T16:26:00Z">
            <w:rPr>
              <w:ins w:id="17320" w:author="Manuel Hergenröder" w:date="2020-07-16T16:25:00Z"/>
              <w:rFonts w:ascii="Consolas" w:hAnsi="Consolas"/>
              <w:color w:val="000000"/>
            </w:rPr>
          </w:rPrChange>
        </w:rPr>
      </w:pPr>
      <w:ins w:id="17321" w:author="Manuel Hergenröder" w:date="2020-07-16T16:25:00Z">
        <w:r w:rsidRPr="00625FEA">
          <w:rPr>
            <w:rFonts w:ascii="Consolas" w:hAnsi="Consolas"/>
            <w:color w:val="000000"/>
            <w:sz w:val="18"/>
            <w:szCs w:val="18"/>
            <w:lang w:val="en-US"/>
            <w:rPrChange w:id="17322" w:author="Manuel Hergenröder" w:date="2020-07-16T16:26:00Z">
              <w:rPr>
                <w:rFonts w:ascii="Consolas" w:hAnsi="Consolas"/>
                <w:color w:val="000000"/>
              </w:rPr>
            </w:rPrChange>
          </w:rPr>
          <w:t>            </w:t>
        </w:r>
        <w:r w:rsidRPr="00625FEA">
          <w:rPr>
            <w:rFonts w:ascii="Consolas" w:hAnsi="Consolas"/>
            <w:color w:val="8F08C4"/>
            <w:sz w:val="18"/>
            <w:szCs w:val="18"/>
            <w:rPrChange w:id="17323" w:author="Manuel Hergenröder" w:date="2020-07-16T16:26:00Z">
              <w:rPr>
                <w:rFonts w:ascii="Consolas" w:hAnsi="Consolas"/>
                <w:color w:val="8F08C4"/>
              </w:rPr>
            </w:rPrChange>
          </w:rPr>
          <w:t>return</w:t>
        </w:r>
        <w:r w:rsidRPr="00625FEA">
          <w:rPr>
            <w:rFonts w:ascii="Consolas" w:hAnsi="Consolas"/>
            <w:color w:val="000000"/>
            <w:sz w:val="18"/>
            <w:szCs w:val="18"/>
            <w:rPrChange w:id="17324" w:author="Manuel Hergenröder" w:date="2020-07-16T16:26:00Z">
              <w:rPr>
                <w:rFonts w:ascii="Consolas" w:hAnsi="Consolas"/>
                <w:color w:val="000000"/>
              </w:rPr>
            </w:rPrChange>
          </w:rPr>
          <w:t>;</w:t>
        </w:r>
      </w:ins>
    </w:p>
    <w:p w14:paraId="0F5685D5" w14:textId="77777777" w:rsidR="008F67FA" w:rsidRPr="00625FEA" w:rsidRDefault="008F67FA" w:rsidP="008F67FA">
      <w:pPr>
        <w:pStyle w:val="HTMLPreformatted"/>
        <w:shd w:val="clear" w:color="auto" w:fill="FFFFFF"/>
        <w:rPr>
          <w:ins w:id="17325" w:author="Manuel Hergenröder" w:date="2020-07-16T16:25:00Z"/>
          <w:rFonts w:ascii="Consolas" w:hAnsi="Consolas"/>
          <w:color w:val="000000"/>
          <w:sz w:val="18"/>
          <w:szCs w:val="18"/>
          <w:rPrChange w:id="17326" w:author="Manuel Hergenröder" w:date="2020-07-16T16:26:00Z">
            <w:rPr>
              <w:ins w:id="17327" w:author="Manuel Hergenröder" w:date="2020-07-16T16:25:00Z"/>
              <w:rFonts w:ascii="Consolas" w:hAnsi="Consolas"/>
              <w:color w:val="000000"/>
            </w:rPr>
          </w:rPrChange>
        </w:rPr>
      </w:pPr>
      <w:ins w:id="17328" w:author="Manuel Hergenröder" w:date="2020-07-16T16:25:00Z">
        <w:r w:rsidRPr="00625FEA">
          <w:rPr>
            <w:rFonts w:ascii="Consolas" w:hAnsi="Consolas"/>
            <w:color w:val="000000"/>
            <w:sz w:val="18"/>
            <w:szCs w:val="18"/>
            <w:rPrChange w:id="17329" w:author="Manuel Hergenröder" w:date="2020-07-16T16:26:00Z">
              <w:rPr>
                <w:rFonts w:ascii="Consolas" w:hAnsi="Consolas"/>
                <w:color w:val="000000"/>
              </w:rPr>
            </w:rPrChange>
          </w:rPr>
          <w:t>        }</w:t>
        </w:r>
      </w:ins>
    </w:p>
    <w:p w14:paraId="0558E811" w14:textId="77777777" w:rsidR="008F67FA" w:rsidRPr="00625FEA" w:rsidRDefault="008F67FA" w:rsidP="008F67FA">
      <w:pPr>
        <w:pStyle w:val="HTMLPreformatted"/>
        <w:shd w:val="clear" w:color="auto" w:fill="FFFFFF"/>
        <w:rPr>
          <w:ins w:id="17330" w:author="Manuel Hergenröder" w:date="2020-07-16T16:25:00Z"/>
          <w:rFonts w:ascii="Consolas" w:hAnsi="Consolas"/>
          <w:color w:val="000000"/>
          <w:sz w:val="18"/>
          <w:szCs w:val="18"/>
          <w:rPrChange w:id="17331" w:author="Manuel Hergenröder" w:date="2020-07-16T16:26:00Z">
            <w:rPr>
              <w:ins w:id="17332" w:author="Manuel Hergenröder" w:date="2020-07-16T16:25:00Z"/>
              <w:rFonts w:ascii="Consolas" w:hAnsi="Consolas"/>
              <w:color w:val="000000"/>
            </w:rPr>
          </w:rPrChange>
        </w:rPr>
      </w:pPr>
      <w:ins w:id="17333" w:author="Manuel Hergenröder" w:date="2020-07-16T16:25:00Z">
        <w:r w:rsidRPr="00625FEA">
          <w:rPr>
            <w:rFonts w:ascii="Consolas" w:hAnsi="Consolas"/>
            <w:color w:val="000000"/>
            <w:sz w:val="18"/>
            <w:szCs w:val="18"/>
            <w:rPrChange w:id="17334" w:author="Manuel Hergenröder" w:date="2020-07-16T16:26:00Z">
              <w:rPr>
                <w:rFonts w:ascii="Consolas" w:hAnsi="Consolas"/>
                <w:color w:val="000000"/>
              </w:rPr>
            </w:rPrChange>
          </w:rPr>
          <w:t>    }</w:t>
        </w:r>
      </w:ins>
    </w:p>
    <w:p w14:paraId="3ECB83AE" w14:textId="77777777" w:rsidR="008F67FA" w:rsidRPr="00625FEA" w:rsidRDefault="008F67FA" w:rsidP="008F67FA">
      <w:pPr>
        <w:pStyle w:val="HTMLPreformatted"/>
        <w:shd w:val="clear" w:color="auto" w:fill="FFFFFF"/>
        <w:rPr>
          <w:ins w:id="17335" w:author="Manuel Hergenröder" w:date="2020-07-16T16:25:00Z"/>
          <w:rFonts w:ascii="Consolas" w:hAnsi="Consolas"/>
          <w:color w:val="000000"/>
          <w:sz w:val="18"/>
          <w:szCs w:val="18"/>
          <w:rPrChange w:id="17336" w:author="Manuel Hergenröder" w:date="2020-07-16T16:26:00Z">
            <w:rPr>
              <w:ins w:id="17337" w:author="Manuel Hergenröder" w:date="2020-07-16T16:25:00Z"/>
              <w:rFonts w:ascii="Consolas" w:hAnsi="Consolas"/>
              <w:color w:val="000000"/>
            </w:rPr>
          </w:rPrChange>
        </w:rPr>
      </w:pPr>
      <w:ins w:id="17338" w:author="Manuel Hergenröder" w:date="2020-07-16T16:25:00Z">
        <w:r w:rsidRPr="00625FEA">
          <w:rPr>
            <w:rFonts w:ascii="Consolas" w:hAnsi="Consolas"/>
            <w:color w:val="000000"/>
            <w:sz w:val="18"/>
            <w:szCs w:val="18"/>
            <w:rPrChange w:id="17339" w:author="Manuel Hergenröder" w:date="2020-07-16T16:26:00Z">
              <w:rPr>
                <w:rFonts w:ascii="Consolas" w:hAnsi="Consolas"/>
                <w:color w:val="000000"/>
              </w:rPr>
            </w:rPrChange>
          </w:rPr>
          <w:t xml:space="preserve"> </w:t>
        </w:r>
      </w:ins>
    </w:p>
    <w:p w14:paraId="20878A32" w14:textId="77777777" w:rsidR="008F67FA" w:rsidRPr="00625FEA" w:rsidRDefault="008F67FA" w:rsidP="008F67FA">
      <w:pPr>
        <w:pStyle w:val="HTMLPreformatted"/>
        <w:shd w:val="clear" w:color="auto" w:fill="FFFFFF"/>
        <w:rPr>
          <w:ins w:id="17340" w:author="Manuel Hergenröder" w:date="2020-07-16T16:25:00Z"/>
          <w:rFonts w:ascii="Consolas" w:hAnsi="Consolas"/>
          <w:color w:val="000000"/>
          <w:sz w:val="18"/>
          <w:szCs w:val="18"/>
          <w:lang w:val="en-US"/>
          <w:rPrChange w:id="17341" w:author="Manuel Hergenröder" w:date="2020-07-16T16:26:00Z">
            <w:rPr>
              <w:ins w:id="17342" w:author="Manuel Hergenröder" w:date="2020-07-16T16:25:00Z"/>
              <w:rFonts w:ascii="Consolas" w:hAnsi="Consolas"/>
              <w:color w:val="000000"/>
            </w:rPr>
          </w:rPrChange>
        </w:rPr>
      </w:pPr>
      <w:ins w:id="17343" w:author="Manuel Hergenröder" w:date="2020-07-16T16:25:00Z">
        <w:r w:rsidRPr="00625FEA">
          <w:rPr>
            <w:rFonts w:ascii="Consolas" w:hAnsi="Consolas"/>
            <w:color w:val="000000"/>
            <w:sz w:val="18"/>
            <w:szCs w:val="18"/>
            <w:rPrChange w:id="17344" w:author="Manuel Hergenröder" w:date="2020-07-16T16:26:00Z">
              <w:rPr>
                <w:rFonts w:ascii="Consolas" w:hAnsi="Consolas"/>
                <w:color w:val="000000"/>
              </w:rPr>
            </w:rPrChange>
          </w:rPr>
          <w:t>    </w:t>
        </w:r>
        <w:r w:rsidRPr="00625FEA">
          <w:rPr>
            <w:rFonts w:ascii="Consolas" w:hAnsi="Consolas"/>
            <w:color w:val="0000FF"/>
            <w:sz w:val="18"/>
            <w:szCs w:val="18"/>
            <w:lang w:val="en-US"/>
            <w:rPrChange w:id="17345"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7346" w:author="Manuel Hergenröder" w:date="2020-07-16T16:26:00Z">
              <w:rPr>
                <w:rFonts w:ascii="Consolas" w:hAnsi="Consolas"/>
                <w:color w:val="000000"/>
              </w:rPr>
            </w:rPrChange>
          </w:rPr>
          <w:t> </w:t>
        </w:r>
        <w:r w:rsidRPr="00625FEA">
          <w:rPr>
            <w:rFonts w:ascii="Consolas" w:hAnsi="Consolas"/>
            <w:color w:val="0000FF"/>
            <w:sz w:val="18"/>
            <w:szCs w:val="18"/>
            <w:lang w:val="en-US"/>
            <w:rPrChange w:id="17347" w:author="Manuel Hergenröder" w:date="2020-07-16T16:26:00Z">
              <w:rPr>
                <w:rFonts w:ascii="Consolas" w:hAnsi="Consolas"/>
                <w:color w:val="0000FF"/>
              </w:rPr>
            </w:rPrChange>
          </w:rPr>
          <w:t>void</w:t>
        </w:r>
        <w:r w:rsidRPr="00625FEA">
          <w:rPr>
            <w:rFonts w:ascii="Consolas" w:hAnsi="Consolas"/>
            <w:color w:val="000000"/>
            <w:sz w:val="18"/>
            <w:szCs w:val="18"/>
            <w:lang w:val="en-US"/>
            <w:rPrChange w:id="17348" w:author="Manuel Hergenröder" w:date="2020-07-16T16:26:00Z">
              <w:rPr>
                <w:rFonts w:ascii="Consolas" w:hAnsi="Consolas"/>
                <w:color w:val="000000"/>
              </w:rPr>
            </w:rPrChange>
          </w:rPr>
          <w:t> </w:t>
        </w:r>
        <w:r w:rsidRPr="00625FEA">
          <w:rPr>
            <w:rFonts w:ascii="Consolas" w:hAnsi="Consolas"/>
            <w:color w:val="74531F"/>
            <w:sz w:val="18"/>
            <w:szCs w:val="18"/>
            <w:lang w:val="en-US"/>
            <w:rPrChange w:id="17349" w:author="Manuel Hergenröder" w:date="2020-07-16T16:26:00Z">
              <w:rPr>
                <w:rFonts w:ascii="Consolas" w:hAnsi="Consolas"/>
                <w:color w:val="74531F"/>
              </w:rPr>
            </w:rPrChange>
          </w:rPr>
          <w:t>TriggerUp</w:t>
        </w:r>
        <w:r w:rsidRPr="00625FEA">
          <w:rPr>
            <w:rFonts w:ascii="Consolas" w:hAnsi="Consolas"/>
            <w:color w:val="000000"/>
            <w:sz w:val="18"/>
            <w:szCs w:val="18"/>
            <w:lang w:val="en-US"/>
            <w:rPrChange w:id="17350" w:author="Manuel Hergenröder" w:date="2020-07-16T16:26:00Z">
              <w:rPr>
                <w:rFonts w:ascii="Consolas" w:hAnsi="Consolas"/>
                <w:color w:val="000000"/>
              </w:rPr>
            </w:rPrChange>
          </w:rPr>
          <w:t>()</w:t>
        </w:r>
      </w:ins>
    </w:p>
    <w:p w14:paraId="0ACD6DCB" w14:textId="77777777" w:rsidR="008F67FA" w:rsidRPr="00625FEA" w:rsidRDefault="008F67FA" w:rsidP="008F67FA">
      <w:pPr>
        <w:pStyle w:val="HTMLPreformatted"/>
        <w:shd w:val="clear" w:color="auto" w:fill="FFFFFF"/>
        <w:rPr>
          <w:ins w:id="17351" w:author="Manuel Hergenröder" w:date="2020-07-16T16:25:00Z"/>
          <w:rFonts w:ascii="Consolas" w:hAnsi="Consolas"/>
          <w:color w:val="000000"/>
          <w:sz w:val="18"/>
          <w:szCs w:val="18"/>
          <w:lang w:val="en-US"/>
          <w:rPrChange w:id="17352" w:author="Manuel Hergenröder" w:date="2020-07-16T16:26:00Z">
            <w:rPr>
              <w:ins w:id="17353" w:author="Manuel Hergenröder" w:date="2020-07-16T16:25:00Z"/>
              <w:rFonts w:ascii="Consolas" w:hAnsi="Consolas"/>
              <w:color w:val="000000"/>
            </w:rPr>
          </w:rPrChange>
        </w:rPr>
      </w:pPr>
      <w:ins w:id="17354" w:author="Manuel Hergenröder" w:date="2020-07-16T16:25:00Z">
        <w:r w:rsidRPr="00625FEA">
          <w:rPr>
            <w:rFonts w:ascii="Consolas" w:hAnsi="Consolas"/>
            <w:color w:val="000000"/>
            <w:sz w:val="18"/>
            <w:szCs w:val="18"/>
            <w:lang w:val="en-US"/>
            <w:rPrChange w:id="17355" w:author="Manuel Hergenröder" w:date="2020-07-16T16:26:00Z">
              <w:rPr>
                <w:rFonts w:ascii="Consolas" w:hAnsi="Consolas"/>
                <w:color w:val="000000"/>
              </w:rPr>
            </w:rPrChange>
          </w:rPr>
          <w:t>    {</w:t>
        </w:r>
      </w:ins>
    </w:p>
    <w:p w14:paraId="05F9BF1E" w14:textId="77777777" w:rsidR="008F67FA" w:rsidRPr="00625FEA" w:rsidRDefault="008F67FA" w:rsidP="008F67FA">
      <w:pPr>
        <w:pStyle w:val="HTMLPreformatted"/>
        <w:shd w:val="clear" w:color="auto" w:fill="FFFFFF"/>
        <w:rPr>
          <w:ins w:id="17356" w:author="Manuel Hergenröder" w:date="2020-07-16T16:25:00Z"/>
          <w:rFonts w:ascii="Consolas" w:hAnsi="Consolas"/>
          <w:color w:val="000000"/>
          <w:sz w:val="18"/>
          <w:szCs w:val="18"/>
          <w:lang w:val="en-US"/>
          <w:rPrChange w:id="17357" w:author="Manuel Hergenröder" w:date="2020-07-16T16:26:00Z">
            <w:rPr>
              <w:ins w:id="17358" w:author="Manuel Hergenröder" w:date="2020-07-16T16:25:00Z"/>
              <w:rFonts w:ascii="Consolas" w:hAnsi="Consolas"/>
              <w:color w:val="000000"/>
            </w:rPr>
          </w:rPrChange>
        </w:rPr>
      </w:pPr>
      <w:ins w:id="17359" w:author="Manuel Hergenröder" w:date="2020-07-16T16:25:00Z">
        <w:r w:rsidRPr="00625FEA">
          <w:rPr>
            <w:rFonts w:ascii="Consolas" w:hAnsi="Consolas"/>
            <w:color w:val="000000"/>
            <w:sz w:val="18"/>
            <w:szCs w:val="18"/>
            <w:lang w:val="en-US"/>
            <w:rPrChange w:id="17360" w:author="Manuel Hergenröder" w:date="2020-07-16T16:26:00Z">
              <w:rPr>
                <w:rFonts w:ascii="Consolas" w:hAnsi="Consolas"/>
                <w:color w:val="000000"/>
              </w:rPr>
            </w:rPrChange>
          </w:rPr>
          <w:t>        </w:t>
        </w:r>
        <w:r w:rsidRPr="00625FEA">
          <w:rPr>
            <w:rFonts w:ascii="Consolas" w:hAnsi="Consolas"/>
            <w:color w:val="8F08C4"/>
            <w:sz w:val="18"/>
            <w:szCs w:val="18"/>
            <w:lang w:val="en-US"/>
            <w:rPrChange w:id="17361" w:author="Manuel Hergenröder" w:date="2020-07-16T16:26:00Z">
              <w:rPr>
                <w:rFonts w:ascii="Consolas" w:hAnsi="Consolas"/>
                <w:color w:val="8F08C4"/>
              </w:rPr>
            </w:rPrChange>
          </w:rPr>
          <w:t>if</w:t>
        </w:r>
        <w:r w:rsidRPr="00625FEA">
          <w:rPr>
            <w:rFonts w:ascii="Consolas" w:hAnsi="Consolas"/>
            <w:color w:val="000000"/>
            <w:sz w:val="18"/>
            <w:szCs w:val="18"/>
            <w:lang w:val="en-US"/>
            <w:rPrChange w:id="17362" w:author="Manuel Hergenröder" w:date="2020-07-16T16:26:00Z">
              <w:rPr>
                <w:rFonts w:ascii="Consolas" w:hAnsi="Consolas"/>
                <w:color w:val="000000"/>
              </w:rPr>
            </w:rPrChange>
          </w:rPr>
          <w:t> ((</w:t>
        </w:r>
        <w:r w:rsidRPr="00625FEA">
          <w:rPr>
            <w:rFonts w:ascii="Consolas" w:hAnsi="Consolas"/>
            <w:color w:val="0000FF"/>
            <w:sz w:val="18"/>
            <w:szCs w:val="18"/>
            <w:lang w:val="en-US"/>
            <w:rPrChange w:id="1736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364" w:author="Manuel Hergenröder" w:date="2020-07-16T16:26:00Z">
              <w:rPr>
                <w:rFonts w:ascii="Consolas" w:hAnsi="Consolas"/>
                <w:color w:val="000000"/>
              </w:rPr>
            </w:rPrChange>
          </w:rPr>
          <w:t>.SelectedToolType == </w:t>
        </w:r>
        <w:r w:rsidRPr="00625FEA">
          <w:rPr>
            <w:rFonts w:ascii="Consolas" w:hAnsi="Consolas"/>
            <w:color w:val="2B91AF"/>
            <w:sz w:val="18"/>
            <w:szCs w:val="18"/>
            <w:lang w:val="en-US"/>
            <w:rPrChange w:id="17365"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7366" w:author="Manuel Hergenröder" w:date="2020-07-16T16:26:00Z">
              <w:rPr>
                <w:rFonts w:ascii="Consolas" w:hAnsi="Consolas"/>
                <w:color w:val="000000"/>
              </w:rPr>
            </w:rPrChange>
          </w:rPr>
          <w:t>.SpectrumPainter || </w:t>
        </w:r>
        <w:r w:rsidRPr="00625FEA">
          <w:rPr>
            <w:rFonts w:ascii="Consolas" w:hAnsi="Consolas"/>
            <w:color w:val="0000FF"/>
            <w:sz w:val="18"/>
            <w:szCs w:val="18"/>
            <w:lang w:val="en-US"/>
            <w:rPrChange w:id="1736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368" w:author="Manuel Hergenröder" w:date="2020-07-16T16:26:00Z">
              <w:rPr>
                <w:rFonts w:ascii="Consolas" w:hAnsi="Consolas"/>
                <w:color w:val="000000"/>
              </w:rPr>
            </w:rPrChange>
          </w:rPr>
          <w:t>.SelectedToolType == </w:t>
        </w:r>
        <w:r w:rsidRPr="00625FEA">
          <w:rPr>
            <w:rFonts w:ascii="Consolas" w:hAnsi="Consolas"/>
            <w:color w:val="2B91AF"/>
            <w:sz w:val="18"/>
            <w:szCs w:val="18"/>
            <w:lang w:val="en-US"/>
            <w:rPrChange w:id="17369"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7370" w:author="Manuel Hergenröder" w:date="2020-07-16T16:26:00Z">
              <w:rPr>
                <w:rFonts w:ascii="Consolas" w:hAnsi="Consolas"/>
                <w:color w:val="000000"/>
              </w:rPr>
            </w:rPrChange>
          </w:rPr>
          <w:t>.SpectrumEraser) &amp;&amp; </w:t>
        </w:r>
        <w:r w:rsidRPr="00625FEA">
          <w:rPr>
            <w:rFonts w:ascii="Consolas" w:hAnsi="Consolas"/>
            <w:color w:val="0000FF"/>
            <w:sz w:val="18"/>
            <w:szCs w:val="18"/>
            <w:lang w:val="en-US"/>
            <w:rPrChange w:id="1737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372" w:author="Manuel Hergenröder" w:date="2020-07-16T16:26:00Z">
              <w:rPr>
                <w:rFonts w:ascii="Consolas" w:hAnsi="Consolas"/>
                <w:color w:val="000000"/>
              </w:rPr>
            </w:rPrChange>
          </w:rPr>
          <w:t>.pointsToDraw.Count &gt; 0) { </w:t>
        </w:r>
      </w:ins>
    </w:p>
    <w:p w14:paraId="5925A87B" w14:textId="77777777" w:rsidR="008F67FA" w:rsidRPr="00625FEA" w:rsidRDefault="008F67FA" w:rsidP="008F67FA">
      <w:pPr>
        <w:pStyle w:val="HTMLPreformatted"/>
        <w:shd w:val="clear" w:color="auto" w:fill="FFFFFF"/>
        <w:rPr>
          <w:ins w:id="17373" w:author="Manuel Hergenröder" w:date="2020-07-16T16:25:00Z"/>
          <w:rFonts w:ascii="Consolas" w:hAnsi="Consolas"/>
          <w:color w:val="000000"/>
          <w:sz w:val="18"/>
          <w:szCs w:val="18"/>
          <w:lang w:val="en-US"/>
          <w:rPrChange w:id="17374" w:author="Manuel Hergenröder" w:date="2020-07-16T16:26:00Z">
            <w:rPr>
              <w:ins w:id="17375" w:author="Manuel Hergenröder" w:date="2020-07-16T16:25:00Z"/>
              <w:rFonts w:ascii="Consolas" w:hAnsi="Consolas"/>
              <w:color w:val="000000"/>
            </w:rPr>
          </w:rPrChange>
        </w:rPr>
      </w:pPr>
      <w:ins w:id="17376" w:author="Manuel Hergenröder" w:date="2020-07-16T16:25:00Z">
        <w:r w:rsidRPr="00625FEA">
          <w:rPr>
            <w:rFonts w:ascii="Consolas" w:hAnsi="Consolas"/>
            <w:color w:val="000000"/>
            <w:sz w:val="18"/>
            <w:szCs w:val="18"/>
            <w:lang w:val="en-US"/>
            <w:rPrChange w:id="17377" w:author="Manuel Hergenröder" w:date="2020-07-16T16:26:00Z">
              <w:rPr>
                <w:rFonts w:ascii="Consolas" w:hAnsi="Consolas"/>
                <w:color w:val="000000"/>
              </w:rPr>
            </w:rPrChange>
          </w:rPr>
          <w:t>            </w:t>
        </w:r>
        <w:r w:rsidRPr="00625FEA">
          <w:rPr>
            <w:rFonts w:ascii="Consolas" w:hAnsi="Consolas"/>
            <w:color w:val="008000"/>
            <w:sz w:val="18"/>
            <w:szCs w:val="18"/>
            <w:lang w:val="en-US"/>
            <w:rPrChange w:id="17378" w:author="Manuel Hergenröder" w:date="2020-07-16T16:26:00Z">
              <w:rPr>
                <w:rFonts w:ascii="Consolas" w:hAnsi="Consolas"/>
                <w:color w:val="008000"/>
              </w:rPr>
            </w:rPrChange>
          </w:rPr>
          <w:t>// Remove duplicates</w:t>
        </w:r>
      </w:ins>
    </w:p>
    <w:p w14:paraId="14BD5492" w14:textId="77777777" w:rsidR="008F67FA" w:rsidRPr="00625FEA" w:rsidRDefault="008F67FA" w:rsidP="008F67FA">
      <w:pPr>
        <w:pStyle w:val="HTMLPreformatted"/>
        <w:shd w:val="clear" w:color="auto" w:fill="FFFFFF"/>
        <w:rPr>
          <w:ins w:id="17379" w:author="Manuel Hergenröder" w:date="2020-07-16T16:25:00Z"/>
          <w:rFonts w:ascii="Consolas" w:hAnsi="Consolas"/>
          <w:color w:val="000000"/>
          <w:sz w:val="18"/>
          <w:szCs w:val="18"/>
          <w:lang w:val="en-US"/>
          <w:rPrChange w:id="17380" w:author="Manuel Hergenröder" w:date="2020-07-16T16:26:00Z">
            <w:rPr>
              <w:ins w:id="17381" w:author="Manuel Hergenröder" w:date="2020-07-16T16:25:00Z"/>
              <w:rFonts w:ascii="Consolas" w:hAnsi="Consolas"/>
              <w:color w:val="000000"/>
            </w:rPr>
          </w:rPrChange>
        </w:rPr>
      </w:pPr>
      <w:ins w:id="17382" w:author="Manuel Hergenröder" w:date="2020-07-16T16:25:00Z">
        <w:r w:rsidRPr="00625FEA">
          <w:rPr>
            <w:rFonts w:ascii="Consolas" w:hAnsi="Consolas"/>
            <w:color w:val="000000"/>
            <w:sz w:val="18"/>
            <w:szCs w:val="18"/>
            <w:lang w:val="en-US"/>
            <w:rPrChange w:id="17383" w:author="Manuel Hergenröder" w:date="2020-07-16T16:26:00Z">
              <w:rPr>
                <w:rFonts w:ascii="Consolas" w:hAnsi="Consolas"/>
                <w:color w:val="000000"/>
              </w:rPr>
            </w:rPrChange>
          </w:rPr>
          <w:t>            </w:t>
        </w:r>
        <w:r w:rsidRPr="00625FEA">
          <w:rPr>
            <w:rFonts w:ascii="Consolas" w:hAnsi="Consolas"/>
            <w:color w:val="0000FF"/>
            <w:sz w:val="18"/>
            <w:szCs w:val="18"/>
            <w:lang w:val="en-US"/>
            <w:rPrChange w:id="1738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385" w:author="Manuel Hergenröder" w:date="2020-07-16T16:26:00Z">
              <w:rPr>
                <w:rFonts w:ascii="Consolas" w:hAnsi="Consolas"/>
                <w:color w:val="000000"/>
              </w:rPr>
            </w:rPrChange>
          </w:rPr>
          <w:t>.pointsToDraw = </w:t>
        </w:r>
        <w:r w:rsidRPr="00625FEA">
          <w:rPr>
            <w:rFonts w:ascii="Consolas" w:hAnsi="Consolas"/>
            <w:color w:val="0000FF"/>
            <w:sz w:val="18"/>
            <w:szCs w:val="18"/>
            <w:lang w:val="en-US"/>
            <w:rPrChange w:id="1738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387" w:author="Manuel Hergenröder" w:date="2020-07-16T16:26:00Z">
              <w:rPr>
                <w:rFonts w:ascii="Consolas" w:hAnsi="Consolas"/>
                <w:color w:val="000000"/>
              </w:rPr>
            </w:rPrChange>
          </w:rPr>
          <w:t>.pointsToDraw.</w:t>
        </w:r>
        <w:r w:rsidRPr="00625FEA">
          <w:rPr>
            <w:rFonts w:ascii="Consolas" w:hAnsi="Consolas"/>
            <w:color w:val="74531F"/>
            <w:sz w:val="18"/>
            <w:szCs w:val="18"/>
            <w:lang w:val="en-US"/>
            <w:rPrChange w:id="17388" w:author="Manuel Hergenröder" w:date="2020-07-16T16:26:00Z">
              <w:rPr>
                <w:rFonts w:ascii="Consolas" w:hAnsi="Consolas"/>
                <w:color w:val="74531F"/>
              </w:rPr>
            </w:rPrChange>
          </w:rPr>
          <w:t>Distinct</w:t>
        </w:r>
        <w:r w:rsidRPr="00625FEA">
          <w:rPr>
            <w:rFonts w:ascii="Consolas" w:hAnsi="Consolas"/>
            <w:color w:val="000000"/>
            <w:sz w:val="18"/>
            <w:szCs w:val="18"/>
            <w:lang w:val="en-US"/>
            <w:rPrChange w:id="17389" w:author="Manuel Hergenröder" w:date="2020-07-16T16:26:00Z">
              <w:rPr>
                <w:rFonts w:ascii="Consolas" w:hAnsi="Consolas"/>
                <w:color w:val="000000"/>
              </w:rPr>
            </w:rPrChange>
          </w:rPr>
          <w:t>().</w:t>
        </w:r>
        <w:r w:rsidRPr="00625FEA">
          <w:rPr>
            <w:rFonts w:ascii="Consolas" w:hAnsi="Consolas"/>
            <w:color w:val="74531F"/>
            <w:sz w:val="18"/>
            <w:szCs w:val="18"/>
            <w:lang w:val="en-US"/>
            <w:rPrChange w:id="17390" w:author="Manuel Hergenröder" w:date="2020-07-16T16:26:00Z">
              <w:rPr>
                <w:rFonts w:ascii="Consolas" w:hAnsi="Consolas"/>
                <w:color w:val="74531F"/>
              </w:rPr>
            </w:rPrChange>
          </w:rPr>
          <w:t>ToList</w:t>
        </w:r>
        <w:r w:rsidRPr="00625FEA">
          <w:rPr>
            <w:rFonts w:ascii="Consolas" w:hAnsi="Consolas"/>
            <w:color w:val="000000"/>
            <w:sz w:val="18"/>
            <w:szCs w:val="18"/>
            <w:lang w:val="en-US"/>
            <w:rPrChange w:id="17391" w:author="Manuel Hergenröder" w:date="2020-07-16T16:26:00Z">
              <w:rPr>
                <w:rFonts w:ascii="Consolas" w:hAnsi="Consolas"/>
                <w:color w:val="000000"/>
              </w:rPr>
            </w:rPrChange>
          </w:rPr>
          <w:t>();</w:t>
        </w:r>
      </w:ins>
    </w:p>
    <w:p w14:paraId="3E622F5E" w14:textId="77777777" w:rsidR="008F67FA" w:rsidRPr="00625FEA" w:rsidRDefault="008F67FA" w:rsidP="008F67FA">
      <w:pPr>
        <w:pStyle w:val="HTMLPreformatted"/>
        <w:shd w:val="clear" w:color="auto" w:fill="FFFFFF"/>
        <w:rPr>
          <w:ins w:id="17392" w:author="Manuel Hergenröder" w:date="2020-07-16T16:25:00Z"/>
          <w:rFonts w:ascii="Consolas" w:hAnsi="Consolas"/>
          <w:color w:val="000000"/>
          <w:sz w:val="18"/>
          <w:szCs w:val="18"/>
          <w:lang w:val="en-US"/>
          <w:rPrChange w:id="17393" w:author="Manuel Hergenröder" w:date="2020-07-16T16:26:00Z">
            <w:rPr>
              <w:ins w:id="17394" w:author="Manuel Hergenröder" w:date="2020-07-16T16:25:00Z"/>
              <w:rFonts w:ascii="Consolas" w:hAnsi="Consolas"/>
              <w:color w:val="000000"/>
            </w:rPr>
          </w:rPrChange>
        </w:rPr>
      </w:pPr>
      <w:ins w:id="17395" w:author="Manuel Hergenröder" w:date="2020-07-16T16:25:00Z">
        <w:r w:rsidRPr="00625FEA">
          <w:rPr>
            <w:rFonts w:ascii="Consolas" w:hAnsi="Consolas"/>
            <w:color w:val="000000"/>
            <w:sz w:val="18"/>
            <w:szCs w:val="18"/>
            <w:lang w:val="en-US"/>
            <w:rPrChange w:id="17396" w:author="Manuel Hergenröder" w:date="2020-07-16T16:26:00Z">
              <w:rPr>
                <w:rFonts w:ascii="Consolas" w:hAnsi="Consolas"/>
                <w:color w:val="000000"/>
              </w:rPr>
            </w:rPrChange>
          </w:rPr>
          <w:t xml:space="preserve"> </w:t>
        </w:r>
      </w:ins>
    </w:p>
    <w:p w14:paraId="57C00A2E" w14:textId="77777777" w:rsidR="008F67FA" w:rsidRPr="00625FEA" w:rsidRDefault="008F67FA" w:rsidP="008F67FA">
      <w:pPr>
        <w:pStyle w:val="HTMLPreformatted"/>
        <w:shd w:val="clear" w:color="auto" w:fill="FFFFFF"/>
        <w:rPr>
          <w:ins w:id="17397" w:author="Manuel Hergenröder" w:date="2020-07-16T16:25:00Z"/>
          <w:rFonts w:ascii="Consolas" w:hAnsi="Consolas"/>
          <w:color w:val="000000"/>
          <w:sz w:val="18"/>
          <w:szCs w:val="18"/>
          <w:lang w:val="en-US"/>
          <w:rPrChange w:id="17398" w:author="Manuel Hergenröder" w:date="2020-07-16T16:26:00Z">
            <w:rPr>
              <w:ins w:id="17399" w:author="Manuel Hergenröder" w:date="2020-07-16T16:25:00Z"/>
              <w:rFonts w:ascii="Consolas" w:hAnsi="Consolas"/>
              <w:color w:val="000000"/>
            </w:rPr>
          </w:rPrChange>
        </w:rPr>
      </w:pPr>
      <w:ins w:id="17400" w:author="Manuel Hergenröder" w:date="2020-07-16T16:25:00Z">
        <w:r w:rsidRPr="00625FEA">
          <w:rPr>
            <w:rFonts w:ascii="Consolas" w:hAnsi="Consolas"/>
            <w:color w:val="000000"/>
            <w:sz w:val="18"/>
            <w:szCs w:val="18"/>
            <w:lang w:val="en-US"/>
            <w:rPrChange w:id="17401" w:author="Manuel Hergenröder" w:date="2020-07-16T16:26:00Z">
              <w:rPr>
                <w:rFonts w:ascii="Consolas" w:hAnsi="Consolas"/>
                <w:color w:val="000000"/>
              </w:rPr>
            </w:rPrChange>
          </w:rPr>
          <w:t>            </w:t>
        </w:r>
        <w:r w:rsidRPr="00625FEA">
          <w:rPr>
            <w:rFonts w:ascii="Consolas" w:hAnsi="Consolas"/>
            <w:color w:val="8F08C4"/>
            <w:sz w:val="18"/>
            <w:szCs w:val="18"/>
            <w:lang w:val="en-US"/>
            <w:rPrChange w:id="17402" w:author="Manuel Hergenröder" w:date="2020-07-16T16:26:00Z">
              <w:rPr>
                <w:rFonts w:ascii="Consolas" w:hAnsi="Consolas"/>
                <w:color w:val="8F08C4"/>
              </w:rPr>
            </w:rPrChange>
          </w:rPr>
          <w:t>if</w:t>
        </w:r>
        <w:r w:rsidRPr="00625FEA">
          <w:rPr>
            <w:rFonts w:ascii="Consolas" w:hAnsi="Consolas"/>
            <w:color w:val="000000"/>
            <w:sz w:val="18"/>
            <w:szCs w:val="18"/>
            <w:lang w:val="en-US"/>
            <w:rPrChange w:id="17403" w:author="Manuel Hergenröder" w:date="2020-07-16T16:26:00Z">
              <w:rPr>
                <w:rFonts w:ascii="Consolas" w:hAnsi="Consolas"/>
                <w:color w:val="000000"/>
              </w:rPr>
            </w:rPrChange>
          </w:rPr>
          <w:t> (</w:t>
        </w:r>
        <w:r w:rsidRPr="00625FEA">
          <w:rPr>
            <w:rFonts w:ascii="Consolas" w:hAnsi="Consolas"/>
            <w:color w:val="0000FF"/>
            <w:sz w:val="18"/>
            <w:szCs w:val="18"/>
            <w:lang w:val="en-US"/>
            <w:rPrChange w:id="1740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405" w:author="Manuel Hergenröder" w:date="2020-07-16T16:26:00Z">
              <w:rPr>
                <w:rFonts w:ascii="Consolas" w:hAnsi="Consolas"/>
                <w:color w:val="000000"/>
              </w:rPr>
            </w:rPrChange>
          </w:rPr>
          <w:t>.SelectedToolType == </w:t>
        </w:r>
        <w:r w:rsidRPr="00625FEA">
          <w:rPr>
            <w:rFonts w:ascii="Consolas" w:hAnsi="Consolas"/>
            <w:color w:val="2B91AF"/>
            <w:sz w:val="18"/>
            <w:szCs w:val="18"/>
            <w:lang w:val="en-US"/>
            <w:rPrChange w:id="17406"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7407" w:author="Manuel Hergenröder" w:date="2020-07-16T16:26:00Z">
              <w:rPr>
                <w:rFonts w:ascii="Consolas" w:hAnsi="Consolas"/>
                <w:color w:val="000000"/>
              </w:rPr>
            </w:rPrChange>
          </w:rPr>
          <w:t>.SpectrumPainter)</w:t>
        </w:r>
      </w:ins>
    </w:p>
    <w:p w14:paraId="7D53692A" w14:textId="77777777" w:rsidR="008F67FA" w:rsidRPr="00625FEA" w:rsidRDefault="008F67FA" w:rsidP="008F67FA">
      <w:pPr>
        <w:pStyle w:val="HTMLPreformatted"/>
        <w:shd w:val="clear" w:color="auto" w:fill="FFFFFF"/>
        <w:rPr>
          <w:ins w:id="17408" w:author="Manuel Hergenröder" w:date="2020-07-16T16:25:00Z"/>
          <w:rFonts w:ascii="Consolas" w:hAnsi="Consolas"/>
          <w:color w:val="000000"/>
          <w:sz w:val="18"/>
          <w:szCs w:val="18"/>
          <w:lang w:val="en-US"/>
          <w:rPrChange w:id="17409" w:author="Manuel Hergenröder" w:date="2020-07-16T16:26:00Z">
            <w:rPr>
              <w:ins w:id="17410" w:author="Manuel Hergenröder" w:date="2020-07-16T16:25:00Z"/>
              <w:rFonts w:ascii="Consolas" w:hAnsi="Consolas"/>
              <w:color w:val="000000"/>
            </w:rPr>
          </w:rPrChange>
        </w:rPr>
      </w:pPr>
      <w:ins w:id="17411" w:author="Manuel Hergenröder" w:date="2020-07-16T16:25:00Z">
        <w:r w:rsidRPr="00625FEA">
          <w:rPr>
            <w:rFonts w:ascii="Consolas" w:hAnsi="Consolas"/>
            <w:color w:val="000000"/>
            <w:sz w:val="18"/>
            <w:szCs w:val="18"/>
            <w:lang w:val="en-US"/>
            <w:rPrChange w:id="17412" w:author="Manuel Hergenröder" w:date="2020-07-16T16:26:00Z">
              <w:rPr>
                <w:rFonts w:ascii="Consolas" w:hAnsi="Consolas"/>
                <w:color w:val="000000"/>
              </w:rPr>
            </w:rPrChange>
          </w:rPr>
          <w:t>                deformer.</w:t>
        </w:r>
        <w:r w:rsidRPr="00625FEA">
          <w:rPr>
            <w:rFonts w:ascii="Consolas" w:hAnsi="Consolas"/>
            <w:color w:val="74531F"/>
            <w:sz w:val="18"/>
            <w:szCs w:val="18"/>
            <w:lang w:val="en-US"/>
            <w:rPrChange w:id="17413" w:author="Manuel Hergenröder" w:date="2020-07-16T16:26:00Z">
              <w:rPr>
                <w:rFonts w:ascii="Consolas" w:hAnsi="Consolas"/>
                <w:color w:val="74531F"/>
              </w:rPr>
            </w:rPrChange>
          </w:rPr>
          <w:t>DeformMeshMultiplePoints</w:t>
        </w:r>
        <w:r w:rsidRPr="00625FEA">
          <w:rPr>
            <w:rFonts w:ascii="Consolas" w:hAnsi="Consolas"/>
            <w:color w:val="000000"/>
            <w:sz w:val="18"/>
            <w:szCs w:val="18"/>
            <w:lang w:val="en-US"/>
            <w:rPrChange w:id="17414" w:author="Manuel Hergenröder" w:date="2020-07-16T16:26:00Z">
              <w:rPr>
                <w:rFonts w:ascii="Consolas" w:hAnsi="Consolas"/>
                <w:color w:val="000000"/>
              </w:rPr>
            </w:rPrChange>
          </w:rPr>
          <w:t>(</w:t>
        </w:r>
        <w:r w:rsidRPr="00625FEA">
          <w:rPr>
            <w:rFonts w:ascii="Consolas" w:hAnsi="Consolas"/>
            <w:color w:val="0000FF"/>
            <w:sz w:val="18"/>
            <w:szCs w:val="18"/>
            <w:lang w:val="en-US"/>
            <w:rPrChange w:id="1741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416" w:author="Manuel Hergenröder" w:date="2020-07-16T16:26:00Z">
              <w:rPr>
                <w:rFonts w:ascii="Consolas" w:hAnsi="Consolas"/>
                <w:color w:val="000000"/>
              </w:rPr>
            </w:rPrChange>
          </w:rPr>
          <w:t>.pointsToDraw, </w:t>
        </w:r>
        <w:r w:rsidRPr="00625FEA">
          <w:rPr>
            <w:rFonts w:ascii="Consolas" w:hAnsi="Consolas"/>
            <w:color w:val="2B91AF"/>
            <w:sz w:val="18"/>
            <w:szCs w:val="18"/>
            <w:lang w:val="en-US"/>
            <w:rPrChange w:id="17417"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7418" w:author="Manuel Hergenröder" w:date="2020-07-16T16:26:00Z">
              <w:rPr>
                <w:rFonts w:ascii="Consolas" w:hAnsi="Consolas"/>
                <w:color w:val="000000"/>
              </w:rPr>
            </w:rPrChange>
          </w:rPr>
          <w:t>.up, </w:t>
        </w:r>
        <w:r w:rsidRPr="00625FEA">
          <w:rPr>
            <w:rFonts w:ascii="Consolas" w:hAnsi="Consolas"/>
            <w:color w:val="0000FF"/>
            <w:sz w:val="18"/>
            <w:szCs w:val="18"/>
            <w:lang w:val="en-US"/>
            <w:rPrChange w:id="1741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420" w:author="Manuel Hergenröder" w:date="2020-07-16T16:26:00Z">
              <w:rPr>
                <w:rFonts w:ascii="Consolas" w:hAnsi="Consolas"/>
                <w:color w:val="000000"/>
              </w:rPr>
            </w:rPrChange>
          </w:rPr>
          <w:t>.toolRadius, </w:t>
        </w:r>
        <w:r w:rsidRPr="00625FEA">
          <w:rPr>
            <w:rFonts w:ascii="Consolas" w:hAnsi="Consolas"/>
            <w:color w:val="0000FF"/>
            <w:sz w:val="18"/>
            <w:szCs w:val="18"/>
            <w:lang w:val="en-US"/>
            <w:rPrChange w:id="17421"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422" w:author="Manuel Hergenröder" w:date="2020-07-16T16:26:00Z">
              <w:rPr>
                <w:rFonts w:ascii="Consolas" w:hAnsi="Consolas"/>
                <w:color w:val="000000"/>
              </w:rPr>
            </w:rPrChange>
          </w:rPr>
          <w:t>.toolabsoluteValue);</w:t>
        </w:r>
      </w:ins>
    </w:p>
    <w:p w14:paraId="03F66407" w14:textId="77777777" w:rsidR="008F67FA" w:rsidRPr="00625FEA" w:rsidRDefault="008F67FA" w:rsidP="008F67FA">
      <w:pPr>
        <w:pStyle w:val="HTMLPreformatted"/>
        <w:shd w:val="clear" w:color="auto" w:fill="FFFFFF"/>
        <w:rPr>
          <w:ins w:id="17423" w:author="Manuel Hergenröder" w:date="2020-07-16T16:25:00Z"/>
          <w:rFonts w:ascii="Consolas" w:hAnsi="Consolas"/>
          <w:color w:val="000000"/>
          <w:sz w:val="18"/>
          <w:szCs w:val="18"/>
          <w:lang w:val="en-US"/>
          <w:rPrChange w:id="17424" w:author="Manuel Hergenröder" w:date="2020-07-16T16:26:00Z">
            <w:rPr>
              <w:ins w:id="17425" w:author="Manuel Hergenröder" w:date="2020-07-16T16:25:00Z"/>
              <w:rFonts w:ascii="Consolas" w:hAnsi="Consolas"/>
              <w:color w:val="000000"/>
            </w:rPr>
          </w:rPrChange>
        </w:rPr>
      </w:pPr>
      <w:ins w:id="17426" w:author="Manuel Hergenröder" w:date="2020-07-16T16:25:00Z">
        <w:r w:rsidRPr="00625FEA">
          <w:rPr>
            <w:rFonts w:ascii="Consolas" w:hAnsi="Consolas"/>
            <w:color w:val="000000"/>
            <w:sz w:val="18"/>
            <w:szCs w:val="18"/>
            <w:lang w:val="en-US"/>
            <w:rPrChange w:id="17427" w:author="Manuel Hergenröder" w:date="2020-07-16T16:26:00Z">
              <w:rPr>
                <w:rFonts w:ascii="Consolas" w:hAnsi="Consolas"/>
                <w:color w:val="000000"/>
              </w:rPr>
            </w:rPrChange>
          </w:rPr>
          <w:t>            </w:t>
        </w:r>
        <w:r w:rsidRPr="00625FEA">
          <w:rPr>
            <w:rFonts w:ascii="Consolas" w:hAnsi="Consolas"/>
            <w:color w:val="8F08C4"/>
            <w:sz w:val="18"/>
            <w:szCs w:val="18"/>
            <w:lang w:val="en-US"/>
            <w:rPrChange w:id="17428" w:author="Manuel Hergenröder" w:date="2020-07-16T16:26:00Z">
              <w:rPr>
                <w:rFonts w:ascii="Consolas" w:hAnsi="Consolas"/>
                <w:color w:val="8F08C4"/>
              </w:rPr>
            </w:rPrChange>
          </w:rPr>
          <w:t>else</w:t>
        </w:r>
        <w:r w:rsidRPr="00625FEA">
          <w:rPr>
            <w:rFonts w:ascii="Consolas" w:hAnsi="Consolas"/>
            <w:color w:val="000000"/>
            <w:sz w:val="18"/>
            <w:szCs w:val="18"/>
            <w:lang w:val="en-US"/>
            <w:rPrChange w:id="17429" w:author="Manuel Hergenröder" w:date="2020-07-16T16:26:00Z">
              <w:rPr>
                <w:rFonts w:ascii="Consolas" w:hAnsi="Consolas"/>
                <w:color w:val="000000"/>
              </w:rPr>
            </w:rPrChange>
          </w:rPr>
          <w:t> </w:t>
        </w:r>
        <w:r w:rsidRPr="00625FEA">
          <w:rPr>
            <w:rFonts w:ascii="Consolas" w:hAnsi="Consolas"/>
            <w:color w:val="8F08C4"/>
            <w:sz w:val="18"/>
            <w:szCs w:val="18"/>
            <w:lang w:val="en-US"/>
            <w:rPrChange w:id="17430" w:author="Manuel Hergenröder" w:date="2020-07-16T16:26:00Z">
              <w:rPr>
                <w:rFonts w:ascii="Consolas" w:hAnsi="Consolas"/>
                <w:color w:val="8F08C4"/>
              </w:rPr>
            </w:rPrChange>
          </w:rPr>
          <w:t>if</w:t>
        </w:r>
        <w:r w:rsidRPr="00625FEA">
          <w:rPr>
            <w:rFonts w:ascii="Consolas" w:hAnsi="Consolas"/>
            <w:color w:val="000000"/>
            <w:sz w:val="18"/>
            <w:szCs w:val="18"/>
            <w:lang w:val="en-US"/>
            <w:rPrChange w:id="17431" w:author="Manuel Hergenröder" w:date="2020-07-16T16:26:00Z">
              <w:rPr>
                <w:rFonts w:ascii="Consolas" w:hAnsi="Consolas"/>
                <w:color w:val="000000"/>
              </w:rPr>
            </w:rPrChange>
          </w:rPr>
          <w:t> (</w:t>
        </w:r>
        <w:r w:rsidRPr="00625FEA">
          <w:rPr>
            <w:rFonts w:ascii="Consolas" w:hAnsi="Consolas"/>
            <w:color w:val="0000FF"/>
            <w:sz w:val="18"/>
            <w:szCs w:val="18"/>
            <w:lang w:val="en-US"/>
            <w:rPrChange w:id="1743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433" w:author="Manuel Hergenröder" w:date="2020-07-16T16:26:00Z">
              <w:rPr>
                <w:rFonts w:ascii="Consolas" w:hAnsi="Consolas"/>
                <w:color w:val="000000"/>
              </w:rPr>
            </w:rPrChange>
          </w:rPr>
          <w:t>.SelectedToolType == </w:t>
        </w:r>
        <w:r w:rsidRPr="00625FEA">
          <w:rPr>
            <w:rFonts w:ascii="Consolas" w:hAnsi="Consolas"/>
            <w:color w:val="2B91AF"/>
            <w:sz w:val="18"/>
            <w:szCs w:val="18"/>
            <w:lang w:val="en-US"/>
            <w:rPrChange w:id="17434"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7435" w:author="Manuel Hergenröder" w:date="2020-07-16T16:26:00Z">
              <w:rPr>
                <w:rFonts w:ascii="Consolas" w:hAnsi="Consolas"/>
                <w:color w:val="000000"/>
              </w:rPr>
            </w:rPrChange>
          </w:rPr>
          <w:t>.SpectrumEraser)</w:t>
        </w:r>
      </w:ins>
    </w:p>
    <w:p w14:paraId="1E680616" w14:textId="77777777" w:rsidR="008F67FA" w:rsidRPr="00625FEA" w:rsidRDefault="008F67FA" w:rsidP="008F67FA">
      <w:pPr>
        <w:pStyle w:val="HTMLPreformatted"/>
        <w:shd w:val="clear" w:color="auto" w:fill="FFFFFF"/>
        <w:rPr>
          <w:ins w:id="17436" w:author="Manuel Hergenröder" w:date="2020-07-16T16:25:00Z"/>
          <w:rFonts w:ascii="Consolas" w:hAnsi="Consolas"/>
          <w:color w:val="000000"/>
          <w:sz w:val="18"/>
          <w:szCs w:val="18"/>
          <w:lang w:val="en-US"/>
          <w:rPrChange w:id="17437" w:author="Manuel Hergenröder" w:date="2020-07-16T16:26:00Z">
            <w:rPr>
              <w:ins w:id="17438" w:author="Manuel Hergenröder" w:date="2020-07-16T16:25:00Z"/>
              <w:rFonts w:ascii="Consolas" w:hAnsi="Consolas"/>
              <w:color w:val="000000"/>
            </w:rPr>
          </w:rPrChange>
        </w:rPr>
      </w:pPr>
      <w:ins w:id="17439" w:author="Manuel Hergenröder" w:date="2020-07-16T16:25:00Z">
        <w:r w:rsidRPr="00625FEA">
          <w:rPr>
            <w:rFonts w:ascii="Consolas" w:hAnsi="Consolas"/>
            <w:color w:val="000000"/>
            <w:sz w:val="18"/>
            <w:szCs w:val="18"/>
            <w:lang w:val="en-US"/>
            <w:rPrChange w:id="17440" w:author="Manuel Hergenröder" w:date="2020-07-16T16:26:00Z">
              <w:rPr>
                <w:rFonts w:ascii="Consolas" w:hAnsi="Consolas"/>
                <w:color w:val="000000"/>
              </w:rPr>
            </w:rPrChange>
          </w:rPr>
          <w:t>                deformer.</w:t>
        </w:r>
        <w:r w:rsidRPr="00625FEA">
          <w:rPr>
            <w:rFonts w:ascii="Consolas" w:hAnsi="Consolas"/>
            <w:color w:val="74531F"/>
            <w:sz w:val="18"/>
            <w:szCs w:val="18"/>
            <w:lang w:val="en-US"/>
            <w:rPrChange w:id="17441" w:author="Manuel Hergenröder" w:date="2020-07-16T16:26:00Z">
              <w:rPr>
                <w:rFonts w:ascii="Consolas" w:hAnsi="Consolas"/>
                <w:color w:val="74531F"/>
              </w:rPr>
            </w:rPrChange>
          </w:rPr>
          <w:t>DeformMeshMultiplePoints</w:t>
        </w:r>
        <w:r w:rsidRPr="00625FEA">
          <w:rPr>
            <w:rFonts w:ascii="Consolas" w:hAnsi="Consolas"/>
            <w:color w:val="000000"/>
            <w:sz w:val="18"/>
            <w:szCs w:val="18"/>
            <w:lang w:val="en-US"/>
            <w:rPrChange w:id="17442" w:author="Manuel Hergenröder" w:date="2020-07-16T16:26:00Z">
              <w:rPr>
                <w:rFonts w:ascii="Consolas" w:hAnsi="Consolas"/>
                <w:color w:val="000000"/>
              </w:rPr>
            </w:rPrChange>
          </w:rPr>
          <w:t>(</w:t>
        </w:r>
        <w:r w:rsidRPr="00625FEA">
          <w:rPr>
            <w:rFonts w:ascii="Consolas" w:hAnsi="Consolas"/>
            <w:color w:val="0000FF"/>
            <w:sz w:val="18"/>
            <w:szCs w:val="18"/>
            <w:lang w:val="en-US"/>
            <w:rPrChange w:id="1744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444" w:author="Manuel Hergenröder" w:date="2020-07-16T16:26:00Z">
              <w:rPr>
                <w:rFonts w:ascii="Consolas" w:hAnsi="Consolas"/>
                <w:color w:val="000000"/>
              </w:rPr>
            </w:rPrChange>
          </w:rPr>
          <w:t>.pointsToDraw, </w:t>
        </w:r>
        <w:r w:rsidRPr="00625FEA">
          <w:rPr>
            <w:rFonts w:ascii="Consolas" w:hAnsi="Consolas"/>
            <w:color w:val="2B91AF"/>
            <w:sz w:val="18"/>
            <w:szCs w:val="18"/>
            <w:lang w:val="en-US"/>
            <w:rPrChange w:id="17445" w:author="Manuel Hergenröder" w:date="2020-07-16T16:26:00Z">
              <w:rPr>
                <w:rFonts w:ascii="Consolas" w:hAnsi="Consolas"/>
                <w:color w:val="2B91AF"/>
              </w:rPr>
            </w:rPrChange>
          </w:rPr>
          <w:t>Vector3</w:t>
        </w:r>
        <w:r w:rsidRPr="00625FEA">
          <w:rPr>
            <w:rFonts w:ascii="Consolas" w:hAnsi="Consolas"/>
            <w:color w:val="000000"/>
            <w:sz w:val="18"/>
            <w:szCs w:val="18"/>
            <w:lang w:val="en-US"/>
            <w:rPrChange w:id="17446" w:author="Manuel Hergenröder" w:date="2020-07-16T16:26:00Z">
              <w:rPr>
                <w:rFonts w:ascii="Consolas" w:hAnsi="Consolas"/>
                <w:color w:val="000000"/>
              </w:rPr>
            </w:rPrChange>
          </w:rPr>
          <w:t>.up, </w:t>
        </w:r>
        <w:r w:rsidRPr="00625FEA">
          <w:rPr>
            <w:rFonts w:ascii="Consolas" w:hAnsi="Consolas"/>
            <w:color w:val="0000FF"/>
            <w:sz w:val="18"/>
            <w:szCs w:val="18"/>
            <w:lang w:val="en-US"/>
            <w:rPrChange w:id="1744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448" w:author="Manuel Hergenröder" w:date="2020-07-16T16:26:00Z">
              <w:rPr>
                <w:rFonts w:ascii="Consolas" w:hAnsi="Consolas"/>
                <w:color w:val="000000"/>
              </w:rPr>
            </w:rPrChange>
          </w:rPr>
          <w:t>.toolRadius, 0f);</w:t>
        </w:r>
      </w:ins>
    </w:p>
    <w:p w14:paraId="17BE2D8C" w14:textId="77777777" w:rsidR="008F67FA" w:rsidRPr="00625FEA" w:rsidRDefault="008F67FA" w:rsidP="008F67FA">
      <w:pPr>
        <w:pStyle w:val="HTMLPreformatted"/>
        <w:shd w:val="clear" w:color="auto" w:fill="FFFFFF"/>
        <w:rPr>
          <w:ins w:id="17449" w:author="Manuel Hergenröder" w:date="2020-07-16T16:25:00Z"/>
          <w:rFonts w:ascii="Consolas" w:hAnsi="Consolas"/>
          <w:color w:val="000000"/>
          <w:sz w:val="18"/>
          <w:szCs w:val="18"/>
          <w:lang w:val="en-US"/>
          <w:rPrChange w:id="17450" w:author="Manuel Hergenröder" w:date="2020-07-16T16:26:00Z">
            <w:rPr>
              <w:ins w:id="17451" w:author="Manuel Hergenröder" w:date="2020-07-16T16:25:00Z"/>
              <w:rFonts w:ascii="Consolas" w:hAnsi="Consolas"/>
              <w:color w:val="000000"/>
            </w:rPr>
          </w:rPrChange>
        </w:rPr>
      </w:pPr>
      <w:ins w:id="17452" w:author="Manuel Hergenröder" w:date="2020-07-16T16:25:00Z">
        <w:r w:rsidRPr="00625FEA">
          <w:rPr>
            <w:rFonts w:ascii="Consolas" w:hAnsi="Consolas"/>
            <w:color w:val="000000"/>
            <w:sz w:val="18"/>
            <w:szCs w:val="18"/>
            <w:lang w:val="en-US"/>
            <w:rPrChange w:id="17453" w:author="Manuel Hergenröder" w:date="2020-07-16T16:26:00Z">
              <w:rPr>
                <w:rFonts w:ascii="Consolas" w:hAnsi="Consolas"/>
                <w:color w:val="000000"/>
              </w:rPr>
            </w:rPrChange>
          </w:rPr>
          <w:t xml:space="preserve"> </w:t>
        </w:r>
      </w:ins>
    </w:p>
    <w:p w14:paraId="75E60622" w14:textId="77777777" w:rsidR="008F67FA" w:rsidRPr="00625FEA" w:rsidRDefault="008F67FA" w:rsidP="008F67FA">
      <w:pPr>
        <w:pStyle w:val="HTMLPreformatted"/>
        <w:shd w:val="clear" w:color="auto" w:fill="FFFFFF"/>
        <w:rPr>
          <w:ins w:id="17454" w:author="Manuel Hergenröder" w:date="2020-07-16T16:25:00Z"/>
          <w:rFonts w:ascii="Consolas" w:hAnsi="Consolas"/>
          <w:color w:val="000000"/>
          <w:sz w:val="18"/>
          <w:szCs w:val="18"/>
          <w:lang w:val="en-US"/>
          <w:rPrChange w:id="17455" w:author="Manuel Hergenröder" w:date="2020-07-16T16:26:00Z">
            <w:rPr>
              <w:ins w:id="17456" w:author="Manuel Hergenröder" w:date="2020-07-16T16:25:00Z"/>
              <w:rFonts w:ascii="Consolas" w:hAnsi="Consolas"/>
              <w:color w:val="000000"/>
            </w:rPr>
          </w:rPrChange>
        </w:rPr>
      </w:pPr>
      <w:ins w:id="17457" w:author="Manuel Hergenröder" w:date="2020-07-16T16:25:00Z">
        <w:r w:rsidRPr="00625FEA">
          <w:rPr>
            <w:rFonts w:ascii="Consolas" w:hAnsi="Consolas"/>
            <w:color w:val="000000"/>
            <w:sz w:val="18"/>
            <w:szCs w:val="18"/>
            <w:lang w:val="en-US"/>
            <w:rPrChange w:id="17458" w:author="Manuel Hergenröder" w:date="2020-07-16T16:26:00Z">
              <w:rPr>
                <w:rFonts w:ascii="Consolas" w:hAnsi="Consolas"/>
                <w:color w:val="000000"/>
              </w:rPr>
            </w:rPrChange>
          </w:rPr>
          <w:t>            </w:t>
        </w:r>
        <w:r w:rsidRPr="00625FEA">
          <w:rPr>
            <w:rFonts w:ascii="Consolas" w:hAnsi="Consolas"/>
            <w:color w:val="0000FF"/>
            <w:sz w:val="18"/>
            <w:szCs w:val="18"/>
            <w:lang w:val="en-US"/>
            <w:rPrChange w:id="17459"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460" w:author="Manuel Hergenröder" w:date="2020-07-16T16:26:00Z">
              <w:rPr>
                <w:rFonts w:ascii="Consolas" w:hAnsi="Consolas"/>
                <w:color w:val="000000"/>
              </w:rPr>
            </w:rPrChange>
          </w:rPr>
          <w:t>.lr.positionCount = 0;</w:t>
        </w:r>
      </w:ins>
    </w:p>
    <w:p w14:paraId="148641FC" w14:textId="77777777" w:rsidR="008F67FA" w:rsidRPr="00625FEA" w:rsidRDefault="008F67FA" w:rsidP="008F67FA">
      <w:pPr>
        <w:pStyle w:val="HTMLPreformatted"/>
        <w:shd w:val="clear" w:color="auto" w:fill="FFFFFF"/>
        <w:rPr>
          <w:ins w:id="17461" w:author="Manuel Hergenröder" w:date="2020-07-16T16:25:00Z"/>
          <w:rFonts w:ascii="Consolas" w:hAnsi="Consolas"/>
          <w:color w:val="000000"/>
          <w:sz w:val="18"/>
          <w:szCs w:val="18"/>
          <w:lang w:val="en-US"/>
          <w:rPrChange w:id="17462" w:author="Manuel Hergenröder" w:date="2020-07-16T16:26:00Z">
            <w:rPr>
              <w:ins w:id="17463" w:author="Manuel Hergenröder" w:date="2020-07-16T16:25:00Z"/>
              <w:rFonts w:ascii="Consolas" w:hAnsi="Consolas"/>
              <w:color w:val="000000"/>
            </w:rPr>
          </w:rPrChange>
        </w:rPr>
      </w:pPr>
      <w:ins w:id="17464" w:author="Manuel Hergenröder" w:date="2020-07-16T16:25:00Z">
        <w:r w:rsidRPr="00625FEA">
          <w:rPr>
            <w:rFonts w:ascii="Consolas" w:hAnsi="Consolas"/>
            <w:color w:val="000000"/>
            <w:sz w:val="18"/>
            <w:szCs w:val="18"/>
            <w:lang w:val="en-US"/>
            <w:rPrChange w:id="17465" w:author="Manuel Hergenröder" w:date="2020-07-16T16:26:00Z">
              <w:rPr>
                <w:rFonts w:ascii="Consolas" w:hAnsi="Consolas"/>
                <w:color w:val="000000"/>
              </w:rPr>
            </w:rPrChange>
          </w:rPr>
          <w:t>            </w:t>
        </w:r>
        <w:r w:rsidRPr="00625FEA">
          <w:rPr>
            <w:rFonts w:ascii="Consolas" w:hAnsi="Consolas"/>
            <w:color w:val="0000FF"/>
            <w:sz w:val="18"/>
            <w:szCs w:val="18"/>
            <w:lang w:val="en-US"/>
            <w:rPrChange w:id="1746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467" w:author="Manuel Hergenröder" w:date="2020-07-16T16:26:00Z">
              <w:rPr>
                <w:rFonts w:ascii="Consolas" w:hAnsi="Consolas"/>
                <w:color w:val="000000"/>
              </w:rPr>
            </w:rPrChange>
          </w:rPr>
          <w:t>.lr.enabled = </w:t>
        </w:r>
        <w:r w:rsidRPr="00625FEA">
          <w:rPr>
            <w:rFonts w:ascii="Consolas" w:hAnsi="Consolas"/>
            <w:color w:val="0000FF"/>
            <w:sz w:val="18"/>
            <w:szCs w:val="18"/>
            <w:lang w:val="en-US"/>
            <w:rPrChange w:id="17468" w:author="Manuel Hergenröder" w:date="2020-07-16T16:26:00Z">
              <w:rPr>
                <w:rFonts w:ascii="Consolas" w:hAnsi="Consolas"/>
                <w:color w:val="0000FF"/>
              </w:rPr>
            </w:rPrChange>
          </w:rPr>
          <w:t>false</w:t>
        </w:r>
        <w:r w:rsidRPr="00625FEA">
          <w:rPr>
            <w:rFonts w:ascii="Consolas" w:hAnsi="Consolas"/>
            <w:color w:val="000000"/>
            <w:sz w:val="18"/>
            <w:szCs w:val="18"/>
            <w:lang w:val="en-US"/>
            <w:rPrChange w:id="17469" w:author="Manuel Hergenröder" w:date="2020-07-16T16:26:00Z">
              <w:rPr>
                <w:rFonts w:ascii="Consolas" w:hAnsi="Consolas"/>
                <w:color w:val="000000"/>
              </w:rPr>
            </w:rPrChange>
          </w:rPr>
          <w:t>;</w:t>
        </w:r>
      </w:ins>
    </w:p>
    <w:p w14:paraId="7D9E2F4B" w14:textId="77777777" w:rsidR="008F67FA" w:rsidRPr="00625FEA" w:rsidRDefault="008F67FA" w:rsidP="008F67FA">
      <w:pPr>
        <w:pStyle w:val="HTMLPreformatted"/>
        <w:shd w:val="clear" w:color="auto" w:fill="FFFFFF"/>
        <w:rPr>
          <w:ins w:id="17470" w:author="Manuel Hergenröder" w:date="2020-07-16T16:25:00Z"/>
          <w:rFonts w:ascii="Consolas" w:hAnsi="Consolas"/>
          <w:color w:val="000000"/>
          <w:sz w:val="18"/>
          <w:szCs w:val="18"/>
          <w:lang w:val="en-US"/>
          <w:rPrChange w:id="17471" w:author="Manuel Hergenröder" w:date="2020-07-16T16:26:00Z">
            <w:rPr>
              <w:ins w:id="17472" w:author="Manuel Hergenröder" w:date="2020-07-16T16:25:00Z"/>
              <w:rFonts w:ascii="Consolas" w:hAnsi="Consolas"/>
              <w:color w:val="000000"/>
            </w:rPr>
          </w:rPrChange>
        </w:rPr>
      </w:pPr>
      <w:ins w:id="17473" w:author="Manuel Hergenröder" w:date="2020-07-16T16:25:00Z">
        <w:r w:rsidRPr="00625FEA">
          <w:rPr>
            <w:rFonts w:ascii="Consolas" w:hAnsi="Consolas"/>
            <w:color w:val="000000"/>
            <w:sz w:val="18"/>
            <w:szCs w:val="18"/>
            <w:lang w:val="en-US"/>
            <w:rPrChange w:id="17474" w:author="Manuel Hergenröder" w:date="2020-07-16T16:26:00Z">
              <w:rPr>
                <w:rFonts w:ascii="Consolas" w:hAnsi="Consolas"/>
                <w:color w:val="000000"/>
              </w:rPr>
            </w:rPrChange>
          </w:rPr>
          <w:t xml:space="preserve"> </w:t>
        </w:r>
      </w:ins>
    </w:p>
    <w:p w14:paraId="38894CC7" w14:textId="77777777" w:rsidR="008F67FA" w:rsidRPr="00625FEA" w:rsidRDefault="008F67FA" w:rsidP="008F67FA">
      <w:pPr>
        <w:pStyle w:val="HTMLPreformatted"/>
        <w:shd w:val="clear" w:color="auto" w:fill="FFFFFF"/>
        <w:rPr>
          <w:ins w:id="17475" w:author="Manuel Hergenröder" w:date="2020-07-16T16:25:00Z"/>
          <w:rFonts w:ascii="Consolas" w:hAnsi="Consolas"/>
          <w:color w:val="000000"/>
          <w:sz w:val="18"/>
          <w:szCs w:val="18"/>
          <w:lang w:val="en-US"/>
          <w:rPrChange w:id="17476" w:author="Manuel Hergenröder" w:date="2020-07-16T16:26:00Z">
            <w:rPr>
              <w:ins w:id="17477" w:author="Manuel Hergenröder" w:date="2020-07-16T16:25:00Z"/>
              <w:rFonts w:ascii="Consolas" w:hAnsi="Consolas"/>
              <w:color w:val="000000"/>
            </w:rPr>
          </w:rPrChange>
        </w:rPr>
      </w:pPr>
      <w:ins w:id="17478" w:author="Manuel Hergenröder" w:date="2020-07-16T16:25:00Z">
        <w:r w:rsidRPr="00625FEA">
          <w:rPr>
            <w:rFonts w:ascii="Consolas" w:hAnsi="Consolas"/>
            <w:color w:val="000000"/>
            <w:sz w:val="18"/>
            <w:szCs w:val="18"/>
            <w:lang w:val="en-US"/>
            <w:rPrChange w:id="17479" w:author="Manuel Hergenröder" w:date="2020-07-16T16:26:00Z">
              <w:rPr>
                <w:rFonts w:ascii="Consolas" w:hAnsi="Consolas"/>
                <w:color w:val="000000"/>
              </w:rPr>
            </w:rPrChange>
          </w:rPr>
          <w:t>            </w:t>
        </w:r>
        <w:r w:rsidRPr="00625FEA">
          <w:rPr>
            <w:rFonts w:ascii="Consolas" w:hAnsi="Consolas"/>
            <w:color w:val="0000FF"/>
            <w:sz w:val="18"/>
            <w:szCs w:val="18"/>
            <w:lang w:val="en-US"/>
            <w:rPrChange w:id="17480"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481" w:author="Manuel Hergenröder" w:date="2020-07-16T16:26:00Z">
              <w:rPr>
                <w:rFonts w:ascii="Consolas" w:hAnsi="Consolas"/>
                <w:color w:val="000000"/>
              </w:rPr>
            </w:rPrChange>
          </w:rPr>
          <w:t>.pointsToDraw.</w:t>
        </w:r>
        <w:r w:rsidRPr="00625FEA">
          <w:rPr>
            <w:rFonts w:ascii="Consolas" w:hAnsi="Consolas"/>
            <w:color w:val="74531F"/>
            <w:sz w:val="18"/>
            <w:szCs w:val="18"/>
            <w:lang w:val="en-US"/>
            <w:rPrChange w:id="17482" w:author="Manuel Hergenröder" w:date="2020-07-16T16:26:00Z">
              <w:rPr>
                <w:rFonts w:ascii="Consolas" w:hAnsi="Consolas"/>
                <w:color w:val="74531F"/>
              </w:rPr>
            </w:rPrChange>
          </w:rPr>
          <w:t>Clear</w:t>
        </w:r>
        <w:r w:rsidRPr="00625FEA">
          <w:rPr>
            <w:rFonts w:ascii="Consolas" w:hAnsi="Consolas"/>
            <w:color w:val="000000"/>
            <w:sz w:val="18"/>
            <w:szCs w:val="18"/>
            <w:lang w:val="en-US"/>
            <w:rPrChange w:id="17483" w:author="Manuel Hergenröder" w:date="2020-07-16T16:26:00Z">
              <w:rPr>
                <w:rFonts w:ascii="Consolas" w:hAnsi="Consolas"/>
                <w:color w:val="000000"/>
              </w:rPr>
            </w:rPrChange>
          </w:rPr>
          <w:t>();</w:t>
        </w:r>
      </w:ins>
    </w:p>
    <w:p w14:paraId="065343F1" w14:textId="77777777" w:rsidR="008F67FA" w:rsidRPr="00625FEA" w:rsidRDefault="008F67FA" w:rsidP="008F67FA">
      <w:pPr>
        <w:pStyle w:val="HTMLPreformatted"/>
        <w:shd w:val="clear" w:color="auto" w:fill="FFFFFF"/>
        <w:rPr>
          <w:ins w:id="17484" w:author="Manuel Hergenröder" w:date="2020-07-16T16:25:00Z"/>
          <w:rFonts w:ascii="Consolas" w:hAnsi="Consolas"/>
          <w:color w:val="000000"/>
          <w:sz w:val="18"/>
          <w:szCs w:val="18"/>
          <w:lang w:val="en-US"/>
          <w:rPrChange w:id="17485" w:author="Manuel Hergenröder" w:date="2020-07-16T16:26:00Z">
            <w:rPr>
              <w:ins w:id="17486" w:author="Manuel Hergenröder" w:date="2020-07-16T16:25:00Z"/>
              <w:rFonts w:ascii="Consolas" w:hAnsi="Consolas"/>
              <w:color w:val="000000"/>
            </w:rPr>
          </w:rPrChange>
        </w:rPr>
      </w:pPr>
      <w:ins w:id="17487" w:author="Manuel Hergenröder" w:date="2020-07-16T16:25:00Z">
        <w:r w:rsidRPr="00625FEA">
          <w:rPr>
            <w:rFonts w:ascii="Consolas" w:hAnsi="Consolas"/>
            <w:color w:val="000000"/>
            <w:sz w:val="18"/>
            <w:szCs w:val="18"/>
            <w:lang w:val="en-US"/>
            <w:rPrChange w:id="17488" w:author="Manuel Hergenröder" w:date="2020-07-16T16:26:00Z">
              <w:rPr>
                <w:rFonts w:ascii="Consolas" w:hAnsi="Consolas"/>
                <w:color w:val="000000"/>
              </w:rPr>
            </w:rPrChange>
          </w:rPr>
          <w:t>            </w:t>
        </w:r>
      </w:ins>
    </w:p>
    <w:p w14:paraId="43621944" w14:textId="77777777" w:rsidR="008F67FA" w:rsidRPr="00625FEA" w:rsidRDefault="008F67FA" w:rsidP="008F67FA">
      <w:pPr>
        <w:pStyle w:val="HTMLPreformatted"/>
        <w:shd w:val="clear" w:color="auto" w:fill="FFFFFF"/>
        <w:rPr>
          <w:ins w:id="17489" w:author="Manuel Hergenröder" w:date="2020-07-16T16:25:00Z"/>
          <w:rFonts w:ascii="Consolas" w:hAnsi="Consolas"/>
          <w:color w:val="000000"/>
          <w:sz w:val="18"/>
          <w:szCs w:val="18"/>
          <w:lang w:val="en-US"/>
          <w:rPrChange w:id="17490" w:author="Manuel Hergenröder" w:date="2020-07-16T16:26:00Z">
            <w:rPr>
              <w:ins w:id="17491" w:author="Manuel Hergenröder" w:date="2020-07-16T16:25:00Z"/>
              <w:rFonts w:ascii="Consolas" w:hAnsi="Consolas"/>
              <w:color w:val="000000"/>
            </w:rPr>
          </w:rPrChange>
        </w:rPr>
      </w:pPr>
      <w:ins w:id="17492" w:author="Manuel Hergenröder" w:date="2020-07-16T16:25:00Z">
        <w:r w:rsidRPr="00625FEA">
          <w:rPr>
            <w:rFonts w:ascii="Consolas" w:hAnsi="Consolas"/>
            <w:color w:val="000000"/>
            <w:sz w:val="18"/>
            <w:szCs w:val="18"/>
            <w:lang w:val="en-US"/>
            <w:rPrChange w:id="17493" w:author="Manuel Hergenröder" w:date="2020-07-16T16:26:00Z">
              <w:rPr>
                <w:rFonts w:ascii="Consolas" w:hAnsi="Consolas"/>
                <w:color w:val="000000"/>
              </w:rPr>
            </w:rPrChange>
          </w:rPr>
          <w:t>            </w:t>
        </w:r>
        <w:r w:rsidRPr="00625FEA">
          <w:rPr>
            <w:rFonts w:ascii="Consolas" w:hAnsi="Consolas"/>
            <w:color w:val="8F08C4"/>
            <w:sz w:val="18"/>
            <w:szCs w:val="18"/>
            <w:lang w:val="en-US"/>
            <w:rPrChange w:id="17494" w:author="Manuel Hergenröder" w:date="2020-07-16T16:26:00Z">
              <w:rPr>
                <w:rFonts w:ascii="Consolas" w:hAnsi="Consolas"/>
                <w:color w:val="8F08C4"/>
              </w:rPr>
            </w:rPrChange>
          </w:rPr>
          <w:t>return</w:t>
        </w:r>
        <w:r w:rsidRPr="00625FEA">
          <w:rPr>
            <w:rFonts w:ascii="Consolas" w:hAnsi="Consolas"/>
            <w:color w:val="000000"/>
            <w:sz w:val="18"/>
            <w:szCs w:val="18"/>
            <w:lang w:val="en-US"/>
            <w:rPrChange w:id="17495" w:author="Manuel Hergenröder" w:date="2020-07-16T16:26:00Z">
              <w:rPr>
                <w:rFonts w:ascii="Consolas" w:hAnsi="Consolas"/>
                <w:color w:val="000000"/>
              </w:rPr>
            </w:rPrChange>
          </w:rPr>
          <w:t>;</w:t>
        </w:r>
      </w:ins>
    </w:p>
    <w:p w14:paraId="25701FB2" w14:textId="77777777" w:rsidR="008F67FA" w:rsidRPr="00625FEA" w:rsidRDefault="008F67FA" w:rsidP="008F67FA">
      <w:pPr>
        <w:pStyle w:val="HTMLPreformatted"/>
        <w:shd w:val="clear" w:color="auto" w:fill="FFFFFF"/>
        <w:rPr>
          <w:ins w:id="17496" w:author="Manuel Hergenröder" w:date="2020-07-16T16:25:00Z"/>
          <w:rFonts w:ascii="Consolas" w:hAnsi="Consolas"/>
          <w:color w:val="000000"/>
          <w:sz w:val="18"/>
          <w:szCs w:val="18"/>
          <w:lang w:val="en-US"/>
          <w:rPrChange w:id="17497" w:author="Manuel Hergenröder" w:date="2020-07-16T16:26:00Z">
            <w:rPr>
              <w:ins w:id="17498" w:author="Manuel Hergenröder" w:date="2020-07-16T16:25:00Z"/>
              <w:rFonts w:ascii="Consolas" w:hAnsi="Consolas"/>
              <w:color w:val="000000"/>
            </w:rPr>
          </w:rPrChange>
        </w:rPr>
      </w:pPr>
      <w:ins w:id="17499" w:author="Manuel Hergenröder" w:date="2020-07-16T16:25:00Z">
        <w:r w:rsidRPr="00625FEA">
          <w:rPr>
            <w:rFonts w:ascii="Consolas" w:hAnsi="Consolas"/>
            <w:color w:val="000000"/>
            <w:sz w:val="18"/>
            <w:szCs w:val="18"/>
            <w:lang w:val="en-US"/>
            <w:rPrChange w:id="17500" w:author="Manuel Hergenröder" w:date="2020-07-16T16:26:00Z">
              <w:rPr>
                <w:rFonts w:ascii="Consolas" w:hAnsi="Consolas"/>
                <w:color w:val="000000"/>
              </w:rPr>
            </w:rPrChange>
          </w:rPr>
          <w:t>        }</w:t>
        </w:r>
      </w:ins>
    </w:p>
    <w:p w14:paraId="597CA8E8" w14:textId="77777777" w:rsidR="008F67FA" w:rsidRPr="00625FEA" w:rsidRDefault="008F67FA" w:rsidP="008F67FA">
      <w:pPr>
        <w:pStyle w:val="HTMLPreformatted"/>
        <w:shd w:val="clear" w:color="auto" w:fill="FFFFFF"/>
        <w:rPr>
          <w:ins w:id="17501" w:author="Manuel Hergenröder" w:date="2020-07-16T16:25:00Z"/>
          <w:rFonts w:ascii="Consolas" w:hAnsi="Consolas"/>
          <w:color w:val="000000"/>
          <w:sz w:val="18"/>
          <w:szCs w:val="18"/>
          <w:lang w:val="en-US"/>
          <w:rPrChange w:id="17502" w:author="Manuel Hergenröder" w:date="2020-07-16T16:26:00Z">
            <w:rPr>
              <w:ins w:id="17503" w:author="Manuel Hergenröder" w:date="2020-07-16T16:25:00Z"/>
              <w:rFonts w:ascii="Consolas" w:hAnsi="Consolas"/>
              <w:color w:val="000000"/>
            </w:rPr>
          </w:rPrChange>
        </w:rPr>
      </w:pPr>
      <w:ins w:id="17504" w:author="Manuel Hergenröder" w:date="2020-07-16T16:25:00Z">
        <w:r w:rsidRPr="00625FEA">
          <w:rPr>
            <w:rFonts w:ascii="Consolas" w:hAnsi="Consolas"/>
            <w:color w:val="000000"/>
            <w:sz w:val="18"/>
            <w:szCs w:val="18"/>
            <w:lang w:val="en-US"/>
            <w:rPrChange w:id="17505" w:author="Manuel Hergenröder" w:date="2020-07-16T16:26:00Z">
              <w:rPr>
                <w:rFonts w:ascii="Consolas" w:hAnsi="Consolas"/>
                <w:color w:val="000000"/>
              </w:rPr>
            </w:rPrChange>
          </w:rPr>
          <w:t>    }</w:t>
        </w:r>
      </w:ins>
    </w:p>
    <w:p w14:paraId="1E68C3CB" w14:textId="77777777" w:rsidR="008F67FA" w:rsidRPr="00625FEA" w:rsidRDefault="008F67FA" w:rsidP="008F67FA">
      <w:pPr>
        <w:pStyle w:val="HTMLPreformatted"/>
        <w:shd w:val="clear" w:color="auto" w:fill="FFFFFF"/>
        <w:rPr>
          <w:ins w:id="17506" w:author="Manuel Hergenröder" w:date="2020-07-16T16:25:00Z"/>
          <w:rFonts w:ascii="Consolas" w:hAnsi="Consolas"/>
          <w:color w:val="000000"/>
          <w:sz w:val="18"/>
          <w:szCs w:val="18"/>
          <w:lang w:val="en-US"/>
          <w:rPrChange w:id="17507" w:author="Manuel Hergenröder" w:date="2020-07-16T16:26:00Z">
            <w:rPr>
              <w:ins w:id="17508" w:author="Manuel Hergenröder" w:date="2020-07-16T16:25:00Z"/>
              <w:rFonts w:ascii="Consolas" w:hAnsi="Consolas"/>
              <w:color w:val="000000"/>
            </w:rPr>
          </w:rPrChange>
        </w:rPr>
      </w:pPr>
      <w:ins w:id="17509" w:author="Manuel Hergenröder" w:date="2020-07-16T16:25:00Z">
        <w:r w:rsidRPr="00625FEA">
          <w:rPr>
            <w:rFonts w:ascii="Consolas" w:hAnsi="Consolas"/>
            <w:color w:val="000000"/>
            <w:sz w:val="18"/>
            <w:szCs w:val="18"/>
            <w:lang w:val="en-US"/>
            <w:rPrChange w:id="17510" w:author="Manuel Hergenröder" w:date="2020-07-16T16:26:00Z">
              <w:rPr>
                <w:rFonts w:ascii="Consolas" w:hAnsi="Consolas"/>
                <w:color w:val="000000"/>
              </w:rPr>
            </w:rPrChange>
          </w:rPr>
          <w:t xml:space="preserve"> </w:t>
        </w:r>
      </w:ins>
    </w:p>
    <w:p w14:paraId="342C11B9" w14:textId="77777777" w:rsidR="008F67FA" w:rsidRPr="00625FEA" w:rsidRDefault="008F67FA" w:rsidP="008F67FA">
      <w:pPr>
        <w:pStyle w:val="HTMLPreformatted"/>
        <w:shd w:val="clear" w:color="auto" w:fill="FFFFFF"/>
        <w:rPr>
          <w:ins w:id="17511" w:author="Manuel Hergenröder" w:date="2020-07-16T16:25:00Z"/>
          <w:rFonts w:ascii="Consolas" w:hAnsi="Consolas"/>
          <w:color w:val="000000"/>
          <w:sz w:val="18"/>
          <w:szCs w:val="18"/>
          <w:lang w:val="en-US"/>
          <w:rPrChange w:id="17512" w:author="Manuel Hergenröder" w:date="2020-07-16T16:26:00Z">
            <w:rPr>
              <w:ins w:id="17513" w:author="Manuel Hergenröder" w:date="2020-07-16T16:25:00Z"/>
              <w:rFonts w:ascii="Consolas" w:hAnsi="Consolas"/>
              <w:color w:val="000000"/>
            </w:rPr>
          </w:rPrChange>
        </w:rPr>
      </w:pPr>
      <w:ins w:id="17514" w:author="Manuel Hergenröder" w:date="2020-07-16T16:25:00Z">
        <w:r w:rsidRPr="00625FEA">
          <w:rPr>
            <w:rFonts w:ascii="Consolas" w:hAnsi="Consolas"/>
            <w:color w:val="000000"/>
            <w:sz w:val="18"/>
            <w:szCs w:val="18"/>
            <w:lang w:val="en-US"/>
            <w:rPrChange w:id="17515" w:author="Manuel Hergenröder" w:date="2020-07-16T16:26:00Z">
              <w:rPr>
                <w:rFonts w:ascii="Consolas" w:hAnsi="Consolas"/>
                <w:color w:val="000000"/>
              </w:rPr>
            </w:rPrChange>
          </w:rPr>
          <w:t>    </w:t>
        </w:r>
        <w:r w:rsidRPr="00625FEA">
          <w:rPr>
            <w:rFonts w:ascii="Consolas" w:hAnsi="Consolas"/>
            <w:color w:val="0000FF"/>
            <w:sz w:val="18"/>
            <w:szCs w:val="18"/>
            <w:lang w:val="en-US"/>
            <w:rPrChange w:id="17516"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7517" w:author="Manuel Hergenröder" w:date="2020-07-16T16:26:00Z">
              <w:rPr>
                <w:rFonts w:ascii="Consolas" w:hAnsi="Consolas"/>
                <w:color w:val="000000"/>
              </w:rPr>
            </w:rPrChange>
          </w:rPr>
          <w:t> </w:t>
        </w:r>
        <w:r w:rsidRPr="00625FEA">
          <w:rPr>
            <w:rFonts w:ascii="Consolas" w:hAnsi="Consolas"/>
            <w:color w:val="0000FF"/>
            <w:sz w:val="18"/>
            <w:szCs w:val="18"/>
            <w:lang w:val="en-US"/>
            <w:rPrChange w:id="17518" w:author="Manuel Hergenröder" w:date="2020-07-16T16:26:00Z">
              <w:rPr>
                <w:rFonts w:ascii="Consolas" w:hAnsi="Consolas"/>
                <w:color w:val="0000FF"/>
              </w:rPr>
            </w:rPrChange>
          </w:rPr>
          <w:t>void</w:t>
        </w:r>
        <w:r w:rsidRPr="00625FEA">
          <w:rPr>
            <w:rFonts w:ascii="Consolas" w:hAnsi="Consolas"/>
            <w:color w:val="000000"/>
            <w:sz w:val="18"/>
            <w:szCs w:val="18"/>
            <w:lang w:val="en-US"/>
            <w:rPrChange w:id="17519" w:author="Manuel Hergenröder" w:date="2020-07-16T16:26:00Z">
              <w:rPr>
                <w:rFonts w:ascii="Consolas" w:hAnsi="Consolas"/>
                <w:color w:val="000000"/>
              </w:rPr>
            </w:rPrChange>
          </w:rPr>
          <w:t> </w:t>
        </w:r>
        <w:r w:rsidRPr="00625FEA">
          <w:rPr>
            <w:rFonts w:ascii="Consolas" w:hAnsi="Consolas"/>
            <w:color w:val="74531F"/>
            <w:sz w:val="18"/>
            <w:szCs w:val="18"/>
            <w:lang w:val="en-US"/>
            <w:rPrChange w:id="17520" w:author="Manuel Hergenröder" w:date="2020-07-16T16:26:00Z">
              <w:rPr>
                <w:rFonts w:ascii="Consolas" w:hAnsi="Consolas"/>
                <w:color w:val="74531F"/>
              </w:rPr>
            </w:rPrChange>
          </w:rPr>
          <w:t>SetToolRadiusWithOffset</w:t>
        </w:r>
        <w:r w:rsidRPr="00625FEA">
          <w:rPr>
            <w:rFonts w:ascii="Consolas" w:hAnsi="Consolas"/>
            <w:color w:val="000000"/>
            <w:sz w:val="18"/>
            <w:szCs w:val="18"/>
            <w:lang w:val="en-US"/>
            <w:rPrChange w:id="17521" w:author="Manuel Hergenröder" w:date="2020-07-16T16:26:00Z">
              <w:rPr>
                <w:rFonts w:ascii="Consolas" w:hAnsi="Consolas"/>
                <w:color w:val="000000"/>
              </w:rPr>
            </w:rPrChange>
          </w:rPr>
          <w:t>(</w:t>
        </w:r>
        <w:r w:rsidRPr="00625FEA">
          <w:rPr>
            <w:rFonts w:ascii="Consolas" w:hAnsi="Consolas"/>
            <w:color w:val="0000FF"/>
            <w:sz w:val="18"/>
            <w:szCs w:val="18"/>
            <w:lang w:val="en-US"/>
            <w:rPrChange w:id="17522"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7523" w:author="Manuel Hergenröder" w:date="2020-07-16T16:26:00Z">
              <w:rPr>
                <w:rFonts w:ascii="Consolas" w:hAnsi="Consolas"/>
                <w:color w:val="000000"/>
              </w:rPr>
            </w:rPrChange>
          </w:rPr>
          <w:t> </w:t>
        </w:r>
        <w:r w:rsidRPr="00625FEA">
          <w:rPr>
            <w:rFonts w:ascii="Consolas" w:hAnsi="Consolas"/>
            <w:color w:val="1F377F"/>
            <w:sz w:val="18"/>
            <w:szCs w:val="18"/>
            <w:lang w:val="en-US"/>
            <w:rPrChange w:id="17524" w:author="Manuel Hergenröder" w:date="2020-07-16T16:26:00Z">
              <w:rPr>
                <w:rFonts w:ascii="Consolas" w:hAnsi="Consolas"/>
                <w:color w:val="1F377F"/>
              </w:rPr>
            </w:rPrChange>
          </w:rPr>
          <w:t>offset</w:t>
        </w:r>
        <w:r w:rsidRPr="00625FEA">
          <w:rPr>
            <w:rFonts w:ascii="Consolas" w:hAnsi="Consolas"/>
            <w:color w:val="000000"/>
            <w:sz w:val="18"/>
            <w:szCs w:val="18"/>
            <w:lang w:val="en-US"/>
            <w:rPrChange w:id="17525" w:author="Manuel Hergenröder" w:date="2020-07-16T16:26:00Z">
              <w:rPr>
                <w:rFonts w:ascii="Consolas" w:hAnsi="Consolas"/>
                <w:color w:val="000000"/>
              </w:rPr>
            </w:rPrChange>
          </w:rPr>
          <w:t>)</w:t>
        </w:r>
      </w:ins>
    </w:p>
    <w:p w14:paraId="19B0AAEB" w14:textId="77777777" w:rsidR="008F67FA" w:rsidRPr="00625FEA" w:rsidRDefault="008F67FA" w:rsidP="008F67FA">
      <w:pPr>
        <w:pStyle w:val="HTMLPreformatted"/>
        <w:shd w:val="clear" w:color="auto" w:fill="FFFFFF"/>
        <w:rPr>
          <w:ins w:id="17526" w:author="Manuel Hergenröder" w:date="2020-07-16T16:25:00Z"/>
          <w:rFonts w:ascii="Consolas" w:hAnsi="Consolas"/>
          <w:color w:val="000000"/>
          <w:sz w:val="18"/>
          <w:szCs w:val="18"/>
          <w:lang w:val="en-US"/>
          <w:rPrChange w:id="17527" w:author="Manuel Hergenröder" w:date="2020-07-16T16:26:00Z">
            <w:rPr>
              <w:ins w:id="17528" w:author="Manuel Hergenröder" w:date="2020-07-16T16:25:00Z"/>
              <w:rFonts w:ascii="Consolas" w:hAnsi="Consolas"/>
              <w:color w:val="000000"/>
            </w:rPr>
          </w:rPrChange>
        </w:rPr>
      </w:pPr>
      <w:ins w:id="17529" w:author="Manuel Hergenröder" w:date="2020-07-16T16:25:00Z">
        <w:r w:rsidRPr="00625FEA">
          <w:rPr>
            <w:rFonts w:ascii="Consolas" w:hAnsi="Consolas"/>
            <w:color w:val="000000"/>
            <w:sz w:val="18"/>
            <w:szCs w:val="18"/>
            <w:lang w:val="en-US"/>
            <w:rPrChange w:id="17530" w:author="Manuel Hergenröder" w:date="2020-07-16T16:26:00Z">
              <w:rPr>
                <w:rFonts w:ascii="Consolas" w:hAnsi="Consolas"/>
                <w:color w:val="000000"/>
              </w:rPr>
            </w:rPrChange>
          </w:rPr>
          <w:t>    {</w:t>
        </w:r>
      </w:ins>
    </w:p>
    <w:p w14:paraId="2999C281" w14:textId="77777777" w:rsidR="008F67FA" w:rsidRPr="00625FEA" w:rsidRDefault="008F67FA" w:rsidP="008F67FA">
      <w:pPr>
        <w:pStyle w:val="HTMLPreformatted"/>
        <w:shd w:val="clear" w:color="auto" w:fill="FFFFFF"/>
        <w:rPr>
          <w:ins w:id="17531" w:author="Manuel Hergenröder" w:date="2020-07-16T16:25:00Z"/>
          <w:rFonts w:ascii="Consolas" w:hAnsi="Consolas"/>
          <w:color w:val="000000"/>
          <w:sz w:val="18"/>
          <w:szCs w:val="18"/>
          <w:lang w:val="en-US"/>
          <w:rPrChange w:id="17532" w:author="Manuel Hergenröder" w:date="2020-07-16T16:26:00Z">
            <w:rPr>
              <w:ins w:id="17533" w:author="Manuel Hergenröder" w:date="2020-07-16T16:25:00Z"/>
              <w:rFonts w:ascii="Consolas" w:hAnsi="Consolas"/>
              <w:color w:val="000000"/>
            </w:rPr>
          </w:rPrChange>
        </w:rPr>
      </w:pPr>
      <w:ins w:id="17534" w:author="Manuel Hergenröder" w:date="2020-07-16T16:25:00Z">
        <w:r w:rsidRPr="00625FEA">
          <w:rPr>
            <w:rFonts w:ascii="Consolas" w:hAnsi="Consolas"/>
            <w:color w:val="000000"/>
            <w:sz w:val="18"/>
            <w:szCs w:val="18"/>
            <w:lang w:val="en-US"/>
            <w:rPrChange w:id="17535" w:author="Manuel Hergenröder" w:date="2020-07-16T16:26:00Z">
              <w:rPr>
                <w:rFonts w:ascii="Consolas" w:hAnsi="Consolas"/>
                <w:color w:val="000000"/>
              </w:rPr>
            </w:rPrChange>
          </w:rPr>
          <w:t>        </w:t>
        </w:r>
        <w:r w:rsidRPr="00625FEA">
          <w:rPr>
            <w:rFonts w:ascii="Consolas" w:hAnsi="Consolas"/>
            <w:color w:val="8F08C4"/>
            <w:sz w:val="18"/>
            <w:szCs w:val="18"/>
            <w:lang w:val="en-US"/>
            <w:rPrChange w:id="17536" w:author="Manuel Hergenröder" w:date="2020-07-16T16:26:00Z">
              <w:rPr>
                <w:rFonts w:ascii="Consolas" w:hAnsi="Consolas"/>
                <w:color w:val="8F08C4"/>
              </w:rPr>
            </w:rPrChange>
          </w:rPr>
          <w:t>if</w:t>
        </w:r>
        <w:r w:rsidRPr="00625FEA">
          <w:rPr>
            <w:rFonts w:ascii="Consolas" w:hAnsi="Consolas"/>
            <w:color w:val="000000"/>
            <w:sz w:val="18"/>
            <w:szCs w:val="18"/>
            <w:lang w:val="en-US"/>
            <w:rPrChange w:id="17537" w:author="Manuel Hergenröder" w:date="2020-07-16T16:26:00Z">
              <w:rPr>
                <w:rFonts w:ascii="Consolas" w:hAnsi="Consolas"/>
                <w:color w:val="000000"/>
              </w:rPr>
            </w:rPrChange>
          </w:rPr>
          <w:t> (</w:t>
        </w:r>
        <w:r w:rsidRPr="00625FEA">
          <w:rPr>
            <w:rFonts w:ascii="Consolas" w:hAnsi="Consolas"/>
            <w:color w:val="0000FF"/>
            <w:sz w:val="18"/>
            <w:szCs w:val="18"/>
            <w:lang w:val="en-US"/>
            <w:rPrChange w:id="17538"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539" w:author="Manuel Hergenröder" w:date="2020-07-16T16:26:00Z">
              <w:rPr>
                <w:rFonts w:ascii="Consolas" w:hAnsi="Consolas"/>
                <w:color w:val="000000"/>
              </w:rPr>
            </w:rPrChange>
          </w:rPr>
          <w:t>.toolRadius + </w:t>
        </w:r>
        <w:r w:rsidRPr="00625FEA">
          <w:rPr>
            <w:rFonts w:ascii="Consolas" w:hAnsi="Consolas"/>
            <w:color w:val="1F377F"/>
            <w:sz w:val="18"/>
            <w:szCs w:val="18"/>
            <w:lang w:val="en-US"/>
            <w:rPrChange w:id="17540" w:author="Manuel Hergenröder" w:date="2020-07-16T16:26:00Z">
              <w:rPr>
                <w:rFonts w:ascii="Consolas" w:hAnsi="Consolas"/>
                <w:color w:val="1F377F"/>
              </w:rPr>
            </w:rPrChange>
          </w:rPr>
          <w:t>offset</w:t>
        </w:r>
        <w:r w:rsidRPr="00625FEA">
          <w:rPr>
            <w:rFonts w:ascii="Consolas" w:hAnsi="Consolas"/>
            <w:color w:val="000000"/>
            <w:sz w:val="18"/>
            <w:szCs w:val="18"/>
            <w:lang w:val="en-US"/>
            <w:rPrChange w:id="17541" w:author="Manuel Hergenröder" w:date="2020-07-16T16:26:00Z">
              <w:rPr>
                <w:rFonts w:ascii="Consolas" w:hAnsi="Consolas"/>
                <w:color w:val="000000"/>
              </w:rPr>
            </w:rPrChange>
          </w:rPr>
          <w:t> &gt;= 0.002f &amp;&amp; </w:t>
        </w:r>
        <w:r w:rsidRPr="00625FEA">
          <w:rPr>
            <w:rFonts w:ascii="Consolas" w:hAnsi="Consolas"/>
            <w:color w:val="0000FF"/>
            <w:sz w:val="18"/>
            <w:szCs w:val="18"/>
            <w:lang w:val="en-US"/>
            <w:rPrChange w:id="1754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543" w:author="Manuel Hergenröder" w:date="2020-07-16T16:26:00Z">
              <w:rPr>
                <w:rFonts w:ascii="Consolas" w:hAnsi="Consolas"/>
                <w:color w:val="000000"/>
              </w:rPr>
            </w:rPrChange>
          </w:rPr>
          <w:t>.toolRadius + </w:t>
        </w:r>
        <w:r w:rsidRPr="00625FEA">
          <w:rPr>
            <w:rFonts w:ascii="Consolas" w:hAnsi="Consolas"/>
            <w:color w:val="1F377F"/>
            <w:sz w:val="18"/>
            <w:szCs w:val="18"/>
            <w:lang w:val="en-US"/>
            <w:rPrChange w:id="17544" w:author="Manuel Hergenröder" w:date="2020-07-16T16:26:00Z">
              <w:rPr>
                <w:rFonts w:ascii="Consolas" w:hAnsi="Consolas"/>
                <w:color w:val="1F377F"/>
              </w:rPr>
            </w:rPrChange>
          </w:rPr>
          <w:t>offset</w:t>
        </w:r>
        <w:r w:rsidRPr="00625FEA">
          <w:rPr>
            <w:rFonts w:ascii="Consolas" w:hAnsi="Consolas"/>
            <w:color w:val="000000"/>
            <w:sz w:val="18"/>
            <w:szCs w:val="18"/>
            <w:lang w:val="en-US"/>
            <w:rPrChange w:id="17545" w:author="Manuel Hergenröder" w:date="2020-07-16T16:26:00Z">
              <w:rPr>
                <w:rFonts w:ascii="Consolas" w:hAnsi="Consolas"/>
                <w:color w:val="000000"/>
              </w:rPr>
            </w:rPrChange>
          </w:rPr>
          <w:t> &lt; 8f)</w:t>
        </w:r>
      </w:ins>
    </w:p>
    <w:p w14:paraId="0AC78D22" w14:textId="77777777" w:rsidR="008F67FA" w:rsidRPr="00625FEA" w:rsidRDefault="008F67FA" w:rsidP="008F67FA">
      <w:pPr>
        <w:pStyle w:val="HTMLPreformatted"/>
        <w:shd w:val="clear" w:color="auto" w:fill="FFFFFF"/>
        <w:rPr>
          <w:ins w:id="17546" w:author="Manuel Hergenröder" w:date="2020-07-16T16:25:00Z"/>
          <w:rFonts w:ascii="Consolas" w:hAnsi="Consolas"/>
          <w:color w:val="000000"/>
          <w:sz w:val="18"/>
          <w:szCs w:val="18"/>
          <w:lang w:val="en-US"/>
          <w:rPrChange w:id="17547" w:author="Manuel Hergenröder" w:date="2020-07-16T16:26:00Z">
            <w:rPr>
              <w:ins w:id="17548" w:author="Manuel Hergenröder" w:date="2020-07-16T16:25:00Z"/>
              <w:rFonts w:ascii="Consolas" w:hAnsi="Consolas"/>
              <w:color w:val="000000"/>
            </w:rPr>
          </w:rPrChange>
        </w:rPr>
      </w:pPr>
      <w:ins w:id="17549" w:author="Manuel Hergenröder" w:date="2020-07-16T16:25:00Z">
        <w:r w:rsidRPr="00625FEA">
          <w:rPr>
            <w:rFonts w:ascii="Consolas" w:hAnsi="Consolas"/>
            <w:color w:val="000000"/>
            <w:sz w:val="18"/>
            <w:szCs w:val="18"/>
            <w:lang w:val="en-US"/>
            <w:rPrChange w:id="17550" w:author="Manuel Hergenröder" w:date="2020-07-16T16:26:00Z">
              <w:rPr>
                <w:rFonts w:ascii="Consolas" w:hAnsi="Consolas"/>
                <w:color w:val="000000"/>
              </w:rPr>
            </w:rPrChange>
          </w:rPr>
          <w:t>        {</w:t>
        </w:r>
      </w:ins>
    </w:p>
    <w:p w14:paraId="247E02A8" w14:textId="77777777" w:rsidR="008F67FA" w:rsidRPr="00625FEA" w:rsidRDefault="008F67FA" w:rsidP="008F67FA">
      <w:pPr>
        <w:pStyle w:val="HTMLPreformatted"/>
        <w:shd w:val="clear" w:color="auto" w:fill="FFFFFF"/>
        <w:rPr>
          <w:ins w:id="17551" w:author="Manuel Hergenröder" w:date="2020-07-16T16:25:00Z"/>
          <w:rFonts w:ascii="Consolas" w:hAnsi="Consolas"/>
          <w:color w:val="000000"/>
          <w:sz w:val="18"/>
          <w:szCs w:val="18"/>
          <w:lang w:val="en-US"/>
          <w:rPrChange w:id="17552" w:author="Manuel Hergenröder" w:date="2020-07-16T16:26:00Z">
            <w:rPr>
              <w:ins w:id="17553" w:author="Manuel Hergenröder" w:date="2020-07-16T16:25:00Z"/>
              <w:rFonts w:ascii="Consolas" w:hAnsi="Consolas"/>
              <w:color w:val="000000"/>
            </w:rPr>
          </w:rPrChange>
        </w:rPr>
      </w:pPr>
      <w:ins w:id="17554" w:author="Manuel Hergenröder" w:date="2020-07-16T16:25:00Z">
        <w:r w:rsidRPr="00625FEA">
          <w:rPr>
            <w:rFonts w:ascii="Consolas" w:hAnsi="Consolas"/>
            <w:color w:val="000000"/>
            <w:sz w:val="18"/>
            <w:szCs w:val="18"/>
            <w:lang w:val="en-US"/>
            <w:rPrChange w:id="17555" w:author="Manuel Hergenröder" w:date="2020-07-16T16:26:00Z">
              <w:rPr>
                <w:rFonts w:ascii="Consolas" w:hAnsi="Consolas"/>
                <w:color w:val="000000"/>
              </w:rPr>
            </w:rPrChange>
          </w:rPr>
          <w:t>            </w:t>
        </w:r>
        <w:r w:rsidRPr="00625FEA">
          <w:rPr>
            <w:rFonts w:ascii="Consolas" w:hAnsi="Consolas"/>
            <w:color w:val="0000FF"/>
            <w:sz w:val="18"/>
            <w:szCs w:val="18"/>
            <w:lang w:val="en-US"/>
            <w:rPrChange w:id="1755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557" w:author="Manuel Hergenröder" w:date="2020-07-16T16:26:00Z">
              <w:rPr>
                <w:rFonts w:ascii="Consolas" w:hAnsi="Consolas"/>
                <w:color w:val="000000"/>
              </w:rPr>
            </w:rPrChange>
          </w:rPr>
          <w:t>.toolRadius += </w:t>
        </w:r>
        <w:r w:rsidRPr="00625FEA">
          <w:rPr>
            <w:rFonts w:ascii="Consolas" w:hAnsi="Consolas"/>
            <w:color w:val="1F377F"/>
            <w:sz w:val="18"/>
            <w:szCs w:val="18"/>
            <w:lang w:val="en-US"/>
            <w:rPrChange w:id="17558" w:author="Manuel Hergenröder" w:date="2020-07-16T16:26:00Z">
              <w:rPr>
                <w:rFonts w:ascii="Consolas" w:hAnsi="Consolas"/>
                <w:color w:val="1F377F"/>
              </w:rPr>
            </w:rPrChange>
          </w:rPr>
          <w:t>offset</w:t>
        </w:r>
        <w:r w:rsidRPr="00625FEA">
          <w:rPr>
            <w:rFonts w:ascii="Consolas" w:hAnsi="Consolas"/>
            <w:color w:val="000000"/>
            <w:sz w:val="18"/>
            <w:szCs w:val="18"/>
            <w:lang w:val="en-US"/>
            <w:rPrChange w:id="17559" w:author="Manuel Hergenröder" w:date="2020-07-16T16:26:00Z">
              <w:rPr>
                <w:rFonts w:ascii="Consolas" w:hAnsi="Consolas"/>
                <w:color w:val="000000"/>
              </w:rPr>
            </w:rPrChange>
          </w:rPr>
          <w:t>;</w:t>
        </w:r>
      </w:ins>
    </w:p>
    <w:p w14:paraId="1138AE71" w14:textId="77777777" w:rsidR="008F67FA" w:rsidRPr="00625FEA" w:rsidRDefault="008F67FA" w:rsidP="008F67FA">
      <w:pPr>
        <w:pStyle w:val="HTMLPreformatted"/>
        <w:shd w:val="clear" w:color="auto" w:fill="FFFFFF"/>
        <w:rPr>
          <w:ins w:id="17560" w:author="Manuel Hergenröder" w:date="2020-07-16T16:25:00Z"/>
          <w:rFonts w:ascii="Consolas" w:hAnsi="Consolas"/>
          <w:color w:val="000000"/>
          <w:sz w:val="18"/>
          <w:szCs w:val="18"/>
          <w:lang w:val="en-US"/>
          <w:rPrChange w:id="17561" w:author="Manuel Hergenröder" w:date="2020-07-16T16:26:00Z">
            <w:rPr>
              <w:ins w:id="17562" w:author="Manuel Hergenröder" w:date="2020-07-16T16:25:00Z"/>
              <w:rFonts w:ascii="Consolas" w:hAnsi="Consolas"/>
              <w:color w:val="000000"/>
            </w:rPr>
          </w:rPrChange>
        </w:rPr>
      </w:pPr>
      <w:ins w:id="17563" w:author="Manuel Hergenröder" w:date="2020-07-16T16:25:00Z">
        <w:r w:rsidRPr="00625FEA">
          <w:rPr>
            <w:rFonts w:ascii="Consolas" w:hAnsi="Consolas"/>
            <w:color w:val="000000"/>
            <w:sz w:val="18"/>
            <w:szCs w:val="18"/>
            <w:lang w:val="en-US"/>
            <w:rPrChange w:id="17564" w:author="Manuel Hergenröder" w:date="2020-07-16T16:26:00Z">
              <w:rPr>
                <w:rFonts w:ascii="Consolas" w:hAnsi="Consolas"/>
                <w:color w:val="000000"/>
              </w:rPr>
            </w:rPrChange>
          </w:rPr>
          <w:t>            </w:t>
        </w:r>
        <w:r w:rsidRPr="00625FEA">
          <w:rPr>
            <w:rFonts w:ascii="Consolas" w:hAnsi="Consolas"/>
            <w:color w:val="0000FF"/>
            <w:sz w:val="18"/>
            <w:szCs w:val="18"/>
            <w:lang w:val="en-US"/>
            <w:rPrChange w:id="1756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566" w:author="Manuel Hergenröder" w:date="2020-07-16T16:26:00Z">
              <w:rPr>
                <w:rFonts w:ascii="Consolas" w:hAnsi="Consolas"/>
                <w:color w:val="000000"/>
              </w:rPr>
            </w:rPrChange>
          </w:rPr>
          <w:t>.laserPointer.thickness = </w:t>
        </w:r>
        <w:r w:rsidRPr="00625FEA">
          <w:rPr>
            <w:rFonts w:ascii="Consolas" w:hAnsi="Consolas"/>
            <w:color w:val="0000FF"/>
            <w:sz w:val="18"/>
            <w:szCs w:val="18"/>
            <w:lang w:val="en-US"/>
            <w:rPrChange w:id="17567"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568" w:author="Manuel Hergenröder" w:date="2020-07-16T16:26:00Z">
              <w:rPr>
                <w:rFonts w:ascii="Consolas" w:hAnsi="Consolas"/>
                <w:color w:val="000000"/>
              </w:rPr>
            </w:rPrChange>
          </w:rPr>
          <w:t>.toolRadius;</w:t>
        </w:r>
      </w:ins>
    </w:p>
    <w:p w14:paraId="4688DC7F" w14:textId="77777777" w:rsidR="008F67FA" w:rsidRPr="00625FEA" w:rsidRDefault="008F67FA" w:rsidP="008F67FA">
      <w:pPr>
        <w:pStyle w:val="HTMLPreformatted"/>
        <w:shd w:val="clear" w:color="auto" w:fill="FFFFFF"/>
        <w:rPr>
          <w:ins w:id="17569" w:author="Manuel Hergenröder" w:date="2020-07-16T16:25:00Z"/>
          <w:rFonts w:ascii="Consolas" w:hAnsi="Consolas"/>
          <w:color w:val="000000"/>
          <w:sz w:val="18"/>
          <w:szCs w:val="18"/>
          <w:lang w:val="en-US"/>
          <w:rPrChange w:id="17570" w:author="Manuel Hergenröder" w:date="2020-07-16T16:26:00Z">
            <w:rPr>
              <w:ins w:id="17571" w:author="Manuel Hergenröder" w:date="2020-07-16T16:25:00Z"/>
              <w:rFonts w:ascii="Consolas" w:hAnsi="Consolas"/>
              <w:color w:val="000000"/>
            </w:rPr>
          </w:rPrChange>
        </w:rPr>
      </w:pPr>
      <w:ins w:id="17572" w:author="Manuel Hergenröder" w:date="2020-07-16T16:25:00Z">
        <w:r w:rsidRPr="00625FEA">
          <w:rPr>
            <w:rFonts w:ascii="Consolas" w:hAnsi="Consolas"/>
            <w:color w:val="000000"/>
            <w:sz w:val="18"/>
            <w:szCs w:val="18"/>
            <w:lang w:val="en-US"/>
            <w:rPrChange w:id="17573" w:author="Manuel Hergenröder" w:date="2020-07-16T16:26:00Z">
              <w:rPr>
                <w:rFonts w:ascii="Consolas" w:hAnsi="Consolas"/>
                <w:color w:val="000000"/>
              </w:rPr>
            </w:rPrChange>
          </w:rPr>
          <w:t>            </w:t>
        </w:r>
        <w:r w:rsidRPr="00625FEA">
          <w:rPr>
            <w:rFonts w:ascii="Consolas" w:hAnsi="Consolas"/>
            <w:color w:val="0000FF"/>
            <w:sz w:val="18"/>
            <w:szCs w:val="18"/>
            <w:lang w:val="en-US"/>
            <w:rPrChange w:id="1757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575" w:author="Manuel Hergenröder" w:date="2020-07-16T16:26:00Z">
              <w:rPr>
                <w:rFonts w:ascii="Consolas" w:hAnsi="Consolas"/>
                <w:color w:val="000000"/>
              </w:rPr>
            </w:rPrChange>
          </w:rPr>
          <w:t>.lr.startWidth = </w:t>
        </w:r>
        <w:r w:rsidRPr="00625FEA">
          <w:rPr>
            <w:rFonts w:ascii="Consolas" w:hAnsi="Consolas"/>
            <w:color w:val="0000FF"/>
            <w:sz w:val="18"/>
            <w:szCs w:val="18"/>
            <w:lang w:val="en-US"/>
            <w:rPrChange w:id="1757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577" w:author="Manuel Hergenröder" w:date="2020-07-16T16:26:00Z">
              <w:rPr>
                <w:rFonts w:ascii="Consolas" w:hAnsi="Consolas"/>
                <w:color w:val="000000"/>
              </w:rPr>
            </w:rPrChange>
          </w:rPr>
          <w:t>.toolRadius;</w:t>
        </w:r>
      </w:ins>
    </w:p>
    <w:p w14:paraId="0B7FDDDD" w14:textId="77777777" w:rsidR="008F67FA" w:rsidRPr="00625FEA" w:rsidRDefault="008F67FA" w:rsidP="008F67FA">
      <w:pPr>
        <w:pStyle w:val="HTMLPreformatted"/>
        <w:shd w:val="clear" w:color="auto" w:fill="FFFFFF"/>
        <w:rPr>
          <w:ins w:id="17578" w:author="Manuel Hergenröder" w:date="2020-07-16T16:25:00Z"/>
          <w:rFonts w:ascii="Consolas" w:hAnsi="Consolas"/>
          <w:color w:val="000000"/>
          <w:sz w:val="18"/>
          <w:szCs w:val="18"/>
          <w:lang w:val="en-US"/>
          <w:rPrChange w:id="17579" w:author="Manuel Hergenröder" w:date="2020-07-16T16:26:00Z">
            <w:rPr>
              <w:ins w:id="17580" w:author="Manuel Hergenröder" w:date="2020-07-16T16:25:00Z"/>
              <w:rFonts w:ascii="Consolas" w:hAnsi="Consolas"/>
              <w:color w:val="000000"/>
            </w:rPr>
          </w:rPrChange>
        </w:rPr>
      </w:pPr>
      <w:ins w:id="17581" w:author="Manuel Hergenröder" w:date="2020-07-16T16:25:00Z">
        <w:r w:rsidRPr="00625FEA">
          <w:rPr>
            <w:rFonts w:ascii="Consolas" w:hAnsi="Consolas"/>
            <w:color w:val="000000"/>
            <w:sz w:val="18"/>
            <w:szCs w:val="18"/>
            <w:lang w:val="en-US"/>
            <w:rPrChange w:id="17582" w:author="Manuel Hergenröder" w:date="2020-07-16T16:26:00Z">
              <w:rPr>
                <w:rFonts w:ascii="Consolas" w:hAnsi="Consolas"/>
                <w:color w:val="000000"/>
              </w:rPr>
            </w:rPrChange>
          </w:rPr>
          <w:t>            </w:t>
        </w:r>
        <w:r w:rsidRPr="00625FEA">
          <w:rPr>
            <w:rFonts w:ascii="Consolas" w:hAnsi="Consolas"/>
            <w:color w:val="0000FF"/>
            <w:sz w:val="18"/>
            <w:szCs w:val="18"/>
            <w:lang w:val="en-US"/>
            <w:rPrChange w:id="1758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584" w:author="Manuel Hergenröder" w:date="2020-07-16T16:26:00Z">
              <w:rPr>
                <w:rFonts w:ascii="Consolas" w:hAnsi="Consolas"/>
                <w:color w:val="000000"/>
              </w:rPr>
            </w:rPrChange>
          </w:rPr>
          <w:t>.lr.endWidth = </w:t>
        </w:r>
        <w:r w:rsidRPr="00625FEA">
          <w:rPr>
            <w:rFonts w:ascii="Consolas" w:hAnsi="Consolas"/>
            <w:color w:val="0000FF"/>
            <w:sz w:val="18"/>
            <w:szCs w:val="18"/>
            <w:lang w:val="en-US"/>
            <w:rPrChange w:id="1758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586" w:author="Manuel Hergenröder" w:date="2020-07-16T16:26:00Z">
              <w:rPr>
                <w:rFonts w:ascii="Consolas" w:hAnsi="Consolas"/>
                <w:color w:val="000000"/>
              </w:rPr>
            </w:rPrChange>
          </w:rPr>
          <w:t>.toolRadius;</w:t>
        </w:r>
      </w:ins>
    </w:p>
    <w:p w14:paraId="436F2613" w14:textId="77777777" w:rsidR="008F67FA" w:rsidRPr="00625FEA" w:rsidRDefault="008F67FA" w:rsidP="008F67FA">
      <w:pPr>
        <w:pStyle w:val="HTMLPreformatted"/>
        <w:shd w:val="clear" w:color="auto" w:fill="FFFFFF"/>
        <w:rPr>
          <w:ins w:id="17587" w:author="Manuel Hergenröder" w:date="2020-07-16T16:25:00Z"/>
          <w:rFonts w:ascii="Consolas" w:hAnsi="Consolas"/>
          <w:color w:val="000000"/>
          <w:sz w:val="18"/>
          <w:szCs w:val="18"/>
          <w:lang w:val="en-US"/>
          <w:rPrChange w:id="17588" w:author="Manuel Hergenröder" w:date="2020-07-16T16:26:00Z">
            <w:rPr>
              <w:ins w:id="17589" w:author="Manuel Hergenröder" w:date="2020-07-16T16:25:00Z"/>
              <w:rFonts w:ascii="Consolas" w:hAnsi="Consolas"/>
              <w:color w:val="000000"/>
            </w:rPr>
          </w:rPrChange>
        </w:rPr>
      </w:pPr>
      <w:ins w:id="17590" w:author="Manuel Hergenröder" w:date="2020-07-16T16:25:00Z">
        <w:r w:rsidRPr="00625FEA">
          <w:rPr>
            <w:rFonts w:ascii="Consolas" w:hAnsi="Consolas"/>
            <w:color w:val="000000"/>
            <w:sz w:val="18"/>
            <w:szCs w:val="18"/>
            <w:lang w:val="en-US"/>
            <w:rPrChange w:id="17591" w:author="Manuel Hergenröder" w:date="2020-07-16T16:26:00Z">
              <w:rPr>
                <w:rFonts w:ascii="Consolas" w:hAnsi="Consolas"/>
                <w:color w:val="000000"/>
              </w:rPr>
            </w:rPrChange>
          </w:rPr>
          <w:t>        }</w:t>
        </w:r>
      </w:ins>
    </w:p>
    <w:p w14:paraId="1A1488FC" w14:textId="77777777" w:rsidR="008F67FA" w:rsidRPr="00625FEA" w:rsidRDefault="008F67FA" w:rsidP="008F67FA">
      <w:pPr>
        <w:pStyle w:val="HTMLPreformatted"/>
        <w:shd w:val="clear" w:color="auto" w:fill="FFFFFF"/>
        <w:rPr>
          <w:ins w:id="17592" w:author="Manuel Hergenröder" w:date="2020-07-16T16:25:00Z"/>
          <w:rFonts w:ascii="Consolas" w:hAnsi="Consolas"/>
          <w:color w:val="000000"/>
          <w:sz w:val="18"/>
          <w:szCs w:val="18"/>
          <w:lang w:val="en-US"/>
          <w:rPrChange w:id="17593" w:author="Manuel Hergenröder" w:date="2020-07-16T16:26:00Z">
            <w:rPr>
              <w:ins w:id="17594" w:author="Manuel Hergenröder" w:date="2020-07-16T16:25:00Z"/>
              <w:rFonts w:ascii="Consolas" w:hAnsi="Consolas"/>
              <w:color w:val="000000"/>
            </w:rPr>
          </w:rPrChange>
        </w:rPr>
      </w:pPr>
      <w:ins w:id="17595" w:author="Manuel Hergenröder" w:date="2020-07-16T16:25:00Z">
        <w:r w:rsidRPr="00625FEA">
          <w:rPr>
            <w:rFonts w:ascii="Consolas" w:hAnsi="Consolas"/>
            <w:color w:val="000000"/>
            <w:sz w:val="18"/>
            <w:szCs w:val="18"/>
            <w:lang w:val="en-US"/>
            <w:rPrChange w:id="17596" w:author="Manuel Hergenröder" w:date="2020-07-16T16:26:00Z">
              <w:rPr>
                <w:rFonts w:ascii="Consolas" w:hAnsi="Consolas"/>
                <w:color w:val="000000"/>
              </w:rPr>
            </w:rPrChange>
          </w:rPr>
          <w:t>        </w:t>
        </w:r>
      </w:ins>
    </w:p>
    <w:p w14:paraId="20D7FC79" w14:textId="77777777" w:rsidR="008F67FA" w:rsidRPr="00625FEA" w:rsidRDefault="008F67FA" w:rsidP="008F67FA">
      <w:pPr>
        <w:pStyle w:val="HTMLPreformatted"/>
        <w:shd w:val="clear" w:color="auto" w:fill="FFFFFF"/>
        <w:rPr>
          <w:ins w:id="17597" w:author="Manuel Hergenröder" w:date="2020-07-16T16:25:00Z"/>
          <w:rFonts w:ascii="Consolas" w:hAnsi="Consolas"/>
          <w:color w:val="000000"/>
          <w:sz w:val="18"/>
          <w:szCs w:val="18"/>
          <w:lang w:val="en-US"/>
          <w:rPrChange w:id="17598" w:author="Manuel Hergenröder" w:date="2020-07-16T16:26:00Z">
            <w:rPr>
              <w:ins w:id="17599" w:author="Manuel Hergenröder" w:date="2020-07-16T16:25:00Z"/>
              <w:rFonts w:ascii="Consolas" w:hAnsi="Consolas"/>
              <w:color w:val="000000"/>
            </w:rPr>
          </w:rPrChange>
        </w:rPr>
      </w:pPr>
      <w:ins w:id="17600" w:author="Manuel Hergenröder" w:date="2020-07-16T16:25:00Z">
        <w:r w:rsidRPr="00625FEA">
          <w:rPr>
            <w:rFonts w:ascii="Consolas" w:hAnsi="Consolas"/>
            <w:color w:val="000000"/>
            <w:sz w:val="18"/>
            <w:szCs w:val="18"/>
            <w:lang w:val="en-US"/>
            <w:rPrChange w:id="17601" w:author="Manuel Hergenröder" w:date="2020-07-16T16:26:00Z">
              <w:rPr>
                <w:rFonts w:ascii="Consolas" w:hAnsi="Consolas"/>
                <w:color w:val="000000"/>
              </w:rPr>
            </w:rPrChange>
          </w:rPr>
          <w:t>    }</w:t>
        </w:r>
      </w:ins>
    </w:p>
    <w:p w14:paraId="18FD6807" w14:textId="77777777" w:rsidR="008F67FA" w:rsidRPr="00625FEA" w:rsidRDefault="008F67FA" w:rsidP="008F67FA">
      <w:pPr>
        <w:pStyle w:val="HTMLPreformatted"/>
        <w:shd w:val="clear" w:color="auto" w:fill="FFFFFF"/>
        <w:rPr>
          <w:ins w:id="17602" w:author="Manuel Hergenröder" w:date="2020-07-16T16:25:00Z"/>
          <w:rFonts w:ascii="Consolas" w:hAnsi="Consolas"/>
          <w:color w:val="000000"/>
          <w:sz w:val="18"/>
          <w:szCs w:val="18"/>
          <w:lang w:val="en-US"/>
          <w:rPrChange w:id="17603" w:author="Manuel Hergenröder" w:date="2020-07-16T16:26:00Z">
            <w:rPr>
              <w:ins w:id="17604" w:author="Manuel Hergenröder" w:date="2020-07-16T16:25:00Z"/>
              <w:rFonts w:ascii="Consolas" w:hAnsi="Consolas"/>
              <w:color w:val="000000"/>
            </w:rPr>
          </w:rPrChange>
        </w:rPr>
      </w:pPr>
      <w:ins w:id="17605" w:author="Manuel Hergenröder" w:date="2020-07-16T16:25:00Z">
        <w:r w:rsidRPr="00625FEA">
          <w:rPr>
            <w:rFonts w:ascii="Consolas" w:hAnsi="Consolas"/>
            <w:color w:val="000000"/>
            <w:sz w:val="18"/>
            <w:szCs w:val="18"/>
            <w:lang w:val="en-US"/>
            <w:rPrChange w:id="17606" w:author="Manuel Hergenröder" w:date="2020-07-16T16:26:00Z">
              <w:rPr>
                <w:rFonts w:ascii="Consolas" w:hAnsi="Consolas"/>
                <w:color w:val="000000"/>
              </w:rPr>
            </w:rPrChange>
          </w:rPr>
          <w:t xml:space="preserve"> </w:t>
        </w:r>
      </w:ins>
    </w:p>
    <w:p w14:paraId="4C8CA59D" w14:textId="77777777" w:rsidR="008F67FA" w:rsidRPr="00625FEA" w:rsidRDefault="008F67FA" w:rsidP="008F67FA">
      <w:pPr>
        <w:pStyle w:val="HTMLPreformatted"/>
        <w:shd w:val="clear" w:color="auto" w:fill="FFFFFF"/>
        <w:rPr>
          <w:ins w:id="17607" w:author="Manuel Hergenröder" w:date="2020-07-16T16:25:00Z"/>
          <w:rFonts w:ascii="Consolas" w:hAnsi="Consolas"/>
          <w:color w:val="000000"/>
          <w:sz w:val="18"/>
          <w:szCs w:val="18"/>
          <w:lang w:val="en-US"/>
          <w:rPrChange w:id="17608" w:author="Manuel Hergenröder" w:date="2020-07-16T16:26:00Z">
            <w:rPr>
              <w:ins w:id="17609" w:author="Manuel Hergenröder" w:date="2020-07-16T16:25:00Z"/>
              <w:rFonts w:ascii="Consolas" w:hAnsi="Consolas"/>
              <w:color w:val="000000"/>
            </w:rPr>
          </w:rPrChange>
        </w:rPr>
      </w:pPr>
      <w:ins w:id="17610" w:author="Manuel Hergenröder" w:date="2020-07-16T16:25:00Z">
        <w:r w:rsidRPr="00625FEA">
          <w:rPr>
            <w:rFonts w:ascii="Consolas" w:hAnsi="Consolas"/>
            <w:color w:val="000000"/>
            <w:sz w:val="18"/>
            <w:szCs w:val="18"/>
            <w:lang w:val="en-US"/>
            <w:rPrChange w:id="17611" w:author="Manuel Hergenröder" w:date="2020-07-16T16:26:00Z">
              <w:rPr>
                <w:rFonts w:ascii="Consolas" w:hAnsi="Consolas"/>
                <w:color w:val="000000"/>
              </w:rPr>
            </w:rPrChange>
          </w:rPr>
          <w:t>    </w:t>
        </w:r>
        <w:r w:rsidRPr="00625FEA">
          <w:rPr>
            <w:rFonts w:ascii="Consolas" w:hAnsi="Consolas"/>
            <w:color w:val="0000FF"/>
            <w:sz w:val="18"/>
            <w:szCs w:val="18"/>
            <w:lang w:val="en-US"/>
            <w:rPrChange w:id="17612"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7613" w:author="Manuel Hergenröder" w:date="2020-07-16T16:26:00Z">
              <w:rPr>
                <w:rFonts w:ascii="Consolas" w:hAnsi="Consolas"/>
                <w:color w:val="000000"/>
              </w:rPr>
            </w:rPrChange>
          </w:rPr>
          <w:t> </w:t>
        </w:r>
        <w:r w:rsidRPr="00625FEA">
          <w:rPr>
            <w:rFonts w:ascii="Consolas" w:hAnsi="Consolas"/>
            <w:color w:val="0000FF"/>
            <w:sz w:val="18"/>
            <w:szCs w:val="18"/>
            <w:lang w:val="en-US"/>
            <w:rPrChange w:id="17614" w:author="Manuel Hergenröder" w:date="2020-07-16T16:26:00Z">
              <w:rPr>
                <w:rFonts w:ascii="Consolas" w:hAnsi="Consolas"/>
                <w:color w:val="0000FF"/>
              </w:rPr>
            </w:rPrChange>
          </w:rPr>
          <w:t>void</w:t>
        </w:r>
        <w:r w:rsidRPr="00625FEA">
          <w:rPr>
            <w:rFonts w:ascii="Consolas" w:hAnsi="Consolas"/>
            <w:color w:val="000000"/>
            <w:sz w:val="18"/>
            <w:szCs w:val="18"/>
            <w:lang w:val="en-US"/>
            <w:rPrChange w:id="17615" w:author="Manuel Hergenröder" w:date="2020-07-16T16:26:00Z">
              <w:rPr>
                <w:rFonts w:ascii="Consolas" w:hAnsi="Consolas"/>
                <w:color w:val="000000"/>
              </w:rPr>
            </w:rPrChange>
          </w:rPr>
          <w:t> </w:t>
        </w:r>
        <w:r w:rsidRPr="00625FEA">
          <w:rPr>
            <w:rFonts w:ascii="Consolas" w:hAnsi="Consolas"/>
            <w:color w:val="74531F"/>
            <w:sz w:val="18"/>
            <w:szCs w:val="18"/>
            <w:lang w:val="en-US"/>
            <w:rPrChange w:id="17616" w:author="Manuel Hergenröder" w:date="2020-07-16T16:26:00Z">
              <w:rPr>
                <w:rFonts w:ascii="Consolas" w:hAnsi="Consolas"/>
                <w:color w:val="74531F"/>
              </w:rPr>
            </w:rPrChange>
          </w:rPr>
          <w:t>SetToolAbsoluteValueOffset</w:t>
        </w:r>
        <w:r w:rsidRPr="00625FEA">
          <w:rPr>
            <w:rFonts w:ascii="Consolas" w:hAnsi="Consolas"/>
            <w:color w:val="000000"/>
            <w:sz w:val="18"/>
            <w:szCs w:val="18"/>
            <w:lang w:val="en-US"/>
            <w:rPrChange w:id="17617" w:author="Manuel Hergenröder" w:date="2020-07-16T16:26:00Z">
              <w:rPr>
                <w:rFonts w:ascii="Consolas" w:hAnsi="Consolas"/>
                <w:color w:val="000000"/>
              </w:rPr>
            </w:rPrChange>
          </w:rPr>
          <w:t>(</w:t>
        </w:r>
        <w:r w:rsidRPr="00625FEA">
          <w:rPr>
            <w:rFonts w:ascii="Consolas" w:hAnsi="Consolas"/>
            <w:color w:val="0000FF"/>
            <w:sz w:val="18"/>
            <w:szCs w:val="18"/>
            <w:lang w:val="en-US"/>
            <w:rPrChange w:id="17618" w:author="Manuel Hergenröder" w:date="2020-07-16T16:26:00Z">
              <w:rPr>
                <w:rFonts w:ascii="Consolas" w:hAnsi="Consolas"/>
                <w:color w:val="0000FF"/>
              </w:rPr>
            </w:rPrChange>
          </w:rPr>
          <w:t>float</w:t>
        </w:r>
        <w:r w:rsidRPr="00625FEA">
          <w:rPr>
            <w:rFonts w:ascii="Consolas" w:hAnsi="Consolas"/>
            <w:color w:val="000000"/>
            <w:sz w:val="18"/>
            <w:szCs w:val="18"/>
            <w:lang w:val="en-US"/>
            <w:rPrChange w:id="17619" w:author="Manuel Hergenröder" w:date="2020-07-16T16:26:00Z">
              <w:rPr>
                <w:rFonts w:ascii="Consolas" w:hAnsi="Consolas"/>
                <w:color w:val="000000"/>
              </w:rPr>
            </w:rPrChange>
          </w:rPr>
          <w:t> </w:t>
        </w:r>
        <w:r w:rsidRPr="00625FEA">
          <w:rPr>
            <w:rFonts w:ascii="Consolas" w:hAnsi="Consolas"/>
            <w:color w:val="1F377F"/>
            <w:sz w:val="18"/>
            <w:szCs w:val="18"/>
            <w:lang w:val="en-US"/>
            <w:rPrChange w:id="17620" w:author="Manuel Hergenröder" w:date="2020-07-16T16:26:00Z">
              <w:rPr>
                <w:rFonts w:ascii="Consolas" w:hAnsi="Consolas"/>
                <w:color w:val="1F377F"/>
              </w:rPr>
            </w:rPrChange>
          </w:rPr>
          <w:t>offset</w:t>
        </w:r>
        <w:r w:rsidRPr="00625FEA">
          <w:rPr>
            <w:rFonts w:ascii="Consolas" w:hAnsi="Consolas"/>
            <w:color w:val="000000"/>
            <w:sz w:val="18"/>
            <w:szCs w:val="18"/>
            <w:lang w:val="en-US"/>
            <w:rPrChange w:id="17621" w:author="Manuel Hergenröder" w:date="2020-07-16T16:26:00Z">
              <w:rPr>
                <w:rFonts w:ascii="Consolas" w:hAnsi="Consolas"/>
                <w:color w:val="000000"/>
              </w:rPr>
            </w:rPrChange>
          </w:rPr>
          <w:t>)</w:t>
        </w:r>
      </w:ins>
    </w:p>
    <w:p w14:paraId="4ABA6667" w14:textId="77777777" w:rsidR="008F67FA" w:rsidRPr="00625FEA" w:rsidRDefault="008F67FA" w:rsidP="008F67FA">
      <w:pPr>
        <w:pStyle w:val="HTMLPreformatted"/>
        <w:shd w:val="clear" w:color="auto" w:fill="FFFFFF"/>
        <w:rPr>
          <w:ins w:id="17622" w:author="Manuel Hergenröder" w:date="2020-07-16T16:25:00Z"/>
          <w:rFonts w:ascii="Consolas" w:hAnsi="Consolas"/>
          <w:color w:val="000000"/>
          <w:sz w:val="18"/>
          <w:szCs w:val="18"/>
          <w:lang w:val="en-US"/>
          <w:rPrChange w:id="17623" w:author="Manuel Hergenröder" w:date="2020-07-16T16:26:00Z">
            <w:rPr>
              <w:ins w:id="17624" w:author="Manuel Hergenröder" w:date="2020-07-16T16:25:00Z"/>
              <w:rFonts w:ascii="Consolas" w:hAnsi="Consolas"/>
              <w:color w:val="000000"/>
            </w:rPr>
          </w:rPrChange>
        </w:rPr>
      </w:pPr>
      <w:ins w:id="17625" w:author="Manuel Hergenröder" w:date="2020-07-16T16:25:00Z">
        <w:r w:rsidRPr="00625FEA">
          <w:rPr>
            <w:rFonts w:ascii="Consolas" w:hAnsi="Consolas"/>
            <w:color w:val="000000"/>
            <w:sz w:val="18"/>
            <w:szCs w:val="18"/>
            <w:lang w:val="en-US"/>
            <w:rPrChange w:id="17626" w:author="Manuel Hergenröder" w:date="2020-07-16T16:26:00Z">
              <w:rPr>
                <w:rFonts w:ascii="Consolas" w:hAnsi="Consolas"/>
                <w:color w:val="000000"/>
              </w:rPr>
            </w:rPrChange>
          </w:rPr>
          <w:t>    {</w:t>
        </w:r>
      </w:ins>
    </w:p>
    <w:p w14:paraId="6BF76C9C" w14:textId="77777777" w:rsidR="008F67FA" w:rsidRPr="00625FEA" w:rsidRDefault="008F67FA" w:rsidP="008F67FA">
      <w:pPr>
        <w:pStyle w:val="HTMLPreformatted"/>
        <w:shd w:val="clear" w:color="auto" w:fill="FFFFFF"/>
        <w:rPr>
          <w:ins w:id="17627" w:author="Manuel Hergenröder" w:date="2020-07-16T16:25:00Z"/>
          <w:rFonts w:ascii="Consolas" w:hAnsi="Consolas"/>
          <w:color w:val="000000"/>
          <w:sz w:val="18"/>
          <w:szCs w:val="18"/>
          <w:lang w:val="en-US"/>
          <w:rPrChange w:id="17628" w:author="Manuel Hergenröder" w:date="2020-07-16T16:26:00Z">
            <w:rPr>
              <w:ins w:id="17629" w:author="Manuel Hergenröder" w:date="2020-07-16T16:25:00Z"/>
              <w:rFonts w:ascii="Consolas" w:hAnsi="Consolas"/>
              <w:color w:val="000000"/>
            </w:rPr>
          </w:rPrChange>
        </w:rPr>
      </w:pPr>
      <w:ins w:id="17630" w:author="Manuel Hergenröder" w:date="2020-07-16T16:25:00Z">
        <w:r w:rsidRPr="00625FEA">
          <w:rPr>
            <w:rFonts w:ascii="Consolas" w:hAnsi="Consolas"/>
            <w:color w:val="000000"/>
            <w:sz w:val="18"/>
            <w:szCs w:val="18"/>
            <w:lang w:val="en-US"/>
            <w:rPrChange w:id="17631" w:author="Manuel Hergenröder" w:date="2020-07-16T16:26:00Z">
              <w:rPr>
                <w:rFonts w:ascii="Consolas" w:hAnsi="Consolas"/>
                <w:color w:val="000000"/>
              </w:rPr>
            </w:rPrChange>
          </w:rPr>
          <w:t>        </w:t>
        </w:r>
        <w:r w:rsidRPr="00625FEA">
          <w:rPr>
            <w:rFonts w:ascii="Consolas" w:hAnsi="Consolas"/>
            <w:color w:val="8F08C4"/>
            <w:sz w:val="18"/>
            <w:szCs w:val="18"/>
            <w:lang w:val="en-US"/>
            <w:rPrChange w:id="17632" w:author="Manuel Hergenröder" w:date="2020-07-16T16:26:00Z">
              <w:rPr>
                <w:rFonts w:ascii="Consolas" w:hAnsi="Consolas"/>
                <w:color w:val="8F08C4"/>
              </w:rPr>
            </w:rPrChange>
          </w:rPr>
          <w:t>if</w:t>
        </w:r>
        <w:r w:rsidRPr="00625FEA">
          <w:rPr>
            <w:rFonts w:ascii="Consolas" w:hAnsi="Consolas"/>
            <w:color w:val="000000"/>
            <w:sz w:val="18"/>
            <w:szCs w:val="18"/>
            <w:lang w:val="en-US"/>
            <w:rPrChange w:id="17633" w:author="Manuel Hergenröder" w:date="2020-07-16T16:26:00Z">
              <w:rPr>
                <w:rFonts w:ascii="Consolas" w:hAnsi="Consolas"/>
                <w:color w:val="000000"/>
              </w:rPr>
            </w:rPrChange>
          </w:rPr>
          <w:t> (</w:t>
        </w:r>
        <w:r w:rsidRPr="00625FEA">
          <w:rPr>
            <w:rFonts w:ascii="Consolas" w:hAnsi="Consolas"/>
            <w:color w:val="0000FF"/>
            <w:sz w:val="18"/>
            <w:szCs w:val="18"/>
            <w:lang w:val="en-US"/>
            <w:rPrChange w:id="1763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635" w:author="Manuel Hergenröder" w:date="2020-07-16T16:26:00Z">
              <w:rPr>
                <w:rFonts w:ascii="Consolas" w:hAnsi="Consolas"/>
                <w:color w:val="000000"/>
              </w:rPr>
            </w:rPrChange>
          </w:rPr>
          <w:t>.toolabsoluteValue + </w:t>
        </w:r>
        <w:r w:rsidRPr="00625FEA">
          <w:rPr>
            <w:rFonts w:ascii="Consolas" w:hAnsi="Consolas"/>
            <w:color w:val="1F377F"/>
            <w:sz w:val="18"/>
            <w:szCs w:val="18"/>
            <w:lang w:val="en-US"/>
            <w:rPrChange w:id="17636" w:author="Manuel Hergenröder" w:date="2020-07-16T16:26:00Z">
              <w:rPr>
                <w:rFonts w:ascii="Consolas" w:hAnsi="Consolas"/>
                <w:color w:val="1F377F"/>
              </w:rPr>
            </w:rPrChange>
          </w:rPr>
          <w:t>offset</w:t>
        </w:r>
        <w:r w:rsidRPr="00625FEA">
          <w:rPr>
            <w:rFonts w:ascii="Consolas" w:hAnsi="Consolas"/>
            <w:color w:val="000000"/>
            <w:sz w:val="18"/>
            <w:szCs w:val="18"/>
            <w:lang w:val="en-US"/>
            <w:rPrChange w:id="17637" w:author="Manuel Hergenröder" w:date="2020-07-16T16:26:00Z">
              <w:rPr>
                <w:rFonts w:ascii="Consolas" w:hAnsi="Consolas"/>
                <w:color w:val="000000"/>
              </w:rPr>
            </w:rPrChange>
          </w:rPr>
          <w:t> &gt;= 0 &amp;&amp; </w:t>
        </w:r>
        <w:r w:rsidRPr="00625FEA">
          <w:rPr>
            <w:rFonts w:ascii="Consolas" w:hAnsi="Consolas"/>
            <w:color w:val="0000FF"/>
            <w:sz w:val="18"/>
            <w:szCs w:val="18"/>
            <w:lang w:val="en-US"/>
            <w:rPrChange w:id="17638"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639" w:author="Manuel Hergenröder" w:date="2020-07-16T16:26:00Z">
              <w:rPr>
                <w:rFonts w:ascii="Consolas" w:hAnsi="Consolas"/>
                <w:color w:val="000000"/>
              </w:rPr>
            </w:rPrChange>
          </w:rPr>
          <w:t>.toolabsoluteValue + </w:t>
        </w:r>
        <w:r w:rsidRPr="00625FEA">
          <w:rPr>
            <w:rFonts w:ascii="Consolas" w:hAnsi="Consolas"/>
            <w:color w:val="1F377F"/>
            <w:sz w:val="18"/>
            <w:szCs w:val="18"/>
            <w:lang w:val="en-US"/>
            <w:rPrChange w:id="17640" w:author="Manuel Hergenröder" w:date="2020-07-16T16:26:00Z">
              <w:rPr>
                <w:rFonts w:ascii="Consolas" w:hAnsi="Consolas"/>
                <w:color w:val="1F377F"/>
              </w:rPr>
            </w:rPrChange>
          </w:rPr>
          <w:t>offset</w:t>
        </w:r>
        <w:r w:rsidRPr="00625FEA">
          <w:rPr>
            <w:rFonts w:ascii="Consolas" w:hAnsi="Consolas"/>
            <w:color w:val="000000"/>
            <w:sz w:val="18"/>
            <w:szCs w:val="18"/>
            <w:lang w:val="en-US"/>
            <w:rPrChange w:id="17641" w:author="Manuel Hergenröder" w:date="2020-07-16T16:26:00Z">
              <w:rPr>
                <w:rFonts w:ascii="Consolas" w:hAnsi="Consolas"/>
                <w:color w:val="000000"/>
              </w:rPr>
            </w:rPrChange>
          </w:rPr>
          <w:t> &lt; 6) </w:t>
        </w:r>
        <w:r w:rsidRPr="00625FEA">
          <w:rPr>
            <w:rFonts w:ascii="Consolas" w:hAnsi="Consolas"/>
            <w:color w:val="008000"/>
            <w:sz w:val="18"/>
            <w:szCs w:val="18"/>
            <w:lang w:val="en-US"/>
            <w:rPrChange w:id="17642" w:author="Manuel Hergenröder" w:date="2020-07-16T16:26:00Z">
              <w:rPr>
                <w:rFonts w:ascii="Consolas" w:hAnsi="Consolas"/>
                <w:color w:val="008000"/>
              </w:rPr>
            </w:rPrChange>
          </w:rPr>
          <w:t>//TODO check for maximum value according to bit depth</w:t>
        </w:r>
      </w:ins>
    </w:p>
    <w:p w14:paraId="0E0E8BCB" w14:textId="77777777" w:rsidR="008F67FA" w:rsidRPr="00625FEA" w:rsidRDefault="008F67FA" w:rsidP="008F67FA">
      <w:pPr>
        <w:pStyle w:val="HTMLPreformatted"/>
        <w:shd w:val="clear" w:color="auto" w:fill="FFFFFF"/>
        <w:rPr>
          <w:ins w:id="17643" w:author="Manuel Hergenröder" w:date="2020-07-16T16:25:00Z"/>
          <w:rFonts w:ascii="Consolas" w:hAnsi="Consolas"/>
          <w:color w:val="000000"/>
          <w:sz w:val="18"/>
          <w:szCs w:val="18"/>
          <w:lang w:val="en-US"/>
          <w:rPrChange w:id="17644" w:author="Manuel Hergenröder" w:date="2020-07-16T16:26:00Z">
            <w:rPr>
              <w:ins w:id="17645" w:author="Manuel Hergenröder" w:date="2020-07-16T16:25:00Z"/>
              <w:rFonts w:ascii="Consolas" w:hAnsi="Consolas"/>
              <w:color w:val="000000"/>
            </w:rPr>
          </w:rPrChange>
        </w:rPr>
      </w:pPr>
      <w:ins w:id="17646" w:author="Manuel Hergenröder" w:date="2020-07-16T16:25:00Z">
        <w:r w:rsidRPr="00625FEA">
          <w:rPr>
            <w:rFonts w:ascii="Consolas" w:hAnsi="Consolas"/>
            <w:color w:val="000000"/>
            <w:sz w:val="18"/>
            <w:szCs w:val="18"/>
            <w:lang w:val="en-US"/>
            <w:rPrChange w:id="17647" w:author="Manuel Hergenröder" w:date="2020-07-16T16:26:00Z">
              <w:rPr>
                <w:rFonts w:ascii="Consolas" w:hAnsi="Consolas"/>
                <w:color w:val="000000"/>
              </w:rPr>
            </w:rPrChange>
          </w:rPr>
          <w:t>        {</w:t>
        </w:r>
      </w:ins>
    </w:p>
    <w:p w14:paraId="5F15AC9B" w14:textId="77777777" w:rsidR="008F67FA" w:rsidRPr="00625FEA" w:rsidRDefault="008F67FA" w:rsidP="008F67FA">
      <w:pPr>
        <w:pStyle w:val="HTMLPreformatted"/>
        <w:shd w:val="clear" w:color="auto" w:fill="FFFFFF"/>
        <w:rPr>
          <w:ins w:id="17648" w:author="Manuel Hergenröder" w:date="2020-07-16T16:25:00Z"/>
          <w:rFonts w:ascii="Consolas" w:hAnsi="Consolas"/>
          <w:color w:val="000000"/>
          <w:sz w:val="18"/>
          <w:szCs w:val="18"/>
          <w:lang w:val="en-US"/>
          <w:rPrChange w:id="17649" w:author="Manuel Hergenröder" w:date="2020-07-16T16:26:00Z">
            <w:rPr>
              <w:ins w:id="17650" w:author="Manuel Hergenröder" w:date="2020-07-16T16:25:00Z"/>
              <w:rFonts w:ascii="Consolas" w:hAnsi="Consolas"/>
              <w:color w:val="000000"/>
            </w:rPr>
          </w:rPrChange>
        </w:rPr>
      </w:pPr>
      <w:ins w:id="17651" w:author="Manuel Hergenröder" w:date="2020-07-16T16:25:00Z">
        <w:r w:rsidRPr="00625FEA">
          <w:rPr>
            <w:rFonts w:ascii="Consolas" w:hAnsi="Consolas"/>
            <w:color w:val="000000"/>
            <w:sz w:val="18"/>
            <w:szCs w:val="18"/>
            <w:lang w:val="en-US"/>
            <w:rPrChange w:id="17652" w:author="Manuel Hergenröder" w:date="2020-07-16T16:26:00Z">
              <w:rPr>
                <w:rFonts w:ascii="Consolas" w:hAnsi="Consolas"/>
                <w:color w:val="000000"/>
              </w:rPr>
            </w:rPrChange>
          </w:rPr>
          <w:t>            </w:t>
        </w:r>
        <w:r w:rsidRPr="00625FEA">
          <w:rPr>
            <w:rFonts w:ascii="Consolas" w:hAnsi="Consolas"/>
            <w:color w:val="0000FF"/>
            <w:sz w:val="18"/>
            <w:szCs w:val="18"/>
            <w:lang w:val="en-US"/>
            <w:rPrChange w:id="17653"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654" w:author="Manuel Hergenröder" w:date="2020-07-16T16:26:00Z">
              <w:rPr>
                <w:rFonts w:ascii="Consolas" w:hAnsi="Consolas"/>
                <w:color w:val="000000"/>
              </w:rPr>
            </w:rPrChange>
          </w:rPr>
          <w:t>.toolabsoluteValue += </w:t>
        </w:r>
        <w:r w:rsidRPr="00625FEA">
          <w:rPr>
            <w:rFonts w:ascii="Consolas" w:hAnsi="Consolas"/>
            <w:color w:val="1F377F"/>
            <w:sz w:val="18"/>
            <w:szCs w:val="18"/>
            <w:lang w:val="en-US"/>
            <w:rPrChange w:id="17655" w:author="Manuel Hergenröder" w:date="2020-07-16T16:26:00Z">
              <w:rPr>
                <w:rFonts w:ascii="Consolas" w:hAnsi="Consolas"/>
                <w:color w:val="1F377F"/>
              </w:rPr>
            </w:rPrChange>
          </w:rPr>
          <w:t>offset</w:t>
        </w:r>
        <w:r w:rsidRPr="00625FEA">
          <w:rPr>
            <w:rFonts w:ascii="Consolas" w:hAnsi="Consolas"/>
            <w:color w:val="000000"/>
            <w:sz w:val="18"/>
            <w:szCs w:val="18"/>
            <w:lang w:val="en-US"/>
            <w:rPrChange w:id="17656" w:author="Manuel Hergenröder" w:date="2020-07-16T16:26:00Z">
              <w:rPr>
                <w:rFonts w:ascii="Consolas" w:hAnsi="Consolas"/>
                <w:color w:val="000000"/>
              </w:rPr>
            </w:rPrChange>
          </w:rPr>
          <w:t>;</w:t>
        </w:r>
      </w:ins>
    </w:p>
    <w:p w14:paraId="5D8BA98C" w14:textId="77777777" w:rsidR="008F67FA" w:rsidRPr="00625FEA" w:rsidRDefault="008F67FA" w:rsidP="008F67FA">
      <w:pPr>
        <w:pStyle w:val="HTMLPreformatted"/>
        <w:shd w:val="clear" w:color="auto" w:fill="FFFFFF"/>
        <w:rPr>
          <w:ins w:id="17657" w:author="Manuel Hergenröder" w:date="2020-07-16T16:25:00Z"/>
          <w:rFonts w:ascii="Consolas" w:hAnsi="Consolas"/>
          <w:color w:val="000000"/>
          <w:sz w:val="18"/>
          <w:szCs w:val="18"/>
          <w:lang w:val="en-US"/>
          <w:rPrChange w:id="17658" w:author="Manuel Hergenröder" w:date="2020-07-16T16:26:00Z">
            <w:rPr>
              <w:ins w:id="17659" w:author="Manuel Hergenröder" w:date="2020-07-16T16:25:00Z"/>
              <w:rFonts w:ascii="Consolas" w:hAnsi="Consolas"/>
              <w:color w:val="000000"/>
            </w:rPr>
          </w:rPrChange>
        </w:rPr>
      </w:pPr>
      <w:ins w:id="17660" w:author="Manuel Hergenröder" w:date="2020-07-16T16:25:00Z">
        <w:r w:rsidRPr="00625FEA">
          <w:rPr>
            <w:rFonts w:ascii="Consolas" w:hAnsi="Consolas"/>
            <w:color w:val="000000"/>
            <w:sz w:val="18"/>
            <w:szCs w:val="18"/>
            <w:lang w:val="en-US"/>
            <w:rPrChange w:id="17661" w:author="Manuel Hergenröder" w:date="2020-07-16T16:26:00Z">
              <w:rPr>
                <w:rFonts w:ascii="Consolas" w:hAnsi="Consolas"/>
                <w:color w:val="000000"/>
              </w:rPr>
            </w:rPrChange>
          </w:rPr>
          <w:t>            </w:t>
        </w:r>
        <w:r w:rsidRPr="00625FEA">
          <w:rPr>
            <w:rFonts w:ascii="Consolas" w:hAnsi="Consolas"/>
            <w:color w:val="0000FF"/>
            <w:sz w:val="18"/>
            <w:szCs w:val="18"/>
            <w:lang w:val="en-US"/>
            <w:rPrChange w:id="17662"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663" w:author="Manuel Hergenröder" w:date="2020-07-16T16:26:00Z">
              <w:rPr>
                <w:rFonts w:ascii="Consolas" w:hAnsi="Consolas"/>
                <w:color w:val="000000"/>
              </w:rPr>
            </w:rPrChange>
          </w:rPr>
          <w:t>.helper.</w:t>
        </w:r>
        <w:r w:rsidRPr="00625FEA">
          <w:rPr>
            <w:rFonts w:ascii="Consolas" w:hAnsi="Consolas"/>
            <w:color w:val="74531F"/>
            <w:sz w:val="18"/>
            <w:szCs w:val="18"/>
            <w:lang w:val="en-US"/>
            <w:rPrChange w:id="17664" w:author="Manuel Hergenröder" w:date="2020-07-16T16:26:00Z">
              <w:rPr>
                <w:rFonts w:ascii="Consolas" w:hAnsi="Consolas"/>
                <w:color w:val="74531F"/>
              </w:rPr>
            </w:rPrChange>
          </w:rPr>
          <w:t>ShowToolValueIndicator</w:t>
        </w:r>
        <w:r w:rsidRPr="00625FEA">
          <w:rPr>
            <w:rFonts w:ascii="Consolas" w:hAnsi="Consolas"/>
            <w:color w:val="000000"/>
            <w:sz w:val="18"/>
            <w:szCs w:val="18"/>
            <w:lang w:val="en-US"/>
            <w:rPrChange w:id="17665" w:author="Manuel Hergenröder" w:date="2020-07-16T16:26:00Z">
              <w:rPr>
                <w:rFonts w:ascii="Consolas" w:hAnsi="Consolas"/>
                <w:color w:val="000000"/>
              </w:rPr>
            </w:rPrChange>
          </w:rPr>
          <w:t>(120, </w:t>
        </w:r>
        <w:r w:rsidRPr="00625FEA">
          <w:rPr>
            <w:rFonts w:ascii="Consolas" w:hAnsi="Consolas"/>
            <w:color w:val="0000FF"/>
            <w:sz w:val="18"/>
            <w:szCs w:val="18"/>
            <w:lang w:val="en-US"/>
            <w:rPrChange w:id="17666"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667" w:author="Manuel Hergenröder" w:date="2020-07-16T16:26:00Z">
              <w:rPr>
                <w:rFonts w:ascii="Consolas" w:hAnsi="Consolas"/>
                <w:color w:val="000000"/>
              </w:rPr>
            </w:rPrChange>
          </w:rPr>
          <w:t>.toolabsoluteValue);</w:t>
        </w:r>
      </w:ins>
    </w:p>
    <w:p w14:paraId="51F447A2" w14:textId="77777777" w:rsidR="008F67FA" w:rsidRPr="00625FEA" w:rsidRDefault="008F67FA" w:rsidP="008F67FA">
      <w:pPr>
        <w:pStyle w:val="HTMLPreformatted"/>
        <w:shd w:val="clear" w:color="auto" w:fill="FFFFFF"/>
        <w:rPr>
          <w:ins w:id="17668" w:author="Manuel Hergenröder" w:date="2020-07-16T16:25:00Z"/>
          <w:rFonts w:ascii="Consolas" w:hAnsi="Consolas"/>
          <w:color w:val="000000"/>
          <w:sz w:val="18"/>
          <w:szCs w:val="18"/>
          <w:lang w:val="en-US"/>
          <w:rPrChange w:id="17669" w:author="Manuel Hergenröder" w:date="2020-07-16T16:26:00Z">
            <w:rPr>
              <w:ins w:id="17670" w:author="Manuel Hergenröder" w:date="2020-07-16T16:25:00Z"/>
              <w:rFonts w:ascii="Consolas" w:hAnsi="Consolas"/>
              <w:color w:val="000000"/>
            </w:rPr>
          </w:rPrChange>
        </w:rPr>
      </w:pPr>
      <w:ins w:id="17671" w:author="Manuel Hergenröder" w:date="2020-07-16T16:25:00Z">
        <w:r w:rsidRPr="00625FEA">
          <w:rPr>
            <w:rFonts w:ascii="Consolas" w:hAnsi="Consolas"/>
            <w:color w:val="000000"/>
            <w:sz w:val="18"/>
            <w:szCs w:val="18"/>
            <w:lang w:val="en-US"/>
            <w:rPrChange w:id="17672" w:author="Manuel Hergenröder" w:date="2020-07-16T16:26:00Z">
              <w:rPr>
                <w:rFonts w:ascii="Consolas" w:hAnsi="Consolas"/>
                <w:color w:val="000000"/>
              </w:rPr>
            </w:rPrChange>
          </w:rPr>
          <w:t>        }</w:t>
        </w:r>
      </w:ins>
    </w:p>
    <w:p w14:paraId="236D01A6" w14:textId="77777777" w:rsidR="008F67FA" w:rsidRPr="00625FEA" w:rsidRDefault="008F67FA" w:rsidP="008F67FA">
      <w:pPr>
        <w:pStyle w:val="HTMLPreformatted"/>
        <w:shd w:val="clear" w:color="auto" w:fill="FFFFFF"/>
        <w:rPr>
          <w:ins w:id="17673" w:author="Manuel Hergenröder" w:date="2020-07-16T16:25:00Z"/>
          <w:rFonts w:ascii="Consolas" w:hAnsi="Consolas"/>
          <w:color w:val="000000"/>
          <w:sz w:val="18"/>
          <w:szCs w:val="18"/>
          <w:lang w:val="en-US"/>
          <w:rPrChange w:id="17674" w:author="Manuel Hergenröder" w:date="2020-07-16T16:26:00Z">
            <w:rPr>
              <w:ins w:id="17675" w:author="Manuel Hergenröder" w:date="2020-07-16T16:25:00Z"/>
              <w:rFonts w:ascii="Consolas" w:hAnsi="Consolas"/>
              <w:color w:val="000000"/>
            </w:rPr>
          </w:rPrChange>
        </w:rPr>
      </w:pPr>
      <w:ins w:id="17676" w:author="Manuel Hergenröder" w:date="2020-07-16T16:25:00Z">
        <w:r w:rsidRPr="00625FEA">
          <w:rPr>
            <w:rFonts w:ascii="Consolas" w:hAnsi="Consolas"/>
            <w:color w:val="000000"/>
            <w:sz w:val="18"/>
            <w:szCs w:val="18"/>
            <w:lang w:val="en-US"/>
            <w:rPrChange w:id="17677" w:author="Manuel Hergenröder" w:date="2020-07-16T16:26:00Z">
              <w:rPr>
                <w:rFonts w:ascii="Consolas" w:hAnsi="Consolas"/>
                <w:color w:val="000000"/>
              </w:rPr>
            </w:rPrChange>
          </w:rPr>
          <w:t>    }</w:t>
        </w:r>
      </w:ins>
    </w:p>
    <w:p w14:paraId="27E4F115" w14:textId="77777777" w:rsidR="008F67FA" w:rsidRPr="00625FEA" w:rsidRDefault="008F67FA" w:rsidP="008F67FA">
      <w:pPr>
        <w:pStyle w:val="HTMLPreformatted"/>
        <w:shd w:val="clear" w:color="auto" w:fill="FFFFFF"/>
        <w:rPr>
          <w:ins w:id="17678" w:author="Manuel Hergenröder" w:date="2020-07-16T16:25:00Z"/>
          <w:rFonts w:ascii="Consolas" w:hAnsi="Consolas"/>
          <w:color w:val="000000"/>
          <w:sz w:val="18"/>
          <w:szCs w:val="18"/>
          <w:lang w:val="en-US"/>
          <w:rPrChange w:id="17679" w:author="Manuel Hergenröder" w:date="2020-07-16T16:26:00Z">
            <w:rPr>
              <w:ins w:id="17680" w:author="Manuel Hergenröder" w:date="2020-07-16T16:25:00Z"/>
              <w:rFonts w:ascii="Consolas" w:hAnsi="Consolas"/>
              <w:color w:val="000000"/>
            </w:rPr>
          </w:rPrChange>
        </w:rPr>
      </w:pPr>
      <w:ins w:id="17681" w:author="Manuel Hergenröder" w:date="2020-07-16T16:25:00Z">
        <w:r w:rsidRPr="00625FEA">
          <w:rPr>
            <w:rFonts w:ascii="Consolas" w:hAnsi="Consolas"/>
            <w:color w:val="000000"/>
            <w:sz w:val="18"/>
            <w:szCs w:val="18"/>
            <w:lang w:val="en-US"/>
            <w:rPrChange w:id="17682" w:author="Manuel Hergenröder" w:date="2020-07-16T16:26:00Z">
              <w:rPr>
                <w:rFonts w:ascii="Consolas" w:hAnsi="Consolas"/>
                <w:color w:val="000000"/>
              </w:rPr>
            </w:rPrChange>
          </w:rPr>
          <w:t>}</w:t>
        </w:r>
      </w:ins>
    </w:p>
    <w:p w14:paraId="150179D0" w14:textId="77777777" w:rsidR="008F67FA" w:rsidRPr="00625FEA" w:rsidRDefault="008F67FA" w:rsidP="008F67FA">
      <w:pPr>
        <w:pStyle w:val="HTMLPreformatted"/>
        <w:shd w:val="clear" w:color="auto" w:fill="FFFFFF"/>
        <w:rPr>
          <w:ins w:id="17683" w:author="Manuel Hergenröder" w:date="2020-07-16T16:25:00Z"/>
          <w:rFonts w:ascii="Consolas" w:hAnsi="Consolas"/>
          <w:color w:val="000000"/>
          <w:sz w:val="18"/>
          <w:szCs w:val="18"/>
          <w:lang w:val="en-US"/>
          <w:rPrChange w:id="17684" w:author="Manuel Hergenröder" w:date="2020-07-16T16:26:00Z">
            <w:rPr>
              <w:ins w:id="17685" w:author="Manuel Hergenröder" w:date="2020-07-16T16:25:00Z"/>
              <w:rFonts w:ascii="Consolas" w:hAnsi="Consolas"/>
              <w:color w:val="000000"/>
            </w:rPr>
          </w:rPrChange>
        </w:rPr>
      </w:pPr>
      <w:ins w:id="17686" w:author="Manuel Hergenröder" w:date="2020-07-16T16:25:00Z">
        <w:r w:rsidRPr="00625FEA">
          <w:rPr>
            <w:rFonts w:ascii="Consolas" w:hAnsi="Consolas"/>
            <w:color w:val="000000"/>
            <w:sz w:val="18"/>
            <w:szCs w:val="18"/>
            <w:lang w:val="en-US"/>
            <w:rPrChange w:id="17687" w:author="Manuel Hergenröder" w:date="2020-07-16T16:26:00Z">
              <w:rPr>
                <w:rFonts w:ascii="Consolas" w:hAnsi="Consolas"/>
                <w:color w:val="000000"/>
              </w:rPr>
            </w:rPrChange>
          </w:rPr>
          <w:t xml:space="preserve"> </w:t>
        </w:r>
      </w:ins>
    </w:p>
    <w:p w14:paraId="74AAE977" w14:textId="77777777" w:rsidR="008F67FA" w:rsidRPr="00625FEA" w:rsidRDefault="008F67FA" w:rsidP="008F67FA">
      <w:pPr>
        <w:pStyle w:val="HTMLPreformatted"/>
        <w:shd w:val="clear" w:color="auto" w:fill="FFFFFF"/>
        <w:rPr>
          <w:ins w:id="17688" w:author="Manuel Hergenröder" w:date="2020-07-16T16:25:00Z"/>
          <w:rFonts w:ascii="Consolas" w:hAnsi="Consolas"/>
          <w:color w:val="000000"/>
          <w:sz w:val="18"/>
          <w:szCs w:val="18"/>
          <w:lang w:val="en-US"/>
          <w:rPrChange w:id="17689" w:author="Manuel Hergenröder" w:date="2020-07-16T16:26:00Z">
            <w:rPr>
              <w:ins w:id="17690" w:author="Manuel Hergenröder" w:date="2020-07-16T16:25:00Z"/>
              <w:rFonts w:ascii="Consolas" w:hAnsi="Consolas"/>
              <w:color w:val="000000"/>
            </w:rPr>
          </w:rPrChange>
        </w:rPr>
      </w:pPr>
      <w:ins w:id="17691" w:author="Manuel Hergenröder" w:date="2020-07-16T16:25:00Z">
        <w:r w:rsidRPr="00625FEA">
          <w:rPr>
            <w:rFonts w:ascii="Consolas" w:hAnsi="Consolas"/>
            <w:color w:val="0000FF"/>
            <w:sz w:val="18"/>
            <w:szCs w:val="18"/>
            <w:lang w:val="en-US"/>
            <w:rPrChange w:id="17692"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7693" w:author="Manuel Hergenröder" w:date="2020-07-16T16:26:00Z">
              <w:rPr>
                <w:rFonts w:ascii="Consolas" w:hAnsi="Consolas"/>
                <w:color w:val="000000"/>
              </w:rPr>
            </w:rPrChange>
          </w:rPr>
          <w:t> </w:t>
        </w:r>
        <w:r w:rsidRPr="00625FEA">
          <w:rPr>
            <w:rFonts w:ascii="Consolas" w:hAnsi="Consolas"/>
            <w:color w:val="0000FF"/>
            <w:sz w:val="18"/>
            <w:szCs w:val="18"/>
            <w:lang w:val="en-US"/>
            <w:rPrChange w:id="17694" w:author="Manuel Hergenröder" w:date="2020-07-16T16:26:00Z">
              <w:rPr>
                <w:rFonts w:ascii="Consolas" w:hAnsi="Consolas"/>
                <w:color w:val="0000FF"/>
              </w:rPr>
            </w:rPrChange>
          </w:rPr>
          <w:t>class</w:t>
        </w:r>
        <w:r w:rsidRPr="00625FEA">
          <w:rPr>
            <w:rFonts w:ascii="Consolas" w:hAnsi="Consolas"/>
            <w:color w:val="000000"/>
            <w:sz w:val="18"/>
            <w:szCs w:val="18"/>
            <w:lang w:val="en-US"/>
            <w:rPrChange w:id="17695" w:author="Manuel Hergenröder" w:date="2020-07-16T16:26:00Z">
              <w:rPr>
                <w:rFonts w:ascii="Consolas" w:hAnsi="Consolas"/>
                <w:color w:val="000000"/>
              </w:rPr>
            </w:rPrChange>
          </w:rPr>
          <w:t> </w:t>
        </w:r>
        <w:r w:rsidRPr="00625FEA">
          <w:rPr>
            <w:rFonts w:ascii="Consolas" w:hAnsi="Consolas"/>
            <w:color w:val="2B91AF"/>
            <w:sz w:val="18"/>
            <w:szCs w:val="18"/>
            <w:lang w:val="en-US"/>
            <w:rPrChange w:id="17696" w:author="Manuel Hergenröder" w:date="2020-07-16T16:26:00Z">
              <w:rPr>
                <w:rFonts w:ascii="Consolas" w:hAnsi="Consolas"/>
                <w:color w:val="2B91AF"/>
              </w:rPr>
            </w:rPrChange>
          </w:rPr>
          <w:t>Tool</w:t>
        </w:r>
      </w:ins>
    </w:p>
    <w:p w14:paraId="5BCB7051" w14:textId="77777777" w:rsidR="008F67FA" w:rsidRPr="00625FEA" w:rsidRDefault="008F67FA" w:rsidP="008F67FA">
      <w:pPr>
        <w:pStyle w:val="HTMLPreformatted"/>
        <w:shd w:val="clear" w:color="auto" w:fill="FFFFFF"/>
        <w:rPr>
          <w:ins w:id="17697" w:author="Manuel Hergenröder" w:date="2020-07-16T16:25:00Z"/>
          <w:rFonts w:ascii="Consolas" w:hAnsi="Consolas"/>
          <w:color w:val="000000"/>
          <w:sz w:val="18"/>
          <w:szCs w:val="18"/>
          <w:lang w:val="en-US"/>
          <w:rPrChange w:id="17698" w:author="Manuel Hergenröder" w:date="2020-07-16T16:26:00Z">
            <w:rPr>
              <w:ins w:id="17699" w:author="Manuel Hergenröder" w:date="2020-07-16T16:25:00Z"/>
              <w:rFonts w:ascii="Consolas" w:hAnsi="Consolas"/>
              <w:color w:val="000000"/>
            </w:rPr>
          </w:rPrChange>
        </w:rPr>
      </w:pPr>
      <w:ins w:id="17700" w:author="Manuel Hergenröder" w:date="2020-07-16T16:25:00Z">
        <w:r w:rsidRPr="00625FEA">
          <w:rPr>
            <w:rFonts w:ascii="Consolas" w:hAnsi="Consolas"/>
            <w:color w:val="000000"/>
            <w:sz w:val="18"/>
            <w:szCs w:val="18"/>
            <w:lang w:val="en-US"/>
            <w:rPrChange w:id="17701" w:author="Manuel Hergenröder" w:date="2020-07-16T16:26:00Z">
              <w:rPr>
                <w:rFonts w:ascii="Consolas" w:hAnsi="Consolas"/>
                <w:color w:val="000000"/>
              </w:rPr>
            </w:rPrChange>
          </w:rPr>
          <w:t>{</w:t>
        </w:r>
      </w:ins>
    </w:p>
    <w:p w14:paraId="26A0B775" w14:textId="77777777" w:rsidR="008F67FA" w:rsidRPr="00625FEA" w:rsidRDefault="008F67FA" w:rsidP="008F67FA">
      <w:pPr>
        <w:pStyle w:val="HTMLPreformatted"/>
        <w:shd w:val="clear" w:color="auto" w:fill="FFFFFF"/>
        <w:rPr>
          <w:ins w:id="17702" w:author="Manuel Hergenröder" w:date="2020-07-16T16:25:00Z"/>
          <w:rFonts w:ascii="Consolas" w:hAnsi="Consolas"/>
          <w:color w:val="000000"/>
          <w:sz w:val="18"/>
          <w:szCs w:val="18"/>
          <w:lang w:val="en-US"/>
          <w:rPrChange w:id="17703" w:author="Manuel Hergenröder" w:date="2020-07-16T16:26:00Z">
            <w:rPr>
              <w:ins w:id="17704" w:author="Manuel Hergenröder" w:date="2020-07-16T16:25:00Z"/>
              <w:rFonts w:ascii="Consolas" w:hAnsi="Consolas"/>
              <w:color w:val="000000"/>
            </w:rPr>
          </w:rPrChange>
        </w:rPr>
      </w:pPr>
      <w:ins w:id="17705" w:author="Manuel Hergenröder" w:date="2020-07-16T16:25:00Z">
        <w:r w:rsidRPr="00625FEA">
          <w:rPr>
            <w:rFonts w:ascii="Consolas" w:hAnsi="Consolas"/>
            <w:color w:val="000000"/>
            <w:sz w:val="18"/>
            <w:szCs w:val="18"/>
            <w:lang w:val="en-US"/>
            <w:rPrChange w:id="17706" w:author="Manuel Hergenröder" w:date="2020-07-16T16:26:00Z">
              <w:rPr>
                <w:rFonts w:ascii="Consolas" w:hAnsi="Consolas"/>
                <w:color w:val="000000"/>
              </w:rPr>
            </w:rPrChange>
          </w:rPr>
          <w:t>    </w:t>
        </w:r>
        <w:r w:rsidRPr="00625FEA">
          <w:rPr>
            <w:rFonts w:ascii="Consolas" w:hAnsi="Consolas"/>
            <w:color w:val="0000FF"/>
            <w:sz w:val="18"/>
            <w:szCs w:val="18"/>
            <w:lang w:val="en-US"/>
            <w:rPrChange w:id="17707"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7708" w:author="Manuel Hergenröder" w:date="2020-07-16T16:26:00Z">
              <w:rPr>
                <w:rFonts w:ascii="Consolas" w:hAnsi="Consolas"/>
                <w:color w:val="000000"/>
              </w:rPr>
            </w:rPrChange>
          </w:rPr>
          <w:t> </w:t>
        </w:r>
        <w:r w:rsidRPr="00625FEA">
          <w:rPr>
            <w:rFonts w:ascii="Consolas" w:hAnsi="Consolas"/>
            <w:color w:val="2B91AF"/>
            <w:sz w:val="18"/>
            <w:szCs w:val="18"/>
            <w:lang w:val="en-US"/>
            <w:rPrChange w:id="17709"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7710" w:author="Manuel Hergenröder" w:date="2020-07-16T16:26:00Z">
              <w:rPr>
                <w:rFonts w:ascii="Consolas" w:hAnsi="Consolas"/>
                <w:color w:val="000000"/>
              </w:rPr>
            </w:rPrChange>
          </w:rPr>
          <w:t> type;</w:t>
        </w:r>
      </w:ins>
    </w:p>
    <w:p w14:paraId="7EAAC9C8" w14:textId="77777777" w:rsidR="008F67FA" w:rsidRPr="00625FEA" w:rsidRDefault="008F67FA" w:rsidP="008F67FA">
      <w:pPr>
        <w:pStyle w:val="HTMLPreformatted"/>
        <w:shd w:val="clear" w:color="auto" w:fill="FFFFFF"/>
        <w:rPr>
          <w:ins w:id="17711" w:author="Manuel Hergenröder" w:date="2020-07-16T16:25:00Z"/>
          <w:rFonts w:ascii="Consolas" w:hAnsi="Consolas"/>
          <w:color w:val="000000"/>
          <w:sz w:val="18"/>
          <w:szCs w:val="18"/>
          <w:lang w:val="en-US"/>
          <w:rPrChange w:id="17712" w:author="Manuel Hergenröder" w:date="2020-07-16T16:26:00Z">
            <w:rPr>
              <w:ins w:id="17713" w:author="Manuel Hergenröder" w:date="2020-07-16T16:25:00Z"/>
              <w:rFonts w:ascii="Consolas" w:hAnsi="Consolas"/>
              <w:color w:val="000000"/>
            </w:rPr>
          </w:rPrChange>
        </w:rPr>
      </w:pPr>
      <w:ins w:id="17714" w:author="Manuel Hergenröder" w:date="2020-07-16T16:25:00Z">
        <w:r w:rsidRPr="00625FEA">
          <w:rPr>
            <w:rFonts w:ascii="Consolas" w:hAnsi="Consolas"/>
            <w:color w:val="000000"/>
            <w:sz w:val="18"/>
            <w:szCs w:val="18"/>
            <w:lang w:val="en-US"/>
            <w:rPrChange w:id="17715" w:author="Manuel Hergenröder" w:date="2020-07-16T16:26:00Z">
              <w:rPr>
                <w:rFonts w:ascii="Consolas" w:hAnsi="Consolas"/>
                <w:color w:val="000000"/>
              </w:rPr>
            </w:rPrChange>
          </w:rPr>
          <w:t>    </w:t>
        </w:r>
        <w:r w:rsidRPr="00625FEA">
          <w:rPr>
            <w:rFonts w:ascii="Consolas" w:hAnsi="Consolas"/>
            <w:color w:val="0000FF"/>
            <w:sz w:val="18"/>
            <w:szCs w:val="18"/>
            <w:lang w:val="en-US"/>
            <w:rPrChange w:id="17716"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7717" w:author="Manuel Hergenröder" w:date="2020-07-16T16:26:00Z">
              <w:rPr>
                <w:rFonts w:ascii="Consolas" w:hAnsi="Consolas"/>
                <w:color w:val="000000"/>
              </w:rPr>
            </w:rPrChange>
          </w:rPr>
          <w:t> </w:t>
        </w:r>
        <w:r w:rsidRPr="00625FEA">
          <w:rPr>
            <w:rFonts w:ascii="Consolas" w:hAnsi="Consolas"/>
            <w:color w:val="2B91AF"/>
            <w:sz w:val="18"/>
            <w:szCs w:val="18"/>
            <w:lang w:val="en-US"/>
            <w:rPrChange w:id="17718" w:author="Manuel Hergenröder" w:date="2020-07-16T16:26:00Z">
              <w:rPr>
                <w:rFonts w:ascii="Consolas" w:hAnsi="Consolas"/>
                <w:color w:val="2B91AF"/>
              </w:rPr>
            </w:rPrChange>
          </w:rPr>
          <w:t>Color32</w:t>
        </w:r>
        <w:r w:rsidRPr="00625FEA">
          <w:rPr>
            <w:rFonts w:ascii="Consolas" w:hAnsi="Consolas"/>
            <w:color w:val="000000"/>
            <w:sz w:val="18"/>
            <w:szCs w:val="18"/>
            <w:lang w:val="en-US"/>
            <w:rPrChange w:id="17719" w:author="Manuel Hergenröder" w:date="2020-07-16T16:26:00Z">
              <w:rPr>
                <w:rFonts w:ascii="Consolas" w:hAnsi="Consolas"/>
                <w:color w:val="000000"/>
              </w:rPr>
            </w:rPrChange>
          </w:rPr>
          <w:t> color;</w:t>
        </w:r>
      </w:ins>
    </w:p>
    <w:p w14:paraId="790C0C64" w14:textId="77777777" w:rsidR="008F67FA" w:rsidRPr="00625FEA" w:rsidRDefault="008F67FA" w:rsidP="008F67FA">
      <w:pPr>
        <w:pStyle w:val="HTMLPreformatted"/>
        <w:shd w:val="clear" w:color="auto" w:fill="FFFFFF"/>
        <w:rPr>
          <w:ins w:id="17720" w:author="Manuel Hergenröder" w:date="2020-07-16T16:25:00Z"/>
          <w:rFonts w:ascii="Consolas" w:hAnsi="Consolas"/>
          <w:color w:val="000000"/>
          <w:sz w:val="18"/>
          <w:szCs w:val="18"/>
          <w:lang w:val="en-US"/>
          <w:rPrChange w:id="17721" w:author="Manuel Hergenröder" w:date="2020-07-16T16:26:00Z">
            <w:rPr>
              <w:ins w:id="17722" w:author="Manuel Hergenröder" w:date="2020-07-16T16:25:00Z"/>
              <w:rFonts w:ascii="Consolas" w:hAnsi="Consolas"/>
              <w:color w:val="000000"/>
            </w:rPr>
          </w:rPrChange>
        </w:rPr>
      </w:pPr>
      <w:ins w:id="17723" w:author="Manuel Hergenröder" w:date="2020-07-16T16:25:00Z">
        <w:r w:rsidRPr="00625FEA">
          <w:rPr>
            <w:rFonts w:ascii="Consolas" w:hAnsi="Consolas"/>
            <w:color w:val="000000"/>
            <w:sz w:val="18"/>
            <w:szCs w:val="18"/>
            <w:lang w:val="en-US"/>
            <w:rPrChange w:id="17724" w:author="Manuel Hergenröder" w:date="2020-07-16T16:26:00Z">
              <w:rPr>
                <w:rFonts w:ascii="Consolas" w:hAnsi="Consolas"/>
                <w:color w:val="000000"/>
              </w:rPr>
            </w:rPrChange>
          </w:rPr>
          <w:t>    </w:t>
        </w:r>
        <w:r w:rsidRPr="00625FEA">
          <w:rPr>
            <w:rFonts w:ascii="Consolas" w:hAnsi="Consolas"/>
            <w:color w:val="0000FF"/>
            <w:sz w:val="18"/>
            <w:szCs w:val="18"/>
            <w:lang w:val="en-US"/>
            <w:rPrChange w:id="17725"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7726" w:author="Manuel Hergenröder" w:date="2020-07-16T16:26:00Z">
              <w:rPr>
                <w:rFonts w:ascii="Consolas" w:hAnsi="Consolas"/>
                <w:color w:val="000000"/>
              </w:rPr>
            </w:rPrChange>
          </w:rPr>
          <w:t> </w:t>
        </w:r>
        <w:r w:rsidRPr="00625FEA">
          <w:rPr>
            <w:rFonts w:ascii="Consolas" w:hAnsi="Consolas"/>
            <w:color w:val="2B91AF"/>
            <w:sz w:val="18"/>
            <w:szCs w:val="18"/>
            <w:lang w:val="en-US"/>
            <w:rPrChange w:id="17727" w:author="Manuel Hergenröder" w:date="2020-07-16T16:26:00Z">
              <w:rPr>
                <w:rFonts w:ascii="Consolas" w:hAnsi="Consolas"/>
                <w:color w:val="2B91AF"/>
              </w:rPr>
            </w:rPrChange>
          </w:rPr>
          <w:t>Image</w:t>
        </w:r>
        <w:r w:rsidRPr="00625FEA">
          <w:rPr>
            <w:rFonts w:ascii="Consolas" w:hAnsi="Consolas"/>
            <w:color w:val="000000"/>
            <w:sz w:val="18"/>
            <w:szCs w:val="18"/>
            <w:lang w:val="en-US"/>
            <w:rPrChange w:id="17728" w:author="Manuel Hergenröder" w:date="2020-07-16T16:26:00Z">
              <w:rPr>
                <w:rFonts w:ascii="Consolas" w:hAnsi="Consolas"/>
                <w:color w:val="000000"/>
              </w:rPr>
            </w:rPrChange>
          </w:rPr>
          <w:t> image;</w:t>
        </w:r>
      </w:ins>
    </w:p>
    <w:p w14:paraId="5E445994" w14:textId="77777777" w:rsidR="008F67FA" w:rsidRPr="00625FEA" w:rsidRDefault="008F67FA" w:rsidP="008F67FA">
      <w:pPr>
        <w:pStyle w:val="HTMLPreformatted"/>
        <w:shd w:val="clear" w:color="auto" w:fill="FFFFFF"/>
        <w:rPr>
          <w:ins w:id="17729" w:author="Manuel Hergenröder" w:date="2020-07-16T16:25:00Z"/>
          <w:rFonts w:ascii="Consolas" w:hAnsi="Consolas"/>
          <w:color w:val="000000"/>
          <w:sz w:val="18"/>
          <w:szCs w:val="18"/>
          <w:lang w:val="en-US"/>
          <w:rPrChange w:id="17730" w:author="Manuel Hergenröder" w:date="2020-07-16T16:26:00Z">
            <w:rPr>
              <w:ins w:id="17731" w:author="Manuel Hergenröder" w:date="2020-07-16T16:25:00Z"/>
              <w:rFonts w:ascii="Consolas" w:hAnsi="Consolas"/>
              <w:color w:val="000000"/>
            </w:rPr>
          </w:rPrChange>
        </w:rPr>
      </w:pPr>
      <w:ins w:id="17732" w:author="Manuel Hergenröder" w:date="2020-07-16T16:25:00Z">
        <w:r w:rsidRPr="00625FEA">
          <w:rPr>
            <w:rFonts w:ascii="Consolas" w:hAnsi="Consolas"/>
            <w:color w:val="000000"/>
            <w:sz w:val="18"/>
            <w:szCs w:val="18"/>
            <w:lang w:val="en-US"/>
            <w:rPrChange w:id="17733" w:author="Manuel Hergenröder" w:date="2020-07-16T16:26:00Z">
              <w:rPr>
                <w:rFonts w:ascii="Consolas" w:hAnsi="Consolas"/>
                <w:color w:val="000000"/>
              </w:rPr>
            </w:rPrChange>
          </w:rPr>
          <w:t xml:space="preserve"> </w:t>
        </w:r>
      </w:ins>
    </w:p>
    <w:p w14:paraId="7F2D6957" w14:textId="77777777" w:rsidR="008F67FA" w:rsidRPr="00625FEA" w:rsidRDefault="008F67FA" w:rsidP="008F67FA">
      <w:pPr>
        <w:pStyle w:val="HTMLPreformatted"/>
        <w:shd w:val="clear" w:color="auto" w:fill="FFFFFF"/>
        <w:rPr>
          <w:ins w:id="17734" w:author="Manuel Hergenröder" w:date="2020-07-16T16:25:00Z"/>
          <w:rFonts w:ascii="Consolas" w:hAnsi="Consolas"/>
          <w:color w:val="000000"/>
          <w:sz w:val="18"/>
          <w:szCs w:val="18"/>
          <w:lang w:val="en-US"/>
          <w:rPrChange w:id="17735" w:author="Manuel Hergenröder" w:date="2020-07-16T16:26:00Z">
            <w:rPr>
              <w:ins w:id="17736" w:author="Manuel Hergenröder" w:date="2020-07-16T16:25:00Z"/>
              <w:rFonts w:ascii="Consolas" w:hAnsi="Consolas"/>
              <w:color w:val="000000"/>
            </w:rPr>
          </w:rPrChange>
        </w:rPr>
      </w:pPr>
      <w:ins w:id="17737" w:author="Manuel Hergenröder" w:date="2020-07-16T16:25:00Z">
        <w:r w:rsidRPr="00625FEA">
          <w:rPr>
            <w:rFonts w:ascii="Consolas" w:hAnsi="Consolas"/>
            <w:color w:val="000000"/>
            <w:sz w:val="18"/>
            <w:szCs w:val="18"/>
            <w:lang w:val="en-US"/>
            <w:rPrChange w:id="17738" w:author="Manuel Hergenröder" w:date="2020-07-16T16:26:00Z">
              <w:rPr>
                <w:rFonts w:ascii="Consolas" w:hAnsi="Consolas"/>
                <w:color w:val="000000"/>
              </w:rPr>
            </w:rPrChange>
          </w:rPr>
          <w:t>    </w:t>
        </w:r>
        <w:r w:rsidRPr="00625FEA">
          <w:rPr>
            <w:rFonts w:ascii="Consolas" w:hAnsi="Consolas"/>
            <w:color w:val="0000FF"/>
            <w:sz w:val="18"/>
            <w:szCs w:val="18"/>
            <w:lang w:val="en-US"/>
            <w:rPrChange w:id="17739" w:author="Manuel Hergenröder" w:date="2020-07-16T16:26:00Z">
              <w:rPr>
                <w:rFonts w:ascii="Consolas" w:hAnsi="Consolas"/>
                <w:color w:val="0000FF"/>
              </w:rPr>
            </w:rPrChange>
          </w:rPr>
          <w:t>public</w:t>
        </w:r>
        <w:r w:rsidRPr="00625FEA">
          <w:rPr>
            <w:rFonts w:ascii="Consolas" w:hAnsi="Consolas"/>
            <w:color w:val="000000"/>
            <w:sz w:val="18"/>
            <w:szCs w:val="18"/>
            <w:lang w:val="en-US"/>
            <w:rPrChange w:id="17740" w:author="Manuel Hergenröder" w:date="2020-07-16T16:26:00Z">
              <w:rPr>
                <w:rFonts w:ascii="Consolas" w:hAnsi="Consolas"/>
                <w:color w:val="000000"/>
              </w:rPr>
            </w:rPrChange>
          </w:rPr>
          <w:t> </w:t>
        </w:r>
        <w:r w:rsidRPr="00625FEA">
          <w:rPr>
            <w:rFonts w:ascii="Consolas" w:hAnsi="Consolas"/>
            <w:color w:val="2B91AF"/>
            <w:sz w:val="18"/>
            <w:szCs w:val="18"/>
            <w:lang w:val="en-US"/>
            <w:rPrChange w:id="17741" w:author="Manuel Hergenröder" w:date="2020-07-16T16:26:00Z">
              <w:rPr>
                <w:rFonts w:ascii="Consolas" w:hAnsi="Consolas"/>
                <w:color w:val="2B91AF"/>
              </w:rPr>
            </w:rPrChange>
          </w:rPr>
          <w:t>Tool</w:t>
        </w:r>
        <w:r w:rsidRPr="00625FEA">
          <w:rPr>
            <w:rFonts w:ascii="Consolas" w:hAnsi="Consolas"/>
            <w:color w:val="000000"/>
            <w:sz w:val="18"/>
            <w:szCs w:val="18"/>
            <w:lang w:val="en-US"/>
            <w:rPrChange w:id="17742" w:author="Manuel Hergenröder" w:date="2020-07-16T16:26:00Z">
              <w:rPr>
                <w:rFonts w:ascii="Consolas" w:hAnsi="Consolas"/>
                <w:color w:val="000000"/>
              </w:rPr>
            </w:rPrChange>
          </w:rPr>
          <w:t>(</w:t>
        </w:r>
        <w:r w:rsidRPr="00625FEA">
          <w:rPr>
            <w:rFonts w:ascii="Consolas" w:hAnsi="Consolas"/>
            <w:color w:val="2B91AF"/>
            <w:sz w:val="18"/>
            <w:szCs w:val="18"/>
            <w:lang w:val="en-US"/>
            <w:rPrChange w:id="17743" w:author="Manuel Hergenröder" w:date="2020-07-16T16:26:00Z">
              <w:rPr>
                <w:rFonts w:ascii="Consolas" w:hAnsi="Consolas"/>
                <w:color w:val="2B91AF"/>
              </w:rPr>
            </w:rPrChange>
          </w:rPr>
          <w:t>ToolType</w:t>
        </w:r>
        <w:r w:rsidRPr="00625FEA">
          <w:rPr>
            <w:rFonts w:ascii="Consolas" w:hAnsi="Consolas"/>
            <w:color w:val="000000"/>
            <w:sz w:val="18"/>
            <w:szCs w:val="18"/>
            <w:lang w:val="en-US"/>
            <w:rPrChange w:id="17744" w:author="Manuel Hergenröder" w:date="2020-07-16T16:26:00Z">
              <w:rPr>
                <w:rFonts w:ascii="Consolas" w:hAnsi="Consolas"/>
                <w:color w:val="000000"/>
              </w:rPr>
            </w:rPrChange>
          </w:rPr>
          <w:t> </w:t>
        </w:r>
        <w:r w:rsidRPr="00625FEA">
          <w:rPr>
            <w:rFonts w:ascii="Consolas" w:hAnsi="Consolas"/>
            <w:color w:val="1F377F"/>
            <w:sz w:val="18"/>
            <w:szCs w:val="18"/>
            <w:lang w:val="en-US"/>
            <w:rPrChange w:id="17745" w:author="Manuel Hergenröder" w:date="2020-07-16T16:26:00Z">
              <w:rPr>
                <w:rFonts w:ascii="Consolas" w:hAnsi="Consolas"/>
                <w:color w:val="1F377F"/>
              </w:rPr>
            </w:rPrChange>
          </w:rPr>
          <w:t>type</w:t>
        </w:r>
        <w:r w:rsidRPr="00625FEA">
          <w:rPr>
            <w:rFonts w:ascii="Consolas" w:hAnsi="Consolas"/>
            <w:color w:val="000000"/>
            <w:sz w:val="18"/>
            <w:szCs w:val="18"/>
            <w:lang w:val="en-US"/>
            <w:rPrChange w:id="17746" w:author="Manuel Hergenröder" w:date="2020-07-16T16:26:00Z">
              <w:rPr>
                <w:rFonts w:ascii="Consolas" w:hAnsi="Consolas"/>
                <w:color w:val="000000"/>
              </w:rPr>
            </w:rPrChange>
          </w:rPr>
          <w:t>, </w:t>
        </w:r>
        <w:r w:rsidRPr="00625FEA">
          <w:rPr>
            <w:rFonts w:ascii="Consolas" w:hAnsi="Consolas"/>
            <w:color w:val="2B91AF"/>
            <w:sz w:val="18"/>
            <w:szCs w:val="18"/>
            <w:lang w:val="en-US"/>
            <w:rPrChange w:id="17747" w:author="Manuel Hergenröder" w:date="2020-07-16T16:26:00Z">
              <w:rPr>
                <w:rFonts w:ascii="Consolas" w:hAnsi="Consolas"/>
                <w:color w:val="2B91AF"/>
              </w:rPr>
            </w:rPrChange>
          </w:rPr>
          <w:t>Color</w:t>
        </w:r>
        <w:r w:rsidRPr="00625FEA">
          <w:rPr>
            <w:rFonts w:ascii="Consolas" w:hAnsi="Consolas"/>
            <w:color w:val="000000"/>
            <w:sz w:val="18"/>
            <w:szCs w:val="18"/>
            <w:lang w:val="en-US"/>
            <w:rPrChange w:id="17748" w:author="Manuel Hergenröder" w:date="2020-07-16T16:26:00Z">
              <w:rPr>
                <w:rFonts w:ascii="Consolas" w:hAnsi="Consolas"/>
                <w:color w:val="000000"/>
              </w:rPr>
            </w:rPrChange>
          </w:rPr>
          <w:t> </w:t>
        </w:r>
        <w:r w:rsidRPr="00625FEA">
          <w:rPr>
            <w:rFonts w:ascii="Consolas" w:hAnsi="Consolas"/>
            <w:color w:val="1F377F"/>
            <w:sz w:val="18"/>
            <w:szCs w:val="18"/>
            <w:lang w:val="en-US"/>
            <w:rPrChange w:id="17749" w:author="Manuel Hergenröder" w:date="2020-07-16T16:26:00Z">
              <w:rPr>
                <w:rFonts w:ascii="Consolas" w:hAnsi="Consolas"/>
                <w:color w:val="1F377F"/>
              </w:rPr>
            </w:rPrChange>
          </w:rPr>
          <w:t>color</w:t>
        </w:r>
        <w:r w:rsidRPr="00625FEA">
          <w:rPr>
            <w:rFonts w:ascii="Consolas" w:hAnsi="Consolas"/>
            <w:color w:val="000000"/>
            <w:sz w:val="18"/>
            <w:szCs w:val="18"/>
            <w:lang w:val="en-US"/>
            <w:rPrChange w:id="17750" w:author="Manuel Hergenröder" w:date="2020-07-16T16:26:00Z">
              <w:rPr>
                <w:rFonts w:ascii="Consolas" w:hAnsi="Consolas"/>
                <w:color w:val="000000"/>
              </w:rPr>
            </w:rPrChange>
          </w:rPr>
          <w:t>, </w:t>
        </w:r>
        <w:r w:rsidRPr="00625FEA">
          <w:rPr>
            <w:rFonts w:ascii="Consolas" w:hAnsi="Consolas"/>
            <w:color w:val="2B91AF"/>
            <w:sz w:val="18"/>
            <w:szCs w:val="18"/>
            <w:lang w:val="en-US"/>
            <w:rPrChange w:id="17751" w:author="Manuel Hergenröder" w:date="2020-07-16T16:26:00Z">
              <w:rPr>
                <w:rFonts w:ascii="Consolas" w:hAnsi="Consolas"/>
                <w:color w:val="2B91AF"/>
              </w:rPr>
            </w:rPrChange>
          </w:rPr>
          <w:t>Image</w:t>
        </w:r>
        <w:r w:rsidRPr="00625FEA">
          <w:rPr>
            <w:rFonts w:ascii="Consolas" w:hAnsi="Consolas"/>
            <w:color w:val="000000"/>
            <w:sz w:val="18"/>
            <w:szCs w:val="18"/>
            <w:lang w:val="en-US"/>
            <w:rPrChange w:id="17752" w:author="Manuel Hergenröder" w:date="2020-07-16T16:26:00Z">
              <w:rPr>
                <w:rFonts w:ascii="Consolas" w:hAnsi="Consolas"/>
                <w:color w:val="000000"/>
              </w:rPr>
            </w:rPrChange>
          </w:rPr>
          <w:t> </w:t>
        </w:r>
        <w:r w:rsidRPr="00625FEA">
          <w:rPr>
            <w:rFonts w:ascii="Consolas" w:hAnsi="Consolas"/>
            <w:color w:val="1F377F"/>
            <w:sz w:val="18"/>
            <w:szCs w:val="18"/>
            <w:lang w:val="en-US"/>
            <w:rPrChange w:id="17753" w:author="Manuel Hergenröder" w:date="2020-07-16T16:26:00Z">
              <w:rPr>
                <w:rFonts w:ascii="Consolas" w:hAnsi="Consolas"/>
                <w:color w:val="1F377F"/>
              </w:rPr>
            </w:rPrChange>
          </w:rPr>
          <w:t>image</w:t>
        </w:r>
        <w:r w:rsidRPr="00625FEA">
          <w:rPr>
            <w:rFonts w:ascii="Consolas" w:hAnsi="Consolas"/>
            <w:color w:val="000000"/>
            <w:sz w:val="18"/>
            <w:szCs w:val="18"/>
            <w:lang w:val="en-US"/>
            <w:rPrChange w:id="17754" w:author="Manuel Hergenröder" w:date="2020-07-16T16:26:00Z">
              <w:rPr>
                <w:rFonts w:ascii="Consolas" w:hAnsi="Consolas"/>
                <w:color w:val="000000"/>
              </w:rPr>
            </w:rPrChange>
          </w:rPr>
          <w:t>)</w:t>
        </w:r>
      </w:ins>
    </w:p>
    <w:p w14:paraId="0C2F2200" w14:textId="77777777" w:rsidR="008F67FA" w:rsidRPr="00625FEA" w:rsidRDefault="008F67FA" w:rsidP="008F67FA">
      <w:pPr>
        <w:pStyle w:val="HTMLPreformatted"/>
        <w:shd w:val="clear" w:color="auto" w:fill="FFFFFF"/>
        <w:rPr>
          <w:ins w:id="17755" w:author="Manuel Hergenröder" w:date="2020-07-16T16:25:00Z"/>
          <w:rFonts w:ascii="Consolas" w:hAnsi="Consolas"/>
          <w:color w:val="000000"/>
          <w:sz w:val="18"/>
          <w:szCs w:val="18"/>
          <w:lang w:val="en-US"/>
          <w:rPrChange w:id="17756" w:author="Manuel Hergenröder" w:date="2020-07-16T16:26:00Z">
            <w:rPr>
              <w:ins w:id="17757" w:author="Manuel Hergenröder" w:date="2020-07-16T16:25:00Z"/>
              <w:rFonts w:ascii="Consolas" w:hAnsi="Consolas"/>
              <w:color w:val="000000"/>
            </w:rPr>
          </w:rPrChange>
        </w:rPr>
      </w:pPr>
      <w:ins w:id="17758" w:author="Manuel Hergenröder" w:date="2020-07-16T16:25:00Z">
        <w:r w:rsidRPr="00625FEA">
          <w:rPr>
            <w:rFonts w:ascii="Consolas" w:hAnsi="Consolas"/>
            <w:color w:val="000000"/>
            <w:sz w:val="18"/>
            <w:szCs w:val="18"/>
            <w:lang w:val="en-US"/>
            <w:rPrChange w:id="17759" w:author="Manuel Hergenröder" w:date="2020-07-16T16:26:00Z">
              <w:rPr>
                <w:rFonts w:ascii="Consolas" w:hAnsi="Consolas"/>
                <w:color w:val="000000"/>
              </w:rPr>
            </w:rPrChange>
          </w:rPr>
          <w:t>    {</w:t>
        </w:r>
      </w:ins>
    </w:p>
    <w:p w14:paraId="073802FD" w14:textId="77777777" w:rsidR="008F67FA" w:rsidRPr="00625FEA" w:rsidRDefault="008F67FA" w:rsidP="008F67FA">
      <w:pPr>
        <w:pStyle w:val="HTMLPreformatted"/>
        <w:shd w:val="clear" w:color="auto" w:fill="FFFFFF"/>
        <w:rPr>
          <w:ins w:id="17760" w:author="Manuel Hergenröder" w:date="2020-07-16T16:25:00Z"/>
          <w:rFonts w:ascii="Consolas" w:hAnsi="Consolas"/>
          <w:color w:val="000000"/>
          <w:sz w:val="18"/>
          <w:szCs w:val="18"/>
          <w:lang w:val="en-US"/>
          <w:rPrChange w:id="17761" w:author="Manuel Hergenröder" w:date="2020-07-16T16:26:00Z">
            <w:rPr>
              <w:ins w:id="17762" w:author="Manuel Hergenröder" w:date="2020-07-16T16:25:00Z"/>
              <w:rFonts w:ascii="Consolas" w:hAnsi="Consolas"/>
              <w:color w:val="000000"/>
            </w:rPr>
          </w:rPrChange>
        </w:rPr>
      </w:pPr>
      <w:ins w:id="17763" w:author="Manuel Hergenröder" w:date="2020-07-16T16:25:00Z">
        <w:r w:rsidRPr="00625FEA">
          <w:rPr>
            <w:rFonts w:ascii="Consolas" w:hAnsi="Consolas"/>
            <w:color w:val="000000"/>
            <w:sz w:val="18"/>
            <w:szCs w:val="18"/>
            <w:lang w:val="en-US"/>
            <w:rPrChange w:id="17764" w:author="Manuel Hergenröder" w:date="2020-07-16T16:26:00Z">
              <w:rPr>
                <w:rFonts w:ascii="Consolas" w:hAnsi="Consolas"/>
                <w:color w:val="000000"/>
              </w:rPr>
            </w:rPrChange>
          </w:rPr>
          <w:t>        </w:t>
        </w:r>
        <w:r w:rsidRPr="00625FEA">
          <w:rPr>
            <w:rFonts w:ascii="Consolas" w:hAnsi="Consolas"/>
            <w:color w:val="0000FF"/>
            <w:sz w:val="18"/>
            <w:szCs w:val="18"/>
            <w:lang w:val="en-US"/>
            <w:rPrChange w:id="17765"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766" w:author="Manuel Hergenröder" w:date="2020-07-16T16:26:00Z">
              <w:rPr>
                <w:rFonts w:ascii="Consolas" w:hAnsi="Consolas"/>
                <w:color w:val="000000"/>
              </w:rPr>
            </w:rPrChange>
          </w:rPr>
          <w:t>.type = </w:t>
        </w:r>
        <w:r w:rsidRPr="00625FEA">
          <w:rPr>
            <w:rFonts w:ascii="Consolas" w:hAnsi="Consolas"/>
            <w:color w:val="1F377F"/>
            <w:sz w:val="18"/>
            <w:szCs w:val="18"/>
            <w:lang w:val="en-US"/>
            <w:rPrChange w:id="17767" w:author="Manuel Hergenröder" w:date="2020-07-16T16:26:00Z">
              <w:rPr>
                <w:rFonts w:ascii="Consolas" w:hAnsi="Consolas"/>
                <w:color w:val="1F377F"/>
              </w:rPr>
            </w:rPrChange>
          </w:rPr>
          <w:t>type</w:t>
        </w:r>
        <w:r w:rsidRPr="00625FEA">
          <w:rPr>
            <w:rFonts w:ascii="Consolas" w:hAnsi="Consolas"/>
            <w:color w:val="000000"/>
            <w:sz w:val="18"/>
            <w:szCs w:val="18"/>
            <w:lang w:val="en-US"/>
            <w:rPrChange w:id="17768" w:author="Manuel Hergenröder" w:date="2020-07-16T16:26:00Z">
              <w:rPr>
                <w:rFonts w:ascii="Consolas" w:hAnsi="Consolas"/>
                <w:color w:val="000000"/>
              </w:rPr>
            </w:rPrChange>
          </w:rPr>
          <w:t>;</w:t>
        </w:r>
      </w:ins>
    </w:p>
    <w:p w14:paraId="0AD7651A" w14:textId="77777777" w:rsidR="008F67FA" w:rsidRPr="00625FEA" w:rsidRDefault="008F67FA" w:rsidP="008F67FA">
      <w:pPr>
        <w:pStyle w:val="HTMLPreformatted"/>
        <w:shd w:val="clear" w:color="auto" w:fill="FFFFFF"/>
        <w:rPr>
          <w:ins w:id="17769" w:author="Manuel Hergenröder" w:date="2020-07-16T16:25:00Z"/>
          <w:rFonts w:ascii="Consolas" w:hAnsi="Consolas"/>
          <w:color w:val="000000"/>
          <w:sz w:val="18"/>
          <w:szCs w:val="18"/>
          <w:lang w:val="en-US"/>
          <w:rPrChange w:id="17770" w:author="Manuel Hergenröder" w:date="2020-07-16T16:26:00Z">
            <w:rPr>
              <w:ins w:id="17771" w:author="Manuel Hergenröder" w:date="2020-07-16T16:25:00Z"/>
              <w:rFonts w:ascii="Consolas" w:hAnsi="Consolas"/>
              <w:color w:val="000000"/>
            </w:rPr>
          </w:rPrChange>
        </w:rPr>
      </w:pPr>
      <w:ins w:id="17772" w:author="Manuel Hergenröder" w:date="2020-07-16T16:25:00Z">
        <w:r w:rsidRPr="00625FEA">
          <w:rPr>
            <w:rFonts w:ascii="Consolas" w:hAnsi="Consolas"/>
            <w:color w:val="000000"/>
            <w:sz w:val="18"/>
            <w:szCs w:val="18"/>
            <w:lang w:val="en-US"/>
            <w:rPrChange w:id="17773" w:author="Manuel Hergenröder" w:date="2020-07-16T16:26:00Z">
              <w:rPr>
                <w:rFonts w:ascii="Consolas" w:hAnsi="Consolas"/>
                <w:color w:val="000000"/>
              </w:rPr>
            </w:rPrChange>
          </w:rPr>
          <w:t>        </w:t>
        </w:r>
        <w:r w:rsidRPr="00625FEA">
          <w:rPr>
            <w:rFonts w:ascii="Consolas" w:hAnsi="Consolas"/>
            <w:color w:val="0000FF"/>
            <w:sz w:val="18"/>
            <w:szCs w:val="18"/>
            <w:lang w:val="en-US"/>
            <w:rPrChange w:id="17774" w:author="Manuel Hergenröder" w:date="2020-07-16T16:26:00Z">
              <w:rPr>
                <w:rFonts w:ascii="Consolas" w:hAnsi="Consolas"/>
                <w:color w:val="0000FF"/>
              </w:rPr>
            </w:rPrChange>
          </w:rPr>
          <w:t>this</w:t>
        </w:r>
        <w:r w:rsidRPr="00625FEA">
          <w:rPr>
            <w:rFonts w:ascii="Consolas" w:hAnsi="Consolas"/>
            <w:color w:val="000000"/>
            <w:sz w:val="18"/>
            <w:szCs w:val="18"/>
            <w:lang w:val="en-US"/>
            <w:rPrChange w:id="17775" w:author="Manuel Hergenröder" w:date="2020-07-16T16:26:00Z">
              <w:rPr>
                <w:rFonts w:ascii="Consolas" w:hAnsi="Consolas"/>
                <w:color w:val="000000"/>
              </w:rPr>
            </w:rPrChange>
          </w:rPr>
          <w:t>.color = </w:t>
        </w:r>
        <w:r w:rsidRPr="00625FEA">
          <w:rPr>
            <w:rFonts w:ascii="Consolas" w:hAnsi="Consolas"/>
            <w:color w:val="1F377F"/>
            <w:sz w:val="18"/>
            <w:szCs w:val="18"/>
            <w:lang w:val="en-US"/>
            <w:rPrChange w:id="17776" w:author="Manuel Hergenröder" w:date="2020-07-16T16:26:00Z">
              <w:rPr>
                <w:rFonts w:ascii="Consolas" w:hAnsi="Consolas"/>
                <w:color w:val="1F377F"/>
              </w:rPr>
            </w:rPrChange>
          </w:rPr>
          <w:t>color</w:t>
        </w:r>
        <w:r w:rsidRPr="00625FEA">
          <w:rPr>
            <w:rFonts w:ascii="Consolas" w:hAnsi="Consolas"/>
            <w:color w:val="000000"/>
            <w:sz w:val="18"/>
            <w:szCs w:val="18"/>
            <w:lang w:val="en-US"/>
            <w:rPrChange w:id="17777" w:author="Manuel Hergenröder" w:date="2020-07-16T16:26:00Z">
              <w:rPr>
                <w:rFonts w:ascii="Consolas" w:hAnsi="Consolas"/>
                <w:color w:val="000000"/>
              </w:rPr>
            </w:rPrChange>
          </w:rPr>
          <w:t>;</w:t>
        </w:r>
      </w:ins>
    </w:p>
    <w:p w14:paraId="044E4AF9" w14:textId="77777777" w:rsidR="008F67FA" w:rsidRPr="00625FEA" w:rsidRDefault="008F67FA" w:rsidP="008F67FA">
      <w:pPr>
        <w:pStyle w:val="HTMLPreformatted"/>
        <w:shd w:val="clear" w:color="auto" w:fill="FFFFFF"/>
        <w:rPr>
          <w:ins w:id="17778" w:author="Manuel Hergenröder" w:date="2020-07-16T16:25:00Z"/>
          <w:rFonts w:ascii="Consolas" w:hAnsi="Consolas"/>
          <w:color w:val="000000"/>
          <w:sz w:val="18"/>
          <w:szCs w:val="18"/>
          <w:rPrChange w:id="17779" w:author="Manuel Hergenröder" w:date="2020-07-16T16:26:00Z">
            <w:rPr>
              <w:ins w:id="17780" w:author="Manuel Hergenröder" w:date="2020-07-16T16:25:00Z"/>
              <w:rFonts w:ascii="Consolas" w:hAnsi="Consolas"/>
              <w:color w:val="000000"/>
            </w:rPr>
          </w:rPrChange>
        </w:rPr>
      </w:pPr>
      <w:ins w:id="17781" w:author="Manuel Hergenröder" w:date="2020-07-16T16:25:00Z">
        <w:r w:rsidRPr="00625FEA">
          <w:rPr>
            <w:rFonts w:ascii="Consolas" w:hAnsi="Consolas"/>
            <w:color w:val="000000"/>
            <w:sz w:val="18"/>
            <w:szCs w:val="18"/>
            <w:lang w:val="en-US"/>
            <w:rPrChange w:id="17782" w:author="Manuel Hergenröder" w:date="2020-07-16T16:26:00Z">
              <w:rPr>
                <w:rFonts w:ascii="Consolas" w:hAnsi="Consolas"/>
                <w:color w:val="000000"/>
              </w:rPr>
            </w:rPrChange>
          </w:rPr>
          <w:t>        </w:t>
        </w:r>
        <w:r w:rsidRPr="00625FEA">
          <w:rPr>
            <w:rFonts w:ascii="Consolas" w:hAnsi="Consolas"/>
            <w:color w:val="0000FF"/>
            <w:sz w:val="18"/>
            <w:szCs w:val="18"/>
            <w:rPrChange w:id="17783" w:author="Manuel Hergenröder" w:date="2020-07-16T16:26:00Z">
              <w:rPr>
                <w:rFonts w:ascii="Consolas" w:hAnsi="Consolas"/>
                <w:color w:val="0000FF"/>
              </w:rPr>
            </w:rPrChange>
          </w:rPr>
          <w:t>this</w:t>
        </w:r>
        <w:r w:rsidRPr="00625FEA">
          <w:rPr>
            <w:rFonts w:ascii="Consolas" w:hAnsi="Consolas"/>
            <w:color w:val="000000"/>
            <w:sz w:val="18"/>
            <w:szCs w:val="18"/>
            <w:rPrChange w:id="17784" w:author="Manuel Hergenröder" w:date="2020-07-16T16:26:00Z">
              <w:rPr>
                <w:rFonts w:ascii="Consolas" w:hAnsi="Consolas"/>
                <w:color w:val="000000"/>
              </w:rPr>
            </w:rPrChange>
          </w:rPr>
          <w:t>.image = </w:t>
        </w:r>
        <w:r w:rsidRPr="00625FEA">
          <w:rPr>
            <w:rFonts w:ascii="Consolas" w:hAnsi="Consolas"/>
            <w:color w:val="1F377F"/>
            <w:sz w:val="18"/>
            <w:szCs w:val="18"/>
            <w:rPrChange w:id="17785" w:author="Manuel Hergenröder" w:date="2020-07-16T16:26:00Z">
              <w:rPr>
                <w:rFonts w:ascii="Consolas" w:hAnsi="Consolas"/>
                <w:color w:val="1F377F"/>
              </w:rPr>
            </w:rPrChange>
          </w:rPr>
          <w:t>image</w:t>
        </w:r>
        <w:r w:rsidRPr="00625FEA">
          <w:rPr>
            <w:rFonts w:ascii="Consolas" w:hAnsi="Consolas"/>
            <w:color w:val="000000"/>
            <w:sz w:val="18"/>
            <w:szCs w:val="18"/>
            <w:rPrChange w:id="17786" w:author="Manuel Hergenröder" w:date="2020-07-16T16:26:00Z">
              <w:rPr>
                <w:rFonts w:ascii="Consolas" w:hAnsi="Consolas"/>
                <w:color w:val="000000"/>
              </w:rPr>
            </w:rPrChange>
          </w:rPr>
          <w:t>;</w:t>
        </w:r>
      </w:ins>
    </w:p>
    <w:p w14:paraId="4A9EF298" w14:textId="77777777" w:rsidR="008F67FA" w:rsidRPr="00625FEA" w:rsidRDefault="008F67FA" w:rsidP="008F67FA">
      <w:pPr>
        <w:pStyle w:val="HTMLPreformatted"/>
        <w:shd w:val="clear" w:color="auto" w:fill="FFFFFF"/>
        <w:rPr>
          <w:ins w:id="17787" w:author="Manuel Hergenröder" w:date="2020-07-16T16:25:00Z"/>
          <w:rFonts w:ascii="Consolas" w:hAnsi="Consolas"/>
          <w:color w:val="000000"/>
          <w:sz w:val="18"/>
          <w:szCs w:val="18"/>
          <w:rPrChange w:id="17788" w:author="Manuel Hergenröder" w:date="2020-07-16T16:26:00Z">
            <w:rPr>
              <w:ins w:id="17789" w:author="Manuel Hergenröder" w:date="2020-07-16T16:25:00Z"/>
              <w:rFonts w:ascii="Consolas" w:hAnsi="Consolas"/>
              <w:color w:val="000000"/>
            </w:rPr>
          </w:rPrChange>
        </w:rPr>
      </w:pPr>
      <w:ins w:id="17790" w:author="Manuel Hergenröder" w:date="2020-07-16T16:25:00Z">
        <w:r w:rsidRPr="00625FEA">
          <w:rPr>
            <w:rFonts w:ascii="Consolas" w:hAnsi="Consolas"/>
            <w:color w:val="000000"/>
            <w:sz w:val="18"/>
            <w:szCs w:val="18"/>
            <w:rPrChange w:id="17791" w:author="Manuel Hergenröder" w:date="2020-07-16T16:26:00Z">
              <w:rPr>
                <w:rFonts w:ascii="Consolas" w:hAnsi="Consolas"/>
                <w:color w:val="000000"/>
              </w:rPr>
            </w:rPrChange>
          </w:rPr>
          <w:lastRenderedPageBreak/>
          <w:t>    }</w:t>
        </w:r>
      </w:ins>
    </w:p>
    <w:p w14:paraId="4ECD9DA4" w14:textId="77777777" w:rsidR="008F67FA" w:rsidRPr="00625FEA" w:rsidRDefault="008F67FA" w:rsidP="008F67FA">
      <w:pPr>
        <w:pStyle w:val="HTMLPreformatted"/>
        <w:shd w:val="clear" w:color="auto" w:fill="FFFFFF"/>
        <w:rPr>
          <w:ins w:id="17792" w:author="Manuel Hergenröder" w:date="2020-07-16T16:25:00Z"/>
          <w:rFonts w:ascii="Consolas" w:hAnsi="Consolas"/>
          <w:color w:val="000000"/>
          <w:sz w:val="18"/>
          <w:szCs w:val="18"/>
          <w:rPrChange w:id="17793" w:author="Manuel Hergenröder" w:date="2020-07-16T16:26:00Z">
            <w:rPr>
              <w:ins w:id="17794" w:author="Manuel Hergenröder" w:date="2020-07-16T16:25:00Z"/>
              <w:rFonts w:ascii="Consolas" w:hAnsi="Consolas"/>
              <w:color w:val="000000"/>
            </w:rPr>
          </w:rPrChange>
        </w:rPr>
      </w:pPr>
      <w:ins w:id="17795" w:author="Manuel Hergenröder" w:date="2020-07-16T16:25:00Z">
        <w:r w:rsidRPr="00625FEA">
          <w:rPr>
            <w:rFonts w:ascii="Consolas" w:hAnsi="Consolas"/>
            <w:color w:val="000000"/>
            <w:sz w:val="18"/>
            <w:szCs w:val="18"/>
            <w:rPrChange w:id="17796" w:author="Manuel Hergenröder" w:date="2020-07-16T16:26:00Z">
              <w:rPr>
                <w:rFonts w:ascii="Consolas" w:hAnsi="Consolas"/>
                <w:color w:val="000000"/>
              </w:rPr>
            </w:rPrChange>
          </w:rPr>
          <w:t>}</w:t>
        </w:r>
      </w:ins>
    </w:p>
    <w:p w14:paraId="239F1759" w14:textId="77777777" w:rsidR="008F67FA" w:rsidRPr="00200AE9" w:rsidRDefault="008F67FA" w:rsidP="008F67FA">
      <w:pPr>
        <w:jc w:val="left"/>
        <w:rPr>
          <w:rFonts w:ascii="Consolas" w:eastAsia="Times New Roman" w:hAnsi="Consolas" w:cs="Times New Roman"/>
          <w:color w:val="5C5C5C"/>
          <w:sz w:val="18"/>
          <w:szCs w:val="18"/>
          <w:lang w:val="de-DE" w:eastAsia="de-DE"/>
          <w14:ligatures w14:val="none"/>
        </w:rPr>
        <w:pPrChange w:id="17797" w:author="Manuel Hergenröder" w:date="2020-07-16T16:25:00Z">
          <w:pPr/>
        </w:pPrChange>
      </w:pPr>
    </w:p>
    <w:sectPr w:rsidR="008F67FA" w:rsidRPr="00200AE9" w:rsidSect="00A43693">
      <w:pgSz w:w="12240" w:h="15840"/>
      <w:pgMar w:top="1134" w:right="1467" w:bottom="709" w:left="1560" w:header="510" w:footer="0" w:gutter="0"/>
      <w:pgNumType w:fmt="upperRoman" w:start="3"/>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9" w:author="Steffen Schmidt" w:date="2020-07-16T13:48:00Z" w:initials="SS">
    <w:p w14:paraId="50C13ADD" w14:textId="6C85BCA4" w:rsidR="00697519" w:rsidRPr="004E2BCC" w:rsidRDefault="00697519">
      <w:pPr>
        <w:pStyle w:val="CommentText"/>
        <w:rPr>
          <w:lang w:val="de-DE"/>
        </w:rPr>
      </w:pPr>
      <w:r>
        <w:rPr>
          <w:rStyle w:val="CommentReference"/>
        </w:rPr>
        <w:annotationRef/>
      </w:r>
      <w:r w:rsidRPr="004E2BCC">
        <w:rPr>
          <w:lang w:val="de-DE"/>
        </w:rPr>
        <w:t>Zahlen bis 12 ausschreiben</w:t>
      </w:r>
    </w:p>
  </w:comment>
  <w:comment w:id="299" w:author="Steffen Schmidt" w:date="2020-07-16T14:28:00Z" w:initials="SS">
    <w:p w14:paraId="60DC243C" w14:textId="1742E0E7" w:rsidR="00697519" w:rsidRPr="004E2BCC" w:rsidRDefault="00697519">
      <w:pPr>
        <w:pStyle w:val="CommentText"/>
        <w:rPr>
          <w:lang w:val="de-DE"/>
        </w:rPr>
      </w:pPr>
      <w:r>
        <w:rPr>
          <w:rStyle w:val="CommentReference"/>
        </w:rPr>
        <w:annotationRef/>
      </w:r>
      <w:r w:rsidRPr="004E2BCC">
        <w:rPr>
          <w:lang w:val="de-DE"/>
        </w:rPr>
        <w:t>Vgl oben – Perfomance oder Performanz?</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0C13ADD" w15:done="0"/>
  <w15:commentEx w15:paraId="60DC24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AD93C" w16cex:dateUtc="2020-07-16T11:48:00Z"/>
  <w16cex:commentExtensible w16cex:durableId="22BAE271" w16cex:dateUtc="2020-07-16T12: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0C13ADD" w16cid:durableId="22BAD93C"/>
  <w16cid:commentId w16cid:paraId="60DC243C" w16cid:durableId="22BAE2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F59CAE" w14:textId="77777777" w:rsidR="0054007C" w:rsidRDefault="0054007C" w:rsidP="00F95255">
      <w:r>
        <w:separator/>
      </w:r>
    </w:p>
  </w:endnote>
  <w:endnote w:type="continuationSeparator" w:id="0">
    <w:p w14:paraId="1DE04ADB" w14:textId="77777777" w:rsidR="0054007C" w:rsidRDefault="0054007C" w:rsidP="00F952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altName w:val="Calibri"/>
    <w:charset w:val="00"/>
    <w:family w:val="modern"/>
    <w:notTrueType/>
    <w:pitch w:val="variable"/>
    <w:sig w:usb0="20000007" w:usb1="00000000" w:usb2="00000000" w:usb3="00000000" w:csb0="00000193" w:csb1="00000000"/>
  </w:font>
  <w:font w:name="Courier New">
    <w:panose1 w:val="02070309020205020404"/>
    <w:charset w:val="00"/>
    <w:family w:val="modern"/>
    <w:pitch w:val="fixed"/>
    <w:sig w:usb0="E0002EFF" w:usb1="C0007843" w:usb2="00000009" w:usb3="00000000" w:csb0="000001FF" w:csb1="00000000"/>
  </w:font>
  <w:font w:name="LM Mono 10">
    <w:altName w:val="Calibri"/>
    <w:charset w:val="00"/>
    <w:family w:val="modern"/>
    <w:notTrueType/>
    <w:pitch w:val="fixed"/>
    <w:sig w:usb0="20000007" w:usb1="00000000" w:usb2="00000000" w:usb3="00000000" w:csb0="00000193" w:csb1="00000000"/>
  </w:font>
  <w:font w:name="Segoe UI">
    <w:altName w:val="Sylfaen"/>
    <w:panose1 w:val="020B0502040204020203"/>
    <w:charset w:val="00"/>
    <w:family w:val="swiss"/>
    <w:pitch w:val="variable"/>
    <w:sig w:usb0="E4002EFF" w:usb1="C000E47F" w:usb2="00000009" w:usb3="00000000" w:csb0="000001FF" w:csb1="00000000"/>
  </w:font>
  <w:font w:name="Latin Modern Math">
    <w:altName w:val="Calibri"/>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6073577"/>
      <w:docPartObj>
        <w:docPartGallery w:val="Page Numbers (Bottom of Page)"/>
        <w:docPartUnique/>
      </w:docPartObj>
    </w:sdtPr>
    <w:sdtContent>
      <w:p w14:paraId="656174D4" w14:textId="77777777" w:rsidR="00697519" w:rsidRDefault="00697519" w:rsidP="00230AF8">
        <w:pPr>
          <w:pStyle w:val="Footer"/>
          <w:jc w:val="center"/>
        </w:pPr>
        <w:r>
          <w:fldChar w:fldCharType="begin"/>
        </w:r>
        <w:r>
          <w:instrText>PAGE   \* MERGEFORMAT</w:instrText>
        </w:r>
        <w:r>
          <w:fldChar w:fldCharType="separate"/>
        </w:r>
        <w:r>
          <w:t>III</w:t>
        </w:r>
        <w:r>
          <w:fldChar w:fldCharType="end"/>
        </w:r>
      </w:p>
      <w:p w14:paraId="68FE8DE2" w14:textId="48B1BB0B" w:rsidR="00697519" w:rsidRDefault="00697519" w:rsidP="00230AF8">
        <w:pPr>
          <w:pStyle w:val="Footer"/>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2AD11" w14:textId="36239C46" w:rsidR="00697519" w:rsidRDefault="00697519">
    <w:pPr>
      <w:pStyle w:val="Footer"/>
      <w:jc w:val="center"/>
    </w:pPr>
  </w:p>
  <w:p w14:paraId="746C94BB" w14:textId="77777777" w:rsidR="00697519" w:rsidRDefault="006975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14E96E" w14:textId="77777777" w:rsidR="0054007C" w:rsidRPr="00266D36" w:rsidRDefault="0054007C" w:rsidP="00266D36">
      <w:pPr>
        <w:spacing w:after="0"/>
        <w:rPr>
          <w:sz w:val="18"/>
        </w:rPr>
      </w:pPr>
      <w:r w:rsidRPr="00266D36">
        <w:rPr>
          <w:sz w:val="18"/>
        </w:rPr>
        <w:separator/>
      </w:r>
    </w:p>
  </w:footnote>
  <w:footnote w:type="continuationSeparator" w:id="0">
    <w:p w14:paraId="1D96AAF9" w14:textId="77777777" w:rsidR="0054007C" w:rsidRDefault="0054007C" w:rsidP="00F95255">
      <w:r>
        <w:continuationSeparator/>
      </w:r>
    </w:p>
  </w:footnote>
  <w:footnote w:type="continuationNotice" w:id="1">
    <w:p w14:paraId="38E56D9B" w14:textId="77777777" w:rsidR="0054007C" w:rsidRDefault="0054007C">
      <w:pPr>
        <w:spacing w:before="0" w:after="0" w:line="240" w:lineRule="auto"/>
      </w:pPr>
    </w:p>
  </w:footnote>
  <w:footnote w:id="2">
    <w:p w14:paraId="0BD0C611" w14:textId="2319948F" w:rsidR="00697519" w:rsidRPr="0010556F" w:rsidRDefault="00697519">
      <w:pPr>
        <w:pStyle w:val="FootnoteText"/>
        <w:jc w:val="left"/>
        <w:rPr>
          <w:i/>
          <w:iCs/>
          <w:lang w:val="de-DE"/>
        </w:rPr>
        <w:pPrChange w:id="12" w:author="Manuel Hergenröder" w:date="2020-07-16T16:00:00Z">
          <w:pPr>
            <w:pStyle w:val="FootnoteText"/>
          </w:pPr>
        </w:pPrChange>
      </w:pPr>
      <w:r>
        <w:rPr>
          <w:rStyle w:val="FootnoteReference"/>
        </w:rPr>
        <w:footnoteRef/>
      </w:r>
      <w:r w:rsidRPr="0010556F">
        <w:rPr>
          <w:lang w:val="de-DE"/>
        </w:rPr>
        <w:t xml:space="preserve"> </w:t>
      </w:r>
      <w:r w:rsidRPr="0010556F">
        <w:rPr>
          <w:i/>
          <w:iCs/>
          <w:lang w:val="de-DE"/>
        </w:rPr>
        <w:t>Anmerkung:</w:t>
      </w:r>
      <w:r>
        <w:rPr>
          <w:i/>
          <w:iCs/>
          <w:lang w:val="de-DE"/>
        </w:rPr>
        <w:t xml:space="preserve"> Für die Entwicklung wurden das im März 2015 vorgestellte und im April 2016 auf dem Markt verfügbare HMD HTC Vive und die dazugehörigen Motion-Controller verwendet.</w:t>
      </w:r>
      <w:r w:rsidRPr="0010556F">
        <w:rPr>
          <w:i/>
          <w:iCs/>
          <w:lang w:val="de-DE"/>
        </w:rPr>
        <w:t xml:space="preserve"> </w:t>
      </w:r>
    </w:p>
  </w:footnote>
  <w:footnote w:id="3">
    <w:p w14:paraId="4659F2A5" w14:textId="5A09094C" w:rsidR="00697519" w:rsidRDefault="00697519">
      <w:pPr>
        <w:pStyle w:val="FootnoteText"/>
        <w:jc w:val="left"/>
        <w:pPrChange w:id="18" w:author="Manuel Hergenröder" w:date="2020-07-16T15:59:00Z">
          <w:pPr>
            <w:pStyle w:val="FootnoteText"/>
          </w:pPr>
        </w:pPrChange>
      </w:pPr>
      <w:r>
        <w:rPr>
          <w:rStyle w:val="FootnoteReference"/>
        </w:rPr>
        <w:footnoteRef/>
      </w:r>
      <w:r>
        <w:t xml:space="preserve"> Vgl. Sutherland, Ivan: </w:t>
      </w:r>
      <w:r w:rsidRPr="009C124F">
        <w:t>„</w:t>
      </w:r>
      <w:r>
        <w:t xml:space="preserve">The Ultimate Display” – Konferenzband: Information Processing 1965: proceedings of IFIP Congress / Wayne A. Kalenich [Hrsg.]. International Federation for Information Processing, Amsterdam u.a., Washington u.a. (1965), S. 508 – </w:t>
      </w:r>
      <w:r>
        <w:fldChar w:fldCharType="begin"/>
      </w:r>
      <w:r>
        <w:instrText xml:space="preserve"> HYPERLINK "http://worrydream.com/refs/Sutherland%20-%20The%20Ultimate%20Display.pdf" </w:instrText>
      </w:r>
      <w:r>
        <w:fldChar w:fldCharType="separate"/>
      </w:r>
      <w:r w:rsidRPr="0023193C">
        <w:rPr>
          <w:rStyle w:val="Hyperlink"/>
          <w:sz w:val="16"/>
        </w:rPr>
        <w:t>http://worrydream.com/refs/Sutherland%20-%20The%20Ultimate%20Display.pdf</w:t>
      </w:r>
      <w:r>
        <w:rPr>
          <w:rStyle w:val="Hyperlink"/>
          <w:sz w:val="16"/>
        </w:rPr>
        <w:fldChar w:fldCharType="end"/>
      </w:r>
      <w:r>
        <w:t>, letzter Abruf: 09.06.2020</w:t>
      </w:r>
    </w:p>
  </w:footnote>
  <w:footnote w:id="4">
    <w:p w14:paraId="17EBEF38" w14:textId="779FAD68" w:rsidR="00697519" w:rsidRPr="0089547B" w:rsidRDefault="00697519">
      <w:pPr>
        <w:pStyle w:val="FootnoteText"/>
        <w:jc w:val="left"/>
        <w:rPr>
          <w:lang w:val="de-DE"/>
        </w:rPr>
        <w:pPrChange w:id="19" w:author="Manuel Hergenröder" w:date="2020-07-16T15:59:00Z">
          <w:pPr>
            <w:pStyle w:val="FootnoteText"/>
          </w:pPr>
        </w:pPrChange>
      </w:pPr>
      <w:r>
        <w:rPr>
          <w:rStyle w:val="FootnoteReference"/>
        </w:rPr>
        <w:footnoteRef/>
      </w:r>
      <w:r w:rsidRPr="0089547B">
        <w:rPr>
          <w:lang w:val="de-DE"/>
        </w:rPr>
        <w:t xml:space="preserve"> Lanier, Jaron: „Anbruch einer neuen Zeit – Wie Virtual Reality unser Leben und unsere Gesellschaft verändert”, Hoffmann und Campe Verlag, Hamburg (2018)</w:t>
      </w:r>
      <w:r>
        <w:rPr>
          <w:lang w:val="de-DE"/>
        </w:rPr>
        <w:t>, S. 81-82</w:t>
      </w:r>
    </w:p>
  </w:footnote>
  <w:footnote w:id="5">
    <w:p w14:paraId="17BB9C5B" w14:textId="77777777" w:rsidR="00697519" w:rsidRPr="006F7C90" w:rsidRDefault="00697519">
      <w:pPr>
        <w:pStyle w:val="FootnoteText"/>
        <w:jc w:val="left"/>
        <w:pPrChange w:id="24" w:author="Manuel Hergenröder" w:date="2020-07-16T15:59:00Z">
          <w:pPr>
            <w:pStyle w:val="FootnoteText"/>
          </w:pPr>
        </w:pPrChange>
      </w:pPr>
      <w:r>
        <w:rPr>
          <w:rStyle w:val="FootnoteReference"/>
        </w:rPr>
        <w:footnoteRef/>
      </w:r>
      <w:r w:rsidRPr="006F7C90">
        <w:t xml:space="preserve"> Vgl.</w:t>
      </w:r>
      <w:r>
        <w:t xml:space="preserve"> </w:t>
      </w:r>
      <w:bookmarkStart w:id="25" w:name="_Hlk45625646"/>
      <w:r>
        <w:t xml:space="preserve">Slater, Mel: </w:t>
      </w:r>
      <w:r w:rsidRPr="009C124F">
        <w:t>„</w:t>
      </w:r>
      <w:r w:rsidRPr="006F7C90">
        <w:t>Place illusion and plausibility can</w:t>
      </w:r>
      <w:r>
        <w:t xml:space="preserve"> </w:t>
      </w:r>
      <w:r w:rsidRPr="006F7C90">
        <w:t>lead to realistic behaviour in immersive</w:t>
      </w:r>
      <w:r>
        <w:t xml:space="preserve"> </w:t>
      </w:r>
      <w:r w:rsidRPr="006F7C90">
        <w:t>virtual environments</w:t>
      </w:r>
      <w:r>
        <w:t>”,</w:t>
      </w:r>
      <w:r w:rsidRPr="006F7C90">
        <w:t xml:space="preserve"> Philosophical Transactions of t</w:t>
      </w:r>
      <w:r>
        <w:t xml:space="preserve">he Royal Society </w:t>
      </w:r>
      <w:r w:rsidRPr="006F7C90">
        <w:t>(2009)</w:t>
      </w:r>
      <w:r>
        <w:t xml:space="preserve">, </w:t>
      </w:r>
      <w:r w:rsidRPr="006F7C90">
        <w:t>364, 3549–3557doi:10.1098/rstb.2009.0138</w:t>
      </w:r>
      <w:r>
        <w:t xml:space="preserve">, </w:t>
      </w:r>
      <w:r w:rsidRPr="006F7C90">
        <w:t>EVENT Lab, Institute for Brain, Cognition and Behavior(IR3C), ICREA-University</w:t>
      </w:r>
      <w:r>
        <w:t xml:space="preserve"> </w:t>
      </w:r>
      <w:r w:rsidRPr="006F7C90">
        <w:t>of Barcelona, 08035 Barcelona, Spain</w:t>
      </w:r>
      <w:r>
        <w:t xml:space="preserve">; </w:t>
      </w:r>
      <w:r w:rsidRPr="006F7C90">
        <w:t>Department of Computer Science, University College London, London WCIE 6BT, UK</w:t>
      </w:r>
      <w:bookmarkEnd w:id="25"/>
      <w:r>
        <w:t>, S. 3551ff</w:t>
      </w:r>
    </w:p>
  </w:footnote>
  <w:footnote w:id="6">
    <w:p w14:paraId="63C718C6" w14:textId="77777777" w:rsidR="00697519" w:rsidRDefault="00697519">
      <w:pPr>
        <w:pStyle w:val="FootnoteText"/>
        <w:jc w:val="left"/>
        <w:pPrChange w:id="27" w:author="Manuel Hergenröder" w:date="2020-07-16T15:59:00Z">
          <w:pPr>
            <w:pStyle w:val="FootnoteText"/>
          </w:pPr>
        </w:pPrChange>
      </w:pPr>
      <w:r>
        <w:rPr>
          <w:rStyle w:val="FootnoteReference"/>
        </w:rPr>
        <w:footnoteRef/>
      </w:r>
      <w:r>
        <w:t xml:space="preserve"> Vgl. </w:t>
      </w:r>
      <w:r w:rsidRPr="00040F44">
        <w:t>Wade</w:t>
      </w:r>
      <w:r>
        <w:t xml:space="preserve">, Nicholas J.: Guest Editorial </w:t>
      </w:r>
      <w:r w:rsidRPr="009C124F">
        <w:t>„</w:t>
      </w:r>
      <w:r w:rsidRPr="00040F44">
        <w:t xml:space="preserve">Charles Wheatstone (1802 </w:t>
      </w:r>
      <w:r>
        <w:t>-</w:t>
      </w:r>
      <w:r w:rsidRPr="00040F44">
        <w:t xml:space="preserve"> 1875)</w:t>
      </w:r>
      <w:r>
        <w:t>”,</w:t>
      </w:r>
      <w:r w:rsidRPr="00040F44">
        <w:t xml:space="preserve"> Perception</w:t>
      </w:r>
      <w:r>
        <w:t xml:space="preserve"> (Journal)</w:t>
      </w:r>
      <w:r w:rsidRPr="00040F44">
        <w:t>,</w:t>
      </w:r>
      <w:r>
        <w:t xml:space="preserve"> SAGE Publications (ehemals: Pion), </w:t>
      </w:r>
      <w:r w:rsidRPr="00334C27">
        <w:t>Thousand Oaks</w:t>
      </w:r>
      <w:r w:rsidRPr="00040F44">
        <w:t xml:space="preserve"> </w:t>
      </w:r>
      <w:r>
        <w:t>(</w:t>
      </w:r>
      <w:r w:rsidRPr="00040F44">
        <w:t>2002</w:t>
      </w:r>
      <w:r>
        <w:t>)</w:t>
      </w:r>
      <w:r w:rsidRPr="00040F44">
        <w:t xml:space="preserve">, </w:t>
      </w:r>
      <w:r>
        <w:t>Ausgabe</w:t>
      </w:r>
      <w:r w:rsidRPr="00040F44">
        <w:t xml:space="preserve"> 31,</w:t>
      </w:r>
      <w:r>
        <w:t xml:space="preserve"> ISSN: 0301-0066,</w:t>
      </w:r>
      <w:r w:rsidRPr="00040F44">
        <w:t xml:space="preserve"> </w:t>
      </w:r>
      <w:r>
        <w:t>S.</w:t>
      </w:r>
      <w:r w:rsidRPr="00040F44">
        <w:t xml:space="preserve"> 265</w:t>
      </w:r>
    </w:p>
  </w:footnote>
  <w:footnote w:id="7">
    <w:p w14:paraId="33BE2FCB" w14:textId="1F3E6475" w:rsidR="00697519" w:rsidRDefault="00697519">
      <w:pPr>
        <w:pStyle w:val="FootnoteText"/>
        <w:jc w:val="left"/>
        <w:pPrChange w:id="37" w:author="Manuel Hergenröder" w:date="2020-07-16T15:59:00Z">
          <w:pPr>
            <w:pStyle w:val="FootnoteText"/>
          </w:pPr>
        </w:pPrChange>
      </w:pPr>
      <w:ins w:id="38" w:author="Manuel Hergenröder" w:date="2020-07-16T15:40:00Z">
        <w:r>
          <w:rPr>
            <w:rStyle w:val="FootnoteReference"/>
          </w:rPr>
          <w:footnoteRef/>
        </w:r>
        <w:r>
          <w:t xml:space="preserve"> Vgl. InvisionStudio: </w:t>
        </w:r>
      </w:ins>
      <w:ins w:id="39" w:author="Manuel Hergenröder" w:date="2020-07-16T15:41:00Z">
        <w:r w:rsidRPr="009C124F">
          <w:t>„</w:t>
        </w:r>
      </w:ins>
      <w:ins w:id="40" w:author="Manuel Hergenröder" w:date="2020-07-16T15:40:00Z">
        <w:r>
          <w:t xml:space="preserve">The History of Virtual Reality (VR)”, </w:t>
        </w:r>
        <w:r>
          <w:fldChar w:fldCharType="begin"/>
        </w:r>
        <w:r>
          <w:instrText xml:space="preserve"> HYPERLINK "</w:instrText>
        </w:r>
        <w:r w:rsidRPr="004E2BCC">
          <w:instrText>https://invisionstudio.com/the-history-of-vr-virtual-reality/</w:instrText>
        </w:r>
        <w:r>
          <w:instrText xml:space="preserve">" </w:instrText>
        </w:r>
        <w:r>
          <w:fldChar w:fldCharType="separate"/>
        </w:r>
        <w:r w:rsidRPr="00842122">
          <w:rPr>
            <w:rStyle w:val="Hyperlink"/>
            <w:sz w:val="16"/>
          </w:rPr>
          <w:t>https://invisionstudio.com/the-history-of-vr-virtual-reality/</w:t>
        </w:r>
        <w:r>
          <w:fldChar w:fldCharType="end"/>
        </w:r>
        <w:r>
          <w:t>, letzter</w:t>
        </w:r>
      </w:ins>
      <w:ins w:id="41" w:author="Manuel Hergenröder" w:date="2020-07-16T15:41:00Z">
        <w:r>
          <w:t xml:space="preserve"> Abruf: 13.07.2020</w:t>
        </w:r>
      </w:ins>
    </w:p>
  </w:footnote>
  <w:footnote w:id="8">
    <w:p w14:paraId="46A058E5" w14:textId="08B27A6D" w:rsidR="00697519" w:rsidRDefault="00697519">
      <w:pPr>
        <w:pStyle w:val="FootnoteText"/>
        <w:jc w:val="left"/>
        <w:pPrChange w:id="42" w:author="Manuel Hergenröder" w:date="2020-07-16T15:59:00Z">
          <w:pPr>
            <w:pStyle w:val="FootnoteText"/>
          </w:pPr>
        </w:pPrChange>
      </w:pPr>
      <w:r>
        <w:rPr>
          <w:rStyle w:val="FootnoteReference"/>
        </w:rPr>
        <w:footnoteRef/>
      </w:r>
      <w:r>
        <w:t xml:space="preserve"> Vgl. </w:t>
      </w:r>
      <w:r w:rsidRPr="002D028D">
        <w:t>Heilig, Morton Leonard: „El Cine del Futuro: The Cinema of the Future” – Presence, Volume 1, Number 3, 1992, S. 279-294</w:t>
      </w:r>
      <w:r>
        <w:t>, S. 289</w:t>
      </w:r>
    </w:p>
  </w:footnote>
  <w:footnote w:id="9">
    <w:p w14:paraId="559F7D70" w14:textId="038E510C" w:rsidR="00697519" w:rsidRDefault="00697519">
      <w:pPr>
        <w:pStyle w:val="FootnoteText"/>
        <w:jc w:val="left"/>
        <w:pPrChange w:id="43" w:author="Manuel Hergenröder" w:date="2020-07-16T15:59:00Z">
          <w:pPr>
            <w:pStyle w:val="FootnoteText"/>
          </w:pPr>
        </w:pPrChange>
      </w:pPr>
      <w:r>
        <w:rPr>
          <w:rStyle w:val="FootnoteReference"/>
        </w:rPr>
        <w:footnoteRef/>
      </w:r>
      <w:r>
        <w:t xml:space="preserve"> Vgl. Ebd. S. 284ff</w:t>
      </w:r>
    </w:p>
  </w:footnote>
  <w:footnote w:id="10">
    <w:p w14:paraId="283123AE" w14:textId="72F3F3F6" w:rsidR="00697519" w:rsidRPr="003F20B1" w:rsidRDefault="00697519">
      <w:pPr>
        <w:pStyle w:val="FootnoteText"/>
        <w:jc w:val="left"/>
        <w:pPrChange w:id="46" w:author="Manuel Hergenröder" w:date="2020-07-16T15:59:00Z">
          <w:pPr>
            <w:pStyle w:val="FootnoteText"/>
          </w:pPr>
        </w:pPrChange>
      </w:pPr>
      <w:r>
        <w:rPr>
          <w:rStyle w:val="FootnoteReference"/>
        </w:rPr>
        <w:footnoteRef/>
      </w:r>
      <w:r w:rsidRPr="003F20B1">
        <w:t xml:space="preserve"> Vgl. Sutherland, Ivan: </w:t>
      </w:r>
      <w:r w:rsidRPr="009C124F">
        <w:t>„</w:t>
      </w:r>
      <w:r w:rsidRPr="003F20B1">
        <w:t>A head-mounted three dimensional display</w:t>
      </w:r>
      <w:r>
        <w:t xml:space="preserve">” – </w:t>
      </w:r>
      <w:r w:rsidRPr="003F20B1">
        <w:t>AFIPS '68 (Fall, part I): Proceedings of the December 9-11, 1968, fall joint computer conference, part I</w:t>
      </w:r>
      <w:r>
        <w:t xml:space="preserve">, </w:t>
      </w:r>
      <w:r w:rsidRPr="003F20B1">
        <w:t>December 1968 Pages 757–764</w:t>
      </w:r>
      <w:r>
        <w:t xml:space="preserve">, S. 757 – </w:t>
      </w:r>
      <w:r>
        <w:fldChar w:fldCharType="begin"/>
      </w:r>
      <w:r>
        <w:instrText xml:space="preserve"> HYPERLINK "http://www.medien.ifi.lmu.de/lehre/ss09/ar/p757-sutherland.pdf" </w:instrText>
      </w:r>
      <w:r>
        <w:fldChar w:fldCharType="separate"/>
      </w:r>
      <w:r w:rsidRPr="00D12081">
        <w:rPr>
          <w:rStyle w:val="Hyperlink"/>
          <w:sz w:val="16"/>
        </w:rPr>
        <w:t>http://www.medien.ifi.lmu.de/lehre/ss09/ar/p757-sutherland.pdf</w:t>
      </w:r>
      <w:r>
        <w:rPr>
          <w:rStyle w:val="Hyperlink"/>
          <w:sz w:val="16"/>
        </w:rPr>
        <w:fldChar w:fldCharType="end"/>
      </w:r>
      <w:r w:rsidRPr="003F20B1">
        <w:t>, letzter Abruf: 10.06.2020</w:t>
      </w:r>
    </w:p>
  </w:footnote>
  <w:footnote w:id="11">
    <w:p w14:paraId="79D832A7" w14:textId="2046A49C" w:rsidR="00697519" w:rsidRPr="00A7309B" w:rsidRDefault="00697519">
      <w:pPr>
        <w:pStyle w:val="FootnoteText"/>
        <w:jc w:val="left"/>
        <w:pPrChange w:id="47" w:author="Manuel Hergenröder" w:date="2020-07-16T15:59:00Z">
          <w:pPr>
            <w:pStyle w:val="FootnoteText"/>
          </w:pPr>
        </w:pPrChange>
      </w:pPr>
      <w:r>
        <w:rPr>
          <w:rStyle w:val="FootnoteReference"/>
        </w:rPr>
        <w:footnoteRef/>
      </w:r>
      <w:r w:rsidRPr="00A7309B">
        <w:t xml:space="preserve"> </w:t>
      </w:r>
      <w:r>
        <w:t xml:space="preserve">Vgl. </w:t>
      </w:r>
      <w:r w:rsidRPr="00A7309B">
        <w:t>Ebd. S. 760-761</w:t>
      </w:r>
    </w:p>
  </w:footnote>
  <w:footnote w:id="12">
    <w:p w14:paraId="3534CEBC" w14:textId="25DEBA43" w:rsidR="00697519" w:rsidRPr="005E4EE2" w:rsidRDefault="00697519">
      <w:pPr>
        <w:pStyle w:val="FootnoteText"/>
      </w:pPr>
      <w:r>
        <w:rPr>
          <w:rStyle w:val="FootnoteReference"/>
        </w:rPr>
        <w:footnoteRef/>
      </w:r>
      <w:r w:rsidRPr="005E4EE2">
        <w:t xml:space="preserve"> Vgl. Business Insider: </w:t>
      </w:r>
      <w:r w:rsidRPr="007B050A">
        <w:t>„</w:t>
      </w:r>
      <w:r w:rsidRPr="005E4EE2">
        <w:t>The incredible story of the 'Virtual Boy' — Nintendo's VR headset from 1995 that failed spectacularly</w:t>
      </w:r>
      <w:r w:rsidRPr="007B050A">
        <w:t>”</w:t>
      </w:r>
      <w:r>
        <w:t>, 26.03.2018</w:t>
      </w:r>
      <w:r w:rsidRPr="005E4EE2">
        <w:t xml:space="preserve"> – </w:t>
      </w:r>
      <w:hyperlink r:id="rId1" w:history="1">
        <w:r w:rsidRPr="005E4EE2">
          <w:rPr>
            <w:rStyle w:val="Hyperlink"/>
            <w:sz w:val="16"/>
          </w:rPr>
          <w:t>https://www.businessinsider.com/nintendo-virtual-boy-reality-3d-video-games-super-mario-2018-3?IR=T</w:t>
        </w:r>
      </w:hyperlink>
      <w:r w:rsidRPr="005E4EE2">
        <w:t>, letzter Abruf: 13.07.2020</w:t>
      </w:r>
    </w:p>
  </w:footnote>
  <w:footnote w:id="13">
    <w:p w14:paraId="4996D51D" w14:textId="18502691" w:rsidR="00697519" w:rsidRPr="007B050A" w:rsidRDefault="00697519">
      <w:pPr>
        <w:pStyle w:val="FootnoteText"/>
      </w:pPr>
      <w:r>
        <w:rPr>
          <w:rStyle w:val="FootnoteReference"/>
        </w:rPr>
        <w:footnoteRef/>
      </w:r>
      <w:r w:rsidRPr="007B050A">
        <w:t xml:space="preserve"> Vgl. YouTube: „The Untold Story Of Virtual Reality On The Sega Genesis - The Unreleased The Sega VR Headset”</w:t>
      </w:r>
      <w:r>
        <w:t>, Wrestling With Gaming</w:t>
      </w:r>
      <w:r w:rsidRPr="007B050A">
        <w:t xml:space="preserve"> – </w:t>
      </w:r>
      <w:hyperlink r:id="rId2" w:history="1">
        <w:r w:rsidRPr="007B050A">
          <w:rPr>
            <w:rStyle w:val="Hyperlink"/>
            <w:sz w:val="16"/>
          </w:rPr>
          <w:t>https://www.youtube.com/watch?v=3UN_pN9ZU8Y</w:t>
        </w:r>
      </w:hyperlink>
      <w:r w:rsidRPr="007B050A">
        <w:t>, letzter Abruf: 13.07.2020</w:t>
      </w:r>
    </w:p>
  </w:footnote>
  <w:footnote w:id="14">
    <w:p w14:paraId="326BEC90" w14:textId="77777777" w:rsidR="00697519" w:rsidRPr="004E6211" w:rsidRDefault="00697519">
      <w:pPr>
        <w:pStyle w:val="FootnoteText"/>
        <w:jc w:val="left"/>
        <w:rPr>
          <w:lang w:val="de-DE"/>
        </w:rPr>
        <w:pPrChange w:id="66" w:author="Manuel Hergenröder" w:date="2020-07-16T16:00:00Z">
          <w:pPr>
            <w:pStyle w:val="FootnoteText"/>
          </w:pPr>
        </w:pPrChange>
      </w:pPr>
      <w:r>
        <w:rPr>
          <w:rStyle w:val="FootnoteReference"/>
        </w:rPr>
        <w:footnoteRef/>
      </w:r>
      <w:r w:rsidRPr="004E6211">
        <w:rPr>
          <w:lang w:val="de-DE"/>
        </w:rPr>
        <w:t xml:space="preserve"> Vgl. Dörner,</w:t>
      </w:r>
      <w:r>
        <w:rPr>
          <w:lang w:val="de-DE"/>
        </w:rPr>
        <w:t xml:space="preserve"> Ralf;</w:t>
      </w:r>
      <w:r w:rsidRPr="004E6211">
        <w:rPr>
          <w:lang w:val="de-DE"/>
        </w:rPr>
        <w:t xml:space="preserve"> </w:t>
      </w:r>
      <w:r>
        <w:rPr>
          <w:lang w:val="de-DE"/>
        </w:rPr>
        <w:t xml:space="preserve">Broll, </w:t>
      </w:r>
      <w:r w:rsidRPr="004E6211">
        <w:rPr>
          <w:lang w:val="de-DE"/>
        </w:rPr>
        <w:t>Wolfgang</w:t>
      </w:r>
      <w:r>
        <w:rPr>
          <w:lang w:val="de-DE"/>
        </w:rPr>
        <w:t xml:space="preserve">; </w:t>
      </w:r>
      <w:r w:rsidRPr="004E6211">
        <w:rPr>
          <w:lang w:val="de-DE"/>
        </w:rPr>
        <w:t>Grimm,</w:t>
      </w:r>
      <w:r>
        <w:rPr>
          <w:lang w:val="de-DE"/>
        </w:rPr>
        <w:t xml:space="preserve"> Paul; </w:t>
      </w:r>
      <w:r w:rsidRPr="004E6211">
        <w:rPr>
          <w:lang w:val="de-DE"/>
        </w:rPr>
        <w:t>Jung</w:t>
      </w:r>
      <w:r>
        <w:rPr>
          <w:lang w:val="de-DE"/>
        </w:rPr>
        <w:t>, Bernhard: „</w:t>
      </w:r>
      <w:r w:rsidRPr="004E6211">
        <w:rPr>
          <w:lang w:val="de-DE"/>
        </w:rPr>
        <w:t>Virtual und Augmented Reality (VR/AR): Grundlagen und Methoden der Virtuellen und Augmentierten Realität</w:t>
      </w:r>
      <w:r>
        <w:rPr>
          <w:lang w:val="de-DE"/>
        </w:rPr>
        <w:t>“</w:t>
      </w:r>
    </w:p>
    <w:p w14:paraId="715F147F" w14:textId="77777777" w:rsidR="00697519" w:rsidRPr="003E236D" w:rsidRDefault="00697519">
      <w:pPr>
        <w:pStyle w:val="FootnoteText"/>
        <w:jc w:val="left"/>
        <w:pPrChange w:id="67" w:author="Manuel Hergenröder" w:date="2020-07-16T16:00:00Z">
          <w:pPr>
            <w:pStyle w:val="FootnoteText"/>
          </w:pPr>
        </w:pPrChange>
      </w:pPr>
      <w:r w:rsidRPr="003E236D">
        <w:t>Springer-Verlag, Wiesbaden (2019), S. 28ff</w:t>
      </w:r>
    </w:p>
  </w:footnote>
  <w:footnote w:id="15">
    <w:p w14:paraId="76741CA5" w14:textId="77777777" w:rsidR="00697519" w:rsidRDefault="00697519">
      <w:pPr>
        <w:pStyle w:val="FootnoteText"/>
        <w:jc w:val="left"/>
        <w:pPrChange w:id="86" w:author="Manuel Hergenröder" w:date="2020-07-16T16:00:00Z">
          <w:pPr>
            <w:pStyle w:val="FootnoteText"/>
          </w:pPr>
        </w:pPrChange>
      </w:pPr>
      <w:r>
        <w:rPr>
          <w:rStyle w:val="FootnoteReference"/>
        </w:rPr>
        <w:footnoteRef/>
      </w:r>
      <w:r>
        <w:t xml:space="preserve"> Vgl. </w:t>
      </w:r>
      <w:r w:rsidRPr="00AA0291">
        <w:t>Jerald, Jason (Ph.d.): „The VR Book: Human-Centered Design for Virtual Reality”, A publication in the ACM Book series #8, Association for Computing Machinery and Morgan &amp; Claypool Publishers, San Rafael (California) (2016),</w:t>
      </w:r>
      <w:r>
        <w:t xml:space="preserve"> S. 254</w:t>
      </w:r>
    </w:p>
  </w:footnote>
  <w:footnote w:id="16">
    <w:p w14:paraId="6674EB29" w14:textId="77777777" w:rsidR="00697519" w:rsidRPr="006B2D1C" w:rsidRDefault="00697519">
      <w:pPr>
        <w:pStyle w:val="FootnoteText"/>
        <w:jc w:val="left"/>
        <w:pPrChange w:id="87" w:author="Manuel Hergenröder" w:date="2020-07-16T16:00:00Z">
          <w:pPr>
            <w:pStyle w:val="FootnoteText"/>
          </w:pPr>
        </w:pPrChange>
      </w:pPr>
      <w:r>
        <w:rPr>
          <w:rStyle w:val="FootnoteReference"/>
        </w:rPr>
        <w:footnoteRef/>
      </w:r>
      <w:r w:rsidRPr="006B2D1C">
        <w:t xml:space="preserve"> Vgl. Ebd. S. 213</w:t>
      </w:r>
    </w:p>
  </w:footnote>
  <w:footnote w:id="17">
    <w:p w14:paraId="65AF6BEE" w14:textId="7252BE54" w:rsidR="00697519" w:rsidRPr="006B2D1C" w:rsidRDefault="00697519">
      <w:pPr>
        <w:pStyle w:val="FootnoteText"/>
        <w:jc w:val="left"/>
        <w:pPrChange w:id="88" w:author="Manuel Hergenröder" w:date="2020-07-16T16:00:00Z">
          <w:pPr>
            <w:pStyle w:val="FootnoteText"/>
          </w:pPr>
        </w:pPrChange>
      </w:pPr>
      <w:r>
        <w:rPr>
          <w:rStyle w:val="FootnoteReference"/>
        </w:rPr>
        <w:footnoteRef/>
      </w:r>
      <w:r w:rsidRPr="006B2D1C">
        <w:t xml:space="preserve"> Vgl. Ebd. S. 183-184</w:t>
      </w:r>
    </w:p>
  </w:footnote>
  <w:footnote w:id="18">
    <w:p w14:paraId="1A5AB5FC" w14:textId="5F989B32" w:rsidR="00697519" w:rsidRPr="00A7309B" w:rsidRDefault="00697519">
      <w:pPr>
        <w:pStyle w:val="FootnoteText"/>
        <w:jc w:val="left"/>
        <w:pPrChange w:id="89" w:author="Manuel Hergenröder" w:date="2020-07-16T16:00:00Z">
          <w:pPr>
            <w:pStyle w:val="FootnoteText"/>
          </w:pPr>
        </w:pPrChange>
      </w:pPr>
      <w:r>
        <w:rPr>
          <w:rStyle w:val="FootnoteReference"/>
        </w:rPr>
        <w:footnoteRef/>
      </w:r>
      <w:r>
        <w:rPr>
          <w:lang w:val="de-DE"/>
        </w:rPr>
        <w:t xml:space="preserve"> Vgl. Ebd. S. 184-185 – Adelstein et al. 2003 &amp; 2006, Jerald 2009, Ellis et al. 1999, 2004. </w:t>
      </w:r>
      <w:r w:rsidRPr="00A7309B">
        <w:t>Mania et al. 2004</w:t>
      </w:r>
    </w:p>
  </w:footnote>
  <w:footnote w:id="19">
    <w:p w14:paraId="550CFBE1" w14:textId="7DDE5222" w:rsidR="00697519" w:rsidRDefault="00697519">
      <w:pPr>
        <w:pStyle w:val="FootnoteText"/>
        <w:jc w:val="left"/>
        <w:rPr>
          <w:rFonts w:ascii="LM Roman 10" w:hAnsi="LM Roman 10" w:cs="LM Roman 10"/>
        </w:rPr>
        <w:pPrChange w:id="90" w:author="Manuel Hergenröder" w:date="2020-07-16T16:00:00Z">
          <w:pPr>
            <w:pStyle w:val="FootnoteText"/>
          </w:pPr>
        </w:pPrChange>
      </w:pPr>
      <w:r>
        <w:rPr>
          <w:rStyle w:val="FootnoteReference"/>
        </w:rPr>
        <w:footnoteRef/>
      </w:r>
      <w:r>
        <w:t xml:space="preserve"> </w:t>
      </w:r>
      <w:r w:rsidRPr="00190D63">
        <w:t>Vgl. Raaen,</w:t>
      </w:r>
      <w:r>
        <w:t xml:space="preserve"> </w:t>
      </w:r>
      <w:r w:rsidRPr="00190D63">
        <w:t>Kjetil</w:t>
      </w:r>
      <w:r>
        <w:t>;</w:t>
      </w:r>
      <w:r w:rsidRPr="00190D63">
        <w:t xml:space="preserve"> Kjellmo</w:t>
      </w:r>
      <w:r>
        <w:t xml:space="preserve">, </w:t>
      </w:r>
      <w:r w:rsidRPr="00190D63">
        <w:t>Ivar</w:t>
      </w:r>
      <w:r>
        <w:t>:</w:t>
      </w:r>
      <w:r w:rsidRPr="00190D63">
        <w:t xml:space="preserve"> </w:t>
      </w:r>
      <w:r w:rsidRPr="00AA0291">
        <w:t>„</w:t>
      </w:r>
      <w:r w:rsidRPr="00190D63">
        <w:t>Measuring Latency in Virtual Reality Systems</w:t>
      </w:r>
      <w:r>
        <w:t>”,</w:t>
      </w:r>
      <w:r w:rsidRPr="00190D63">
        <w:t xml:space="preserve"> 14th International Conference on Entertainment Computing (ICEC), Sep 2015, Trondheim, Norway. pp.457-462, 10.1007/978-3-319-24589-8_40. hal-01758473</w:t>
      </w:r>
    </w:p>
    <w:p w14:paraId="615B37D3" w14:textId="796A395C" w:rsidR="00697519" w:rsidRPr="00190D63" w:rsidRDefault="00697519">
      <w:pPr>
        <w:pStyle w:val="FootnoteText"/>
        <w:jc w:val="left"/>
        <w:rPr>
          <w:i/>
          <w:iCs/>
          <w:lang w:val="de-DE"/>
        </w:rPr>
        <w:pPrChange w:id="91" w:author="Manuel Hergenröder" w:date="2020-07-16T16:00:00Z">
          <w:pPr>
            <w:pStyle w:val="FootnoteText"/>
          </w:pPr>
        </w:pPrChange>
      </w:pPr>
      <w:r w:rsidRPr="00190D63">
        <w:rPr>
          <w:rFonts w:ascii="LM Roman 10" w:hAnsi="LM Roman 10" w:cs="LM Roman 10"/>
          <w:i/>
          <w:iCs/>
          <w:lang w:val="de-DE"/>
        </w:rPr>
        <w:t xml:space="preserve">Anmerkung: </w:t>
      </w:r>
      <w:r>
        <w:rPr>
          <w:rFonts w:ascii="LM Roman 10" w:hAnsi="LM Roman 10" w:cs="LM Roman 10"/>
          <w:i/>
          <w:iCs/>
          <w:lang w:val="de-DE"/>
        </w:rPr>
        <w:t xml:space="preserve">Stand 2015, </w:t>
      </w:r>
      <w:r w:rsidRPr="00190D63">
        <w:rPr>
          <w:rFonts w:ascii="LM Roman 10" w:hAnsi="LM Roman 10" w:cs="LM Roman 10"/>
          <w:i/>
          <w:iCs/>
          <w:lang w:val="de-DE"/>
        </w:rPr>
        <w:t>zwischen 35-</w:t>
      </w:r>
      <w:r>
        <w:rPr>
          <w:rFonts w:ascii="LM Roman 10" w:hAnsi="LM Roman 10" w:cs="LM Roman 10"/>
          <w:i/>
          <w:iCs/>
          <w:lang w:val="de-DE"/>
        </w:rPr>
        <w:t>45</w:t>
      </w:r>
      <w:r w:rsidRPr="00190D63">
        <w:rPr>
          <w:rFonts w:ascii="LM Roman 10" w:hAnsi="LM Roman 10" w:cs="LM Roman 10"/>
          <w:i/>
          <w:iCs/>
          <w:lang w:val="de-DE"/>
        </w:rPr>
        <w:t xml:space="preserve"> ms wurden b</w:t>
      </w:r>
      <w:r>
        <w:rPr>
          <w:rFonts w:ascii="LM Roman 10" w:hAnsi="LM Roman 10" w:cs="LM Roman 10"/>
          <w:i/>
          <w:iCs/>
          <w:lang w:val="de-DE"/>
        </w:rPr>
        <w:t>ei der Ocolus Rift DK2 gemessen bei aktivierten V-Sync – d.h. Synchronisierung der Bildwiederholrate mit der Grafikkarte, um Tearing-Effekte zu vermeiden. Dazu wurde eine Unity Szene und eine lichtempfindliche Photozelle verwendet. Latenz durch Eingabegeräte ist nicht berücksichtigt.</w:t>
      </w:r>
    </w:p>
  </w:footnote>
  <w:footnote w:id="20">
    <w:p w14:paraId="5D3C77D5" w14:textId="06DFEE82" w:rsidR="00697519" w:rsidRPr="00CF601F" w:rsidRDefault="00697519">
      <w:pPr>
        <w:pStyle w:val="FootnoteText"/>
        <w:jc w:val="left"/>
        <w:rPr>
          <w:lang w:val="de-DE"/>
        </w:rPr>
        <w:pPrChange w:id="120" w:author="Manuel Hergenröder" w:date="2020-07-16T16:00:00Z">
          <w:pPr>
            <w:pStyle w:val="FootnoteText"/>
          </w:pPr>
        </w:pPrChange>
      </w:pPr>
      <w:r>
        <w:rPr>
          <w:rStyle w:val="FootnoteReference"/>
        </w:rPr>
        <w:footnoteRef/>
      </w:r>
      <w:r w:rsidRPr="00CF601F">
        <w:rPr>
          <w:lang w:val="de-DE"/>
        </w:rPr>
        <w:t xml:space="preserve"> Vgl. </w:t>
      </w:r>
      <w:r>
        <w:rPr>
          <w:lang w:val="de-DE"/>
        </w:rPr>
        <w:t>Unity Technologies: „</w:t>
      </w:r>
      <w:r w:rsidRPr="00CF601F">
        <w:rPr>
          <w:lang w:val="de-DE"/>
        </w:rPr>
        <w:t>Sie fragen sich was Unity ist? Entdecken Sie, wer wir sind, wo wir angefangen haben und wohin wir uns entwickeln | Unity</w:t>
      </w:r>
      <w:r>
        <w:rPr>
          <w:lang w:val="de-DE"/>
        </w:rPr>
        <w:t xml:space="preserve">“ – </w:t>
      </w:r>
      <w:r>
        <w:fldChar w:fldCharType="begin"/>
      </w:r>
      <w:r w:rsidRPr="004E2BCC">
        <w:rPr>
          <w:lang w:val="de-DE"/>
          <w:rPrChange w:id="121" w:author="Manuel Hergenröder" w:date="2020-07-16T14:56:00Z">
            <w:rPr/>
          </w:rPrChange>
        </w:rPr>
        <w:instrText xml:space="preserve"> HYPERLINK "https://unity.com/de/our-company" </w:instrText>
      </w:r>
      <w:r>
        <w:fldChar w:fldCharType="separate"/>
      </w:r>
      <w:r w:rsidRPr="00BE5698">
        <w:rPr>
          <w:rStyle w:val="Hyperlink"/>
          <w:sz w:val="16"/>
          <w:lang w:val="de-DE"/>
        </w:rPr>
        <w:t>https://unity.com/de/our-company</w:t>
      </w:r>
      <w:r>
        <w:rPr>
          <w:rStyle w:val="Hyperlink"/>
          <w:sz w:val="16"/>
          <w:lang w:val="de-DE"/>
        </w:rPr>
        <w:fldChar w:fldCharType="end"/>
      </w:r>
      <w:r w:rsidRPr="00CF601F">
        <w:rPr>
          <w:lang w:val="de-DE"/>
        </w:rPr>
        <w:t>, letz</w:t>
      </w:r>
      <w:r>
        <w:rPr>
          <w:lang w:val="de-DE"/>
        </w:rPr>
        <w:t>ter Abruf: 11.06.2020</w:t>
      </w:r>
    </w:p>
  </w:footnote>
  <w:footnote w:id="21">
    <w:p w14:paraId="1A8EF9E4" w14:textId="57CD9F75" w:rsidR="00697519" w:rsidRPr="00FD0C64" w:rsidRDefault="00697519">
      <w:pPr>
        <w:pStyle w:val="FootnoteText"/>
        <w:jc w:val="left"/>
        <w:pPrChange w:id="127" w:author="Manuel Hergenröder" w:date="2020-07-16T16:00:00Z">
          <w:pPr>
            <w:pStyle w:val="FootnoteText"/>
          </w:pPr>
        </w:pPrChange>
      </w:pPr>
      <w:r>
        <w:rPr>
          <w:rStyle w:val="FootnoteReference"/>
        </w:rPr>
        <w:footnoteRef/>
      </w:r>
      <w:r w:rsidRPr="00FD0C64">
        <w:t xml:space="preserve"> Vgl. Unity Technologies</w:t>
      </w:r>
      <w:r>
        <w:t>:</w:t>
      </w:r>
      <w:r w:rsidRPr="00FD0C64">
        <w:t xml:space="preserve"> „Powerful 2D, 3D, VR, </w:t>
      </w:r>
      <w:r>
        <w:t xml:space="preserve">&amp; </w:t>
      </w:r>
      <w:r w:rsidRPr="00FD0C64">
        <w:t>AR software for cross-platform development of games and mobile apps.</w:t>
      </w:r>
      <w:r>
        <w:t xml:space="preserve">” – </w:t>
      </w:r>
      <w:r w:rsidRPr="00FD0C64">
        <w:t>https://store.unity.com/#plans-individual, letzter Abruf: 11.06.2020</w:t>
      </w:r>
    </w:p>
  </w:footnote>
  <w:footnote w:id="22">
    <w:p w14:paraId="3CD7F07D" w14:textId="78BF206A" w:rsidR="00697519" w:rsidRPr="001F0334" w:rsidRDefault="00697519">
      <w:pPr>
        <w:pStyle w:val="FootnoteText"/>
        <w:jc w:val="left"/>
        <w:rPr>
          <w:lang w:val="de-DE"/>
        </w:rPr>
        <w:pPrChange w:id="128" w:author="Manuel Hergenröder" w:date="2020-07-16T16:00:00Z">
          <w:pPr>
            <w:pStyle w:val="FootnoteText"/>
          </w:pPr>
        </w:pPrChange>
      </w:pPr>
      <w:r>
        <w:rPr>
          <w:rStyle w:val="FootnoteReference"/>
        </w:rPr>
        <w:footnoteRef/>
      </w:r>
      <w:r w:rsidRPr="001F0334">
        <w:rPr>
          <w:lang w:val="de-DE"/>
        </w:rPr>
        <w:t xml:space="preserve"> Vgl. Unity Technologies</w:t>
      </w:r>
      <w:r w:rsidRPr="007E06F7">
        <w:rPr>
          <w:lang w:val="de-DE"/>
        </w:rPr>
        <w:t>: „Multiplatform  | Unity“</w:t>
      </w:r>
      <w:r w:rsidRPr="001F0334">
        <w:rPr>
          <w:lang w:val="de-DE"/>
        </w:rPr>
        <w:t xml:space="preserve"> – </w:t>
      </w:r>
      <w:r>
        <w:fldChar w:fldCharType="begin"/>
      </w:r>
      <w:r w:rsidRPr="004E2BCC">
        <w:rPr>
          <w:lang w:val="de-DE"/>
          <w:rPrChange w:id="129" w:author="Manuel Hergenröder" w:date="2020-07-16T14:56:00Z">
            <w:rPr/>
          </w:rPrChange>
        </w:rPr>
        <w:instrText xml:space="preserve"> HYPERLINK "https://unity.com/features/multiplatform" </w:instrText>
      </w:r>
      <w:r>
        <w:fldChar w:fldCharType="separate"/>
      </w:r>
      <w:r w:rsidRPr="001F0334">
        <w:rPr>
          <w:rStyle w:val="Hyperlink"/>
          <w:sz w:val="16"/>
          <w:lang w:val="de-DE"/>
        </w:rPr>
        <w:t>https://unity.com/features/multiplatform</w:t>
      </w:r>
      <w:r>
        <w:rPr>
          <w:rStyle w:val="Hyperlink"/>
          <w:sz w:val="16"/>
          <w:lang w:val="de-DE"/>
        </w:rPr>
        <w:fldChar w:fldCharType="end"/>
      </w:r>
      <w:r w:rsidRPr="001F0334">
        <w:rPr>
          <w:lang w:val="de-DE"/>
        </w:rPr>
        <w:t>, letzter Ab</w:t>
      </w:r>
      <w:r>
        <w:rPr>
          <w:lang w:val="de-DE"/>
        </w:rPr>
        <w:t>ruf: 24.06.2020</w:t>
      </w:r>
    </w:p>
  </w:footnote>
  <w:footnote w:id="23">
    <w:p w14:paraId="1E81A33E" w14:textId="0A267E38" w:rsidR="00697519" w:rsidRPr="00211702" w:rsidRDefault="00697519">
      <w:pPr>
        <w:pStyle w:val="FootnoteText"/>
        <w:jc w:val="left"/>
        <w:rPr>
          <w:i/>
          <w:iCs/>
          <w:lang w:val="de-DE"/>
        </w:rPr>
        <w:pPrChange w:id="132" w:author="Manuel Hergenröder" w:date="2020-07-16T16:00:00Z">
          <w:pPr>
            <w:pStyle w:val="FootnoteText"/>
          </w:pPr>
        </w:pPrChange>
      </w:pPr>
      <w:r>
        <w:rPr>
          <w:rStyle w:val="FootnoteReference"/>
        </w:rPr>
        <w:footnoteRef/>
      </w:r>
      <w:r w:rsidRPr="00211702">
        <w:rPr>
          <w:lang w:val="de-DE"/>
        </w:rPr>
        <w:t xml:space="preserve"> </w:t>
      </w:r>
      <w:r w:rsidRPr="00211702">
        <w:rPr>
          <w:i/>
          <w:iCs/>
          <w:lang w:val="de-DE"/>
        </w:rPr>
        <w:t>Anmerkung: In der Vergangenheit k</w:t>
      </w:r>
      <w:r>
        <w:rPr>
          <w:i/>
          <w:iCs/>
          <w:lang w:val="de-DE"/>
        </w:rPr>
        <w:t>onnten alterrnativ die Skriptsprachen Boo und UnityScript verwendet werden. Diese sind aber als veraltet klassifiziert.</w:t>
      </w:r>
    </w:p>
  </w:footnote>
  <w:footnote w:id="24">
    <w:p w14:paraId="4DE063B3" w14:textId="0E701E93" w:rsidR="00697519" w:rsidRPr="0077447C" w:rsidRDefault="00697519">
      <w:pPr>
        <w:pStyle w:val="FootnoteText"/>
        <w:jc w:val="left"/>
        <w:rPr>
          <w:lang w:val="de-DE"/>
        </w:rPr>
        <w:pPrChange w:id="143" w:author="Manuel Hergenröder" w:date="2020-07-16T16:00:00Z">
          <w:pPr>
            <w:pStyle w:val="FootnoteText"/>
          </w:pPr>
        </w:pPrChange>
      </w:pPr>
      <w:r>
        <w:rPr>
          <w:rStyle w:val="FootnoteReference"/>
        </w:rPr>
        <w:footnoteRef/>
      </w:r>
      <w:r w:rsidRPr="0077447C">
        <w:rPr>
          <w:lang w:val="de-DE"/>
        </w:rPr>
        <w:t xml:space="preserve"> Unity Asset Store: </w:t>
      </w:r>
      <w:r w:rsidRPr="0077447C">
        <w:rPr>
          <w:sz w:val="20"/>
          <w:szCs w:val="20"/>
          <w:lang w:val="de-DE"/>
        </w:rPr>
        <w:t>„</w:t>
      </w:r>
      <w:r w:rsidRPr="0077447C">
        <w:rPr>
          <w:lang w:val="de-DE"/>
        </w:rPr>
        <w:t xml:space="preserve">SteamVR Plugin” – </w:t>
      </w:r>
      <w:r>
        <w:fldChar w:fldCharType="begin"/>
      </w:r>
      <w:r w:rsidRPr="004E2BCC">
        <w:rPr>
          <w:lang w:val="de-DE"/>
          <w:rPrChange w:id="144" w:author="Manuel Hergenröder" w:date="2020-07-16T14:56:00Z">
            <w:rPr/>
          </w:rPrChange>
        </w:rPr>
        <w:instrText xml:space="preserve"> HYPERLINK "https://assetstore.unity.com/packages/tools/integration/steamvr-plugin-32647" </w:instrText>
      </w:r>
      <w:r>
        <w:fldChar w:fldCharType="separate"/>
      </w:r>
      <w:r w:rsidRPr="0077447C">
        <w:rPr>
          <w:rStyle w:val="Hyperlink"/>
          <w:sz w:val="16"/>
          <w:lang w:val="de-DE"/>
        </w:rPr>
        <w:t>https://assetstore.unity.com/packages/tools/integration/steamvr-plugin-32647</w:t>
      </w:r>
      <w:r>
        <w:rPr>
          <w:rStyle w:val="Hyperlink"/>
          <w:sz w:val="16"/>
          <w:lang w:val="de-DE"/>
        </w:rPr>
        <w:fldChar w:fldCharType="end"/>
      </w:r>
      <w:r w:rsidRPr="0077447C">
        <w:rPr>
          <w:lang w:val="de-DE"/>
        </w:rPr>
        <w:t>, letzter Abruf: 07.07.2020</w:t>
      </w:r>
    </w:p>
  </w:footnote>
  <w:footnote w:id="25">
    <w:p w14:paraId="4B480B59" w14:textId="48C6C7FC" w:rsidR="00697519" w:rsidRPr="0077447C" w:rsidRDefault="00697519">
      <w:pPr>
        <w:pStyle w:val="FootnoteText"/>
        <w:jc w:val="left"/>
        <w:pPrChange w:id="148" w:author="Manuel Hergenröder" w:date="2020-07-16T16:00:00Z">
          <w:pPr>
            <w:pStyle w:val="FootnoteText"/>
          </w:pPr>
        </w:pPrChange>
      </w:pPr>
      <w:r>
        <w:rPr>
          <w:rStyle w:val="FootnoteReference"/>
        </w:rPr>
        <w:footnoteRef/>
      </w:r>
      <w:r w:rsidRPr="0077447C">
        <w:t xml:space="preserve"> Vgl. Github – NAudio repository – </w:t>
      </w:r>
      <w:r>
        <w:fldChar w:fldCharType="begin"/>
      </w:r>
      <w:r>
        <w:instrText xml:space="preserve"> HYPERLINK "https://github.com/naudio/NAudio" </w:instrText>
      </w:r>
      <w:r>
        <w:fldChar w:fldCharType="separate"/>
      </w:r>
      <w:r w:rsidRPr="0077447C">
        <w:rPr>
          <w:rStyle w:val="Hyperlink"/>
          <w:sz w:val="16"/>
        </w:rPr>
        <w:t>https://github.com/naudio/NAudio</w:t>
      </w:r>
      <w:r>
        <w:rPr>
          <w:rStyle w:val="Hyperlink"/>
          <w:sz w:val="16"/>
        </w:rPr>
        <w:fldChar w:fldCharType="end"/>
      </w:r>
      <w:r w:rsidRPr="0077447C">
        <w:t>, letzter Abruf: 23.06.2020</w:t>
      </w:r>
    </w:p>
  </w:footnote>
  <w:footnote w:id="26">
    <w:p w14:paraId="002EB4B3" w14:textId="646E476C" w:rsidR="00697519" w:rsidRDefault="00697519">
      <w:pPr>
        <w:pStyle w:val="FootnoteText"/>
        <w:jc w:val="left"/>
        <w:pPrChange w:id="152" w:author="Manuel Hergenröder" w:date="2020-07-16T16:00:00Z">
          <w:pPr>
            <w:pStyle w:val="FootnoteText"/>
          </w:pPr>
        </w:pPrChange>
      </w:pPr>
      <w:r>
        <w:rPr>
          <w:rStyle w:val="FootnoteReference"/>
        </w:rPr>
        <w:footnoteRef/>
      </w:r>
      <w:r>
        <w:t xml:space="preserve"> Vgl. Frigo, Matteo; Johnson, Steven G.: “The Design and Implementation of FFTW3” – </w:t>
      </w:r>
      <w:r w:rsidRPr="00276CC6">
        <w:t>Proceedings of the IEEE</w:t>
      </w:r>
      <w:r>
        <w:t xml:space="preserve">, Volume 93, Number 2, 2005, S. 216-231, S. 231 – </w:t>
      </w:r>
      <w:r>
        <w:fldChar w:fldCharType="begin"/>
      </w:r>
      <w:r>
        <w:instrText xml:space="preserve"> HYPERLINK "http://www.fftw.org/fftw-paper-ieee.pdf" </w:instrText>
      </w:r>
      <w:r>
        <w:fldChar w:fldCharType="separate"/>
      </w:r>
      <w:r w:rsidRPr="00C11C46">
        <w:rPr>
          <w:rStyle w:val="Hyperlink"/>
          <w:sz w:val="16"/>
        </w:rPr>
        <w:t>http://www.fftw.org/fftw-paper-ieee.pdf</w:t>
      </w:r>
      <w:r>
        <w:rPr>
          <w:rStyle w:val="Hyperlink"/>
          <w:sz w:val="16"/>
        </w:rPr>
        <w:fldChar w:fldCharType="end"/>
      </w:r>
      <w:r>
        <w:t>, letzter Abruf: 13.06.2020</w:t>
      </w:r>
    </w:p>
  </w:footnote>
  <w:footnote w:id="27">
    <w:p w14:paraId="5D8CE577" w14:textId="2B0FA24F" w:rsidR="00697519" w:rsidRPr="009D1DC8" w:rsidRDefault="00697519">
      <w:pPr>
        <w:pStyle w:val="FootnoteText"/>
        <w:jc w:val="left"/>
        <w:rPr>
          <w:lang w:val="de-DE"/>
        </w:rPr>
        <w:pPrChange w:id="153" w:author="Manuel Hergenröder" w:date="2020-07-16T16:00:00Z">
          <w:pPr>
            <w:pStyle w:val="FootnoteText"/>
          </w:pPr>
        </w:pPrChange>
      </w:pPr>
      <w:r>
        <w:rPr>
          <w:rStyle w:val="FootnoteReference"/>
        </w:rPr>
        <w:footnoteRef/>
      </w:r>
      <w:r w:rsidRPr="009D1DC8">
        <w:rPr>
          <w:lang w:val="de-DE"/>
        </w:rPr>
        <w:t xml:space="preserve"> </w:t>
      </w:r>
      <w:r>
        <w:rPr>
          <w:lang w:val="de-DE"/>
        </w:rPr>
        <w:t xml:space="preserve">Vgl. FFTW: </w:t>
      </w:r>
      <w:r w:rsidRPr="009D1DC8">
        <w:rPr>
          <w:lang w:val="de-DE"/>
        </w:rPr>
        <w:t>„</w:t>
      </w:r>
      <w:r>
        <w:rPr>
          <w:lang w:val="de-DE"/>
        </w:rPr>
        <w:t xml:space="preserve">FFT Benchmark Results“ – </w:t>
      </w:r>
      <w:r>
        <w:fldChar w:fldCharType="begin"/>
      </w:r>
      <w:r w:rsidRPr="004E2BCC">
        <w:rPr>
          <w:lang w:val="de-DE"/>
          <w:rPrChange w:id="154" w:author="Manuel Hergenröder" w:date="2020-07-16T14:56:00Z">
            <w:rPr/>
          </w:rPrChange>
        </w:rPr>
        <w:instrText xml:space="preserve"> HYPERLINK "http://www.fftw.org/speed/" </w:instrText>
      </w:r>
      <w:r>
        <w:fldChar w:fldCharType="separate"/>
      </w:r>
      <w:r w:rsidRPr="00C11C46">
        <w:rPr>
          <w:rStyle w:val="Hyperlink"/>
          <w:sz w:val="16"/>
          <w:lang w:val="de-DE"/>
        </w:rPr>
        <w:t>http://www.fftw.org/speed/</w:t>
      </w:r>
      <w:r>
        <w:rPr>
          <w:rStyle w:val="Hyperlink"/>
          <w:sz w:val="16"/>
          <w:lang w:val="de-DE"/>
        </w:rPr>
        <w:fldChar w:fldCharType="end"/>
      </w:r>
      <w:r w:rsidRPr="009D1DC8">
        <w:rPr>
          <w:lang w:val="de-DE"/>
        </w:rPr>
        <w:t>, letz</w:t>
      </w:r>
      <w:r>
        <w:rPr>
          <w:lang w:val="de-DE"/>
        </w:rPr>
        <w:t>ter Abruf: 13.06.2020</w:t>
      </w:r>
    </w:p>
  </w:footnote>
  <w:footnote w:id="28">
    <w:p w14:paraId="2E077F43" w14:textId="14B3193A" w:rsidR="00697519" w:rsidRPr="009D1DC8" w:rsidRDefault="00697519">
      <w:pPr>
        <w:pStyle w:val="FootnoteText"/>
        <w:jc w:val="left"/>
        <w:rPr>
          <w:lang w:val="de-DE"/>
        </w:rPr>
        <w:pPrChange w:id="155" w:author="Manuel Hergenröder" w:date="2020-07-16T16:00:00Z">
          <w:pPr>
            <w:pStyle w:val="FootnoteText"/>
          </w:pPr>
        </w:pPrChange>
      </w:pPr>
      <w:r>
        <w:rPr>
          <w:rStyle w:val="FootnoteReference"/>
        </w:rPr>
        <w:footnoteRef/>
      </w:r>
      <w:r w:rsidRPr="009D1DC8">
        <w:rPr>
          <w:lang w:val="de-DE"/>
        </w:rPr>
        <w:t xml:space="preserve"> Vgl. FFTW</w:t>
      </w:r>
      <w:r>
        <w:rPr>
          <w:lang w:val="de-DE"/>
        </w:rPr>
        <w:t>:</w:t>
      </w:r>
      <w:r w:rsidRPr="009D1DC8">
        <w:rPr>
          <w:lang w:val="de-DE"/>
        </w:rPr>
        <w:t xml:space="preserve"> 3.3.8 Manual, Kapitel 4.8.1 „The 1d Discrete Fourier Transform (DFT)” – </w:t>
      </w:r>
      <w:r>
        <w:fldChar w:fldCharType="begin"/>
      </w:r>
      <w:r w:rsidRPr="004E2BCC">
        <w:rPr>
          <w:lang w:val="de-DE"/>
          <w:rPrChange w:id="156" w:author="Manuel Hergenröder" w:date="2020-07-16T14:56:00Z">
            <w:rPr/>
          </w:rPrChange>
        </w:rPr>
        <w:instrText xml:space="preserve"> HYPERLINK "http://www.fftw.org/fftw3_doc/The-1d-Discrete-Fourier-Transform-_0028DFT_0029.html" </w:instrText>
      </w:r>
      <w:r>
        <w:fldChar w:fldCharType="separate"/>
      </w:r>
      <w:r w:rsidRPr="009D1DC8">
        <w:rPr>
          <w:rStyle w:val="Hyperlink"/>
          <w:sz w:val="16"/>
          <w:lang w:val="de-DE"/>
        </w:rPr>
        <w:t>http://www.fftw.org/fftw3_doc/The-1d-Discrete-Fourier-Transform-_0028DFT_0029.html</w:t>
      </w:r>
      <w:r>
        <w:rPr>
          <w:rStyle w:val="Hyperlink"/>
          <w:sz w:val="16"/>
          <w:lang w:val="de-DE"/>
        </w:rPr>
        <w:fldChar w:fldCharType="end"/>
      </w:r>
      <w:r w:rsidRPr="009D1DC8">
        <w:rPr>
          <w:lang w:val="de-DE"/>
        </w:rPr>
        <w:t>, letzter Abruf: 13.06.2020</w:t>
      </w:r>
    </w:p>
  </w:footnote>
  <w:footnote w:id="29">
    <w:p w14:paraId="584CFE5F" w14:textId="67F738A1" w:rsidR="00697519" w:rsidRPr="0077447C" w:rsidRDefault="00697519">
      <w:pPr>
        <w:pStyle w:val="FootnoteText"/>
        <w:jc w:val="left"/>
        <w:pPrChange w:id="158" w:author="Manuel Hergenröder" w:date="2020-07-16T16:00:00Z">
          <w:pPr>
            <w:pStyle w:val="FootnoteText"/>
          </w:pPr>
        </w:pPrChange>
      </w:pPr>
      <w:r>
        <w:rPr>
          <w:rStyle w:val="FootnoteReference"/>
        </w:rPr>
        <w:footnoteRef/>
      </w:r>
      <w:r w:rsidRPr="0077447C">
        <w:t xml:space="preserve"> Vgl. </w:t>
      </w:r>
      <w:bookmarkStart w:id="159" w:name="_Hlk43803328"/>
      <w:bookmarkStart w:id="160" w:name="_Hlk43803329"/>
      <w:r w:rsidRPr="0077447C">
        <w:t xml:space="preserve">Github: C# wrapper for FFTW – </w:t>
      </w:r>
      <w:r>
        <w:fldChar w:fldCharType="begin"/>
      </w:r>
      <w:r>
        <w:instrText xml:space="preserve"> HYPERLINK "https://github.com/tszalay/FFTWSharp" </w:instrText>
      </w:r>
      <w:r>
        <w:fldChar w:fldCharType="separate"/>
      </w:r>
      <w:r w:rsidRPr="0077447C">
        <w:rPr>
          <w:rStyle w:val="Hyperlink"/>
          <w:sz w:val="16"/>
        </w:rPr>
        <w:t>https://github.com/tszalay/FFTWSharp</w:t>
      </w:r>
      <w:r>
        <w:rPr>
          <w:rStyle w:val="Hyperlink"/>
          <w:sz w:val="16"/>
        </w:rPr>
        <w:fldChar w:fldCharType="end"/>
      </w:r>
      <w:r w:rsidRPr="0077447C">
        <w:t>, letzter Abruf: 23.06.2020</w:t>
      </w:r>
      <w:bookmarkEnd w:id="159"/>
      <w:bookmarkEnd w:id="160"/>
    </w:p>
  </w:footnote>
  <w:footnote w:id="30">
    <w:p w14:paraId="744604A7" w14:textId="5073A4B0" w:rsidR="00697519" w:rsidRDefault="00697519">
      <w:pPr>
        <w:pStyle w:val="FootnoteText"/>
        <w:jc w:val="left"/>
        <w:pPrChange w:id="164" w:author="Manuel Hergenröder" w:date="2020-07-16T16:00:00Z">
          <w:pPr>
            <w:pStyle w:val="FootnoteText"/>
          </w:pPr>
        </w:pPrChange>
      </w:pPr>
      <w:r>
        <w:rPr>
          <w:rStyle w:val="FootnoteReference"/>
        </w:rPr>
        <w:footnoteRef/>
      </w:r>
      <w:r>
        <w:t xml:space="preserve"> Unity Asset Store: </w:t>
      </w:r>
      <w:r w:rsidRPr="001E6AF9">
        <w:rPr>
          <w:sz w:val="20"/>
          <w:szCs w:val="20"/>
        </w:rPr>
        <w:t>„</w:t>
      </w:r>
      <w:r>
        <w:t xml:space="preserve">CurvedUI” – </w:t>
      </w:r>
      <w:r>
        <w:fldChar w:fldCharType="begin"/>
      </w:r>
      <w:r>
        <w:instrText xml:space="preserve"> HYPERLINK "https://assetstore.unity.com/packages/tools/gui/curved-ui-vr-ready-solution-to-bend-warp-your-canvas-53258" </w:instrText>
      </w:r>
      <w:r>
        <w:fldChar w:fldCharType="separate"/>
      </w:r>
      <w:r w:rsidRPr="00A20F99">
        <w:rPr>
          <w:rStyle w:val="Hyperlink"/>
          <w:sz w:val="16"/>
        </w:rPr>
        <w:t>https://assetstore.unity.com/packages/tools/gui/curved-ui-vr-ready-solution-to-bend-warp-your-canvas-53258</w:t>
      </w:r>
      <w:r>
        <w:rPr>
          <w:rStyle w:val="Hyperlink"/>
          <w:sz w:val="16"/>
        </w:rPr>
        <w:fldChar w:fldCharType="end"/>
      </w:r>
      <w:r>
        <w:t>, letzter Abruf: 07.07.2020</w:t>
      </w:r>
    </w:p>
  </w:footnote>
  <w:footnote w:id="31">
    <w:p w14:paraId="162EFA50" w14:textId="3AEAA4EA" w:rsidR="00697519" w:rsidRPr="00176F60" w:rsidRDefault="00697519">
      <w:pPr>
        <w:pStyle w:val="FootnoteText"/>
        <w:jc w:val="left"/>
        <w:pPrChange w:id="183" w:author="Manuel Hergenröder" w:date="2020-07-16T16:00:00Z">
          <w:pPr>
            <w:pStyle w:val="FootnoteText"/>
          </w:pPr>
        </w:pPrChange>
      </w:pPr>
      <w:r>
        <w:rPr>
          <w:rStyle w:val="FootnoteReference"/>
        </w:rPr>
        <w:footnoteRef/>
      </w:r>
      <w:r w:rsidRPr="00176F60">
        <w:t xml:space="preserve"> Vgl. Ircam: AudioSculpt 3.0 User Manual „Introduction - FFT Size“ – </w:t>
      </w:r>
      <w:r>
        <w:fldChar w:fldCharType="begin"/>
      </w:r>
      <w:r>
        <w:instrText xml:space="preserve"> HYPERLINK "http://support.ircam.fr/docs/AudioSculpt/3.0/co/FFT%20Size.html" </w:instrText>
      </w:r>
      <w:r>
        <w:fldChar w:fldCharType="separate"/>
      </w:r>
      <w:r w:rsidRPr="00176F60">
        <w:rPr>
          <w:rStyle w:val="Hyperlink"/>
          <w:sz w:val="16"/>
        </w:rPr>
        <w:t>http://support.ircam.fr/docs/AudioSculpt/3.0/co/FFT%20Size.html</w:t>
      </w:r>
      <w:r>
        <w:rPr>
          <w:rStyle w:val="Hyperlink"/>
          <w:sz w:val="16"/>
        </w:rPr>
        <w:fldChar w:fldCharType="end"/>
      </w:r>
      <w:r w:rsidRPr="00176F60">
        <w:t>, letzter Abruf: 29.06.2020</w:t>
      </w:r>
    </w:p>
  </w:footnote>
  <w:footnote w:id="32">
    <w:p w14:paraId="2859AFC6" w14:textId="24CF46D2" w:rsidR="00697519" w:rsidRPr="00165850" w:rsidRDefault="00697519">
      <w:pPr>
        <w:pStyle w:val="FootnoteText"/>
        <w:jc w:val="left"/>
        <w:rPr>
          <w:i/>
          <w:iCs/>
          <w:lang w:val="de-DE"/>
        </w:rPr>
        <w:pPrChange w:id="184" w:author="Manuel Hergenröder" w:date="2020-07-16T16:00:00Z">
          <w:pPr>
            <w:pStyle w:val="FootnoteText"/>
          </w:pPr>
        </w:pPrChange>
      </w:pPr>
      <w:r>
        <w:rPr>
          <w:rStyle w:val="FootnoteReference"/>
        </w:rPr>
        <w:footnoteRef/>
      </w:r>
      <w:r w:rsidRPr="00165850">
        <w:rPr>
          <w:lang w:val="de-DE"/>
        </w:rPr>
        <w:t xml:space="preserve"> </w:t>
      </w:r>
      <w:r w:rsidRPr="00165850">
        <w:rPr>
          <w:i/>
          <w:iCs/>
          <w:lang w:val="de-DE"/>
        </w:rPr>
        <w:t xml:space="preserve">Anmerkung: In der Literatur </w:t>
      </w:r>
      <w:r>
        <w:rPr>
          <w:i/>
          <w:iCs/>
          <w:lang w:val="de-DE"/>
        </w:rPr>
        <w:t>findet sich auch oft die äquivalente Formel: „Höchste darstellbare Frequenz / Anzahl der FFT Bins“. Der Quotient ist identisch, da Dividend und Divisor bei dieser Definition jeweils halbiert sind.</w:t>
      </w:r>
    </w:p>
  </w:footnote>
  <w:footnote w:id="33">
    <w:p w14:paraId="12855DE5" w14:textId="5FA10F6E" w:rsidR="00697519" w:rsidRPr="00534AF0" w:rsidRDefault="00697519">
      <w:pPr>
        <w:pStyle w:val="FootnoteText"/>
        <w:jc w:val="left"/>
        <w:rPr>
          <w:lang w:val="de-DE"/>
          <w:rPrChange w:id="186" w:author="Manuel Hergenröder" w:date="2020-07-16T15:57:00Z">
            <w:rPr/>
          </w:rPrChange>
        </w:rPr>
        <w:pPrChange w:id="187" w:author="Manuel Hergenröder" w:date="2020-07-16T15:59:00Z">
          <w:pPr>
            <w:pStyle w:val="FootnoteText"/>
          </w:pPr>
        </w:pPrChange>
      </w:pPr>
      <w:ins w:id="188" w:author="Manuel Hergenröder" w:date="2020-07-16T15:57:00Z">
        <w:r>
          <w:rPr>
            <w:rStyle w:val="FootnoteReference"/>
          </w:rPr>
          <w:footnoteRef/>
        </w:r>
        <w:r w:rsidRPr="00534AF0">
          <w:rPr>
            <w:lang w:val="de-DE"/>
            <w:rPrChange w:id="189" w:author="Manuel Hergenröder" w:date="2020-07-16T15:57:00Z">
              <w:rPr/>
            </w:rPrChange>
          </w:rPr>
          <w:t xml:space="preserve"> Vgl. National Instruments: </w:t>
        </w:r>
        <w:r w:rsidRPr="00534AF0">
          <w:rPr>
            <w:i/>
            <w:iCs/>
            <w:lang w:val="de-DE"/>
          </w:rPr>
          <w:t>„</w:t>
        </w:r>
        <w:r w:rsidRPr="00534AF0">
          <w:rPr>
            <w:lang w:val="de-DE"/>
            <w:rPrChange w:id="190" w:author="Manuel Hergenröder" w:date="2020-07-16T15:57:00Z">
              <w:rPr/>
            </w:rPrChange>
          </w:rPr>
          <w:t xml:space="preserve">Understanding FFTs and Windowing”, </w:t>
        </w:r>
        <w:r>
          <w:fldChar w:fldCharType="begin"/>
        </w:r>
        <w:r w:rsidRPr="00534AF0">
          <w:rPr>
            <w:lang w:val="de-DE"/>
            <w:rPrChange w:id="191" w:author="Manuel Hergenröder" w:date="2020-07-16T15:57:00Z">
              <w:rPr/>
            </w:rPrChange>
          </w:rPr>
          <w:instrText xml:space="preserve"> HYPERLINK "https://download.ni.com/evaluation/pxi/Understanding%20FFTs%20and%20Windowing.pdf" </w:instrText>
        </w:r>
        <w:r>
          <w:fldChar w:fldCharType="separate"/>
        </w:r>
        <w:r w:rsidRPr="00534AF0">
          <w:rPr>
            <w:rStyle w:val="Hyperlink"/>
            <w:sz w:val="16"/>
            <w:lang w:val="de-DE"/>
            <w:rPrChange w:id="192" w:author="Manuel Hergenröder" w:date="2020-07-16T15:57:00Z">
              <w:rPr>
                <w:rStyle w:val="Hyperlink"/>
                <w:sz w:val="16"/>
              </w:rPr>
            </w:rPrChange>
          </w:rPr>
          <w:t>https://download.ni.com/evaluation/pxi/Understanding%20FFTs%20and%20Windowing.pdf</w:t>
        </w:r>
        <w:r>
          <w:fldChar w:fldCharType="end"/>
        </w:r>
        <w:r w:rsidRPr="00534AF0">
          <w:rPr>
            <w:lang w:val="de-DE"/>
            <w:rPrChange w:id="193" w:author="Manuel Hergenröder" w:date="2020-07-16T15:57:00Z">
              <w:rPr/>
            </w:rPrChange>
          </w:rPr>
          <w:t>, letzter A</w:t>
        </w:r>
        <w:r>
          <w:rPr>
            <w:lang w:val="de-DE"/>
          </w:rPr>
          <w:t>bruf: 12.05.2020</w:t>
        </w:r>
      </w:ins>
    </w:p>
  </w:footnote>
  <w:footnote w:id="34">
    <w:p w14:paraId="6201D7EE" w14:textId="3ABD6AA1" w:rsidR="00697519" w:rsidRDefault="00697519">
      <w:pPr>
        <w:pStyle w:val="FootnoteText"/>
        <w:jc w:val="left"/>
        <w:pPrChange w:id="203" w:author="Manuel Hergenröder" w:date="2020-07-16T16:01:00Z">
          <w:pPr>
            <w:pStyle w:val="FootnoteText"/>
          </w:pPr>
        </w:pPrChange>
      </w:pPr>
      <w:r>
        <w:rPr>
          <w:rStyle w:val="FootnoteReference"/>
        </w:rPr>
        <w:footnoteRef/>
      </w:r>
      <w:r>
        <w:t xml:space="preserve"> Vgl. Gaussian Waves: </w:t>
      </w:r>
      <w:r w:rsidRPr="007F58A9">
        <w:t xml:space="preserve">How to interpret FFT results – obtaining magnitude and phase information „3a. Extract amplitude of frequency components (amplitude spectrum)” </w:t>
      </w:r>
      <w:r>
        <w:t xml:space="preserve">– </w:t>
      </w:r>
      <w:r>
        <w:fldChar w:fldCharType="begin"/>
      </w:r>
      <w:r>
        <w:instrText xml:space="preserve"> HYPERLINK "https://www.gaussianwaves.com/2015/11/interpreting-fft-results-obtaining-magnitude-and-phase-information/" </w:instrText>
      </w:r>
      <w:r>
        <w:fldChar w:fldCharType="separate"/>
      </w:r>
      <w:r w:rsidRPr="00E81C8A">
        <w:rPr>
          <w:rStyle w:val="Hyperlink"/>
          <w:sz w:val="16"/>
        </w:rPr>
        <w:t>https://www.gaussianwaves.com/2015/11/interpreting-fft-results-obtaining-magnitude-and-phase-information/</w:t>
      </w:r>
      <w:r>
        <w:rPr>
          <w:rStyle w:val="Hyperlink"/>
          <w:sz w:val="16"/>
        </w:rPr>
        <w:fldChar w:fldCharType="end"/>
      </w:r>
      <w:r>
        <w:t>, letzter Abruf: 01.07.2020</w:t>
      </w:r>
    </w:p>
  </w:footnote>
  <w:footnote w:id="35">
    <w:p w14:paraId="3A2431E6" w14:textId="764F9EC4" w:rsidR="00697519" w:rsidRPr="00472A05" w:rsidRDefault="00697519">
      <w:pPr>
        <w:pStyle w:val="FootnoteText"/>
        <w:jc w:val="left"/>
        <w:rPr>
          <w:i/>
          <w:iCs/>
          <w:lang w:val="de-DE"/>
        </w:rPr>
        <w:pPrChange w:id="207" w:author="Manuel Hergenröder" w:date="2020-07-16T16:01:00Z">
          <w:pPr>
            <w:pStyle w:val="FootnoteText"/>
          </w:pPr>
        </w:pPrChange>
      </w:pPr>
      <w:r>
        <w:rPr>
          <w:rStyle w:val="FootnoteReference"/>
        </w:rPr>
        <w:footnoteRef/>
      </w:r>
      <w:r w:rsidRPr="00472A05">
        <w:rPr>
          <w:lang w:val="de-DE"/>
        </w:rPr>
        <w:t xml:space="preserve"> </w:t>
      </w:r>
      <w:r w:rsidRPr="00472A05">
        <w:rPr>
          <w:i/>
          <w:iCs/>
          <w:lang w:val="de-DE"/>
        </w:rPr>
        <w:t>Anmerkung: Dazu wird nach dem Erstellen des Meshes die Property .indexFormat des Mesh-Objektes =  UnityEngine.Rendering.IndexFormat.UInt32 gesetzt. Dies hat zur Folge, dass für den Index Buffer 32bit genutzt werden, so dass bis zu 4 Milliarden Vertices indexiert werden können. Standardmäßig werden 16bit genutzt, um Bandbreite und Speicher zu sparen und da nicht alle Plattformen mehr als 16bit unterstützen</w:t>
      </w:r>
      <w:r>
        <w:rPr>
          <w:i/>
          <w:iCs/>
          <w:lang w:val="de-DE"/>
        </w:rPr>
        <w:t xml:space="preserve">. </w:t>
      </w:r>
      <w:r w:rsidRPr="00472A05">
        <w:rPr>
          <w:lang w:val="de-DE"/>
        </w:rPr>
        <w:t xml:space="preserve">Siehe auch </w:t>
      </w:r>
      <w:r>
        <w:fldChar w:fldCharType="begin"/>
      </w:r>
      <w:r w:rsidRPr="004E2BCC">
        <w:rPr>
          <w:lang w:val="de-DE"/>
          <w:rPrChange w:id="208" w:author="Manuel Hergenröder" w:date="2020-07-16T14:56:00Z">
            <w:rPr/>
          </w:rPrChange>
        </w:rPr>
        <w:instrText xml:space="preserve"> HYPERLINK "https://docs.unity3d.com/ScriptReference/Mesh-indexFormat.html" </w:instrText>
      </w:r>
      <w:r>
        <w:fldChar w:fldCharType="separate"/>
      </w:r>
      <w:r w:rsidRPr="00472A05">
        <w:rPr>
          <w:rStyle w:val="Hyperlink"/>
          <w:sz w:val="16"/>
          <w:lang w:val="de-DE"/>
        </w:rPr>
        <w:t>https://docs.unity3d.com/ScriptReference/Mesh-indexFormat.html</w:t>
      </w:r>
      <w:r>
        <w:rPr>
          <w:rStyle w:val="Hyperlink"/>
          <w:sz w:val="16"/>
          <w:lang w:val="de-DE"/>
        </w:rPr>
        <w:fldChar w:fldCharType="end"/>
      </w:r>
      <w:r w:rsidRPr="00472A05">
        <w:rPr>
          <w:lang w:val="de-DE"/>
        </w:rPr>
        <w:t>, letzter Abruf: 01.07.2020</w:t>
      </w:r>
    </w:p>
  </w:footnote>
  <w:footnote w:id="36">
    <w:p w14:paraId="0A3AFC47" w14:textId="77777777" w:rsidR="00697519" w:rsidRPr="00836EA8" w:rsidRDefault="00697519">
      <w:pPr>
        <w:pStyle w:val="FootnoteText"/>
        <w:jc w:val="left"/>
        <w:rPr>
          <w:lang w:val="de-DE"/>
        </w:rPr>
        <w:pPrChange w:id="217" w:author="Manuel Hergenröder" w:date="2020-07-16T16:01:00Z">
          <w:pPr>
            <w:pStyle w:val="FootnoteText"/>
          </w:pPr>
        </w:pPrChange>
      </w:pPr>
      <w:r>
        <w:rPr>
          <w:rStyle w:val="FootnoteReference"/>
        </w:rPr>
        <w:footnoteRef/>
      </w:r>
      <w:r w:rsidRPr="00836EA8">
        <w:rPr>
          <w:lang w:val="de-DE"/>
        </w:rPr>
        <w:t xml:space="preserve"> Vgl. Martin Ritter: „Unity mesh generation: vertices, triangles, winding” – </w:t>
      </w:r>
      <w:r>
        <w:fldChar w:fldCharType="begin"/>
      </w:r>
      <w:r w:rsidRPr="004E2BCC">
        <w:rPr>
          <w:lang w:val="de-DE"/>
          <w:rPrChange w:id="218" w:author="Manuel Hergenröder" w:date="2020-07-16T14:56:00Z">
            <w:rPr/>
          </w:rPrChange>
        </w:rPr>
        <w:instrText xml:space="preserve"> HYPERLINK "http://www.martin-ritter.com/2019/01/unity-mesh-generation-vertices-triangles-winding/" </w:instrText>
      </w:r>
      <w:r>
        <w:fldChar w:fldCharType="separate"/>
      </w:r>
      <w:r w:rsidRPr="00836EA8">
        <w:rPr>
          <w:rStyle w:val="Hyperlink"/>
          <w:sz w:val="16"/>
          <w:lang w:val="de-DE"/>
        </w:rPr>
        <w:t>http://www.martin-ritter.com/2019/01/unity-mesh-generation-vertices-triangles-winding/</w:t>
      </w:r>
      <w:r>
        <w:rPr>
          <w:rStyle w:val="Hyperlink"/>
          <w:sz w:val="16"/>
          <w:lang w:val="de-DE"/>
        </w:rPr>
        <w:fldChar w:fldCharType="end"/>
      </w:r>
      <w:r w:rsidRPr="00836EA8">
        <w:rPr>
          <w:lang w:val="de-DE"/>
        </w:rPr>
        <w:t>, letz</w:t>
      </w:r>
      <w:r>
        <w:rPr>
          <w:lang w:val="de-DE"/>
        </w:rPr>
        <w:t>ter Abruf: 02.07.2020</w:t>
      </w:r>
    </w:p>
  </w:footnote>
  <w:footnote w:id="37">
    <w:p w14:paraId="16625C01" w14:textId="47799BF8" w:rsidR="00697519" w:rsidRPr="00CB59C9" w:rsidRDefault="00697519">
      <w:pPr>
        <w:pStyle w:val="FootnoteText"/>
        <w:jc w:val="left"/>
        <w:pPrChange w:id="230" w:author="Manuel Hergenröder" w:date="2020-07-16T16:03:00Z">
          <w:pPr>
            <w:pStyle w:val="FootnoteText"/>
          </w:pPr>
        </w:pPrChange>
      </w:pPr>
      <w:r>
        <w:rPr>
          <w:rStyle w:val="FootnoteReference"/>
        </w:rPr>
        <w:footnoteRef/>
      </w:r>
      <w:r>
        <w:t xml:space="preserve"> Vgl. Unity Documentation: “Coroutine” – </w:t>
      </w:r>
      <w:r>
        <w:fldChar w:fldCharType="begin"/>
      </w:r>
      <w:r>
        <w:instrText xml:space="preserve"> HYPERLINK "https://docs.unity3d.com/ScriptReference/Coroutine.html" </w:instrText>
      </w:r>
      <w:r>
        <w:fldChar w:fldCharType="separate"/>
      </w:r>
      <w:r w:rsidRPr="00A20F99">
        <w:rPr>
          <w:rStyle w:val="Hyperlink"/>
          <w:sz w:val="16"/>
        </w:rPr>
        <w:t>https://docs.unity3d.com/ScriptReference/Coroutine.html</w:t>
      </w:r>
      <w:r>
        <w:rPr>
          <w:rStyle w:val="Hyperlink"/>
          <w:sz w:val="16"/>
        </w:rPr>
        <w:fldChar w:fldCharType="end"/>
      </w:r>
      <w:r>
        <w:t>, letzter Abruf: 07.07.2020</w:t>
      </w:r>
    </w:p>
  </w:footnote>
  <w:footnote w:id="38">
    <w:p w14:paraId="4DAA0418" w14:textId="77777777" w:rsidR="00697519" w:rsidRPr="00D47D77" w:rsidRDefault="00697519">
      <w:pPr>
        <w:pStyle w:val="FootnoteText"/>
        <w:jc w:val="left"/>
        <w:pPrChange w:id="235" w:author="Manuel Hergenröder" w:date="2020-07-16T16:03:00Z">
          <w:pPr>
            <w:pStyle w:val="FootnoteText"/>
          </w:pPr>
        </w:pPrChange>
      </w:pPr>
      <w:r>
        <w:rPr>
          <w:rStyle w:val="FootnoteReference"/>
        </w:rPr>
        <w:footnoteRef/>
      </w:r>
      <w:r w:rsidRPr="00D47D77">
        <w:t xml:space="preserve"> Vgl. </w:t>
      </w:r>
      <w:bookmarkStart w:id="236" w:name="_Hlk45024278"/>
      <w:r w:rsidRPr="00D47D77">
        <w:t xml:space="preserve">Unity Documentation: „C# Job System Overview“ – </w:t>
      </w:r>
      <w:r>
        <w:fldChar w:fldCharType="begin"/>
      </w:r>
      <w:r>
        <w:instrText xml:space="preserve"> HYPERLINK "https://docs.unity3d.com/2019.3/Documentation/Manual/JobSystemOverview.html" </w:instrText>
      </w:r>
      <w:r>
        <w:fldChar w:fldCharType="separate"/>
      </w:r>
      <w:r w:rsidRPr="00A20F99">
        <w:rPr>
          <w:rStyle w:val="Hyperlink"/>
          <w:sz w:val="16"/>
        </w:rPr>
        <w:t>https://docs.unity3d.com/2019.3/Documentation/Manual/JobSystemOverview.html</w:t>
      </w:r>
      <w:r>
        <w:rPr>
          <w:rStyle w:val="Hyperlink"/>
          <w:sz w:val="16"/>
        </w:rPr>
        <w:fldChar w:fldCharType="end"/>
      </w:r>
      <w:r>
        <w:t>, letzter Abruf: 07.07.2020</w:t>
      </w:r>
      <w:bookmarkEnd w:id="236"/>
    </w:p>
  </w:footnote>
  <w:footnote w:id="39">
    <w:p w14:paraId="25DAF026" w14:textId="64FE4D2E" w:rsidR="00697519" w:rsidRDefault="00697519">
      <w:pPr>
        <w:pStyle w:val="FootnoteText"/>
        <w:jc w:val="left"/>
        <w:pPrChange w:id="242" w:author="Manuel Hergenröder" w:date="2020-07-16T16:03:00Z">
          <w:pPr>
            <w:pStyle w:val="FootnoteText"/>
          </w:pPr>
        </w:pPrChange>
      </w:pPr>
      <w:r>
        <w:rPr>
          <w:rStyle w:val="FootnoteReference"/>
        </w:rPr>
        <w:footnoteRef/>
      </w:r>
      <w:r>
        <w:t xml:space="preserve"> Vgl. Unity: “Burst User Guide” – </w:t>
      </w:r>
      <w:r>
        <w:fldChar w:fldCharType="begin"/>
      </w:r>
      <w:r>
        <w:instrText xml:space="preserve"> HYPERLINK "https://docs.unity3d.com/Packages/com.unity.burst@0.2/manual/index.html" </w:instrText>
      </w:r>
      <w:r>
        <w:fldChar w:fldCharType="separate"/>
      </w:r>
      <w:r w:rsidRPr="00A20F99">
        <w:rPr>
          <w:rStyle w:val="Hyperlink"/>
          <w:sz w:val="16"/>
        </w:rPr>
        <w:t>https://docs.unity3d.com/Packages/com.unity.burst@0.2/manual/index.html</w:t>
      </w:r>
      <w:r>
        <w:rPr>
          <w:rStyle w:val="Hyperlink"/>
          <w:sz w:val="16"/>
        </w:rPr>
        <w:fldChar w:fldCharType="end"/>
      </w:r>
      <w:r>
        <w:t>, letzter Abruf: 07.07.2020</w:t>
      </w:r>
    </w:p>
  </w:footnote>
  <w:footnote w:id="40">
    <w:p w14:paraId="17DE7AB6" w14:textId="54C63DF0" w:rsidR="00697519" w:rsidRPr="00D47D77" w:rsidRDefault="00697519">
      <w:pPr>
        <w:pStyle w:val="FootnoteText"/>
        <w:jc w:val="left"/>
        <w:rPr>
          <w:i/>
          <w:iCs/>
          <w:lang w:val="de-DE"/>
        </w:rPr>
        <w:pPrChange w:id="247" w:author="Manuel Hergenröder" w:date="2020-07-16T16:03:00Z">
          <w:pPr>
            <w:pStyle w:val="FootnoteText"/>
          </w:pPr>
        </w:pPrChange>
      </w:pPr>
      <w:r>
        <w:rPr>
          <w:rStyle w:val="FootnoteReference"/>
        </w:rPr>
        <w:footnoteRef/>
      </w:r>
      <w:r w:rsidRPr="00DF42FF">
        <w:rPr>
          <w:lang w:val="de-DE"/>
        </w:rPr>
        <w:t xml:space="preserve"> </w:t>
      </w:r>
      <w:r w:rsidRPr="00DF42FF">
        <w:rPr>
          <w:i/>
          <w:iCs/>
          <w:lang w:val="de-DE"/>
        </w:rPr>
        <w:t>Anmerkung: Mit Unity 2020 wird e</w:t>
      </w:r>
      <w:r>
        <w:rPr>
          <w:i/>
          <w:iCs/>
          <w:lang w:val="de-DE"/>
        </w:rPr>
        <w:t xml:space="preserve">in direkter Zugriff auf die Vertices – ohne Umweg über den managed Speicherbereich von Mono – erstmalig ausgehend vom Unity Job System eingeführt. </w:t>
      </w:r>
      <w:r w:rsidRPr="00D47D77">
        <w:rPr>
          <w:i/>
          <w:iCs/>
          <w:lang w:val="de-DE"/>
        </w:rPr>
        <w:t>Dies</w:t>
      </w:r>
      <w:r>
        <w:rPr>
          <w:i/>
          <w:iCs/>
          <w:lang w:val="de-DE"/>
        </w:rPr>
        <w:t>e Methode</w:t>
      </w:r>
      <w:r w:rsidRPr="00D47D77">
        <w:rPr>
          <w:i/>
          <w:iCs/>
          <w:lang w:val="de-DE"/>
        </w:rPr>
        <w:t xml:space="preserve"> ist allerdings noch</w:t>
      </w:r>
      <w:r>
        <w:rPr>
          <w:i/>
          <w:iCs/>
          <w:lang w:val="de-DE"/>
        </w:rPr>
        <w:t xml:space="preserve"> als</w:t>
      </w:r>
      <w:r w:rsidRPr="00D47D77">
        <w:rPr>
          <w:i/>
          <w:iCs/>
          <w:lang w:val="de-DE"/>
        </w:rPr>
        <w:t xml:space="preserve"> experimentell</w:t>
      </w:r>
      <w:r>
        <w:rPr>
          <w:i/>
          <w:iCs/>
          <w:lang w:val="de-DE"/>
        </w:rPr>
        <w:t xml:space="preserve"> gekennzeichnet</w:t>
      </w:r>
      <w:r w:rsidRPr="00D47D77">
        <w:rPr>
          <w:i/>
          <w:iCs/>
          <w:lang w:val="de-DE"/>
        </w:rPr>
        <w:t xml:space="preserve"> und unzureichend dokumentiert</w:t>
      </w:r>
      <w:r>
        <w:rPr>
          <w:i/>
          <w:iCs/>
          <w:lang w:val="de-DE"/>
        </w:rPr>
        <w:t xml:space="preserve"> (Stand: 05/2020)</w:t>
      </w:r>
    </w:p>
  </w:footnote>
  <w:footnote w:id="41">
    <w:p w14:paraId="60F074D4" w14:textId="7FCFC12C" w:rsidR="00697519" w:rsidRDefault="00697519">
      <w:pPr>
        <w:pStyle w:val="FootnoteText"/>
        <w:jc w:val="left"/>
        <w:pPrChange w:id="251" w:author="Manuel Hergenröder" w:date="2020-07-16T16:05:00Z">
          <w:pPr>
            <w:pStyle w:val="FootnoteText"/>
          </w:pPr>
        </w:pPrChange>
      </w:pPr>
      <w:r>
        <w:rPr>
          <w:rStyle w:val="FootnoteReference"/>
        </w:rPr>
        <w:footnoteRef/>
      </w:r>
      <w:r w:rsidRPr="00A918C9">
        <w:t xml:space="preserve"> Vgl. Gaussian Waves: How to interpret FFT results – obtaining magnitude and phase information „3b. </w:t>
      </w:r>
      <w:r w:rsidRPr="00070E00">
        <w:t>Extract phase of frequency components (phase spectrum)</w:t>
      </w:r>
      <w:r w:rsidRPr="007F58A9">
        <w:t xml:space="preserve">” </w:t>
      </w:r>
      <w:r>
        <w:t xml:space="preserve">– </w:t>
      </w:r>
      <w:r>
        <w:fldChar w:fldCharType="begin"/>
      </w:r>
      <w:r>
        <w:instrText xml:space="preserve"> HYPERLINK "https://www.gaussianwaves.com/2015/11/interpreting-fft-results-obtaining-magnitude-and-phase-information/" </w:instrText>
      </w:r>
      <w:r>
        <w:fldChar w:fldCharType="separate"/>
      </w:r>
      <w:r w:rsidRPr="00E81C8A">
        <w:rPr>
          <w:rStyle w:val="Hyperlink"/>
          <w:sz w:val="16"/>
        </w:rPr>
        <w:t>https://www.gaussianwaves.com/2015/11/interpreting-fft-results-obtaining-magnitude-and-phase-information/</w:t>
      </w:r>
      <w:r>
        <w:rPr>
          <w:rStyle w:val="Hyperlink"/>
          <w:sz w:val="16"/>
        </w:rPr>
        <w:fldChar w:fldCharType="end"/>
      </w:r>
      <w:r>
        <w:t>, letzter Abruf: 01.07.2020</w:t>
      </w:r>
    </w:p>
  </w:footnote>
  <w:footnote w:id="42">
    <w:p w14:paraId="4627E04D" w14:textId="655DCA36" w:rsidR="00697519" w:rsidRDefault="00697519">
      <w:pPr>
        <w:pStyle w:val="FootnoteText"/>
        <w:jc w:val="left"/>
        <w:pPrChange w:id="252" w:author="Manuel Hergenröder" w:date="2020-07-16T16:05:00Z">
          <w:pPr>
            <w:pStyle w:val="FootnoteText"/>
          </w:pPr>
        </w:pPrChange>
      </w:pPr>
      <w:r>
        <w:rPr>
          <w:rStyle w:val="FootnoteReference"/>
        </w:rPr>
        <w:footnoteRef/>
      </w:r>
      <w:r>
        <w:t xml:space="preserve"> Vgl. Ebd.</w:t>
      </w:r>
    </w:p>
  </w:footnote>
  <w:footnote w:id="43">
    <w:p w14:paraId="60EC3A2B" w14:textId="2DADD051" w:rsidR="00697519" w:rsidRDefault="00697519">
      <w:pPr>
        <w:pStyle w:val="FootnoteText"/>
        <w:jc w:val="left"/>
        <w:pPrChange w:id="257" w:author="Manuel Hergenröder" w:date="2020-07-16T16:05:00Z">
          <w:pPr>
            <w:pStyle w:val="FootnoteText"/>
          </w:pPr>
        </w:pPrChange>
      </w:pPr>
      <w:r>
        <w:rPr>
          <w:rStyle w:val="FootnoteReference"/>
        </w:rPr>
        <w:footnoteRef/>
      </w:r>
      <w:r>
        <w:t xml:space="preserve"> Vgl. Ebd. </w:t>
      </w:r>
    </w:p>
  </w:footnote>
  <w:footnote w:id="44">
    <w:p w14:paraId="272712A2" w14:textId="77777777" w:rsidR="00697519" w:rsidRDefault="00697519">
      <w:pPr>
        <w:pStyle w:val="FootnoteText"/>
        <w:jc w:val="left"/>
        <w:pPrChange w:id="261" w:author="Manuel Hergenröder" w:date="2020-07-16T16:05:00Z">
          <w:pPr>
            <w:pStyle w:val="FootnoteText"/>
          </w:pPr>
        </w:pPrChange>
      </w:pPr>
      <w:r>
        <w:rPr>
          <w:rStyle w:val="FootnoteReference"/>
        </w:rPr>
        <w:footnoteRef/>
      </w:r>
      <w:r>
        <w:t xml:space="preserve"> Vgl. Khan Academy: </w:t>
      </w:r>
      <w:r w:rsidRPr="007F58A9">
        <w:t>„</w:t>
      </w:r>
      <w:r>
        <w:t xml:space="preserve">Polar &amp; rectangular form of complex number” – </w:t>
      </w:r>
      <w:r>
        <w:fldChar w:fldCharType="begin"/>
      </w:r>
      <w:r>
        <w:instrText xml:space="preserve"> HYPERLINK "https://www.khanacademy.org/math/precalculus/x9e81a4f98389efdf:complex/x9e81a4f98389efdf:complex-polar/v/polar-form-complex-number" </w:instrText>
      </w:r>
      <w:r>
        <w:fldChar w:fldCharType="separate"/>
      </w:r>
      <w:r w:rsidRPr="006F5DBF">
        <w:rPr>
          <w:rStyle w:val="Hyperlink"/>
          <w:sz w:val="16"/>
        </w:rPr>
        <w:t>https://www.khanacademy.org/math/precalculus/x9e81a4f98389efdf:complex/x9e81a4f98389efdf:complex-polar/v/polar-form-complex-number</w:t>
      </w:r>
      <w:r>
        <w:rPr>
          <w:rStyle w:val="Hyperlink"/>
          <w:sz w:val="16"/>
        </w:rPr>
        <w:fldChar w:fldCharType="end"/>
      </w:r>
      <w:r>
        <w:t>, letzter Abruf: 03.07.2020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CCC25CA"/>
    <w:multiLevelType w:val="multilevel"/>
    <w:tmpl w:val="E4623748"/>
    <w:lvl w:ilvl="0">
      <w:start w:val="1"/>
      <w:numFmt w:val="bullet"/>
      <w:pStyle w:val="ListBullet"/>
      <w:lvlText w:val=""/>
      <w:lvlJc w:val="left"/>
      <w:pPr>
        <w:tabs>
          <w:tab w:val="num" w:pos="0"/>
        </w:tabs>
        <w:ind w:left="480" w:hanging="480"/>
      </w:pPr>
      <w:rPr>
        <w:rFonts w:ascii="Wingdings" w:hAnsi="Wingdings" w:hint="default"/>
      </w:rPr>
    </w:lvl>
    <w:lvl w:ilvl="1">
      <w:numFmt w:val="bullet"/>
      <w:lvlText w:val=""/>
      <w:lvlJc w:val="left"/>
      <w:pPr>
        <w:tabs>
          <w:tab w:val="num" w:pos="720"/>
        </w:tabs>
        <w:ind w:left="1200" w:hanging="480"/>
      </w:pPr>
      <w:rPr>
        <w:rFonts w:ascii="Symbol" w:hAnsi="Symbol" w:hint="default"/>
      </w:rPr>
    </w:lvl>
    <w:lvl w:ilvl="2">
      <w:numFmt w:val="bullet"/>
      <w:lvlText w:val="•"/>
      <w:lvlJc w:val="left"/>
      <w:pPr>
        <w:tabs>
          <w:tab w:val="num" w:pos="1440"/>
        </w:tabs>
        <w:ind w:left="1920" w:hanging="480"/>
      </w:pPr>
      <w:rPr>
        <w:rFonts w:hint="default"/>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1" w15:restartNumberingAfterBreak="0">
    <w:nsid w:val="FFFFFF7C"/>
    <w:multiLevelType w:val="singleLevel"/>
    <w:tmpl w:val="C142907A"/>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7EAA9FDC"/>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348A00F0"/>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CE72ABDE"/>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D21C3270"/>
    <w:lvl w:ilvl="0">
      <w:start w:val="1"/>
      <w:numFmt w:val="bullet"/>
      <w:pStyle w:val="ListBullet5"/>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D6DEB6F0"/>
    <w:lvl w:ilvl="0">
      <w:start w:val="1"/>
      <w:numFmt w:val="bullet"/>
      <w:pStyle w:val="ListBullet4"/>
      <w:lvlText w:val=""/>
      <w:lvlJc w:val="left"/>
      <w:pPr>
        <w:tabs>
          <w:tab w:val="num" w:pos="1440"/>
        </w:tabs>
        <w:ind w:left="1440" w:hanging="360"/>
      </w:pPr>
      <w:rPr>
        <w:rFonts w:ascii="Symbol" w:hAnsi="Symbol" w:cs="Symbol" w:hint="default"/>
      </w:rPr>
    </w:lvl>
  </w:abstractNum>
  <w:abstractNum w:abstractNumId="7" w15:restartNumberingAfterBreak="0">
    <w:nsid w:val="FFFFFF82"/>
    <w:multiLevelType w:val="singleLevel"/>
    <w:tmpl w:val="6880624A"/>
    <w:lvl w:ilvl="0">
      <w:start w:val="1"/>
      <w:numFmt w:val="bullet"/>
      <w:pStyle w:val="ListBullet3"/>
      <w:lvlText w:val=""/>
      <w:lvlJc w:val="left"/>
      <w:pPr>
        <w:tabs>
          <w:tab w:val="num" w:pos="1080"/>
        </w:tabs>
        <w:ind w:left="1080" w:hanging="360"/>
      </w:pPr>
      <w:rPr>
        <w:rFonts w:ascii="Symbol" w:hAnsi="Symbol" w:cs="Symbol" w:hint="default"/>
      </w:rPr>
    </w:lvl>
  </w:abstractNum>
  <w:abstractNum w:abstractNumId="8" w15:restartNumberingAfterBreak="0">
    <w:nsid w:val="FFFFFF83"/>
    <w:multiLevelType w:val="singleLevel"/>
    <w:tmpl w:val="4C5CC0F6"/>
    <w:lvl w:ilvl="0">
      <w:start w:val="1"/>
      <w:numFmt w:val="bullet"/>
      <w:pStyle w:val="ListBullet2"/>
      <w:lvlText w:val=""/>
      <w:lvlJc w:val="left"/>
      <w:pPr>
        <w:tabs>
          <w:tab w:val="num" w:pos="720"/>
        </w:tabs>
        <w:ind w:left="720" w:hanging="360"/>
      </w:pPr>
      <w:rPr>
        <w:rFonts w:ascii="Symbol" w:hAnsi="Symbol" w:cs="Symbol" w:hint="default"/>
      </w:rPr>
    </w:lvl>
  </w:abstractNum>
  <w:abstractNum w:abstractNumId="9" w15:restartNumberingAfterBreak="0">
    <w:nsid w:val="FFFFFF88"/>
    <w:multiLevelType w:val="singleLevel"/>
    <w:tmpl w:val="9264A6A6"/>
    <w:lvl w:ilvl="0">
      <w:start w:val="1"/>
      <w:numFmt w:val="decimal"/>
      <w:pStyle w:val="ListNumber"/>
      <w:lvlText w:val="%1."/>
      <w:lvlJc w:val="left"/>
      <w:pPr>
        <w:tabs>
          <w:tab w:val="num" w:pos="360"/>
        </w:tabs>
        <w:ind w:left="360" w:hanging="360"/>
      </w:pPr>
    </w:lvl>
  </w:abstractNum>
  <w:abstractNum w:abstractNumId="10" w15:restartNumberingAfterBreak="0">
    <w:nsid w:val="05D862B4"/>
    <w:multiLevelType w:val="multilevel"/>
    <w:tmpl w:val="8DE61AAA"/>
    <w:numStyleLink w:val="Enumerate"/>
  </w:abstractNum>
  <w:abstractNum w:abstractNumId="11" w15:restartNumberingAfterBreak="0">
    <w:nsid w:val="083E5846"/>
    <w:multiLevelType w:val="multilevel"/>
    <w:tmpl w:val="8DE61AAA"/>
    <w:numStyleLink w:val="Enumerate"/>
  </w:abstractNum>
  <w:abstractNum w:abstractNumId="12" w15:restartNumberingAfterBreak="0">
    <w:nsid w:val="0BB2573D"/>
    <w:multiLevelType w:val="multilevel"/>
    <w:tmpl w:val="9C48147A"/>
    <w:lvl w:ilvl="0">
      <w:start w:val="1"/>
      <w:numFmt w:val="decimal"/>
      <w:pStyle w:val="Heading1"/>
      <w:lvlText w:val="%1"/>
      <w:lvlJc w:val="left"/>
      <w:pPr>
        <w:ind w:left="504" w:hanging="504"/>
      </w:pPr>
      <w:rPr>
        <w:rFonts w:hint="default"/>
      </w:rPr>
    </w:lvl>
    <w:lvl w:ilvl="1">
      <w:start w:val="1"/>
      <w:numFmt w:val="decimal"/>
      <w:pStyle w:val="Heading2"/>
      <w:lvlText w:val="%1.%2"/>
      <w:lvlJc w:val="left"/>
      <w:pPr>
        <w:ind w:left="648" w:hanging="648"/>
      </w:pPr>
      <w:rPr>
        <w:rFonts w:hint="default"/>
      </w:rPr>
    </w:lvl>
    <w:lvl w:ilvl="2">
      <w:start w:val="1"/>
      <w:numFmt w:val="decimal"/>
      <w:pStyle w:val="Heading3"/>
      <w:lvlText w:val="%1.%2.%3"/>
      <w:lvlJc w:val="left"/>
      <w:pPr>
        <w:ind w:left="648" w:hanging="648"/>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648" w:hanging="648"/>
      </w:pPr>
      <w:rPr>
        <w:rFonts w:hint="default"/>
      </w:rPr>
    </w:lvl>
    <w:lvl w:ilvl="5">
      <w:start w:val="1"/>
      <w:numFmt w:val="decimal"/>
      <w:lvlText w:val="%1.%2.%3.%4.%5.%6"/>
      <w:lvlJc w:val="left"/>
      <w:pPr>
        <w:ind w:left="648" w:hanging="648"/>
      </w:pPr>
      <w:rPr>
        <w:rFonts w:hint="default"/>
      </w:rPr>
    </w:lvl>
    <w:lvl w:ilvl="6">
      <w:start w:val="1"/>
      <w:numFmt w:val="decimal"/>
      <w:lvlText w:val="%1.%2.%3.%4.%5.%6.%7"/>
      <w:lvlJc w:val="left"/>
      <w:pPr>
        <w:ind w:left="648" w:hanging="648"/>
      </w:pPr>
      <w:rPr>
        <w:rFonts w:hint="default"/>
      </w:rPr>
    </w:lvl>
    <w:lvl w:ilvl="7">
      <w:start w:val="1"/>
      <w:numFmt w:val="decimal"/>
      <w:lvlText w:val="%1.%2.%3.%4.%5.%6.%7.%8"/>
      <w:lvlJc w:val="left"/>
      <w:pPr>
        <w:ind w:left="648" w:hanging="648"/>
      </w:pPr>
      <w:rPr>
        <w:rFonts w:hint="default"/>
      </w:rPr>
    </w:lvl>
    <w:lvl w:ilvl="8">
      <w:start w:val="1"/>
      <w:numFmt w:val="decimal"/>
      <w:lvlText w:val="%1.%2.%3.%4.%5.%6.%7.%8.%9"/>
      <w:lvlJc w:val="left"/>
      <w:pPr>
        <w:ind w:left="648" w:hanging="648"/>
      </w:pPr>
      <w:rPr>
        <w:rFonts w:hint="default"/>
      </w:rPr>
    </w:lvl>
  </w:abstractNum>
  <w:abstractNum w:abstractNumId="13" w15:restartNumberingAfterBreak="0">
    <w:nsid w:val="0FC47F92"/>
    <w:multiLevelType w:val="multilevel"/>
    <w:tmpl w:val="8DE61AAA"/>
    <w:numStyleLink w:val="Enumerate"/>
  </w:abstractNum>
  <w:abstractNum w:abstractNumId="14" w15:restartNumberingAfterBreak="0">
    <w:nsid w:val="13107108"/>
    <w:multiLevelType w:val="multilevel"/>
    <w:tmpl w:val="8DE61AAA"/>
    <w:numStyleLink w:val="Enumerate"/>
  </w:abstractNum>
  <w:abstractNum w:abstractNumId="15" w15:restartNumberingAfterBreak="0">
    <w:nsid w:val="15C8466C"/>
    <w:multiLevelType w:val="multilevel"/>
    <w:tmpl w:val="59489428"/>
    <w:styleLink w:val="Itemize"/>
    <w:lvl w:ilvl="0">
      <w:start w:val="15"/>
      <w:numFmt w:val="bullet"/>
      <w:lvlText w:val=""/>
      <w:lvlJc w:val="left"/>
      <w:pPr>
        <w:ind w:left="576" w:hanging="216"/>
      </w:pPr>
      <w:rPr>
        <w:rFonts w:ascii="Symbol" w:hAnsi="Symbol" w:hint="default"/>
      </w:rPr>
    </w:lvl>
    <w:lvl w:ilvl="1">
      <w:start w:val="1"/>
      <w:numFmt w:val="bullet"/>
      <w:lvlText w:val=""/>
      <w:lvlJc w:val="left"/>
      <w:pPr>
        <w:ind w:left="1008" w:hanging="216"/>
      </w:pPr>
      <w:rPr>
        <w:rFonts w:ascii="Symbol" w:hAnsi="Symbol" w:hint="default"/>
      </w:rPr>
    </w:lvl>
    <w:lvl w:ilvl="2">
      <w:start w:val="1"/>
      <w:numFmt w:val="bullet"/>
      <w:lvlText w:val=""/>
      <w:lvlJc w:val="left"/>
      <w:pPr>
        <w:ind w:left="1440" w:hanging="216"/>
      </w:pPr>
      <w:rPr>
        <w:rFonts w:ascii="Symbol" w:hAnsi="Symbol" w:hint="default"/>
      </w:rPr>
    </w:lvl>
    <w:lvl w:ilvl="3">
      <w:start w:val="1"/>
      <w:numFmt w:val="bullet"/>
      <w:lvlText w:val=""/>
      <w:lvlJc w:val="left"/>
      <w:pPr>
        <w:ind w:left="1872" w:hanging="216"/>
      </w:pPr>
      <w:rPr>
        <w:rFonts w:ascii="Symbol" w:hAnsi="Symbol" w:hint="default"/>
      </w:rPr>
    </w:lvl>
    <w:lvl w:ilvl="4">
      <w:start w:val="1"/>
      <w:numFmt w:val="bullet"/>
      <w:lvlText w:val=""/>
      <w:lvlJc w:val="left"/>
      <w:pPr>
        <w:tabs>
          <w:tab w:val="num" w:pos="1944"/>
        </w:tabs>
        <w:ind w:left="2304" w:hanging="360"/>
      </w:pPr>
      <w:rPr>
        <w:rFonts w:ascii="Symbol" w:hAnsi="Symbol" w:hint="default"/>
      </w:rPr>
    </w:lvl>
    <w:lvl w:ilvl="5">
      <w:start w:val="1"/>
      <w:numFmt w:val="bullet"/>
      <w:lvlText w:val=""/>
      <w:lvlJc w:val="left"/>
      <w:pPr>
        <w:tabs>
          <w:tab w:val="num" w:pos="2376"/>
        </w:tabs>
        <w:ind w:left="2736" w:hanging="360"/>
      </w:pPr>
      <w:rPr>
        <w:rFonts w:ascii="Symbol" w:hAnsi="Symbol" w:hint="default"/>
      </w:rPr>
    </w:lvl>
    <w:lvl w:ilvl="6">
      <w:start w:val="1"/>
      <w:numFmt w:val="bullet"/>
      <w:lvlText w:val=""/>
      <w:lvlJc w:val="left"/>
      <w:pPr>
        <w:tabs>
          <w:tab w:val="num" w:pos="2808"/>
        </w:tabs>
        <w:ind w:left="3168" w:hanging="360"/>
      </w:pPr>
      <w:rPr>
        <w:rFonts w:ascii="Symbol" w:hAnsi="Symbol" w:hint="default"/>
      </w:rPr>
    </w:lvl>
    <w:lvl w:ilvl="7">
      <w:start w:val="1"/>
      <w:numFmt w:val="bullet"/>
      <w:lvlText w:val=""/>
      <w:lvlJc w:val="left"/>
      <w:pPr>
        <w:tabs>
          <w:tab w:val="num" w:pos="3240"/>
        </w:tabs>
        <w:ind w:left="3600" w:hanging="360"/>
      </w:pPr>
      <w:rPr>
        <w:rFonts w:ascii="Symbol" w:hAnsi="Symbol" w:hint="default"/>
      </w:rPr>
    </w:lvl>
    <w:lvl w:ilvl="8">
      <w:start w:val="1"/>
      <w:numFmt w:val="bullet"/>
      <w:lvlText w:val=""/>
      <w:lvlJc w:val="left"/>
      <w:pPr>
        <w:ind w:left="4032" w:hanging="360"/>
      </w:pPr>
      <w:rPr>
        <w:rFonts w:ascii="Symbol" w:hAnsi="Symbol" w:hint="default"/>
      </w:rPr>
    </w:lvl>
  </w:abstractNum>
  <w:abstractNum w:abstractNumId="16" w15:restartNumberingAfterBreak="0">
    <w:nsid w:val="1A88175F"/>
    <w:multiLevelType w:val="multilevel"/>
    <w:tmpl w:val="8DE61AAA"/>
    <w:styleLink w:val="Enumerate"/>
    <w:lvl w:ilvl="0">
      <w:start w:val="1"/>
      <w:numFmt w:val="decimal"/>
      <w:lvlText w:val="%1."/>
      <w:lvlJc w:val="right"/>
      <w:pPr>
        <w:ind w:left="576" w:hanging="144"/>
      </w:pPr>
      <w:rPr>
        <w:rFonts w:hint="default"/>
      </w:rPr>
    </w:lvl>
    <w:lvl w:ilvl="1">
      <w:start w:val="1"/>
      <w:numFmt w:val="lowerLetter"/>
      <w:lvlText w:val="(%2)"/>
      <w:lvlJc w:val="right"/>
      <w:pPr>
        <w:ind w:left="1008" w:hanging="144"/>
      </w:pPr>
      <w:rPr>
        <w:rFonts w:hint="default"/>
      </w:rPr>
    </w:lvl>
    <w:lvl w:ilvl="2">
      <w:start w:val="1"/>
      <w:numFmt w:val="lowerRoman"/>
      <w:lvlText w:val="%3."/>
      <w:lvlJc w:val="right"/>
      <w:pPr>
        <w:ind w:left="1440" w:hanging="144"/>
      </w:pPr>
      <w:rPr>
        <w:rFonts w:hint="default"/>
      </w:rPr>
    </w:lvl>
    <w:lvl w:ilvl="3">
      <w:start w:val="1"/>
      <w:numFmt w:val="upperLetter"/>
      <w:lvlText w:val="%4."/>
      <w:lvlJc w:val="right"/>
      <w:pPr>
        <w:ind w:left="1872" w:hanging="144"/>
      </w:pPr>
      <w:rPr>
        <w:rFonts w:hint="default"/>
      </w:rPr>
    </w:lvl>
    <w:lvl w:ilvl="4">
      <w:start w:val="1"/>
      <w:numFmt w:val="decimal"/>
      <w:lvlText w:val="%5."/>
      <w:lvlJc w:val="right"/>
      <w:pPr>
        <w:ind w:left="2304" w:hanging="144"/>
      </w:pPr>
      <w:rPr>
        <w:rFonts w:hint="default"/>
      </w:rPr>
    </w:lvl>
    <w:lvl w:ilvl="5">
      <w:start w:val="1"/>
      <w:numFmt w:val="lowerLetter"/>
      <w:lvlText w:val="(%6)"/>
      <w:lvlJc w:val="right"/>
      <w:pPr>
        <w:ind w:left="2736" w:hanging="144"/>
      </w:pPr>
      <w:rPr>
        <w:rFonts w:hint="default"/>
      </w:rPr>
    </w:lvl>
    <w:lvl w:ilvl="6">
      <w:start w:val="1"/>
      <w:numFmt w:val="lowerRoman"/>
      <w:lvlText w:val="%7."/>
      <w:lvlJc w:val="right"/>
      <w:pPr>
        <w:ind w:left="3168" w:hanging="144"/>
      </w:pPr>
      <w:rPr>
        <w:rFonts w:hint="default"/>
      </w:rPr>
    </w:lvl>
    <w:lvl w:ilvl="7">
      <w:start w:val="1"/>
      <w:numFmt w:val="upperLetter"/>
      <w:lvlText w:val="%8."/>
      <w:lvlJc w:val="right"/>
      <w:pPr>
        <w:ind w:left="3600" w:hanging="144"/>
      </w:pPr>
      <w:rPr>
        <w:rFonts w:hint="default"/>
      </w:rPr>
    </w:lvl>
    <w:lvl w:ilvl="8">
      <w:start w:val="1"/>
      <w:numFmt w:val="decimal"/>
      <w:lvlText w:val="%9."/>
      <w:lvlJc w:val="right"/>
      <w:pPr>
        <w:ind w:left="4032" w:hanging="144"/>
      </w:pPr>
      <w:rPr>
        <w:rFonts w:hint="default"/>
      </w:rPr>
    </w:lvl>
  </w:abstractNum>
  <w:abstractNum w:abstractNumId="17" w15:restartNumberingAfterBreak="0">
    <w:nsid w:val="278D7674"/>
    <w:multiLevelType w:val="multilevel"/>
    <w:tmpl w:val="59489428"/>
    <w:numStyleLink w:val="Itemize"/>
  </w:abstractNum>
  <w:abstractNum w:abstractNumId="18" w15:restartNumberingAfterBreak="0">
    <w:nsid w:val="2EDD13C6"/>
    <w:multiLevelType w:val="hybridMultilevel"/>
    <w:tmpl w:val="B18CE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530A62"/>
    <w:multiLevelType w:val="multilevel"/>
    <w:tmpl w:val="9F9A4E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0" w15:restartNumberingAfterBreak="0">
    <w:nsid w:val="363C5233"/>
    <w:multiLevelType w:val="multilevel"/>
    <w:tmpl w:val="8DE61AAA"/>
    <w:numStyleLink w:val="Enumerate"/>
  </w:abstractNum>
  <w:abstractNum w:abstractNumId="21" w15:restartNumberingAfterBreak="0">
    <w:nsid w:val="3F2A7AF5"/>
    <w:multiLevelType w:val="multilevel"/>
    <w:tmpl w:val="8DE61AAA"/>
    <w:numStyleLink w:val="Enumerate"/>
  </w:abstractNum>
  <w:abstractNum w:abstractNumId="22" w15:restartNumberingAfterBreak="0">
    <w:nsid w:val="50703152"/>
    <w:multiLevelType w:val="multilevel"/>
    <w:tmpl w:val="59489428"/>
    <w:numStyleLink w:val="Itemize"/>
  </w:abstractNum>
  <w:abstractNum w:abstractNumId="23" w15:restartNumberingAfterBreak="0">
    <w:nsid w:val="5180635D"/>
    <w:multiLevelType w:val="multilevel"/>
    <w:tmpl w:val="8DE61AAA"/>
    <w:numStyleLink w:val="Enumerate"/>
  </w:abstractNum>
  <w:abstractNum w:abstractNumId="24" w15:restartNumberingAfterBreak="0">
    <w:nsid w:val="5A693BCF"/>
    <w:multiLevelType w:val="hybridMultilevel"/>
    <w:tmpl w:val="1E90EB94"/>
    <w:lvl w:ilvl="0" w:tplc="30F4787E">
      <w:numFmt w:val="bullet"/>
      <w:lvlText w:val="-"/>
      <w:lvlJc w:val="left"/>
      <w:pPr>
        <w:ind w:left="720" w:hanging="360"/>
      </w:pPr>
      <w:rPr>
        <w:rFonts w:ascii="LM Roman 10" w:eastAsiaTheme="minorHAnsi" w:hAnsi="LM Roman 10"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CF31714"/>
    <w:multiLevelType w:val="hybridMultilevel"/>
    <w:tmpl w:val="EC16BCFE"/>
    <w:lvl w:ilvl="0" w:tplc="0A58173E">
      <w:start w:val="1"/>
      <w:numFmt w:val="decimal"/>
      <w:pStyle w:val="Bibliography"/>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DA326C"/>
    <w:multiLevelType w:val="multilevel"/>
    <w:tmpl w:val="8DE61AAA"/>
    <w:numStyleLink w:val="Enumerate"/>
  </w:abstractNum>
  <w:abstractNum w:abstractNumId="27" w15:restartNumberingAfterBreak="0">
    <w:nsid w:val="6445F59B"/>
    <w:multiLevelType w:val="multilevel"/>
    <w:tmpl w:val="239A1560"/>
    <w:lvl w:ilvl="0">
      <w:start w:val="1"/>
      <w:numFmt w:val="lowerRoman"/>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28" w15:restartNumberingAfterBreak="0">
    <w:nsid w:val="685A0B31"/>
    <w:multiLevelType w:val="multilevel"/>
    <w:tmpl w:val="8DE61AAA"/>
    <w:numStyleLink w:val="Enumerate"/>
  </w:abstractNum>
  <w:abstractNum w:abstractNumId="29" w15:restartNumberingAfterBreak="0">
    <w:nsid w:val="6F45080F"/>
    <w:multiLevelType w:val="hybridMultilevel"/>
    <w:tmpl w:val="D2A81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277EEF"/>
    <w:multiLevelType w:val="multilevel"/>
    <w:tmpl w:val="E0280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2"/>
  </w:num>
  <w:num w:numId="12">
    <w:abstractNumId w:val="25"/>
  </w:num>
  <w:num w:numId="13">
    <w:abstractNumId w:val="29"/>
  </w:num>
  <w:num w:numId="14">
    <w:abstractNumId w:val="18"/>
  </w:num>
  <w:num w:numId="15">
    <w:abstractNumId w:val="19"/>
  </w:num>
  <w:num w:numId="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num>
  <w:num w:numId="23">
    <w:abstractNumId w:val="23"/>
  </w:num>
  <w:num w:numId="24">
    <w:abstractNumId w:val="28"/>
  </w:num>
  <w:num w:numId="25">
    <w:abstractNumId w:val="14"/>
  </w:num>
  <w:num w:numId="26">
    <w:abstractNumId w:val="10"/>
  </w:num>
  <w:num w:numId="27">
    <w:abstractNumId w:val="21"/>
  </w:num>
  <w:num w:numId="28">
    <w:abstractNumId w:val="11"/>
  </w:num>
  <w:num w:numId="29">
    <w:abstractNumId w:val="20"/>
  </w:num>
  <w:num w:numId="30">
    <w:abstractNumId w:val="15"/>
  </w:num>
  <w:num w:numId="31">
    <w:abstractNumId w:val="17"/>
  </w:num>
  <w:num w:numId="32">
    <w:abstractNumId w:val="26"/>
  </w:num>
  <w:num w:numId="33">
    <w:abstractNumId w:val="13"/>
  </w:num>
  <w:num w:numId="34">
    <w:abstractNumId w:val="22"/>
  </w:num>
  <w:num w:numId="35">
    <w:abstractNumId w:val="24"/>
  </w:num>
  <w:num w:numId="36">
    <w:abstractNumId w:val="30"/>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nuel Hergenröder">
    <w15:presenceInfo w15:providerId="Windows Live" w15:userId="1ea32c1372b27e25"/>
  </w15:person>
  <w15:person w15:author="Steffen Schmidt">
    <w15:presenceInfo w15:providerId="Windows Live" w15:userId="0283f3fa1c1b89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F14"/>
    <w:rsid w:val="0000035D"/>
    <w:rsid w:val="00002026"/>
    <w:rsid w:val="000027D3"/>
    <w:rsid w:val="00003BCD"/>
    <w:rsid w:val="000051E5"/>
    <w:rsid w:val="00007AC9"/>
    <w:rsid w:val="00007C1D"/>
    <w:rsid w:val="00011C8B"/>
    <w:rsid w:val="000158C5"/>
    <w:rsid w:val="00015FEA"/>
    <w:rsid w:val="00020559"/>
    <w:rsid w:val="000209D9"/>
    <w:rsid w:val="000249DE"/>
    <w:rsid w:val="00025A4E"/>
    <w:rsid w:val="00026ECA"/>
    <w:rsid w:val="0003201B"/>
    <w:rsid w:val="0003212D"/>
    <w:rsid w:val="000329B0"/>
    <w:rsid w:val="0003303E"/>
    <w:rsid w:val="00037EC6"/>
    <w:rsid w:val="000400AC"/>
    <w:rsid w:val="00040F44"/>
    <w:rsid w:val="00041727"/>
    <w:rsid w:val="000422D8"/>
    <w:rsid w:val="000428C0"/>
    <w:rsid w:val="00044401"/>
    <w:rsid w:val="00044F45"/>
    <w:rsid w:val="000454E2"/>
    <w:rsid w:val="00047F08"/>
    <w:rsid w:val="00051DC4"/>
    <w:rsid w:val="00052525"/>
    <w:rsid w:val="000569BA"/>
    <w:rsid w:val="00060D8F"/>
    <w:rsid w:val="0006225D"/>
    <w:rsid w:val="000646FF"/>
    <w:rsid w:val="000700CD"/>
    <w:rsid w:val="0007014F"/>
    <w:rsid w:val="00070E00"/>
    <w:rsid w:val="00071051"/>
    <w:rsid w:val="00071064"/>
    <w:rsid w:val="0007206F"/>
    <w:rsid w:val="00072897"/>
    <w:rsid w:val="00074843"/>
    <w:rsid w:val="0008271C"/>
    <w:rsid w:val="00083C35"/>
    <w:rsid w:val="00084D7F"/>
    <w:rsid w:val="00085210"/>
    <w:rsid w:val="00086883"/>
    <w:rsid w:val="000876A5"/>
    <w:rsid w:val="000904A1"/>
    <w:rsid w:val="00091058"/>
    <w:rsid w:val="00093E6B"/>
    <w:rsid w:val="00094084"/>
    <w:rsid w:val="00095578"/>
    <w:rsid w:val="00096121"/>
    <w:rsid w:val="0009680B"/>
    <w:rsid w:val="000968B5"/>
    <w:rsid w:val="000A053D"/>
    <w:rsid w:val="000A15B8"/>
    <w:rsid w:val="000A76E9"/>
    <w:rsid w:val="000B4A07"/>
    <w:rsid w:val="000B5809"/>
    <w:rsid w:val="000B5EDE"/>
    <w:rsid w:val="000C6749"/>
    <w:rsid w:val="000C770D"/>
    <w:rsid w:val="000C7DC0"/>
    <w:rsid w:val="000D1E05"/>
    <w:rsid w:val="000D4A65"/>
    <w:rsid w:val="000D621E"/>
    <w:rsid w:val="000D78DE"/>
    <w:rsid w:val="000D7CD5"/>
    <w:rsid w:val="000E1125"/>
    <w:rsid w:val="000E286E"/>
    <w:rsid w:val="000E3162"/>
    <w:rsid w:val="000E3C2E"/>
    <w:rsid w:val="000E47DF"/>
    <w:rsid w:val="000E6400"/>
    <w:rsid w:val="000E72BD"/>
    <w:rsid w:val="000F05AF"/>
    <w:rsid w:val="000F1988"/>
    <w:rsid w:val="000F1A8C"/>
    <w:rsid w:val="000F32E6"/>
    <w:rsid w:val="000F39FA"/>
    <w:rsid w:val="000F3F9E"/>
    <w:rsid w:val="000F49D8"/>
    <w:rsid w:val="000F5442"/>
    <w:rsid w:val="0010231D"/>
    <w:rsid w:val="00103E0F"/>
    <w:rsid w:val="0010556F"/>
    <w:rsid w:val="001059FA"/>
    <w:rsid w:val="001104BB"/>
    <w:rsid w:val="00110BD7"/>
    <w:rsid w:val="00112AAE"/>
    <w:rsid w:val="00114B19"/>
    <w:rsid w:val="00115964"/>
    <w:rsid w:val="0011754E"/>
    <w:rsid w:val="00117A6A"/>
    <w:rsid w:val="001214A5"/>
    <w:rsid w:val="00121ACA"/>
    <w:rsid w:val="001223E7"/>
    <w:rsid w:val="00123724"/>
    <w:rsid w:val="00124886"/>
    <w:rsid w:val="0013052D"/>
    <w:rsid w:val="00132B62"/>
    <w:rsid w:val="00132D3B"/>
    <w:rsid w:val="00134007"/>
    <w:rsid w:val="00136184"/>
    <w:rsid w:val="00136A26"/>
    <w:rsid w:val="00140C05"/>
    <w:rsid w:val="00143A56"/>
    <w:rsid w:val="00145AAB"/>
    <w:rsid w:val="00146971"/>
    <w:rsid w:val="00146E32"/>
    <w:rsid w:val="001508E1"/>
    <w:rsid w:val="00151782"/>
    <w:rsid w:val="00154D1E"/>
    <w:rsid w:val="00155AA1"/>
    <w:rsid w:val="00156AAA"/>
    <w:rsid w:val="00163E86"/>
    <w:rsid w:val="00165850"/>
    <w:rsid w:val="001702AC"/>
    <w:rsid w:val="00171DDA"/>
    <w:rsid w:val="00171DFB"/>
    <w:rsid w:val="001747EA"/>
    <w:rsid w:val="0017539E"/>
    <w:rsid w:val="00175AEB"/>
    <w:rsid w:val="0017635B"/>
    <w:rsid w:val="001765C9"/>
    <w:rsid w:val="00176F60"/>
    <w:rsid w:val="0018085F"/>
    <w:rsid w:val="001810E9"/>
    <w:rsid w:val="00181923"/>
    <w:rsid w:val="00186884"/>
    <w:rsid w:val="0019062B"/>
    <w:rsid w:val="00190D63"/>
    <w:rsid w:val="00192E2B"/>
    <w:rsid w:val="00193D99"/>
    <w:rsid w:val="00194F3A"/>
    <w:rsid w:val="00195655"/>
    <w:rsid w:val="00197B32"/>
    <w:rsid w:val="00197DBC"/>
    <w:rsid w:val="001A0D54"/>
    <w:rsid w:val="001A359E"/>
    <w:rsid w:val="001A3D9D"/>
    <w:rsid w:val="001A50E8"/>
    <w:rsid w:val="001B041A"/>
    <w:rsid w:val="001B133C"/>
    <w:rsid w:val="001B3F26"/>
    <w:rsid w:val="001B69AD"/>
    <w:rsid w:val="001B78E3"/>
    <w:rsid w:val="001C2D13"/>
    <w:rsid w:val="001C36E2"/>
    <w:rsid w:val="001C3CBC"/>
    <w:rsid w:val="001C516C"/>
    <w:rsid w:val="001C5AC3"/>
    <w:rsid w:val="001D59F9"/>
    <w:rsid w:val="001E0697"/>
    <w:rsid w:val="001E0F16"/>
    <w:rsid w:val="001E26AE"/>
    <w:rsid w:val="001E37BF"/>
    <w:rsid w:val="001E449B"/>
    <w:rsid w:val="001E55F3"/>
    <w:rsid w:val="001E5EF1"/>
    <w:rsid w:val="001E6AF9"/>
    <w:rsid w:val="001E6BBF"/>
    <w:rsid w:val="001E6EAD"/>
    <w:rsid w:val="001E7D93"/>
    <w:rsid w:val="001E7F30"/>
    <w:rsid w:val="001F0334"/>
    <w:rsid w:val="001F1F3F"/>
    <w:rsid w:val="001F22F0"/>
    <w:rsid w:val="001F419E"/>
    <w:rsid w:val="001F67C9"/>
    <w:rsid w:val="002003CD"/>
    <w:rsid w:val="00200AE9"/>
    <w:rsid w:val="00205665"/>
    <w:rsid w:val="00207B7B"/>
    <w:rsid w:val="00207CC4"/>
    <w:rsid w:val="0021065C"/>
    <w:rsid w:val="00211702"/>
    <w:rsid w:val="002119E7"/>
    <w:rsid w:val="00211C93"/>
    <w:rsid w:val="00212ADC"/>
    <w:rsid w:val="00213EFF"/>
    <w:rsid w:val="00217101"/>
    <w:rsid w:val="00220A23"/>
    <w:rsid w:val="00221DD9"/>
    <w:rsid w:val="00221E10"/>
    <w:rsid w:val="00222672"/>
    <w:rsid w:val="00223003"/>
    <w:rsid w:val="002232C2"/>
    <w:rsid w:val="00223F32"/>
    <w:rsid w:val="002264E2"/>
    <w:rsid w:val="00227893"/>
    <w:rsid w:val="00230AF8"/>
    <w:rsid w:val="00230B25"/>
    <w:rsid w:val="002312F1"/>
    <w:rsid w:val="002341D0"/>
    <w:rsid w:val="002345B1"/>
    <w:rsid w:val="00237806"/>
    <w:rsid w:val="00240715"/>
    <w:rsid w:val="00241FDA"/>
    <w:rsid w:val="00242166"/>
    <w:rsid w:val="0024235D"/>
    <w:rsid w:val="0024242C"/>
    <w:rsid w:val="002426C7"/>
    <w:rsid w:val="002432E2"/>
    <w:rsid w:val="002462EF"/>
    <w:rsid w:val="0024675C"/>
    <w:rsid w:val="00246F15"/>
    <w:rsid w:val="00250040"/>
    <w:rsid w:val="0025067D"/>
    <w:rsid w:val="00253246"/>
    <w:rsid w:val="00255866"/>
    <w:rsid w:val="00257403"/>
    <w:rsid w:val="002575BF"/>
    <w:rsid w:val="00260291"/>
    <w:rsid w:val="002608C2"/>
    <w:rsid w:val="00260E85"/>
    <w:rsid w:val="00262441"/>
    <w:rsid w:val="00266D36"/>
    <w:rsid w:val="00266E74"/>
    <w:rsid w:val="0027203A"/>
    <w:rsid w:val="002742B2"/>
    <w:rsid w:val="0027493B"/>
    <w:rsid w:val="00276CC6"/>
    <w:rsid w:val="002770C5"/>
    <w:rsid w:val="00277BB5"/>
    <w:rsid w:val="00277CB4"/>
    <w:rsid w:val="002802C2"/>
    <w:rsid w:val="00280F8A"/>
    <w:rsid w:val="00287331"/>
    <w:rsid w:val="00290563"/>
    <w:rsid w:val="00291649"/>
    <w:rsid w:val="0029271B"/>
    <w:rsid w:val="00293108"/>
    <w:rsid w:val="002942EA"/>
    <w:rsid w:val="002953A6"/>
    <w:rsid w:val="002A4C07"/>
    <w:rsid w:val="002A74A3"/>
    <w:rsid w:val="002A7DF1"/>
    <w:rsid w:val="002B01E2"/>
    <w:rsid w:val="002B123C"/>
    <w:rsid w:val="002B272F"/>
    <w:rsid w:val="002B55E1"/>
    <w:rsid w:val="002B6549"/>
    <w:rsid w:val="002B7288"/>
    <w:rsid w:val="002C1061"/>
    <w:rsid w:val="002C10CE"/>
    <w:rsid w:val="002C2D77"/>
    <w:rsid w:val="002C5E6D"/>
    <w:rsid w:val="002D028D"/>
    <w:rsid w:val="002D0D91"/>
    <w:rsid w:val="002D40C7"/>
    <w:rsid w:val="002D77CB"/>
    <w:rsid w:val="002E0A53"/>
    <w:rsid w:val="002E1C63"/>
    <w:rsid w:val="002E23FD"/>
    <w:rsid w:val="002E247A"/>
    <w:rsid w:val="002E62E8"/>
    <w:rsid w:val="002E6C4A"/>
    <w:rsid w:val="002E7F3E"/>
    <w:rsid w:val="002F0E61"/>
    <w:rsid w:val="003009B8"/>
    <w:rsid w:val="00301219"/>
    <w:rsid w:val="00304D1D"/>
    <w:rsid w:val="00305699"/>
    <w:rsid w:val="00307859"/>
    <w:rsid w:val="003101CF"/>
    <w:rsid w:val="0031080A"/>
    <w:rsid w:val="00316E20"/>
    <w:rsid w:val="003200B7"/>
    <w:rsid w:val="00322C54"/>
    <w:rsid w:val="003262BE"/>
    <w:rsid w:val="00330684"/>
    <w:rsid w:val="003313A0"/>
    <w:rsid w:val="00334920"/>
    <w:rsid w:val="00334C27"/>
    <w:rsid w:val="00337CFD"/>
    <w:rsid w:val="0034083B"/>
    <w:rsid w:val="00341475"/>
    <w:rsid w:val="003450B4"/>
    <w:rsid w:val="00347A41"/>
    <w:rsid w:val="00350BC6"/>
    <w:rsid w:val="0035415D"/>
    <w:rsid w:val="003575C3"/>
    <w:rsid w:val="003625D5"/>
    <w:rsid w:val="0036345D"/>
    <w:rsid w:val="00367873"/>
    <w:rsid w:val="00376DBA"/>
    <w:rsid w:val="0037740F"/>
    <w:rsid w:val="003776C8"/>
    <w:rsid w:val="0038054A"/>
    <w:rsid w:val="003813F2"/>
    <w:rsid w:val="00382C92"/>
    <w:rsid w:val="00386C5E"/>
    <w:rsid w:val="00387765"/>
    <w:rsid w:val="00387BD1"/>
    <w:rsid w:val="00387CCE"/>
    <w:rsid w:val="00390420"/>
    <w:rsid w:val="003909C8"/>
    <w:rsid w:val="00391A33"/>
    <w:rsid w:val="00393A68"/>
    <w:rsid w:val="0039431F"/>
    <w:rsid w:val="003949B9"/>
    <w:rsid w:val="00394CE9"/>
    <w:rsid w:val="003A05A8"/>
    <w:rsid w:val="003A0A30"/>
    <w:rsid w:val="003A0B61"/>
    <w:rsid w:val="003A14FE"/>
    <w:rsid w:val="003A4CDA"/>
    <w:rsid w:val="003A5D3B"/>
    <w:rsid w:val="003A604E"/>
    <w:rsid w:val="003A613A"/>
    <w:rsid w:val="003A6811"/>
    <w:rsid w:val="003A6CE0"/>
    <w:rsid w:val="003B06D8"/>
    <w:rsid w:val="003B1EFA"/>
    <w:rsid w:val="003B23ED"/>
    <w:rsid w:val="003B4736"/>
    <w:rsid w:val="003B6607"/>
    <w:rsid w:val="003B6FF1"/>
    <w:rsid w:val="003B70A9"/>
    <w:rsid w:val="003C182A"/>
    <w:rsid w:val="003C1E7B"/>
    <w:rsid w:val="003C4121"/>
    <w:rsid w:val="003C49C2"/>
    <w:rsid w:val="003C5D9A"/>
    <w:rsid w:val="003C676B"/>
    <w:rsid w:val="003C6C94"/>
    <w:rsid w:val="003C7D8C"/>
    <w:rsid w:val="003D0B41"/>
    <w:rsid w:val="003D0F14"/>
    <w:rsid w:val="003D28DA"/>
    <w:rsid w:val="003D2E63"/>
    <w:rsid w:val="003D3FB6"/>
    <w:rsid w:val="003E0137"/>
    <w:rsid w:val="003E0C3A"/>
    <w:rsid w:val="003E236D"/>
    <w:rsid w:val="003E2C91"/>
    <w:rsid w:val="003E4200"/>
    <w:rsid w:val="003E7044"/>
    <w:rsid w:val="003F20B1"/>
    <w:rsid w:val="003F7458"/>
    <w:rsid w:val="00400F30"/>
    <w:rsid w:val="004017E6"/>
    <w:rsid w:val="00401834"/>
    <w:rsid w:val="00404DB2"/>
    <w:rsid w:val="00406883"/>
    <w:rsid w:val="00406D5A"/>
    <w:rsid w:val="004117B3"/>
    <w:rsid w:val="00411804"/>
    <w:rsid w:val="00414722"/>
    <w:rsid w:val="00417F74"/>
    <w:rsid w:val="004225D8"/>
    <w:rsid w:val="00423034"/>
    <w:rsid w:val="004249D7"/>
    <w:rsid w:val="004277B9"/>
    <w:rsid w:val="004339CC"/>
    <w:rsid w:val="00433D1D"/>
    <w:rsid w:val="00433E07"/>
    <w:rsid w:val="0043413F"/>
    <w:rsid w:val="00434A64"/>
    <w:rsid w:val="004400BD"/>
    <w:rsid w:val="00441594"/>
    <w:rsid w:val="004437ED"/>
    <w:rsid w:val="00443C73"/>
    <w:rsid w:val="004470BC"/>
    <w:rsid w:val="00447F56"/>
    <w:rsid w:val="0045016A"/>
    <w:rsid w:val="004503CE"/>
    <w:rsid w:val="004505C4"/>
    <w:rsid w:val="00450DB5"/>
    <w:rsid w:val="004510D9"/>
    <w:rsid w:val="004526BF"/>
    <w:rsid w:val="00453CF1"/>
    <w:rsid w:val="00456A25"/>
    <w:rsid w:val="00457B3F"/>
    <w:rsid w:val="00460ABA"/>
    <w:rsid w:val="004618C6"/>
    <w:rsid w:val="00461FE3"/>
    <w:rsid w:val="00462F02"/>
    <w:rsid w:val="00463954"/>
    <w:rsid w:val="00463B65"/>
    <w:rsid w:val="0046421C"/>
    <w:rsid w:val="0046514D"/>
    <w:rsid w:val="0046527E"/>
    <w:rsid w:val="00470512"/>
    <w:rsid w:val="004722DC"/>
    <w:rsid w:val="00472A05"/>
    <w:rsid w:val="00473FE6"/>
    <w:rsid w:val="004823A0"/>
    <w:rsid w:val="00484393"/>
    <w:rsid w:val="0048594B"/>
    <w:rsid w:val="00486478"/>
    <w:rsid w:val="00486586"/>
    <w:rsid w:val="00486EDB"/>
    <w:rsid w:val="0049432C"/>
    <w:rsid w:val="00495F67"/>
    <w:rsid w:val="00496C71"/>
    <w:rsid w:val="004A08F6"/>
    <w:rsid w:val="004A4137"/>
    <w:rsid w:val="004A60A8"/>
    <w:rsid w:val="004A653D"/>
    <w:rsid w:val="004B24CF"/>
    <w:rsid w:val="004B4A8F"/>
    <w:rsid w:val="004B67B2"/>
    <w:rsid w:val="004C02A9"/>
    <w:rsid w:val="004C0BE2"/>
    <w:rsid w:val="004C0C8F"/>
    <w:rsid w:val="004C3772"/>
    <w:rsid w:val="004C650C"/>
    <w:rsid w:val="004C6654"/>
    <w:rsid w:val="004C7CC0"/>
    <w:rsid w:val="004D0567"/>
    <w:rsid w:val="004D661D"/>
    <w:rsid w:val="004E0BEC"/>
    <w:rsid w:val="004E29B3"/>
    <w:rsid w:val="004E2BCC"/>
    <w:rsid w:val="004E2DE7"/>
    <w:rsid w:val="004E410D"/>
    <w:rsid w:val="004E5BD1"/>
    <w:rsid w:val="004E5C68"/>
    <w:rsid w:val="004E5DA1"/>
    <w:rsid w:val="004E6211"/>
    <w:rsid w:val="004F05DD"/>
    <w:rsid w:val="004F2788"/>
    <w:rsid w:val="004F38C3"/>
    <w:rsid w:val="004F3A10"/>
    <w:rsid w:val="004F4BD9"/>
    <w:rsid w:val="004F4D38"/>
    <w:rsid w:val="004F5441"/>
    <w:rsid w:val="004F6EA7"/>
    <w:rsid w:val="00500E5E"/>
    <w:rsid w:val="005017C5"/>
    <w:rsid w:val="00503777"/>
    <w:rsid w:val="00503F1B"/>
    <w:rsid w:val="00506465"/>
    <w:rsid w:val="00513708"/>
    <w:rsid w:val="00513EE2"/>
    <w:rsid w:val="00514BEC"/>
    <w:rsid w:val="00514F60"/>
    <w:rsid w:val="00515410"/>
    <w:rsid w:val="00517672"/>
    <w:rsid w:val="0052276F"/>
    <w:rsid w:val="005233C3"/>
    <w:rsid w:val="0052459C"/>
    <w:rsid w:val="00524650"/>
    <w:rsid w:val="00526E79"/>
    <w:rsid w:val="0053142E"/>
    <w:rsid w:val="00532B61"/>
    <w:rsid w:val="00534AF0"/>
    <w:rsid w:val="0054007C"/>
    <w:rsid w:val="005407DF"/>
    <w:rsid w:val="0054081B"/>
    <w:rsid w:val="00542122"/>
    <w:rsid w:val="00542DB9"/>
    <w:rsid w:val="0054615C"/>
    <w:rsid w:val="00546F6A"/>
    <w:rsid w:val="00552928"/>
    <w:rsid w:val="005538A6"/>
    <w:rsid w:val="00554617"/>
    <w:rsid w:val="00554CCF"/>
    <w:rsid w:val="005601CC"/>
    <w:rsid w:val="00563412"/>
    <w:rsid w:val="00563621"/>
    <w:rsid w:val="0056418D"/>
    <w:rsid w:val="00564D90"/>
    <w:rsid w:val="005655A8"/>
    <w:rsid w:val="00565A4D"/>
    <w:rsid w:val="005676E0"/>
    <w:rsid w:val="00567772"/>
    <w:rsid w:val="005710FB"/>
    <w:rsid w:val="00572D09"/>
    <w:rsid w:val="00573F65"/>
    <w:rsid w:val="00576910"/>
    <w:rsid w:val="0058144B"/>
    <w:rsid w:val="00581F70"/>
    <w:rsid w:val="00586F87"/>
    <w:rsid w:val="00587F4F"/>
    <w:rsid w:val="00590D07"/>
    <w:rsid w:val="005929D8"/>
    <w:rsid w:val="00593EA8"/>
    <w:rsid w:val="00595108"/>
    <w:rsid w:val="005962DB"/>
    <w:rsid w:val="005A1E1D"/>
    <w:rsid w:val="005A342B"/>
    <w:rsid w:val="005A4F6F"/>
    <w:rsid w:val="005A55CF"/>
    <w:rsid w:val="005A6A73"/>
    <w:rsid w:val="005B0EB6"/>
    <w:rsid w:val="005B12C8"/>
    <w:rsid w:val="005B44E6"/>
    <w:rsid w:val="005B4599"/>
    <w:rsid w:val="005B5A16"/>
    <w:rsid w:val="005C02F2"/>
    <w:rsid w:val="005C2627"/>
    <w:rsid w:val="005C26B0"/>
    <w:rsid w:val="005C409F"/>
    <w:rsid w:val="005C4507"/>
    <w:rsid w:val="005C7545"/>
    <w:rsid w:val="005D2F6A"/>
    <w:rsid w:val="005D417C"/>
    <w:rsid w:val="005D4706"/>
    <w:rsid w:val="005D68B9"/>
    <w:rsid w:val="005E051A"/>
    <w:rsid w:val="005E3CD7"/>
    <w:rsid w:val="005E474B"/>
    <w:rsid w:val="005E4867"/>
    <w:rsid w:val="005E4EE2"/>
    <w:rsid w:val="005F1746"/>
    <w:rsid w:val="005F2847"/>
    <w:rsid w:val="005F4521"/>
    <w:rsid w:val="005F5432"/>
    <w:rsid w:val="005F5915"/>
    <w:rsid w:val="005F7273"/>
    <w:rsid w:val="005F730C"/>
    <w:rsid w:val="00601FA3"/>
    <w:rsid w:val="006065E9"/>
    <w:rsid w:val="00610A90"/>
    <w:rsid w:val="00611610"/>
    <w:rsid w:val="006143C0"/>
    <w:rsid w:val="006150B0"/>
    <w:rsid w:val="00615183"/>
    <w:rsid w:val="00615E80"/>
    <w:rsid w:val="00623814"/>
    <w:rsid w:val="006241BB"/>
    <w:rsid w:val="0062558F"/>
    <w:rsid w:val="00625FEA"/>
    <w:rsid w:val="00626162"/>
    <w:rsid w:val="006308B7"/>
    <w:rsid w:val="006329F1"/>
    <w:rsid w:val="00635D4E"/>
    <w:rsid w:val="00636F2C"/>
    <w:rsid w:val="00637338"/>
    <w:rsid w:val="00637845"/>
    <w:rsid w:val="006448CA"/>
    <w:rsid w:val="00645ABC"/>
    <w:rsid w:val="0064622D"/>
    <w:rsid w:val="00654143"/>
    <w:rsid w:val="006600E8"/>
    <w:rsid w:val="00660C75"/>
    <w:rsid w:val="00666173"/>
    <w:rsid w:val="00666DB2"/>
    <w:rsid w:val="00677D65"/>
    <w:rsid w:val="0068080F"/>
    <w:rsid w:val="00681341"/>
    <w:rsid w:val="0068226E"/>
    <w:rsid w:val="00683989"/>
    <w:rsid w:val="006908A3"/>
    <w:rsid w:val="00690EED"/>
    <w:rsid w:val="00691325"/>
    <w:rsid w:val="00692256"/>
    <w:rsid w:val="00695595"/>
    <w:rsid w:val="00696109"/>
    <w:rsid w:val="006966DE"/>
    <w:rsid w:val="00697519"/>
    <w:rsid w:val="00697B2C"/>
    <w:rsid w:val="006A3C71"/>
    <w:rsid w:val="006A6965"/>
    <w:rsid w:val="006A708F"/>
    <w:rsid w:val="006B2D1C"/>
    <w:rsid w:val="006B2D5D"/>
    <w:rsid w:val="006B43D2"/>
    <w:rsid w:val="006B657A"/>
    <w:rsid w:val="006C004E"/>
    <w:rsid w:val="006C04DC"/>
    <w:rsid w:val="006C050D"/>
    <w:rsid w:val="006C0640"/>
    <w:rsid w:val="006C179B"/>
    <w:rsid w:val="006C269C"/>
    <w:rsid w:val="006C4B60"/>
    <w:rsid w:val="006C5780"/>
    <w:rsid w:val="006C6D69"/>
    <w:rsid w:val="006C700F"/>
    <w:rsid w:val="006D1026"/>
    <w:rsid w:val="006D1BFE"/>
    <w:rsid w:val="006D37AD"/>
    <w:rsid w:val="006D6C24"/>
    <w:rsid w:val="006E0269"/>
    <w:rsid w:val="006E0B3F"/>
    <w:rsid w:val="006E1510"/>
    <w:rsid w:val="006E2756"/>
    <w:rsid w:val="006E7497"/>
    <w:rsid w:val="006F2688"/>
    <w:rsid w:val="006F2BE8"/>
    <w:rsid w:val="006F7C90"/>
    <w:rsid w:val="007003B3"/>
    <w:rsid w:val="0070049B"/>
    <w:rsid w:val="007042DB"/>
    <w:rsid w:val="0071214E"/>
    <w:rsid w:val="00712366"/>
    <w:rsid w:val="00714412"/>
    <w:rsid w:val="00714640"/>
    <w:rsid w:val="00714A4D"/>
    <w:rsid w:val="00722E83"/>
    <w:rsid w:val="00723A0A"/>
    <w:rsid w:val="00727BC4"/>
    <w:rsid w:val="00727CBC"/>
    <w:rsid w:val="007303A7"/>
    <w:rsid w:val="007416B2"/>
    <w:rsid w:val="007433B9"/>
    <w:rsid w:val="00743B6A"/>
    <w:rsid w:val="00744E4D"/>
    <w:rsid w:val="00744FB2"/>
    <w:rsid w:val="00746B9B"/>
    <w:rsid w:val="0075082A"/>
    <w:rsid w:val="00751216"/>
    <w:rsid w:val="00751AA6"/>
    <w:rsid w:val="00753542"/>
    <w:rsid w:val="00755218"/>
    <w:rsid w:val="0075556D"/>
    <w:rsid w:val="0075640E"/>
    <w:rsid w:val="00757EFB"/>
    <w:rsid w:val="00762D87"/>
    <w:rsid w:val="00763C6D"/>
    <w:rsid w:val="00766126"/>
    <w:rsid w:val="00771E41"/>
    <w:rsid w:val="0077447C"/>
    <w:rsid w:val="00775C8E"/>
    <w:rsid w:val="007776AB"/>
    <w:rsid w:val="007838AE"/>
    <w:rsid w:val="00784D58"/>
    <w:rsid w:val="00786177"/>
    <w:rsid w:val="007867E3"/>
    <w:rsid w:val="00787C96"/>
    <w:rsid w:val="0079106F"/>
    <w:rsid w:val="00791553"/>
    <w:rsid w:val="00791E08"/>
    <w:rsid w:val="0079324A"/>
    <w:rsid w:val="007933DB"/>
    <w:rsid w:val="00796A31"/>
    <w:rsid w:val="007A1575"/>
    <w:rsid w:val="007A1E32"/>
    <w:rsid w:val="007A1F96"/>
    <w:rsid w:val="007A5817"/>
    <w:rsid w:val="007A7A6C"/>
    <w:rsid w:val="007B050A"/>
    <w:rsid w:val="007B2249"/>
    <w:rsid w:val="007B3965"/>
    <w:rsid w:val="007B4B98"/>
    <w:rsid w:val="007B7264"/>
    <w:rsid w:val="007B79AD"/>
    <w:rsid w:val="007C3F26"/>
    <w:rsid w:val="007D03DD"/>
    <w:rsid w:val="007D0A33"/>
    <w:rsid w:val="007D1539"/>
    <w:rsid w:val="007D295F"/>
    <w:rsid w:val="007D463C"/>
    <w:rsid w:val="007E06F7"/>
    <w:rsid w:val="007E5F26"/>
    <w:rsid w:val="007E7026"/>
    <w:rsid w:val="007F02C5"/>
    <w:rsid w:val="007F25DF"/>
    <w:rsid w:val="007F2B1E"/>
    <w:rsid w:val="007F2F27"/>
    <w:rsid w:val="007F36A7"/>
    <w:rsid w:val="007F5476"/>
    <w:rsid w:val="007F58A9"/>
    <w:rsid w:val="00800F2B"/>
    <w:rsid w:val="008017CD"/>
    <w:rsid w:val="0080242F"/>
    <w:rsid w:val="0080658D"/>
    <w:rsid w:val="008073E2"/>
    <w:rsid w:val="00814777"/>
    <w:rsid w:val="00815090"/>
    <w:rsid w:val="008152E9"/>
    <w:rsid w:val="00817F38"/>
    <w:rsid w:val="008217B3"/>
    <w:rsid w:val="00822981"/>
    <w:rsid w:val="00824069"/>
    <w:rsid w:val="008242A3"/>
    <w:rsid w:val="00827E74"/>
    <w:rsid w:val="0083134C"/>
    <w:rsid w:val="00832B96"/>
    <w:rsid w:val="008336EE"/>
    <w:rsid w:val="00834EA3"/>
    <w:rsid w:val="00836B76"/>
    <w:rsid w:val="00836EA8"/>
    <w:rsid w:val="00840DC1"/>
    <w:rsid w:val="0084172A"/>
    <w:rsid w:val="0084433A"/>
    <w:rsid w:val="00845660"/>
    <w:rsid w:val="00850461"/>
    <w:rsid w:val="00851EEA"/>
    <w:rsid w:val="00851F17"/>
    <w:rsid w:val="00852002"/>
    <w:rsid w:val="008572BE"/>
    <w:rsid w:val="008612CB"/>
    <w:rsid w:val="00863188"/>
    <w:rsid w:val="008665EA"/>
    <w:rsid w:val="00873900"/>
    <w:rsid w:val="00873F98"/>
    <w:rsid w:val="008771E1"/>
    <w:rsid w:val="0088053D"/>
    <w:rsid w:val="00880C94"/>
    <w:rsid w:val="00882F9C"/>
    <w:rsid w:val="008845D7"/>
    <w:rsid w:val="00891B45"/>
    <w:rsid w:val="00892550"/>
    <w:rsid w:val="00893FBD"/>
    <w:rsid w:val="00894825"/>
    <w:rsid w:val="0089547B"/>
    <w:rsid w:val="008A2671"/>
    <w:rsid w:val="008A3368"/>
    <w:rsid w:val="008A3707"/>
    <w:rsid w:val="008A3B29"/>
    <w:rsid w:val="008A55A8"/>
    <w:rsid w:val="008A56F7"/>
    <w:rsid w:val="008A654D"/>
    <w:rsid w:val="008B17F4"/>
    <w:rsid w:val="008B31C9"/>
    <w:rsid w:val="008B47E0"/>
    <w:rsid w:val="008B7038"/>
    <w:rsid w:val="008C020D"/>
    <w:rsid w:val="008C045C"/>
    <w:rsid w:val="008C2C04"/>
    <w:rsid w:val="008C3089"/>
    <w:rsid w:val="008C411F"/>
    <w:rsid w:val="008C6F4B"/>
    <w:rsid w:val="008C703F"/>
    <w:rsid w:val="008D1C8C"/>
    <w:rsid w:val="008D2C2C"/>
    <w:rsid w:val="008D6863"/>
    <w:rsid w:val="008E1CF8"/>
    <w:rsid w:val="008E2A8A"/>
    <w:rsid w:val="008E3745"/>
    <w:rsid w:val="008E3DD4"/>
    <w:rsid w:val="008E5A82"/>
    <w:rsid w:val="008E761B"/>
    <w:rsid w:val="008F0769"/>
    <w:rsid w:val="008F12F2"/>
    <w:rsid w:val="008F2378"/>
    <w:rsid w:val="008F67FA"/>
    <w:rsid w:val="0090061B"/>
    <w:rsid w:val="00900B04"/>
    <w:rsid w:val="0090445E"/>
    <w:rsid w:val="00904943"/>
    <w:rsid w:val="0090645E"/>
    <w:rsid w:val="0090723C"/>
    <w:rsid w:val="009133D6"/>
    <w:rsid w:val="009221E7"/>
    <w:rsid w:val="00923BCE"/>
    <w:rsid w:val="00923E96"/>
    <w:rsid w:val="00925806"/>
    <w:rsid w:val="0092708E"/>
    <w:rsid w:val="00934803"/>
    <w:rsid w:val="00935CFA"/>
    <w:rsid w:val="00942050"/>
    <w:rsid w:val="009431AF"/>
    <w:rsid w:val="0094366B"/>
    <w:rsid w:val="00945357"/>
    <w:rsid w:val="0094651E"/>
    <w:rsid w:val="009509CA"/>
    <w:rsid w:val="00950DFB"/>
    <w:rsid w:val="00952A49"/>
    <w:rsid w:val="0095541F"/>
    <w:rsid w:val="00955F74"/>
    <w:rsid w:val="00956DA1"/>
    <w:rsid w:val="009576FE"/>
    <w:rsid w:val="00957AED"/>
    <w:rsid w:val="00960414"/>
    <w:rsid w:val="00960A53"/>
    <w:rsid w:val="00960ABB"/>
    <w:rsid w:val="0096113F"/>
    <w:rsid w:val="00966DAC"/>
    <w:rsid w:val="0096779F"/>
    <w:rsid w:val="00970863"/>
    <w:rsid w:val="00971D0F"/>
    <w:rsid w:val="009767FD"/>
    <w:rsid w:val="009779C1"/>
    <w:rsid w:val="00977AD8"/>
    <w:rsid w:val="00981D91"/>
    <w:rsid w:val="009824FA"/>
    <w:rsid w:val="00983CC0"/>
    <w:rsid w:val="009855D3"/>
    <w:rsid w:val="00987F8B"/>
    <w:rsid w:val="0099208D"/>
    <w:rsid w:val="0099211F"/>
    <w:rsid w:val="009921E6"/>
    <w:rsid w:val="009932F5"/>
    <w:rsid w:val="00993957"/>
    <w:rsid w:val="00995D69"/>
    <w:rsid w:val="009967C8"/>
    <w:rsid w:val="00996A69"/>
    <w:rsid w:val="00996FDC"/>
    <w:rsid w:val="009A170A"/>
    <w:rsid w:val="009A2C18"/>
    <w:rsid w:val="009A7D9F"/>
    <w:rsid w:val="009B0E3B"/>
    <w:rsid w:val="009B0ED9"/>
    <w:rsid w:val="009B4A65"/>
    <w:rsid w:val="009B4C17"/>
    <w:rsid w:val="009B5372"/>
    <w:rsid w:val="009B649E"/>
    <w:rsid w:val="009B79D5"/>
    <w:rsid w:val="009C124F"/>
    <w:rsid w:val="009C758D"/>
    <w:rsid w:val="009D07EF"/>
    <w:rsid w:val="009D0817"/>
    <w:rsid w:val="009D1DC8"/>
    <w:rsid w:val="009D5156"/>
    <w:rsid w:val="009D718A"/>
    <w:rsid w:val="009E0134"/>
    <w:rsid w:val="009E108D"/>
    <w:rsid w:val="009E1CA9"/>
    <w:rsid w:val="009E2628"/>
    <w:rsid w:val="009E594D"/>
    <w:rsid w:val="009F4B88"/>
    <w:rsid w:val="009F6365"/>
    <w:rsid w:val="009F646E"/>
    <w:rsid w:val="009F744E"/>
    <w:rsid w:val="009F7586"/>
    <w:rsid w:val="00A025D3"/>
    <w:rsid w:val="00A0291D"/>
    <w:rsid w:val="00A063D2"/>
    <w:rsid w:val="00A06714"/>
    <w:rsid w:val="00A06746"/>
    <w:rsid w:val="00A1176B"/>
    <w:rsid w:val="00A141EB"/>
    <w:rsid w:val="00A144D1"/>
    <w:rsid w:val="00A14778"/>
    <w:rsid w:val="00A14AA7"/>
    <w:rsid w:val="00A16316"/>
    <w:rsid w:val="00A17C26"/>
    <w:rsid w:val="00A20262"/>
    <w:rsid w:val="00A2080D"/>
    <w:rsid w:val="00A321CC"/>
    <w:rsid w:val="00A3275A"/>
    <w:rsid w:val="00A32984"/>
    <w:rsid w:val="00A41F76"/>
    <w:rsid w:val="00A43693"/>
    <w:rsid w:val="00A5023A"/>
    <w:rsid w:val="00A505F1"/>
    <w:rsid w:val="00A509AA"/>
    <w:rsid w:val="00A5334E"/>
    <w:rsid w:val="00A5563F"/>
    <w:rsid w:val="00A572EF"/>
    <w:rsid w:val="00A61169"/>
    <w:rsid w:val="00A64EE6"/>
    <w:rsid w:val="00A6731D"/>
    <w:rsid w:val="00A67452"/>
    <w:rsid w:val="00A70274"/>
    <w:rsid w:val="00A7309B"/>
    <w:rsid w:val="00A73304"/>
    <w:rsid w:val="00A7608A"/>
    <w:rsid w:val="00A76371"/>
    <w:rsid w:val="00A818D5"/>
    <w:rsid w:val="00A828F9"/>
    <w:rsid w:val="00A8298C"/>
    <w:rsid w:val="00A8379F"/>
    <w:rsid w:val="00A8391D"/>
    <w:rsid w:val="00A840FF"/>
    <w:rsid w:val="00A84DE9"/>
    <w:rsid w:val="00A853E5"/>
    <w:rsid w:val="00A9012B"/>
    <w:rsid w:val="00A918C9"/>
    <w:rsid w:val="00A922F9"/>
    <w:rsid w:val="00A93542"/>
    <w:rsid w:val="00A950A8"/>
    <w:rsid w:val="00A95142"/>
    <w:rsid w:val="00A95B36"/>
    <w:rsid w:val="00AA0291"/>
    <w:rsid w:val="00AA0C6E"/>
    <w:rsid w:val="00AA0D98"/>
    <w:rsid w:val="00AA11C5"/>
    <w:rsid w:val="00AA3A87"/>
    <w:rsid w:val="00AA3BF2"/>
    <w:rsid w:val="00AA4E9A"/>
    <w:rsid w:val="00AA6C9F"/>
    <w:rsid w:val="00AA755B"/>
    <w:rsid w:val="00AB0692"/>
    <w:rsid w:val="00AB0842"/>
    <w:rsid w:val="00AB25FB"/>
    <w:rsid w:val="00AB7128"/>
    <w:rsid w:val="00AB7B81"/>
    <w:rsid w:val="00AB7E91"/>
    <w:rsid w:val="00AC2ADA"/>
    <w:rsid w:val="00AC31CD"/>
    <w:rsid w:val="00AC67A1"/>
    <w:rsid w:val="00AC6BF1"/>
    <w:rsid w:val="00AD62D2"/>
    <w:rsid w:val="00AD6AB2"/>
    <w:rsid w:val="00AD6EFB"/>
    <w:rsid w:val="00AD7A15"/>
    <w:rsid w:val="00AE05E6"/>
    <w:rsid w:val="00AE0B0D"/>
    <w:rsid w:val="00AE0CDD"/>
    <w:rsid w:val="00AE1832"/>
    <w:rsid w:val="00AE38AA"/>
    <w:rsid w:val="00AE4E1A"/>
    <w:rsid w:val="00AE5261"/>
    <w:rsid w:val="00AE5D3D"/>
    <w:rsid w:val="00AE60B4"/>
    <w:rsid w:val="00AF2800"/>
    <w:rsid w:val="00AF3739"/>
    <w:rsid w:val="00AF3B68"/>
    <w:rsid w:val="00AF4A1C"/>
    <w:rsid w:val="00AF4ECF"/>
    <w:rsid w:val="00AF5969"/>
    <w:rsid w:val="00AF62F2"/>
    <w:rsid w:val="00AF6361"/>
    <w:rsid w:val="00AF7AB7"/>
    <w:rsid w:val="00B0292E"/>
    <w:rsid w:val="00B02F2D"/>
    <w:rsid w:val="00B030A8"/>
    <w:rsid w:val="00B05256"/>
    <w:rsid w:val="00B079E1"/>
    <w:rsid w:val="00B10412"/>
    <w:rsid w:val="00B1090F"/>
    <w:rsid w:val="00B1287E"/>
    <w:rsid w:val="00B1354E"/>
    <w:rsid w:val="00B2042B"/>
    <w:rsid w:val="00B21E27"/>
    <w:rsid w:val="00B223DA"/>
    <w:rsid w:val="00B230B2"/>
    <w:rsid w:val="00B2328C"/>
    <w:rsid w:val="00B24B07"/>
    <w:rsid w:val="00B269C6"/>
    <w:rsid w:val="00B26BA2"/>
    <w:rsid w:val="00B26D82"/>
    <w:rsid w:val="00B271B0"/>
    <w:rsid w:val="00B3169F"/>
    <w:rsid w:val="00B32223"/>
    <w:rsid w:val="00B32834"/>
    <w:rsid w:val="00B3477C"/>
    <w:rsid w:val="00B43799"/>
    <w:rsid w:val="00B43E6F"/>
    <w:rsid w:val="00B4516C"/>
    <w:rsid w:val="00B4637A"/>
    <w:rsid w:val="00B50688"/>
    <w:rsid w:val="00B5199C"/>
    <w:rsid w:val="00B53214"/>
    <w:rsid w:val="00B628B3"/>
    <w:rsid w:val="00B634B2"/>
    <w:rsid w:val="00B64861"/>
    <w:rsid w:val="00B64DDE"/>
    <w:rsid w:val="00B65DE5"/>
    <w:rsid w:val="00B71D86"/>
    <w:rsid w:val="00B71EE5"/>
    <w:rsid w:val="00B72FC5"/>
    <w:rsid w:val="00B7395A"/>
    <w:rsid w:val="00B751B3"/>
    <w:rsid w:val="00B75860"/>
    <w:rsid w:val="00B81B3B"/>
    <w:rsid w:val="00B82078"/>
    <w:rsid w:val="00B82E41"/>
    <w:rsid w:val="00B83484"/>
    <w:rsid w:val="00B84230"/>
    <w:rsid w:val="00B859E9"/>
    <w:rsid w:val="00B86303"/>
    <w:rsid w:val="00B86B75"/>
    <w:rsid w:val="00B87458"/>
    <w:rsid w:val="00B90796"/>
    <w:rsid w:val="00B914B2"/>
    <w:rsid w:val="00B92CD5"/>
    <w:rsid w:val="00B94583"/>
    <w:rsid w:val="00B955E5"/>
    <w:rsid w:val="00B95852"/>
    <w:rsid w:val="00B97119"/>
    <w:rsid w:val="00B97FE2"/>
    <w:rsid w:val="00BA36DA"/>
    <w:rsid w:val="00BA4096"/>
    <w:rsid w:val="00BA7E76"/>
    <w:rsid w:val="00BB2352"/>
    <w:rsid w:val="00BB375E"/>
    <w:rsid w:val="00BB611A"/>
    <w:rsid w:val="00BB6CAF"/>
    <w:rsid w:val="00BB7701"/>
    <w:rsid w:val="00BB7916"/>
    <w:rsid w:val="00BC2736"/>
    <w:rsid w:val="00BC48D5"/>
    <w:rsid w:val="00BC6C40"/>
    <w:rsid w:val="00BD01A8"/>
    <w:rsid w:val="00BD4F73"/>
    <w:rsid w:val="00BD58CB"/>
    <w:rsid w:val="00BD61A3"/>
    <w:rsid w:val="00BE24FD"/>
    <w:rsid w:val="00BF3328"/>
    <w:rsid w:val="00C0136A"/>
    <w:rsid w:val="00C0176E"/>
    <w:rsid w:val="00C03F75"/>
    <w:rsid w:val="00C0521A"/>
    <w:rsid w:val="00C111DC"/>
    <w:rsid w:val="00C12008"/>
    <w:rsid w:val="00C1370B"/>
    <w:rsid w:val="00C1594E"/>
    <w:rsid w:val="00C1678E"/>
    <w:rsid w:val="00C1713C"/>
    <w:rsid w:val="00C26B72"/>
    <w:rsid w:val="00C26F3F"/>
    <w:rsid w:val="00C30E8F"/>
    <w:rsid w:val="00C31AD0"/>
    <w:rsid w:val="00C31E91"/>
    <w:rsid w:val="00C3358C"/>
    <w:rsid w:val="00C36279"/>
    <w:rsid w:val="00C362A8"/>
    <w:rsid w:val="00C3683D"/>
    <w:rsid w:val="00C3692B"/>
    <w:rsid w:val="00C45EE9"/>
    <w:rsid w:val="00C45F66"/>
    <w:rsid w:val="00C461ED"/>
    <w:rsid w:val="00C466C8"/>
    <w:rsid w:val="00C467EA"/>
    <w:rsid w:val="00C50711"/>
    <w:rsid w:val="00C51215"/>
    <w:rsid w:val="00C53051"/>
    <w:rsid w:val="00C54859"/>
    <w:rsid w:val="00C552BE"/>
    <w:rsid w:val="00C553D7"/>
    <w:rsid w:val="00C5628B"/>
    <w:rsid w:val="00C60EA6"/>
    <w:rsid w:val="00C61480"/>
    <w:rsid w:val="00C62AF2"/>
    <w:rsid w:val="00C66687"/>
    <w:rsid w:val="00C67C40"/>
    <w:rsid w:val="00C703C2"/>
    <w:rsid w:val="00C71465"/>
    <w:rsid w:val="00C71884"/>
    <w:rsid w:val="00C742ED"/>
    <w:rsid w:val="00C74BB9"/>
    <w:rsid w:val="00C75173"/>
    <w:rsid w:val="00C76C06"/>
    <w:rsid w:val="00C804D2"/>
    <w:rsid w:val="00C8058D"/>
    <w:rsid w:val="00C810B1"/>
    <w:rsid w:val="00C81E3E"/>
    <w:rsid w:val="00C823C9"/>
    <w:rsid w:val="00C8344D"/>
    <w:rsid w:val="00C83517"/>
    <w:rsid w:val="00C84A08"/>
    <w:rsid w:val="00C86E06"/>
    <w:rsid w:val="00C90678"/>
    <w:rsid w:val="00C923C3"/>
    <w:rsid w:val="00C937F5"/>
    <w:rsid w:val="00C939A2"/>
    <w:rsid w:val="00C971F1"/>
    <w:rsid w:val="00CA3979"/>
    <w:rsid w:val="00CA68EF"/>
    <w:rsid w:val="00CA6F2B"/>
    <w:rsid w:val="00CA73D2"/>
    <w:rsid w:val="00CB2DB5"/>
    <w:rsid w:val="00CB52F0"/>
    <w:rsid w:val="00CB5858"/>
    <w:rsid w:val="00CB5908"/>
    <w:rsid w:val="00CB59C9"/>
    <w:rsid w:val="00CB7FB4"/>
    <w:rsid w:val="00CC29E0"/>
    <w:rsid w:val="00CC4700"/>
    <w:rsid w:val="00CC5073"/>
    <w:rsid w:val="00CC55D5"/>
    <w:rsid w:val="00CC72CD"/>
    <w:rsid w:val="00CD0BB9"/>
    <w:rsid w:val="00CD16FC"/>
    <w:rsid w:val="00CD1B4A"/>
    <w:rsid w:val="00CD5843"/>
    <w:rsid w:val="00CD5E3C"/>
    <w:rsid w:val="00CD6BC6"/>
    <w:rsid w:val="00CE1581"/>
    <w:rsid w:val="00CE39BE"/>
    <w:rsid w:val="00CE48CB"/>
    <w:rsid w:val="00CF5186"/>
    <w:rsid w:val="00CF57EF"/>
    <w:rsid w:val="00CF5891"/>
    <w:rsid w:val="00CF601F"/>
    <w:rsid w:val="00D003FA"/>
    <w:rsid w:val="00D0195F"/>
    <w:rsid w:val="00D055A4"/>
    <w:rsid w:val="00D0674B"/>
    <w:rsid w:val="00D10AEA"/>
    <w:rsid w:val="00D17796"/>
    <w:rsid w:val="00D17EAD"/>
    <w:rsid w:val="00D2237B"/>
    <w:rsid w:val="00D24801"/>
    <w:rsid w:val="00D251AE"/>
    <w:rsid w:val="00D26927"/>
    <w:rsid w:val="00D26A91"/>
    <w:rsid w:val="00D30A9E"/>
    <w:rsid w:val="00D3200A"/>
    <w:rsid w:val="00D33348"/>
    <w:rsid w:val="00D347DF"/>
    <w:rsid w:val="00D34847"/>
    <w:rsid w:val="00D34848"/>
    <w:rsid w:val="00D36013"/>
    <w:rsid w:val="00D41E40"/>
    <w:rsid w:val="00D44504"/>
    <w:rsid w:val="00D46F1E"/>
    <w:rsid w:val="00D47D77"/>
    <w:rsid w:val="00D50876"/>
    <w:rsid w:val="00D540C6"/>
    <w:rsid w:val="00D54C02"/>
    <w:rsid w:val="00D60E87"/>
    <w:rsid w:val="00D61CB8"/>
    <w:rsid w:val="00D62916"/>
    <w:rsid w:val="00D62BD1"/>
    <w:rsid w:val="00D63762"/>
    <w:rsid w:val="00D66506"/>
    <w:rsid w:val="00D675ED"/>
    <w:rsid w:val="00D67724"/>
    <w:rsid w:val="00D70882"/>
    <w:rsid w:val="00D70A9E"/>
    <w:rsid w:val="00D70ECC"/>
    <w:rsid w:val="00D71891"/>
    <w:rsid w:val="00D73098"/>
    <w:rsid w:val="00D83E89"/>
    <w:rsid w:val="00D90A12"/>
    <w:rsid w:val="00D910AA"/>
    <w:rsid w:val="00D927F3"/>
    <w:rsid w:val="00D966DB"/>
    <w:rsid w:val="00D9705B"/>
    <w:rsid w:val="00DA039A"/>
    <w:rsid w:val="00DA13B4"/>
    <w:rsid w:val="00DA26D6"/>
    <w:rsid w:val="00DA6483"/>
    <w:rsid w:val="00DB12D1"/>
    <w:rsid w:val="00DB30ED"/>
    <w:rsid w:val="00DB640C"/>
    <w:rsid w:val="00DB6529"/>
    <w:rsid w:val="00DC1F04"/>
    <w:rsid w:val="00DC3C96"/>
    <w:rsid w:val="00DC4237"/>
    <w:rsid w:val="00DC4374"/>
    <w:rsid w:val="00DC518C"/>
    <w:rsid w:val="00DD35E0"/>
    <w:rsid w:val="00DD432F"/>
    <w:rsid w:val="00DD66C2"/>
    <w:rsid w:val="00DD7F6E"/>
    <w:rsid w:val="00DE0495"/>
    <w:rsid w:val="00DE2359"/>
    <w:rsid w:val="00DE4083"/>
    <w:rsid w:val="00DE49FA"/>
    <w:rsid w:val="00DE521E"/>
    <w:rsid w:val="00DE61FA"/>
    <w:rsid w:val="00DE6579"/>
    <w:rsid w:val="00DE754D"/>
    <w:rsid w:val="00DF1B6C"/>
    <w:rsid w:val="00DF3313"/>
    <w:rsid w:val="00DF42FF"/>
    <w:rsid w:val="00DF4C2C"/>
    <w:rsid w:val="00DF575A"/>
    <w:rsid w:val="00DF655D"/>
    <w:rsid w:val="00DF6D3F"/>
    <w:rsid w:val="00DF7479"/>
    <w:rsid w:val="00E006CA"/>
    <w:rsid w:val="00E017CE"/>
    <w:rsid w:val="00E01CD0"/>
    <w:rsid w:val="00E01CD2"/>
    <w:rsid w:val="00E01E1D"/>
    <w:rsid w:val="00E03264"/>
    <w:rsid w:val="00E0384C"/>
    <w:rsid w:val="00E0437C"/>
    <w:rsid w:val="00E04E30"/>
    <w:rsid w:val="00E04F23"/>
    <w:rsid w:val="00E06925"/>
    <w:rsid w:val="00E12106"/>
    <w:rsid w:val="00E121C9"/>
    <w:rsid w:val="00E12C19"/>
    <w:rsid w:val="00E1474A"/>
    <w:rsid w:val="00E1667A"/>
    <w:rsid w:val="00E17C32"/>
    <w:rsid w:val="00E20672"/>
    <w:rsid w:val="00E23EA3"/>
    <w:rsid w:val="00E24B70"/>
    <w:rsid w:val="00E25D57"/>
    <w:rsid w:val="00E305A6"/>
    <w:rsid w:val="00E315A3"/>
    <w:rsid w:val="00E33D9F"/>
    <w:rsid w:val="00E34C02"/>
    <w:rsid w:val="00E370C7"/>
    <w:rsid w:val="00E41067"/>
    <w:rsid w:val="00E41C1D"/>
    <w:rsid w:val="00E430DC"/>
    <w:rsid w:val="00E43BE2"/>
    <w:rsid w:val="00E442B3"/>
    <w:rsid w:val="00E46A01"/>
    <w:rsid w:val="00E5350D"/>
    <w:rsid w:val="00E63D6B"/>
    <w:rsid w:val="00E6679C"/>
    <w:rsid w:val="00E67399"/>
    <w:rsid w:val="00E675E4"/>
    <w:rsid w:val="00E67D17"/>
    <w:rsid w:val="00E76BC3"/>
    <w:rsid w:val="00E76C7D"/>
    <w:rsid w:val="00E8066D"/>
    <w:rsid w:val="00E8152C"/>
    <w:rsid w:val="00E83C59"/>
    <w:rsid w:val="00E83EFE"/>
    <w:rsid w:val="00E859B2"/>
    <w:rsid w:val="00E862AE"/>
    <w:rsid w:val="00E8649C"/>
    <w:rsid w:val="00E876EC"/>
    <w:rsid w:val="00E92B72"/>
    <w:rsid w:val="00E9386F"/>
    <w:rsid w:val="00E93BFF"/>
    <w:rsid w:val="00E94B71"/>
    <w:rsid w:val="00E94F86"/>
    <w:rsid w:val="00E96383"/>
    <w:rsid w:val="00E97B8C"/>
    <w:rsid w:val="00EB04A0"/>
    <w:rsid w:val="00EB24CF"/>
    <w:rsid w:val="00EB4465"/>
    <w:rsid w:val="00EB4BA0"/>
    <w:rsid w:val="00EB6C0B"/>
    <w:rsid w:val="00EB6C8E"/>
    <w:rsid w:val="00EB726A"/>
    <w:rsid w:val="00EB7732"/>
    <w:rsid w:val="00EC7D80"/>
    <w:rsid w:val="00ED02E2"/>
    <w:rsid w:val="00ED0561"/>
    <w:rsid w:val="00ED0A56"/>
    <w:rsid w:val="00ED19AC"/>
    <w:rsid w:val="00ED2713"/>
    <w:rsid w:val="00ED42F3"/>
    <w:rsid w:val="00ED4718"/>
    <w:rsid w:val="00ED4779"/>
    <w:rsid w:val="00EE0F1A"/>
    <w:rsid w:val="00EE4FB3"/>
    <w:rsid w:val="00EE6864"/>
    <w:rsid w:val="00EE74FE"/>
    <w:rsid w:val="00EF09ED"/>
    <w:rsid w:val="00EF1919"/>
    <w:rsid w:val="00EF58DA"/>
    <w:rsid w:val="00EF77EA"/>
    <w:rsid w:val="00EF7C02"/>
    <w:rsid w:val="00F001C1"/>
    <w:rsid w:val="00F005D4"/>
    <w:rsid w:val="00F01112"/>
    <w:rsid w:val="00F07C23"/>
    <w:rsid w:val="00F10149"/>
    <w:rsid w:val="00F109BB"/>
    <w:rsid w:val="00F12CC1"/>
    <w:rsid w:val="00F13188"/>
    <w:rsid w:val="00F1560F"/>
    <w:rsid w:val="00F2098E"/>
    <w:rsid w:val="00F23079"/>
    <w:rsid w:val="00F27D47"/>
    <w:rsid w:val="00F309C4"/>
    <w:rsid w:val="00F32148"/>
    <w:rsid w:val="00F32BAC"/>
    <w:rsid w:val="00F33341"/>
    <w:rsid w:val="00F34836"/>
    <w:rsid w:val="00F35446"/>
    <w:rsid w:val="00F35536"/>
    <w:rsid w:val="00F3593D"/>
    <w:rsid w:val="00F368D7"/>
    <w:rsid w:val="00F44C0B"/>
    <w:rsid w:val="00F474D1"/>
    <w:rsid w:val="00F504E4"/>
    <w:rsid w:val="00F524CE"/>
    <w:rsid w:val="00F535DE"/>
    <w:rsid w:val="00F56B69"/>
    <w:rsid w:val="00F57581"/>
    <w:rsid w:val="00F576C4"/>
    <w:rsid w:val="00F57784"/>
    <w:rsid w:val="00F610A7"/>
    <w:rsid w:val="00F6231F"/>
    <w:rsid w:val="00F62AF5"/>
    <w:rsid w:val="00F6374C"/>
    <w:rsid w:val="00F64051"/>
    <w:rsid w:val="00F64535"/>
    <w:rsid w:val="00F664EA"/>
    <w:rsid w:val="00F66F71"/>
    <w:rsid w:val="00F70DF9"/>
    <w:rsid w:val="00F721EA"/>
    <w:rsid w:val="00F73399"/>
    <w:rsid w:val="00F73D3D"/>
    <w:rsid w:val="00F74EBF"/>
    <w:rsid w:val="00F74FF8"/>
    <w:rsid w:val="00F758DD"/>
    <w:rsid w:val="00F801A3"/>
    <w:rsid w:val="00F809A9"/>
    <w:rsid w:val="00F828F7"/>
    <w:rsid w:val="00F82C02"/>
    <w:rsid w:val="00F82E27"/>
    <w:rsid w:val="00F83410"/>
    <w:rsid w:val="00F83C38"/>
    <w:rsid w:val="00F8678E"/>
    <w:rsid w:val="00F86B44"/>
    <w:rsid w:val="00F87CCE"/>
    <w:rsid w:val="00F918AF"/>
    <w:rsid w:val="00F91D3C"/>
    <w:rsid w:val="00F95255"/>
    <w:rsid w:val="00F95C2A"/>
    <w:rsid w:val="00F9668B"/>
    <w:rsid w:val="00F9755A"/>
    <w:rsid w:val="00F97D21"/>
    <w:rsid w:val="00FA1DAF"/>
    <w:rsid w:val="00FA32DE"/>
    <w:rsid w:val="00FB0CD4"/>
    <w:rsid w:val="00FB116D"/>
    <w:rsid w:val="00FB24D2"/>
    <w:rsid w:val="00FB4580"/>
    <w:rsid w:val="00FB7570"/>
    <w:rsid w:val="00FC0B1B"/>
    <w:rsid w:val="00FC0EAA"/>
    <w:rsid w:val="00FC261B"/>
    <w:rsid w:val="00FC476D"/>
    <w:rsid w:val="00FC5096"/>
    <w:rsid w:val="00FC5367"/>
    <w:rsid w:val="00FC601B"/>
    <w:rsid w:val="00FC7E25"/>
    <w:rsid w:val="00FD0C64"/>
    <w:rsid w:val="00FD4D41"/>
    <w:rsid w:val="00FD56BA"/>
    <w:rsid w:val="00FD7015"/>
    <w:rsid w:val="00FD77C5"/>
    <w:rsid w:val="00FE2715"/>
    <w:rsid w:val="00FE3BC8"/>
    <w:rsid w:val="00FE7245"/>
    <w:rsid w:val="00FE797F"/>
    <w:rsid w:val="00FF0F24"/>
    <w:rsid w:val="00FF2355"/>
    <w:rsid w:val="00FF2E8B"/>
    <w:rsid w:val="00FF37BD"/>
    <w:rsid w:val="00FF3E19"/>
    <w:rsid w:val="00FF76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90EC1C"/>
  <w15:docId w15:val="{B476E833-732C-4FA1-AFDD-F1F464EB5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99"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11" w:unhideWhenUsed="1" w:qFormat="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5628B"/>
    <w:pPr>
      <w:tabs>
        <w:tab w:val="right" w:pos="7200"/>
      </w:tabs>
      <w:spacing w:before="180" w:after="180" w:line="204" w:lineRule="auto"/>
      <w:jc w:val="both"/>
    </w:pPr>
    <w:rPr>
      <w:sz w:val="22"/>
      <w14:ligatures w14:val="standardContextual"/>
    </w:rPr>
  </w:style>
  <w:style w:type="paragraph" w:styleId="Heading1">
    <w:name w:val="heading 1"/>
    <w:aliases w:val="H1"/>
    <w:basedOn w:val="Normal"/>
    <w:next w:val="Normal"/>
    <w:link w:val="Heading1Char"/>
    <w:uiPriority w:val="9"/>
    <w:qFormat/>
    <w:rsid w:val="00146E32"/>
    <w:pPr>
      <w:keepNext/>
      <w:keepLines/>
      <w:numPr>
        <w:numId w:val="11"/>
      </w:numPr>
      <w:spacing w:before="480"/>
      <w:outlineLvl w:val="0"/>
    </w:pPr>
    <w:rPr>
      <w:rFonts w:asciiTheme="majorHAnsi" w:eastAsiaTheme="majorEastAsia" w:hAnsiTheme="majorHAnsi" w:cstheme="majorBidi"/>
      <w:b/>
      <w:bCs/>
      <w:sz w:val="28"/>
      <w:szCs w:val="32"/>
    </w:rPr>
  </w:style>
  <w:style w:type="paragraph" w:styleId="Heading2">
    <w:name w:val="heading 2"/>
    <w:aliases w:val="H2"/>
    <w:basedOn w:val="Normal"/>
    <w:next w:val="Normal"/>
    <w:uiPriority w:val="9"/>
    <w:unhideWhenUsed/>
    <w:qFormat/>
    <w:rsid w:val="00146E32"/>
    <w:pPr>
      <w:keepNext/>
      <w:keepLines/>
      <w:numPr>
        <w:ilvl w:val="1"/>
        <w:numId w:val="11"/>
      </w:numPr>
      <w:spacing w:before="200"/>
      <w:outlineLvl w:val="1"/>
    </w:pPr>
    <w:rPr>
      <w:rFonts w:asciiTheme="majorHAnsi" w:eastAsiaTheme="majorEastAsia" w:hAnsiTheme="majorHAnsi" w:cstheme="majorBidi"/>
      <w:b/>
      <w:bCs/>
      <w:sz w:val="24"/>
      <w:szCs w:val="32"/>
    </w:rPr>
  </w:style>
  <w:style w:type="paragraph" w:styleId="Heading3">
    <w:name w:val="heading 3"/>
    <w:aliases w:val="H3"/>
    <w:basedOn w:val="Normal"/>
    <w:next w:val="Normal"/>
    <w:uiPriority w:val="9"/>
    <w:unhideWhenUsed/>
    <w:qFormat/>
    <w:rsid w:val="00146E32"/>
    <w:pPr>
      <w:keepNext/>
      <w:keepLines/>
      <w:numPr>
        <w:ilvl w:val="2"/>
        <w:numId w:val="11"/>
      </w:numPr>
      <w:spacing w:before="200"/>
      <w:outlineLvl w:val="2"/>
    </w:pPr>
    <w:rPr>
      <w:rFonts w:asciiTheme="majorHAnsi" w:eastAsiaTheme="majorEastAsia" w:hAnsiTheme="majorHAnsi" w:cstheme="majorBidi"/>
      <w:b/>
      <w:bCs/>
      <w:szCs w:val="28"/>
    </w:rPr>
  </w:style>
  <w:style w:type="paragraph" w:styleId="Heading4">
    <w:name w:val="heading 4"/>
    <w:aliases w:val="H4"/>
    <w:basedOn w:val="Normal"/>
    <w:next w:val="Normal"/>
    <w:uiPriority w:val="9"/>
    <w:unhideWhenUsed/>
    <w:qFormat/>
    <w:rsid w:val="00146E32"/>
    <w:pPr>
      <w:keepNext/>
      <w:keepLines/>
      <w:spacing w:before="200"/>
      <w:outlineLvl w:val="3"/>
    </w:pPr>
    <w:rPr>
      <w:rFonts w:asciiTheme="majorHAnsi" w:eastAsiaTheme="majorEastAsia" w:hAnsiTheme="majorHAnsi" w:cstheme="majorBidi"/>
      <w:b/>
      <w:bCs/>
      <w:sz w:val="24"/>
    </w:rPr>
  </w:style>
  <w:style w:type="paragraph" w:styleId="Heading5">
    <w:name w:val="heading 5"/>
    <w:basedOn w:val="Heading4"/>
    <w:next w:val="Normal"/>
    <w:uiPriority w:val="9"/>
    <w:semiHidden/>
    <w:unhideWhenUsed/>
    <w:rsid w:val="003909C8"/>
    <w:pPr>
      <w:outlineLvl w:val="4"/>
    </w:pPr>
  </w:style>
  <w:style w:type="paragraph" w:styleId="Heading6">
    <w:name w:val="heading 6"/>
    <w:basedOn w:val="Heading5"/>
    <w:next w:val="Normal"/>
    <w:uiPriority w:val="9"/>
    <w:semiHidden/>
    <w:unhideWhenUsed/>
    <w:rsid w:val="003909C8"/>
    <w:pPr>
      <w:outlineLvl w:val="5"/>
    </w:pPr>
  </w:style>
  <w:style w:type="paragraph" w:styleId="Heading7">
    <w:name w:val="heading 7"/>
    <w:basedOn w:val="Heading6"/>
    <w:next w:val="Normal"/>
    <w:uiPriority w:val="9"/>
    <w:semiHidden/>
    <w:unhideWhenUsed/>
    <w:rsid w:val="003909C8"/>
    <w:pPr>
      <w:outlineLvl w:val="6"/>
    </w:pPr>
  </w:style>
  <w:style w:type="paragraph" w:styleId="Heading8">
    <w:name w:val="heading 8"/>
    <w:basedOn w:val="Heading7"/>
    <w:next w:val="Normal"/>
    <w:uiPriority w:val="9"/>
    <w:semiHidden/>
    <w:unhideWhenUsed/>
    <w:rsid w:val="003909C8"/>
    <w:pPr>
      <w:outlineLvl w:val="7"/>
    </w:pPr>
  </w:style>
  <w:style w:type="paragraph" w:styleId="Heading9">
    <w:name w:val="heading 9"/>
    <w:basedOn w:val="Heading8"/>
    <w:next w:val="Normal"/>
    <w:uiPriority w:val="9"/>
    <w:semiHidden/>
    <w:unhideWhenUsed/>
    <w:rsid w:val="003909C8"/>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uiPriority w:val="35"/>
    <w:semiHidden/>
    <w:unhideWhenUsed/>
    <w:qFormat/>
    <w:rsid w:val="008E1CF8"/>
    <w:pPr>
      <w:spacing w:before="36" w:after="36"/>
    </w:pPr>
  </w:style>
  <w:style w:type="paragraph" w:styleId="Title">
    <w:name w:val="Title"/>
    <w:basedOn w:val="Normal"/>
    <w:next w:val="Normal"/>
    <w:link w:val="TitleChar"/>
    <w:uiPriority w:val="10"/>
    <w:qFormat/>
    <w:rsid w:val="003909C8"/>
    <w:pPr>
      <w:keepNext/>
      <w:keepLines/>
      <w:spacing w:before="840" w:after="240"/>
      <w:jc w:val="center"/>
    </w:pPr>
    <w:rPr>
      <w:rFonts w:asciiTheme="majorHAnsi" w:eastAsiaTheme="majorEastAsia" w:hAnsiTheme="majorHAnsi" w:cstheme="majorBidi"/>
      <w:bCs/>
      <w:sz w:val="32"/>
      <w:szCs w:val="36"/>
    </w:rPr>
  </w:style>
  <w:style w:type="paragraph" w:styleId="Subtitle">
    <w:name w:val="Subtitle"/>
    <w:basedOn w:val="Title"/>
    <w:next w:val="Normal"/>
    <w:uiPriority w:val="4"/>
    <w:qFormat/>
    <w:pPr>
      <w:spacing w:before="240"/>
    </w:pPr>
    <w:rPr>
      <w:sz w:val="30"/>
      <w:szCs w:val="30"/>
    </w:rPr>
  </w:style>
  <w:style w:type="paragraph" w:customStyle="1" w:styleId="Author">
    <w:name w:val="Author"/>
    <w:uiPriority w:val="10"/>
    <w:qFormat/>
    <w:rsid w:val="00146E32"/>
    <w:pPr>
      <w:keepNext/>
      <w:keepLines/>
      <w:spacing w:before="200"/>
      <w:contextualSpacing/>
      <w:jc w:val="center"/>
    </w:pPr>
  </w:style>
  <w:style w:type="paragraph" w:styleId="Date">
    <w:name w:val="Date"/>
    <w:next w:val="Normal"/>
    <w:link w:val="DateChar"/>
    <w:uiPriority w:val="10"/>
    <w:qFormat/>
    <w:pPr>
      <w:keepNext/>
      <w:keepLines/>
      <w:jc w:val="center"/>
    </w:pPr>
  </w:style>
  <w:style w:type="paragraph" w:customStyle="1" w:styleId="Abstract">
    <w:name w:val="Abstract"/>
    <w:basedOn w:val="Normal"/>
    <w:uiPriority w:val="6"/>
    <w:rsid w:val="00891B45"/>
    <w:pPr>
      <w:keepNext/>
      <w:keepLines/>
      <w:spacing w:before="120" w:after="120"/>
      <w:ind w:left="547" w:right="547" w:firstLine="274"/>
      <w:contextualSpacing/>
    </w:pPr>
    <w:rPr>
      <w:sz w:val="20"/>
      <w:szCs w:val="20"/>
    </w:rPr>
  </w:style>
  <w:style w:type="paragraph" w:styleId="Bibliography">
    <w:name w:val="Bibliography"/>
    <w:basedOn w:val="Normal"/>
    <w:uiPriority w:val="11"/>
    <w:qFormat/>
    <w:rsid w:val="00F95255"/>
    <w:pPr>
      <w:numPr>
        <w:numId w:val="12"/>
      </w:numPr>
      <w:ind w:left="360"/>
    </w:pPr>
  </w:style>
  <w:style w:type="paragraph" w:styleId="BlockText">
    <w:name w:val="Block Text"/>
    <w:basedOn w:val="Normal"/>
    <w:next w:val="Normal"/>
    <w:uiPriority w:val="9"/>
    <w:semiHidden/>
    <w:unhideWhenUsed/>
    <w:qFormat/>
    <w:rsid w:val="008E1CF8"/>
    <w:pPr>
      <w:spacing w:before="100" w:after="100"/>
    </w:pPr>
    <w:rPr>
      <w:rFonts w:asciiTheme="majorHAnsi" w:eastAsiaTheme="majorEastAsia" w:hAnsiTheme="majorHAnsi" w:cstheme="majorBidi"/>
      <w:bCs/>
      <w:sz w:val="20"/>
      <w:szCs w:val="20"/>
    </w:rPr>
  </w:style>
  <w:style w:type="paragraph" w:styleId="FootnoteText">
    <w:name w:val="footnote text"/>
    <w:basedOn w:val="Normal"/>
    <w:link w:val="FootnoteTextChar"/>
    <w:uiPriority w:val="9"/>
    <w:rsid w:val="00892550"/>
    <w:pPr>
      <w:spacing w:before="0" w:after="0"/>
      <w:ind w:left="180"/>
    </w:pPr>
    <w:rPr>
      <w:sz w:val="16"/>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uiPriority w:val="18"/>
    <w:semiHidden/>
    <w:unhideWhenUsed/>
    <w:pPr>
      <w:keepNext/>
      <w:keepLines/>
      <w:spacing w:after="0"/>
    </w:pPr>
    <w:rPr>
      <w:b/>
    </w:rPr>
  </w:style>
  <w:style w:type="paragraph" w:customStyle="1" w:styleId="Definition">
    <w:name w:val="Definition"/>
    <w:basedOn w:val="Normal"/>
    <w:uiPriority w:val="18"/>
    <w:semiHidden/>
    <w:unhideWhenUsed/>
  </w:style>
  <w:style w:type="paragraph" w:styleId="Caption">
    <w:name w:val="caption"/>
    <w:basedOn w:val="Normal"/>
    <w:link w:val="CaptionChar"/>
    <w:uiPriority w:val="14"/>
    <w:rsid w:val="003E2C91"/>
    <w:pPr>
      <w:spacing w:before="0" w:after="360"/>
      <w:jc w:val="center"/>
    </w:pPr>
    <w:rPr>
      <w:sz w:val="20"/>
    </w:rPr>
  </w:style>
  <w:style w:type="paragraph" w:customStyle="1" w:styleId="TableCaption">
    <w:name w:val="Table Caption"/>
    <w:basedOn w:val="Caption"/>
    <w:uiPriority w:val="16"/>
    <w:semiHidden/>
    <w:unhideWhenUsed/>
    <w:pPr>
      <w:keepNext/>
    </w:pPr>
  </w:style>
  <w:style w:type="paragraph" w:customStyle="1" w:styleId="ImageCaption">
    <w:name w:val="Image Caption"/>
    <w:basedOn w:val="Caption"/>
    <w:uiPriority w:val="16"/>
    <w:semiHidden/>
    <w:unhideWhenUsed/>
  </w:style>
  <w:style w:type="paragraph" w:customStyle="1" w:styleId="Figure">
    <w:name w:val="Figure"/>
    <w:basedOn w:val="Normal"/>
    <w:uiPriority w:val="17"/>
    <w:semiHidden/>
    <w:unhideWhenUsed/>
  </w:style>
  <w:style w:type="paragraph" w:customStyle="1" w:styleId="CaptionedFigure">
    <w:name w:val="Captioned Figure"/>
    <w:basedOn w:val="Figure"/>
    <w:uiPriority w:val="15"/>
    <w:rsid w:val="004F2788"/>
    <w:pPr>
      <w:keepNext/>
      <w:spacing w:before="480"/>
      <w:jc w:val="center"/>
    </w:pPr>
    <w:rPr>
      <w:noProof/>
    </w:rPr>
  </w:style>
  <w:style w:type="character" w:customStyle="1" w:styleId="CaptionChar">
    <w:name w:val="Caption Char"/>
    <w:basedOn w:val="DefaultParagraphFont"/>
    <w:link w:val="Caption"/>
    <w:uiPriority w:val="14"/>
    <w:unhideWhenUsed/>
    <w:rsid w:val="003E2C91"/>
    <w:rPr>
      <w:sz w:val="20"/>
      <w14:ligatures w14:val="standardContextual"/>
    </w:rPr>
  </w:style>
  <w:style w:type="character" w:customStyle="1" w:styleId="VerbatimChar">
    <w:name w:val="Verbatim Char"/>
    <w:basedOn w:val="CaptionChar"/>
    <w:link w:val="SourceCode"/>
    <w:uiPriority w:val="7"/>
    <w:rsid w:val="00387765"/>
    <w:rPr>
      <w:rFonts w:ascii="LM Mono 10" w:hAnsi="LM Mono 10"/>
      <w:noProof/>
      <w:sz w:val="22"/>
      <w14:ligatures w14:val="standardContextual"/>
    </w:rPr>
  </w:style>
  <w:style w:type="character" w:styleId="FootnoteReference">
    <w:name w:val="footnote reference"/>
    <w:uiPriority w:val="11"/>
    <w:unhideWhenUsed/>
    <w:rsid w:val="008E1CF8"/>
    <w:rPr>
      <w:vertAlign w:val="superscript"/>
      <w14:ligatures w14:val="standardContextual"/>
    </w:rPr>
  </w:style>
  <w:style w:type="character" w:styleId="Hyperlink">
    <w:name w:val="Hyperlink"/>
    <w:basedOn w:val="CaptionChar"/>
    <w:uiPriority w:val="99"/>
    <w:unhideWhenUsed/>
    <w:rsid w:val="00B97119"/>
    <w:rPr>
      <w:color w:val="auto"/>
      <w:sz w:val="22"/>
      <w14:ligatures w14:val="standardContextual"/>
    </w:rPr>
  </w:style>
  <w:style w:type="paragraph" w:styleId="TOCHeading">
    <w:name w:val="TOC Heading"/>
    <w:basedOn w:val="Heading1"/>
    <w:next w:val="Normal"/>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uiPriority w:val="7"/>
    <w:qFormat/>
    <w:rsid w:val="00FC601B"/>
    <w:pPr>
      <w:tabs>
        <w:tab w:val="clear" w:pos="7200"/>
        <w:tab w:val="left" w:pos="468"/>
        <w:tab w:val="left" w:pos="927"/>
        <w:tab w:val="left" w:pos="1395"/>
        <w:tab w:val="left" w:pos="1845"/>
        <w:tab w:val="left" w:pos="2322"/>
      </w:tabs>
      <w:wordWrap w:val="0"/>
      <w:spacing w:line="240" w:lineRule="auto"/>
      <w:contextualSpacing/>
      <w:jc w:val="left"/>
    </w:pPr>
    <w:rPr>
      <w:rFonts w:ascii="LM Mono 10" w:hAnsi="LM Mono 10"/>
      <w:noProof/>
    </w:rPr>
  </w:style>
  <w:style w:type="character" w:styleId="FollowedHyperlink">
    <w:name w:val="FollowedHyperlink"/>
    <w:basedOn w:val="DefaultParagraphFont"/>
    <w:uiPriority w:val="99"/>
    <w:semiHidden/>
    <w:unhideWhenUsed/>
    <w:rsid w:val="00B97119"/>
    <w:rPr>
      <w:color w:val="000000" w:themeColor="followedHyperlink"/>
      <w:u w:val="none"/>
    </w:rPr>
  </w:style>
  <w:style w:type="paragraph" w:styleId="Header">
    <w:name w:val="header"/>
    <w:basedOn w:val="Normal"/>
    <w:link w:val="HeaderChar"/>
    <w:uiPriority w:val="99"/>
    <w:semiHidden/>
    <w:rsid w:val="00B955E5"/>
    <w:pPr>
      <w:tabs>
        <w:tab w:val="center" w:pos="4680"/>
        <w:tab w:val="right" w:pos="9360"/>
      </w:tabs>
      <w:spacing w:after="0"/>
    </w:pPr>
  </w:style>
  <w:style w:type="character" w:customStyle="1" w:styleId="HeaderChar">
    <w:name w:val="Header Char"/>
    <w:basedOn w:val="DefaultParagraphFont"/>
    <w:link w:val="Header"/>
    <w:uiPriority w:val="99"/>
    <w:semiHidden/>
    <w:unhideWhenUsed/>
    <w:rsid w:val="00E675E4"/>
    <w:rPr>
      <w:sz w:val="22"/>
      <w14:ligatures w14:val="standardContextual"/>
    </w:rPr>
  </w:style>
  <w:style w:type="paragraph" w:styleId="Footer">
    <w:name w:val="footer"/>
    <w:basedOn w:val="Normal"/>
    <w:link w:val="FooterChar"/>
    <w:uiPriority w:val="99"/>
    <w:rsid w:val="00B955E5"/>
    <w:pPr>
      <w:tabs>
        <w:tab w:val="center" w:pos="4680"/>
        <w:tab w:val="right" w:pos="9360"/>
      </w:tabs>
      <w:spacing w:after="0"/>
    </w:pPr>
  </w:style>
  <w:style w:type="character" w:customStyle="1" w:styleId="FooterChar">
    <w:name w:val="Footer Char"/>
    <w:basedOn w:val="DefaultParagraphFont"/>
    <w:link w:val="Footer"/>
    <w:uiPriority w:val="99"/>
    <w:unhideWhenUsed/>
    <w:rsid w:val="00E675E4"/>
    <w:rPr>
      <w:sz w:val="22"/>
      <w14:ligatures w14:val="standardContextual"/>
    </w:rPr>
  </w:style>
  <w:style w:type="character" w:customStyle="1" w:styleId="DateChar">
    <w:name w:val="Date Char"/>
    <w:basedOn w:val="DefaultParagraphFont"/>
    <w:link w:val="Date"/>
    <w:uiPriority w:val="99"/>
    <w:semiHidden/>
    <w:unhideWhenUsed/>
    <w:rsid w:val="00B955E5"/>
  </w:style>
  <w:style w:type="paragraph" w:styleId="ListParagraph">
    <w:name w:val="List Paragraph"/>
    <w:basedOn w:val="Normal"/>
    <w:uiPriority w:val="34"/>
    <w:unhideWhenUsed/>
    <w:rsid w:val="00683989"/>
    <w:pPr>
      <w:tabs>
        <w:tab w:val="clear" w:pos="7200"/>
      </w:tabs>
      <w:spacing w:before="120" w:after="120"/>
      <w:ind w:left="720"/>
    </w:pPr>
  </w:style>
  <w:style w:type="character" w:styleId="PlaceholderText">
    <w:name w:val="Placeholder Text"/>
    <w:basedOn w:val="DefaultParagraphFont"/>
    <w:uiPriority w:val="99"/>
    <w:unhideWhenUsed/>
    <w:rsid w:val="00A32984"/>
    <w:rPr>
      <w:color w:val="808080"/>
    </w:rPr>
  </w:style>
  <w:style w:type="paragraph" w:styleId="ListBullet">
    <w:name w:val="List Bullet"/>
    <w:basedOn w:val="ListParagraph"/>
    <w:uiPriority w:val="99"/>
    <w:semiHidden/>
    <w:unhideWhenUsed/>
    <w:rsid w:val="00C84A08"/>
    <w:pPr>
      <w:numPr>
        <w:numId w:val="1"/>
      </w:numPr>
    </w:pPr>
  </w:style>
  <w:style w:type="paragraph" w:styleId="ListBullet2">
    <w:name w:val="List Bullet 2"/>
    <w:basedOn w:val="Normal"/>
    <w:uiPriority w:val="99"/>
    <w:semiHidden/>
    <w:unhideWhenUsed/>
    <w:rsid w:val="004C02A9"/>
    <w:pPr>
      <w:numPr>
        <w:numId w:val="2"/>
      </w:numPr>
      <w:contextualSpacing/>
    </w:pPr>
  </w:style>
  <w:style w:type="paragraph" w:styleId="ListBullet3">
    <w:name w:val="List Bullet 3"/>
    <w:basedOn w:val="Normal"/>
    <w:uiPriority w:val="99"/>
    <w:semiHidden/>
    <w:unhideWhenUsed/>
    <w:rsid w:val="004C02A9"/>
    <w:pPr>
      <w:numPr>
        <w:numId w:val="3"/>
      </w:numPr>
      <w:contextualSpacing/>
    </w:pPr>
  </w:style>
  <w:style w:type="paragraph" w:styleId="ListBullet4">
    <w:name w:val="List Bullet 4"/>
    <w:basedOn w:val="Normal"/>
    <w:uiPriority w:val="99"/>
    <w:semiHidden/>
    <w:unhideWhenUsed/>
    <w:rsid w:val="004C02A9"/>
    <w:pPr>
      <w:numPr>
        <w:numId w:val="4"/>
      </w:numPr>
      <w:contextualSpacing/>
    </w:pPr>
  </w:style>
  <w:style w:type="paragraph" w:styleId="ListBullet5">
    <w:name w:val="List Bullet 5"/>
    <w:basedOn w:val="Normal"/>
    <w:uiPriority w:val="99"/>
    <w:semiHidden/>
    <w:unhideWhenUsed/>
    <w:rsid w:val="004C02A9"/>
    <w:pPr>
      <w:numPr>
        <w:numId w:val="5"/>
      </w:numPr>
      <w:contextualSpacing/>
    </w:pPr>
  </w:style>
  <w:style w:type="paragraph" w:styleId="ListContinue">
    <w:name w:val="List Continue"/>
    <w:basedOn w:val="Normal"/>
    <w:uiPriority w:val="99"/>
    <w:semiHidden/>
    <w:unhideWhenUsed/>
    <w:rsid w:val="004C02A9"/>
    <w:pPr>
      <w:spacing w:after="120"/>
      <w:ind w:left="360"/>
      <w:contextualSpacing/>
    </w:pPr>
  </w:style>
  <w:style w:type="paragraph" w:styleId="ListContinue2">
    <w:name w:val="List Continue 2"/>
    <w:basedOn w:val="Normal"/>
    <w:uiPriority w:val="99"/>
    <w:semiHidden/>
    <w:unhideWhenUsed/>
    <w:rsid w:val="004C02A9"/>
    <w:pPr>
      <w:spacing w:after="120"/>
      <w:ind w:left="720"/>
      <w:contextualSpacing/>
    </w:pPr>
  </w:style>
  <w:style w:type="paragraph" w:styleId="ListContinue3">
    <w:name w:val="List Continue 3"/>
    <w:basedOn w:val="Normal"/>
    <w:uiPriority w:val="99"/>
    <w:semiHidden/>
    <w:unhideWhenUsed/>
    <w:rsid w:val="004C02A9"/>
    <w:pPr>
      <w:spacing w:after="120"/>
      <w:ind w:left="1080"/>
      <w:contextualSpacing/>
    </w:pPr>
  </w:style>
  <w:style w:type="paragraph" w:styleId="ListContinue4">
    <w:name w:val="List Continue 4"/>
    <w:basedOn w:val="Normal"/>
    <w:uiPriority w:val="99"/>
    <w:semiHidden/>
    <w:unhideWhenUsed/>
    <w:rsid w:val="004C02A9"/>
    <w:pPr>
      <w:spacing w:after="120"/>
      <w:ind w:left="1440"/>
      <w:contextualSpacing/>
    </w:pPr>
  </w:style>
  <w:style w:type="paragraph" w:styleId="ListContinue5">
    <w:name w:val="List Continue 5"/>
    <w:basedOn w:val="Normal"/>
    <w:uiPriority w:val="99"/>
    <w:semiHidden/>
    <w:unhideWhenUsed/>
    <w:rsid w:val="004C02A9"/>
    <w:pPr>
      <w:spacing w:after="120"/>
      <w:ind w:left="1800"/>
      <w:contextualSpacing/>
    </w:pPr>
  </w:style>
  <w:style w:type="paragraph" w:styleId="ListNumber">
    <w:name w:val="List Number"/>
    <w:basedOn w:val="Normal"/>
    <w:uiPriority w:val="99"/>
    <w:semiHidden/>
    <w:unhideWhenUsed/>
    <w:rsid w:val="004C02A9"/>
    <w:pPr>
      <w:numPr>
        <w:numId w:val="6"/>
      </w:numPr>
      <w:contextualSpacing/>
    </w:pPr>
  </w:style>
  <w:style w:type="paragraph" w:styleId="ListNumber2">
    <w:name w:val="List Number 2"/>
    <w:basedOn w:val="Normal"/>
    <w:uiPriority w:val="99"/>
    <w:semiHidden/>
    <w:unhideWhenUsed/>
    <w:rsid w:val="004C02A9"/>
    <w:pPr>
      <w:numPr>
        <w:numId w:val="7"/>
      </w:numPr>
      <w:contextualSpacing/>
    </w:pPr>
  </w:style>
  <w:style w:type="paragraph" w:styleId="ListNumber3">
    <w:name w:val="List Number 3"/>
    <w:basedOn w:val="Normal"/>
    <w:uiPriority w:val="99"/>
    <w:semiHidden/>
    <w:unhideWhenUsed/>
    <w:rsid w:val="004C02A9"/>
    <w:pPr>
      <w:numPr>
        <w:numId w:val="8"/>
      </w:numPr>
      <w:contextualSpacing/>
    </w:pPr>
  </w:style>
  <w:style w:type="paragraph" w:styleId="ListNumber4">
    <w:name w:val="List Number 4"/>
    <w:basedOn w:val="Normal"/>
    <w:uiPriority w:val="99"/>
    <w:semiHidden/>
    <w:unhideWhenUsed/>
    <w:rsid w:val="004C02A9"/>
    <w:pPr>
      <w:numPr>
        <w:numId w:val="9"/>
      </w:numPr>
      <w:contextualSpacing/>
    </w:pPr>
  </w:style>
  <w:style w:type="paragraph" w:styleId="ListNumber5">
    <w:name w:val="List Number 5"/>
    <w:basedOn w:val="Normal"/>
    <w:uiPriority w:val="99"/>
    <w:semiHidden/>
    <w:unhideWhenUsed/>
    <w:rsid w:val="004C02A9"/>
    <w:pPr>
      <w:numPr>
        <w:numId w:val="10"/>
      </w:numPr>
      <w:contextualSpacing/>
    </w:pPr>
  </w:style>
  <w:style w:type="paragraph" w:styleId="MacroText">
    <w:name w:val="macro"/>
    <w:link w:val="MacroTextChar"/>
    <w:uiPriority w:val="99"/>
    <w:semiHidden/>
    <w:unhideWhenUsed/>
    <w:rsid w:val="004C02A9"/>
    <w:pPr>
      <w:tabs>
        <w:tab w:val="left" w:pos="480"/>
        <w:tab w:val="left" w:pos="960"/>
        <w:tab w:val="left" w:pos="1440"/>
        <w:tab w:val="left" w:pos="1920"/>
        <w:tab w:val="left" w:pos="2400"/>
        <w:tab w:val="left" w:pos="2880"/>
        <w:tab w:val="left" w:pos="3360"/>
        <w:tab w:val="left" w:pos="3840"/>
        <w:tab w:val="left" w:pos="4320"/>
      </w:tabs>
      <w:spacing w:before="180" w:after="0" w:line="204" w:lineRule="auto"/>
      <w:jc w:val="both"/>
    </w:pPr>
    <w:rPr>
      <w:rFonts w:ascii="LM Mono 10" w:hAnsi="LM Mono 10"/>
      <w:sz w:val="20"/>
      <w:szCs w:val="20"/>
      <w14:ligatures w14:val="standardContextual"/>
    </w:rPr>
  </w:style>
  <w:style w:type="character" w:customStyle="1" w:styleId="MacroTextChar">
    <w:name w:val="Macro Text Char"/>
    <w:basedOn w:val="DefaultParagraphFont"/>
    <w:link w:val="MacroText"/>
    <w:uiPriority w:val="99"/>
    <w:semiHidden/>
    <w:unhideWhenUsed/>
    <w:rsid w:val="004C02A9"/>
    <w:rPr>
      <w:rFonts w:ascii="LM Mono 10" w:hAnsi="LM Mono 10"/>
      <w:sz w:val="20"/>
      <w:szCs w:val="20"/>
      <w14:ligatures w14:val="standardContextual"/>
    </w:rPr>
  </w:style>
  <w:style w:type="paragraph" w:styleId="List">
    <w:name w:val="List"/>
    <w:basedOn w:val="Normal"/>
    <w:uiPriority w:val="99"/>
    <w:semiHidden/>
    <w:unhideWhenUsed/>
    <w:rsid w:val="004C02A9"/>
    <w:pPr>
      <w:ind w:left="360" w:hanging="360"/>
      <w:contextualSpacing/>
    </w:pPr>
  </w:style>
  <w:style w:type="paragraph" w:styleId="List2">
    <w:name w:val="List 2"/>
    <w:basedOn w:val="Normal"/>
    <w:uiPriority w:val="99"/>
    <w:semiHidden/>
    <w:unhideWhenUsed/>
    <w:rsid w:val="004C02A9"/>
    <w:pPr>
      <w:ind w:left="720" w:hanging="360"/>
      <w:contextualSpacing/>
    </w:pPr>
  </w:style>
  <w:style w:type="paragraph" w:styleId="List3">
    <w:name w:val="List 3"/>
    <w:basedOn w:val="Normal"/>
    <w:uiPriority w:val="99"/>
    <w:semiHidden/>
    <w:unhideWhenUsed/>
    <w:rsid w:val="004C02A9"/>
    <w:pPr>
      <w:ind w:left="1080" w:hanging="360"/>
      <w:contextualSpacing/>
    </w:pPr>
  </w:style>
  <w:style w:type="paragraph" w:styleId="List4">
    <w:name w:val="List 4"/>
    <w:basedOn w:val="Normal"/>
    <w:uiPriority w:val="99"/>
    <w:semiHidden/>
    <w:unhideWhenUsed/>
    <w:rsid w:val="004C02A9"/>
    <w:pPr>
      <w:ind w:left="1440" w:hanging="360"/>
      <w:contextualSpacing/>
    </w:pPr>
  </w:style>
  <w:style w:type="paragraph" w:styleId="List5">
    <w:name w:val="List 5"/>
    <w:basedOn w:val="Normal"/>
    <w:uiPriority w:val="99"/>
    <w:semiHidden/>
    <w:unhideWhenUsed/>
    <w:rsid w:val="004C02A9"/>
    <w:pPr>
      <w:ind w:left="1800" w:hanging="360"/>
      <w:contextualSpacing/>
    </w:pPr>
  </w:style>
  <w:style w:type="character" w:styleId="LineNumber">
    <w:name w:val="line number"/>
    <w:basedOn w:val="DefaultParagraphFont"/>
    <w:uiPriority w:val="99"/>
    <w:semiHidden/>
    <w:unhideWhenUsed/>
    <w:rsid w:val="004C02A9"/>
  </w:style>
  <w:style w:type="paragraph" w:styleId="NoSpacing">
    <w:name w:val="No Spacing"/>
    <w:link w:val="NoSpacingChar"/>
    <w:uiPriority w:val="1"/>
    <w:qFormat/>
    <w:rsid w:val="00882F9C"/>
    <w:pPr>
      <w:tabs>
        <w:tab w:val="right" w:pos="7200"/>
      </w:tabs>
      <w:spacing w:after="0"/>
      <w:jc w:val="both"/>
    </w:pPr>
    <w:rPr>
      <w:sz w:val="22"/>
      <w14:ligatures w14:val="standardContextual"/>
    </w:rPr>
  </w:style>
  <w:style w:type="table" w:styleId="TableGrid">
    <w:name w:val="Table Grid"/>
    <w:basedOn w:val="TableNormal"/>
    <w:uiPriority w:val="39"/>
    <w:rsid w:val="0007484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lineCode">
    <w:name w:val="Inline Code"/>
    <w:basedOn w:val="VerbatimChar"/>
    <w:uiPriority w:val="6"/>
    <w:qFormat/>
    <w:rsid w:val="00E017CE"/>
    <w:rPr>
      <w:rFonts w:ascii="LM Mono 10" w:hAnsi="LM Mono 10"/>
      <w:noProof/>
      <w:sz w:val="22"/>
      <w14:ligatures w14:val="standardContextual"/>
    </w:rPr>
  </w:style>
  <w:style w:type="paragraph" w:customStyle="1" w:styleId="AbstractTitle">
    <w:name w:val="Abstract Title"/>
    <w:basedOn w:val="Normal"/>
    <w:next w:val="Abstract"/>
    <w:link w:val="AbstractTitleChar"/>
    <w:uiPriority w:val="5"/>
    <w:qFormat/>
    <w:rsid w:val="00E675E4"/>
    <w:pPr>
      <w:spacing w:before="120" w:after="120"/>
      <w:jc w:val="center"/>
    </w:pPr>
    <w:rPr>
      <w:b/>
      <w:sz w:val="20"/>
    </w:rPr>
  </w:style>
  <w:style w:type="character" w:customStyle="1" w:styleId="AbstractTitleChar">
    <w:name w:val="Abstract Title Char"/>
    <w:basedOn w:val="DefaultParagraphFont"/>
    <w:link w:val="AbstractTitle"/>
    <w:uiPriority w:val="5"/>
    <w:rsid w:val="00891B45"/>
    <w:rPr>
      <w:b/>
      <w:sz w:val="20"/>
      <w14:ligatures w14:val="standardContextual"/>
    </w:rPr>
  </w:style>
  <w:style w:type="paragraph" w:styleId="EndnoteText">
    <w:name w:val="endnote text"/>
    <w:basedOn w:val="Normal"/>
    <w:link w:val="EndnoteTextChar"/>
    <w:uiPriority w:val="99"/>
    <w:semiHidden/>
    <w:unhideWhenUsed/>
    <w:rsid w:val="000400AC"/>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0400AC"/>
    <w:rPr>
      <w:sz w:val="20"/>
      <w:szCs w:val="20"/>
      <w14:ligatures w14:val="standardContextual"/>
    </w:rPr>
  </w:style>
  <w:style w:type="character" w:styleId="EndnoteReference">
    <w:name w:val="endnote reference"/>
    <w:basedOn w:val="DefaultParagraphFont"/>
    <w:uiPriority w:val="99"/>
    <w:semiHidden/>
    <w:unhideWhenUsed/>
    <w:rsid w:val="000400AC"/>
    <w:rPr>
      <w:vertAlign w:val="superscript"/>
    </w:rPr>
  </w:style>
  <w:style w:type="character" w:customStyle="1" w:styleId="Proof">
    <w:name w:val="Proof"/>
    <w:basedOn w:val="DefaultParagraphFont"/>
    <w:uiPriority w:val="11"/>
    <w:qFormat/>
    <w:rsid w:val="005E3CD7"/>
    <w:rPr>
      <w:i/>
    </w:rPr>
  </w:style>
  <w:style w:type="paragraph" w:styleId="BalloonText">
    <w:name w:val="Balloon Text"/>
    <w:basedOn w:val="Normal"/>
    <w:link w:val="BalloonTextChar"/>
    <w:uiPriority w:val="99"/>
    <w:semiHidden/>
    <w:unhideWhenUsed/>
    <w:rsid w:val="00B21E27"/>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1E27"/>
    <w:rPr>
      <w:rFonts w:ascii="Segoe UI" w:hAnsi="Segoe UI" w:cs="Segoe UI"/>
      <w:sz w:val="18"/>
      <w:szCs w:val="18"/>
      <w14:ligatures w14:val="standardContextual"/>
    </w:rPr>
  </w:style>
  <w:style w:type="character" w:styleId="UnresolvedMention">
    <w:name w:val="Unresolved Mention"/>
    <w:basedOn w:val="DefaultParagraphFont"/>
    <w:uiPriority w:val="99"/>
    <w:semiHidden/>
    <w:unhideWhenUsed/>
    <w:rsid w:val="00F44C0B"/>
    <w:rPr>
      <w:color w:val="808080"/>
      <w:shd w:val="clear" w:color="auto" w:fill="E6E6E6"/>
    </w:rPr>
  </w:style>
  <w:style w:type="table" w:styleId="PlainTable1">
    <w:name w:val="Plain Table 1"/>
    <w:basedOn w:val="TableNormal"/>
    <w:uiPriority w:val="41"/>
    <w:rsid w:val="002345B1"/>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0D4A65"/>
    <w:rPr>
      <w:sz w:val="16"/>
      <w:szCs w:val="16"/>
    </w:rPr>
  </w:style>
  <w:style w:type="paragraph" w:styleId="CommentText">
    <w:name w:val="annotation text"/>
    <w:basedOn w:val="Normal"/>
    <w:link w:val="CommentTextChar"/>
    <w:uiPriority w:val="99"/>
    <w:semiHidden/>
    <w:unhideWhenUsed/>
    <w:rsid w:val="000D4A65"/>
    <w:pPr>
      <w:spacing w:line="240" w:lineRule="auto"/>
    </w:pPr>
    <w:rPr>
      <w:sz w:val="20"/>
      <w:szCs w:val="20"/>
    </w:rPr>
  </w:style>
  <w:style w:type="character" w:customStyle="1" w:styleId="CommentTextChar">
    <w:name w:val="Comment Text Char"/>
    <w:basedOn w:val="DefaultParagraphFont"/>
    <w:link w:val="CommentText"/>
    <w:uiPriority w:val="99"/>
    <w:semiHidden/>
    <w:rsid w:val="000D4A65"/>
    <w:rPr>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0D4A65"/>
    <w:rPr>
      <w:b/>
      <w:bCs/>
    </w:rPr>
  </w:style>
  <w:style w:type="character" w:customStyle="1" w:styleId="CommentSubjectChar">
    <w:name w:val="Comment Subject Char"/>
    <w:basedOn w:val="CommentTextChar"/>
    <w:link w:val="CommentSubject"/>
    <w:uiPriority w:val="99"/>
    <w:semiHidden/>
    <w:rsid w:val="000D4A65"/>
    <w:rPr>
      <w:b/>
      <w:bCs/>
      <w:sz w:val="20"/>
      <w:szCs w:val="20"/>
      <w14:ligatures w14:val="standardContextual"/>
    </w:rPr>
  </w:style>
  <w:style w:type="numbering" w:customStyle="1" w:styleId="Enumerate">
    <w:name w:val="Enumerate"/>
    <w:uiPriority w:val="19"/>
    <w:rsid w:val="004C7CC0"/>
    <w:pPr>
      <w:numPr>
        <w:numId w:val="22"/>
      </w:numPr>
    </w:pPr>
  </w:style>
  <w:style w:type="numbering" w:customStyle="1" w:styleId="Itemize">
    <w:name w:val="Itemize"/>
    <w:uiPriority w:val="19"/>
    <w:rsid w:val="00923E96"/>
    <w:pPr>
      <w:numPr>
        <w:numId w:val="30"/>
      </w:numPr>
    </w:pPr>
  </w:style>
  <w:style w:type="paragraph" w:styleId="TOC1">
    <w:name w:val="toc 1"/>
    <w:basedOn w:val="Normal"/>
    <w:next w:val="Normal"/>
    <w:autoRedefine/>
    <w:uiPriority w:val="39"/>
    <w:unhideWhenUsed/>
    <w:rsid w:val="00207B7B"/>
    <w:pPr>
      <w:tabs>
        <w:tab w:val="clear" w:pos="7200"/>
        <w:tab w:val="left" w:pos="440"/>
        <w:tab w:val="right" w:pos="9203"/>
      </w:tabs>
      <w:spacing w:before="120" w:after="100"/>
    </w:pPr>
  </w:style>
  <w:style w:type="character" w:customStyle="1" w:styleId="TitleChar">
    <w:name w:val="Title Char"/>
    <w:basedOn w:val="DefaultParagraphFont"/>
    <w:link w:val="Title"/>
    <w:uiPriority w:val="10"/>
    <w:rsid w:val="00AC6BF1"/>
    <w:rPr>
      <w:rFonts w:asciiTheme="majorHAnsi" w:eastAsiaTheme="majorEastAsia" w:hAnsiTheme="majorHAnsi" w:cstheme="majorBidi"/>
      <w:bCs/>
      <w:sz w:val="32"/>
      <w:szCs w:val="36"/>
      <w14:ligatures w14:val="standardContextual"/>
    </w:rPr>
  </w:style>
  <w:style w:type="character" w:customStyle="1" w:styleId="st">
    <w:name w:val="st"/>
    <w:basedOn w:val="DefaultParagraphFont"/>
    <w:rsid w:val="001A359E"/>
  </w:style>
  <w:style w:type="character" w:styleId="Emphasis">
    <w:name w:val="Emphasis"/>
    <w:basedOn w:val="DefaultParagraphFont"/>
    <w:uiPriority w:val="20"/>
    <w:qFormat/>
    <w:rsid w:val="001A359E"/>
    <w:rPr>
      <w:i/>
      <w:iCs/>
    </w:rPr>
  </w:style>
  <w:style w:type="paragraph" w:styleId="TOC2">
    <w:name w:val="toc 2"/>
    <w:basedOn w:val="Normal"/>
    <w:next w:val="Normal"/>
    <w:autoRedefine/>
    <w:uiPriority w:val="39"/>
    <w:unhideWhenUsed/>
    <w:rsid w:val="0080658D"/>
    <w:pPr>
      <w:tabs>
        <w:tab w:val="clear" w:pos="7200"/>
      </w:tabs>
      <w:spacing w:after="100"/>
      <w:ind w:left="220"/>
    </w:pPr>
  </w:style>
  <w:style w:type="paragraph" w:styleId="TableofFigures">
    <w:name w:val="table of figures"/>
    <w:basedOn w:val="Normal"/>
    <w:next w:val="Normal"/>
    <w:uiPriority w:val="99"/>
    <w:unhideWhenUsed/>
    <w:rsid w:val="00BB7701"/>
    <w:pPr>
      <w:tabs>
        <w:tab w:val="clear" w:pos="7200"/>
      </w:tabs>
      <w:spacing w:after="0"/>
    </w:pPr>
  </w:style>
  <w:style w:type="character" w:customStyle="1" w:styleId="Heading1Char">
    <w:name w:val="Heading 1 Char"/>
    <w:aliases w:val="H1 Char"/>
    <w:basedOn w:val="DefaultParagraphFont"/>
    <w:link w:val="Heading1"/>
    <w:uiPriority w:val="9"/>
    <w:rsid w:val="009C124F"/>
    <w:rPr>
      <w:rFonts w:asciiTheme="majorHAnsi" w:eastAsiaTheme="majorEastAsia" w:hAnsiTheme="majorHAnsi" w:cstheme="majorBidi"/>
      <w:b/>
      <w:bCs/>
      <w:sz w:val="28"/>
      <w:szCs w:val="32"/>
      <w14:ligatures w14:val="standardContextual"/>
    </w:rPr>
  </w:style>
  <w:style w:type="paragraph" w:styleId="TOC3">
    <w:name w:val="toc 3"/>
    <w:basedOn w:val="Normal"/>
    <w:next w:val="Normal"/>
    <w:autoRedefine/>
    <w:uiPriority w:val="39"/>
    <w:unhideWhenUsed/>
    <w:rsid w:val="00DE4083"/>
    <w:pPr>
      <w:tabs>
        <w:tab w:val="clear" w:pos="7200"/>
      </w:tabs>
      <w:spacing w:after="100"/>
      <w:ind w:left="440"/>
    </w:pPr>
  </w:style>
  <w:style w:type="character" w:customStyle="1" w:styleId="FootnoteTextChar">
    <w:name w:val="Footnote Text Char"/>
    <w:basedOn w:val="DefaultParagraphFont"/>
    <w:link w:val="FootnoteText"/>
    <w:uiPriority w:val="9"/>
    <w:rsid w:val="0018085F"/>
    <w:rPr>
      <w:sz w:val="16"/>
      <w14:ligatures w14:val="standardContextual"/>
    </w:rPr>
  </w:style>
  <w:style w:type="paragraph" w:styleId="HTMLPreformatted">
    <w:name w:val="HTML Preformatted"/>
    <w:basedOn w:val="Normal"/>
    <w:link w:val="HTMLPreformattedChar"/>
    <w:uiPriority w:val="99"/>
    <w:semiHidden/>
    <w:unhideWhenUsed/>
    <w:rsid w:val="003C182A"/>
    <w:pPr>
      <w:tabs>
        <w:tab w:val="clear" w:pos="72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de-DE" w:eastAsia="de-DE"/>
      <w14:ligatures w14:val="none"/>
    </w:rPr>
  </w:style>
  <w:style w:type="character" w:customStyle="1" w:styleId="HTMLPreformattedChar">
    <w:name w:val="HTML Preformatted Char"/>
    <w:basedOn w:val="DefaultParagraphFont"/>
    <w:link w:val="HTMLPreformatted"/>
    <w:uiPriority w:val="99"/>
    <w:semiHidden/>
    <w:rsid w:val="003C182A"/>
    <w:rPr>
      <w:rFonts w:ascii="Courier New" w:eastAsia="Times New Roman" w:hAnsi="Courier New" w:cs="Courier New"/>
      <w:sz w:val="20"/>
      <w:szCs w:val="20"/>
      <w:lang w:val="de-DE" w:eastAsia="de-DE"/>
    </w:rPr>
  </w:style>
  <w:style w:type="paragraph" w:customStyle="1" w:styleId="alt1">
    <w:name w:val="alt1"/>
    <w:basedOn w:val="Normal"/>
    <w:rsid w:val="002341D0"/>
    <w:pPr>
      <w:pBdr>
        <w:left w:val="single" w:sz="18" w:space="0" w:color="6CE26C"/>
      </w:pBdr>
      <w:shd w:val="clear" w:color="auto" w:fill="FFFFFF"/>
      <w:tabs>
        <w:tab w:val="clear" w:pos="7200"/>
      </w:tabs>
      <w:spacing w:before="0" w:after="0" w:line="210" w:lineRule="atLeast"/>
      <w:jc w:val="left"/>
    </w:pPr>
    <w:rPr>
      <w:rFonts w:ascii="Times New Roman" w:eastAsia="Times New Roman" w:hAnsi="Times New Roman" w:cs="Times New Roman"/>
      <w:color w:val="5C5C5C"/>
      <w:sz w:val="24"/>
      <w:lang w:val="de-DE" w:eastAsia="de-DE"/>
      <w14:ligatures w14:val="none"/>
    </w:rPr>
  </w:style>
  <w:style w:type="character" w:customStyle="1" w:styleId="keyword2">
    <w:name w:val="keyword2"/>
    <w:basedOn w:val="DefaultParagraphFont"/>
    <w:rsid w:val="002341D0"/>
    <w:rPr>
      <w:b/>
      <w:bCs/>
      <w:color w:val="006699"/>
      <w:bdr w:val="none" w:sz="0" w:space="0" w:color="auto" w:frame="1"/>
    </w:rPr>
  </w:style>
  <w:style w:type="character" w:customStyle="1" w:styleId="comment2">
    <w:name w:val="comment2"/>
    <w:basedOn w:val="DefaultParagraphFont"/>
    <w:rsid w:val="002341D0"/>
    <w:rPr>
      <w:color w:val="008200"/>
      <w:bdr w:val="none" w:sz="0" w:space="0" w:color="auto" w:frame="1"/>
    </w:rPr>
  </w:style>
  <w:style w:type="paragraph" w:styleId="Revision">
    <w:name w:val="Revision"/>
    <w:hidden/>
    <w:uiPriority w:val="99"/>
    <w:semiHidden/>
    <w:rsid w:val="00645ABC"/>
    <w:pPr>
      <w:spacing w:after="0"/>
    </w:pPr>
    <w:rPr>
      <w:sz w:val="22"/>
      <w14:ligatures w14:val="standardContextual"/>
    </w:rPr>
  </w:style>
  <w:style w:type="character" w:customStyle="1" w:styleId="NoSpacingChar">
    <w:name w:val="No Spacing Char"/>
    <w:basedOn w:val="DefaultParagraphFont"/>
    <w:link w:val="NoSpacing"/>
    <w:uiPriority w:val="1"/>
    <w:rsid w:val="00AF4ECF"/>
    <w:rPr>
      <w:sz w:val="22"/>
      <w14:ligatures w14:val="standardContextual"/>
    </w:rPr>
  </w:style>
  <w:style w:type="paragraph" w:customStyle="1" w:styleId="msonormal0">
    <w:name w:val="msonormal"/>
    <w:basedOn w:val="Normal"/>
    <w:rsid w:val="008F67FA"/>
    <w:pPr>
      <w:tabs>
        <w:tab w:val="clear" w:pos="7200"/>
      </w:tabs>
      <w:spacing w:before="100" w:beforeAutospacing="1" w:after="100" w:afterAutospacing="1" w:line="240" w:lineRule="auto"/>
      <w:jc w:val="left"/>
    </w:pPr>
    <w:rPr>
      <w:rFonts w:ascii="Times New Roman" w:eastAsia="Times New Roman" w:hAnsi="Times New Roman" w:cs="Times New Roman"/>
      <w:sz w:val="24"/>
      <w:lang w:val="de-DE" w:eastAsia="de-D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009631">
      <w:bodyDiv w:val="1"/>
      <w:marLeft w:val="0"/>
      <w:marRight w:val="0"/>
      <w:marTop w:val="0"/>
      <w:marBottom w:val="0"/>
      <w:divBdr>
        <w:top w:val="none" w:sz="0" w:space="0" w:color="auto"/>
        <w:left w:val="none" w:sz="0" w:space="0" w:color="auto"/>
        <w:bottom w:val="none" w:sz="0" w:space="0" w:color="auto"/>
        <w:right w:val="none" w:sz="0" w:space="0" w:color="auto"/>
      </w:divBdr>
    </w:div>
    <w:div w:id="105273893">
      <w:bodyDiv w:val="1"/>
      <w:marLeft w:val="0"/>
      <w:marRight w:val="0"/>
      <w:marTop w:val="0"/>
      <w:marBottom w:val="0"/>
      <w:divBdr>
        <w:top w:val="none" w:sz="0" w:space="0" w:color="auto"/>
        <w:left w:val="none" w:sz="0" w:space="0" w:color="auto"/>
        <w:bottom w:val="none" w:sz="0" w:space="0" w:color="auto"/>
        <w:right w:val="none" w:sz="0" w:space="0" w:color="auto"/>
      </w:divBdr>
    </w:div>
    <w:div w:id="112673017">
      <w:bodyDiv w:val="1"/>
      <w:marLeft w:val="0"/>
      <w:marRight w:val="0"/>
      <w:marTop w:val="0"/>
      <w:marBottom w:val="0"/>
      <w:divBdr>
        <w:top w:val="none" w:sz="0" w:space="0" w:color="auto"/>
        <w:left w:val="none" w:sz="0" w:space="0" w:color="auto"/>
        <w:bottom w:val="none" w:sz="0" w:space="0" w:color="auto"/>
        <w:right w:val="none" w:sz="0" w:space="0" w:color="auto"/>
      </w:divBdr>
    </w:div>
    <w:div w:id="125197648">
      <w:bodyDiv w:val="1"/>
      <w:marLeft w:val="0"/>
      <w:marRight w:val="0"/>
      <w:marTop w:val="0"/>
      <w:marBottom w:val="0"/>
      <w:divBdr>
        <w:top w:val="none" w:sz="0" w:space="0" w:color="auto"/>
        <w:left w:val="none" w:sz="0" w:space="0" w:color="auto"/>
        <w:bottom w:val="none" w:sz="0" w:space="0" w:color="auto"/>
        <w:right w:val="none" w:sz="0" w:space="0" w:color="auto"/>
      </w:divBdr>
    </w:div>
    <w:div w:id="176161265">
      <w:bodyDiv w:val="1"/>
      <w:marLeft w:val="0"/>
      <w:marRight w:val="0"/>
      <w:marTop w:val="0"/>
      <w:marBottom w:val="0"/>
      <w:divBdr>
        <w:top w:val="none" w:sz="0" w:space="0" w:color="auto"/>
        <w:left w:val="none" w:sz="0" w:space="0" w:color="auto"/>
        <w:bottom w:val="none" w:sz="0" w:space="0" w:color="auto"/>
        <w:right w:val="none" w:sz="0" w:space="0" w:color="auto"/>
      </w:divBdr>
    </w:div>
    <w:div w:id="196281768">
      <w:bodyDiv w:val="1"/>
      <w:marLeft w:val="0"/>
      <w:marRight w:val="0"/>
      <w:marTop w:val="0"/>
      <w:marBottom w:val="0"/>
      <w:divBdr>
        <w:top w:val="none" w:sz="0" w:space="0" w:color="auto"/>
        <w:left w:val="none" w:sz="0" w:space="0" w:color="auto"/>
        <w:bottom w:val="none" w:sz="0" w:space="0" w:color="auto"/>
        <w:right w:val="none" w:sz="0" w:space="0" w:color="auto"/>
      </w:divBdr>
      <w:divsChild>
        <w:div w:id="493181741">
          <w:marLeft w:val="0"/>
          <w:marRight w:val="0"/>
          <w:marTop w:val="0"/>
          <w:marBottom w:val="0"/>
          <w:divBdr>
            <w:top w:val="none" w:sz="0" w:space="0" w:color="auto"/>
            <w:left w:val="none" w:sz="0" w:space="0" w:color="auto"/>
            <w:bottom w:val="none" w:sz="0" w:space="0" w:color="auto"/>
            <w:right w:val="none" w:sz="0" w:space="0" w:color="auto"/>
          </w:divBdr>
        </w:div>
        <w:div w:id="1608855559">
          <w:marLeft w:val="0"/>
          <w:marRight w:val="0"/>
          <w:marTop w:val="0"/>
          <w:marBottom w:val="0"/>
          <w:divBdr>
            <w:top w:val="none" w:sz="0" w:space="0" w:color="auto"/>
            <w:left w:val="none" w:sz="0" w:space="0" w:color="auto"/>
            <w:bottom w:val="none" w:sz="0" w:space="0" w:color="auto"/>
            <w:right w:val="none" w:sz="0" w:space="0" w:color="auto"/>
          </w:divBdr>
        </w:div>
      </w:divsChild>
    </w:div>
    <w:div w:id="230043117">
      <w:bodyDiv w:val="1"/>
      <w:marLeft w:val="0"/>
      <w:marRight w:val="0"/>
      <w:marTop w:val="0"/>
      <w:marBottom w:val="0"/>
      <w:divBdr>
        <w:top w:val="none" w:sz="0" w:space="0" w:color="auto"/>
        <w:left w:val="none" w:sz="0" w:space="0" w:color="auto"/>
        <w:bottom w:val="none" w:sz="0" w:space="0" w:color="auto"/>
        <w:right w:val="none" w:sz="0" w:space="0" w:color="auto"/>
      </w:divBdr>
    </w:div>
    <w:div w:id="240873123">
      <w:bodyDiv w:val="1"/>
      <w:marLeft w:val="0"/>
      <w:marRight w:val="0"/>
      <w:marTop w:val="0"/>
      <w:marBottom w:val="0"/>
      <w:divBdr>
        <w:top w:val="none" w:sz="0" w:space="0" w:color="auto"/>
        <w:left w:val="none" w:sz="0" w:space="0" w:color="auto"/>
        <w:bottom w:val="none" w:sz="0" w:space="0" w:color="auto"/>
        <w:right w:val="none" w:sz="0" w:space="0" w:color="auto"/>
      </w:divBdr>
    </w:div>
    <w:div w:id="241961698">
      <w:bodyDiv w:val="1"/>
      <w:marLeft w:val="0"/>
      <w:marRight w:val="0"/>
      <w:marTop w:val="0"/>
      <w:marBottom w:val="0"/>
      <w:divBdr>
        <w:top w:val="none" w:sz="0" w:space="0" w:color="auto"/>
        <w:left w:val="none" w:sz="0" w:space="0" w:color="auto"/>
        <w:bottom w:val="none" w:sz="0" w:space="0" w:color="auto"/>
        <w:right w:val="none" w:sz="0" w:space="0" w:color="auto"/>
      </w:divBdr>
    </w:div>
    <w:div w:id="264002752">
      <w:bodyDiv w:val="1"/>
      <w:marLeft w:val="0"/>
      <w:marRight w:val="0"/>
      <w:marTop w:val="0"/>
      <w:marBottom w:val="0"/>
      <w:divBdr>
        <w:top w:val="none" w:sz="0" w:space="0" w:color="auto"/>
        <w:left w:val="none" w:sz="0" w:space="0" w:color="auto"/>
        <w:bottom w:val="none" w:sz="0" w:space="0" w:color="auto"/>
        <w:right w:val="none" w:sz="0" w:space="0" w:color="auto"/>
      </w:divBdr>
    </w:div>
    <w:div w:id="319578436">
      <w:bodyDiv w:val="1"/>
      <w:marLeft w:val="0"/>
      <w:marRight w:val="0"/>
      <w:marTop w:val="0"/>
      <w:marBottom w:val="0"/>
      <w:divBdr>
        <w:top w:val="none" w:sz="0" w:space="0" w:color="auto"/>
        <w:left w:val="none" w:sz="0" w:space="0" w:color="auto"/>
        <w:bottom w:val="none" w:sz="0" w:space="0" w:color="auto"/>
        <w:right w:val="none" w:sz="0" w:space="0" w:color="auto"/>
      </w:divBdr>
      <w:divsChild>
        <w:div w:id="272246203">
          <w:marLeft w:val="0"/>
          <w:marRight w:val="0"/>
          <w:marTop w:val="0"/>
          <w:marBottom w:val="0"/>
          <w:divBdr>
            <w:top w:val="none" w:sz="0" w:space="0" w:color="auto"/>
            <w:left w:val="none" w:sz="0" w:space="0" w:color="auto"/>
            <w:bottom w:val="none" w:sz="0" w:space="0" w:color="auto"/>
            <w:right w:val="none" w:sz="0" w:space="0" w:color="auto"/>
          </w:divBdr>
          <w:divsChild>
            <w:div w:id="1857376806">
              <w:marLeft w:val="0"/>
              <w:marRight w:val="0"/>
              <w:marTop w:val="0"/>
              <w:marBottom w:val="0"/>
              <w:divBdr>
                <w:top w:val="none" w:sz="0" w:space="0" w:color="auto"/>
                <w:left w:val="none" w:sz="0" w:space="0" w:color="auto"/>
                <w:bottom w:val="none" w:sz="0" w:space="0" w:color="auto"/>
                <w:right w:val="none" w:sz="0" w:space="0" w:color="auto"/>
              </w:divBdr>
            </w:div>
            <w:div w:id="565575891">
              <w:marLeft w:val="0"/>
              <w:marRight w:val="0"/>
              <w:marTop w:val="0"/>
              <w:marBottom w:val="0"/>
              <w:divBdr>
                <w:top w:val="none" w:sz="0" w:space="0" w:color="auto"/>
                <w:left w:val="none" w:sz="0" w:space="0" w:color="auto"/>
                <w:bottom w:val="none" w:sz="0" w:space="0" w:color="auto"/>
                <w:right w:val="none" w:sz="0" w:space="0" w:color="auto"/>
              </w:divBdr>
            </w:div>
            <w:div w:id="654457599">
              <w:marLeft w:val="0"/>
              <w:marRight w:val="0"/>
              <w:marTop w:val="0"/>
              <w:marBottom w:val="0"/>
              <w:divBdr>
                <w:top w:val="none" w:sz="0" w:space="0" w:color="auto"/>
                <w:left w:val="none" w:sz="0" w:space="0" w:color="auto"/>
                <w:bottom w:val="none" w:sz="0" w:space="0" w:color="auto"/>
                <w:right w:val="none" w:sz="0" w:space="0" w:color="auto"/>
              </w:divBdr>
            </w:div>
            <w:div w:id="1779904976">
              <w:marLeft w:val="0"/>
              <w:marRight w:val="0"/>
              <w:marTop w:val="0"/>
              <w:marBottom w:val="0"/>
              <w:divBdr>
                <w:top w:val="none" w:sz="0" w:space="0" w:color="auto"/>
                <w:left w:val="none" w:sz="0" w:space="0" w:color="auto"/>
                <w:bottom w:val="none" w:sz="0" w:space="0" w:color="auto"/>
                <w:right w:val="none" w:sz="0" w:space="0" w:color="auto"/>
              </w:divBdr>
            </w:div>
            <w:div w:id="310524910">
              <w:marLeft w:val="0"/>
              <w:marRight w:val="0"/>
              <w:marTop w:val="0"/>
              <w:marBottom w:val="0"/>
              <w:divBdr>
                <w:top w:val="none" w:sz="0" w:space="0" w:color="auto"/>
                <w:left w:val="none" w:sz="0" w:space="0" w:color="auto"/>
                <w:bottom w:val="none" w:sz="0" w:space="0" w:color="auto"/>
                <w:right w:val="none" w:sz="0" w:space="0" w:color="auto"/>
              </w:divBdr>
            </w:div>
            <w:div w:id="607809396">
              <w:marLeft w:val="0"/>
              <w:marRight w:val="0"/>
              <w:marTop w:val="0"/>
              <w:marBottom w:val="0"/>
              <w:divBdr>
                <w:top w:val="none" w:sz="0" w:space="0" w:color="auto"/>
                <w:left w:val="none" w:sz="0" w:space="0" w:color="auto"/>
                <w:bottom w:val="none" w:sz="0" w:space="0" w:color="auto"/>
                <w:right w:val="none" w:sz="0" w:space="0" w:color="auto"/>
              </w:divBdr>
            </w:div>
            <w:div w:id="1408111701">
              <w:marLeft w:val="0"/>
              <w:marRight w:val="0"/>
              <w:marTop w:val="0"/>
              <w:marBottom w:val="0"/>
              <w:divBdr>
                <w:top w:val="none" w:sz="0" w:space="0" w:color="auto"/>
                <w:left w:val="none" w:sz="0" w:space="0" w:color="auto"/>
                <w:bottom w:val="none" w:sz="0" w:space="0" w:color="auto"/>
                <w:right w:val="none" w:sz="0" w:space="0" w:color="auto"/>
              </w:divBdr>
            </w:div>
            <w:div w:id="14312538">
              <w:marLeft w:val="0"/>
              <w:marRight w:val="0"/>
              <w:marTop w:val="0"/>
              <w:marBottom w:val="0"/>
              <w:divBdr>
                <w:top w:val="none" w:sz="0" w:space="0" w:color="auto"/>
                <w:left w:val="none" w:sz="0" w:space="0" w:color="auto"/>
                <w:bottom w:val="none" w:sz="0" w:space="0" w:color="auto"/>
                <w:right w:val="none" w:sz="0" w:space="0" w:color="auto"/>
              </w:divBdr>
            </w:div>
            <w:div w:id="1957520409">
              <w:marLeft w:val="0"/>
              <w:marRight w:val="0"/>
              <w:marTop w:val="0"/>
              <w:marBottom w:val="0"/>
              <w:divBdr>
                <w:top w:val="none" w:sz="0" w:space="0" w:color="auto"/>
                <w:left w:val="none" w:sz="0" w:space="0" w:color="auto"/>
                <w:bottom w:val="none" w:sz="0" w:space="0" w:color="auto"/>
                <w:right w:val="none" w:sz="0" w:space="0" w:color="auto"/>
              </w:divBdr>
            </w:div>
            <w:div w:id="1178690499">
              <w:marLeft w:val="0"/>
              <w:marRight w:val="0"/>
              <w:marTop w:val="0"/>
              <w:marBottom w:val="0"/>
              <w:divBdr>
                <w:top w:val="none" w:sz="0" w:space="0" w:color="auto"/>
                <w:left w:val="none" w:sz="0" w:space="0" w:color="auto"/>
                <w:bottom w:val="none" w:sz="0" w:space="0" w:color="auto"/>
                <w:right w:val="none" w:sz="0" w:space="0" w:color="auto"/>
              </w:divBdr>
            </w:div>
            <w:div w:id="1438327065">
              <w:marLeft w:val="0"/>
              <w:marRight w:val="0"/>
              <w:marTop w:val="0"/>
              <w:marBottom w:val="0"/>
              <w:divBdr>
                <w:top w:val="none" w:sz="0" w:space="0" w:color="auto"/>
                <w:left w:val="none" w:sz="0" w:space="0" w:color="auto"/>
                <w:bottom w:val="none" w:sz="0" w:space="0" w:color="auto"/>
                <w:right w:val="none" w:sz="0" w:space="0" w:color="auto"/>
              </w:divBdr>
            </w:div>
            <w:div w:id="1028138280">
              <w:marLeft w:val="0"/>
              <w:marRight w:val="0"/>
              <w:marTop w:val="0"/>
              <w:marBottom w:val="0"/>
              <w:divBdr>
                <w:top w:val="none" w:sz="0" w:space="0" w:color="auto"/>
                <w:left w:val="none" w:sz="0" w:space="0" w:color="auto"/>
                <w:bottom w:val="none" w:sz="0" w:space="0" w:color="auto"/>
                <w:right w:val="none" w:sz="0" w:space="0" w:color="auto"/>
              </w:divBdr>
            </w:div>
            <w:div w:id="2143106866">
              <w:marLeft w:val="0"/>
              <w:marRight w:val="0"/>
              <w:marTop w:val="0"/>
              <w:marBottom w:val="0"/>
              <w:divBdr>
                <w:top w:val="none" w:sz="0" w:space="0" w:color="auto"/>
                <w:left w:val="none" w:sz="0" w:space="0" w:color="auto"/>
                <w:bottom w:val="none" w:sz="0" w:space="0" w:color="auto"/>
                <w:right w:val="none" w:sz="0" w:space="0" w:color="auto"/>
              </w:divBdr>
            </w:div>
            <w:div w:id="13775903">
              <w:marLeft w:val="0"/>
              <w:marRight w:val="0"/>
              <w:marTop w:val="0"/>
              <w:marBottom w:val="0"/>
              <w:divBdr>
                <w:top w:val="none" w:sz="0" w:space="0" w:color="auto"/>
                <w:left w:val="none" w:sz="0" w:space="0" w:color="auto"/>
                <w:bottom w:val="none" w:sz="0" w:space="0" w:color="auto"/>
                <w:right w:val="none" w:sz="0" w:space="0" w:color="auto"/>
              </w:divBdr>
            </w:div>
            <w:div w:id="419185774">
              <w:marLeft w:val="0"/>
              <w:marRight w:val="0"/>
              <w:marTop w:val="0"/>
              <w:marBottom w:val="0"/>
              <w:divBdr>
                <w:top w:val="none" w:sz="0" w:space="0" w:color="auto"/>
                <w:left w:val="none" w:sz="0" w:space="0" w:color="auto"/>
                <w:bottom w:val="none" w:sz="0" w:space="0" w:color="auto"/>
                <w:right w:val="none" w:sz="0" w:space="0" w:color="auto"/>
              </w:divBdr>
            </w:div>
            <w:div w:id="1086146306">
              <w:marLeft w:val="0"/>
              <w:marRight w:val="0"/>
              <w:marTop w:val="0"/>
              <w:marBottom w:val="0"/>
              <w:divBdr>
                <w:top w:val="none" w:sz="0" w:space="0" w:color="auto"/>
                <w:left w:val="none" w:sz="0" w:space="0" w:color="auto"/>
                <w:bottom w:val="none" w:sz="0" w:space="0" w:color="auto"/>
                <w:right w:val="none" w:sz="0" w:space="0" w:color="auto"/>
              </w:divBdr>
            </w:div>
            <w:div w:id="1112551072">
              <w:marLeft w:val="0"/>
              <w:marRight w:val="0"/>
              <w:marTop w:val="0"/>
              <w:marBottom w:val="0"/>
              <w:divBdr>
                <w:top w:val="none" w:sz="0" w:space="0" w:color="auto"/>
                <w:left w:val="none" w:sz="0" w:space="0" w:color="auto"/>
                <w:bottom w:val="none" w:sz="0" w:space="0" w:color="auto"/>
                <w:right w:val="none" w:sz="0" w:space="0" w:color="auto"/>
              </w:divBdr>
            </w:div>
            <w:div w:id="969549788">
              <w:marLeft w:val="0"/>
              <w:marRight w:val="0"/>
              <w:marTop w:val="0"/>
              <w:marBottom w:val="0"/>
              <w:divBdr>
                <w:top w:val="none" w:sz="0" w:space="0" w:color="auto"/>
                <w:left w:val="none" w:sz="0" w:space="0" w:color="auto"/>
                <w:bottom w:val="none" w:sz="0" w:space="0" w:color="auto"/>
                <w:right w:val="none" w:sz="0" w:space="0" w:color="auto"/>
              </w:divBdr>
            </w:div>
            <w:div w:id="678701338">
              <w:marLeft w:val="0"/>
              <w:marRight w:val="0"/>
              <w:marTop w:val="0"/>
              <w:marBottom w:val="0"/>
              <w:divBdr>
                <w:top w:val="none" w:sz="0" w:space="0" w:color="auto"/>
                <w:left w:val="none" w:sz="0" w:space="0" w:color="auto"/>
                <w:bottom w:val="none" w:sz="0" w:space="0" w:color="auto"/>
                <w:right w:val="none" w:sz="0" w:space="0" w:color="auto"/>
              </w:divBdr>
            </w:div>
            <w:div w:id="1384521913">
              <w:marLeft w:val="0"/>
              <w:marRight w:val="0"/>
              <w:marTop w:val="0"/>
              <w:marBottom w:val="0"/>
              <w:divBdr>
                <w:top w:val="none" w:sz="0" w:space="0" w:color="auto"/>
                <w:left w:val="none" w:sz="0" w:space="0" w:color="auto"/>
                <w:bottom w:val="none" w:sz="0" w:space="0" w:color="auto"/>
                <w:right w:val="none" w:sz="0" w:space="0" w:color="auto"/>
              </w:divBdr>
            </w:div>
            <w:div w:id="1800997390">
              <w:marLeft w:val="0"/>
              <w:marRight w:val="0"/>
              <w:marTop w:val="0"/>
              <w:marBottom w:val="0"/>
              <w:divBdr>
                <w:top w:val="none" w:sz="0" w:space="0" w:color="auto"/>
                <w:left w:val="none" w:sz="0" w:space="0" w:color="auto"/>
                <w:bottom w:val="none" w:sz="0" w:space="0" w:color="auto"/>
                <w:right w:val="none" w:sz="0" w:space="0" w:color="auto"/>
              </w:divBdr>
            </w:div>
            <w:div w:id="1132018106">
              <w:marLeft w:val="0"/>
              <w:marRight w:val="0"/>
              <w:marTop w:val="0"/>
              <w:marBottom w:val="0"/>
              <w:divBdr>
                <w:top w:val="none" w:sz="0" w:space="0" w:color="auto"/>
                <w:left w:val="none" w:sz="0" w:space="0" w:color="auto"/>
                <w:bottom w:val="none" w:sz="0" w:space="0" w:color="auto"/>
                <w:right w:val="none" w:sz="0" w:space="0" w:color="auto"/>
              </w:divBdr>
            </w:div>
            <w:div w:id="619723191">
              <w:marLeft w:val="0"/>
              <w:marRight w:val="0"/>
              <w:marTop w:val="0"/>
              <w:marBottom w:val="0"/>
              <w:divBdr>
                <w:top w:val="none" w:sz="0" w:space="0" w:color="auto"/>
                <w:left w:val="none" w:sz="0" w:space="0" w:color="auto"/>
                <w:bottom w:val="none" w:sz="0" w:space="0" w:color="auto"/>
                <w:right w:val="none" w:sz="0" w:space="0" w:color="auto"/>
              </w:divBdr>
            </w:div>
            <w:div w:id="1069424285">
              <w:marLeft w:val="0"/>
              <w:marRight w:val="0"/>
              <w:marTop w:val="0"/>
              <w:marBottom w:val="0"/>
              <w:divBdr>
                <w:top w:val="none" w:sz="0" w:space="0" w:color="auto"/>
                <w:left w:val="none" w:sz="0" w:space="0" w:color="auto"/>
                <w:bottom w:val="none" w:sz="0" w:space="0" w:color="auto"/>
                <w:right w:val="none" w:sz="0" w:space="0" w:color="auto"/>
              </w:divBdr>
            </w:div>
            <w:div w:id="2003728111">
              <w:marLeft w:val="0"/>
              <w:marRight w:val="0"/>
              <w:marTop w:val="0"/>
              <w:marBottom w:val="0"/>
              <w:divBdr>
                <w:top w:val="none" w:sz="0" w:space="0" w:color="auto"/>
                <w:left w:val="none" w:sz="0" w:space="0" w:color="auto"/>
                <w:bottom w:val="none" w:sz="0" w:space="0" w:color="auto"/>
                <w:right w:val="none" w:sz="0" w:space="0" w:color="auto"/>
              </w:divBdr>
            </w:div>
            <w:div w:id="1783643502">
              <w:marLeft w:val="0"/>
              <w:marRight w:val="0"/>
              <w:marTop w:val="0"/>
              <w:marBottom w:val="0"/>
              <w:divBdr>
                <w:top w:val="none" w:sz="0" w:space="0" w:color="auto"/>
                <w:left w:val="none" w:sz="0" w:space="0" w:color="auto"/>
                <w:bottom w:val="none" w:sz="0" w:space="0" w:color="auto"/>
                <w:right w:val="none" w:sz="0" w:space="0" w:color="auto"/>
              </w:divBdr>
            </w:div>
            <w:div w:id="1305038998">
              <w:marLeft w:val="0"/>
              <w:marRight w:val="0"/>
              <w:marTop w:val="0"/>
              <w:marBottom w:val="0"/>
              <w:divBdr>
                <w:top w:val="none" w:sz="0" w:space="0" w:color="auto"/>
                <w:left w:val="none" w:sz="0" w:space="0" w:color="auto"/>
                <w:bottom w:val="none" w:sz="0" w:space="0" w:color="auto"/>
                <w:right w:val="none" w:sz="0" w:space="0" w:color="auto"/>
              </w:divBdr>
            </w:div>
            <w:div w:id="984048972">
              <w:marLeft w:val="0"/>
              <w:marRight w:val="0"/>
              <w:marTop w:val="0"/>
              <w:marBottom w:val="0"/>
              <w:divBdr>
                <w:top w:val="none" w:sz="0" w:space="0" w:color="auto"/>
                <w:left w:val="none" w:sz="0" w:space="0" w:color="auto"/>
                <w:bottom w:val="none" w:sz="0" w:space="0" w:color="auto"/>
                <w:right w:val="none" w:sz="0" w:space="0" w:color="auto"/>
              </w:divBdr>
            </w:div>
            <w:div w:id="785782099">
              <w:marLeft w:val="0"/>
              <w:marRight w:val="0"/>
              <w:marTop w:val="0"/>
              <w:marBottom w:val="0"/>
              <w:divBdr>
                <w:top w:val="none" w:sz="0" w:space="0" w:color="auto"/>
                <w:left w:val="none" w:sz="0" w:space="0" w:color="auto"/>
                <w:bottom w:val="none" w:sz="0" w:space="0" w:color="auto"/>
                <w:right w:val="none" w:sz="0" w:space="0" w:color="auto"/>
              </w:divBdr>
            </w:div>
            <w:div w:id="837767431">
              <w:marLeft w:val="0"/>
              <w:marRight w:val="0"/>
              <w:marTop w:val="0"/>
              <w:marBottom w:val="0"/>
              <w:divBdr>
                <w:top w:val="none" w:sz="0" w:space="0" w:color="auto"/>
                <w:left w:val="none" w:sz="0" w:space="0" w:color="auto"/>
                <w:bottom w:val="none" w:sz="0" w:space="0" w:color="auto"/>
                <w:right w:val="none" w:sz="0" w:space="0" w:color="auto"/>
              </w:divBdr>
            </w:div>
            <w:div w:id="259336783">
              <w:marLeft w:val="0"/>
              <w:marRight w:val="0"/>
              <w:marTop w:val="0"/>
              <w:marBottom w:val="0"/>
              <w:divBdr>
                <w:top w:val="none" w:sz="0" w:space="0" w:color="auto"/>
                <w:left w:val="none" w:sz="0" w:space="0" w:color="auto"/>
                <w:bottom w:val="none" w:sz="0" w:space="0" w:color="auto"/>
                <w:right w:val="none" w:sz="0" w:space="0" w:color="auto"/>
              </w:divBdr>
            </w:div>
            <w:div w:id="567686580">
              <w:marLeft w:val="0"/>
              <w:marRight w:val="0"/>
              <w:marTop w:val="0"/>
              <w:marBottom w:val="0"/>
              <w:divBdr>
                <w:top w:val="none" w:sz="0" w:space="0" w:color="auto"/>
                <w:left w:val="none" w:sz="0" w:space="0" w:color="auto"/>
                <w:bottom w:val="none" w:sz="0" w:space="0" w:color="auto"/>
                <w:right w:val="none" w:sz="0" w:space="0" w:color="auto"/>
              </w:divBdr>
            </w:div>
            <w:div w:id="1669288112">
              <w:marLeft w:val="0"/>
              <w:marRight w:val="0"/>
              <w:marTop w:val="0"/>
              <w:marBottom w:val="0"/>
              <w:divBdr>
                <w:top w:val="none" w:sz="0" w:space="0" w:color="auto"/>
                <w:left w:val="none" w:sz="0" w:space="0" w:color="auto"/>
                <w:bottom w:val="none" w:sz="0" w:space="0" w:color="auto"/>
                <w:right w:val="none" w:sz="0" w:space="0" w:color="auto"/>
              </w:divBdr>
            </w:div>
            <w:div w:id="2109546120">
              <w:marLeft w:val="0"/>
              <w:marRight w:val="0"/>
              <w:marTop w:val="0"/>
              <w:marBottom w:val="0"/>
              <w:divBdr>
                <w:top w:val="none" w:sz="0" w:space="0" w:color="auto"/>
                <w:left w:val="none" w:sz="0" w:space="0" w:color="auto"/>
                <w:bottom w:val="none" w:sz="0" w:space="0" w:color="auto"/>
                <w:right w:val="none" w:sz="0" w:space="0" w:color="auto"/>
              </w:divBdr>
            </w:div>
            <w:div w:id="1222403517">
              <w:marLeft w:val="0"/>
              <w:marRight w:val="0"/>
              <w:marTop w:val="0"/>
              <w:marBottom w:val="0"/>
              <w:divBdr>
                <w:top w:val="none" w:sz="0" w:space="0" w:color="auto"/>
                <w:left w:val="none" w:sz="0" w:space="0" w:color="auto"/>
                <w:bottom w:val="none" w:sz="0" w:space="0" w:color="auto"/>
                <w:right w:val="none" w:sz="0" w:space="0" w:color="auto"/>
              </w:divBdr>
            </w:div>
            <w:div w:id="602807153">
              <w:marLeft w:val="0"/>
              <w:marRight w:val="0"/>
              <w:marTop w:val="0"/>
              <w:marBottom w:val="0"/>
              <w:divBdr>
                <w:top w:val="none" w:sz="0" w:space="0" w:color="auto"/>
                <w:left w:val="none" w:sz="0" w:space="0" w:color="auto"/>
                <w:bottom w:val="none" w:sz="0" w:space="0" w:color="auto"/>
                <w:right w:val="none" w:sz="0" w:space="0" w:color="auto"/>
              </w:divBdr>
            </w:div>
            <w:div w:id="152155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68653">
      <w:bodyDiv w:val="1"/>
      <w:marLeft w:val="0"/>
      <w:marRight w:val="0"/>
      <w:marTop w:val="0"/>
      <w:marBottom w:val="0"/>
      <w:divBdr>
        <w:top w:val="none" w:sz="0" w:space="0" w:color="auto"/>
        <w:left w:val="none" w:sz="0" w:space="0" w:color="auto"/>
        <w:bottom w:val="none" w:sz="0" w:space="0" w:color="auto"/>
        <w:right w:val="none" w:sz="0" w:space="0" w:color="auto"/>
      </w:divBdr>
    </w:div>
    <w:div w:id="429931187">
      <w:bodyDiv w:val="1"/>
      <w:marLeft w:val="0"/>
      <w:marRight w:val="0"/>
      <w:marTop w:val="0"/>
      <w:marBottom w:val="0"/>
      <w:divBdr>
        <w:top w:val="none" w:sz="0" w:space="0" w:color="auto"/>
        <w:left w:val="none" w:sz="0" w:space="0" w:color="auto"/>
        <w:bottom w:val="none" w:sz="0" w:space="0" w:color="auto"/>
        <w:right w:val="none" w:sz="0" w:space="0" w:color="auto"/>
      </w:divBdr>
    </w:div>
    <w:div w:id="442457499">
      <w:bodyDiv w:val="1"/>
      <w:marLeft w:val="0"/>
      <w:marRight w:val="0"/>
      <w:marTop w:val="0"/>
      <w:marBottom w:val="0"/>
      <w:divBdr>
        <w:top w:val="none" w:sz="0" w:space="0" w:color="auto"/>
        <w:left w:val="none" w:sz="0" w:space="0" w:color="auto"/>
        <w:bottom w:val="none" w:sz="0" w:space="0" w:color="auto"/>
        <w:right w:val="none" w:sz="0" w:space="0" w:color="auto"/>
      </w:divBdr>
    </w:div>
    <w:div w:id="497886948">
      <w:bodyDiv w:val="1"/>
      <w:marLeft w:val="0"/>
      <w:marRight w:val="0"/>
      <w:marTop w:val="0"/>
      <w:marBottom w:val="0"/>
      <w:divBdr>
        <w:top w:val="none" w:sz="0" w:space="0" w:color="auto"/>
        <w:left w:val="none" w:sz="0" w:space="0" w:color="auto"/>
        <w:bottom w:val="none" w:sz="0" w:space="0" w:color="auto"/>
        <w:right w:val="none" w:sz="0" w:space="0" w:color="auto"/>
      </w:divBdr>
    </w:div>
    <w:div w:id="563176053">
      <w:bodyDiv w:val="1"/>
      <w:marLeft w:val="0"/>
      <w:marRight w:val="0"/>
      <w:marTop w:val="0"/>
      <w:marBottom w:val="0"/>
      <w:divBdr>
        <w:top w:val="none" w:sz="0" w:space="0" w:color="auto"/>
        <w:left w:val="none" w:sz="0" w:space="0" w:color="auto"/>
        <w:bottom w:val="none" w:sz="0" w:space="0" w:color="auto"/>
        <w:right w:val="none" w:sz="0" w:space="0" w:color="auto"/>
      </w:divBdr>
    </w:div>
    <w:div w:id="573206580">
      <w:bodyDiv w:val="1"/>
      <w:marLeft w:val="0"/>
      <w:marRight w:val="0"/>
      <w:marTop w:val="0"/>
      <w:marBottom w:val="0"/>
      <w:divBdr>
        <w:top w:val="none" w:sz="0" w:space="0" w:color="auto"/>
        <w:left w:val="none" w:sz="0" w:space="0" w:color="auto"/>
        <w:bottom w:val="none" w:sz="0" w:space="0" w:color="auto"/>
        <w:right w:val="none" w:sz="0" w:space="0" w:color="auto"/>
      </w:divBdr>
    </w:div>
    <w:div w:id="597060243">
      <w:bodyDiv w:val="1"/>
      <w:marLeft w:val="0"/>
      <w:marRight w:val="0"/>
      <w:marTop w:val="0"/>
      <w:marBottom w:val="0"/>
      <w:divBdr>
        <w:top w:val="none" w:sz="0" w:space="0" w:color="auto"/>
        <w:left w:val="none" w:sz="0" w:space="0" w:color="auto"/>
        <w:bottom w:val="none" w:sz="0" w:space="0" w:color="auto"/>
        <w:right w:val="none" w:sz="0" w:space="0" w:color="auto"/>
      </w:divBdr>
    </w:div>
    <w:div w:id="699209394">
      <w:bodyDiv w:val="1"/>
      <w:marLeft w:val="0"/>
      <w:marRight w:val="0"/>
      <w:marTop w:val="0"/>
      <w:marBottom w:val="0"/>
      <w:divBdr>
        <w:top w:val="none" w:sz="0" w:space="0" w:color="auto"/>
        <w:left w:val="none" w:sz="0" w:space="0" w:color="auto"/>
        <w:bottom w:val="none" w:sz="0" w:space="0" w:color="auto"/>
        <w:right w:val="none" w:sz="0" w:space="0" w:color="auto"/>
      </w:divBdr>
    </w:div>
    <w:div w:id="732503417">
      <w:bodyDiv w:val="1"/>
      <w:marLeft w:val="0"/>
      <w:marRight w:val="0"/>
      <w:marTop w:val="0"/>
      <w:marBottom w:val="0"/>
      <w:divBdr>
        <w:top w:val="none" w:sz="0" w:space="0" w:color="auto"/>
        <w:left w:val="none" w:sz="0" w:space="0" w:color="auto"/>
        <w:bottom w:val="none" w:sz="0" w:space="0" w:color="auto"/>
        <w:right w:val="none" w:sz="0" w:space="0" w:color="auto"/>
      </w:divBdr>
    </w:div>
    <w:div w:id="746616690">
      <w:bodyDiv w:val="1"/>
      <w:marLeft w:val="0"/>
      <w:marRight w:val="0"/>
      <w:marTop w:val="0"/>
      <w:marBottom w:val="0"/>
      <w:divBdr>
        <w:top w:val="none" w:sz="0" w:space="0" w:color="auto"/>
        <w:left w:val="none" w:sz="0" w:space="0" w:color="auto"/>
        <w:bottom w:val="none" w:sz="0" w:space="0" w:color="auto"/>
        <w:right w:val="none" w:sz="0" w:space="0" w:color="auto"/>
      </w:divBdr>
      <w:divsChild>
        <w:div w:id="1510221588">
          <w:marLeft w:val="0"/>
          <w:marRight w:val="0"/>
          <w:marTop w:val="0"/>
          <w:marBottom w:val="0"/>
          <w:divBdr>
            <w:top w:val="none" w:sz="0" w:space="0" w:color="auto"/>
            <w:left w:val="none" w:sz="0" w:space="0" w:color="auto"/>
            <w:bottom w:val="none" w:sz="0" w:space="0" w:color="auto"/>
            <w:right w:val="none" w:sz="0" w:space="0" w:color="auto"/>
          </w:divBdr>
          <w:divsChild>
            <w:div w:id="1949772758">
              <w:marLeft w:val="0"/>
              <w:marRight w:val="0"/>
              <w:marTop w:val="0"/>
              <w:marBottom w:val="0"/>
              <w:divBdr>
                <w:top w:val="none" w:sz="0" w:space="0" w:color="auto"/>
                <w:left w:val="none" w:sz="0" w:space="0" w:color="auto"/>
                <w:bottom w:val="none" w:sz="0" w:space="0" w:color="auto"/>
                <w:right w:val="none" w:sz="0" w:space="0" w:color="auto"/>
              </w:divBdr>
            </w:div>
            <w:div w:id="1381979147">
              <w:marLeft w:val="0"/>
              <w:marRight w:val="0"/>
              <w:marTop w:val="0"/>
              <w:marBottom w:val="0"/>
              <w:divBdr>
                <w:top w:val="none" w:sz="0" w:space="0" w:color="auto"/>
                <w:left w:val="none" w:sz="0" w:space="0" w:color="auto"/>
                <w:bottom w:val="none" w:sz="0" w:space="0" w:color="auto"/>
                <w:right w:val="none" w:sz="0" w:space="0" w:color="auto"/>
              </w:divBdr>
            </w:div>
            <w:div w:id="1007556440">
              <w:marLeft w:val="0"/>
              <w:marRight w:val="0"/>
              <w:marTop w:val="0"/>
              <w:marBottom w:val="0"/>
              <w:divBdr>
                <w:top w:val="none" w:sz="0" w:space="0" w:color="auto"/>
                <w:left w:val="none" w:sz="0" w:space="0" w:color="auto"/>
                <w:bottom w:val="none" w:sz="0" w:space="0" w:color="auto"/>
                <w:right w:val="none" w:sz="0" w:space="0" w:color="auto"/>
              </w:divBdr>
            </w:div>
            <w:div w:id="354695294">
              <w:marLeft w:val="0"/>
              <w:marRight w:val="0"/>
              <w:marTop w:val="0"/>
              <w:marBottom w:val="0"/>
              <w:divBdr>
                <w:top w:val="none" w:sz="0" w:space="0" w:color="auto"/>
                <w:left w:val="none" w:sz="0" w:space="0" w:color="auto"/>
                <w:bottom w:val="none" w:sz="0" w:space="0" w:color="auto"/>
                <w:right w:val="none" w:sz="0" w:space="0" w:color="auto"/>
              </w:divBdr>
            </w:div>
            <w:div w:id="1479346035">
              <w:marLeft w:val="0"/>
              <w:marRight w:val="0"/>
              <w:marTop w:val="0"/>
              <w:marBottom w:val="0"/>
              <w:divBdr>
                <w:top w:val="none" w:sz="0" w:space="0" w:color="auto"/>
                <w:left w:val="none" w:sz="0" w:space="0" w:color="auto"/>
                <w:bottom w:val="none" w:sz="0" w:space="0" w:color="auto"/>
                <w:right w:val="none" w:sz="0" w:space="0" w:color="auto"/>
              </w:divBdr>
            </w:div>
            <w:div w:id="1336953114">
              <w:marLeft w:val="0"/>
              <w:marRight w:val="0"/>
              <w:marTop w:val="0"/>
              <w:marBottom w:val="0"/>
              <w:divBdr>
                <w:top w:val="none" w:sz="0" w:space="0" w:color="auto"/>
                <w:left w:val="none" w:sz="0" w:space="0" w:color="auto"/>
                <w:bottom w:val="none" w:sz="0" w:space="0" w:color="auto"/>
                <w:right w:val="none" w:sz="0" w:space="0" w:color="auto"/>
              </w:divBdr>
            </w:div>
            <w:div w:id="37703565">
              <w:marLeft w:val="0"/>
              <w:marRight w:val="0"/>
              <w:marTop w:val="0"/>
              <w:marBottom w:val="0"/>
              <w:divBdr>
                <w:top w:val="none" w:sz="0" w:space="0" w:color="auto"/>
                <w:left w:val="none" w:sz="0" w:space="0" w:color="auto"/>
                <w:bottom w:val="none" w:sz="0" w:space="0" w:color="auto"/>
                <w:right w:val="none" w:sz="0" w:space="0" w:color="auto"/>
              </w:divBdr>
            </w:div>
            <w:div w:id="1840076297">
              <w:marLeft w:val="0"/>
              <w:marRight w:val="0"/>
              <w:marTop w:val="0"/>
              <w:marBottom w:val="0"/>
              <w:divBdr>
                <w:top w:val="none" w:sz="0" w:space="0" w:color="auto"/>
                <w:left w:val="none" w:sz="0" w:space="0" w:color="auto"/>
                <w:bottom w:val="none" w:sz="0" w:space="0" w:color="auto"/>
                <w:right w:val="none" w:sz="0" w:space="0" w:color="auto"/>
              </w:divBdr>
            </w:div>
            <w:div w:id="679551423">
              <w:marLeft w:val="0"/>
              <w:marRight w:val="0"/>
              <w:marTop w:val="0"/>
              <w:marBottom w:val="0"/>
              <w:divBdr>
                <w:top w:val="none" w:sz="0" w:space="0" w:color="auto"/>
                <w:left w:val="none" w:sz="0" w:space="0" w:color="auto"/>
                <w:bottom w:val="none" w:sz="0" w:space="0" w:color="auto"/>
                <w:right w:val="none" w:sz="0" w:space="0" w:color="auto"/>
              </w:divBdr>
            </w:div>
            <w:div w:id="548495638">
              <w:marLeft w:val="0"/>
              <w:marRight w:val="0"/>
              <w:marTop w:val="0"/>
              <w:marBottom w:val="0"/>
              <w:divBdr>
                <w:top w:val="none" w:sz="0" w:space="0" w:color="auto"/>
                <w:left w:val="none" w:sz="0" w:space="0" w:color="auto"/>
                <w:bottom w:val="none" w:sz="0" w:space="0" w:color="auto"/>
                <w:right w:val="none" w:sz="0" w:space="0" w:color="auto"/>
              </w:divBdr>
            </w:div>
            <w:div w:id="1026714927">
              <w:marLeft w:val="0"/>
              <w:marRight w:val="0"/>
              <w:marTop w:val="0"/>
              <w:marBottom w:val="0"/>
              <w:divBdr>
                <w:top w:val="none" w:sz="0" w:space="0" w:color="auto"/>
                <w:left w:val="none" w:sz="0" w:space="0" w:color="auto"/>
                <w:bottom w:val="none" w:sz="0" w:space="0" w:color="auto"/>
                <w:right w:val="none" w:sz="0" w:space="0" w:color="auto"/>
              </w:divBdr>
            </w:div>
            <w:div w:id="1539001560">
              <w:marLeft w:val="0"/>
              <w:marRight w:val="0"/>
              <w:marTop w:val="0"/>
              <w:marBottom w:val="0"/>
              <w:divBdr>
                <w:top w:val="none" w:sz="0" w:space="0" w:color="auto"/>
                <w:left w:val="none" w:sz="0" w:space="0" w:color="auto"/>
                <w:bottom w:val="none" w:sz="0" w:space="0" w:color="auto"/>
                <w:right w:val="none" w:sz="0" w:space="0" w:color="auto"/>
              </w:divBdr>
            </w:div>
            <w:div w:id="586958378">
              <w:marLeft w:val="0"/>
              <w:marRight w:val="0"/>
              <w:marTop w:val="0"/>
              <w:marBottom w:val="0"/>
              <w:divBdr>
                <w:top w:val="none" w:sz="0" w:space="0" w:color="auto"/>
                <w:left w:val="none" w:sz="0" w:space="0" w:color="auto"/>
                <w:bottom w:val="none" w:sz="0" w:space="0" w:color="auto"/>
                <w:right w:val="none" w:sz="0" w:space="0" w:color="auto"/>
              </w:divBdr>
            </w:div>
            <w:div w:id="1492713752">
              <w:marLeft w:val="0"/>
              <w:marRight w:val="0"/>
              <w:marTop w:val="0"/>
              <w:marBottom w:val="0"/>
              <w:divBdr>
                <w:top w:val="none" w:sz="0" w:space="0" w:color="auto"/>
                <w:left w:val="none" w:sz="0" w:space="0" w:color="auto"/>
                <w:bottom w:val="none" w:sz="0" w:space="0" w:color="auto"/>
                <w:right w:val="none" w:sz="0" w:space="0" w:color="auto"/>
              </w:divBdr>
            </w:div>
            <w:div w:id="164443348">
              <w:marLeft w:val="0"/>
              <w:marRight w:val="0"/>
              <w:marTop w:val="0"/>
              <w:marBottom w:val="0"/>
              <w:divBdr>
                <w:top w:val="none" w:sz="0" w:space="0" w:color="auto"/>
                <w:left w:val="none" w:sz="0" w:space="0" w:color="auto"/>
                <w:bottom w:val="none" w:sz="0" w:space="0" w:color="auto"/>
                <w:right w:val="none" w:sz="0" w:space="0" w:color="auto"/>
              </w:divBdr>
            </w:div>
            <w:div w:id="910311967">
              <w:marLeft w:val="0"/>
              <w:marRight w:val="0"/>
              <w:marTop w:val="0"/>
              <w:marBottom w:val="0"/>
              <w:divBdr>
                <w:top w:val="none" w:sz="0" w:space="0" w:color="auto"/>
                <w:left w:val="none" w:sz="0" w:space="0" w:color="auto"/>
                <w:bottom w:val="none" w:sz="0" w:space="0" w:color="auto"/>
                <w:right w:val="none" w:sz="0" w:space="0" w:color="auto"/>
              </w:divBdr>
            </w:div>
            <w:div w:id="672605807">
              <w:marLeft w:val="0"/>
              <w:marRight w:val="0"/>
              <w:marTop w:val="0"/>
              <w:marBottom w:val="0"/>
              <w:divBdr>
                <w:top w:val="none" w:sz="0" w:space="0" w:color="auto"/>
                <w:left w:val="none" w:sz="0" w:space="0" w:color="auto"/>
                <w:bottom w:val="none" w:sz="0" w:space="0" w:color="auto"/>
                <w:right w:val="none" w:sz="0" w:space="0" w:color="auto"/>
              </w:divBdr>
            </w:div>
            <w:div w:id="2010021117">
              <w:marLeft w:val="0"/>
              <w:marRight w:val="0"/>
              <w:marTop w:val="0"/>
              <w:marBottom w:val="0"/>
              <w:divBdr>
                <w:top w:val="none" w:sz="0" w:space="0" w:color="auto"/>
                <w:left w:val="none" w:sz="0" w:space="0" w:color="auto"/>
                <w:bottom w:val="none" w:sz="0" w:space="0" w:color="auto"/>
                <w:right w:val="none" w:sz="0" w:space="0" w:color="auto"/>
              </w:divBdr>
            </w:div>
            <w:div w:id="432897379">
              <w:marLeft w:val="0"/>
              <w:marRight w:val="0"/>
              <w:marTop w:val="0"/>
              <w:marBottom w:val="0"/>
              <w:divBdr>
                <w:top w:val="none" w:sz="0" w:space="0" w:color="auto"/>
                <w:left w:val="none" w:sz="0" w:space="0" w:color="auto"/>
                <w:bottom w:val="none" w:sz="0" w:space="0" w:color="auto"/>
                <w:right w:val="none" w:sz="0" w:space="0" w:color="auto"/>
              </w:divBdr>
            </w:div>
            <w:div w:id="1508322737">
              <w:marLeft w:val="0"/>
              <w:marRight w:val="0"/>
              <w:marTop w:val="0"/>
              <w:marBottom w:val="0"/>
              <w:divBdr>
                <w:top w:val="none" w:sz="0" w:space="0" w:color="auto"/>
                <w:left w:val="none" w:sz="0" w:space="0" w:color="auto"/>
                <w:bottom w:val="none" w:sz="0" w:space="0" w:color="auto"/>
                <w:right w:val="none" w:sz="0" w:space="0" w:color="auto"/>
              </w:divBdr>
            </w:div>
            <w:div w:id="1804612501">
              <w:marLeft w:val="0"/>
              <w:marRight w:val="0"/>
              <w:marTop w:val="0"/>
              <w:marBottom w:val="0"/>
              <w:divBdr>
                <w:top w:val="none" w:sz="0" w:space="0" w:color="auto"/>
                <w:left w:val="none" w:sz="0" w:space="0" w:color="auto"/>
                <w:bottom w:val="none" w:sz="0" w:space="0" w:color="auto"/>
                <w:right w:val="none" w:sz="0" w:space="0" w:color="auto"/>
              </w:divBdr>
            </w:div>
            <w:div w:id="1777823513">
              <w:marLeft w:val="0"/>
              <w:marRight w:val="0"/>
              <w:marTop w:val="0"/>
              <w:marBottom w:val="0"/>
              <w:divBdr>
                <w:top w:val="none" w:sz="0" w:space="0" w:color="auto"/>
                <w:left w:val="none" w:sz="0" w:space="0" w:color="auto"/>
                <w:bottom w:val="none" w:sz="0" w:space="0" w:color="auto"/>
                <w:right w:val="none" w:sz="0" w:space="0" w:color="auto"/>
              </w:divBdr>
            </w:div>
            <w:div w:id="1144128119">
              <w:marLeft w:val="0"/>
              <w:marRight w:val="0"/>
              <w:marTop w:val="0"/>
              <w:marBottom w:val="0"/>
              <w:divBdr>
                <w:top w:val="none" w:sz="0" w:space="0" w:color="auto"/>
                <w:left w:val="none" w:sz="0" w:space="0" w:color="auto"/>
                <w:bottom w:val="none" w:sz="0" w:space="0" w:color="auto"/>
                <w:right w:val="none" w:sz="0" w:space="0" w:color="auto"/>
              </w:divBdr>
            </w:div>
            <w:div w:id="349648436">
              <w:marLeft w:val="0"/>
              <w:marRight w:val="0"/>
              <w:marTop w:val="0"/>
              <w:marBottom w:val="0"/>
              <w:divBdr>
                <w:top w:val="none" w:sz="0" w:space="0" w:color="auto"/>
                <w:left w:val="none" w:sz="0" w:space="0" w:color="auto"/>
                <w:bottom w:val="none" w:sz="0" w:space="0" w:color="auto"/>
                <w:right w:val="none" w:sz="0" w:space="0" w:color="auto"/>
              </w:divBdr>
            </w:div>
            <w:div w:id="2103720786">
              <w:marLeft w:val="0"/>
              <w:marRight w:val="0"/>
              <w:marTop w:val="0"/>
              <w:marBottom w:val="0"/>
              <w:divBdr>
                <w:top w:val="none" w:sz="0" w:space="0" w:color="auto"/>
                <w:left w:val="none" w:sz="0" w:space="0" w:color="auto"/>
                <w:bottom w:val="none" w:sz="0" w:space="0" w:color="auto"/>
                <w:right w:val="none" w:sz="0" w:space="0" w:color="auto"/>
              </w:divBdr>
            </w:div>
            <w:div w:id="1699500686">
              <w:marLeft w:val="0"/>
              <w:marRight w:val="0"/>
              <w:marTop w:val="0"/>
              <w:marBottom w:val="0"/>
              <w:divBdr>
                <w:top w:val="none" w:sz="0" w:space="0" w:color="auto"/>
                <w:left w:val="none" w:sz="0" w:space="0" w:color="auto"/>
                <w:bottom w:val="none" w:sz="0" w:space="0" w:color="auto"/>
                <w:right w:val="none" w:sz="0" w:space="0" w:color="auto"/>
              </w:divBdr>
            </w:div>
            <w:div w:id="793795847">
              <w:marLeft w:val="0"/>
              <w:marRight w:val="0"/>
              <w:marTop w:val="0"/>
              <w:marBottom w:val="0"/>
              <w:divBdr>
                <w:top w:val="none" w:sz="0" w:space="0" w:color="auto"/>
                <w:left w:val="none" w:sz="0" w:space="0" w:color="auto"/>
                <w:bottom w:val="none" w:sz="0" w:space="0" w:color="auto"/>
                <w:right w:val="none" w:sz="0" w:space="0" w:color="auto"/>
              </w:divBdr>
            </w:div>
            <w:div w:id="2088721564">
              <w:marLeft w:val="0"/>
              <w:marRight w:val="0"/>
              <w:marTop w:val="0"/>
              <w:marBottom w:val="0"/>
              <w:divBdr>
                <w:top w:val="none" w:sz="0" w:space="0" w:color="auto"/>
                <w:left w:val="none" w:sz="0" w:space="0" w:color="auto"/>
                <w:bottom w:val="none" w:sz="0" w:space="0" w:color="auto"/>
                <w:right w:val="none" w:sz="0" w:space="0" w:color="auto"/>
              </w:divBdr>
            </w:div>
            <w:div w:id="2037152627">
              <w:marLeft w:val="0"/>
              <w:marRight w:val="0"/>
              <w:marTop w:val="0"/>
              <w:marBottom w:val="0"/>
              <w:divBdr>
                <w:top w:val="none" w:sz="0" w:space="0" w:color="auto"/>
                <w:left w:val="none" w:sz="0" w:space="0" w:color="auto"/>
                <w:bottom w:val="none" w:sz="0" w:space="0" w:color="auto"/>
                <w:right w:val="none" w:sz="0" w:space="0" w:color="auto"/>
              </w:divBdr>
            </w:div>
            <w:div w:id="690641268">
              <w:marLeft w:val="0"/>
              <w:marRight w:val="0"/>
              <w:marTop w:val="0"/>
              <w:marBottom w:val="0"/>
              <w:divBdr>
                <w:top w:val="none" w:sz="0" w:space="0" w:color="auto"/>
                <w:left w:val="none" w:sz="0" w:space="0" w:color="auto"/>
                <w:bottom w:val="none" w:sz="0" w:space="0" w:color="auto"/>
                <w:right w:val="none" w:sz="0" w:space="0" w:color="auto"/>
              </w:divBdr>
            </w:div>
            <w:div w:id="1779908036">
              <w:marLeft w:val="0"/>
              <w:marRight w:val="0"/>
              <w:marTop w:val="0"/>
              <w:marBottom w:val="0"/>
              <w:divBdr>
                <w:top w:val="none" w:sz="0" w:space="0" w:color="auto"/>
                <w:left w:val="none" w:sz="0" w:space="0" w:color="auto"/>
                <w:bottom w:val="none" w:sz="0" w:space="0" w:color="auto"/>
                <w:right w:val="none" w:sz="0" w:space="0" w:color="auto"/>
              </w:divBdr>
            </w:div>
            <w:div w:id="599680772">
              <w:marLeft w:val="0"/>
              <w:marRight w:val="0"/>
              <w:marTop w:val="0"/>
              <w:marBottom w:val="0"/>
              <w:divBdr>
                <w:top w:val="none" w:sz="0" w:space="0" w:color="auto"/>
                <w:left w:val="none" w:sz="0" w:space="0" w:color="auto"/>
                <w:bottom w:val="none" w:sz="0" w:space="0" w:color="auto"/>
                <w:right w:val="none" w:sz="0" w:space="0" w:color="auto"/>
              </w:divBdr>
            </w:div>
            <w:div w:id="838273045">
              <w:marLeft w:val="0"/>
              <w:marRight w:val="0"/>
              <w:marTop w:val="0"/>
              <w:marBottom w:val="0"/>
              <w:divBdr>
                <w:top w:val="none" w:sz="0" w:space="0" w:color="auto"/>
                <w:left w:val="none" w:sz="0" w:space="0" w:color="auto"/>
                <w:bottom w:val="none" w:sz="0" w:space="0" w:color="auto"/>
                <w:right w:val="none" w:sz="0" w:space="0" w:color="auto"/>
              </w:divBdr>
            </w:div>
            <w:div w:id="625042376">
              <w:marLeft w:val="0"/>
              <w:marRight w:val="0"/>
              <w:marTop w:val="0"/>
              <w:marBottom w:val="0"/>
              <w:divBdr>
                <w:top w:val="none" w:sz="0" w:space="0" w:color="auto"/>
                <w:left w:val="none" w:sz="0" w:space="0" w:color="auto"/>
                <w:bottom w:val="none" w:sz="0" w:space="0" w:color="auto"/>
                <w:right w:val="none" w:sz="0" w:space="0" w:color="auto"/>
              </w:divBdr>
            </w:div>
            <w:div w:id="508259676">
              <w:marLeft w:val="0"/>
              <w:marRight w:val="0"/>
              <w:marTop w:val="0"/>
              <w:marBottom w:val="0"/>
              <w:divBdr>
                <w:top w:val="none" w:sz="0" w:space="0" w:color="auto"/>
                <w:left w:val="none" w:sz="0" w:space="0" w:color="auto"/>
                <w:bottom w:val="none" w:sz="0" w:space="0" w:color="auto"/>
                <w:right w:val="none" w:sz="0" w:space="0" w:color="auto"/>
              </w:divBdr>
            </w:div>
            <w:div w:id="266499449">
              <w:marLeft w:val="0"/>
              <w:marRight w:val="0"/>
              <w:marTop w:val="0"/>
              <w:marBottom w:val="0"/>
              <w:divBdr>
                <w:top w:val="none" w:sz="0" w:space="0" w:color="auto"/>
                <w:left w:val="none" w:sz="0" w:space="0" w:color="auto"/>
                <w:bottom w:val="none" w:sz="0" w:space="0" w:color="auto"/>
                <w:right w:val="none" w:sz="0" w:space="0" w:color="auto"/>
              </w:divBdr>
            </w:div>
            <w:div w:id="133152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47050">
      <w:bodyDiv w:val="1"/>
      <w:marLeft w:val="0"/>
      <w:marRight w:val="0"/>
      <w:marTop w:val="0"/>
      <w:marBottom w:val="0"/>
      <w:divBdr>
        <w:top w:val="none" w:sz="0" w:space="0" w:color="auto"/>
        <w:left w:val="none" w:sz="0" w:space="0" w:color="auto"/>
        <w:bottom w:val="none" w:sz="0" w:space="0" w:color="auto"/>
        <w:right w:val="none" w:sz="0" w:space="0" w:color="auto"/>
      </w:divBdr>
    </w:div>
    <w:div w:id="792334779">
      <w:bodyDiv w:val="1"/>
      <w:marLeft w:val="0"/>
      <w:marRight w:val="0"/>
      <w:marTop w:val="0"/>
      <w:marBottom w:val="0"/>
      <w:divBdr>
        <w:top w:val="none" w:sz="0" w:space="0" w:color="auto"/>
        <w:left w:val="none" w:sz="0" w:space="0" w:color="auto"/>
        <w:bottom w:val="none" w:sz="0" w:space="0" w:color="auto"/>
        <w:right w:val="none" w:sz="0" w:space="0" w:color="auto"/>
      </w:divBdr>
      <w:divsChild>
        <w:div w:id="1495801576">
          <w:marLeft w:val="0"/>
          <w:marRight w:val="0"/>
          <w:marTop w:val="0"/>
          <w:marBottom w:val="0"/>
          <w:divBdr>
            <w:top w:val="none" w:sz="0" w:space="0" w:color="auto"/>
            <w:left w:val="none" w:sz="0" w:space="0" w:color="auto"/>
            <w:bottom w:val="none" w:sz="0" w:space="0" w:color="auto"/>
            <w:right w:val="none" w:sz="0" w:space="0" w:color="auto"/>
          </w:divBdr>
        </w:div>
      </w:divsChild>
    </w:div>
    <w:div w:id="809906560">
      <w:bodyDiv w:val="1"/>
      <w:marLeft w:val="0"/>
      <w:marRight w:val="0"/>
      <w:marTop w:val="0"/>
      <w:marBottom w:val="0"/>
      <w:divBdr>
        <w:top w:val="none" w:sz="0" w:space="0" w:color="auto"/>
        <w:left w:val="none" w:sz="0" w:space="0" w:color="auto"/>
        <w:bottom w:val="none" w:sz="0" w:space="0" w:color="auto"/>
        <w:right w:val="none" w:sz="0" w:space="0" w:color="auto"/>
      </w:divBdr>
    </w:div>
    <w:div w:id="811866871">
      <w:bodyDiv w:val="1"/>
      <w:marLeft w:val="0"/>
      <w:marRight w:val="0"/>
      <w:marTop w:val="0"/>
      <w:marBottom w:val="0"/>
      <w:divBdr>
        <w:top w:val="none" w:sz="0" w:space="0" w:color="auto"/>
        <w:left w:val="none" w:sz="0" w:space="0" w:color="auto"/>
        <w:bottom w:val="none" w:sz="0" w:space="0" w:color="auto"/>
        <w:right w:val="none" w:sz="0" w:space="0" w:color="auto"/>
      </w:divBdr>
    </w:div>
    <w:div w:id="836845415">
      <w:bodyDiv w:val="1"/>
      <w:marLeft w:val="0"/>
      <w:marRight w:val="0"/>
      <w:marTop w:val="0"/>
      <w:marBottom w:val="0"/>
      <w:divBdr>
        <w:top w:val="none" w:sz="0" w:space="0" w:color="auto"/>
        <w:left w:val="none" w:sz="0" w:space="0" w:color="auto"/>
        <w:bottom w:val="none" w:sz="0" w:space="0" w:color="auto"/>
        <w:right w:val="none" w:sz="0" w:space="0" w:color="auto"/>
      </w:divBdr>
    </w:div>
    <w:div w:id="847796437">
      <w:bodyDiv w:val="1"/>
      <w:marLeft w:val="0"/>
      <w:marRight w:val="0"/>
      <w:marTop w:val="0"/>
      <w:marBottom w:val="0"/>
      <w:divBdr>
        <w:top w:val="none" w:sz="0" w:space="0" w:color="auto"/>
        <w:left w:val="none" w:sz="0" w:space="0" w:color="auto"/>
        <w:bottom w:val="none" w:sz="0" w:space="0" w:color="auto"/>
        <w:right w:val="none" w:sz="0" w:space="0" w:color="auto"/>
      </w:divBdr>
    </w:div>
    <w:div w:id="864951719">
      <w:bodyDiv w:val="1"/>
      <w:marLeft w:val="0"/>
      <w:marRight w:val="0"/>
      <w:marTop w:val="0"/>
      <w:marBottom w:val="0"/>
      <w:divBdr>
        <w:top w:val="none" w:sz="0" w:space="0" w:color="auto"/>
        <w:left w:val="none" w:sz="0" w:space="0" w:color="auto"/>
        <w:bottom w:val="none" w:sz="0" w:space="0" w:color="auto"/>
        <w:right w:val="none" w:sz="0" w:space="0" w:color="auto"/>
      </w:divBdr>
    </w:div>
    <w:div w:id="872425452">
      <w:bodyDiv w:val="1"/>
      <w:marLeft w:val="0"/>
      <w:marRight w:val="0"/>
      <w:marTop w:val="0"/>
      <w:marBottom w:val="0"/>
      <w:divBdr>
        <w:top w:val="none" w:sz="0" w:space="0" w:color="auto"/>
        <w:left w:val="none" w:sz="0" w:space="0" w:color="auto"/>
        <w:bottom w:val="none" w:sz="0" w:space="0" w:color="auto"/>
        <w:right w:val="none" w:sz="0" w:space="0" w:color="auto"/>
      </w:divBdr>
    </w:div>
    <w:div w:id="874276643">
      <w:bodyDiv w:val="1"/>
      <w:marLeft w:val="0"/>
      <w:marRight w:val="0"/>
      <w:marTop w:val="0"/>
      <w:marBottom w:val="0"/>
      <w:divBdr>
        <w:top w:val="none" w:sz="0" w:space="0" w:color="auto"/>
        <w:left w:val="none" w:sz="0" w:space="0" w:color="auto"/>
        <w:bottom w:val="none" w:sz="0" w:space="0" w:color="auto"/>
        <w:right w:val="none" w:sz="0" w:space="0" w:color="auto"/>
      </w:divBdr>
    </w:div>
    <w:div w:id="889728944">
      <w:bodyDiv w:val="1"/>
      <w:marLeft w:val="0"/>
      <w:marRight w:val="0"/>
      <w:marTop w:val="0"/>
      <w:marBottom w:val="0"/>
      <w:divBdr>
        <w:top w:val="none" w:sz="0" w:space="0" w:color="auto"/>
        <w:left w:val="none" w:sz="0" w:space="0" w:color="auto"/>
        <w:bottom w:val="none" w:sz="0" w:space="0" w:color="auto"/>
        <w:right w:val="none" w:sz="0" w:space="0" w:color="auto"/>
      </w:divBdr>
    </w:div>
    <w:div w:id="891504711">
      <w:bodyDiv w:val="1"/>
      <w:marLeft w:val="0"/>
      <w:marRight w:val="0"/>
      <w:marTop w:val="0"/>
      <w:marBottom w:val="0"/>
      <w:divBdr>
        <w:top w:val="none" w:sz="0" w:space="0" w:color="auto"/>
        <w:left w:val="none" w:sz="0" w:space="0" w:color="auto"/>
        <w:bottom w:val="none" w:sz="0" w:space="0" w:color="auto"/>
        <w:right w:val="none" w:sz="0" w:space="0" w:color="auto"/>
      </w:divBdr>
    </w:div>
    <w:div w:id="947784045">
      <w:bodyDiv w:val="1"/>
      <w:marLeft w:val="0"/>
      <w:marRight w:val="0"/>
      <w:marTop w:val="0"/>
      <w:marBottom w:val="0"/>
      <w:divBdr>
        <w:top w:val="none" w:sz="0" w:space="0" w:color="auto"/>
        <w:left w:val="none" w:sz="0" w:space="0" w:color="auto"/>
        <w:bottom w:val="none" w:sz="0" w:space="0" w:color="auto"/>
        <w:right w:val="none" w:sz="0" w:space="0" w:color="auto"/>
      </w:divBdr>
    </w:div>
    <w:div w:id="954218636">
      <w:bodyDiv w:val="1"/>
      <w:marLeft w:val="0"/>
      <w:marRight w:val="0"/>
      <w:marTop w:val="0"/>
      <w:marBottom w:val="0"/>
      <w:divBdr>
        <w:top w:val="none" w:sz="0" w:space="0" w:color="auto"/>
        <w:left w:val="none" w:sz="0" w:space="0" w:color="auto"/>
        <w:bottom w:val="none" w:sz="0" w:space="0" w:color="auto"/>
        <w:right w:val="none" w:sz="0" w:space="0" w:color="auto"/>
      </w:divBdr>
    </w:div>
    <w:div w:id="974915987">
      <w:bodyDiv w:val="1"/>
      <w:marLeft w:val="0"/>
      <w:marRight w:val="0"/>
      <w:marTop w:val="0"/>
      <w:marBottom w:val="0"/>
      <w:divBdr>
        <w:top w:val="none" w:sz="0" w:space="0" w:color="auto"/>
        <w:left w:val="none" w:sz="0" w:space="0" w:color="auto"/>
        <w:bottom w:val="none" w:sz="0" w:space="0" w:color="auto"/>
        <w:right w:val="none" w:sz="0" w:space="0" w:color="auto"/>
      </w:divBdr>
    </w:div>
    <w:div w:id="997224150">
      <w:bodyDiv w:val="1"/>
      <w:marLeft w:val="0"/>
      <w:marRight w:val="0"/>
      <w:marTop w:val="0"/>
      <w:marBottom w:val="0"/>
      <w:divBdr>
        <w:top w:val="none" w:sz="0" w:space="0" w:color="auto"/>
        <w:left w:val="none" w:sz="0" w:space="0" w:color="auto"/>
        <w:bottom w:val="none" w:sz="0" w:space="0" w:color="auto"/>
        <w:right w:val="none" w:sz="0" w:space="0" w:color="auto"/>
      </w:divBdr>
    </w:div>
    <w:div w:id="1017347279">
      <w:bodyDiv w:val="1"/>
      <w:marLeft w:val="0"/>
      <w:marRight w:val="0"/>
      <w:marTop w:val="0"/>
      <w:marBottom w:val="0"/>
      <w:divBdr>
        <w:top w:val="none" w:sz="0" w:space="0" w:color="auto"/>
        <w:left w:val="none" w:sz="0" w:space="0" w:color="auto"/>
        <w:bottom w:val="none" w:sz="0" w:space="0" w:color="auto"/>
        <w:right w:val="none" w:sz="0" w:space="0" w:color="auto"/>
      </w:divBdr>
    </w:div>
    <w:div w:id="1033576697">
      <w:bodyDiv w:val="1"/>
      <w:marLeft w:val="0"/>
      <w:marRight w:val="0"/>
      <w:marTop w:val="0"/>
      <w:marBottom w:val="0"/>
      <w:divBdr>
        <w:top w:val="none" w:sz="0" w:space="0" w:color="auto"/>
        <w:left w:val="none" w:sz="0" w:space="0" w:color="auto"/>
        <w:bottom w:val="none" w:sz="0" w:space="0" w:color="auto"/>
        <w:right w:val="none" w:sz="0" w:space="0" w:color="auto"/>
      </w:divBdr>
    </w:div>
    <w:div w:id="1108546140">
      <w:bodyDiv w:val="1"/>
      <w:marLeft w:val="0"/>
      <w:marRight w:val="0"/>
      <w:marTop w:val="0"/>
      <w:marBottom w:val="0"/>
      <w:divBdr>
        <w:top w:val="none" w:sz="0" w:space="0" w:color="auto"/>
        <w:left w:val="none" w:sz="0" w:space="0" w:color="auto"/>
        <w:bottom w:val="none" w:sz="0" w:space="0" w:color="auto"/>
        <w:right w:val="none" w:sz="0" w:space="0" w:color="auto"/>
      </w:divBdr>
    </w:div>
    <w:div w:id="1108937477">
      <w:bodyDiv w:val="1"/>
      <w:marLeft w:val="0"/>
      <w:marRight w:val="0"/>
      <w:marTop w:val="0"/>
      <w:marBottom w:val="0"/>
      <w:divBdr>
        <w:top w:val="none" w:sz="0" w:space="0" w:color="auto"/>
        <w:left w:val="none" w:sz="0" w:space="0" w:color="auto"/>
        <w:bottom w:val="none" w:sz="0" w:space="0" w:color="auto"/>
        <w:right w:val="none" w:sz="0" w:space="0" w:color="auto"/>
      </w:divBdr>
    </w:div>
    <w:div w:id="1111318988">
      <w:bodyDiv w:val="1"/>
      <w:marLeft w:val="0"/>
      <w:marRight w:val="0"/>
      <w:marTop w:val="0"/>
      <w:marBottom w:val="0"/>
      <w:divBdr>
        <w:top w:val="none" w:sz="0" w:space="0" w:color="auto"/>
        <w:left w:val="none" w:sz="0" w:space="0" w:color="auto"/>
        <w:bottom w:val="none" w:sz="0" w:space="0" w:color="auto"/>
        <w:right w:val="none" w:sz="0" w:space="0" w:color="auto"/>
      </w:divBdr>
    </w:div>
    <w:div w:id="1147235793">
      <w:bodyDiv w:val="1"/>
      <w:marLeft w:val="0"/>
      <w:marRight w:val="0"/>
      <w:marTop w:val="0"/>
      <w:marBottom w:val="0"/>
      <w:divBdr>
        <w:top w:val="none" w:sz="0" w:space="0" w:color="auto"/>
        <w:left w:val="none" w:sz="0" w:space="0" w:color="auto"/>
        <w:bottom w:val="none" w:sz="0" w:space="0" w:color="auto"/>
        <w:right w:val="none" w:sz="0" w:space="0" w:color="auto"/>
      </w:divBdr>
    </w:div>
    <w:div w:id="1340933567">
      <w:bodyDiv w:val="1"/>
      <w:marLeft w:val="0"/>
      <w:marRight w:val="0"/>
      <w:marTop w:val="0"/>
      <w:marBottom w:val="0"/>
      <w:divBdr>
        <w:top w:val="none" w:sz="0" w:space="0" w:color="auto"/>
        <w:left w:val="none" w:sz="0" w:space="0" w:color="auto"/>
        <w:bottom w:val="none" w:sz="0" w:space="0" w:color="auto"/>
        <w:right w:val="none" w:sz="0" w:space="0" w:color="auto"/>
      </w:divBdr>
    </w:div>
    <w:div w:id="1346785051">
      <w:bodyDiv w:val="1"/>
      <w:marLeft w:val="0"/>
      <w:marRight w:val="0"/>
      <w:marTop w:val="0"/>
      <w:marBottom w:val="0"/>
      <w:divBdr>
        <w:top w:val="none" w:sz="0" w:space="0" w:color="auto"/>
        <w:left w:val="none" w:sz="0" w:space="0" w:color="auto"/>
        <w:bottom w:val="none" w:sz="0" w:space="0" w:color="auto"/>
        <w:right w:val="none" w:sz="0" w:space="0" w:color="auto"/>
      </w:divBdr>
    </w:div>
    <w:div w:id="1356038064">
      <w:bodyDiv w:val="1"/>
      <w:marLeft w:val="0"/>
      <w:marRight w:val="0"/>
      <w:marTop w:val="0"/>
      <w:marBottom w:val="0"/>
      <w:divBdr>
        <w:top w:val="none" w:sz="0" w:space="0" w:color="auto"/>
        <w:left w:val="none" w:sz="0" w:space="0" w:color="auto"/>
        <w:bottom w:val="none" w:sz="0" w:space="0" w:color="auto"/>
        <w:right w:val="none" w:sz="0" w:space="0" w:color="auto"/>
      </w:divBdr>
    </w:div>
    <w:div w:id="1383283667">
      <w:bodyDiv w:val="1"/>
      <w:marLeft w:val="0"/>
      <w:marRight w:val="0"/>
      <w:marTop w:val="0"/>
      <w:marBottom w:val="0"/>
      <w:divBdr>
        <w:top w:val="none" w:sz="0" w:space="0" w:color="auto"/>
        <w:left w:val="none" w:sz="0" w:space="0" w:color="auto"/>
        <w:bottom w:val="none" w:sz="0" w:space="0" w:color="auto"/>
        <w:right w:val="none" w:sz="0" w:space="0" w:color="auto"/>
      </w:divBdr>
    </w:div>
    <w:div w:id="1408453483">
      <w:bodyDiv w:val="1"/>
      <w:marLeft w:val="0"/>
      <w:marRight w:val="0"/>
      <w:marTop w:val="0"/>
      <w:marBottom w:val="0"/>
      <w:divBdr>
        <w:top w:val="none" w:sz="0" w:space="0" w:color="auto"/>
        <w:left w:val="none" w:sz="0" w:space="0" w:color="auto"/>
        <w:bottom w:val="none" w:sz="0" w:space="0" w:color="auto"/>
        <w:right w:val="none" w:sz="0" w:space="0" w:color="auto"/>
      </w:divBdr>
    </w:div>
    <w:div w:id="1435516741">
      <w:bodyDiv w:val="1"/>
      <w:marLeft w:val="0"/>
      <w:marRight w:val="0"/>
      <w:marTop w:val="0"/>
      <w:marBottom w:val="0"/>
      <w:divBdr>
        <w:top w:val="none" w:sz="0" w:space="0" w:color="auto"/>
        <w:left w:val="none" w:sz="0" w:space="0" w:color="auto"/>
        <w:bottom w:val="none" w:sz="0" w:space="0" w:color="auto"/>
        <w:right w:val="none" w:sz="0" w:space="0" w:color="auto"/>
      </w:divBdr>
    </w:div>
    <w:div w:id="1471022354">
      <w:bodyDiv w:val="1"/>
      <w:marLeft w:val="0"/>
      <w:marRight w:val="0"/>
      <w:marTop w:val="0"/>
      <w:marBottom w:val="0"/>
      <w:divBdr>
        <w:top w:val="none" w:sz="0" w:space="0" w:color="auto"/>
        <w:left w:val="none" w:sz="0" w:space="0" w:color="auto"/>
        <w:bottom w:val="none" w:sz="0" w:space="0" w:color="auto"/>
        <w:right w:val="none" w:sz="0" w:space="0" w:color="auto"/>
      </w:divBdr>
    </w:div>
    <w:div w:id="1482578364">
      <w:marLeft w:val="0"/>
      <w:marRight w:val="0"/>
      <w:marTop w:val="270"/>
      <w:marBottom w:val="270"/>
      <w:divBdr>
        <w:top w:val="none" w:sz="0" w:space="0" w:color="auto"/>
        <w:left w:val="none" w:sz="0" w:space="0" w:color="auto"/>
        <w:bottom w:val="none" w:sz="0" w:space="0" w:color="auto"/>
        <w:right w:val="none" w:sz="0" w:space="0" w:color="auto"/>
      </w:divBdr>
    </w:div>
    <w:div w:id="1660691796">
      <w:bodyDiv w:val="1"/>
      <w:marLeft w:val="0"/>
      <w:marRight w:val="0"/>
      <w:marTop w:val="0"/>
      <w:marBottom w:val="0"/>
      <w:divBdr>
        <w:top w:val="none" w:sz="0" w:space="0" w:color="auto"/>
        <w:left w:val="none" w:sz="0" w:space="0" w:color="auto"/>
        <w:bottom w:val="none" w:sz="0" w:space="0" w:color="auto"/>
        <w:right w:val="none" w:sz="0" w:space="0" w:color="auto"/>
      </w:divBdr>
    </w:div>
    <w:div w:id="1676882987">
      <w:marLeft w:val="0"/>
      <w:marRight w:val="0"/>
      <w:marTop w:val="270"/>
      <w:marBottom w:val="270"/>
      <w:divBdr>
        <w:top w:val="none" w:sz="0" w:space="0" w:color="auto"/>
        <w:left w:val="none" w:sz="0" w:space="0" w:color="auto"/>
        <w:bottom w:val="none" w:sz="0" w:space="0" w:color="auto"/>
        <w:right w:val="none" w:sz="0" w:space="0" w:color="auto"/>
      </w:divBdr>
    </w:div>
    <w:div w:id="1679044476">
      <w:bodyDiv w:val="1"/>
      <w:marLeft w:val="0"/>
      <w:marRight w:val="0"/>
      <w:marTop w:val="0"/>
      <w:marBottom w:val="0"/>
      <w:divBdr>
        <w:top w:val="none" w:sz="0" w:space="0" w:color="auto"/>
        <w:left w:val="none" w:sz="0" w:space="0" w:color="auto"/>
        <w:bottom w:val="none" w:sz="0" w:space="0" w:color="auto"/>
        <w:right w:val="none" w:sz="0" w:space="0" w:color="auto"/>
      </w:divBdr>
    </w:div>
    <w:div w:id="1694768570">
      <w:bodyDiv w:val="1"/>
      <w:marLeft w:val="0"/>
      <w:marRight w:val="0"/>
      <w:marTop w:val="0"/>
      <w:marBottom w:val="0"/>
      <w:divBdr>
        <w:top w:val="none" w:sz="0" w:space="0" w:color="auto"/>
        <w:left w:val="none" w:sz="0" w:space="0" w:color="auto"/>
        <w:bottom w:val="none" w:sz="0" w:space="0" w:color="auto"/>
        <w:right w:val="none" w:sz="0" w:space="0" w:color="auto"/>
      </w:divBdr>
    </w:div>
    <w:div w:id="1757241554">
      <w:bodyDiv w:val="1"/>
      <w:marLeft w:val="0"/>
      <w:marRight w:val="0"/>
      <w:marTop w:val="0"/>
      <w:marBottom w:val="0"/>
      <w:divBdr>
        <w:top w:val="none" w:sz="0" w:space="0" w:color="auto"/>
        <w:left w:val="none" w:sz="0" w:space="0" w:color="auto"/>
        <w:bottom w:val="none" w:sz="0" w:space="0" w:color="auto"/>
        <w:right w:val="none" w:sz="0" w:space="0" w:color="auto"/>
      </w:divBdr>
    </w:div>
    <w:div w:id="1780374468">
      <w:bodyDiv w:val="1"/>
      <w:marLeft w:val="0"/>
      <w:marRight w:val="0"/>
      <w:marTop w:val="0"/>
      <w:marBottom w:val="0"/>
      <w:divBdr>
        <w:top w:val="none" w:sz="0" w:space="0" w:color="auto"/>
        <w:left w:val="none" w:sz="0" w:space="0" w:color="auto"/>
        <w:bottom w:val="none" w:sz="0" w:space="0" w:color="auto"/>
        <w:right w:val="none" w:sz="0" w:space="0" w:color="auto"/>
      </w:divBdr>
    </w:div>
    <w:div w:id="1817257273">
      <w:bodyDiv w:val="1"/>
      <w:marLeft w:val="0"/>
      <w:marRight w:val="0"/>
      <w:marTop w:val="0"/>
      <w:marBottom w:val="0"/>
      <w:divBdr>
        <w:top w:val="none" w:sz="0" w:space="0" w:color="auto"/>
        <w:left w:val="none" w:sz="0" w:space="0" w:color="auto"/>
        <w:bottom w:val="none" w:sz="0" w:space="0" w:color="auto"/>
        <w:right w:val="none" w:sz="0" w:space="0" w:color="auto"/>
      </w:divBdr>
    </w:div>
    <w:div w:id="1829440892">
      <w:bodyDiv w:val="1"/>
      <w:marLeft w:val="0"/>
      <w:marRight w:val="0"/>
      <w:marTop w:val="0"/>
      <w:marBottom w:val="0"/>
      <w:divBdr>
        <w:top w:val="none" w:sz="0" w:space="0" w:color="auto"/>
        <w:left w:val="none" w:sz="0" w:space="0" w:color="auto"/>
        <w:bottom w:val="none" w:sz="0" w:space="0" w:color="auto"/>
        <w:right w:val="none" w:sz="0" w:space="0" w:color="auto"/>
      </w:divBdr>
    </w:div>
    <w:div w:id="1845894885">
      <w:bodyDiv w:val="1"/>
      <w:marLeft w:val="0"/>
      <w:marRight w:val="0"/>
      <w:marTop w:val="0"/>
      <w:marBottom w:val="0"/>
      <w:divBdr>
        <w:top w:val="none" w:sz="0" w:space="0" w:color="auto"/>
        <w:left w:val="none" w:sz="0" w:space="0" w:color="auto"/>
        <w:bottom w:val="none" w:sz="0" w:space="0" w:color="auto"/>
        <w:right w:val="none" w:sz="0" w:space="0" w:color="auto"/>
      </w:divBdr>
    </w:div>
    <w:div w:id="1850172749">
      <w:bodyDiv w:val="1"/>
      <w:marLeft w:val="0"/>
      <w:marRight w:val="0"/>
      <w:marTop w:val="0"/>
      <w:marBottom w:val="0"/>
      <w:divBdr>
        <w:top w:val="none" w:sz="0" w:space="0" w:color="auto"/>
        <w:left w:val="none" w:sz="0" w:space="0" w:color="auto"/>
        <w:bottom w:val="none" w:sz="0" w:space="0" w:color="auto"/>
        <w:right w:val="none" w:sz="0" w:space="0" w:color="auto"/>
      </w:divBdr>
    </w:div>
    <w:div w:id="1858501222">
      <w:bodyDiv w:val="1"/>
      <w:marLeft w:val="0"/>
      <w:marRight w:val="0"/>
      <w:marTop w:val="0"/>
      <w:marBottom w:val="0"/>
      <w:divBdr>
        <w:top w:val="none" w:sz="0" w:space="0" w:color="auto"/>
        <w:left w:val="none" w:sz="0" w:space="0" w:color="auto"/>
        <w:bottom w:val="none" w:sz="0" w:space="0" w:color="auto"/>
        <w:right w:val="none" w:sz="0" w:space="0" w:color="auto"/>
      </w:divBdr>
      <w:divsChild>
        <w:div w:id="2043246827">
          <w:marLeft w:val="0"/>
          <w:marRight w:val="0"/>
          <w:marTop w:val="0"/>
          <w:marBottom w:val="0"/>
          <w:divBdr>
            <w:top w:val="none" w:sz="0" w:space="0" w:color="auto"/>
            <w:left w:val="none" w:sz="0" w:space="0" w:color="auto"/>
            <w:bottom w:val="none" w:sz="0" w:space="0" w:color="auto"/>
            <w:right w:val="none" w:sz="0" w:space="0" w:color="auto"/>
          </w:divBdr>
          <w:divsChild>
            <w:div w:id="116990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459341">
      <w:bodyDiv w:val="1"/>
      <w:marLeft w:val="0"/>
      <w:marRight w:val="0"/>
      <w:marTop w:val="0"/>
      <w:marBottom w:val="0"/>
      <w:divBdr>
        <w:top w:val="none" w:sz="0" w:space="0" w:color="auto"/>
        <w:left w:val="none" w:sz="0" w:space="0" w:color="auto"/>
        <w:bottom w:val="none" w:sz="0" w:space="0" w:color="auto"/>
        <w:right w:val="none" w:sz="0" w:space="0" w:color="auto"/>
      </w:divBdr>
    </w:div>
    <w:div w:id="1979725170">
      <w:bodyDiv w:val="1"/>
      <w:marLeft w:val="0"/>
      <w:marRight w:val="0"/>
      <w:marTop w:val="0"/>
      <w:marBottom w:val="0"/>
      <w:divBdr>
        <w:top w:val="none" w:sz="0" w:space="0" w:color="auto"/>
        <w:left w:val="none" w:sz="0" w:space="0" w:color="auto"/>
        <w:bottom w:val="none" w:sz="0" w:space="0" w:color="auto"/>
        <w:right w:val="none" w:sz="0" w:space="0" w:color="auto"/>
      </w:divBdr>
    </w:div>
    <w:div w:id="1980643611">
      <w:bodyDiv w:val="1"/>
      <w:marLeft w:val="0"/>
      <w:marRight w:val="0"/>
      <w:marTop w:val="0"/>
      <w:marBottom w:val="0"/>
      <w:divBdr>
        <w:top w:val="none" w:sz="0" w:space="0" w:color="auto"/>
        <w:left w:val="none" w:sz="0" w:space="0" w:color="auto"/>
        <w:bottom w:val="none" w:sz="0" w:space="0" w:color="auto"/>
        <w:right w:val="none" w:sz="0" w:space="0" w:color="auto"/>
      </w:divBdr>
    </w:div>
    <w:div w:id="1992369988">
      <w:bodyDiv w:val="1"/>
      <w:marLeft w:val="0"/>
      <w:marRight w:val="0"/>
      <w:marTop w:val="0"/>
      <w:marBottom w:val="0"/>
      <w:divBdr>
        <w:top w:val="none" w:sz="0" w:space="0" w:color="auto"/>
        <w:left w:val="none" w:sz="0" w:space="0" w:color="auto"/>
        <w:bottom w:val="none" w:sz="0" w:space="0" w:color="auto"/>
        <w:right w:val="none" w:sz="0" w:space="0" w:color="auto"/>
      </w:divBdr>
    </w:div>
    <w:div w:id="1999650776">
      <w:bodyDiv w:val="1"/>
      <w:marLeft w:val="0"/>
      <w:marRight w:val="0"/>
      <w:marTop w:val="0"/>
      <w:marBottom w:val="0"/>
      <w:divBdr>
        <w:top w:val="none" w:sz="0" w:space="0" w:color="auto"/>
        <w:left w:val="none" w:sz="0" w:space="0" w:color="auto"/>
        <w:bottom w:val="none" w:sz="0" w:space="0" w:color="auto"/>
        <w:right w:val="none" w:sz="0" w:space="0" w:color="auto"/>
      </w:divBdr>
      <w:divsChild>
        <w:div w:id="244609168">
          <w:marLeft w:val="0"/>
          <w:marRight w:val="0"/>
          <w:marTop w:val="0"/>
          <w:marBottom w:val="0"/>
          <w:divBdr>
            <w:top w:val="none" w:sz="0" w:space="0" w:color="auto"/>
            <w:left w:val="none" w:sz="0" w:space="0" w:color="auto"/>
            <w:bottom w:val="none" w:sz="0" w:space="0" w:color="auto"/>
            <w:right w:val="none" w:sz="0" w:space="0" w:color="auto"/>
          </w:divBdr>
          <w:divsChild>
            <w:div w:id="967391180">
              <w:marLeft w:val="0"/>
              <w:marRight w:val="0"/>
              <w:marTop w:val="0"/>
              <w:marBottom w:val="0"/>
              <w:divBdr>
                <w:top w:val="none" w:sz="0" w:space="0" w:color="auto"/>
                <w:left w:val="none" w:sz="0" w:space="0" w:color="auto"/>
                <w:bottom w:val="none" w:sz="0" w:space="0" w:color="auto"/>
                <w:right w:val="none" w:sz="0" w:space="0" w:color="auto"/>
              </w:divBdr>
            </w:div>
            <w:div w:id="492332005">
              <w:marLeft w:val="0"/>
              <w:marRight w:val="0"/>
              <w:marTop w:val="0"/>
              <w:marBottom w:val="0"/>
              <w:divBdr>
                <w:top w:val="none" w:sz="0" w:space="0" w:color="auto"/>
                <w:left w:val="none" w:sz="0" w:space="0" w:color="auto"/>
                <w:bottom w:val="none" w:sz="0" w:space="0" w:color="auto"/>
                <w:right w:val="none" w:sz="0" w:space="0" w:color="auto"/>
              </w:divBdr>
            </w:div>
            <w:div w:id="2021856837">
              <w:marLeft w:val="0"/>
              <w:marRight w:val="0"/>
              <w:marTop w:val="0"/>
              <w:marBottom w:val="0"/>
              <w:divBdr>
                <w:top w:val="none" w:sz="0" w:space="0" w:color="auto"/>
                <w:left w:val="none" w:sz="0" w:space="0" w:color="auto"/>
                <w:bottom w:val="none" w:sz="0" w:space="0" w:color="auto"/>
                <w:right w:val="none" w:sz="0" w:space="0" w:color="auto"/>
              </w:divBdr>
            </w:div>
            <w:div w:id="1714109387">
              <w:marLeft w:val="0"/>
              <w:marRight w:val="0"/>
              <w:marTop w:val="0"/>
              <w:marBottom w:val="0"/>
              <w:divBdr>
                <w:top w:val="none" w:sz="0" w:space="0" w:color="auto"/>
                <w:left w:val="none" w:sz="0" w:space="0" w:color="auto"/>
                <w:bottom w:val="none" w:sz="0" w:space="0" w:color="auto"/>
                <w:right w:val="none" w:sz="0" w:space="0" w:color="auto"/>
              </w:divBdr>
            </w:div>
            <w:div w:id="1965188710">
              <w:marLeft w:val="0"/>
              <w:marRight w:val="0"/>
              <w:marTop w:val="0"/>
              <w:marBottom w:val="0"/>
              <w:divBdr>
                <w:top w:val="none" w:sz="0" w:space="0" w:color="auto"/>
                <w:left w:val="none" w:sz="0" w:space="0" w:color="auto"/>
                <w:bottom w:val="none" w:sz="0" w:space="0" w:color="auto"/>
                <w:right w:val="none" w:sz="0" w:space="0" w:color="auto"/>
              </w:divBdr>
            </w:div>
            <w:div w:id="2096241255">
              <w:marLeft w:val="0"/>
              <w:marRight w:val="0"/>
              <w:marTop w:val="0"/>
              <w:marBottom w:val="0"/>
              <w:divBdr>
                <w:top w:val="none" w:sz="0" w:space="0" w:color="auto"/>
                <w:left w:val="none" w:sz="0" w:space="0" w:color="auto"/>
                <w:bottom w:val="none" w:sz="0" w:space="0" w:color="auto"/>
                <w:right w:val="none" w:sz="0" w:space="0" w:color="auto"/>
              </w:divBdr>
            </w:div>
            <w:div w:id="1986272432">
              <w:marLeft w:val="0"/>
              <w:marRight w:val="0"/>
              <w:marTop w:val="0"/>
              <w:marBottom w:val="0"/>
              <w:divBdr>
                <w:top w:val="none" w:sz="0" w:space="0" w:color="auto"/>
                <w:left w:val="none" w:sz="0" w:space="0" w:color="auto"/>
                <w:bottom w:val="none" w:sz="0" w:space="0" w:color="auto"/>
                <w:right w:val="none" w:sz="0" w:space="0" w:color="auto"/>
              </w:divBdr>
            </w:div>
            <w:div w:id="649602187">
              <w:marLeft w:val="0"/>
              <w:marRight w:val="0"/>
              <w:marTop w:val="0"/>
              <w:marBottom w:val="0"/>
              <w:divBdr>
                <w:top w:val="none" w:sz="0" w:space="0" w:color="auto"/>
                <w:left w:val="none" w:sz="0" w:space="0" w:color="auto"/>
                <w:bottom w:val="none" w:sz="0" w:space="0" w:color="auto"/>
                <w:right w:val="none" w:sz="0" w:space="0" w:color="auto"/>
              </w:divBdr>
            </w:div>
            <w:div w:id="2128236303">
              <w:marLeft w:val="0"/>
              <w:marRight w:val="0"/>
              <w:marTop w:val="0"/>
              <w:marBottom w:val="0"/>
              <w:divBdr>
                <w:top w:val="none" w:sz="0" w:space="0" w:color="auto"/>
                <w:left w:val="none" w:sz="0" w:space="0" w:color="auto"/>
                <w:bottom w:val="none" w:sz="0" w:space="0" w:color="auto"/>
                <w:right w:val="none" w:sz="0" w:space="0" w:color="auto"/>
              </w:divBdr>
            </w:div>
            <w:div w:id="228615064">
              <w:marLeft w:val="0"/>
              <w:marRight w:val="0"/>
              <w:marTop w:val="0"/>
              <w:marBottom w:val="0"/>
              <w:divBdr>
                <w:top w:val="none" w:sz="0" w:space="0" w:color="auto"/>
                <w:left w:val="none" w:sz="0" w:space="0" w:color="auto"/>
                <w:bottom w:val="none" w:sz="0" w:space="0" w:color="auto"/>
                <w:right w:val="none" w:sz="0" w:space="0" w:color="auto"/>
              </w:divBdr>
            </w:div>
            <w:div w:id="1444497411">
              <w:marLeft w:val="0"/>
              <w:marRight w:val="0"/>
              <w:marTop w:val="0"/>
              <w:marBottom w:val="0"/>
              <w:divBdr>
                <w:top w:val="none" w:sz="0" w:space="0" w:color="auto"/>
                <w:left w:val="none" w:sz="0" w:space="0" w:color="auto"/>
                <w:bottom w:val="none" w:sz="0" w:space="0" w:color="auto"/>
                <w:right w:val="none" w:sz="0" w:space="0" w:color="auto"/>
              </w:divBdr>
            </w:div>
            <w:div w:id="1047946882">
              <w:marLeft w:val="0"/>
              <w:marRight w:val="0"/>
              <w:marTop w:val="0"/>
              <w:marBottom w:val="0"/>
              <w:divBdr>
                <w:top w:val="none" w:sz="0" w:space="0" w:color="auto"/>
                <w:left w:val="none" w:sz="0" w:space="0" w:color="auto"/>
                <w:bottom w:val="none" w:sz="0" w:space="0" w:color="auto"/>
                <w:right w:val="none" w:sz="0" w:space="0" w:color="auto"/>
              </w:divBdr>
            </w:div>
            <w:div w:id="754395838">
              <w:marLeft w:val="0"/>
              <w:marRight w:val="0"/>
              <w:marTop w:val="0"/>
              <w:marBottom w:val="0"/>
              <w:divBdr>
                <w:top w:val="none" w:sz="0" w:space="0" w:color="auto"/>
                <w:left w:val="none" w:sz="0" w:space="0" w:color="auto"/>
                <w:bottom w:val="none" w:sz="0" w:space="0" w:color="auto"/>
                <w:right w:val="none" w:sz="0" w:space="0" w:color="auto"/>
              </w:divBdr>
            </w:div>
            <w:div w:id="1464082677">
              <w:marLeft w:val="0"/>
              <w:marRight w:val="0"/>
              <w:marTop w:val="0"/>
              <w:marBottom w:val="0"/>
              <w:divBdr>
                <w:top w:val="none" w:sz="0" w:space="0" w:color="auto"/>
                <w:left w:val="none" w:sz="0" w:space="0" w:color="auto"/>
                <w:bottom w:val="none" w:sz="0" w:space="0" w:color="auto"/>
                <w:right w:val="none" w:sz="0" w:space="0" w:color="auto"/>
              </w:divBdr>
            </w:div>
            <w:div w:id="1955746238">
              <w:marLeft w:val="0"/>
              <w:marRight w:val="0"/>
              <w:marTop w:val="0"/>
              <w:marBottom w:val="0"/>
              <w:divBdr>
                <w:top w:val="none" w:sz="0" w:space="0" w:color="auto"/>
                <w:left w:val="none" w:sz="0" w:space="0" w:color="auto"/>
                <w:bottom w:val="none" w:sz="0" w:space="0" w:color="auto"/>
                <w:right w:val="none" w:sz="0" w:space="0" w:color="auto"/>
              </w:divBdr>
            </w:div>
            <w:div w:id="74666718">
              <w:marLeft w:val="0"/>
              <w:marRight w:val="0"/>
              <w:marTop w:val="0"/>
              <w:marBottom w:val="0"/>
              <w:divBdr>
                <w:top w:val="none" w:sz="0" w:space="0" w:color="auto"/>
                <w:left w:val="none" w:sz="0" w:space="0" w:color="auto"/>
                <w:bottom w:val="none" w:sz="0" w:space="0" w:color="auto"/>
                <w:right w:val="none" w:sz="0" w:space="0" w:color="auto"/>
              </w:divBdr>
            </w:div>
            <w:div w:id="693925316">
              <w:marLeft w:val="0"/>
              <w:marRight w:val="0"/>
              <w:marTop w:val="0"/>
              <w:marBottom w:val="0"/>
              <w:divBdr>
                <w:top w:val="none" w:sz="0" w:space="0" w:color="auto"/>
                <w:left w:val="none" w:sz="0" w:space="0" w:color="auto"/>
                <w:bottom w:val="none" w:sz="0" w:space="0" w:color="auto"/>
                <w:right w:val="none" w:sz="0" w:space="0" w:color="auto"/>
              </w:divBdr>
            </w:div>
            <w:div w:id="262500023">
              <w:marLeft w:val="0"/>
              <w:marRight w:val="0"/>
              <w:marTop w:val="0"/>
              <w:marBottom w:val="0"/>
              <w:divBdr>
                <w:top w:val="none" w:sz="0" w:space="0" w:color="auto"/>
                <w:left w:val="none" w:sz="0" w:space="0" w:color="auto"/>
                <w:bottom w:val="none" w:sz="0" w:space="0" w:color="auto"/>
                <w:right w:val="none" w:sz="0" w:space="0" w:color="auto"/>
              </w:divBdr>
            </w:div>
            <w:div w:id="393238500">
              <w:marLeft w:val="0"/>
              <w:marRight w:val="0"/>
              <w:marTop w:val="0"/>
              <w:marBottom w:val="0"/>
              <w:divBdr>
                <w:top w:val="none" w:sz="0" w:space="0" w:color="auto"/>
                <w:left w:val="none" w:sz="0" w:space="0" w:color="auto"/>
                <w:bottom w:val="none" w:sz="0" w:space="0" w:color="auto"/>
                <w:right w:val="none" w:sz="0" w:space="0" w:color="auto"/>
              </w:divBdr>
            </w:div>
            <w:div w:id="1822186059">
              <w:marLeft w:val="0"/>
              <w:marRight w:val="0"/>
              <w:marTop w:val="0"/>
              <w:marBottom w:val="0"/>
              <w:divBdr>
                <w:top w:val="none" w:sz="0" w:space="0" w:color="auto"/>
                <w:left w:val="none" w:sz="0" w:space="0" w:color="auto"/>
                <w:bottom w:val="none" w:sz="0" w:space="0" w:color="auto"/>
                <w:right w:val="none" w:sz="0" w:space="0" w:color="auto"/>
              </w:divBdr>
            </w:div>
            <w:div w:id="184681578">
              <w:marLeft w:val="0"/>
              <w:marRight w:val="0"/>
              <w:marTop w:val="0"/>
              <w:marBottom w:val="0"/>
              <w:divBdr>
                <w:top w:val="none" w:sz="0" w:space="0" w:color="auto"/>
                <w:left w:val="none" w:sz="0" w:space="0" w:color="auto"/>
                <w:bottom w:val="none" w:sz="0" w:space="0" w:color="auto"/>
                <w:right w:val="none" w:sz="0" w:space="0" w:color="auto"/>
              </w:divBdr>
            </w:div>
            <w:div w:id="1839728860">
              <w:marLeft w:val="0"/>
              <w:marRight w:val="0"/>
              <w:marTop w:val="0"/>
              <w:marBottom w:val="0"/>
              <w:divBdr>
                <w:top w:val="none" w:sz="0" w:space="0" w:color="auto"/>
                <w:left w:val="none" w:sz="0" w:space="0" w:color="auto"/>
                <w:bottom w:val="none" w:sz="0" w:space="0" w:color="auto"/>
                <w:right w:val="none" w:sz="0" w:space="0" w:color="auto"/>
              </w:divBdr>
            </w:div>
            <w:div w:id="1800880700">
              <w:marLeft w:val="0"/>
              <w:marRight w:val="0"/>
              <w:marTop w:val="0"/>
              <w:marBottom w:val="0"/>
              <w:divBdr>
                <w:top w:val="none" w:sz="0" w:space="0" w:color="auto"/>
                <w:left w:val="none" w:sz="0" w:space="0" w:color="auto"/>
                <w:bottom w:val="none" w:sz="0" w:space="0" w:color="auto"/>
                <w:right w:val="none" w:sz="0" w:space="0" w:color="auto"/>
              </w:divBdr>
            </w:div>
            <w:div w:id="464659938">
              <w:marLeft w:val="0"/>
              <w:marRight w:val="0"/>
              <w:marTop w:val="0"/>
              <w:marBottom w:val="0"/>
              <w:divBdr>
                <w:top w:val="none" w:sz="0" w:space="0" w:color="auto"/>
                <w:left w:val="none" w:sz="0" w:space="0" w:color="auto"/>
                <w:bottom w:val="none" w:sz="0" w:space="0" w:color="auto"/>
                <w:right w:val="none" w:sz="0" w:space="0" w:color="auto"/>
              </w:divBdr>
            </w:div>
            <w:div w:id="1813717151">
              <w:marLeft w:val="0"/>
              <w:marRight w:val="0"/>
              <w:marTop w:val="0"/>
              <w:marBottom w:val="0"/>
              <w:divBdr>
                <w:top w:val="none" w:sz="0" w:space="0" w:color="auto"/>
                <w:left w:val="none" w:sz="0" w:space="0" w:color="auto"/>
                <w:bottom w:val="none" w:sz="0" w:space="0" w:color="auto"/>
                <w:right w:val="none" w:sz="0" w:space="0" w:color="auto"/>
              </w:divBdr>
            </w:div>
            <w:div w:id="304164628">
              <w:marLeft w:val="0"/>
              <w:marRight w:val="0"/>
              <w:marTop w:val="0"/>
              <w:marBottom w:val="0"/>
              <w:divBdr>
                <w:top w:val="none" w:sz="0" w:space="0" w:color="auto"/>
                <w:left w:val="none" w:sz="0" w:space="0" w:color="auto"/>
                <w:bottom w:val="none" w:sz="0" w:space="0" w:color="auto"/>
                <w:right w:val="none" w:sz="0" w:space="0" w:color="auto"/>
              </w:divBdr>
            </w:div>
            <w:div w:id="864058876">
              <w:marLeft w:val="0"/>
              <w:marRight w:val="0"/>
              <w:marTop w:val="0"/>
              <w:marBottom w:val="0"/>
              <w:divBdr>
                <w:top w:val="none" w:sz="0" w:space="0" w:color="auto"/>
                <w:left w:val="none" w:sz="0" w:space="0" w:color="auto"/>
                <w:bottom w:val="none" w:sz="0" w:space="0" w:color="auto"/>
                <w:right w:val="none" w:sz="0" w:space="0" w:color="auto"/>
              </w:divBdr>
            </w:div>
            <w:div w:id="1245066259">
              <w:marLeft w:val="0"/>
              <w:marRight w:val="0"/>
              <w:marTop w:val="0"/>
              <w:marBottom w:val="0"/>
              <w:divBdr>
                <w:top w:val="none" w:sz="0" w:space="0" w:color="auto"/>
                <w:left w:val="none" w:sz="0" w:space="0" w:color="auto"/>
                <w:bottom w:val="none" w:sz="0" w:space="0" w:color="auto"/>
                <w:right w:val="none" w:sz="0" w:space="0" w:color="auto"/>
              </w:divBdr>
            </w:div>
            <w:div w:id="1481506959">
              <w:marLeft w:val="0"/>
              <w:marRight w:val="0"/>
              <w:marTop w:val="0"/>
              <w:marBottom w:val="0"/>
              <w:divBdr>
                <w:top w:val="none" w:sz="0" w:space="0" w:color="auto"/>
                <w:left w:val="none" w:sz="0" w:space="0" w:color="auto"/>
                <w:bottom w:val="none" w:sz="0" w:space="0" w:color="auto"/>
                <w:right w:val="none" w:sz="0" w:space="0" w:color="auto"/>
              </w:divBdr>
            </w:div>
            <w:div w:id="1748922547">
              <w:marLeft w:val="0"/>
              <w:marRight w:val="0"/>
              <w:marTop w:val="0"/>
              <w:marBottom w:val="0"/>
              <w:divBdr>
                <w:top w:val="none" w:sz="0" w:space="0" w:color="auto"/>
                <w:left w:val="none" w:sz="0" w:space="0" w:color="auto"/>
                <w:bottom w:val="none" w:sz="0" w:space="0" w:color="auto"/>
                <w:right w:val="none" w:sz="0" w:space="0" w:color="auto"/>
              </w:divBdr>
            </w:div>
            <w:div w:id="610548116">
              <w:marLeft w:val="0"/>
              <w:marRight w:val="0"/>
              <w:marTop w:val="0"/>
              <w:marBottom w:val="0"/>
              <w:divBdr>
                <w:top w:val="none" w:sz="0" w:space="0" w:color="auto"/>
                <w:left w:val="none" w:sz="0" w:space="0" w:color="auto"/>
                <w:bottom w:val="none" w:sz="0" w:space="0" w:color="auto"/>
                <w:right w:val="none" w:sz="0" w:space="0" w:color="auto"/>
              </w:divBdr>
            </w:div>
            <w:div w:id="1960142052">
              <w:marLeft w:val="0"/>
              <w:marRight w:val="0"/>
              <w:marTop w:val="0"/>
              <w:marBottom w:val="0"/>
              <w:divBdr>
                <w:top w:val="none" w:sz="0" w:space="0" w:color="auto"/>
                <w:left w:val="none" w:sz="0" w:space="0" w:color="auto"/>
                <w:bottom w:val="none" w:sz="0" w:space="0" w:color="auto"/>
                <w:right w:val="none" w:sz="0" w:space="0" w:color="auto"/>
              </w:divBdr>
            </w:div>
            <w:div w:id="367802442">
              <w:marLeft w:val="0"/>
              <w:marRight w:val="0"/>
              <w:marTop w:val="0"/>
              <w:marBottom w:val="0"/>
              <w:divBdr>
                <w:top w:val="none" w:sz="0" w:space="0" w:color="auto"/>
                <w:left w:val="none" w:sz="0" w:space="0" w:color="auto"/>
                <w:bottom w:val="none" w:sz="0" w:space="0" w:color="auto"/>
                <w:right w:val="none" w:sz="0" w:space="0" w:color="auto"/>
              </w:divBdr>
            </w:div>
            <w:div w:id="439303404">
              <w:marLeft w:val="0"/>
              <w:marRight w:val="0"/>
              <w:marTop w:val="0"/>
              <w:marBottom w:val="0"/>
              <w:divBdr>
                <w:top w:val="none" w:sz="0" w:space="0" w:color="auto"/>
                <w:left w:val="none" w:sz="0" w:space="0" w:color="auto"/>
                <w:bottom w:val="none" w:sz="0" w:space="0" w:color="auto"/>
                <w:right w:val="none" w:sz="0" w:space="0" w:color="auto"/>
              </w:divBdr>
            </w:div>
            <w:div w:id="1357852245">
              <w:marLeft w:val="0"/>
              <w:marRight w:val="0"/>
              <w:marTop w:val="0"/>
              <w:marBottom w:val="0"/>
              <w:divBdr>
                <w:top w:val="none" w:sz="0" w:space="0" w:color="auto"/>
                <w:left w:val="none" w:sz="0" w:space="0" w:color="auto"/>
                <w:bottom w:val="none" w:sz="0" w:space="0" w:color="auto"/>
                <w:right w:val="none" w:sz="0" w:space="0" w:color="auto"/>
              </w:divBdr>
            </w:div>
            <w:div w:id="71122050">
              <w:marLeft w:val="0"/>
              <w:marRight w:val="0"/>
              <w:marTop w:val="0"/>
              <w:marBottom w:val="0"/>
              <w:divBdr>
                <w:top w:val="none" w:sz="0" w:space="0" w:color="auto"/>
                <w:left w:val="none" w:sz="0" w:space="0" w:color="auto"/>
                <w:bottom w:val="none" w:sz="0" w:space="0" w:color="auto"/>
                <w:right w:val="none" w:sz="0" w:space="0" w:color="auto"/>
              </w:divBdr>
            </w:div>
            <w:div w:id="189905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79371">
      <w:bodyDiv w:val="1"/>
      <w:marLeft w:val="0"/>
      <w:marRight w:val="0"/>
      <w:marTop w:val="0"/>
      <w:marBottom w:val="0"/>
      <w:divBdr>
        <w:top w:val="none" w:sz="0" w:space="0" w:color="auto"/>
        <w:left w:val="none" w:sz="0" w:space="0" w:color="auto"/>
        <w:bottom w:val="none" w:sz="0" w:space="0" w:color="auto"/>
        <w:right w:val="none" w:sz="0" w:space="0" w:color="auto"/>
      </w:divBdr>
    </w:div>
    <w:div w:id="2050059970">
      <w:bodyDiv w:val="1"/>
      <w:marLeft w:val="0"/>
      <w:marRight w:val="0"/>
      <w:marTop w:val="0"/>
      <w:marBottom w:val="0"/>
      <w:divBdr>
        <w:top w:val="none" w:sz="0" w:space="0" w:color="auto"/>
        <w:left w:val="none" w:sz="0" w:space="0" w:color="auto"/>
        <w:bottom w:val="none" w:sz="0" w:space="0" w:color="auto"/>
        <w:right w:val="none" w:sz="0" w:space="0" w:color="auto"/>
      </w:divBdr>
    </w:div>
    <w:div w:id="2091467334">
      <w:bodyDiv w:val="1"/>
      <w:marLeft w:val="0"/>
      <w:marRight w:val="0"/>
      <w:marTop w:val="0"/>
      <w:marBottom w:val="0"/>
      <w:divBdr>
        <w:top w:val="none" w:sz="0" w:space="0" w:color="auto"/>
        <w:left w:val="none" w:sz="0" w:space="0" w:color="auto"/>
        <w:bottom w:val="none" w:sz="0" w:space="0" w:color="auto"/>
        <w:right w:val="none" w:sz="0" w:space="0" w:color="auto"/>
      </w:divBdr>
    </w:div>
    <w:div w:id="21468940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images.igdb.com/igdb/image/upload/t_original/sc7dad.png" TargetMode="External"/><Relationship Id="rId26" Type="http://schemas.microsoft.com/office/2016/09/relationships/commentsIds" Target="commentsIds.xml"/><Relationship Id="rId39" Type="http://schemas.openxmlformats.org/officeDocument/2006/relationships/hyperlink" Target="https://forum.unity.com/attachments/mesh1-png.244462/" TargetMode="External"/><Relationship Id="rId21" Type="http://schemas.openxmlformats.org/officeDocument/2006/relationships/hyperlink" Target="https://mk0uploadvrcom4bcwhj.kinstacdn.com/wp-content/uploads/2016/07/cone-of-focus.jpg" TargetMode="External"/><Relationship Id="rId34" Type="http://schemas.openxmlformats.org/officeDocument/2006/relationships/oleObject" Target="embeddings/oleObject2.bin"/><Relationship Id="rId42" Type="http://schemas.openxmlformats.org/officeDocument/2006/relationships/image" Target="media/image13.emf"/><Relationship Id="rId47" Type="http://schemas.openxmlformats.org/officeDocument/2006/relationships/oleObject" Target="embeddings/oleObject7.bin"/><Relationship Id="rId50" Type="http://schemas.openxmlformats.org/officeDocument/2006/relationships/image" Target="media/image17.png"/><Relationship Id="rId55"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redd.it/yojg6f875rg41.jpg" TargetMode="External"/><Relationship Id="rId20" Type="http://schemas.openxmlformats.org/officeDocument/2006/relationships/hyperlink" Target="https://mk0uploadvrcom4bcwhj.kinstacdn.com/wp-content/uploads/2016/07/cone-of-focus.jpg" TargetMode="External"/><Relationship Id="rId29" Type="http://schemas.openxmlformats.org/officeDocument/2006/relationships/oleObject" Target="embeddings/oleObject1.bin"/><Relationship Id="rId41" Type="http://schemas.openxmlformats.org/officeDocument/2006/relationships/oleObject" Target="embeddings/oleObject4.bin"/><Relationship Id="rId54" Type="http://schemas.openxmlformats.org/officeDocument/2006/relationships/image" Target="media/image2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comments" Target="comments.xml"/><Relationship Id="rId32" Type="http://schemas.openxmlformats.org/officeDocument/2006/relationships/image" Target="media/image8.png"/><Relationship Id="rId37" Type="http://schemas.openxmlformats.org/officeDocument/2006/relationships/image" Target="media/image11.png"/><Relationship Id="rId40" Type="http://schemas.openxmlformats.org/officeDocument/2006/relationships/image" Target="media/image12.emf"/><Relationship Id="rId45" Type="http://schemas.openxmlformats.org/officeDocument/2006/relationships/oleObject" Target="embeddings/oleObject6.bin"/><Relationship Id="rId53" Type="http://schemas.openxmlformats.org/officeDocument/2006/relationships/image" Target="media/image20.png"/><Relationship Id="rId58" Type="http://schemas.openxmlformats.org/officeDocument/2006/relationships/hyperlink" Target="http://www.medien.ifi.lmu.de/lehre/ss09/ar/p757-sutherland.pdf" TargetMode="External"/><Relationship Id="rId5" Type="http://schemas.openxmlformats.org/officeDocument/2006/relationships/webSettings" Target="webSettings.xml"/><Relationship Id="rId15" Type="http://schemas.openxmlformats.org/officeDocument/2006/relationships/hyperlink" Target="https://images.igdb.com/igdb/image/upload/t_original/sc7dad.png" TargetMode="External"/><Relationship Id="rId23" Type="http://schemas.openxmlformats.org/officeDocument/2006/relationships/image" Target="media/image6.png"/><Relationship Id="rId28" Type="http://schemas.openxmlformats.org/officeDocument/2006/relationships/image" Target="media/image7.emf"/><Relationship Id="rId36" Type="http://schemas.openxmlformats.org/officeDocument/2006/relationships/oleObject" Target="embeddings/oleObject3.bin"/><Relationship Id="rId49" Type="http://schemas.openxmlformats.org/officeDocument/2006/relationships/oleObject" Target="embeddings/oleObject8.bin"/><Relationship Id="rId57" Type="http://schemas.openxmlformats.org/officeDocument/2006/relationships/image" Target="media/image24.jpeg"/><Relationship Id="rId61" Type="http://schemas.microsoft.com/office/2011/relationships/people" Target="people.xml"/><Relationship Id="rId10" Type="http://schemas.openxmlformats.org/officeDocument/2006/relationships/footer" Target="footer1.xml"/><Relationship Id="rId19" Type="http://schemas.openxmlformats.org/officeDocument/2006/relationships/hyperlink" Target="https://i.redd.it/yojg6f875rg41.jpg" TargetMode="External"/><Relationship Id="rId31" Type="http://schemas.openxmlformats.org/officeDocument/2006/relationships/hyperlink" Target="https://www.mathworks.com/help/dsp/ref/stft_output.png" TargetMode="External"/><Relationship Id="rId44" Type="http://schemas.openxmlformats.org/officeDocument/2006/relationships/image" Target="media/image14.emf"/><Relationship Id="rId52" Type="http://schemas.openxmlformats.org/officeDocument/2006/relationships/image" Target="media/image19.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yperlink" Target="https://steamuserimages-a.akamaihd.net/ugc/1016065725020200218/B47282DABAFC22E8A6C5770FE46BCA8FCFFBF718/" TargetMode="External"/><Relationship Id="rId22" Type="http://schemas.openxmlformats.org/officeDocument/2006/relationships/image" Target="media/image5.jpeg"/><Relationship Id="rId27" Type="http://schemas.microsoft.com/office/2018/08/relationships/commentsExtensible" Target="commentsExtensible.xml"/><Relationship Id="rId30" Type="http://schemas.openxmlformats.org/officeDocument/2006/relationships/hyperlink" Target="https://www.mathworks.com/help/dsp/ref/stft_output.png" TargetMode="External"/><Relationship Id="rId35" Type="http://schemas.openxmlformats.org/officeDocument/2006/relationships/image" Target="media/image10.emf"/><Relationship Id="rId43" Type="http://schemas.openxmlformats.org/officeDocument/2006/relationships/oleObject" Target="embeddings/oleObject5.bin"/><Relationship Id="rId48" Type="http://schemas.openxmlformats.org/officeDocument/2006/relationships/image" Target="media/image16.emf"/><Relationship Id="rId56" Type="http://schemas.openxmlformats.org/officeDocument/2006/relationships/image" Target="media/image23.png"/><Relationship Id="rId8" Type="http://schemas.openxmlformats.org/officeDocument/2006/relationships/image" Target="media/image1.png"/><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steamuserimages-a.akamaihd.net/ugc/1016065725020200218/B47282DABAFC22E8A6C5770FE46BCA8FCFFBF718/" TargetMode="External"/><Relationship Id="rId25" Type="http://schemas.microsoft.com/office/2011/relationships/commentsExtended" Target="commentsExtended.xml"/><Relationship Id="rId33" Type="http://schemas.openxmlformats.org/officeDocument/2006/relationships/image" Target="media/image9.emf"/><Relationship Id="rId38" Type="http://schemas.openxmlformats.org/officeDocument/2006/relationships/hyperlink" Target="https://forum.unity.com/attachments/mesh1-png.244462/" TargetMode="External"/><Relationship Id="rId46" Type="http://schemas.openxmlformats.org/officeDocument/2006/relationships/image" Target="media/image15.emf"/><Relationship Id="rId59" Type="http://schemas.openxmlformats.org/officeDocument/2006/relationships/image" Target="media/image25.png"/></Relationships>
</file>

<file path=word/_rels/footnotes.xml.rels><?xml version="1.0" encoding="UTF-8" standalone="yes"?>
<Relationships xmlns="http://schemas.openxmlformats.org/package/2006/relationships"><Relationship Id="rId2" Type="http://schemas.openxmlformats.org/officeDocument/2006/relationships/hyperlink" Target="https://www.youtube.com/watch?v=3UN_pN9ZU8Y" TargetMode="External"/><Relationship Id="rId1" Type="http://schemas.openxmlformats.org/officeDocument/2006/relationships/hyperlink" Target="https://www.businessinsider.com/nintendo-virtual-boy-reality-3d-video-games-super-mario-2018-3?IR=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ytecrunch\Documents\Custom%20Office%20Templates\WordTeX%20Template.dotx" TargetMode="External"/></Relationships>
</file>

<file path=word/theme/theme1.xml><?xml version="1.0" encoding="utf-8"?>
<a:theme xmlns:a="http://schemas.openxmlformats.org/drawingml/2006/main" name="Office Theme">
  <a:themeElements>
    <a:clrScheme name="WordTeX Color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00"/>
      </a:hlink>
      <a:folHlink>
        <a:srgbClr val="000000"/>
      </a:folHlink>
    </a:clrScheme>
    <a:fontScheme name="LM Roman">
      <a:majorFont>
        <a:latin typeface="LM Roman 10"/>
        <a:ea typeface=""/>
        <a:cs typeface=""/>
      </a:majorFont>
      <a:minorFont>
        <a:latin typeface="LM Roman 10"/>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Sut65</b:Tag>
    <b:SourceType>ConferenceProceedings</b:SourceType>
    <b:Guid>{AB5A5298-EDCB-400A-8A94-9A9D92A9A3CD}</b:Guid>
    <b:Title>The Ultimate Display</b:Title>
    <b:Year>1965</b:Year>
    <b:LCID>de-DE</b:LCID>
    <b:Author>
      <b:Author>
        <b:NameList>
          <b:Person>
            <b:Last>Sutherland</b:Last>
            <b:First>Ivan</b:First>
          </b:Person>
        </b:NameList>
      </b:Author>
    </b:Author>
    <b:Pages>506-508</b:Pages>
    <b:ConferenceName>Proceedings of IFIP Congress</b:ConferenceName>
    <b:RefOrder>1</b:RefOrder>
  </b:Source>
</b:Sources>
</file>

<file path=customXml/itemProps1.xml><?xml version="1.0" encoding="utf-8"?>
<ds:datastoreItem xmlns:ds="http://schemas.openxmlformats.org/officeDocument/2006/customXml" ds:itemID="{CFCDBD9E-BB88-497B-A871-F9890A4E5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WordTeX Template.dotx</Template>
  <TotalTime>0</TotalTime>
  <Pages>1</Pages>
  <Words>19503</Words>
  <Characters>122869</Characters>
  <Application>Microsoft Office Word</Application>
  <DocSecurity>0</DocSecurity>
  <Lines>1023</Lines>
  <Paragraphs>284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142088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bytecrunch</dc:creator>
  <cp:keywords/>
  <dc:description/>
  <cp:lastModifiedBy>Manuel Hergenröder</cp:lastModifiedBy>
  <cp:revision>9</cp:revision>
  <cp:lastPrinted>2020-07-16T14:30:00Z</cp:lastPrinted>
  <dcterms:created xsi:type="dcterms:W3CDTF">2020-07-16T14:16:00Z</dcterms:created>
  <dcterms:modified xsi:type="dcterms:W3CDTF">2020-07-16T14:31:00Z</dcterms:modified>
</cp:coreProperties>
</file>